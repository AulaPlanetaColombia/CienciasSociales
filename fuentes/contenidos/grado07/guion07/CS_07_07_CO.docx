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21035C" w14:textId="45198880" w:rsidR="00E76345" w:rsidRDefault="00E76345" w:rsidP="00E76345">
      <w:pPr>
        <w:rPr>
          <w:b/>
          <w:sz w:val="22"/>
        </w:rPr>
      </w:pPr>
      <w:r w:rsidRPr="00C96EB1">
        <w:rPr>
          <w:b/>
          <w:sz w:val="22"/>
        </w:rPr>
        <w:t>[Gu</w:t>
      </w:r>
      <w:r>
        <w:rPr>
          <w:b/>
          <w:sz w:val="22"/>
        </w:rPr>
        <w:t>ión CS_07_0</w:t>
      </w:r>
      <w:ins w:id="0" w:author="Dayrtman Fajardo Vásquez" w:date="2015-11-14T13:22:00Z">
        <w:r w:rsidR="005450FC">
          <w:rPr>
            <w:b/>
            <w:sz w:val="22"/>
          </w:rPr>
          <w:t>7</w:t>
        </w:r>
      </w:ins>
      <w:del w:id="1" w:author="Dayrtman Fajardo Vásquez" w:date="2015-11-14T13:22:00Z">
        <w:r w:rsidDel="005450FC">
          <w:rPr>
            <w:b/>
            <w:sz w:val="22"/>
          </w:rPr>
          <w:delText>4</w:delText>
        </w:r>
      </w:del>
      <w:r>
        <w:rPr>
          <w:b/>
          <w:sz w:val="22"/>
        </w:rPr>
        <w:t>_CO] Geografía física y humana de Europa, Asia y África</w:t>
      </w:r>
    </w:p>
    <w:p w14:paraId="048ABC5D" w14:textId="77777777" w:rsidR="00E76345" w:rsidRDefault="00E76345" w:rsidP="00E76345">
      <w:pPr>
        <w:pStyle w:val="Prrafodelista"/>
        <w:rPr>
          <w:b/>
          <w:sz w:val="22"/>
        </w:rPr>
      </w:pPr>
      <w:commentRangeStart w:id="2"/>
      <w:commentRangeStart w:id="3"/>
      <w:r>
        <w:rPr>
          <w:b/>
          <w:sz w:val="22"/>
        </w:rPr>
        <w:t>Los continentes</w:t>
      </w:r>
      <w:commentRangeEnd w:id="2"/>
      <w:r w:rsidR="008C38A3">
        <w:rPr>
          <w:rStyle w:val="Refdecomentario"/>
          <w:rFonts w:ascii="Calibri" w:eastAsia="Calibri" w:hAnsi="Calibri" w:cs="Times New Roman"/>
          <w:lang w:val="es-MX"/>
        </w:rPr>
        <w:commentReference w:id="2"/>
      </w:r>
      <w:commentRangeEnd w:id="3"/>
      <w:r w:rsidR="00136631">
        <w:rPr>
          <w:rStyle w:val="Refdecomentario"/>
          <w:rFonts w:ascii="Calibri" w:eastAsia="Calibri" w:hAnsi="Calibri" w:cs="Times New Roman"/>
          <w:lang w:val="es-MX"/>
        </w:rPr>
        <w:commentReference w:id="3"/>
      </w:r>
    </w:p>
    <w:p w14:paraId="5968EA64" w14:textId="77777777" w:rsidR="00E76345" w:rsidRDefault="00E76345">
      <w:pPr>
        <w:pStyle w:val="Prrafodelista"/>
        <w:numPr>
          <w:ilvl w:val="0"/>
          <w:numId w:val="63"/>
        </w:numPr>
        <w:rPr>
          <w:b/>
          <w:sz w:val="22"/>
        </w:rPr>
        <w:pPrChange w:id="4" w:author="Dayrtman Fajardo Vásquez" w:date="2015-11-12T15:40:00Z">
          <w:pPr>
            <w:pStyle w:val="Prrafodelista"/>
            <w:numPr>
              <w:numId w:val="60"/>
            </w:numPr>
            <w:ind w:hanging="360"/>
          </w:pPr>
        </w:pPrChange>
      </w:pPr>
      <w:r w:rsidRPr="00E76345">
        <w:rPr>
          <w:b/>
          <w:sz w:val="22"/>
        </w:rPr>
        <w:t>Geografía física y humana de Europa</w:t>
      </w:r>
    </w:p>
    <w:p w14:paraId="28F4D76B" w14:textId="77777777" w:rsidR="00E76345" w:rsidRDefault="00E76345">
      <w:pPr>
        <w:pStyle w:val="Prrafodelista"/>
        <w:numPr>
          <w:ilvl w:val="1"/>
          <w:numId w:val="63"/>
        </w:numPr>
        <w:rPr>
          <w:b/>
          <w:sz w:val="22"/>
        </w:rPr>
        <w:pPrChange w:id="5" w:author="Dayrtman Fajardo Vásquez" w:date="2015-11-12T15:40:00Z">
          <w:pPr>
            <w:pStyle w:val="Prrafodelista"/>
            <w:numPr>
              <w:ilvl w:val="1"/>
              <w:numId w:val="60"/>
            </w:numPr>
            <w:ind w:left="1080" w:hanging="360"/>
          </w:pPr>
        </w:pPrChange>
      </w:pPr>
      <w:r>
        <w:rPr>
          <w:b/>
          <w:sz w:val="22"/>
        </w:rPr>
        <w:t>El aspecto físico de Europa</w:t>
      </w:r>
    </w:p>
    <w:p w14:paraId="53F8FC96" w14:textId="77777777" w:rsidR="00E76345" w:rsidRDefault="00814BBC">
      <w:pPr>
        <w:pStyle w:val="Prrafodelista"/>
        <w:numPr>
          <w:ilvl w:val="2"/>
          <w:numId w:val="63"/>
        </w:numPr>
        <w:rPr>
          <w:b/>
          <w:sz w:val="22"/>
        </w:rPr>
        <w:pPrChange w:id="6" w:author="Dayrtman Fajardo Vásquez" w:date="2015-11-12T15:40:00Z">
          <w:pPr>
            <w:pStyle w:val="Prrafodelista"/>
            <w:numPr>
              <w:ilvl w:val="2"/>
              <w:numId w:val="60"/>
            </w:numPr>
            <w:ind w:left="1800" w:hanging="720"/>
          </w:pPr>
        </w:pPrChange>
      </w:pPr>
      <w:r>
        <w:rPr>
          <w:b/>
          <w:sz w:val="22"/>
        </w:rPr>
        <w:t>La posición geográfica y astronómica</w:t>
      </w:r>
    </w:p>
    <w:p w14:paraId="11FEE2BB" w14:textId="77777777" w:rsidR="00814BBC" w:rsidRDefault="00814BBC">
      <w:pPr>
        <w:pStyle w:val="Prrafodelista"/>
        <w:numPr>
          <w:ilvl w:val="2"/>
          <w:numId w:val="63"/>
        </w:numPr>
        <w:rPr>
          <w:b/>
          <w:sz w:val="22"/>
        </w:rPr>
        <w:pPrChange w:id="7" w:author="Dayrtman Fajardo Vásquez" w:date="2015-11-12T15:40:00Z">
          <w:pPr>
            <w:pStyle w:val="Prrafodelista"/>
            <w:numPr>
              <w:ilvl w:val="2"/>
              <w:numId w:val="60"/>
            </w:numPr>
            <w:ind w:left="1800" w:hanging="720"/>
          </w:pPr>
        </w:pPrChange>
      </w:pPr>
      <w:r>
        <w:rPr>
          <w:b/>
          <w:sz w:val="22"/>
        </w:rPr>
        <w:t>El relieve y el clima</w:t>
      </w:r>
    </w:p>
    <w:p w14:paraId="7A4CEA69" w14:textId="77777777" w:rsidR="00814BBC" w:rsidRDefault="00814BBC">
      <w:pPr>
        <w:pStyle w:val="Prrafodelista"/>
        <w:numPr>
          <w:ilvl w:val="2"/>
          <w:numId w:val="63"/>
        </w:numPr>
        <w:rPr>
          <w:b/>
          <w:sz w:val="22"/>
        </w:rPr>
        <w:pPrChange w:id="8" w:author="Dayrtman Fajardo Vásquez" w:date="2015-11-12T15:40:00Z">
          <w:pPr>
            <w:pStyle w:val="Prrafodelista"/>
            <w:numPr>
              <w:ilvl w:val="2"/>
              <w:numId w:val="60"/>
            </w:numPr>
            <w:ind w:left="1800" w:hanging="720"/>
          </w:pPr>
        </w:pPrChange>
      </w:pPr>
      <w:r>
        <w:rPr>
          <w:b/>
          <w:sz w:val="22"/>
        </w:rPr>
        <w:t>La hidrografía</w:t>
      </w:r>
    </w:p>
    <w:p w14:paraId="73C9AD1C" w14:textId="77777777" w:rsidR="00E76345" w:rsidRDefault="00E76345">
      <w:pPr>
        <w:pStyle w:val="Prrafodelista"/>
        <w:numPr>
          <w:ilvl w:val="1"/>
          <w:numId w:val="63"/>
        </w:numPr>
        <w:rPr>
          <w:b/>
          <w:sz w:val="22"/>
        </w:rPr>
        <w:pPrChange w:id="9" w:author="Dayrtman Fajardo Vásquez" w:date="2015-11-12T15:40:00Z">
          <w:pPr>
            <w:pStyle w:val="Prrafodelista"/>
            <w:numPr>
              <w:ilvl w:val="1"/>
              <w:numId w:val="60"/>
            </w:numPr>
            <w:ind w:left="1080" w:hanging="360"/>
          </w:pPr>
        </w:pPrChange>
      </w:pPr>
      <w:r>
        <w:rPr>
          <w:b/>
          <w:sz w:val="22"/>
        </w:rPr>
        <w:t>El aspecto humano de Europa</w:t>
      </w:r>
    </w:p>
    <w:p w14:paraId="1B030BD4" w14:textId="77777777" w:rsidR="00814BBC" w:rsidRDefault="00814BBC">
      <w:pPr>
        <w:pStyle w:val="Prrafodelista"/>
        <w:numPr>
          <w:ilvl w:val="2"/>
          <w:numId w:val="63"/>
        </w:numPr>
        <w:rPr>
          <w:b/>
          <w:sz w:val="22"/>
        </w:rPr>
        <w:pPrChange w:id="10" w:author="Dayrtman Fajardo Vásquez" w:date="2015-11-12T15:40:00Z">
          <w:pPr>
            <w:pStyle w:val="Prrafodelista"/>
            <w:numPr>
              <w:ilvl w:val="2"/>
              <w:numId w:val="60"/>
            </w:numPr>
            <w:ind w:left="1800" w:hanging="720"/>
          </w:pPr>
        </w:pPrChange>
      </w:pPr>
      <w:r>
        <w:rPr>
          <w:b/>
          <w:sz w:val="22"/>
        </w:rPr>
        <w:t>La población</w:t>
      </w:r>
    </w:p>
    <w:p w14:paraId="5EE972D8" w14:textId="77777777" w:rsidR="00814BBC" w:rsidRDefault="00814BBC">
      <w:pPr>
        <w:pStyle w:val="Prrafodelista"/>
        <w:numPr>
          <w:ilvl w:val="2"/>
          <w:numId w:val="63"/>
        </w:numPr>
        <w:rPr>
          <w:b/>
          <w:sz w:val="22"/>
        </w:rPr>
        <w:pPrChange w:id="11" w:author="Dayrtman Fajardo Vásquez" w:date="2015-11-12T15:40:00Z">
          <w:pPr>
            <w:pStyle w:val="Prrafodelista"/>
            <w:numPr>
              <w:ilvl w:val="2"/>
              <w:numId w:val="60"/>
            </w:numPr>
            <w:ind w:left="1800" w:hanging="720"/>
          </w:pPr>
        </w:pPrChange>
      </w:pPr>
      <w:r>
        <w:rPr>
          <w:b/>
          <w:sz w:val="22"/>
        </w:rPr>
        <w:t>Las características políticas</w:t>
      </w:r>
    </w:p>
    <w:p w14:paraId="3CE7B677" w14:textId="77777777" w:rsidR="00814BBC" w:rsidRPr="00814BBC" w:rsidRDefault="00814BBC">
      <w:pPr>
        <w:pStyle w:val="Prrafodelista"/>
        <w:numPr>
          <w:ilvl w:val="2"/>
          <w:numId w:val="63"/>
        </w:numPr>
        <w:rPr>
          <w:b/>
          <w:sz w:val="22"/>
        </w:rPr>
        <w:pPrChange w:id="12" w:author="Dayrtman Fajardo Vásquez" w:date="2015-11-12T15:40:00Z">
          <w:pPr>
            <w:pStyle w:val="Prrafodelista"/>
            <w:numPr>
              <w:ilvl w:val="2"/>
              <w:numId w:val="60"/>
            </w:numPr>
            <w:ind w:left="1800" w:hanging="720"/>
          </w:pPr>
        </w:pPrChange>
      </w:pPr>
      <w:r>
        <w:rPr>
          <w:b/>
          <w:sz w:val="22"/>
        </w:rPr>
        <w:t>Los aspectos económicos</w:t>
      </w:r>
    </w:p>
    <w:p w14:paraId="204FBF96" w14:textId="77777777" w:rsidR="00E76345" w:rsidRPr="00E76345" w:rsidRDefault="00E76345" w:rsidP="00E76345">
      <w:pPr>
        <w:pStyle w:val="Prrafodelista"/>
        <w:rPr>
          <w:b/>
          <w:sz w:val="22"/>
        </w:rPr>
      </w:pPr>
      <w:r>
        <w:rPr>
          <w:b/>
          <w:sz w:val="22"/>
        </w:rPr>
        <w:t>1.3</w:t>
      </w:r>
      <w:del w:id="13" w:author="Dayrtman Fajardo Vásquez" w:date="2015-11-12T15:40:00Z">
        <w:r w:rsidDel="008A36F2">
          <w:rPr>
            <w:b/>
            <w:sz w:val="22"/>
          </w:rPr>
          <w:delText>.</w:delText>
        </w:r>
      </w:del>
      <w:r>
        <w:rPr>
          <w:b/>
          <w:sz w:val="22"/>
        </w:rPr>
        <w:t xml:space="preserve"> Consolidación</w:t>
      </w:r>
    </w:p>
    <w:p w14:paraId="2E75947E" w14:textId="77777777" w:rsidR="00E76345" w:rsidRDefault="00E76345">
      <w:pPr>
        <w:pStyle w:val="Prrafodelista"/>
        <w:numPr>
          <w:ilvl w:val="0"/>
          <w:numId w:val="63"/>
        </w:numPr>
        <w:rPr>
          <w:b/>
          <w:sz w:val="22"/>
        </w:rPr>
        <w:pPrChange w:id="14" w:author="Dayrtman Fajardo Vásquez" w:date="2015-11-12T15:40:00Z">
          <w:pPr>
            <w:pStyle w:val="Prrafodelista"/>
            <w:numPr>
              <w:numId w:val="60"/>
            </w:numPr>
            <w:ind w:hanging="360"/>
          </w:pPr>
        </w:pPrChange>
      </w:pPr>
      <w:r>
        <w:rPr>
          <w:b/>
          <w:sz w:val="22"/>
        </w:rPr>
        <w:t>Geografía física y humana de Asia</w:t>
      </w:r>
    </w:p>
    <w:p w14:paraId="6FCE65AF" w14:textId="77777777" w:rsidR="00E76345" w:rsidRDefault="00E76345">
      <w:pPr>
        <w:pStyle w:val="Prrafodelista"/>
        <w:numPr>
          <w:ilvl w:val="1"/>
          <w:numId w:val="63"/>
        </w:numPr>
        <w:rPr>
          <w:b/>
          <w:sz w:val="22"/>
        </w:rPr>
        <w:pPrChange w:id="15" w:author="Dayrtman Fajardo Vásquez" w:date="2015-11-12T15:40:00Z">
          <w:pPr>
            <w:pStyle w:val="Prrafodelista"/>
            <w:numPr>
              <w:ilvl w:val="1"/>
              <w:numId w:val="60"/>
            </w:numPr>
            <w:ind w:left="1080" w:hanging="360"/>
          </w:pPr>
        </w:pPrChange>
      </w:pPr>
      <w:r>
        <w:rPr>
          <w:b/>
          <w:sz w:val="22"/>
        </w:rPr>
        <w:t>El aspecto físico de Asia</w:t>
      </w:r>
    </w:p>
    <w:p w14:paraId="5C1FE874" w14:textId="77777777" w:rsidR="00814BBC" w:rsidRDefault="00814BBC">
      <w:pPr>
        <w:pStyle w:val="Prrafodelista"/>
        <w:numPr>
          <w:ilvl w:val="2"/>
          <w:numId w:val="63"/>
        </w:numPr>
        <w:rPr>
          <w:b/>
          <w:sz w:val="22"/>
        </w:rPr>
        <w:pPrChange w:id="16" w:author="Dayrtman Fajardo Vásquez" w:date="2015-11-12T15:40:00Z">
          <w:pPr>
            <w:pStyle w:val="Prrafodelista"/>
            <w:numPr>
              <w:ilvl w:val="2"/>
              <w:numId w:val="60"/>
            </w:numPr>
            <w:ind w:left="1800" w:hanging="720"/>
          </w:pPr>
        </w:pPrChange>
      </w:pPr>
      <w:r>
        <w:rPr>
          <w:b/>
          <w:sz w:val="22"/>
        </w:rPr>
        <w:t>La posición geográfica y astronómica</w:t>
      </w:r>
    </w:p>
    <w:p w14:paraId="4F2589F9" w14:textId="77777777" w:rsidR="00814BBC" w:rsidRDefault="00814BBC">
      <w:pPr>
        <w:pStyle w:val="Prrafodelista"/>
        <w:numPr>
          <w:ilvl w:val="2"/>
          <w:numId w:val="63"/>
        </w:numPr>
        <w:rPr>
          <w:b/>
          <w:sz w:val="22"/>
        </w:rPr>
        <w:pPrChange w:id="17" w:author="Dayrtman Fajardo Vásquez" w:date="2015-11-12T15:40:00Z">
          <w:pPr>
            <w:pStyle w:val="Prrafodelista"/>
            <w:numPr>
              <w:ilvl w:val="2"/>
              <w:numId w:val="60"/>
            </w:numPr>
            <w:ind w:left="1800" w:hanging="720"/>
          </w:pPr>
        </w:pPrChange>
      </w:pPr>
      <w:r>
        <w:rPr>
          <w:b/>
          <w:sz w:val="22"/>
        </w:rPr>
        <w:t>El relieve y el clima</w:t>
      </w:r>
    </w:p>
    <w:p w14:paraId="6E2AFB82" w14:textId="77777777" w:rsidR="00814BBC" w:rsidRDefault="00814BBC">
      <w:pPr>
        <w:pStyle w:val="Prrafodelista"/>
        <w:numPr>
          <w:ilvl w:val="2"/>
          <w:numId w:val="63"/>
        </w:numPr>
        <w:rPr>
          <w:b/>
          <w:sz w:val="22"/>
        </w:rPr>
        <w:pPrChange w:id="18" w:author="Dayrtman Fajardo Vásquez" w:date="2015-11-12T15:40:00Z">
          <w:pPr>
            <w:pStyle w:val="Prrafodelista"/>
            <w:numPr>
              <w:ilvl w:val="2"/>
              <w:numId w:val="60"/>
            </w:numPr>
            <w:ind w:left="1800" w:hanging="720"/>
          </w:pPr>
        </w:pPrChange>
      </w:pPr>
      <w:r>
        <w:rPr>
          <w:b/>
          <w:sz w:val="22"/>
        </w:rPr>
        <w:t>La hidrografía</w:t>
      </w:r>
    </w:p>
    <w:p w14:paraId="01FF9335" w14:textId="77777777" w:rsidR="00E76345" w:rsidRDefault="00E76345">
      <w:pPr>
        <w:pStyle w:val="Prrafodelista"/>
        <w:numPr>
          <w:ilvl w:val="1"/>
          <w:numId w:val="63"/>
        </w:numPr>
        <w:rPr>
          <w:b/>
          <w:sz w:val="22"/>
        </w:rPr>
        <w:pPrChange w:id="19" w:author="Dayrtman Fajardo Vásquez" w:date="2015-11-12T15:40:00Z">
          <w:pPr>
            <w:pStyle w:val="Prrafodelista"/>
            <w:numPr>
              <w:ilvl w:val="1"/>
              <w:numId w:val="60"/>
            </w:numPr>
            <w:ind w:left="1080" w:hanging="360"/>
          </w:pPr>
        </w:pPrChange>
      </w:pPr>
      <w:r>
        <w:rPr>
          <w:b/>
          <w:sz w:val="22"/>
        </w:rPr>
        <w:t>El aspecto humano de Asia</w:t>
      </w:r>
    </w:p>
    <w:p w14:paraId="44BEF7CC" w14:textId="77777777" w:rsidR="00814BBC" w:rsidRDefault="00814BBC">
      <w:pPr>
        <w:pStyle w:val="Prrafodelista"/>
        <w:numPr>
          <w:ilvl w:val="2"/>
          <w:numId w:val="63"/>
        </w:numPr>
        <w:rPr>
          <w:b/>
          <w:sz w:val="22"/>
        </w:rPr>
        <w:pPrChange w:id="20" w:author="Dayrtman Fajardo Vásquez" w:date="2015-11-12T15:40:00Z">
          <w:pPr>
            <w:pStyle w:val="Prrafodelista"/>
            <w:numPr>
              <w:ilvl w:val="2"/>
              <w:numId w:val="60"/>
            </w:numPr>
            <w:ind w:left="1800" w:hanging="720"/>
          </w:pPr>
        </w:pPrChange>
      </w:pPr>
      <w:r>
        <w:rPr>
          <w:b/>
          <w:sz w:val="22"/>
        </w:rPr>
        <w:t>La población</w:t>
      </w:r>
    </w:p>
    <w:p w14:paraId="6D353902" w14:textId="77777777" w:rsidR="00814BBC" w:rsidRDefault="00814BBC">
      <w:pPr>
        <w:pStyle w:val="Prrafodelista"/>
        <w:numPr>
          <w:ilvl w:val="2"/>
          <w:numId w:val="63"/>
        </w:numPr>
        <w:rPr>
          <w:b/>
          <w:sz w:val="22"/>
        </w:rPr>
        <w:pPrChange w:id="21" w:author="Dayrtman Fajardo Vásquez" w:date="2015-11-12T15:40:00Z">
          <w:pPr>
            <w:pStyle w:val="Prrafodelista"/>
            <w:numPr>
              <w:ilvl w:val="2"/>
              <w:numId w:val="60"/>
            </w:numPr>
            <w:ind w:left="1800" w:hanging="720"/>
          </w:pPr>
        </w:pPrChange>
      </w:pPr>
      <w:r>
        <w:rPr>
          <w:b/>
          <w:sz w:val="22"/>
        </w:rPr>
        <w:t>Las características políticas</w:t>
      </w:r>
      <w:ins w:id="22" w:author="TOSHIBA" w:date="2015-10-30T10:36:00Z">
        <w:r w:rsidR="000D6B5A">
          <w:rPr>
            <w:b/>
            <w:sz w:val="22"/>
          </w:rPr>
          <w:t xml:space="preserve"> </w:t>
        </w:r>
      </w:ins>
    </w:p>
    <w:p w14:paraId="2DD8E1C9" w14:textId="77777777" w:rsidR="00814BBC" w:rsidRDefault="00814BBC">
      <w:pPr>
        <w:pStyle w:val="Prrafodelista"/>
        <w:numPr>
          <w:ilvl w:val="2"/>
          <w:numId w:val="63"/>
        </w:numPr>
        <w:rPr>
          <w:b/>
          <w:sz w:val="22"/>
        </w:rPr>
        <w:pPrChange w:id="23" w:author="Dayrtman Fajardo Vásquez" w:date="2015-11-12T15:40:00Z">
          <w:pPr>
            <w:pStyle w:val="Prrafodelista"/>
            <w:numPr>
              <w:ilvl w:val="2"/>
              <w:numId w:val="60"/>
            </w:numPr>
            <w:ind w:left="1800" w:hanging="720"/>
          </w:pPr>
        </w:pPrChange>
      </w:pPr>
      <w:r>
        <w:rPr>
          <w:b/>
          <w:sz w:val="22"/>
        </w:rPr>
        <w:t>Los aspectos económicos</w:t>
      </w:r>
      <w:ins w:id="24" w:author="TOSHIBA" w:date="2015-10-30T11:14:00Z">
        <w:r w:rsidR="00854552">
          <w:rPr>
            <w:b/>
            <w:sz w:val="22"/>
          </w:rPr>
          <w:t xml:space="preserve"> </w:t>
        </w:r>
      </w:ins>
    </w:p>
    <w:p w14:paraId="745AB0C3" w14:textId="77777777" w:rsidR="00E76345" w:rsidRDefault="00E76345" w:rsidP="00E76345">
      <w:pPr>
        <w:pStyle w:val="Prrafodelista"/>
        <w:rPr>
          <w:b/>
          <w:sz w:val="22"/>
        </w:rPr>
      </w:pPr>
      <w:r>
        <w:rPr>
          <w:b/>
          <w:sz w:val="22"/>
        </w:rPr>
        <w:t>2.3</w:t>
      </w:r>
      <w:del w:id="25" w:author="Dayrtman Fajardo Vásquez" w:date="2015-11-12T15:41:00Z">
        <w:r w:rsidDel="008A36F2">
          <w:rPr>
            <w:b/>
            <w:sz w:val="22"/>
          </w:rPr>
          <w:delText>.</w:delText>
        </w:r>
      </w:del>
      <w:r>
        <w:rPr>
          <w:b/>
          <w:sz w:val="22"/>
        </w:rPr>
        <w:t xml:space="preserve"> Consolidación</w:t>
      </w:r>
    </w:p>
    <w:p w14:paraId="563C1363" w14:textId="77777777" w:rsidR="00E76345" w:rsidRDefault="00E76345">
      <w:pPr>
        <w:pStyle w:val="Prrafodelista"/>
        <w:numPr>
          <w:ilvl w:val="0"/>
          <w:numId w:val="63"/>
        </w:numPr>
        <w:rPr>
          <w:b/>
          <w:sz w:val="22"/>
        </w:rPr>
        <w:pPrChange w:id="26" w:author="Dayrtman Fajardo Vásquez" w:date="2015-11-12T15:40:00Z">
          <w:pPr>
            <w:pStyle w:val="Prrafodelista"/>
            <w:numPr>
              <w:numId w:val="60"/>
            </w:numPr>
            <w:ind w:hanging="360"/>
          </w:pPr>
        </w:pPrChange>
      </w:pPr>
      <w:r>
        <w:rPr>
          <w:b/>
          <w:sz w:val="22"/>
        </w:rPr>
        <w:t>Geografía física y humana de África</w:t>
      </w:r>
      <w:ins w:id="27" w:author="TOSHIBA" w:date="2015-10-30T11:54:00Z">
        <w:r w:rsidR="002A7F44">
          <w:rPr>
            <w:b/>
            <w:sz w:val="22"/>
          </w:rPr>
          <w:t xml:space="preserve"> </w:t>
        </w:r>
      </w:ins>
    </w:p>
    <w:p w14:paraId="59C0A231" w14:textId="77777777" w:rsidR="00E76345" w:rsidRDefault="00E76345">
      <w:pPr>
        <w:pStyle w:val="Prrafodelista"/>
        <w:numPr>
          <w:ilvl w:val="1"/>
          <w:numId w:val="63"/>
        </w:numPr>
        <w:rPr>
          <w:b/>
          <w:sz w:val="22"/>
        </w:rPr>
        <w:pPrChange w:id="28" w:author="Dayrtman Fajardo Vásquez" w:date="2015-11-12T15:40:00Z">
          <w:pPr>
            <w:pStyle w:val="Prrafodelista"/>
            <w:numPr>
              <w:ilvl w:val="1"/>
              <w:numId w:val="60"/>
            </w:numPr>
            <w:ind w:left="1080" w:hanging="360"/>
          </w:pPr>
        </w:pPrChange>
      </w:pPr>
      <w:r>
        <w:rPr>
          <w:b/>
          <w:sz w:val="22"/>
        </w:rPr>
        <w:t xml:space="preserve"> El aspecto físico de África</w:t>
      </w:r>
    </w:p>
    <w:p w14:paraId="4E1B1ADA" w14:textId="77777777" w:rsidR="00814BBC" w:rsidRDefault="00814BBC">
      <w:pPr>
        <w:pStyle w:val="Prrafodelista"/>
        <w:numPr>
          <w:ilvl w:val="2"/>
          <w:numId w:val="63"/>
        </w:numPr>
        <w:rPr>
          <w:b/>
          <w:sz w:val="22"/>
        </w:rPr>
        <w:pPrChange w:id="29" w:author="Dayrtman Fajardo Vásquez" w:date="2015-11-12T15:40:00Z">
          <w:pPr>
            <w:pStyle w:val="Prrafodelista"/>
            <w:numPr>
              <w:ilvl w:val="2"/>
              <w:numId w:val="60"/>
            </w:numPr>
            <w:ind w:left="1800" w:hanging="720"/>
          </w:pPr>
        </w:pPrChange>
      </w:pPr>
      <w:r>
        <w:rPr>
          <w:b/>
          <w:sz w:val="22"/>
        </w:rPr>
        <w:t>La posición geográfica y astronómica</w:t>
      </w:r>
    </w:p>
    <w:p w14:paraId="00E1EA00" w14:textId="77777777" w:rsidR="00814BBC" w:rsidRDefault="00814BBC">
      <w:pPr>
        <w:pStyle w:val="Prrafodelista"/>
        <w:numPr>
          <w:ilvl w:val="2"/>
          <w:numId w:val="63"/>
        </w:numPr>
        <w:rPr>
          <w:b/>
          <w:sz w:val="22"/>
        </w:rPr>
        <w:pPrChange w:id="30" w:author="Dayrtman Fajardo Vásquez" w:date="2015-11-12T15:40:00Z">
          <w:pPr>
            <w:pStyle w:val="Prrafodelista"/>
            <w:numPr>
              <w:ilvl w:val="2"/>
              <w:numId w:val="60"/>
            </w:numPr>
            <w:ind w:left="1800" w:hanging="720"/>
          </w:pPr>
        </w:pPrChange>
      </w:pPr>
      <w:r>
        <w:rPr>
          <w:b/>
          <w:sz w:val="22"/>
        </w:rPr>
        <w:t>El relieve y el clima</w:t>
      </w:r>
    </w:p>
    <w:p w14:paraId="75DABC71" w14:textId="77777777" w:rsidR="00814BBC" w:rsidRDefault="00814BBC">
      <w:pPr>
        <w:pStyle w:val="Prrafodelista"/>
        <w:numPr>
          <w:ilvl w:val="2"/>
          <w:numId w:val="63"/>
        </w:numPr>
        <w:rPr>
          <w:b/>
          <w:sz w:val="22"/>
        </w:rPr>
        <w:pPrChange w:id="31" w:author="Dayrtman Fajardo Vásquez" w:date="2015-11-12T15:40:00Z">
          <w:pPr>
            <w:pStyle w:val="Prrafodelista"/>
            <w:numPr>
              <w:ilvl w:val="2"/>
              <w:numId w:val="60"/>
            </w:numPr>
            <w:ind w:left="1800" w:hanging="720"/>
          </w:pPr>
        </w:pPrChange>
      </w:pPr>
      <w:r>
        <w:rPr>
          <w:b/>
          <w:sz w:val="22"/>
        </w:rPr>
        <w:t>La hidrografía</w:t>
      </w:r>
    </w:p>
    <w:p w14:paraId="637C2EF7" w14:textId="77777777" w:rsidR="00E76345" w:rsidRDefault="00E76345">
      <w:pPr>
        <w:pStyle w:val="Prrafodelista"/>
        <w:numPr>
          <w:ilvl w:val="1"/>
          <w:numId w:val="63"/>
        </w:numPr>
        <w:rPr>
          <w:b/>
          <w:sz w:val="22"/>
        </w:rPr>
        <w:pPrChange w:id="32" w:author="Dayrtman Fajardo Vásquez" w:date="2015-11-12T15:40:00Z">
          <w:pPr>
            <w:pStyle w:val="Prrafodelista"/>
            <w:numPr>
              <w:ilvl w:val="1"/>
              <w:numId w:val="60"/>
            </w:numPr>
            <w:ind w:left="1080" w:hanging="360"/>
          </w:pPr>
        </w:pPrChange>
      </w:pPr>
      <w:r>
        <w:rPr>
          <w:b/>
          <w:sz w:val="22"/>
        </w:rPr>
        <w:t xml:space="preserve"> El aspecto físico de África</w:t>
      </w:r>
    </w:p>
    <w:p w14:paraId="2E229F1C" w14:textId="77777777" w:rsidR="00814BBC" w:rsidRDefault="00814BBC">
      <w:pPr>
        <w:pStyle w:val="Prrafodelista"/>
        <w:numPr>
          <w:ilvl w:val="2"/>
          <w:numId w:val="63"/>
        </w:numPr>
        <w:rPr>
          <w:b/>
          <w:sz w:val="22"/>
        </w:rPr>
        <w:pPrChange w:id="33" w:author="Dayrtman Fajardo Vásquez" w:date="2015-11-12T15:40:00Z">
          <w:pPr>
            <w:pStyle w:val="Prrafodelista"/>
            <w:numPr>
              <w:ilvl w:val="2"/>
              <w:numId w:val="60"/>
            </w:numPr>
            <w:ind w:left="1800" w:hanging="720"/>
          </w:pPr>
        </w:pPrChange>
      </w:pPr>
      <w:r>
        <w:rPr>
          <w:b/>
          <w:sz w:val="22"/>
        </w:rPr>
        <w:t>La población</w:t>
      </w:r>
    </w:p>
    <w:p w14:paraId="013EC5CD" w14:textId="77777777" w:rsidR="00814BBC" w:rsidRDefault="00814BBC">
      <w:pPr>
        <w:pStyle w:val="Prrafodelista"/>
        <w:numPr>
          <w:ilvl w:val="2"/>
          <w:numId w:val="63"/>
        </w:numPr>
        <w:rPr>
          <w:b/>
          <w:sz w:val="22"/>
        </w:rPr>
        <w:pPrChange w:id="34" w:author="Dayrtman Fajardo Vásquez" w:date="2015-11-12T15:40:00Z">
          <w:pPr>
            <w:pStyle w:val="Prrafodelista"/>
            <w:numPr>
              <w:ilvl w:val="2"/>
              <w:numId w:val="60"/>
            </w:numPr>
            <w:ind w:left="1800" w:hanging="720"/>
          </w:pPr>
        </w:pPrChange>
      </w:pPr>
      <w:r>
        <w:rPr>
          <w:b/>
          <w:sz w:val="22"/>
        </w:rPr>
        <w:t>Las características políticas</w:t>
      </w:r>
      <w:ins w:id="35" w:author="TOSHIBA" w:date="2015-10-30T14:50:00Z">
        <w:r w:rsidR="00D67D7B">
          <w:rPr>
            <w:b/>
            <w:sz w:val="22"/>
          </w:rPr>
          <w:t xml:space="preserve"> </w:t>
        </w:r>
      </w:ins>
    </w:p>
    <w:p w14:paraId="6036E7AB" w14:textId="77777777" w:rsidR="00814BBC" w:rsidRDefault="00814BBC">
      <w:pPr>
        <w:pStyle w:val="Prrafodelista"/>
        <w:numPr>
          <w:ilvl w:val="2"/>
          <w:numId w:val="63"/>
        </w:numPr>
        <w:rPr>
          <w:b/>
          <w:sz w:val="22"/>
        </w:rPr>
        <w:pPrChange w:id="36" w:author="Dayrtman Fajardo Vásquez" w:date="2015-11-12T15:40:00Z">
          <w:pPr>
            <w:pStyle w:val="Prrafodelista"/>
            <w:numPr>
              <w:ilvl w:val="2"/>
              <w:numId w:val="60"/>
            </w:numPr>
            <w:ind w:left="1800" w:hanging="720"/>
          </w:pPr>
        </w:pPrChange>
      </w:pPr>
      <w:r>
        <w:rPr>
          <w:b/>
          <w:sz w:val="22"/>
        </w:rPr>
        <w:t>Los aspectos económicos</w:t>
      </w:r>
    </w:p>
    <w:p w14:paraId="35626CAE" w14:textId="77777777" w:rsidR="00E76345" w:rsidRPr="00E76345" w:rsidRDefault="00E76345">
      <w:pPr>
        <w:pStyle w:val="Prrafodelista"/>
        <w:numPr>
          <w:ilvl w:val="1"/>
          <w:numId w:val="63"/>
        </w:numPr>
        <w:rPr>
          <w:b/>
          <w:sz w:val="22"/>
        </w:rPr>
        <w:pPrChange w:id="37" w:author="Dayrtman Fajardo Vásquez" w:date="2015-11-12T15:40:00Z">
          <w:pPr>
            <w:pStyle w:val="Prrafodelista"/>
            <w:numPr>
              <w:ilvl w:val="1"/>
              <w:numId w:val="60"/>
            </w:numPr>
            <w:ind w:left="1080" w:hanging="360"/>
          </w:pPr>
        </w:pPrChange>
      </w:pPr>
      <w:r>
        <w:rPr>
          <w:b/>
          <w:sz w:val="22"/>
        </w:rPr>
        <w:t xml:space="preserve"> Consolidación</w:t>
      </w:r>
    </w:p>
    <w:p w14:paraId="1BF0212F" w14:textId="77777777" w:rsidR="00E76345" w:rsidRPr="009043AF" w:rsidRDefault="002159D2">
      <w:pPr>
        <w:pStyle w:val="Prrafodelista"/>
        <w:numPr>
          <w:ilvl w:val="0"/>
          <w:numId w:val="63"/>
        </w:numPr>
        <w:tabs>
          <w:tab w:val="right" w:pos="8498"/>
        </w:tabs>
        <w:spacing w:after="0"/>
        <w:rPr>
          <w:rFonts w:cstheme="minorHAnsi"/>
          <w:b/>
          <w:color w:val="000000" w:themeColor="text1"/>
          <w:rPrChange w:id="38" w:author="TOSHIBA" w:date="2015-10-28T16:25:00Z">
            <w:rPr>
              <w:rFonts w:ascii="Times New Roman" w:hAnsi="Times New Roman" w:cs="Times New Roman"/>
              <w:b/>
              <w:color w:val="000000" w:themeColor="text1"/>
            </w:rPr>
          </w:rPrChange>
        </w:rPr>
        <w:pPrChange w:id="39" w:author="Dayrtman Fajardo Vásquez" w:date="2015-11-12T15:40:00Z">
          <w:pPr>
            <w:pStyle w:val="Prrafodelista"/>
            <w:numPr>
              <w:numId w:val="60"/>
            </w:numPr>
            <w:tabs>
              <w:tab w:val="right" w:pos="8498"/>
            </w:tabs>
            <w:spacing w:after="0"/>
            <w:ind w:hanging="360"/>
          </w:pPr>
        </w:pPrChange>
      </w:pPr>
      <w:r w:rsidRPr="009043AF">
        <w:rPr>
          <w:rFonts w:cstheme="minorHAnsi"/>
          <w:b/>
          <w:color w:val="000000" w:themeColor="text1"/>
          <w:rPrChange w:id="40" w:author="TOSHIBA" w:date="2015-10-28T16:25:00Z">
            <w:rPr>
              <w:rFonts w:ascii="Times New Roman" w:hAnsi="Times New Roman" w:cs="Times New Roman"/>
              <w:b/>
              <w:color w:val="000000" w:themeColor="text1"/>
            </w:rPr>
          </w:rPrChange>
        </w:rPr>
        <w:t>Competencias</w:t>
      </w:r>
    </w:p>
    <w:p w14:paraId="6635D6F9" w14:textId="77777777" w:rsidR="002159D2" w:rsidRPr="009043AF" w:rsidRDefault="002159D2">
      <w:pPr>
        <w:pStyle w:val="Prrafodelista"/>
        <w:numPr>
          <w:ilvl w:val="0"/>
          <w:numId w:val="63"/>
        </w:numPr>
        <w:tabs>
          <w:tab w:val="right" w:pos="8498"/>
        </w:tabs>
        <w:spacing w:after="0"/>
        <w:rPr>
          <w:rFonts w:cstheme="minorHAnsi"/>
          <w:b/>
          <w:color w:val="000000" w:themeColor="text1"/>
          <w:rPrChange w:id="41" w:author="TOSHIBA" w:date="2015-10-28T16:25:00Z">
            <w:rPr>
              <w:rFonts w:ascii="Times New Roman" w:hAnsi="Times New Roman" w:cs="Times New Roman"/>
              <w:b/>
              <w:color w:val="000000" w:themeColor="text1"/>
            </w:rPr>
          </w:rPrChange>
        </w:rPr>
        <w:pPrChange w:id="42" w:author="Dayrtman Fajardo Vásquez" w:date="2015-11-12T15:40:00Z">
          <w:pPr>
            <w:pStyle w:val="Prrafodelista"/>
            <w:numPr>
              <w:numId w:val="60"/>
            </w:numPr>
            <w:tabs>
              <w:tab w:val="right" w:pos="8498"/>
            </w:tabs>
            <w:spacing w:after="0"/>
            <w:ind w:hanging="360"/>
          </w:pPr>
        </w:pPrChange>
      </w:pPr>
      <w:r w:rsidRPr="009043AF">
        <w:rPr>
          <w:rFonts w:cstheme="minorHAnsi"/>
          <w:b/>
          <w:color w:val="000000" w:themeColor="text1"/>
          <w:rPrChange w:id="43" w:author="TOSHIBA" w:date="2015-10-28T16:25:00Z">
            <w:rPr>
              <w:rFonts w:ascii="Times New Roman" w:hAnsi="Times New Roman" w:cs="Times New Roman"/>
              <w:b/>
              <w:color w:val="000000" w:themeColor="text1"/>
            </w:rPr>
          </w:rPrChange>
        </w:rPr>
        <w:t>Fin del tema</w:t>
      </w:r>
    </w:p>
    <w:p w14:paraId="3A84F290" w14:textId="77777777" w:rsidR="002159D2" w:rsidRDefault="002159D2">
      <w:pPr>
        <w:pStyle w:val="Prrafodelista"/>
        <w:numPr>
          <w:ilvl w:val="0"/>
          <w:numId w:val="63"/>
        </w:numPr>
        <w:tabs>
          <w:tab w:val="right" w:pos="8498"/>
        </w:tabs>
        <w:spacing w:after="0"/>
        <w:rPr>
          <w:ins w:id="44" w:author="Dayrtman Fajardo Vásquez" w:date="2015-11-14T13:21:00Z"/>
          <w:rFonts w:cstheme="minorHAnsi"/>
          <w:b/>
          <w:color w:val="000000" w:themeColor="text1"/>
        </w:rPr>
        <w:pPrChange w:id="45" w:author="Dayrtman Fajardo Vásquez" w:date="2015-11-12T15:40:00Z">
          <w:pPr>
            <w:pStyle w:val="Prrafodelista"/>
            <w:numPr>
              <w:numId w:val="60"/>
            </w:numPr>
            <w:tabs>
              <w:tab w:val="right" w:pos="8498"/>
            </w:tabs>
            <w:spacing w:after="0"/>
            <w:ind w:hanging="360"/>
          </w:pPr>
        </w:pPrChange>
      </w:pPr>
      <w:r w:rsidRPr="009043AF">
        <w:rPr>
          <w:rFonts w:cstheme="minorHAnsi"/>
          <w:b/>
          <w:color w:val="000000" w:themeColor="text1"/>
          <w:rPrChange w:id="46" w:author="TOSHIBA" w:date="2015-10-28T16:25:00Z">
            <w:rPr>
              <w:rFonts w:ascii="Times New Roman" w:hAnsi="Times New Roman" w:cs="Times New Roman"/>
              <w:b/>
              <w:color w:val="000000" w:themeColor="text1"/>
            </w:rPr>
          </w:rPrChange>
        </w:rPr>
        <w:t>Webs de referencia</w:t>
      </w:r>
    </w:p>
    <w:p w14:paraId="64E707FC" w14:textId="77777777" w:rsidR="005450FC" w:rsidRDefault="005450FC">
      <w:pPr>
        <w:tabs>
          <w:tab w:val="right" w:pos="8498"/>
        </w:tabs>
        <w:spacing w:after="0"/>
        <w:rPr>
          <w:ins w:id="47" w:author="Dayrtman Fajardo Vásquez" w:date="2015-11-14T13:21:00Z"/>
          <w:rFonts w:cstheme="minorHAnsi"/>
          <w:b/>
          <w:color w:val="000000" w:themeColor="text1"/>
        </w:rPr>
        <w:pPrChange w:id="48" w:author="Dayrtman Fajardo Vásquez" w:date="2015-11-14T13:21:00Z">
          <w:pPr>
            <w:pStyle w:val="Prrafodelista"/>
            <w:numPr>
              <w:numId w:val="60"/>
            </w:numPr>
            <w:tabs>
              <w:tab w:val="right" w:pos="8498"/>
            </w:tabs>
            <w:spacing w:after="0"/>
            <w:ind w:hanging="360"/>
          </w:pPr>
        </w:pPrChange>
      </w:pPr>
    </w:p>
    <w:p w14:paraId="1C9B7249" w14:textId="77777777" w:rsidR="005450FC" w:rsidRPr="00C96EB1" w:rsidRDefault="005450FC" w:rsidP="005450FC">
      <w:pPr>
        <w:rPr>
          <w:ins w:id="49" w:author="Dayrtman Fajardo Vásquez" w:date="2015-11-14T13:22:00Z"/>
          <w:b/>
          <w:sz w:val="22"/>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5450FC" w:rsidRPr="00C96EB1" w14:paraId="3490D8BE" w14:textId="77777777" w:rsidTr="009C7DCC">
        <w:trPr>
          <w:trHeight w:val="346"/>
          <w:ins w:id="50" w:author="Dayrtman Fajardo Vásquez" w:date="2015-11-14T13:22:00Z"/>
        </w:trPr>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tcPr>
          <w:p w14:paraId="127C08C1" w14:textId="77777777" w:rsidR="005450FC" w:rsidRPr="00C96EB1" w:rsidRDefault="005450FC" w:rsidP="009C7DCC">
            <w:pPr>
              <w:spacing w:before="480"/>
              <w:rPr>
                <w:ins w:id="51" w:author="Dayrtman Fajardo Vásquez" w:date="2015-11-14T13:22:00Z"/>
                <w:sz w:val="22"/>
              </w:rPr>
            </w:pPr>
            <w:ins w:id="52" w:author="Dayrtman Fajardo Vásquez" w:date="2015-11-14T13:22:00Z">
              <w:r w:rsidRPr="00C96EB1">
                <w:rPr>
                  <w:sz w:val="22"/>
                </w:rPr>
                <w:t>Título del guion</w:t>
              </w:r>
            </w:ins>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3B688A5D" w14:textId="5D568A92" w:rsidR="005450FC" w:rsidRPr="00C96EB1" w:rsidRDefault="005450FC" w:rsidP="009C7DCC">
            <w:pPr>
              <w:rPr>
                <w:ins w:id="53" w:author="Dayrtman Fajardo Vásquez" w:date="2015-11-14T13:22:00Z"/>
                <w:sz w:val="22"/>
              </w:rPr>
            </w:pPr>
            <w:ins w:id="54" w:author="Dayrtman Fajardo Vásquez" w:date="2015-11-14T13:22:00Z">
              <w:r>
                <w:rPr>
                  <w:sz w:val="22"/>
                </w:rPr>
                <w:t xml:space="preserve">Geografía física y humana de Europa, Asia y </w:t>
              </w:r>
            </w:ins>
            <w:ins w:id="55" w:author="Dayrtman Fajardo Vásquez" w:date="2015-11-14T13:23:00Z">
              <w:r>
                <w:rPr>
                  <w:sz w:val="22"/>
                </w:rPr>
                <w:t>África</w:t>
              </w:r>
            </w:ins>
          </w:p>
        </w:tc>
      </w:tr>
      <w:tr w:rsidR="005450FC" w:rsidRPr="00C96EB1" w14:paraId="0AD7E2A2" w14:textId="77777777" w:rsidTr="009C7DCC">
        <w:trPr>
          <w:ins w:id="56" w:author="Dayrtman Fajardo Vásquez" w:date="2015-11-14T13:22:00Z"/>
        </w:trPr>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tcPr>
          <w:p w14:paraId="33D7CB63" w14:textId="77777777" w:rsidR="005450FC" w:rsidRPr="00C96EB1" w:rsidRDefault="005450FC" w:rsidP="009C7DCC">
            <w:pPr>
              <w:rPr>
                <w:ins w:id="57" w:author="Dayrtman Fajardo Vásquez" w:date="2015-11-14T13:22:00Z"/>
                <w:sz w:val="22"/>
              </w:rPr>
            </w:pPr>
            <w:ins w:id="58" w:author="Dayrtman Fajardo Vásquez" w:date="2015-11-14T13:22:00Z">
              <w:r w:rsidRPr="00C96EB1">
                <w:rPr>
                  <w:sz w:val="22"/>
                </w:rPr>
                <w:t>Código del guion</w:t>
              </w:r>
            </w:ins>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8A2710C" w14:textId="2F7D821E" w:rsidR="005450FC" w:rsidRPr="00C96EB1" w:rsidRDefault="005450FC" w:rsidP="009C7DCC">
            <w:pPr>
              <w:rPr>
                <w:ins w:id="59" w:author="Dayrtman Fajardo Vásquez" w:date="2015-11-14T13:22:00Z"/>
                <w:sz w:val="22"/>
              </w:rPr>
            </w:pPr>
            <w:ins w:id="60" w:author="Dayrtman Fajardo Vásquez" w:date="2015-11-14T13:22:00Z">
              <w:r w:rsidRPr="00C96EB1">
                <w:rPr>
                  <w:sz w:val="22"/>
                </w:rPr>
                <w:t>CS_07_0</w:t>
              </w:r>
              <w:r>
                <w:rPr>
                  <w:sz w:val="22"/>
                </w:rPr>
                <w:t>7</w:t>
              </w:r>
              <w:r w:rsidRPr="00C96EB1">
                <w:rPr>
                  <w:sz w:val="22"/>
                </w:rPr>
                <w:t>_CO</w:t>
              </w:r>
            </w:ins>
          </w:p>
        </w:tc>
      </w:tr>
      <w:tr w:rsidR="005450FC" w:rsidRPr="00C96EB1" w14:paraId="4F1EE3F2" w14:textId="77777777" w:rsidTr="009C7DCC">
        <w:trPr>
          <w:ins w:id="61" w:author="Dayrtman Fajardo Vásquez" w:date="2015-11-14T13:22:00Z"/>
        </w:trPr>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tcPr>
          <w:p w14:paraId="171E0B57" w14:textId="77777777" w:rsidR="005450FC" w:rsidRPr="00C96EB1" w:rsidRDefault="005450FC" w:rsidP="009C7DCC">
            <w:pPr>
              <w:rPr>
                <w:ins w:id="62" w:author="Dayrtman Fajardo Vásquez" w:date="2015-11-14T13:22:00Z"/>
                <w:sz w:val="22"/>
              </w:rPr>
            </w:pPr>
            <w:ins w:id="63" w:author="Dayrtman Fajardo Vásquez" w:date="2015-11-14T13:22:00Z">
              <w:r w:rsidRPr="00C96EB1">
                <w:rPr>
                  <w:sz w:val="22"/>
                </w:rPr>
                <w:t>Descripción</w:t>
              </w:r>
            </w:ins>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6A5BBB4" w14:textId="6A7A84B7" w:rsidR="005450FC" w:rsidRPr="00C96EB1" w:rsidRDefault="00A864CA" w:rsidP="009C7DCC">
            <w:pPr>
              <w:rPr>
                <w:ins w:id="64" w:author="Dayrtman Fajardo Vásquez" w:date="2015-11-14T13:22:00Z"/>
                <w:sz w:val="22"/>
              </w:rPr>
            </w:pPr>
            <w:ins w:id="65" w:author="Dayrtman Fajardo Vásquez" w:date="2015-11-14T13:25:00Z">
              <w:r>
                <w:rPr>
                  <w:sz w:val="22"/>
                </w:rPr>
                <w:t>Europa, Asia y África son tres de los continen</w:t>
              </w:r>
              <w:r w:rsidR="005E3D31">
                <w:rPr>
                  <w:sz w:val="22"/>
                </w:rPr>
                <w:t>tes que posee nuestro planeta. Explora la geograf</w:t>
              </w:r>
            </w:ins>
            <w:ins w:id="66" w:author="Dayrtman Fajardo Vásquez" w:date="2015-11-14T13:27:00Z">
              <w:r w:rsidR="005E3D31">
                <w:rPr>
                  <w:sz w:val="22"/>
                </w:rPr>
                <w:t>ía de cada uno de ellos y re</w:t>
              </w:r>
            </w:ins>
            <w:ins w:id="67" w:author="Dayrtman Fajardo Vásquez" w:date="2015-11-14T13:28:00Z">
              <w:r w:rsidR="005E3D31">
                <w:rPr>
                  <w:sz w:val="22"/>
                </w:rPr>
                <w:t>c</w:t>
              </w:r>
            </w:ins>
            <w:ins w:id="68" w:author="Dayrtman Fajardo Vásquez" w:date="2015-11-14T13:25:00Z">
              <w:r>
                <w:rPr>
                  <w:sz w:val="22"/>
                </w:rPr>
                <w:t>onoce las caracter</w:t>
              </w:r>
            </w:ins>
            <w:ins w:id="69" w:author="Dayrtman Fajardo Vásquez" w:date="2015-11-14T13:26:00Z">
              <w:r w:rsidR="005E3D31">
                <w:rPr>
                  <w:sz w:val="22"/>
                </w:rPr>
                <w:t>ísticas que distinguen a su aspecto f</w:t>
              </w:r>
            </w:ins>
            <w:ins w:id="70" w:author="Dayrtman Fajardo Vásquez" w:date="2015-11-14T13:28:00Z">
              <w:r w:rsidR="005E3D31">
                <w:rPr>
                  <w:sz w:val="22"/>
                </w:rPr>
                <w:t>ísico</w:t>
              </w:r>
            </w:ins>
            <w:ins w:id="71" w:author="Dayrtman Fajardo Vásquez" w:date="2015-11-14T13:26:00Z">
              <w:r w:rsidR="005E3D31">
                <w:rPr>
                  <w:sz w:val="22"/>
                </w:rPr>
                <w:t xml:space="preserve"> y humano</w:t>
              </w:r>
            </w:ins>
            <w:ins w:id="72" w:author="Dayrtman Fajardo Vásquez" w:date="2015-11-14T13:28:00Z">
              <w:r w:rsidR="005E3D31">
                <w:rPr>
                  <w:sz w:val="22"/>
                </w:rPr>
                <w:t>.</w:t>
              </w:r>
            </w:ins>
          </w:p>
        </w:tc>
      </w:tr>
    </w:tbl>
    <w:p w14:paraId="6F1BA8FB" w14:textId="77777777" w:rsidR="005450FC" w:rsidRPr="00C96EB1" w:rsidRDefault="005450FC" w:rsidP="005450FC">
      <w:pPr>
        <w:spacing w:after="0"/>
        <w:rPr>
          <w:ins w:id="73" w:author="Dayrtman Fajardo Vásquez" w:date="2015-11-14T13:22:00Z"/>
          <w:sz w:val="22"/>
        </w:rPr>
      </w:pPr>
    </w:p>
    <w:p w14:paraId="796151B5" w14:textId="77777777" w:rsidR="005450FC" w:rsidRPr="005450FC" w:rsidRDefault="005450FC">
      <w:pPr>
        <w:tabs>
          <w:tab w:val="right" w:pos="8498"/>
        </w:tabs>
        <w:spacing w:after="0"/>
        <w:rPr>
          <w:rFonts w:cstheme="minorHAnsi"/>
          <w:b/>
          <w:color w:val="000000" w:themeColor="text1"/>
          <w:rPrChange w:id="74" w:author="Dayrtman Fajardo Vásquez" w:date="2015-11-14T13:21:00Z">
            <w:rPr>
              <w:rFonts w:ascii="Times New Roman" w:hAnsi="Times New Roman" w:cs="Times New Roman"/>
              <w:b/>
              <w:color w:val="000000" w:themeColor="text1"/>
            </w:rPr>
          </w:rPrChange>
        </w:rPr>
        <w:pPrChange w:id="75" w:author="Dayrtman Fajardo Vásquez" w:date="2015-11-14T13:21:00Z">
          <w:pPr>
            <w:pStyle w:val="Prrafodelista"/>
            <w:numPr>
              <w:numId w:val="60"/>
            </w:numPr>
            <w:tabs>
              <w:tab w:val="right" w:pos="8498"/>
            </w:tabs>
            <w:spacing w:after="0"/>
            <w:ind w:hanging="360"/>
          </w:pPr>
        </w:pPrChange>
      </w:pPr>
    </w:p>
    <w:p w14:paraId="195A4B91" w14:textId="77777777" w:rsidR="00E76345" w:rsidRDefault="00E76345" w:rsidP="00E76345">
      <w:pPr>
        <w:tabs>
          <w:tab w:val="right" w:pos="8498"/>
        </w:tabs>
        <w:spacing w:after="0"/>
        <w:rPr>
          <w:rFonts w:ascii="Times New Roman" w:hAnsi="Times New Roman" w:cs="Times New Roman"/>
          <w:b/>
          <w:color w:val="000000" w:themeColor="text1"/>
        </w:rPr>
      </w:pPr>
    </w:p>
    <w:p w14:paraId="3811B791" w14:textId="77777777" w:rsidR="00E76345" w:rsidRPr="00814BBC" w:rsidRDefault="00E76345" w:rsidP="00814BBC">
      <w:pPr>
        <w:tabs>
          <w:tab w:val="right" w:pos="8498"/>
        </w:tabs>
        <w:spacing w:after="0"/>
        <w:rPr>
          <w:rFonts w:ascii="Times New Roman" w:hAnsi="Times New Roman" w:cs="Times New Roman"/>
          <w:b/>
          <w:color w:val="000000" w:themeColor="text1"/>
        </w:rPr>
      </w:pPr>
      <w:r w:rsidRPr="00814BBC">
        <w:rPr>
          <w:rFonts w:ascii="Times New Roman" w:hAnsi="Times New Roman" w:cs="Times New Roman"/>
          <w:b/>
          <w:color w:val="000000" w:themeColor="text1"/>
        </w:rPr>
        <w:t>Los continentes</w:t>
      </w:r>
    </w:p>
    <w:p w14:paraId="1ABC10DE" w14:textId="77777777" w:rsidR="00E76345" w:rsidRPr="001726C4" w:rsidRDefault="00E76345" w:rsidP="00E76345">
      <w:pPr>
        <w:spacing w:after="0"/>
        <w:jc w:val="both"/>
        <w:rPr>
          <w:rFonts w:ascii="Times New Roman" w:hAnsi="Times New Roman" w:cs="Times New Roman"/>
          <w:color w:val="000000" w:themeColor="text1"/>
          <w:lang w:val="es-ES"/>
        </w:rPr>
      </w:pPr>
    </w:p>
    <w:p w14:paraId="3BDFCA4C" w14:textId="77777777" w:rsidR="00E76345" w:rsidRPr="001726C4" w:rsidRDefault="00E76345" w:rsidP="00E76345">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Los continentes son grandes extensiones o masas de tierra</w:t>
      </w:r>
      <w:r>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separadas entre sí</w:t>
      </w:r>
      <w:del w:id="76" w:author="EUGENIA ARCE LONDONO" w:date="2015-04-29T09:25:00Z">
        <w:r w:rsidRPr="001726C4">
          <w:rPr>
            <w:rFonts w:ascii="Times New Roman" w:hAnsi="Times New Roman" w:cs="Times New Roman"/>
            <w:color w:val="000000" w:themeColor="text1"/>
            <w:lang w:val="es-ES"/>
          </w:rPr>
          <w:delText>,</w:delText>
        </w:r>
      </w:del>
      <w:r w:rsidRPr="001726C4">
        <w:rPr>
          <w:rFonts w:ascii="Times New Roman" w:hAnsi="Times New Roman" w:cs="Times New Roman"/>
          <w:color w:val="000000" w:themeColor="text1"/>
          <w:lang w:val="es-ES"/>
        </w:rPr>
        <w:t xml:space="preserve"> por los océanos. Se diferencian por sus características físicas y humanas.</w:t>
      </w:r>
    </w:p>
    <w:p w14:paraId="1360A18D" w14:textId="77777777" w:rsidR="00E76345" w:rsidRPr="001726C4" w:rsidRDefault="00E76345" w:rsidP="00E76345">
      <w:pPr>
        <w:tabs>
          <w:tab w:val="left" w:pos="5500"/>
        </w:tabs>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ab/>
      </w:r>
    </w:p>
    <w:p w14:paraId="7D224CD3" w14:textId="77777777" w:rsidR="00E76345" w:rsidRPr="001726C4" w:rsidRDefault="00E76345" w:rsidP="00E76345">
      <w:pPr>
        <w:tabs>
          <w:tab w:val="right" w:pos="8498"/>
        </w:tabs>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 </w:t>
      </w:r>
      <w:r>
        <w:rPr>
          <w:rFonts w:ascii="Times New Roman" w:hAnsi="Times New Roman" w:cs="Times New Roman"/>
          <w:b/>
          <w:color w:val="000000" w:themeColor="text1"/>
        </w:rPr>
        <w:t xml:space="preserve">Geografía física y humana de </w:t>
      </w:r>
      <w:r w:rsidRPr="001726C4">
        <w:rPr>
          <w:rFonts w:ascii="Times New Roman" w:hAnsi="Times New Roman" w:cs="Times New Roman"/>
          <w:b/>
          <w:color w:val="000000" w:themeColor="text1"/>
        </w:rPr>
        <w:t>Europa</w:t>
      </w:r>
    </w:p>
    <w:p w14:paraId="27EA3A1B" w14:textId="77777777" w:rsidR="00E76345" w:rsidRPr="001726C4" w:rsidRDefault="00E76345" w:rsidP="00E76345">
      <w:pPr>
        <w:tabs>
          <w:tab w:val="right" w:pos="8498"/>
        </w:tabs>
        <w:spacing w:after="0"/>
        <w:rPr>
          <w:rFonts w:ascii="Times New Roman" w:hAnsi="Times New Roman" w:cs="Times New Roman"/>
          <w:b/>
          <w:color w:val="000000" w:themeColor="text1"/>
        </w:rPr>
      </w:pPr>
    </w:p>
    <w:p w14:paraId="5FC3F699"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hAnsi="Times New Roman" w:cs="Times New Roman"/>
          <w:color w:val="000000" w:themeColor="text1"/>
          <w:lang w:val="es-ES"/>
        </w:rPr>
        <w:t xml:space="preserve">El </w:t>
      </w:r>
      <w:r w:rsidRPr="001726C4">
        <w:rPr>
          <w:rFonts w:ascii="Times New Roman" w:hAnsi="Times New Roman" w:cs="Times New Roman"/>
          <w:b/>
          <w:color w:val="000000" w:themeColor="text1"/>
          <w:lang w:val="es-ES"/>
        </w:rPr>
        <w:t>continente europeo</w:t>
      </w:r>
      <w:r w:rsidRPr="001726C4">
        <w:rPr>
          <w:rFonts w:ascii="Times New Roman" w:hAnsi="Times New Roman" w:cs="Times New Roman"/>
          <w:color w:val="000000" w:themeColor="text1"/>
          <w:lang w:val="es-ES"/>
        </w:rPr>
        <w:t xml:space="preserve"> está conformado por las</w:t>
      </w:r>
      <w:r w:rsidRPr="001726C4">
        <w:rPr>
          <w:rFonts w:ascii="Times New Roman" w:eastAsia="Times New Roman" w:hAnsi="Times New Roman" w:cs="Times New Roman"/>
          <w:color w:val="000000" w:themeColor="text1"/>
          <w:lang w:val="es-CO" w:eastAsia="es-CO"/>
        </w:rPr>
        <w:t xml:space="preserve"> tierras emergidas entre el océano Atlántico oriental y los montes Urales y el Cáucaso. Tiene una</w:t>
      </w:r>
      <w:r>
        <w:rPr>
          <w:rFonts w:ascii="Times New Roman" w:eastAsia="Times New Roman" w:hAnsi="Times New Roman" w:cs="Times New Roman"/>
          <w:color w:val="000000" w:themeColor="text1"/>
          <w:lang w:val="es-CO" w:eastAsia="es-CO"/>
        </w:rPr>
        <w:t xml:space="preserve"> superficie de 22</w:t>
      </w:r>
      <w:del w:id="77" w:author="EUGENIA ARCE LONDONO" w:date="2015-04-29T09:25:00Z">
        <w:r w:rsidRPr="001726C4">
          <w:rPr>
            <w:rFonts w:ascii="Times New Roman" w:eastAsia="Times New Roman" w:hAnsi="Times New Roman" w:cs="Times New Roman"/>
            <w:color w:val="000000" w:themeColor="text1"/>
            <w:lang w:val="es-CO" w:eastAsia="es-CO"/>
          </w:rPr>
          <w:delText>.</w:delText>
        </w:r>
      </w:del>
      <w:ins w:id="78" w:author="EUGENIA ARCE LONDONO" w:date="2015-04-29T09:25:00Z">
        <w:r>
          <w:rPr>
            <w:rFonts w:ascii="Times New Roman" w:eastAsia="Times New Roman" w:hAnsi="Times New Roman" w:cs="Times New Roman"/>
            <w:color w:val="000000" w:themeColor="text1"/>
            <w:lang w:val="es-CO" w:eastAsia="es-CO"/>
          </w:rPr>
          <w:t xml:space="preserve"> </w:t>
        </w:r>
      </w:ins>
      <w:r>
        <w:rPr>
          <w:rFonts w:ascii="Times New Roman" w:eastAsia="Times New Roman" w:hAnsi="Times New Roman" w:cs="Times New Roman"/>
          <w:color w:val="000000" w:themeColor="text1"/>
          <w:lang w:val="es-CO" w:eastAsia="es-CO"/>
        </w:rPr>
        <w:t>969</w:t>
      </w:r>
      <w:del w:id="79" w:author="EUGENIA ARCE LONDONO" w:date="2015-04-29T09:25:00Z">
        <w:r w:rsidRPr="001726C4">
          <w:rPr>
            <w:rFonts w:ascii="Times New Roman" w:eastAsia="Times New Roman" w:hAnsi="Times New Roman" w:cs="Times New Roman"/>
            <w:color w:val="000000" w:themeColor="text1"/>
            <w:lang w:val="es-CO" w:eastAsia="es-CO"/>
          </w:rPr>
          <w:delText>.</w:delText>
        </w:r>
      </w:del>
      <w:ins w:id="80" w:author="EUGENIA ARCE LONDONO" w:date="2015-04-29T09:25:00Z">
        <w:r>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900 km</w:t>
      </w:r>
      <w:r w:rsidRPr="001726C4">
        <w:rPr>
          <w:rFonts w:ascii="Times New Roman" w:eastAsia="Times New Roman" w:hAnsi="Times New Roman" w:cs="Times New Roman"/>
          <w:color w:val="000000" w:themeColor="text1"/>
          <w:vertAlign w:val="superscript"/>
          <w:lang w:val="es-CO" w:eastAsia="es-CO"/>
        </w:rPr>
        <w:t>2</w:t>
      </w:r>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por lo que se constituye en el segundo continente de menor extensión luego de</w:t>
      </w:r>
      <w:del w:id="81" w:author="TOSHIBA" w:date="2015-10-28T12:14:00Z">
        <w:r w:rsidRPr="001726C4" w:rsidDel="00225EC7">
          <w:rPr>
            <w:rFonts w:ascii="Times New Roman" w:eastAsia="Times New Roman" w:hAnsi="Times New Roman" w:cs="Times New Roman"/>
            <w:color w:val="000000" w:themeColor="text1"/>
            <w:lang w:val="es-CO" w:eastAsia="es-CO"/>
          </w:rPr>
          <w:delText xml:space="preserve">  </w:delText>
        </w:r>
      </w:del>
      <w:ins w:id="82" w:author="TOSHIBA" w:date="2015-10-28T12:14:00Z">
        <w:r w:rsidR="00225EC7">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Oceanía.</w:t>
      </w:r>
    </w:p>
    <w:p w14:paraId="7BD82EC9" w14:textId="77777777" w:rsidR="00E76345" w:rsidRPr="00EE3B79" w:rsidRDefault="00E76345" w:rsidP="00E76345">
      <w:pPr>
        <w:spacing w:after="0"/>
        <w:rPr>
          <w:rFonts w:ascii="Times New Roman" w:hAnsi="Times New Roman"/>
          <w:color w:val="000000" w:themeColor="text1"/>
          <w:highlight w:val="yellow"/>
          <w:lang w:val="es-CO"/>
          <w:rPrChange w:id="83" w:author="EUGENIA ARCE LONDONO" w:date="2015-04-29T09:25:00Z">
            <w:rPr>
              <w:rFonts w:ascii="Times New Roman" w:hAnsi="Times New Roman"/>
              <w:color w:val="000000" w:themeColor="text1"/>
              <w:highlight w:val="yellow"/>
            </w:rPr>
          </w:rPrChange>
        </w:rPr>
      </w:pPr>
    </w:p>
    <w:tbl>
      <w:tblPr>
        <w:tblStyle w:val="Tablaconcuadrcula"/>
        <w:tblW w:w="0" w:type="auto"/>
        <w:tblLook w:val="04A0" w:firstRow="1" w:lastRow="0" w:firstColumn="1" w:lastColumn="0" w:noHBand="0" w:noVBand="1"/>
      </w:tblPr>
      <w:tblGrid>
        <w:gridCol w:w="2518"/>
        <w:gridCol w:w="6460"/>
      </w:tblGrid>
      <w:tr w:rsidR="00E76345" w:rsidRPr="001726C4" w14:paraId="06205F15" w14:textId="77777777" w:rsidTr="008C38A3">
        <w:tc>
          <w:tcPr>
            <w:tcW w:w="8978" w:type="dxa"/>
            <w:gridSpan w:val="2"/>
            <w:shd w:val="clear" w:color="auto" w:fill="000000" w:themeFill="text1"/>
          </w:tcPr>
          <w:p w14:paraId="2F87C1BE" w14:textId="77777777" w:rsidR="00E76345" w:rsidRPr="001726C4" w:rsidRDefault="00E76345" w:rsidP="008C38A3">
            <w:pPr>
              <w:spacing w:before="2" w:after="2"/>
              <w:jc w:val="center"/>
              <w:rPr>
                <w:rFonts w:ascii="Times New Roman" w:hAnsi="Times New Roman" w:cs="Times New Roman"/>
                <w:b/>
                <w:color w:val="000000" w:themeColor="text1"/>
              </w:rPr>
            </w:pPr>
            <w:r w:rsidRPr="00EF38F0">
              <w:rPr>
                <w:rFonts w:ascii="Times New Roman" w:hAnsi="Times New Roman" w:cs="Times New Roman"/>
                <w:b/>
                <w:color w:val="FFFFFF" w:themeColor="background1"/>
              </w:rPr>
              <w:t>Recuerda</w:t>
            </w:r>
          </w:p>
        </w:tc>
      </w:tr>
      <w:tr w:rsidR="00E76345" w:rsidRPr="001726C4" w14:paraId="3FA4AA2F" w14:textId="77777777" w:rsidTr="008C38A3">
        <w:tc>
          <w:tcPr>
            <w:tcW w:w="2518" w:type="dxa"/>
          </w:tcPr>
          <w:p w14:paraId="22EC5FEE"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6128E2E2" w14:textId="77777777" w:rsidR="00E76345" w:rsidRPr="001726C4" w:rsidRDefault="00E76345" w:rsidP="008C38A3">
            <w:pPr>
              <w:spacing w:before="2" w:after="2"/>
              <w:jc w:val="both"/>
              <w:rPr>
                <w:rFonts w:ascii="Times New Roman" w:hAnsi="Times New Roman" w:cs="Times New Roman"/>
                <w:b/>
                <w:color w:val="000000" w:themeColor="text1"/>
                <w:lang w:val="es-ES"/>
              </w:rPr>
            </w:pPr>
            <w:r>
              <w:rPr>
                <w:rFonts w:ascii="Times New Roman" w:hAnsi="Times New Roman" w:cs="Times New Roman"/>
                <w:b/>
                <w:color w:val="000000" w:themeColor="text1"/>
                <w:lang w:val="es-ES"/>
              </w:rPr>
              <w:t xml:space="preserve">Los continentes de la </w:t>
            </w:r>
            <w:del w:id="84" w:author="EUGENIA ARCE LONDONO" w:date="2015-04-29T09:25:00Z">
              <w:r w:rsidRPr="001726C4">
                <w:rPr>
                  <w:rFonts w:ascii="Times New Roman" w:hAnsi="Times New Roman" w:cs="Times New Roman"/>
                  <w:b/>
                  <w:color w:val="000000" w:themeColor="text1"/>
                  <w:lang w:val="es-ES"/>
                </w:rPr>
                <w:delText>tierra</w:delText>
              </w:r>
            </w:del>
            <w:ins w:id="85" w:author="EUGENIA ARCE LONDONO" w:date="2015-04-29T09:25:00Z">
              <w:r>
                <w:rPr>
                  <w:rFonts w:ascii="Times New Roman" w:hAnsi="Times New Roman" w:cs="Times New Roman"/>
                  <w:b/>
                  <w:color w:val="000000" w:themeColor="text1"/>
                  <w:lang w:val="es-ES"/>
                </w:rPr>
                <w:t>T</w:t>
              </w:r>
              <w:r w:rsidRPr="001726C4">
                <w:rPr>
                  <w:rFonts w:ascii="Times New Roman" w:hAnsi="Times New Roman" w:cs="Times New Roman"/>
                  <w:b/>
                  <w:color w:val="000000" w:themeColor="text1"/>
                  <w:lang w:val="es-ES"/>
                </w:rPr>
                <w:t>ierra</w:t>
              </w:r>
            </w:ins>
            <w:del w:id="86" w:author="TOSHIBA" w:date="2015-10-28T16:37:00Z">
              <w:r w:rsidRPr="001726C4" w:rsidDel="00FB238D">
                <w:rPr>
                  <w:rFonts w:ascii="Times New Roman" w:hAnsi="Times New Roman" w:cs="Times New Roman"/>
                  <w:b/>
                  <w:color w:val="000000" w:themeColor="text1"/>
                  <w:lang w:val="es-ES"/>
                </w:rPr>
                <w:delText>.</w:delText>
              </w:r>
            </w:del>
          </w:p>
          <w:p w14:paraId="7894E57E" w14:textId="77777777" w:rsidR="00E76345" w:rsidRPr="001726C4" w:rsidRDefault="00E76345" w:rsidP="008C38A3">
            <w:pPr>
              <w:spacing w:before="2" w:after="2"/>
              <w:jc w:val="both"/>
              <w:rPr>
                <w:rFonts w:ascii="Times New Roman" w:hAnsi="Times New Roman" w:cs="Times New Roman"/>
                <w:color w:val="000000" w:themeColor="text1"/>
                <w:lang w:val="es-ES"/>
              </w:rPr>
            </w:pPr>
          </w:p>
          <w:p w14:paraId="03351A79" w14:textId="77777777" w:rsidR="00E76345" w:rsidRPr="001726C4" w:rsidRDefault="00E76345" w:rsidP="008C38A3">
            <w:pPr>
              <w:spacing w:before="2" w:after="2"/>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Existen diferentes </w:t>
            </w:r>
            <w:r w:rsidRPr="001726C4">
              <w:rPr>
                <w:rFonts w:ascii="Times New Roman" w:hAnsi="Times New Roman" w:cs="Times New Roman"/>
                <w:b/>
                <w:color w:val="000000" w:themeColor="text1"/>
                <w:lang w:val="es-ES"/>
              </w:rPr>
              <w:t>modelos de continentes</w:t>
            </w:r>
            <w:r w:rsidRPr="001726C4">
              <w:rPr>
                <w:rFonts w:ascii="Times New Roman" w:hAnsi="Times New Roman" w:cs="Times New Roman"/>
                <w:color w:val="000000" w:themeColor="text1"/>
                <w:lang w:val="es-ES"/>
              </w:rPr>
              <w:t>, de acuerdo con el número.</w:t>
            </w:r>
            <w:del w:id="87" w:author="TOSHIBA" w:date="2015-10-28T12:14:00Z">
              <w:r w:rsidRPr="001726C4" w:rsidDel="00225EC7">
                <w:rPr>
                  <w:rFonts w:ascii="Times New Roman" w:hAnsi="Times New Roman" w:cs="Times New Roman"/>
                  <w:color w:val="000000" w:themeColor="text1"/>
                  <w:lang w:val="es-ES"/>
                </w:rPr>
                <w:delText xml:space="preserve">  </w:delText>
              </w:r>
            </w:del>
            <w:ins w:id="88" w:author="TOSHIBA" w:date="2015-10-28T12:14:00Z">
              <w:r w:rsidR="00225EC7">
                <w:rPr>
                  <w:rFonts w:ascii="Times New Roman" w:hAnsi="Times New Roman" w:cs="Times New Roman"/>
                  <w:color w:val="000000" w:themeColor="text1"/>
                  <w:lang w:val="es-ES"/>
                </w:rPr>
                <w:t xml:space="preserve"> </w:t>
              </w:r>
            </w:ins>
            <w:r w:rsidRPr="001726C4">
              <w:rPr>
                <w:rFonts w:ascii="Times New Roman" w:hAnsi="Times New Roman" w:cs="Times New Roman"/>
                <w:color w:val="000000" w:themeColor="text1"/>
                <w:lang w:val="es-ES"/>
              </w:rPr>
              <w:t>Los</w:t>
            </w:r>
            <w:del w:id="89" w:author="TOSHIBA" w:date="2015-10-28T12:14:00Z">
              <w:r w:rsidRPr="001726C4" w:rsidDel="00225EC7">
                <w:rPr>
                  <w:rFonts w:ascii="Times New Roman" w:hAnsi="Times New Roman" w:cs="Times New Roman"/>
                  <w:color w:val="000000" w:themeColor="text1"/>
                  <w:lang w:val="es-ES"/>
                </w:rPr>
                <w:delText xml:space="preserve">  </w:delText>
              </w:r>
            </w:del>
            <w:ins w:id="90" w:author="TOSHIBA" w:date="2015-10-28T12:14:00Z">
              <w:r w:rsidR="00225EC7">
                <w:rPr>
                  <w:rFonts w:ascii="Times New Roman" w:hAnsi="Times New Roman" w:cs="Times New Roman"/>
                  <w:color w:val="000000" w:themeColor="text1"/>
                  <w:lang w:val="es-ES"/>
                </w:rPr>
                <w:t xml:space="preserve"> </w:t>
              </w:r>
            </w:ins>
            <w:r w:rsidRPr="001726C4">
              <w:rPr>
                <w:rFonts w:ascii="Times New Roman" w:hAnsi="Times New Roman" w:cs="Times New Roman"/>
                <w:color w:val="000000" w:themeColor="text1"/>
                <w:lang w:val="es-ES"/>
              </w:rPr>
              <w:t>más reconocidos son:</w:t>
            </w:r>
          </w:p>
          <w:p w14:paraId="274545A3" w14:textId="77777777" w:rsidR="00E76345" w:rsidRPr="001726C4" w:rsidRDefault="00E76345" w:rsidP="008C38A3">
            <w:pPr>
              <w:spacing w:before="2" w:after="2"/>
              <w:jc w:val="both"/>
              <w:rPr>
                <w:rFonts w:ascii="Times New Roman" w:hAnsi="Times New Roman" w:cs="Times New Roman"/>
                <w:color w:val="000000" w:themeColor="text1"/>
                <w:lang w:val="es-ES"/>
              </w:rPr>
            </w:pPr>
          </w:p>
          <w:p w14:paraId="278D421B" w14:textId="77777777" w:rsidR="00E76345" w:rsidRPr="001726C4" w:rsidRDefault="00E76345" w:rsidP="00E76345">
            <w:pPr>
              <w:pStyle w:val="Prrafodelista"/>
              <w:numPr>
                <w:ilvl w:val="0"/>
                <w:numId w:val="9"/>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El modelo de los cinco continentes: Europa, Asia, África, América</w:t>
            </w:r>
            <w:r>
              <w:rPr>
                <w:rFonts w:ascii="Times New Roman" w:hAnsi="Times New Roman" w:cs="Times New Roman"/>
                <w:color w:val="000000" w:themeColor="text1"/>
                <w:lang w:val="es-ES"/>
              </w:rPr>
              <w:t xml:space="preserve"> </w:t>
            </w:r>
            <w:ins w:id="91" w:author="EUGENIA ARCE LONDONO" w:date="2015-04-29T09:25:00Z">
              <w:r>
                <w:rPr>
                  <w:rFonts w:ascii="Times New Roman" w:hAnsi="Times New Roman" w:cs="Times New Roman"/>
                  <w:color w:val="000000" w:themeColor="text1"/>
                  <w:lang w:val="es-ES"/>
                </w:rPr>
                <w:t>y</w:t>
              </w:r>
              <w:r w:rsidRPr="001726C4">
                <w:rPr>
                  <w:rFonts w:ascii="Times New Roman" w:hAnsi="Times New Roman" w:cs="Times New Roman"/>
                  <w:color w:val="000000" w:themeColor="text1"/>
                  <w:lang w:val="es-ES"/>
                </w:rPr>
                <w:t xml:space="preserve"> </w:t>
              </w:r>
            </w:ins>
            <w:r w:rsidRPr="001726C4">
              <w:rPr>
                <w:rFonts w:ascii="Times New Roman" w:hAnsi="Times New Roman" w:cs="Times New Roman"/>
                <w:color w:val="000000" w:themeColor="text1"/>
                <w:lang w:val="es-ES"/>
              </w:rPr>
              <w:t>Oceanía. Tiene en cuenta s</w:t>
            </w:r>
            <w:r>
              <w:rPr>
                <w:rFonts w:ascii="Times New Roman" w:hAnsi="Times New Roman" w:cs="Times New Roman"/>
                <w:color w:val="000000" w:themeColor="text1"/>
                <w:lang w:val="es-ES"/>
              </w:rPr>
              <w:t>olo los continentes habitados</w:t>
            </w:r>
            <w:del w:id="92" w:author="EUGENIA ARCE LONDONO" w:date="2015-04-29T09:25:00Z">
              <w:r w:rsidRPr="001726C4">
                <w:rPr>
                  <w:rFonts w:ascii="Times New Roman" w:hAnsi="Times New Roman" w:cs="Times New Roman"/>
                  <w:color w:val="000000" w:themeColor="text1"/>
                  <w:lang w:val="es-ES"/>
                </w:rPr>
                <w:delText xml:space="preserve"> (</w:delText>
              </w:r>
            </w:del>
            <w:ins w:id="93" w:author="EUGENIA ARCE LONDONO" w:date="2015-04-29T09:25:00Z">
              <w:r>
                <w:rPr>
                  <w:rFonts w:ascii="Times New Roman" w:hAnsi="Times New Roman" w:cs="Times New Roman"/>
                  <w:color w:val="000000" w:themeColor="text1"/>
                  <w:lang w:val="es-ES"/>
                </w:rPr>
                <w:t xml:space="preserve">. </w:t>
              </w:r>
            </w:ins>
            <w:r>
              <w:rPr>
                <w:rFonts w:ascii="Times New Roman" w:hAnsi="Times New Roman" w:cs="Times New Roman"/>
                <w:color w:val="000000" w:themeColor="text1"/>
                <w:lang w:val="es-ES"/>
              </w:rPr>
              <w:t>E</w:t>
            </w:r>
            <w:r w:rsidRPr="001726C4">
              <w:rPr>
                <w:rFonts w:ascii="Times New Roman" w:hAnsi="Times New Roman" w:cs="Times New Roman"/>
                <w:color w:val="000000" w:themeColor="text1"/>
                <w:lang w:val="es-ES"/>
              </w:rPr>
              <w:t>xcluye la</w:t>
            </w:r>
            <w:r>
              <w:rPr>
                <w:rFonts w:ascii="Times New Roman" w:hAnsi="Times New Roman" w:cs="Times New Roman"/>
                <w:color w:val="000000" w:themeColor="text1"/>
                <w:lang w:val="es-ES"/>
              </w:rPr>
              <w:t xml:space="preserve"> </w:t>
            </w:r>
            <w:del w:id="94" w:author="EUGENIA ARCE LONDONO" w:date="2015-04-29T09:25:00Z">
              <w:r w:rsidRPr="001726C4">
                <w:rPr>
                  <w:rFonts w:ascii="Times New Roman" w:hAnsi="Times New Roman" w:cs="Times New Roman"/>
                  <w:color w:val="000000" w:themeColor="text1"/>
                  <w:lang w:val="es-ES"/>
                </w:rPr>
                <w:delText>Antártica), tal y como</w:delText>
              </w:r>
            </w:del>
            <w:ins w:id="95" w:author="EUGENIA ARCE LONDONO" w:date="2015-04-29T09:25:00Z">
              <w:r>
                <w:rPr>
                  <w:rFonts w:ascii="Times New Roman" w:hAnsi="Times New Roman" w:cs="Times New Roman"/>
                  <w:color w:val="000000" w:themeColor="text1"/>
                  <w:lang w:val="es-ES"/>
                </w:rPr>
                <w:t>Antártid</w:t>
              </w:r>
              <w:r w:rsidRPr="001726C4">
                <w:rPr>
                  <w:rFonts w:ascii="Times New Roman" w:hAnsi="Times New Roman" w:cs="Times New Roman"/>
                  <w:color w:val="000000" w:themeColor="text1"/>
                  <w:lang w:val="es-ES"/>
                </w:rPr>
                <w:t>a</w:t>
              </w:r>
              <w:r>
                <w:rPr>
                  <w:rFonts w:ascii="Times New Roman" w:hAnsi="Times New Roman" w:cs="Times New Roman"/>
                  <w:color w:val="000000" w:themeColor="text1"/>
                  <w:lang w:val="es-ES"/>
                </w:rPr>
                <w:t>. Este modelo es el que</w:t>
              </w:r>
            </w:ins>
            <w:r>
              <w:rPr>
                <w:rFonts w:ascii="Times New Roman" w:hAnsi="Times New Roman" w:cs="Times New Roman"/>
                <w:color w:val="000000" w:themeColor="text1"/>
                <w:lang w:val="es-ES"/>
              </w:rPr>
              <w:t xml:space="preserve"> se </w:t>
            </w:r>
            <w:del w:id="96" w:author="EUGENIA ARCE LONDONO" w:date="2015-04-29T09:25:00Z">
              <w:r w:rsidRPr="001726C4">
                <w:rPr>
                  <w:rFonts w:ascii="Times New Roman" w:hAnsi="Times New Roman" w:cs="Times New Roman"/>
                  <w:color w:val="000000" w:themeColor="text1"/>
                  <w:lang w:val="es-ES"/>
                </w:rPr>
                <w:delText>presenta</w:delText>
              </w:r>
            </w:del>
            <w:ins w:id="97" w:author="EUGENIA ARCE LONDONO" w:date="2015-04-29T09:25:00Z">
              <w:r>
                <w:rPr>
                  <w:rFonts w:ascii="Times New Roman" w:hAnsi="Times New Roman" w:cs="Times New Roman"/>
                  <w:color w:val="000000" w:themeColor="text1"/>
                  <w:lang w:val="es-ES"/>
                </w:rPr>
                <w:t>emplea, por ejemplo,</w:t>
              </w:r>
            </w:ins>
            <w:r>
              <w:rPr>
                <w:rFonts w:ascii="Times New Roman" w:hAnsi="Times New Roman" w:cs="Times New Roman"/>
                <w:color w:val="000000" w:themeColor="text1"/>
                <w:lang w:val="es-ES"/>
              </w:rPr>
              <w:t xml:space="preserve"> en</w:t>
            </w:r>
            <w:ins w:id="98" w:author="EUGENIA ARCE LONDONO" w:date="2015-04-29T09:25:00Z">
              <w:r>
                <w:rPr>
                  <w:rFonts w:ascii="Times New Roman" w:hAnsi="Times New Roman" w:cs="Times New Roman"/>
                  <w:color w:val="000000" w:themeColor="text1"/>
                  <w:lang w:val="es-ES"/>
                </w:rPr>
                <w:t xml:space="preserve"> la definición de</w:t>
              </w:r>
            </w:ins>
            <w:r w:rsidRPr="001726C4">
              <w:rPr>
                <w:rFonts w:ascii="Times New Roman" w:hAnsi="Times New Roman" w:cs="Times New Roman"/>
                <w:color w:val="000000" w:themeColor="text1"/>
                <w:lang w:val="es-ES"/>
              </w:rPr>
              <w:t xml:space="preserve"> los cinco aros del logotipo olímpico.</w:t>
            </w:r>
          </w:p>
          <w:p w14:paraId="712DBFA7" w14:textId="77777777" w:rsidR="00FB238D" w:rsidRPr="008A36F2" w:rsidDel="008A36F2" w:rsidRDefault="00E76345" w:rsidP="00FB238D">
            <w:pPr>
              <w:pStyle w:val="Prrafodelista"/>
              <w:numPr>
                <w:ilvl w:val="0"/>
                <w:numId w:val="9"/>
              </w:numPr>
              <w:jc w:val="both"/>
              <w:rPr>
                <w:ins w:id="99" w:author="TOSHIBA" w:date="2015-10-28T16:46:00Z"/>
                <w:del w:id="100" w:author="Dayrtman Fajardo Vásquez" w:date="2015-11-12T15:41:00Z"/>
                <w:rFonts w:ascii="Times New Roman" w:hAnsi="Times New Roman" w:cs="Times New Roman"/>
                <w:color w:val="000000" w:themeColor="text1"/>
                <w:lang w:val="es-ES"/>
              </w:rPr>
            </w:pPr>
            <w:r w:rsidRPr="008A36F2">
              <w:rPr>
                <w:rFonts w:ascii="Times New Roman" w:hAnsi="Times New Roman" w:cs="Times New Roman"/>
                <w:color w:val="000000" w:themeColor="text1"/>
                <w:lang w:val="es-ES"/>
              </w:rPr>
              <w:t>El modelo de los seis continentes: Europa, Asia, África, América</w:t>
            </w:r>
            <w:ins w:id="101" w:author="EUGENIA ARCE LONDONO" w:date="2015-04-29T09:25:00Z">
              <w:r w:rsidRPr="00D810E2">
                <w:rPr>
                  <w:rFonts w:ascii="Times New Roman" w:hAnsi="Times New Roman" w:cs="Times New Roman"/>
                  <w:color w:val="000000" w:themeColor="text1"/>
                  <w:lang w:val="es-ES"/>
                </w:rPr>
                <w:t>,</w:t>
              </w:r>
            </w:ins>
            <w:r w:rsidRPr="00D810E2">
              <w:rPr>
                <w:rFonts w:ascii="Times New Roman" w:hAnsi="Times New Roman" w:cs="Times New Roman"/>
                <w:color w:val="000000" w:themeColor="text1"/>
                <w:lang w:val="es-ES"/>
              </w:rPr>
              <w:t xml:space="preserve"> Oceanía</w:t>
            </w:r>
            <w:del w:id="102" w:author="TOSHIBA" w:date="2015-10-28T12:14:00Z">
              <w:r w:rsidRPr="00FA2324" w:rsidDel="00225EC7">
                <w:rPr>
                  <w:rFonts w:ascii="Times New Roman" w:hAnsi="Times New Roman" w:cs="Times New Roman"/>
                  <w:color w:val="000000" w:themeColor="text1"/>
                  <w:lang w:val="es-ES"/>
                </w:rPr>
                <w:delText xml:space="preserve">  </w:delText>
              </w:r>
            </w:del>
            <w:ins w:id="103" w:author="TOSHIBA" w:date="2015-10-28T12:14:00Z">
              <w:r w:rsidR="00225EC7" w:rsidRPr="00842482">
                <w:rPr>
                  <w:rFonts w:ascii="Times New Roman" w:hAnsi="Times New Roman" w:cs="Times New Roman"/>
                  <w:color w:val="000000" w:themeColor="text1"/>
                  <w:lang w:val="es-ES"/>
                </w:rPr>
                <w:t xml:space="preserve"> </w:t>
              </w:r>
            </w:ins>
            <w:r w:rsidRPr="008A36F2">
              <w:rPr>
                <w:rFonts w:ascii="Times New Roman" w:hAnsi="Times New Roman" w:cs="Times New Roman"/>
                <w:color w:val="000000" w:themeColor="text1"/>
                <w:lang w:val="es-ES"/>
              </w:rPr>
              <w:t xml:space="preserve">y </w:t>
            </w:r>
            <w:del w:id="104" w:author="EUGENIA ARCE LONDONO" w:date="2015-04-29T09:25:00Z">
              <w:r w:rsidRPr="008A36F2">
                <w:rPr>
                  <w:rFonts w:ascii="Times New Roman" w:hAnsi="Times New Roman" w:cs="Times New Roman"/>
                  <w:color w:val="000000" w:themeColor="text1"/>
                  <w:lang w:val="es-ES"/>
                </w:rPr>
                <w:delText>Antártica</w:delText>
              </w:r>
            </w:del>
            <w:ins w:id="105" w:author="TOSHIBA" w:date="2015-10-28T16:43:00Z">
              <w:r w:rsidR="00FB238D" w:rsidRPr="008A36F2">
                <w:rPr>
                  <w:rFonts w:ascii="Times New Roman" w:hAnsi="Times New Roman" w:cs="Times New Roman"/>
                  <w:color w:val="000000" w:themeColor="text1"/>
                  <w:lang w:val="es-ES"/>
                </w:rPr>
                <w:t xml:space="preserve"> </w:t>
              </w:r>
            </w:ins>
            <w:ins w:id="106" w:author="EUGENIA ARCE LONDONO" w:date="2015-04-29T09:25:00Z">
              <w:r w:rsidRPr="008A36F2">
                <w:rPr>
                  <w:rFonts w:ascii="Times New Roman" w:hAnsi="Times New Roman" w:cs="Times New Roman"/>
                  <w:color w:val="000000" w:themeColor="text1"/>
                  <w:lang w:val="es-ES"/>
                </w:rPr>
                <w:t>la Antártida</w:t>
              </w:r>
            </w:ins>
            <w:r w:rsidRPr="008A36F2">
              <w:rPr>
                <w:rFonts w:ascii="Times New Roman" w:hAnsi="Times New Roman" w:cs="Times New Roman"/>
                <w:color w:val="000000" w:themeColor="text1"/>
                <w:lang w:val="es-ES"/>
              </w:rPr>
              <w:t xml:space="preserve">. </w:t>
            </w:r>
            <w:ins w:id="107" w:author="TOSHIBA" w:date="2015-10-28T16:45:00Z">
              <w:r w:rsidR="00FB238D" w:rsidRPr="008A36F2">
                <w:rPr>
                  <w:rFonts w:ascii="Times New Roman" w:hAnsi="Times New Roman" w:cs="Times New Roman"/>
                  <w:color w:val="000000" w:themeColor="text1"/>
                  <w:lang w:val="es-ES"/>
                </w:rPr>
                <w:t xml:space="preserve">Este </w:t>
              </w:r>
            </w:ins>
            <w:ins w:id="108" w:author="TOSHIBA" w:date="2015-10-28T16:46:00Z">
              <w:r w:rsidR="00FB238D" w:rsidRPr="008A36F2">
                <w:rPr>
                  <w:rFonts w:ascii="Times New Roman" w:hAnsi="Times New Roman" w:cs="Times New Roman"/>
                  <w:color w:val="000000" w:themeColor="text1"/>
                  <w:lang w:val="es-ES"/>
                </w:rPr>
                <w:t xml:space="preserve">último </w:t>
              </w:r>
            </w:ins>
          </w:p>
          <w:p w14:paraId="031E4C34" w14:textId="77777777" w:rsidR="00E76345" w:rsidRPr="008A36F2" w:rsidDel="00FB238D" w:rsidRDefault="00E76345" w:rsidP="008A36F2">
            <w:pPr>
              <w:pStyle w:val="Prrafodelista"/>
              <w:numPr>
                <w:ilvl w:val="0"/>
                <w:numId w:val="9"/>
              </w:numPr>
              <w:jc w:val="both"/>
              <w:rPr>
                <w:del w:id="109" w:author="TOSHIBA" w:date="2015-10-28T16:46:00Z"/>
                <w:rFonts w:ascii="Times New Roman" w:hAnsi="Times New Roman" w:cs="Times New Roman"/>
                <w:color w:val="000000" w:themeColor="text1"/>
                <w:lang w:val="es-ES"/>
                <w:rPrChange w:id="110" w:author="Dayrtman Fajardo Vásquez" w:date="2015-11-12T15:42:00Z">
                  <w:rPr>
                    <w:del w:id="111" w:author="TOSHIBA" w:date="2015-10-28T16:46:00Z"/>
                    <w:lang w:val="es-ES"/>
                  </w:rPr>
                </w:rPrChange>
              </w:rPr>
            </w:pPr>
            <w:del w:id="112" w:author="TOSHIBA" w:date="2015-10-28T16:46:00Z">
              <w:r w:rsidRPr="008A36F2" w:rsidDel="00FB238D">
                <w:rPr>
                  <w:rFonts w:ascii="Times New Roman" w:hAnsi="Times New Roman" w:cs="Times New Roman"/>
                  <w:color w:val="000000" w:themeColor="text1"/>
                  <w:lang w:val="es-ES"/>
                  <w:rPrChange w:id="113" w:author="Dayrtman Fajardo Vásquez" w:date="2015-11-12T15:42:00Z">
                    <w:rPr>
                      <w:lang w:val="es-ES"/>
                    </w:rPr>
                  </w:rPrChange>
                </w:rPr>
                <w:delText xml:space="preserve">En este modelo se tiene en cuenta Antártica. </w:delText>
              </w:r>
            </w:del>
          </w:p>
          <w:p w14:paraId="3C5E14F9" w14:textId="77777777" w:rsidR="00E76345" w:rsidRPr="008A36F2" w:rsidRDefault="00E76345">
            <w:pPr>
              <w:pStyle w:val="Prrafodelista"/>
              <w:numPr>
                <w:ilvl w:val="0"/>
                <w:numId w:val="9"/>
              </w:numPr>
              <w:jc w:val="both"/>
              <w:rPr>
                <w:rFonts w:ascii="Times New Roman" w:hAnsi="Times New Roman" w:cs="Times New Roman"/>
                <w:lang w:val="es-ES"/>
                <w:rPrChange w:id="114" w:author="Dayrtman Fajardo Vásquez" w:date="2015-11-12T15:42:00Z">
                  <w:rPr>
                    <w:lang w:val="es-ES"/>
                  </w:rPr>
                </w:rPrChange>
              </w:rPr>
              <w:pPrChange w:id="115" w:author="Dayrtman Fajardo Vásquez" w:date="2015-11-12T15:41:00Z">
                <w:pPr>
                  <w:pStyle w:val="Prrafodelista"/>
                  <w:numPr>
                    <w:numId w:val="9"/>
                  </w:numPr>
                  <w:shd w:val="clear" w:color="auto" w:fill="FFFFFF"/>
                  <w:ind w:hanging="360"/>
                  <w:jc w:val="both"/>
                </w:pPr>
              </w:pPrChange>
            </w:pPr>
            <w:ins w:id="116" w:author="EUGENIA ARCE LONDONO" w:date="2015-04-29T09:25:00Z">
              <w:del w:id="117" w:author="TOSHIBA" w:date="2015-10-28T16:46:00Z">
                <w:r w:rsidRPr="008A36F2" w:rsidDel="00FB238D">
                  <w:rPr>
                    <w:rFonts w:ascii="Times New Roman" w:hAnsi="Times New Roman" w:cs="Times New Roman"/>
                    <w:lang w:val="es-ES"/>
                    <w:rPrChange w:id="118" w:author="Dayrtman Fajardo Vásquez" w:date="2015-11-12T15:42:00Z">
                      <w:rPr>
                        <w:lang w:val="es-ES"/>
                      </w:rPr>
                    </w:rPrChange>
                  </w:rPr>
                  <w:delText xml:space="preserve">al continente antártico. </w:delText>
                </w:r>
              </w:del>
            </w:ins>
            <w:del w:id="119" w:author="TOSHIBA" w:date="2015-10-28T16:46:00Z">
              <w:r w:rsidRPr="008A36F2" w:rsidDel="00FB238D">
                <w:rPr>
                  <w:rFonts w:ascii="Times New Roman" w:hAnsi="Times New Roman" w:cs="Times New Roman"/>
                  <w:lang w:val="es-ES"/>
                  <w:rPrChange w:id="120" w:author="Dayrtman Fajardo Vásquez" w:date="2015-11-12T15:42:00Z">
                    <w:rPr>
                      <w:lang w:val="es-ES"/>
                    </w:rPr>
                  </w:rPrChange>
                </w:rPr>
                <w:delText>La Antártica</w:delText>
              </w:r>
            </w:del>
            <w:ins w:id="121" w:author="EUGENIA ARCE LONDONO" w:date="2015-04-29T09:25:00Z">
              <w:del w:id="122" w:author="TOSHIBA" w:date="2015-10-28T16:46:00Z">
                <w:r w:rsidRPr="008A36F2" w:rsidDel="00FB238D">
                  <w:rPr>
                    <w:rFonts w:ascii="Times New Roman" w:hAnsi="Times New Roman" w:cs="Times New Roman"/>
                    <w:lang w:val="es-ES"/>
                    <w:rPrChange w:id="123" w:author="Dayrtman Fajardo Vásquez" w:date="2015-11-12T15:42:00Z">
                      <w:rPr>
                        <w:lang w:val="es-ES"/>
                      </w:rPr>
                    </w:rPrChange>
                  </w:rPr>
                  <w:delText>Antártida</w:delText>
                </w:r>
              </w:del>
            </w:ins>
            <w:del w:id="124" w:author="TOSHIBA" w:date="2015-10-28T16:46:00Z">
              <w:r w:rsidRPr="008A36F2" w:rsidDel="00FB238D">
                <w:rPr>
                  <w:rFonts w:ascii="Times New Roman" w:hAnsi="Times New Roman" w:cs="Times New Roman"/>
                  <w:lang w:val="es-ES"/>
                  <w:rPrChange w:id="125" w:author="Dayrtman Fajardo Vásquez" w:date="2015-11-12T15:42:00Z">
                    <w:rPr>
                      <w:lang w:val="es-ES"/>
                    </w:rPr>
                  </w:rPrChange>
                </w:rPr>
                <w:delText xml:space="preserve"> es un </w:delText>
              </w:r>
            </w:del>
            <w:r w:rsidRPr="008A36F2">
              <w:rPr>
                <w:rFonts w:ascii="Times New Roman" w:hAnsi="Times New Roman" w:cs="Times New Roman"/>
                <w:lang w:val="es-ES"/>
                <w:rPrChange w:id="126" w:author="Dayrtman Fajardo Vásquez" w:date="2015-11-12T15:42:00Z">
                  <w:rPr>
                    <w:lang w:val="es-ES"/>
                  </w:rPr>
                </w:rPrChange>
              </w:rPr>
              <w:t xml:space="preserve">continente </w:t>
            </w:r>
            <w:del w:id="127" w:author="TOSHIBA" w:date="2015-10-28T16:46:00Z">
              <w:r w:rsidRPr="008A36F2" w:rsidDel="00FB238D">
                <w:rPr>
                  <w:rFonts w:ascii="Times New Roman" w:hAnsi="Times New Roman" w:cs="Times New Roman"/>
                  <w:lang w:val="es-ES"/>
                  <w:rPrChange w:id="128" w:author="Dayrtman Fajardo Vásquez" w:date="2015-11-12T15:42:00Z">
                    <w:rPr>
                      <w:lang w:val="es-ES"/>
                    </w:rPr>
                  </w:rPrChange>
                </w:rPr>
                <w:delText>con características especiales. E</w:delText>
              </w:r>
            </w:del>
            <w:ins w:id="129" w:author="TOSHIBA" w:date="2015-10-28T16:46:00Z">
              <w:r w:rsidR="00FB238D" w:rsidRPr="008A36F2">
                <w:rPr>
                  <w:rFonts w:ascii="Times New Roman" w:hAnsi="Times New Roman" w:cs="Times New Roman"/>
                  <w:lang w:val="es-ES"/>
                  <w:rPrChange w:id="130" w:author="Dayrtman Fajardo Vásquez" w:date="2015-11-12T15:42:00Z">
                    <w:rPr>
                      <w:lang w:val="es-ES"/>
                    </w:rPr>
                  </w:rPrChange>
                </w:rPr>
                <w:t>e</w:t>
              </w:r>
            </w:ins>
            <w:r w:rsidRPr="008A36F2">
              <w:rPr>
                <w:rFonts w:ascii="Times New Roman" w:hAnsi="Times New Roman" w:cs="Times New Roman"/>
                <w:lang w:val="es-ES"/>
                <w:rPrChange w:id="131" w:author="Dayrtman Fajardo Vásquez" w:date="2015-11-12T15:42:00Z">
                  <w:rPr>
                    <w:lang w:val="es-ES"/>
                  </w:rPr>
                </w:rPrChange>
              </w:rPr>
              <w:t xml:space="preserve">stá ubicado en el extremo meridional del hemisferio sur y cuenta con más de </w:t>
            </w:r>
            <w:ins w:id="132" w:author="EUGENIA ARCE LONDONO" w:date="2015-04-29T09:25:00Z">
              <w:r w:rsidRPr="008A36F2">
                <w:rPr>
                  <w:rFonts w:ascii="Times New Roman" w:hAnsi="Times New Roman" w:cs="Times New Roman"/>
                  <w:lang w:val="es-ES"/>
                  <w:rPrChange w:id="133" w:author="Dayrtman Fajardo Vásquez" w:date="2015-11-12T15:42:00Z">
                    <w:rPr>
                      <w:lang w:val="es-ES"/>
                    </w:rPr>
                  </w:rPrChange>
                </w:rPr>
                <w:t xml:space="preserve">catorce millones de kilómetros cuadrados. </w:t>
              </w:r>
            </w:ins>
            <w:moveToRangeStart w:id="134" w:author="EUGENIA ARCE LONDONO" w:date="2015-04-29T09:25:00Z" w:name="move418062834"/>
            <w:moveTo w:id="135" w:author="EUGENIA ARCE LONDONO" w:date="2015-04-29T09:25:00Z">
              <w:r w:rsidRPr="008A36F2">
                <w:rPr>
                  <w:rFonts w:ascii="Times New Roman" w:hAnsi="Times New Roman" w:cs="Times New Roman"/>
                  <w:lang w:val="es-ES"/>
                  <w:rPrChange w:id="136" w:author="Dayrtman Fajardo Vásquez" w:date="2015-11-12T15:42:00Z">
                    <w:rPr>
                      <w:lang w:val="es-ES"/>
                    </w:rPr>
                  </w:rPrChange>
                </w:rPr>
                <w:t xml:space="preserve">No se encuentra habitado, pero en él hay bases científicas dedicadas a la investigación. </w:t>
              </w:r>
            </w:moveTo>
            <w:moveToRangeEnd w:id="134"/>
            <w:del w:id="137" w:author="EUGENIA ARCE LONDONO" w:date="2015-04-29T09:25:00Z">
              <w:r w:rsidRPr="008A36F2">
                <w:rPr>
                  <w:rFonts w:ascii="Times New Roman" w:hAnsi="Times New Roman" w:cs="Times New Roman"/>
                  <w:lang w:val="es-ES"/>
                  <w:rPrChange w:id="138" w:author="Dayrtman Fajardo Vásquez" w:date="2015-11-12T15:42:00Z">
                    <w:rPr>
                      <w:lang w:val="es-ES"/>
                    </w:rPr>
                  </w:rPrChange>
                </w:rPr>
                <w:delText>14 millones de kilómetros cuadrados.</w:delText>
              </w:r>
            </w:del>
            <w:ins w:id="139" w:author="EUGENIA ARCE LONDONO" w:date="2015-04-29T09:25:00Z">
              <w:r w:rsidRPr="008A36F2">
                <w:rPr>
                  <w:rFonts w:ascii="Times New Roman" w:hAnsi="Times New Roman" w:cs="Times New Roman"/>
                  <w:lang w:val="es-ES"/>
                  <w:rPrChange w:id="140" w:author="Dayrtman Fajardo Vásquez" w:date="2015-11-12T15:42:00Z">
                    <w:rPr>
                      <w:lang w:val="es-ES"/>
                    </w:rPr>
                  </w:rPrChange>
                </w:rPr>
                <w:t>La Antártida carece de vegetación arbórea y arbustiva</w:t>
              </w:r>
            </w:ins>
            <w:ins w:id="141" w:author="TOSHIBA" w:date="2015-10-28T16:47:00Z">
              <w:r w:rsidR="00FB238D" w:rsidRPr="008A36F2">
                <w:rPr>
                  <w:rFonts w:ascii="Times New Roman" w:hAnsi="Times New Roman" w:cs="Times New Roman"/>
                  <w:lang w:val="es-ES"/>
                  <w:rPrChange w:id="142" w:author="Dayrtman Fajardo Vásquez" w:date="2015-11-12T15:42:00Z">
                    <w:rPr>
                      <w:lang w:val="es-ES"/>
                    </w:rPr>
                  </w:rPrChange>
                </w:rPr>
                <w:t>,</w:t>
              </w:r>
            </w:ins>
            <w:ins w:id="143" w:author="EUGENIA ARCE LONDONO" w:date="2015-04-29T09:25:00Z">
              <w:r w:rsidRPr="008A36F2">
                <w:rPr>
                  <w:rFonts w:ascii="Times New Roman" w:hAnsi="Times New Roman" w:cs="Times New Roman"/>
                  <w:lang w:val="es-ES"/>
                  <w:rPrChange w:id="144" w:author="Dayrtman Fajardo Vásquez" w:date="2015-11-12T15:42:00Z">
                    <w:rPr>
                      <w:lang w:val="es-ES"/>
                    </w:rPr>
                  </w:rPrChange>
                </w:rPr>
                <w:t xml:space="preserve"> pero tiene una abundante fauna, principalmente marina, que incluye especies como ballenas, peces y pingüinos. </w:t>
              </w:r>
            </w:ins>
          </w:p>
          <w:p w14:paraId="00576323" w14:textId="77777777" w:rsidR="00E76345" w:rsidRPr="008A36F2" w:rsidRDefault="00E76345" w:rsidP="008C38A3">
            <w:pPr>
              <w:pStyle w:val="Prrafodelista"/>
              <w:shd w:val="clear" w:color="auto" w:fill="FFFFFF"/>
              <w:spacing w:before="2" w:after="2"/>
              <w:jc w:val="both"/>
              <w:rPr>
                <w:del w:id="145" w:author="EUGENIA ARCE LONDONO" w:date="2015-04-29T09:25:00Z"/>
                <w:rFonts w:ascii="Times New Roman" w:hAnsi="Times New Roman" w:cs="Times New Roman"/>
                <w:color w:val="000000" w:themeColor="text1"/>
                <w:lang w:val="es-ES"/>
              </w:rPr>
            </w:pPr>
            <w:moveFromRangeStart w:id="146" w:author="EUGENIA ARCE LONDONO" w:date="2015-04-29T09:25:00Z" w:name="move418062834"/>
            <w:moveFrom w:id="147" w:author="EUGENIA ARCE LONDONO" w:date="2015-04-29T09:25:00Z">
              <w:r w:rsidRPr="008A36F2">
                <w:rPr>
                  <w:rFonts w:ascii="Times New Roman" w:hAnsi="Times New Roman" w:cs="Times New Roman"/>
                  <w:color w:val="000000" w:themeColor="text1"/>
                  <w:lang w:val="es-ES"/>
                </w:rPr>
                <w:t xml:space="preserve">No se encuentra habitado, pero en él hay bases científicas dedicadas a la investigación. </w:t>
              </w:r>
            </w:moveFrom>
            <w:moveFromRangeEnd w:id="146"/>
            <w:del w:id="148" w:author="EUGENIA ARCE LONDONO" w:date="2015-04-29T09:25:00Z">
              <w:r w:rsidRPr="008A36F2">
                <w:rPr>
                  <w:rFonts w:ascii="Times New Roman" w:hAnsi="Times New Roman" w:cs="Times New Roman"/>
                  <w:color w:val="000000" w:themeColor="text1"/>
                  <w:lang w:val="es-ES"/>
                </w:rPr>
                <w:delText xml:space="preserve">Carece de vegetación arbórea y arbustiva pero tiene una abundante fauna, principalmente, marina: ballenas, peces, pingüinos. </w:delText>
              </w:r>
            </w:del>
          </w:p>
          <w:p w14:paraId="3382F58E" w14:textId="77777777" w:rsidR="00E76345" w:rsidRPr="008A36F2" w:rsidRDefault="00E76345" w:rsidP="008C38A3">
            <w:pPr>
              <w:spacing w:before="2" w:after="2"/>
              <w:jc w:val="both"/>
              <w:rPr>
                <w:rFonts w:ascii="Times New Roman" w:hAnsi="Times New Roman" w:cs="Times New Roman"/>
                <w:color w:val="000000" w:themeColor="text1"/>
                <w:lang w:val="es-ES"/>
              </w:rPr>
            </w:pPr>
            <w:r w:rsidRPr="008A36F2">
              <w:rPr>
                <w:rFonts w:ascii="Times New Roman" w:hAnsi="Times New Roman" w:cs="Times New Roman"/>
                <w:color w:val="000000" w:themeColor="text1"/>
                <w:lang w:val="es-ES"/>
              </w:rPr>
              <w:t xml:space="preserve"> </w:t>
            </w:r>
          </w:p>
          <w:p w14:paraId="42131923" w14:textId="77777777" w:rsidR="00E76345" w:rsidRPr="008A36F2" w:rsidRDefault="00E76345" w:rsidP="008C38A3">
            <w:pPr>
              <w:spacing w:before="2" w:after="2"/>
              <w:jc w:val="both"/>
              <w:rPr>
                <w:rFonts w:ascii="Times New Roman" w:hAnsi="Times New Roman" w:cs="Times New Roman"/>
                <w:color w:val="000000" w:themeColor="text1"/>
                <w:lang w:val="es-ES"/>
              </w:rPr>
            </w:pPr>
            <w:r w:rsidRPr="008A36F2">
              <w:rPr>
                <w:rFonts w:ascii="Times New Roman" w:hAnsi="Times New Roman" w:cs="Times New Roman"/>
                <w:color w:val="000000" w:themeColor="text1"/>
                <w:lang w:val="es-ES"/>
              </w:rPr>
              <w:t xml:space="preserve">Para conocer más sobre la </w:t>
            </w:r>
            <w:del w:id="149" w:author="EUGENIA ARCE LONDONO" w:date="2015-04-29T09:25:00Z">
              <w:r w:rsidRPr="008A36F2">
                <w:rPr>
                  <w:rFonts w:ascii="Times New Roman" w:hAnsi="Times New Roman" w:cs="Times New Roman"/>
                  <w:color w:val="000000" w:themeColor="text1"/>
                  <w:lang w:val="es-ES"/>
                </w:rPr>
                <w:delText>Antártica</w:delText>
              </w:r>
            </w:del>
            <w:ins w:id="150" w:author="EUGENIA ARCE LONDONO" w:date="2015-04-29T09:25:00Z">
              <w:r w:rsidRPr="008A36F2">
                <w:rPr>
                  <w:rFonts w:ascii="Times New Roman" w:hAnsi="Times New Roman" w:cs="Times New Roman"/>
                  <w:color w:val="000000" w:themeColor="text1"/>
                  <w:lang w:val="es-ES"/>
                </w:rPr>
                <w:t>Antártida</w:t>
              </w:r>
            </w:ins>
            <w:r w:rsidRPr="008A36F2">
              <w:rPr>
                <w:rFonts w:ascii="Times New Roman" w:hAnsi="Times New Roman" w:cs="Times New Roman"/>
                <w:color w:val="000000" w:themeColor="text1"/>
                <w:lang w:val="es-ES"/>
              </w:rPr>
              <w:t xml:space="preserve"> te invitamos a ver este </w:t>
            </w:r>
            <w:del w:id="151" w:author="TOSHIBA" w:date="2015-10-28T12:13:00Z">
              <w:r w:rsidRPr="008A36F2" w:rsidDel="00225EC7">
                <w:rPr>
                  <w:rFonts w:ascii="Times New Roman" w:hAnsi="Times New Roman" w:cs="Times New Roman"/>
                  <w:color w:val="000000" w:themeColor="text1"/>
                  <w:lang w:val="es-ES"/>
                </w:rPr>
                <w:delText xml:space="preserve">corto </w:delText>
              </w:r>
            </w:del>
            <w:r w:rsidRPr="008A36F2">
              <w:rPr>
                <w:rFonts w:ascii="Times New Roman" w:hAnsi="Times New Roman" w:cs="Times New Roman"/>
                <w:color w:val="000000" w:themeColor="text1"/>
                <w:lang w:val="es-ES"/>
              </w:rPr>
              <w:t xml:space="preserve">documental: </w:t>
            </w:r>
          </w:p>
          <w:p w14:paraId="71B81FB0" w14:textId="77777777" w:rsidR="00E76345" w:rsidRPr="001726C4" w:rsidRDefault="008A36F2" w:rsidP="008C38A3">
            <w:pPr>
              <w:pStyle w:val="Textocomentario"/>
              <w:spacing w:before="2" w:after="2"/>
              <w:rPr>
                <w:rFonts w:ascii="Times New Roman" w:hAnsi="Times New Roman"/>
                <w:color w:val="000000" w:themeColor="text1"/>
              </w:rPr>
            </w:pPr>
            <w:r w:rsidRPr="008A36F2">
              <w:rPr>
                <w:rFonts w:ascii="Times New Roman" w:hAnsi="Times New Roman"/>
                <w:sz w:val="24"/>
                <w:szCs w:val="24"/>
                <w:rPrChange w:id="152" w:author="Dayrtman Fajardo Vásquez" w:date="2015-11-12T15:42:00Z">
                  <w:rPr/>
                </w:rPrChange>
              </w:rPr>
              <w:fldChar w:fldCharType="begin"/>
            </w:r>
            <w:r w:rsidRPr="008A36F2">
              <w:rPr>
                <w:rFonts w:ascii="Times New Roman" w:hAnsi="Times New Roman"/>
                <w:sz w:val="24"/>
                <w:szCs w:val="24"/>
                <w:rPrChange w:id="153" w:author="Dayrtman Fajardo Vásquez" w:date="2015-11-12T15:42:00Z">
                  <w:rPr/>
                </w:rPrChange>
              </w:rPr>
              <w:instrText xml:space="preserve"> HYPERLINK "https://vimeo.com/10210428" </w:instrText>
            </w:r>
            <w:r w:rsidRPr="008A36F2">
              <w:rPr>
                <w:sz w:val="24"/>
                <w:szCs w:val="24"/>
                <w:rPrChange w:id="154" w:author="Dayrtman Fajardo Vásquez" w:date="2015-11-12T15:42:00Z">
                  <w:rPr>
                    <w:rStyle w:val="Hipervnculo"/>
                    <w:rFonts w:ascii="Times New Roman" w:hAnsi="Times New Roman"/>
                    <w:color w:val="000000" w:themeColor="text1"/>
                  </w:rPr>
                </w:rPrChange>
              </w:rPr>
              <w:fldChar w:fldCharType="separate"/>
            </w:r>
            <w:r w:rsidR="00E76345" w:rsidRPr="008A36F2">
              <w:rPr>
                <w:rStyle w:val="Hipervnculo"/>
                <w:rFonts w:ascii="Times New Roman" w:hAnsi="Times New Roman"/>
                <w:color w:val="000000" w:themeColor="text1"/>
                <w:sz w:val="24"/>
                <w:szCs w:val="24"/>
                <w:rPrChange w:id="155" w:author="Dayrtman Fajardo Vásquez" w:date="2015-11-12T15:42:00Z">
                  <w:rPr>
                    <w:rStyle w:val="Hipervnculo"/>
                    <w:rFonts w:ascii="Times New Roman" w:hAnsi="Times New Roman"/>
                    <w:color w:val="000000" w:themeColor="text1"/>
                  </w:rPr>
                </w:rPrChange>
              </w:rPr>
              <w:t>https://vimeo.com/10210428</w:t>
            </w:r>
            <w:r w:rsidRPr="008A36F2">
              <w:rPr>
                <w:rStyle w:val="Hipervnculo"/>
                <w:rFonts w:ascii="Times New Roman" w:hAnsi="Times New Roman"/>
                <w:color w:val="000000" w:themeColor="text1"/>
                <w:sz w:val="24"/>
                <w:szCs w:val="24"/>
                <w:rPrChange w:id="156" w:author="Dayrtman Fajardo Vásquez" w:date="2015-11-12T15:42:00Z">
                  <w:rPr>
                    <w:rStyle w:val="Hipervnculo"/>
                    <w:rFonts w:ascii="Times New Roman" w:hAnsi="Times New Roman"/>
                    <w:color w:val="000000" w:themeColor="text1"/>
                  </w:rPr>
                </w:rPrChange>
              </w:rPr>
              <w:fldChar w:fldCharType="end"/>
            </w:r>
          </w:p>
        </w:tc>
      </w:tr>
    </w:tbl>
    <w:p w14:paraId="2B21A1AB" w14:textId="77777777" w:rsidR="00E76345" w:rsidRPr="001726C4" w:rsidRDefault="00E76345" w:rsidP="00E76345">
      <w:pPr>
        <w:spacing w:after="0"/>
        <w:rPr>
          <w:rFonts w:ascii="Times New Roman" w:hAnsi="Times New Roman" w:cs="Times New Roman"/>
          <w:color w:val="000000" w:themeColor="text1"/>
          <w:highlight w:val="yellow"/>
        </w:rPr>
      </w:pPr>
    </w:p>
    <w:p w14:paraId="4443F9BC"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 xml:space="preserve">1.1 </w:t>
      </w:r>
      <w:del w:id="157" w:author="EUGENIA ARCE LONDONO" w:date="2015-04-29T09:25:00Z">
        <w:r w:rsidRPr="001726C4">
          <w:rPr>
            <w:rFonts w:ascii="Times New Roman" w:hAnsi="Times New Roman" w:cs="Times New Roman"/>
            <w:b/>
            <w:color w:val="000000" w:themeColor="text1"/>
          </w:rPr>
          <w:delText>Aspecto</w:delText>
        </w:r>
      </w:del>
      <w:ins w:id="158" w:author="EUGENIA ARCE LONDONO" w:date="2015-04-29T09:25:00Z">
        <w:r>
          <w:rPr>
            <w:rFonts w:ascii="Times New Roman" w:hAnsi="Times New Roman" w:cs="Times New Roman"/>
            <w:b/>
            <w:color w:val="000000" w:themeColor="text1"/>
          </w:rPr>
          <w:t>El a</w:t>
        </w:r>
        <w:r w:rsidRPr="001726C4">
          <w:rPr>
            <w:rFonts w:ascii="Times New Roman" w:hAnsi="Times New Roman" w:cs="Times New Roman"/>
            <w:b/>
            <w:color w:val="000000" w:themeColor="text1"/>
          </w:rPr>
          <w:t>specto</w:t>
        </w:r>
      </w:ins>
      <w:r w:rsidRPr="001726C4">
        <w:rPr>
          <w:rFonts w:ascii="Times New Roman" w:hAnsi="Times New Roman" w:cs="Times New Roman"/>
          <w:b/>
          <w:color w:val="000000" w:themeColor="text1"/>
        </w:rPr>
        <w:t xml:space="preserve"> físico </w:t>
      </w:r>
      <w:ins w:id="159" w:author="EUGENIA ARCE LONDONO" w:date="2015-04-29T09:25:00Z">
        <w:r>
          <w:rPr>
            <w:rFonts w:ascii="Times New Roman" w:hAnsi="Times New Roman" w:cs="Times New Roman"/>
            <w:b/>
            <w:color w:val="000000" w:themeColor="text1"/>
          </w:rPr>
          <w:t>de Europa</w:t>
        </w:r>
      </w:ins>
    </w:p>
    <w:p w14:paraId="7ED06840" w14:textId="77777777" w:rsidR="00E76345" w:rsidRDefault="00E76345" w:rsidP="00E76345">
      <w:pPr>
        <w:spacing w:after="0"/>
        <w:jc w:val="both"/>
        <w:rPr>
          <w:rFonts w:ascii="Times New Roman" w:hAnsi="Times New Roman" w:cs="Times New Roman"/>
          <w:color w:val="000000" w:themeColor="text1"/>
          <w:lang w:val="es-ES"/>
        </w:rPr>
      </w:pPr>
    </w:p>
    <w:p w14:paraId="1C3C5FFB" w14:textId="77777777" w:rsidR="00E76345" w:rsidRDefault="00E76345" w:rsidP="00E76345">
      <w:pPr>
        <w:spacing w:after="0"/>
        <w:jc w:val="both"/>
        <w:rPr>
          <w:rFonts w:ascii="Times New Roman" w:hAnsi="Times New Roman" w:cs="Times New Roman"/>
          <w:color w:val="000000" w:themeColor="text1"/>
          <w:lang w:val="es-ES"/>
        </w:rPr>
      </w:pPr>
      <w:r w:rsidRPr="00EF38F0">
        <w:rPr>
          <w:rFonts w:ascii="Times New Roman" w:hAnsi="Times New Roman" w:cs="Times New Roman"/>
          <w:b/>
          <w:color w:val="000000" w:themeColor="text1"/>
          <w:lang w:val="es-ES"/>
        </w:rPr>
        <w:t>Europa</w:t>
      </w:r>
      <w:r w:rsidRPr="001726C4">
        <w:rPr>
          <w:rFonts w:ascii="Times New Roman" w:hAnsi="Times New Roman" w:cs="Times New Roman"/>
          <w:color w:val="000000" w:themeColor="text1"/>
          <w:lang w:val="es-ES"/>
        </w:rPr>
        <w:t xml:space="preserve"> es una gran península unida a Asia a través de los Urales, </w:t>
      </w:r>
      <w:r>
        <w:rPr>
          <w:rFonts w:ascii="Times New Roman" w:hAnsi="Times New Roman" w:cs="Times New Roman"/>
          <w:color w:val="000000" w:themeColor="text1"/>
          <w:lang w:val="es-ES"/>
        </w:rPr>
        <w:t>ubicados al</w:t>
      </w:r>
      <w:r w:rsidRPr="001726C4">
        <w:rPr>
          <w:rFonts w:ascii="Times New Roman" w:hAnsi="Times New Roman" w:cs="Times New Roman"/>
          <w:color w:val="000000" w:themeColor="text1"/>
          <w:lang w:val="es-ES"/>
        </w:rPr>
        <w:t xml:space="preserve"> este, y </w:t>
      </w:r>
      <w:del w:id="160" w:author="EUGENIA ARCE LONDONO" w:date="2015-04-29T09:25:00Z">
        <w:r w:rsidRPr="001726C4">
          <w:rPr>
            <w:rFonts w:ascii="Times New Roman" w:hAnsi="Times New Roman" w:cs="Times New Roman"/>
            <w:color w:val="000000" w:themeColor="text1"/>
            <w:lang w:val="es-ES"/>
          </w:rPr>
          <w:delText>el</w:delText>
        </w:r>
      </w:del>
      <w:ins w:id="161" w:author="EUGENIA ARCE LONDONO" w:date="2015-04-29T09:25:00Z">
        <w:r>
          <w:rPr>
            <w:rFonts w:ascii="Times New Roman" w:hAnsi="Times New Roman" w:cs="Times New Roman"/>
            <w:color w:val="000000" w:themeColor="text1"/>
            <w:lang w:val="es-ES"/>
          </w:rPr>
          <w:t>d</w:t>
        </w:r>
        <w:r w:rsidRPr="001726C4">
          <w:rPr>
            <w:rFonts w:ascii="Times New Roman" w:hAnsi="Times New Roman" w:cs="Times New Roman"/>
            <w:color w:val="000000" w:themeColor="text1"/>
            <w:lang w:val="es-ES"/>
          </w:rPr>
          <w:t>el</w:t>
        </w:r>
      </w:ins>
      <w:r w:rsidRPr="001726C4">
        <w:rPr>
          <w:rFonts w:ascii="Times New Roman" w:hAnsi="Times New Roman" w:cs="Times New Roman"/>
          <w:color w:val="000000" w:themeColor="text1"/>
          <w:lang w:val="es-ES"/>
        </w:rPr>
        <w:t xml:space="preserve"> Cáucaso, </w:t>
      </w:r>
      <w:ins w:id="162" w:author="EUGENIA ARCE LONDONO" w:date="2015-04-29T09:25:00Z">
        <w:r>
          <w:rPr>
            <w:rFonts w:ascii="Times New Roman" w:hAnsi="Times New Roman" w:cs="Times New Roman"/>
            <w:color w:val="000000" w:themeColor="text1"/>
            <w:lang w:val="es-ES"/>
          </w:rPr>
          <w:t xml:space="preserve">localizado </w:t>
        </w:r>
      </w:ins>
      <w:r w:rsidRPr="001726C4">
        <w:rPr>
          <w:rFonts w:ascii="Times New Roman" w:hAnsi="Times New Roman" w:cs="Times New Roman"/>
          <w:color w:val="000000" w:themeColor="text1"/>
          <w:lang w:val="es-ES"/>
        </w:rPr>
        <w:t>al sudeste.</w:t>
      </w:r>
      <w:del w:id="163" w:author="TOSHIBA" w:date="2015-10-28T12:14:00Z">
        <w:r w:rsidRPr="001726C4" w:rsidDel="00225EC7">
          <w:rPr>
            <w:rFonts w:ascii="Times New Roman" w:hAnsi="Times New Roman" w:cs="Times New Roman"/>
            <w:color w:val="000000" w:themeColor="text1"/>
            <w:lang w:val="es-ES"/>
          </w:rPr>
          <w:delText xml:space="preserve">  </w:delText>
        </w:r>
      </w:del>
      <w:ins w:id="164" w:author="TOSHIBA" w:date="2015-10-28T12:14:00Z">
        <w:r w:rsidR="00225EC7">
          <w:rPr>
            <w:rFonts w:ascii="Times New Roman" w:hAnsi="Times New Roman" w:cs="Times New Roman"/>
            <w:color w:val="000000" w:themeColor="text1"/>
            <w:lang w:val="es-ES"/>
          </w:rPr>
          <w:t xml:space="preserve"> </w:t>
        </w:r>
      </w:ins>
      <w:r w:rsidRPr="001726C4">
        <w:rPr>
          <w:rFonts w:ascii="Times New Roman" w:hAnsi="Times New Roman" w:cs="Times New Roman"/>
          <w:color w:val="000000" w:themeColor="text1"/>
          <w:lang w:val="es-ES"/>
        </w:rPr>
        <w:t xml:space="preserve">A continuación podrás </w:t>
      </w:r>
      <w:del w:id="165" w:author="EUGENIA ARCE LONDONO" w:date="2015-04-29T09:25:00Z">
        <w:r w:rsidRPr="001726C4">
          <w:rPr>
            <w:rFonts w:ascii="Times New Roman" w:hAnsi="Times New Roman" w:cs="Times New Roman"/>
            <w:color w:val="000000" w:themeColor="text1"/>
            <w:lang w:val="es-ES"/>
          </w:rPr>
          <w:delText>conoce su</w:delText>
        </w:r>
      </w:del>
      <w:ins w:id="166" w:author="EUGENIA ARCE LONDONO" w:date="2015-04-29T09:25:00Z">
        <w:r w:rsidRPr="001726C4">
          <w:rPr>
            <w:rFonts w:ascii="Times New Roman" w:hAnsi="Times New Roman" w:cs="Times New Roman"/>
            <w:color w:val="000000" w:themeColor="text1"/>
            <w:lang w:val="es-ES"/>
          </w:rPr>
          <w:t>conoce</w:t>
        </w:r>
        <w:r>
          <w:rPr>
            <w:rFonts w:ascii="Times New Roman" w:hAnsi="Times New Roman" w:cs="Times New Roman"/>
            <w:color w:val="000000" w:themeColor="text1"/>
            <w:lang w:val="es-ES"/>
          </w:rPr>
          <w:t>r</w:t>
        </w:r>
        <w:r w:rsidRPr="001726C4">
          <w:rPr>
            <w:rFonts w:ascii="Times New Roman" w:hAnsi="Times New Roman" w:cs="Times New Roman"/>
            <w:color w:val="000000" w:themeColor="text1"/>
            <w:lang w:val="es-ES"/>
          </w:rPr>
          <w:t xml:space="preserve"> su</w:t>
        </w:r>
        <w:r>
          <w:rPr>
            <w:rFonts w:ascii="Times New Roman" w:hAnsi="Times New Roman" w:cs="Times New Roman"/>
            <w:color w:val="000000" w:themeColor="text1"/>
            <w:lang w:val="es-ES"/>
          </w:rPr>
          <w:t>s</w:t>
        </w:r>
      </w:ins>
      <w:r w:rsidRPr="001726C4">
        <w:rPr>
          <w:rFonts w:ascii="Times New Roman" w:hAnsi="Times New Roman" w:cs="Times New Roman"/>
          <w:color w:val="000000" w:themeColor="text1"/>
          <w:lang w:val="es-ES"/>
        </w:rPr>
        <w:t xml:space="preserve"> principales </w:t>
      </w:r>
      <w:r w:rsidRPr="00EF38F0">
        <w:rPr>
          <w:rFonts w:ascii="Times New Roman" w:hAnsi="Times New Roman" w:cs="Times New Roman"/>
          <w:b/>
          <w:color w:val="000000" w:themeColor="text1"/>
          <w:lang w:val="es-ES"/>
        </w:rPr>
        <w:t>características físicas</w:t>
      </w:r>
      <w:r w:rsidRPr="001726C4">
        <w:rPr>
          <w:rFonts w:ascii="Times New Roman" w:hAnsi="Times New Roman" w:cs="Times New Roman"/>
          <w:color w:val="000000" w:themeColor="text1"/>
          <w:lang w:val="es-ES"/>
        </w:rPr>
        <w:t>.</w:t>
      </w:r>
    </w:p>
    <w:p w14:paraId="533AD60E" w14:textId="77777777" w:rsidR="00E76345" w:rsidRPr="001726C4" w:rsidRDefault="00E76345" w:rsidP="00E76345">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 </w:t>
      </w:r>
    </w:p>
    <w:p w14:paraId="1332C7EE"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1.1.1 </w:t>
      </w:r>
      <w:del w:id="167" w:author="EUGENIA ARCE LONDONO" w:date="2015-04-29T09:25:00Z">
        <w:r w:rsidRPr="001726C4">
          <w:rPr>
            <w:rFonts w:ascii="Times New Roman" w:eastAsia="Times New Roman" w:hAnsi="Times New Roman" w:cs="Times New Roman"/>
            <w:b/>
            <w:color w:val="000000" w:themeColor="text1"/>
            <w:lang w:val="es-CO" w:eastAsia="es-CO"/>
          </w:rPr>
          <w:delText>Posición Geográfica</w:delText>
        </w:r>
      </w:del>
      <w:ins w:id="168" w:author="EUGENIA ARCE LONDONO" w:date="2015-04-29T09:25:00Z">
        <w:r>
          <w:rPr>
            <w:rFonts w:ascii="Times New Roman" w:eastAsia="Times New Roman" w:hAnsi="Times New Roman" w:cs="Times New Roman"/>
            <w:b/>
            <w:color w:val="000000" w:themeColor="text1"/>
            <w:lang w:val="es-CO" w:eastAsia="es-CO"/>
          </w:rPr>
          <w:t>La p</w:t>
        </w:r>
        <w:r w:rsidRPr="001726C4">
          <w:rPr>
            <w:rFonts w:ascii="Times New Roman" w:eastAsia="Times New Roman" w:hAnsi="Times New Roman" w:cs="Times New Roman"/>
            <w:b/>
            <w:color w:val="000000" w:themeColor="text1"/>
            <w:lang w:val="es-CO" w:eastAsia="es-CO"/>
          </w:rPr>
          <w:t>os</w:t>
        </w:r>
        <w:r>
          <w:rPr>
            <w:rFonts w:ascii="Times New Roman" w:eastAsia="Times New Roman" w:hAnsi="Times New Roman" w:cs="Times New Roman"/>
            <w:b/>
            <w:color w:val="000000" w:themeColor="text1"/>
            <w:lang w:val="es-CO" w:eastAsia="es-CO"/>
          </w:rPr>
          <w:t>ición g</w:t>
        </w:r>
        <w:r w:rsidRPr="001726C4">
          <w:rPr>
            <w:rFonts w:ascii="Times New Roman" w:eastAsia="Times New Roman" w:hAnsi="Times New Roman" w:cs="Times New Roman"/>
            <w:b/>
            <w:color w:val="000000" w:themeColor="text1"/>
            <w:lang w:val="es-CO" w:eastAsia="es-CO"/>
          </w:rPr>
          <w:t>eográfica</w:t>
        </w:r>
      </w:ins>
      <w:r w:rsidRPr="001726C4">
        <w:rPr>
          <w:rFonts w:ascii="Times New Roman" w:eastAsia="Times New Roman" w:hAnsi="Times New Roman" w:cs="Times New Roman"/>
          <w:b/>
          <w:color w:val="000000" w:themeColor="text1"/>
          <w:lang w:val="es-CO" w:eastAsia="es-CO"/>
        </w:rPr>
        <w:t xml:space="preserve"> y astronómica</w:t>
      </w:r>
    </w:p>
    <w:p w14:paraId="1E2CBE12"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p>
    <w:p w14:paraId="35846C64"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Eu</w:t>
      </w:r>
      <w:r>
        <w:rPr>
          <w:rFonts w:ascii="Times New Roman" w:eastAsia="Times New Roman" w:hAnsi="Times New Roman" w:cs="Times New Roman"/>
          <w:color w:val="000000" w:themeColor="text1"/>
          <w:lang w:val="es-CO" w:eastAsia="es-CO"/>
        </w:rPr>
        <w:t>ropa se ubica en el hemisferio n</w:t>
      </w:r>
      <w:r w:rsidRPr="001726C4">
        <w:rPr>
          <w:rFonts w:ascii="Times New Roman" w:eastAsia="Times New Roman" w:hAnsi="Times New Roman" w:cs="Times New Roman"/>
          <w:color w:val="000000" w:themeColor="text1"/>
          <w:lang w:val="es-CO" w:eastAsia="es-CO"/>
        </w:rPr>
        <w:t xml:space="preserve">orte. De acuerdo con su </w:t>
      </w:r>
      <w:r w:rsidRPr="001726C4">
        <w:rPr>
          <w:rFonts w:ascii="Times New Roman" w:eastAsia="Times New Roman" w:hAnsi="Times New Roman" w:cs="Times New Roman"/>
          <w:b/>
          <w:color w:val="000000" w:themeColor="text1"/>
          <w:lang w:val="es-CO" w:eastAsia="es-CO"/>
        </w:rPr>
        <w:t>posición geográfica</w:t>
      </w:r>
      <w:r w:rsidRPr="001726C4">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 xml:space="preserve">este continente </w:t>
      </w:r>
      <w:r w:rsidRPr="001726C4">
        <w:rPr>
          <w:rFonts w:ascii="Times New Roman" w:eastAsia="Times New Roman" w:hAnsi="Times New Roman" w:cs="Times New Roman"/>
          <w:color w:val="000000" w:themeColor="text1"/>
          <w:lang w:val="es-CO" w:eastAsia="es-CO"/>
        </w:rPr>
        <w:t xml:space="preserve">limita al norte con el </w:t>
      </w:r>
      <w:r w:rsidRPr="00EF38F0">
        <w:rPr>
          <w:rFonts w:ascii="Times New Roman" w:eastAsia="Times New Roman" w:hAnsi="Times New Roman" w:cs="Times New Roman"/>
          <w:b/>
          <w:color w:val="000000" w:themeColor="text1"/>
          <w:lang w:val="es-CO" w:eastAsia="es-CO"/>
        </w:rPr>
        <w:t>océano Glacial Ártico</w:t>
      </w:r>
      <w:r w:rsidRPr="001726C4">
        <w:rPr>
          <w:rFonts w:ascii="Times New Roman" w:eastAsia="Times New Roman" w:hAnsi="Times New Roman" w:cs="Times New Roman"/>
          <w:color w:val="000000" w:themeColor="text1"/>
          <w:lang w:val="es-CO" w:eastAsia="es-CO"/>
        </w:rPr>
        <w:t xml:space="preserve">; al sur, con el mar </w:t>
      </w:r>
      <w:r w:rsidRPr="00EF38F0">
        <w:rPr>
          <w:rFonts w:ascii="Times New Roman" w:eastAsia="Times New Roman" w:hAnsi="Times New Roman" w:cs="Times New Roman"/>
          <w:b/>
          <w:color w:val="000000" w:themeColor="text1"/>
          <w:lang w:val="es-CO" w:eastAsia="es-CO"/>
        </w:rPr>
        <w:t>Mediterráneo</w:t>
      </w:r>
      <w:r w:rsidRPr="001726C4">
        <w:rPr>
          <w:rFonts w:ascii="Times New Roman" w:eastAsia="Times New Roman" w:hAnsi="Times New Roman" w:cs="Times New Roman"/>
          <w:color w:val="000000" w:themeColor="text1"/>
          <w:lang w:val="es-CO" w:eastAsia="es-CO"/>
        </w:rPr>
        <w:t xml:space="preserve">, el </w:t>
      </w:r>
      <w:r w:rsidRPr="00EF38F0">
        <w:rPr>
          <w:rFonts w:ascii="Times New Roman" w:eastAsia="Times New Roman" w:hAnsi="Times New Roman" w:cs="Times New Roman"/>
          <w:b/>
          <w:color w:val="000000" w:themeColor="text1"/>
          <w:lang w:val="es-CO" w:eastAsia="es-CO"/>
        </w:rPr>
        <w:t>estrecho de Dardanelos</w:t>
      </w:r>
      <w:r w:rsidRPr="001726C4">
        <w:rPr>
          <w:rFonts w:ascii="Times New Roman" w:eastAsia="Times New Roman" w:hAnsi="Times New Roman" w:cs="Times New Roman"/>
          <w:color w:val="000000" w:themeColor="text1"/>
          <w:lang w:val="es-CO" w:eastAsia="es-CO"/>
        </w:rPr>
        <w:t xml:space="preserve">, el </w:t>
      </w:r>
      <w:r>
        <w:rPr>
          <w:rFonts w:ascii="Times New Roman" w:eastAsia="Times New Roman" w:hAnsi="Times New Roman" w:cs="Times New Roman"/>
          <w:b/>
          <w:color w:val="000000" w:themeColor="text1"/>
          <w:lang w:val="es-CO" w:eastAsia="es-CO"/>
        </w:rPr>
        <w:t xml:space="preserve">mar de </w:t>
      </w:r>
      <w:del w:id="169" w:author="EUGENIA ARCE LONDONO" w:date="2015-04-29T09:25:00Z">
        <w:r w:rsidRPr="00EF38F0">
          <w:rPr>
            <w:rFonts w:ascii="Times New Roman" w:eastAsia="Times New Roman" w:hAnsi="Times New Roman" w:cs="Times New Roman"/>
            <w:b/>
            <w:color w:val="000000" w:themeColor="text1"/>
            <w:lang w:val="es-CO" w:eastAsia="es-CO"/>
          </w:rPr>
          <w:delText>Marmara</w:delText>
        </w:r>
      </w:del>
      <w:ins w:id="170" w:author="TOSHIBA" w:date="2015-10-28T17:17:00Z">
        <w:r w:rsidR="00282EC6">
          <w:rPr>
            <w:rFonts w:ascii="Times New Roman" w:eastAsia="Times New Roman" w:hAnsi="Times New Roman" w:cs="Times New Roman"/>
            <w:b/>
            <w:color w:val="000000" w:themeColor="text1"/>
            <w:lang w:val="es-CO" w:eastAsia="es-CO"/>
          </w:rPr>
          <w:t xml:space="preserve"> </w:t>
        </w:r>
      </w:ins>
      <w:proofErr w:type="spellStart"/>
      <w:ins w:id="171" w:author="EUGENIA ARCE LONDONO" w:date="2015-04-29T09:25:00Z">
        <w:r>
          <w:rPr>
            <w:rFonts w:ascii="Times New Roman" w:eastAsia="Times New Roman" w:hAnsi="Times New Roman" w:cs="Times New Roman"/>
            <w:b/>
            <w:color w:val="000000" w:themeColor="text1"/>
            <w:lang w:val="es-CO" w:eastAsia="es-CO"/>
          </w:rPr>
          <w:t>Má</w:t>
        </w:r>
        <w:r w:rsidRPr="00EF38F0">
          <w:rPr>
            <w:rFonts w:ascii="Times New Roman" w:eastAsia="Times New Roman" w:hAnsi="Times New Roman" w:cs="Times New Roman"/>
            <w:b/>
            <w:color w:val="000000" w:themeColor="text1"/>
            <w:lang w:val="es-CO" w:eastAsia="es-CO"/>
          </w:rPr>
          <w:t>rmara</w:t>
        </w:r>
      </w:ins>
      <w:proofErr w:type="spellEnd"/>
      <w:r w:rsidRPr="001726C4">
        <w:rPr>
          <w:rFonts w:ascii="Times New Roman" w:eastAsia="Times New Roman" w:hAnsi="Times New Roman" w:cs="Times New Roman"/>
          <w:color w:val="000000" w:themeColor="text1"/>
          <w:lang w:val="es-CO" w:eastAsia="es-CO"/>
        </w:rPr>
        <w:t xml:space="preserve">, el </w:t>
      </w:r>
      <w:r w:rsidRPr="00EF38F0">
        <w:rPr>
          <w:rFonts w:ascii="Times New Roman" w:eastAsia="Times New Roman" w:hAnsi="Times New Roman" w:cs="Times New Roman"/>
          <w:b/>
          <w:color w:val="000000" w:themeColor="text1"/>
          <w:lang w:val="es-CO" w:eastAsia="es-CO"/>
        </w:rPr>
        <w:t>estrecho de Bósforo</w:t>
      </w:r>
      <w:r w:rsidRPr="001726C4">
        <w:rPr>
          <w:rFonts w:ascii="Times New Roman" w:eastAsia="Times New Roman" w:hAnsi="Times New Roman" w:cs="Times New Roman"/>
          <w:color w:val="000000" w:themeColor="text1"/>
          <w:lang w:val="es-CO" w:eastAsia="es-CO"/>
        </w:rPr>
        <w:t xml:space="preserve">, el </w:t>
      </w:r>
      <w:r w:rsidRPr="00EF38F0">
        <w:rPr>
          <w:rFonts w:ascii="Times New Roman" w:eastAsia="Times New Roman" w:hAnsi="Times New Roman" w:cs="Times New Roman"/>
          <w:b/>
          <w:color w:val="000000" w:themeColor="text1"/>
          <w:lang w:val="es-CO" w:eastAsia="es-CO"/>
        </w:rPr>
        <w:t>mar Negro</w:t>
      </w:r>
      <w:r w:rsidRPr="001726C4">
        <w:rPr>
          <w:rFonts w:ascii="Times New Roman" w:eastAsia="Times New Roman" w:hAnsi="Times New Roman" w:cs="Times New Roman"/>
          <w:color w:val="000000" w:themeColor="text1"/>
          <w:lang w:val="es-CO" w:eastAsia="es-CO"/>
        </w:rPr>
        <w:t xml:space="preserve"> y los </w:t>
      </w:r>
      <w:del w:id="172" w:author="EUGENIA ARCE LONDONO" w:date="2015-04-29T09:25:00Z">
        <w:r w:rsidRPr="00EF38F0">
          <w:rPr>
            <w:rFonts w:ascii="Times New Roman" w:eastAsia="Times New Roman" w:hAnsi="Times New Roman" w:cs="Times New Roman"/>
            <w:b/>
            <w:color w:val="000000" w:themeColor="text1"/>
            <w:lang w:val="es-CO" w:eastAsia="es-CO"/>
          </w:rPr>
          <w:delText>Montes</w:delText>
        </w:r>
      </w:del>
      <w:ins w:id="173" w:author="EUGENIA ARCE LONDONO" w:date="2015-04-29T09:25:00Z">
        <w:r>
          <w:rPr>
            <w:rFonts w:ascii="Times New Roman" w:eastAsia="Times New Roman" w:hAnsi="Times New Roman" w:cs="Times New Roman"/>
            <w:b/>
            <w:color w:val="000000" w:themeColor="text1"/>
            <w:lang w:val="es-CO" w:eastAsia="es-CO"/>
          </w:rPr>
          <w:t>m</w:t>
        </w:r>
        <w:r w:rsidRPr="00EF38F0">
          <w:rPr>
            <w:rFonts w:ascii="Times New Roman" w:eastAsia="Times New Roman" w:hAnsi="Times New Roman" w:cs="Times New Roman"/>
            <w:b/>
            <w:color w:val="000000" w:themeColor="text1"/>
            <w:lang w:val="es-CO" w:eastAsia="es-CO"/>
          </w:rPr>
          <w:t>ontes</w:t>
        </w:r>
      </w:ins>
      <w:r w:rsidRPr="00EF38F0">
        <w:rPr>
          <w:rFonts w:ascii="Times New Roman" w:eastAsia="Times New Roman" w:hAnsi="Times New Roman" w:cs="Times New Roman"/>
          <w:b/>
          <w:color w:val="000000" w:themeColor="text1"/>
          <w:lang w:val="es-CO" w:eastAsia="es-CO"/>
        </w:rPr>
        <w:t xml:space="preserve"> Cáucaso</w:t>
      </w:r>
      <w:del w:id="174" w:author="EUGENIA ARCE LONDONO" w:date="2015-04-29T09:25:00Z">
        <w:r w:rsidRPr="001726C4">
          <w:rPr>
            <w:rFonts w:ascii="Times New Roman" w:eastAsia="Times New Roman" w:hAnsi="Times New Roman" w:cs="Times New Roman"/>
            <w:color w:val="000000" w:themeColor="text1"/>
            <w:lang w:val="es-CO" w:eastAsia="es-CO"/>
          </w:rPr>
          <w:delText>. Al</w:delText>
        </w:r>
      </w:del>
      <w:ins w:id="175" w:author="EUGENIA ARCE LONDONO" w:date="2015-04-29T09:25:00Z">
        <w:r>
          <w:rPr>
            <w:rFonts w:ascii="Times New Roman" w:eastAsia="Times New Roman" w:hAnsi="Times New Roman" w:cs="Times New Roman"/>
            <w:color w:val="000000" w:themeColor="text1"/>
            <w:lang w:val="es-CO" w:eastAsia="es-CO"/>
          </w:rPr>
          <w:t>; a</w:t>
        </w:r>
        <w:r w:rsidRPr="001726C4">
          <w:rPr>
            <w:rFonts w:ascii="Times New Roman" w:eastAsia="Times New Roman" w:hAnsi="Times New Roman" w:cs="Times New Roman"/>
            <w:color w:val="000000" w:themeColor="text1"/>
            <w:lang w:val="es-CO" w:eastAsia="es-CO"/>
          </w:rPr>
          <w:t>l</w:t>
        </w:r>
      </w:ins>
      <w:r w:rsidRPr="001726C4">
        <w:rPr>
          <w:rFonts w:ascii="Times New Roman" w:eastAsia="Times New Roman" w:hAnsi="Times New Roman" w:cs="Times New Roman"/>
          <w:color w:val="000000" w:themeColor="text1"/>
          <w:lang w:val="es-CO" w:eastAsia="es-CO"/>
        </w:rPr>
        <w:t xml:space="preserve"> oeste con el </w:t>
      </w:r>
      <w:del w:id="176" w:author="EUGENIA ARCE LONDONO" w:date="2015-04-29T09:25:00Z">
        <w:r w:rsidRPr="00EF38F0">
          <w:rPr>
            <w:rFonts w:ascii="Times New Roman" w:eastAsia="Times New Roman" w:hAnsi="Times New Roman" w:cs="Times New Roman"/>
            <w:b/>
            <w:color w:val="000000" w:themeColor="text1"/>
            <w:lang w:val="es-CO" w:eastAsia="es-CO"/>
          </w:rPr>
          <w:delText>Océano</w:delText>
        </w:r>
      </w:del>
      <w:ins w:id="177" w:author="EUGENIA ARCE LONDONO" w:date="2015-04-29T09:25:00Z">
        <w:r>
          <w:rPr>
            <w:rFonts w:ascii="Times New Roman" w:eastAsia="Times New Roman" w:hAnsi="Times New Roman" w:cs="Times New Roman"/>
            <w:b/>
            <w:color w:val="000000" w:themeColor="text1"/>
            <w:lang w:val="es-CO" w:eastAsia="es-CO"/>
          </w:rPr>
          <w:t>o</w:t>
        </w:r>
        <w:r w:rsidRPr="00EF38F0">
          <w:rPr>
            <w:rFonts w:ascii="Times New Roman" w:eastAsia="Times New Roman" w:hAnsi="Times New Roman" w:cs="Times New Roman"/>
            <w:b/>
            <w:color w:val="000000" w:themeColor="text1"/>
            <w:lang w:val="es-CO" w:eastAsia="es-CO"/>
          </w:rPr>
          <w:t>céano</w:t>
        </w:r>
      </w:ins>
      <w:r w:rsidRPr="00EF38F0">
        <w:rPr>
          <w:rFonts w:ascii="Times New Roman" w:eastAsia="Times New Roman" w:hAnsi="Times New Roman" w:cs="Times New Roman"/>
          <w:b/>
          <w:color w:val="000000" w:themeColor="text1"/>
          <w:lang w:val="es-CO" w:eastAsia="es-CO"/>
        </w:rPr>
        <w:t xml:space="preserve"> Atlántico</w:t>
      </w:r>
      <w:ins w:id="178" w:author="EUGENIA ARCE LONDONO" w:date="2015-04-29T09:25:00Z">
        <w:r>
          <w:rPr>
            <w:rFonts w:ascii="Times New Roman" w:eastAsia="Times New Roman" w:hAnsi="Times New Roman" w:cs="Times New Roman"/>
            <w:b/>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y al este limita con </w:t>
      </w:r>
      <w:del w:id="179" w:author="EUGENIA ARCE LONDONO" w:date="2015-04-29T09:25:00Z">
        <w:r w:rsidRPr="00EF38F0">
          <w:rPr>
            <w:rFonts w:ascii="Times New Roman" w:eastAsia="Times New Roman" w:hAnsi="Times New Roman" w:cs="Times New Roman"/>
            <w:b/>
            <w:color w:val="000000" w:themeColor="text1"/>
            <w:lang w:val="es-CO" w:eastAsia="es-CO"/>
          </w:rPr>
          <w:delText>Asía</w:delText>
        </w:r>
        <w:r>
          <w:rPr>
            <w:rFonts w:ascii="Times New Roman" w:eastAsia="Times New Roman" w:hAnsi="Times New Roman" w:cs="Times New Roman"/>
            <w:b/>
            <w:color w:val="000000" w:themeColor="text1"/>
            <w:lang w:val="es-CO" w:eastAsia="es-CO"/>
          </w:rPr>
          <w:delText xml:space="preserve">, </w:delText>
        </w:r>
        <w:r>
          <w:rPr>
            <w:rFonts w:ascii="Times New Roman" w:eastAsia="Times New Roman" w:hAnsi="Times New Roman" w:cs="Times New Roman"/>
            <w:color w:val="000000" w:themeColor="text1"/>
            <w:lang w:val="es-CO" w:eastAsia="es-CO"/>
          </w:rPr>
          <w:delText>con</w:delText>
        </w:r>
      </w:del>
      <w:ins w:id="180" w:author="EUGENIA ARCE LONDONO" w:date="2015-04-29T09:25:00Z">
        <w:r>
          <w:rPr>
            <w:rFonts w:ascii="Times New Roman" w:eastAsia="Times New Roman" w:hAnsi="Times New Roman" w:cs="Times New Roman"/>
            <w:b/>
            <w:color w:val="000000" w:themeColor="text1"/>
            <w:lang w:val="es-CO" w:eastAsia="es-CO"/>
          </w:rPr>
          <w:t>Asi</w:t>
        </w:r>
        <w:r w:rsidRPr="00EF38F0">
          <w:rPr>
            <w:rFonts w:ascii="Times New Roman" w:eastAsia="Times New Roman" w:hAnsi="Times New Roman" w:cs="Times New Roman"/>
            <w:b/>
            <w:color w:val="000000" w:themeColor="text1"/>
            <w:lang w:val="es-CO" w:eastAsia="es-CO"/>
          </w:rPr>
          <w:t>a</w:t>
        </w:r>
        <w:r>
          <w:rPr>
            <w:rFonts w:ascii="Times New Roman" w:eastAsia="Times New Roman" w:hAnsi="Times New Roman" w:cs="Times New Roman"/>
            <w:b/>
            <w:color w:val="000000" w:themeColor="text1"/>
            <w:lang w:val="es-CO" w:eastAsia="es-CO"/>
          </w:rPr>
          <w:t xml:space="preserve">, </w:t>
        </w:r>
        <w:r>
          <w:rPr>
            <w:rFonts w:ascii="Times New Roman" w:eastAsia="Times New Roman" w:hAnsi="Times New Roman" w:cs="Times New Roman"/>
            <w:color w:val="000000" w:themeColor="text1"/>
            <w:lang w:val="es-CO" w:eastAsia="es-CO"/>
          </w:rPr>
          <w:t>de</w:t>
        </w:r>
      </w:ins>
      <w:r>
        <w:rPr>
          <w:rFonts w:ascii="Times New Roman" w:eastAsia="Times New Roman" w:hAnsi="Times New Roman" w:cs="Times New Roman"/>
          <w:color w:val="000000" w:themeColor="text1"/>
          <w:lang w:val="es-CO" w:eastAsia="es-CO"/>
        </w:rPr>
        <w:t xml:space="preserve"> la </w:t>
      </w:r>
      <w:del w:id="181" w:author="EUGENIA ARCE LONDONO" w:date="2015-04-29T09:25:00Z">
        <w:r w:rsidRPr="001726C4">
          <w:rPr>
            <w:rFonts w:ascii="Times New Roman" w:eastAsia="Times New Roman" w:hAnsi="Times New Roman" w:cs="Times New Roman"/>
            <w:color w:val="000000" w:themeColor="text1"/>
            <w:lang w:val="es-CO" w:eastAsia="es-CO"/>
          </w:rPr>
          <w:delText>cual</w:delText>
        </w:r>
      </w:del>
      <w:ins w:id="182" w:author="TOSHIBA" w:date="2015-10-28T17:18:00Z">
        <w:r w:rsidR="00282EC6">
          <w:rPr>
            <w:rFonts w:ascii="Times New Roman" w:eastAsia="Times New Roman" w:hAnsi="Times New Roman" w:cs="Times New Roman"/>
            <w:color w:val="000000" w:themeColor="text1"/>
            <w:lang w:val="es-CO" w:eastAsia="es-CO"/>
          </w:rPr>
          <w:t xml:space="preserve"> </w:t>
        </w:r>
      </w:ins>
      <w:ins w:id="183" w:author="EUGENIA ARCE LONDONO" w:date="2015-04-29T09:25:00Z">
        <w:r>
          <w:rPr>
            <w:rFonts w:ascii="Times New Roman" w:eastAsia="Times New Roman" w:hAnsi="Times New Roman" w:cs="Times New Roman"/>
            <w:color w:val="000000" w:themeColor="text1"/>
            <w:lang w:val="es-CO" w:eastAsia="es-CO"/>
          </w:rPr>
          <w:t>que</w:t>
        </w:r>
      </w:ins>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se separa a través de</w:t>
      </w:r>
      <w:del w:id="184" w:author="TOSHIBA" w:date="2015-10-28T12:14:00Z">
        <w:r w:rsidRPr="001726C4" w:rsidDel="00225EC7">
          <w:rPr>
            <w:rFonts w:ascii="Times New Roman" w:eastAsia="Times New Roman" w:hAnsi="Times New Roman" w:cs="Times New Roman"/>
            <w:color w:val="000000" w:themeColor="text1"/>
            <w:lang w:val="es-CO" w:eastAsia="es-CO"/>
          </w:rPr>
          <w:delText xml:space="preserve">  </w:delText>
        </w:r>
      </w:del>
      <w:ins w:id="185" w:author="TOSHIBA" w:date="2015-10-28T12:14:00Z">
        <w:r w:rsidR="00225EC7">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 xml:space="preserve">los </w:t>
      </w:r>
      <w:r w:rsidRPr="00EF38F0">
        <w:rPr>
          <w:rFonts w:ascii="Times New Roman" w:eastAsia="Times New Roman" w:hAnsi="Times New Roman" w:cs="Times New Roman"/>
          <w:b/>
          <w:color w:val="000000" w:themeColor="text1"/>
          <w:lang w:val="es-CO" w:eastAsia="es-CO"/>
        </w:rPr>
        <w:t>montes Urales</w:t>
      </w:r>
      <w:r w:rsidRPr="001726C4">
        <w:rPr>
          <w:rFonts w:ascii="Times New Roman" w:eastAsia="Times New Roman" w:hAnsi="Times New Roman" w:cs="Times New Roman"/>
          <w:color w:val="000000" w:themeColor="text1"/>
          <w:lang w:val="es-CO" w:eastAsia="es-CO"/>
        </w:rPr>
        <w:t xml:space="preserve">, el </w:t>
      </w:r>
      <w:del w:id="186" w:author="EUGENIA ARCE LONDONO" w:date="2015-04-29T09:25:00Z">
        <w:r w:rsidRPr="00EF38F0">
          <w:rPr>
            <w:rFonts w:ascii="Times New Roman" w:eastAsia="Times New Roman" w:hAnsi="Times New Roman" w:cs="Times New Roman"/>
            <w:b/>
            <w:color w:val="000000" w:themeColor="text1"/>
            <w:lang w:val="es-CO" w:eastAsia="es-CO"/>
          </w:rPr>
          <w:delText>rio</w:delText>
        </w:r>
      </w:del>
      <w:ins w:id="187" w:author="TOSHIBA" w:date="2015-10-28T17:18:00Z">
        <w:r w:rsidR="00282EC6">
          <w:rPr>
            <w:rFonts w:ascii="Times New Roman" w:eastAsia="Times New Roman" w:hAnsi="Times New Roman" w:cs="Times New Roman"/>
            <w:b/>
            <w:color w:val="000000" w:themeColor="text1"/>
            <w:lang w:val="es-CO" w:eastAsia="es-CO"/>
          </w:rPr>
          <w:t xml:space="preserve"> </w:t>
        </w:r>
      </w:ins>
      <w:ins w:id="188" w:author="EUGENIA ARCE LONDONO" w:date="2015-04-29T09:25:00Z">
        <w:r>
          <w:rPr>
            <w:rFonts w:ascii="Times New Roman" w:eastAsia="Times New Roman" w:hAnsi="Times New Roman" w:cs="Times New Roman"/>
            <w:b/>
            <w:color w:val="000000" w:themeColor="text1"/>
            <w:lang w:val="es-CO" w:eastAsia="es-CO"/>
          </w:rPr>
          <w:t>rí</w:t>
        </w:r>
        <w:r w:rsidRPr="00EF38F0">
          <w:rPr>
            <w:rFonts w:ascii="Times New Roman" w:eastAsia="Times New Roman" w:hAnsi="Times New Roman" w:cs="Times New Roman"/>
            <w:b/>
            <w:color w:val="000000" w:themeColor="text1"/>
            <w:lang w:val="es-CO" w:eastAsia="es-CO"/>
          </w:rPr>
          <w:t>o</w:t>
        </w:r>
      </w:ins>
      <w:r w:rsidRPr="00EF38F0">
        <w:rPr>
          <w:rFonts w:ascii="Times New Roman" w:eastAsia="Times New Roman" w:hAnsi="Times New Roman" w:cs="Times New Roman"/>
          <w:b/>
          <w:color w:val="000000" w:themeColor="text1"/>
          <w:lang w:val="es-CO" w:eastAsia="es-CO"/>
        </w:rPr>
        <w:t xml:space="preserve"> Ura</w:t>
      </w:r>
      <w:r w:rsidRPr="001726C4">
        <w:rPr>
          <w:rFonts w:ascii="Times New Roman" w:eastAsia="Times New Roman" w:hAnsi="Times New Roman" w:cs="Times New Roman"/>
          <w:color w:val="000000" w:themeColor="text1"/>
          <w:lang w:val="es-CO" w:eastAsia="es-CO"/>
        </w:rPr>
        <w:t xml:space="preserve">l y el </w:t>
      </w:r>
      <w:del w:id="189" w:author="EUGENIA ARCE LONDONO" w:date="2015-04-29T09:25:00Z">
        <w:r w:rsidRPr="00EF38F0">
          <w:rPr>
            <w:rFonts w:ascii="Times New Roman" w:eastAsia="Times New Roman" w:hAnsi="Times New Roman" w:cs="Times New Roman"/>
            <w:b/>
            <w:color w:val="000000" w:themeColor="text1"/>
            <w:lang w:val="es-CO" w:eastAsia="es-CO"/>
          </w:rPr>
          <w:delText>Mar</w:delText>
        </w:r>
      </w:del>
      <w:ins w:id="190" w:author="TOSHIBA" w:date="2015-10-28T17:18:00Z">
        <w:r w:rsidR="00282EC6">
          <w:rPr>
            <w:rFonts w:ascii="Times New Roman" w:eastAsia="Times New Roman" w:hAnsi="Times New Roman" w:cs="Times New Roman"/>
            <w:b/>
            <w:color w:val="000000" w:themeColor="text1"/>
            <w:lang w:val="es-CO" w:eastAsia="es-CO"/>
          </w:rPr>
          <w:t xml:space="preserve"> </w:t>
        </w:r>
      </w:ins>
      <w:ins w:id="191" w:author="EUGENIA ARCE LONDONO" w:date="2015-04-29T09:25:00Z">
        <w:r>
          <w:rPr>
            <w:rFonts w:ascii="Times New Roman" w:eastAsia="Times New Roman" w:hAnsi="Times New Roman" w:cs="Times New Roman"/>
            <w:b/>
            <w:color w:val="000000" w:themeColor="text1"/>
            <w:lang w:val="es-CO" w:eastAsia="es-CO"/>
          </w:rPr>
          <w:t>m</w:t>
        </w:r>
        <w:r w:rsidRPr="00EF38F0">
          <w:rPr>
            <w:rFonts w:ascii="Times New Roman" w:eastAsia="Times New Roman" w:hAnsi="Times New Roman" w:cs="Times New Roman"/>
            <w:b/>
            <w:color w:val="000000" w:themeColor="text1"/>
            <w:lang w:val="es-CO" w:eastAsia="es-CO"/>
          </w:rPr>
          <w:t>ar</w:t>
        </w:r>
      </w:ins>
      <w:r>
        <w:rPr>
          <w:rFonts w:ascii="Times New Roman" w:eastAsia="Times New Roman" w:hAnsi="Times New Roman" w:cs="Times New Roman"/>
          <w:b/>
          <w:color w:val="000000" w:themeColor="text1"/>
          <w:lang w:val="es-CO" w:eastAsia="es-CO"/>
        </w:rPr>
        <w:t xml:space="preserve"> </w:t>
      </w:r>
      <w:r w:rsidRPr="00EF38F0">
        <w:rPr>
          <w:rFonts w:ascii="Times New Roman" w:eastAsia="Times New Roman" w:hAnsi="Times New Roman" w:cs="Times New Roman"/>
          <w:b/>
          <w:color w:val="000000" w:themeColor="text1"/>
          <w:lang w:val="es-CO" w:eastAsia="es-CO"/>
        </w:rPr>
        <w:t>Caspio</w:t>
      </w:r>
      <w:r>
        <w:rPr>
          <w:rFonts w:ascii="Times New Roman" w:eastAsia="Times New Roman" w:hAnsi="Times New Roman" w:cs="Times New Roman"/>
          <w:b/>
          <w:color w:val="000000" w:themeColor="text1"/>
          <w:lang w:val="es-CO" w:eastAsia="es-CO"/>
        </w:rPr>
        <w:t>.</w:t>
      </w:r>
    </w:p>
    <w:p w14:paraId="343F067B"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p>
    <w:p w14:paraId="70E86177"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val="es-CO" w:eastAsia="es-CO"/>
        </w:rPr>
        <w:t xml:space="preserve">Por su </w:t>
      </w:r>
      <w:r w:rsidRPr="001726C4">
        <w:rPr>
          <w:rFonts w:ascii="Times New Roman" w:eastAsia="Times New Roman" w:hAnsi="Times New Roman" w:cs="Times New Roman"/>
          <w:b/>
          <w:color w:val="000000" w:themeColor="text1"/>
          <w:lang w:val="es-CO" w:eastAsia="es-CO"/>
        </w:rPr>
        <w:t>posición astronómica</w:t>
      </w:r>
      <w:r>
        <w:rPr>
          <w:rFonts w:ascii="Times New Roman" w:eastAsia="Times New Roman" w:hAnsi="Times New Roman" w:cs="Times New Roman"/>
          <w:color w:val="000000" w:themeColor="text1"/>
          <w:lang w:val="es-CO" w:eastAsia="es-CO"/>
        </w:rPr>
        <w:t>, l</w:t>
      </w:r>
      <w:r w:rsidRPr="001726C4">
        <w:rPr>
          <w:rFonts w:ascii="Times New Roman" w:eastAsia="Times New Roman" w:hAnsi="Times New Roman" w:cs="Times New Roman"/>
          <w:color w:val="000000" w:themeColor="text1"/>
          <w:lang w:val="es-CO" w:eastAsia="es-CO"/>
        </w:rPr>
        <w:t>os siguientes son los puntos extremos que marcan su latitud y su longitud</w:t>
      </w:r>
      <w:del w:id="192" w:author="EUGENIA ARCE LONDONO" w:date="2015-04-29T09:25:00Z">
        <w:r w:rsidRPr="001726C4">
          <w:rPr>
            <w:rFonts w:ascii="Times New Roman" w:eastAsia="Times New Roman" w:hAnsi="Times New Roman" w:cs="Times New Roman"/>
            <w:color w:val="000000" w:themeColor="text1"/>
            <w:lang w:eastAsia="es-CO"/>
          </w:rPr>
          <w:delText xml:space="preserve">. </w:delText>
        </w:r>
      </w:del>
      <w:ins w:id="193" w:author="EUGENIA ARCE LONDONO" w:date="2015-04-29T09:25:00Z">
        <w:r>
          <w:rPr>
            <w:rFonts w:ascii="Times New Roman" w:eastAsia="Times New Roman" w:hAnsi="Times New Roman" w:cs="Times New Roman"/>
            <w:color w:val="000000" w:themeColor="text1"/>
            <w:lang w:eastAsia="es-CO"/>
          </w:rPr>
          <w:t>:</w:t>
        </w:r>
      </w:ins>
    </w:p>
    <w:p w14:paraId="1DF008B2"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eastAsia="es-CO"/>
        </w:rPr>
      </w:pPr>
    </w:p>
    <w:p w14:paraId="1C8A4EE3" w14:textId="77777777" w:rsidR="00E76345" w:rsidRPr="0059462F" w:rsidRDefault="00E76345" w:rsidP="00E76345">
      <w:pPr>
        <w:pStyle w:val="Prrafodelista"/>
        <w:numPr>
          <w:ilvl w:val="0"/>
          <w:numId w:val="23"/>
        </w:numPr>
        <w:shd w:val="clear" w:color="auto" w:fill="FFFFFF"/>
        <w:spacing w:after="0"/>
        <w:jc w:val="both"/>
        <w:rPr>
          <w:rFonts w:ascii="Times New Roman" w:eastAsia="Times New Roman" w:hAnsi="Times New Roman" w:cs="Times New Roman"/>
          <w:color w:val="000000" w:themeColor="text1"/>
          <w:lang w:eastAsia="es-CO"/>
        </w:rPr>
      </w:pPr>
      <w:r w:rsidRPr="0059462F">
        <w:rPr>
          <w:rFonts w:ascii="Times New Roman" w:eastAsia="Times New Roman" w:hAnsi="Times New Roman" w:cs="Times New Roman"/>
          <w:b/>
          <w:color w:val="000000" w:themeColor="text1"/>
          <w:lang w:eastAsia="es-CO"/>
        </w:rPr>
        <w:t>Latitud:</w:t>
      </w:r>
      <w:del w:id="194" w:author="TOSHIBA" w:date="2015-10-28T12:14:00Z">
        <w:r w:rsidRPr="0059462F" w:rsidDel="00225EC7">
          <w:rPr>
            <w:rFonts w:ascii="Times New Roman" w:eastAsia="Times New Roman" w:hAnsi="Times New Roman" w:cs="Times New Roman"/>
            <w:color w:val="000000" w:themeColor="text1"/>
            <w:lang w:eastAsia="es-CO"/>
          </w:rPr>
          <w:delText xml:space="preserve">  </w:delText>
        </w:r>
      </w:del>
      <w:ins w:id="195" w:author="TOSHIBA" w:date="2015-10-28T12:14:00Z">
        <w:r w:rsidR="00225EC7" w:rsidRPr="0059462F">
          <w:rPr>
            <w:rFonts w:ascii="Times New Roman" w:eastAsia="Times New Roman" w:hAnsi="Times New Roman" w:cs="Times New Roman"/>
            <w:color w:val="000000" w:themeColor="text1"/>
            <w:lang w:eastAsia="es-CO"/>
          </w:rPr>
          <w:t xml:space="preserve"> </w:t>
        </w:r>
      </w:ins>
      <w:r w:rsidRPr="0059462F">
        <w:rPr>
          <w:rFonts w:ascii="Times New Roman" w:eastAsia="Times New Roman" w:hAnsi="Times New Roman" w:cs="Times New Roman"/>
          <w:color w:val="000000" w:themeColor="text1"/>
          <w:lang w:eastAsia="es-CO"/>
        </w:rPr>
        <w:t xml:space="preserve"> al sur</w:t>
      </w:r>
      <w:ins w:id="196" w:author="TOSHIBA" w:date="2015-10-28T17:00:00Z">
        <w:r w:rsidR="00B648B6" w:rsidRPr="0059462F">
          <w:rPr>
            <w:rFonts w:ascii="Times New Roman" w:eastAsia="Times New Roman" w:hAnsi="Times New Roman" w:cs="Times New Roman"/>
            <w:color w:val="000000" w:themeColor="text1"/>
            <w:lang w:eastAsia="es-CO"/>
          </w:rPr>
          <w:t>,</w:t>
        </w:r>
      </w:ins>
      <w:r w:rsidRPr="0059462F">
        <w:rPr>
          <w:rFonts w:ascii="Times New Roman" w:eastAsia="Times New Roman" w:hAnsi="Times New Roman" w:cs="Times New Roman"/>
          <w:color w:val="000000" w:themeColor="text1"/>
          <w:lang w:eastAsia="es-CO"/>
        </w:rPr>
        <w:t xml:space="preserve"> el </w:t>
      </w:r>
      <w:r w:rsidRPr="0059462F">
        <w:rPr>
          <w:rFonts w:ascii="Times New Roman" w:eastAsia="Times New Roman" w:hAnsi="Times New Roman" w:cs="Times New Roman"/>
          <w:b/>
          <w:color w:val="000000" w:themeColor="text1"/>
          <w:lang w:eastAsia="es-CO"/>
        </w:rPr>
        <w:t xml:space="preserve">cabo </w:t>
      </w:r>
      <w:proofErr w:type="spellStart"/>
      <w:r w:rsidRPr="0059462F">
        <w:rPr>
          <w:rFonts w:ascii="Times New Roman" w:eastAsia="Times New Roman" w:hAnsi="Times New Roman" w:cs="Times New Roman"/>
          <w:b/>
          <w:color w:val="000000" w:themeColor="text1"/>
          <w:lang w:eastAsia="es-CO"/>
        </w:rPr>
        <w:t>Matapán</w:t>
      </w:r>
      <w:proofErr w:type="spellEnd"/>
      <w:r w:rsidRPr="0059462F">
        <w:rPr>
          <w:rFonts w:ascii="Times New Roman" w:eastAsia="Times New Roman" w:hAnsi="Times New Roman" w:cs="Times New Roman"/>
          <w:color w:val="000000" w:themeColor="text1"/>
          <w:lang w:eastAsia="es-CO"/>
        </w:rPr>
        <w:t xml:space="preserve">, ubicado en la </w:t>
      </w:r>
      <w:del w:id="197" w:author="TOSHIBA" w:date="2015-10-28T17:00:00Z">
        <w:r w:rsidRPr="0059462F" w:rsidDel="00B648B6">
          <w:rPr>
            <w:rFonts w:ascii="Times New Roman" w:eastAsia="Times New Roman" w:hAnsi="Times New Roman" w:cs="Times New Roman"/>
            <w:color w:val="000000" w:themeColor="text1"/>
            <w:lang w:eastAsia="es-CO"/>
          </w:rPr>
          <w:delText>p</w:delText>
        </w:r>
      </w:del>
      <w:ins w:id="198" w:author="TOSHIBA" w:date="2015-10-28T17:00:00Z">
        <w:r w:rsidR="00B648B6" w:rsidRPr="0059462F">
          <w:rPr>
            <w:rFonts w:ascii="Times New Roman" w:eastAsia="Times New Roman" w:hAnsi="Times New Roman" w:cs="Times New Roman"/>
            <w:color w:val="000000" w:themeColor="text1"/>
            <w:lang w:eastAsia="es-CO"/>
          </w:rPr>
          <w:t>P</w:t>
        </w:r>
      </w:ins>
      <w:r w:rsidRPr="0059462F">
        <w:rPr>
          <w:rFonts w:ascii="Times New Roman" w:eastAsia="Times New Roman" w:hAnsi="Times New Roman" w:cs="Times New Roman"/>
          <w:color w:val="000000" w:themeColor="text1"/>
          <w:lang w:eastAsia="es-CO"/>
        </w:rPr>
        <w:t>enínsula Balcánica, a los 36</w:t>
      </w:r>
      <w:r w:rsidRPr="0059462F">
        <w:rPr>
          <w:rFonts w:ascii="Times New Roman" w:eastAsia="Times New Roman" w:hAnsi="Times New Roman" w:cs="Times New Roman"/>
          <w:color w:val="000000" w:themeColor="text1"/>
          <w:vertAlign w:val="superscript"/>
          <w:lang w:eastAsia="es-CO"/>
        </w:rPr>
        <w:t xml:space="preserve"> o</w:t>
      </w:r>
      <w:r w:rsidRPr="0059462F">
        <w:rPr>
          <w:rFonts w:ascii="Times New Roman" w:eastAsia="Times New Roman" w:hAnsi="Times New Roman" w:cs="Times New Roman"/>
          <w:color w:val="000000" w:themeColor="text1"/>
          <w:lang w:eastAsia="es-CO"/>
        </w:rPr>
        <w:t xml:space="preserve"> de latitud norte; y </w:t>
      </w:r>
      <w:del w:id="199" w:author="EUGENIA ARCE LONDONO" w:date="2015-04-29T09:25:00Z">
        <w:r w:rsidRPr="0059462F">
          <w:rPr>
            <w:rFonts w:ascii="Times New Roman" w:eastAsia="Times New Roman" w:hAnsi="Times New Roman" w:cs="Times New Roman"/>
            <w:color w:val="000000" w:themeColor="text1"/>
            <w:lang w:eastAsia="es-CO"/>
          </w:rPr>
          <w:delText>Al</w:delText>
        </w:r>
      </w:del>
      <w:ins w:id="200" w:author="EUGENIA ARCE LONDONO" w:date="2015-04-29T09:25:00Z">
        <w:r w:rsidRPr="0059462F">
          <w:rPr>
            <w:rFonts w:ascii="Times New Roman" w:eastAsia="Times New Roman" w:hAnsi="Times New Roman" w:cs="Times New Roman"/>
            <w:color w:val="000000" w:themeColor="text1"/>
            <w:lang w:eastAsia="es-CO"/>
          </w:rPr>
          <w:t>al</w:t>
        </w:r>
      </w:ins>
      <w:r w:rsidRPr="0059462F">
        <w:rPr>
          <w:rFonts w:ascii="Times New Roman" w:eastAsia="Times New Roman" w:hAnsi="Times New Roman" w:cs="Times New Roman"/>
          <w:color w:val="000000" w:themeColor="text1"/>
          <w:lang w:eastAsia="es-CO"/>
        </w:rPr>
        <w:t xml:space="preserve"> norte, el </w:t>
      </w:r>
      <w:r w:rsidRPr="0059462F">
        <w:rPr>
          <w:rFonts w:ascii="Times New Roman" w:eastAsia="Times New Roman" w:hAnsi="Times New Roman" w:cs="Times New Roman"/>
          <w:b/>
          <w:color w:val="000000" w:themeColor="text1"/>
          <w:lang w:eastAsia="es-CO"/>
        </w:rPr>
        <w:t>cabo Norte</w:t>
      </w:r>
      <w:del w:id="201" w:author="EUGENIA ARCE LONDONO" w:date="2015-04-29T09:25:00Z">
        <w:r w:rsidRPr="0059462F">
          <w:rPr>
            <w:rFonts w:ascii="Times New Roman" w:eastAsia="Times New Roman" w:hAnsi="Times New Roman" w:cs="Times New Roman"/>
            <w:color w:val="000000" w:themeColor="text1"/>
            <w:lang w:eastAsia="es-CO"/>
          </w:rPr>
          <w:delText>,</w:delText>
        </w:r>
      </w:del>
      <w:r w:rsidRPr="0059462F">
        <w:rPr>
          <w:rFonts w:ascii="Times New Roman" w:eastAsia="Times New Roman" w:hAnsi="Times New Roman" w:cs="Times New Roman"/>
          <w:color w:val="000000" w:themeColor="text1"/>
          <w:lang w:eastAsia="es-CO"/>
        </w:rPr>
        <w:t xml:space="preserve"> en la </w:t>
      </w:r>
      <w:del w:id="202" w:author="TOSHIBA" w:date="2015-10-28T17:01:00Z">
        <w:r w:rsidRPr="0059462F" w:rsidDel="00B648B6">
          <w:rPr>
            <w:rFonts w:ascii="Times New Roman" w:eastAsia="Times New Roman" w:hAnsi="Times New Roman" w:cs="Times New Roman"/>
            <w:color w:val="000000" w:themeColor="text1"/>
            <w:lang w:eastAsia="es-CO"/>
          </w:rPr>
          <w:delText>p</w:delText>
        </w:r>
      </w:del>
      <w:ins w:id="203" w:author="TOSHIBA" w:date="2015-10-28T17:01:00Z">
        <w:r w:rsidR="00B648B6" w:rsidRPr="0059462F">
          <w:rPr>
            <w:rFonts w:ascii="Times New Roman" w:eastAsia="Times New Roman" w:hAnsi="Times New Roman" w:cs="Times New Roman"/>
            <w:color w:val="000000" w:themeColor="text1"/>
            <w:lang w:eastAsia="es-CO"/>
          </w:rPr>
          <w:t>P</w:t>
        </w:r>
      </w:ins>
      <w:r w:rsidRPr="0059462F">
        <w:rPr>
          <w:rFonts w:ascii="Times New Roman" w:eastAsia="Times New Roman" w:hAnsi="Times New Roman" w:cs="Times New Roman"/>
          <w:color w:val="000000" w:themeColor="text1"/>
          <w:lang w:eastAsia="es-CO"/>
        </w:rPr>
        <w:t xml:space="preserve">enínsula Escandinava, </w:t>
      </w:r>
      <w:del w:id="204" w:author="EUGENIA ARCE LONDONO" w:date="2015-04-29T09:25:00Z">
        <w:r w:rsidRPr="0059462F">
          <w:rPr>
            <w:rFonts w:ascii="Times New Roman" w:eastAsia="Times New Roman" w:hAnsi="Times New Roman" w:cs="Times New Roman"/>
            <w:color w:val="000000" w:themeColor="text1"/>
            <w:lang w:eastAsia="es-CO"/>
          </w:rPr>
          <w:delText>ubicado</w:delText>
        </w:r>
      </w:del>
      <w:ins w:id="205" w:author="EUGENIA ARCE LONDONO" w:date="2015-04-29T09:25:00Z">
        <w:r w:rsidRPr="0059462F">
          <w:rPr>
            <w:rFonts w:ascii="Times New Roman" w:eastAsia="Times New Roman" w:hAnsi="Times New Roman" w:cs="Times New Roman"/>
            <w:color w:val="000000" w:themeColor="text1"/>
            <w:lang w:eastAsia="es-CO"/>
          </w:rPr>
          <w:t>localizado</w:t>
        </w:r>
      </w:ins>
      <w:r w:rsidRPr="0059462F">
        <w:rPr>
          <w:rFonts w:ascii="Times New Roman" w:eastAsia="Times New Roman" w:hAnsi="Times New Roman" w:cs="Times New Roman"/>
          <w:color w:val="000000" w:themeColor="text1"/>
          <w:lang w:eastAsia="es-CO"/>
        </w:rPr>
        <w:t xml:space="preserve"> a los 71</w:t>
      </w:r>
      <w:r w:rsidRPr="0059462F">
        <w:rPr>
          <w:rFonts w:ascii="Times New Roman" w:eastAsia="Times New Roman" w:hAnsi="Times New Roman" w:cs="Times New Roman"/>
          <w:color w:val="000000" w:themeColor="text1"/>
          <w:vertAlign w:val="superscript"/>
          <w:lang w:eastAsia="es-CO"/>
        </w:rPr>
        <w:t xml:space="preserve"> o</w:t>
      </w:r>
      <w:del w:id="206" w:author="TOSHIBA" w:date="2015-10-28T12:14:00Z">
        <w:r w:rsidRPr="0059462F" w:rsidDel="00225EC7">
          <w:rPr>
            <w:rFonts w:ascii="Times New Roman" w:eastAsia="Times New Roman" w:hAnsi="Times New Roman" w:cs="Times New Roman"/>
            <w:color w:val="000000" w:themeColor="text1"/>
            <w:lang w:eastAsia="es-CO"/>
          </w:rPr>
          <w:delText xml:space="preserve">  </w:delText>
        </w:r>
      </w:del>
      <w:ins w:id="207" w:author="TOSHIBA" w:date="2015-10-28T12:14:00Z">
        <w:r w:rsidR="00225EC7" w:rsidRPr="0059462F">
          <w:rPr>
            <w:rFonts w:ascii="Times New Roman" w:eastAsia="Times New Roman" w:hAnsi="Times New Roman" w:cs="Times New Roman"/>
            <w:color w:val="000000" w:themeColor="text1"/>
            <w:lang w:eastAsia="es-CO"/>
          </w:rPr>
          <w:t xml:space="preserve"> </w:t>
        </w:r>
      </w:ins>
      <w:ins w:id="208" w:author="EUGENIA ARCE LONDONO" w:date="2015-04-29T09:25:00Z">
        <w:r w:rsidRPr="0059462F">
          <w:rPr>
            <w:rFonts w:ascii="Times New Roman" w:eastAsia="Times New Roman" w:hAnsi="Times New Roman" w:cs="Times New Roman"/>
            <w:color w:val="000000" w:themeColor="text1"/>
            <w:lang w:eastAsia="es-CO"/>
          </w:rPr>
          <w:t xml:space="preserve">de </w:t>
        </w:r>
      </w:ins>
      <w:r w:rsidRPr="0059462F">
        <w:rPr>
          <w:rFonts w:ascii="Times New Roman" w:eastAsia="Times New Roman" w:hAnsi="Times New Roman" w:cs="Times New Roman"/>
          <w:color w:val="000000" w:themeColor="text1"/>
          <w:lang w:eastAsia="es-CO"/>
        </w:rPr>
        <w:t>latitud norte.</w:t>
      </w:r>
      <w:del w:id="209" w:author="EUGENIA ARCE LONDONO" w:date="2015-04-29T09:25:00Z">
        <w:r w:rsidRPr="0059462F">
          <w:rPr>
            <w:rFonts w:ascii="Times New Roman" w:eastAsia="Times New Roman" w:hAnsi="Times New Roman" w:cs="Times New Roman"/>
            <w:color w:val="000000" w:themeColor="text1"/>
            <w:lang w:eastAsia="es-CO"/>
          </w:rPr>
          <w:delText> </w:delText>
        </w:r>
      </w:del>
    </w:p>
    <w:p w14:paraId="0101131D" w14:textId="77777777" w:rsidR="00E76345" w:rsidRPr="0059462F" w:rsidRDefault="00E76345" w:rsidP="00E76345">
      <w:pPr>
        <w:pStyle w:val="Prrafodelista"/>
        <w:numPr>
          <w:ilvl w:val="0"/>
          <w:numId w:val="23"/>
        </w:numPr>
        <w:shd w:val="clear" w:color="auto" w:fill="FFFFFF"/>
        <w:spacing w:after="0"/>
        <w:jc w:val="both"/>
        <w:rPr>
          <w:rFonts w:ascii="Times New Roman" w:eastAsia="Times New Roman" w:hAnsi="Times New Roman" w:cs="Times New Roman"/>
          <w:b/>
          <w:color w:val="000000" w:themeColor="text1"/>
          <w:lang w:eastAsia="es-CO"/>
        </w:rPr>
      </w:pPr>
      <w:r w:rsidRPr="0059462F">
        <w:rPr>
          <w:rFonts w:ascii="Times New Roman" w:eastAsia="Times New Roman" w:hAnsi="Times New Roman" w:cs="Times New Roman"/>
          <w:b/>
          <w:iCs/>
          <w:color w:val="000000" w:themeColor="text1"/>
          <w:lang w:eastAsia="es-CO"/>
        </w:rPr>
        <w:t xml:space="preserve">Longitud: </w:t>
      </w:r>
      <w:del w:id="210" w:author="EUGENIA ARCE LONDONO" w:date="2015-04-29T09:25:00Z">
        <w:r w:rsidRPr="0059462F">
          <w:rPr>
            <w:rFonts w:ascii="Times New Roman" w:eastAsia="Times New Roman" w:hAnsi="Times New Roman" w:cs="Times New Roman"/>
            <w:color w:val="000000" w:themeColor="text1"/>
            <w:lang w:eastAsia="es-CO"/>
          </w:rPr>
          <w:delText>Al</w:delText>
        </w:r>
      </w:del>
      <w:ins w:id="211" w:author="EUGENIA ARCE LONDONO" w:date="2015-04-29T09:25:00Z">
        <w:r w:rsidRPr="0059462F">
          <w:rPr>
            <w:rFonts w:ascii="Times New Roman" w:eastAsia="Times New Roman" w:hAnsi="Times New Roman" w:cs="Times New Roman"/>
            <w:color w:val="000000" w:themeColor="text1"/>
            <w:lang w:eastAsia="es-CO"/>
          </w:rPr>
          <w:t>al</w:t>
        </w:r>
      </w:ins>
      <w:r w:rsidRPr="0059462F">
        <w:rPr>
          <w:rFonts w:ascii="Times New Roman" w:eastAsia="Times New Roman" w:hAnsi="Times New Roman" w:cs="Times New Roman"/>
          <w:color w:val="000000" w:themeColor="text1"/>
          <w:lang w:eastAsia="es-CO"/>
        </w:rPr>
        <w:t xml:space="preserve"> este, en la desembocadura del </w:t>
      </w:r>
      <w:del w:id="212" w:author="EUGENIA ARCE LONDONO" w:date="2015-04-29T09:25:00Z">
        <w:r w:rsidRPr="0059462F">
          <w:rPr>
            <w:rFonts w:ascii="Times New Roman" w:eastAsia="Times New Roman" w:hAnsi="Times New Roman" w:cs="Times New Roman"/>
            <w:b/>
            <w:color w:val="000000" w:themeColor="text1"/>
            <w:lang w:eastAsia="es-CO"/>
          </w:rPr>
          <w:delText>rio</w:delText>
        </w:r>
      </w:del>
      <w:ins w:id="213" w:author="EUGENIA ARCE LONDONO" w:date="2015-04-29T09:25:00Z">
        <w:r w:rsidRPr="0059462F">
          <w:rPr>
            <w:rFonts w:ascii="Times New Roman" w:eastAsia="Times New Roman" w:hAnsi="Times New Roman" w:cs="Times New Roman"/>
            <w:b/>
            <w:color w:val="000000" w:themeColor="text1"/>
            <w:lang w:eastAsia="es-CO"/>
          </w:rPr>
          <w:t>río</w:t>
        </w:r>
      </w:ins>
      <w:r w:rsidRPr="0059462F">
        <w:rPr>
          <w:rFonts w:ascii="Times New Roman" w:eastAsia="Times New Roman" w:hAnsi="Times New Roman" w:cs="Times New Roman"/>
          <w:b/>
          <w:color w:val="000000" w:themeColor="text1"/>
          <w:lang w:eastAsia="es-CO"/>
        </w:rPr>
        <w:t xml:space="preserve"> Kara</w:t>
      </w:r>
      <w:del w:id="214" w:author="EUGENIA ARCE LONDONO" w:date="2015-04-29T09:25:00Z">
        <w:r w:rsidRPr="0059462F">
          <w:rPr>
            <w:rFonts w:ascii="Times New Roman" w:eastAsia="Times New Roman" w:hAnsi="Times New Roman" w:cs="Times New Roman"/>
            <w:color w:val="000000" w:themeColor="text1"/>
            <w:lang w:eastAsia="es-CO"/>
          </w:rPr>
          <w:delText>,</w:delText>
        </w:r>
      </w:del>
      <w:r w:rsidRPr="0059462F">
        <w:rPr>
          <w:rFonts w:ascii="Times New Roman" w:eastAsia="Times New Roman" w:hAnsi="Times New Roman" w:cs="Times New Roman"/>
          <w:color w:val="000000" w:themeColor="text1"/>
          <w:lang w:eastAsia="es-CO"/>
        </w:rPr>
        <w:t xml:space="preserve"> en Rusia, </w:t>
      </w:r>
      <w:ins w:id="215" w:author="EUGENIA ARCE LONDONO" w:date="2015-04-29T09:25:00Z">
        <w:r w:rsidRPr="0059462F">
          <w:rPr>
            <w:rFonts w:ascii="Times New Roman" w:eastAsia="Times New Roman" w:hAnsi="Times New Roman" w:cs="Times New Roman"/>
            <w:color w:val="000000" w:themeColor="text1"/>
            <w:lang w:eastAsia="es-CO"/>
          </w:rPr>
          <w:t xml:space="preserve">ubicada </w:t>
        </w:r>
      </w:ins>
      <w:r w:rsidRPr="0059462F">
        <w:rPr>
          <w:rFonts w:ascii="Times New Roman" w:eastAsia="Times New Roman" w:hAnsi="Times New Roman" w:cs="Times New Roman"/>
          <w:color w:val="000000" w:themeColor="text1"/>
          <w:lang w:eastAsia="es-CO"/>
        </w:rPr>
        <w:t>a 65</w:t>
      </w:r>
      <w:r w:rsidRPr="0059462F">
        <w:rPr>
          <w:rFonts w:ascii="Times New Roman" w:eastAsia="Times New Roman" w:hAnsi="Times New Roman" w:cs="Times New Roman"/>
          <w:color w:val="000000" w:themeColor="text1"/>
          <w:vertAlign w:val="superscript"/>
          <w:lang w:eastAsia="es-CO"/>
        </w:rPr>
        <w:t xml:space="preserve"> o</w:t>
      </w:r>
      <w:r w:rsidRPr="0059462F">
        <w:rPr>
          <w:rFonts w:ascii="Times New Roman" w:eastAsia="Times New Roman" w:hAnsi="Times New Roman" w:cs="Times New Roman"/>
          <w:color w:val="000000" w:themeColor="text1"/>
          <w:lang w:eastAsia="es-CO"/>
        </w:rPr>
        <w:t xml:space="preserve"> de longitud este; y al oeste, el </w:t>
      </w:r>
      <w:r w:rsidRPr="0059462F">
        <w:rPr>
          <w:rFonts w:ascii="Times New Roman" w:eastAsia="Times New Roman" w:hAnsi="Times New Roman" w:cs="Times New Roman"/>
          <w:b/>
          <w:color w:val="000000" w:themeColor="text1"/>
          <w:lang w:eastAsia="es-CO"/>
        </w:rPr>
        <w:t>cabo de San Vicente</w:t>
      </w:r>
      <w:r w:rsidRPr="0059462F">
        <w:rPr>
          <w:rFonts w:ascii="Times New Roman" w:eastAsia="Times New Roman" w:hAnsi="Times New Roman" w:cs="Times New Roman"/>
          <w:color w:val="000000" w:themeColor="text1"/>
          <w:lang w:eastAsia="es-CO"/>
        </w:rPr>
        <w:t xml:space="preserve"> en Portugal</w:t>
      </w:r>
      <w:del w:id="216" w:author="EUGENIA ARCE LONDONO" w:date="2015-04-29T09:25:00Z">
        <w:r w:rsidRPr="0059462F">
          <w:rPr>
            <w:rFonts w:ascii="Times New Roman" w:eastAsia="Times New Roman" w:hAnsi="Times New Roman" w:cs="Times New Roman"/>
            <w:color w:val="000000" w:themeColor="text1"/>
            <w:lang w:eastAsia="es-CO"/>
          </w:rPr>
          <w:delText>,</w:delText>
        </w:r>
      </w:del>
      <w:ins w:id="217" w:author="EUGENIA ARCE LONDONO" w:date="2015-04-29T09:25:00Z">
        <w:r w:rsidRPr="0059462F">
          <w:rPr>
            <w:rFonts w:ascii="Times New Roman" w:eastAsia="Times New Roman" w:hAnsi="Times New Roman" w:cs="Times New Roman"/>
            <w:color w:val="000000" w:themeColor="text1"/>
            <w:lang w:eastAsia="es-CO"/>
          </w:rPr>
          <w:t xml:space="preserve"> localizado</w:t>
        </w:r>
      </w:ins>
      <w:r w:rsidRPr="0059462F">
        <w:rPr>
          <w:rFonts w:ascii="Times New Roman" w:eastAsia="Times New Roman" w:hAnsi="Times New Roman" w:cs="Times New Roman"/>
          <w:color w:val="000000" w:themeColor="text1"/>
          <w:lang w:eastAsia="es-CO"/>
        </w:rPr>
        <w:t xml:space="preserve"> a </w:t>
      </w:r>
      <w:del w:id="218" w:author="EUGENIA ARCE LONDONO" w:date="2015-04-29T09:25:00Z">
        <w:r w:rsidRPr="0059462F">
          <w:rPr>
            <w:rFonts w:ascii="Times New Roman" w:eastAsia="Times New Roman" w:hAnsi="Times New Roman" w:cs="Times New Roman"/>
            <w:color w:val="000000" w:themeColor="text1"/>
            <w:lang w:eastAsia="es-CO"/>
          </w:rPr>
          <w:delText>9</w:delText>
        </w:r>
        <w:r w:rsidRPr="0059462F">
          <w:rPr>
            <w:rFonts w:ascii="Times New Roman" w:eastAsia="Times New Roman" w:hAnsi="Times New Roman" w:cs="Times New Roman"/>
            <w:color w:val="000000" w:themeColor="text1"/>
            <w:vertAlign w:val="superscript"/>
            <w:lang w:eastAsia="es-CO"/>
          </w:rPr>
          <w:delText>o</w:delText>
        </w:r>
      </w:del>
      <w:ins w:id="219" w:author="EUGENIA ARCE LONDONO" w:date="2015-04-29T09:25:00Z">
        <w:r w:rsidRPr="0059462F">
          <w:rPr>
            <w:rFonts w:ascii="Times New Roman" w:eastAsia="Times New Roman" w:hAnsi="Times New Roman" w:cs="Times New Roman"/>
            <w:color w:val="000000" w:themeColor="text1"/>
            <w:lang w:eastAsia="es-CO"/>
          </w:rPr>
          <w:t xml:space="preserve">9 </w:t>
        </w:r>
        <w:r w:rsidRPr="0059462F">
          <w:rPr>
            <w:rFonts w:ascii="Times New Roman" w:eastAsia="Times New Roman" w:hAnsi="Times New Roman" w:cs="Times New Roman"/>
            <w:color w:val="000000" w:themeColor="text1"/>
            <w:vertAlign w:val="superscript"/>
            <w:lang w:eastAsia="es-CO"/>
          </w:rPr>
          <w:t>o</w:t>
        </w:r>
      </w:ins>
      <w:r w:rsidRPr="0059462F">
        <w:rPr>
          <w:rFonts w:ascii="Times New Roman" w:eastAsia="Times New Roman" w:hAnsi="Times New Roman" w:cs="Times New Roman"/>
          <w:color w:val="000000" w:themeColor="text1"/>
          <w:lang w:eastAsia="es-CO"/>
        </w:rPr>
        <w:t xml:space="preserve"> y </w:t>
      </w:r>
      <w:del w:id="220" w:author="EUGENIA ARCE LONDONO" w:date="2015-04-29T09:25:00Z">
        <w:r w:rsidRPr="0059462F">
          <w:rPr>
            <w:rFonts w:ascii="Times New Roman" w:eastAsia="Times New Roman" w:hAnsi="Times New Roman" w:cs="Times New Roman"/>
            <w:color w:val="000000" w:themeColor="text1"/>
            <w:lang w:eastAsia="es-CO"/>
          </w:rPr>
          <w:delText>20’</w:delText>
        </w:r>
      </w:del>
      <w:ins w:id="221" w:author="EUGENIA ARCE LONDONO" w:date="2015-04-29T09:25:00Z">
        <w:r w:rsidRPr="0059462F">
          <w:rPr>
            <w:rFonts w:ascii="Times New Roman" w:eastAsia="Times New Roman" w:hAnsi="Times New Roman" w:cs="Times New Roman"/>
            <w:color w:val="000000" w:themeColor="text1"/>
            <w:lang w:eastAsia="es-CO"/>
          </w:rPr>
          <w:t>20 ’</w:t>
        </w:r>
      </w:ins>
      <w:r w:rsidRPr="0059462F">
        <w:rPr>
          <w:rFonts w:ascii="Times New Roman" w:eastAsia="Times New Roman" w:hAnsi="Times New Roman" w:cs="Times New Roman"/>
          <w:color w:val="000000" w:themeColor="text1"/>
          <w:lang w:eastAsia="es-CO"/>
        </w:rPr>
        <w:t xml:space="preserve"> de longitud este. </w:t>
      </w:r>
    </w:p>
    <w:p w14:paraId="2146FF4D" w14:textId="77777777" w:rsidR="00E76345" w:rsidRPr="001726C4" w:rsidRDefault="00E76345" w:rsidP="00E76345">
      <w:pPr>
        <w:spacing w:after="0"/>
        <w:rPr>
          <w:rFonts w:ascii="Times New Roman" w:hAnsi="Times New Roman" w:cs="Times New Roman"/>
          <w:color w:val="000000" w:themeColor="text1"/>
          <w:highlight w:val="yellow"/>
        </w:rPr>
      </w:pPr>
    </w:p>
    <w:p w14:paraId="3BBCF68E"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1.1.2 </w:t>
      </w:r>
      <w:del w:id="222" w:author="EUGENIA ARCE LONDONO" w:date="2015-04-29T09:25:00Z">
        <w:r w:rsidRPr="001726C4">
          <w:rPr>
            <w:rFonts w:ascii="Times New Roman" w:eastAsia="Times New Roman" w:hAnsi="Times New Roman" w:cs="Times New Roman"/>
            <w:b/>
            <w:color w:val="000000" w:themeColor="text1"/>
            <w:lang w:val="es-CO" w:eastAsia="es-CO"/>
          </w:rPr>
          <w:delText>Relieve</w:delText>
        </w:r>
      </w:del>
      <w:ins w:id="223" w:author="EUGENIA ARCE LONDONO" w:date="2015-04-29T09:25:00Z">
        <w:r>
          <w:rPr>
            <w:rFonts w:ascii="Times New Roman" w:eastAsia="Times New Roman" w:hAnsi="Times New Roman" w:cs="Times New Roman"/>
            <w:b/>
            <w:color w:val="000000" w:themeColor="text1"/>
            <w:lang w:val="es-CO" w:eastAsia="es-CO"/>
          </w:rPr>
          <w:t>El r</w:t>
        </w:r>
        <w:r w:rsidRPr="001726C4">
          <w:rPr>
            <w:rFonts w:ascii="Times New Roman" w:eastAsia="Times New Roman" w:hAnsi="Times New Roman" w:cs="Times New Roman"/>
            <w:b/>
            <w:color w:val="000000" w:themeColor="text1"/>
            <w:lang w:val="es-CO" w:eastAsia="es-CO"/>
          </w:rPr>
          <w:t>elieve</w:t>
        </w:r>
      </w:ins>
      <w:r w:rsidRPr="001726C4">
        <w:rPr>
          <w:rFonts w:ascii="Times New Roman" w:eastAsia="Times New Roman" w:hAnsi="Times New Roman" w:cs="Times New Roman"/>
          <w:b/>
          <w:color w:val="000000" w:themeColor="text1"/>
          <w:lang w:val="es-CO" w:eastAsia="es-CO"/>
        </w:rPr>
        <w:t xml:space="preserve"> y </w:t>
      </w:r>
      <w:ins w:id="224" w:author="EUGENIA ARCE LONDONO" w:date="2015-04-29T09:25:00Z">
        <w:r>
          <w:rPr>
            <w:rFonts w:ascii="Times New Roman" w:eastAsia="Times New Roman" w:hAnsi="Times New Roman" w:cs="Times New Roman"/>
            <w:b/>
            <w:color w:val="000000" w:themeColor="text1"/>
            <w:lang w:val="es-CO" w:eastAsia="es-CO"/>
          </w:rPr>
          <w:t xml:space="preserve">el </w:t>
        </w:r>
      </w:ins>
      <w:r w:rsidRPr="001726C4">
        <w:rPr>
          <w:rFonts w:ascii="Times New Roman" w:eastAsia="Times New Roman" w:hAnsi="Times New Roman" w:cs="Times New Roman"/>
          <w:b/>
          <w:color w:val="000000" w:themeColor="text1"/>
          <w:lang w:val="es-CO" w:eastAsia="es-CO"/>
        </w:rPr>
        <w:t>clima</w:t>
      </w:r>
    </w:p>
    <w:p w14:paraId="5B4B72CC"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p>
    <w:p w14:paraId="787FF018" w14:textId="77777777" w:rsidR="00E76345"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el </w:t>
      </w:r>
      <w:del w:id="225" w:author="TOSHIBA" w:date="2015-10-28T17:20:00Z">
        <w:r w:rsidRPr="001726C4" w:rsidDel="00E151E6">
          <w:rPr>
            <w:rFonts w:ascii="Times New Roman" w:eastAsia="Times New Roman" w:hAnsi="Times New Roman" w:cs="Times New Roman"/>
            <w:color w:val="000000" w:themeColor="text1"/>
            <w:lang w:val="es-CO" w:eastAsia="es-CO"/>
          </w:rPr>
          <w:delText xml:space="preserve">interior del </w:delText>
        </w:r>
      </w:del>
      <w:r w:rsidRPr="001726C4">
        <w:rPr>
          <w:rFonts w:ascii="Times New Roman" w:eastAsia="Times New Roman" w:hAnsi="Times New Roman" w:cs="Times New Roman"/>
          <w:color w:val="000000" w:themeColor="text1"/>
          <w:lang w:val="es-CO" w:eastAsia="es-CO"/>
        </w:rPr>
        <w:t xml:space="preserve">continente </w:t>
      </w:r>
      <w:del w:id="226" w:author="EUGENIA ARCE LONDONO" w:date="2015-04-29T09:25:00Z">
        <w:r>
          <w:rPr>
            <w:rFonts w:ascii="Times New Roman" w:eastAsia="Times New Roman" w:hAnsi="Times New Roman" w:cs="Times New Roman"/>
            <w:color w:val="000000" w:themeColor="text1"/>
            <w:lang w:val="es-CO" w:eastAsia="es-CO"/>
          </w:rPr>
          <w:delText>Europeo,</w:delText>
        </w:r>
      </w:del>
      <w:ins w:id="227" w:author="EUGENIA ARCE LONDONO" w:date="2015-04-29T09:25:00Z">
        <w:r>
          <w:rPr>
            <w:rFonts w:ascii="Times New Roman" w:eastAsia="Times New Roman" w:hAnsi="Times New Roman" w:cs="Times New Roman"/>
            <w:color w:val="000000" w:themeColor="text1"/>
            <w:lang w:val="es-CO" w:eastAsia="es-CO"/>
          </w:rPr>
          <w:t>europeo</w:t>
        </w:r>
      </w:ins>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se alzan distintos macizos y sistemas montañosos</w:t>
      </w:r>
      <w:r w:rsidRPr="001726C4">
        <w:rPr>
          <w:rFonts w:ascii="Times New Roman" w:eastAsia="Times New Roman" w:hAnsi="Times New Roman" w:cs="Times New Roman"/>
          <w:b/>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Sus principales </w:t>
      </w:r>
      <w:r w:rsidRPr="001726C4">
        <w:rPr>
          <w:rFonts w:ascii="Times New Roman" w:eastAsia="Times New Roman" w:hAnsi="Times New Roman" w:cs="Times New Roman"/>
          <w:b/>
          <w:color w:val="000000" w:themeColor="text1"/>
          <w:lang w:val="es-CO" w:eastAsia="es-CO"/>
        </w:rPr>
        <w:t>cordilleras</w:t>
      </w:r>
      <w:r w:rsidRPr="001726C4">
        <w:rPr>
          <w:rFonts w:ascii="Times New Roman" w:eastAsia="Times New Roman" w:hAnsi="Times New Roman" w:cs="Times New Roman"/>
          <w:color w:val="000000" w:themeColor="text1"/>
          <w:lang w:val="es-CO" w:eastAsia="es-CO"/>
        </w:rPr>
        <w:t xml:space="preserve"> son: </w:t>
      </w:r>
      <w:ins w:id="228" w:author="EUGENIA ARCE LONDONO" w:date="2015-04-29T09:25:00Z">
        <w:r>
          <w:rPr>
            <w:rFonts w:ascii="Times New Roman" w:eastAsia="Times New Roman" w:hAnsi="Times New Roman" w:cs="Times New Roman"/>
            <w:color w:val="000000" w:themeColor="text1"/>
            <w:lang w:val="es-CO" w:eastAsia="es-CO"/>
          </w:rPr>
          <w:t xml:space="preserve">los </w:t>
        </w:r>
      </w:ins>
      <w:r w:rsidRPr="001726C4">
        <w:rPr>
          <w:rFonts w:ascii="Times New Roman" w:eastAsia="Times New Roman" w:hAnsi="Times New Roman" w:cs="Times New Roman"/>
          <w:color w:val="000000" w:themeColor="text1"/>
          <w:lang w:val="es-CO" w:eastAsia="es-CO"/>
        </w:rPr>
        <w:t>Alpes, </w:t>
      </w:r>
      <w:ins w:id="229" w:author="EUGENIA ARCE LONDONO" w:date="2015-04-29T09:25:00Z">
        <w:r>
          <w:rPr>
            <w:rFonts w:ascii="Times New Roman" w:eastAsia="Times New Roman" w:hAnsi="Times New Roman" w:cs="Times New Roman"/>
            <w:color w:val="000000" w:themeColor="text1"/>
            <w:lang w:val="es-CO" w:eastAsia="es-CO"/>
          </w:rPr>
          <w:t xml:space="preserve">los </w:t>
        </w:r>
      </w:ins>
      <w:r w:rsidRPr="001726C4">
        <w:rPr>
          <w:rFonts w:ascii="Times New Roman" w:eastAsia="Times New Roman" w:hAnsi="Times New Roman" w:cs="Times New Roman"/>
          <w:color w:val="000000" w:themeColor="text1"/>
          <w:lang w:val="es-CO" w:eastAsia="es-CO"/>
        </w:rPr>
        <w:t>Pirineos, </w:t>
      </w:r>
      <w:ins w:id="230" w:author="EUGENIA ARCE LONDONO" w:date="2015-04-29T09:25:00Z">
        <w:r>
          <w:rPr>
            <w:rFonts w:ascii="Times New Roman" w:eastAsia="Times New Roman" w:hAnsi="Times New Roman" w:cs="Times New Roman"/>
            <w:color w:val="000000" w:themeColor="text1"/>
            <w:lang w:val="es-CO" w:eastAsia="es-CO"/>
          </w:rPr>
          <w:t xml:space="preserve">los </w:t>
        </w:r>
      </w:ins>
      <w:r w:rsidRPr="001726C4">
        <w:rPr>
          <w:rFonts w:ascii="Times New Roman" w:eastAsia="Times New Roman" w:hAnsi="Times New Roman" w:cs="Times New Roman"/>
          <w:color w:val="000000" w:themeColor="text1"/>
          <w:lang w:val="es-CO" w:eastAsia="es-CO"/>
        </w:rPr>
        <w:t>Cárpatos,</w:t>
      </w:r>
      <w:ins w:id="231" w:author="EUGENIA ARCE LONDONO" w:date="2015-04-29T09:25:00Z">
        <w:r>
          <w:rPr>
            <w:rFonts w:ascii="Times New Roman" w:eastAsia="Times New Roman" w:hAnsi="Times New Roman" w:cs="Times New Roman"/>
            <w:color w:val="000000" w:themeColor="text1"/>
            <w:lang w:val="es-CO" w:eastAsia="es-CO"/>
          </w:rPr>
          <w:t xml:space="preserve"> los</w:t>
        </w:r>
      </w:ins>
      <w:r>
        <w:rPr>
          <w:rFonts w:ascii="Times New Roman" w:eastAsia="Times New Roman" w:hAnsi="Times New Roman" w:cs="Times New Roman"/>
          <w:color w:val="000000" w:themeColor="text1"/>
          <w:lang w:val="es-CO" w:eastAsia="es-CO"/>
        </w:rPr>
        <w:t> Urales</w:t>
      </w:r>
      <w:del w:id="232" w:author="EUGENIA ARCE LONDONO" w:date="2015-04-29T09:25:00Z">
        <w:r w:rsidRPr="001726C4">
          <w:rPr>
            <w:rFonts w:ascii="Times New Roman" w:eastAsia="Times New Roman" w:hAnsi="Times New Roman" w:cs="Times New Roman"/>
            <w:color w:val="000000" w:themeColor="text1"/>
            <w:lang w:val="es-CO" w:eastAsia="es-CO"/>
          </w:rPr>
          <w:delText>,</w:delText>
        </w:r>
      </w:del>
      <w:ins w:id="233" w:author="EUGENIA ARCE LONDONO" w:date="2015-04-29T09:25:00Z">
        <w:r>
          <w:rPr>
            <w:rFonts w:ascii="Times New Roman" w:eastAsia="Times New Roman" w:hAnsi="Times New Roman" w:cs="Times New Roman"/>
            <w:color w:val="000000" w:themeColor="text1"/>
            <w:lang w:val="es-CO" w:eastAsia="es-CO"/>
          </w:rPr>
          <w:t xml:space="preserve"> y el</w:t>
        </w:r>
      </w:ins>
      <w:r w:rsidRPr="001726C4">
        <w:rPr>
          <w:rFonts w:ascii="Times New Roman" w:eastAsia="Times New Roman" w:hAnsi="Times New Roman" w:cs="Times New Roman"/>
          <w:color w:val="000000" w:themeColor="text1"/>
          <w:lang w:val="es-CO" w:eastAsia="es-CO"/>
        </w:rPr>
        <w:t xml:space="preserve"> Cáucaso. Su </w:t>
      </w:r>
      <w:r>
        <w:rPr>
          <w:rFonts w:ascii="Times New Roman" w:eastAsia="Times New Roman" w:hAnsi="Times New Roman" w:cs="Times New Roman"/>
          <w:b/>
          <w:color w:val="000000" w:themeColor="text1"/>
          <w:lang w:val="es-CO" w:eastAsia="es-CO"/>
        </w:rPr>
        <w:t>llanura</w:t>
      </w:r>
      <w:del w:id="234" w:author="TOSHIBA" w:date="2015-10-28T17:21:00Z">
        <w:r w:rsidRPr="001726C4" w:rsidDel="00E151E6">
          <w:rPr>
            <w:rFonts w:ascii="Times New Roman" w:eastAsia="Times New Roman" w:hAnsi="Times New Roman" w:cs="Times New Roman"/>
            <w:b/>
            <w:color w:val="000000" w:themeColor="text1"/>
            <w:lang w:val="es-CO" w:eastAsia="es-CO"/>
          </w:rPr>
          <w:delText>,</w:delText>
        </w:r>
      </w:del>
      <w:r w:rsidRPr="001726C4">
        <w:rPr>
          <w:rFonts w:ascii="Times New Roman" w:eastAsia="Times New Roman" w:hAnsi="Times New Roman" w:cs="Times New Roman"/>
          <w:color w:val="000000" w:themeColor="text1"/>
          <w:lang w:val="es-CO" w:eastAsia="es-CO"/>
        </w:rPr>
        <w:t xml:space="preserve"> más importante </w:t>
      </w:r>
      <w:r>
        <w:rPr>
          <w:rFonts w:ascii="Times New Roman" w:eastAsia="Times New Roman" w:hAnsi="Times New Roman" w:cs="Times New Roman"/>
          <w:color w:val="000000" w:themeColor="text1"/>
          <w:lang w:val="es-CO" w:eastAsia="es-CO"/>
        </w:rPr>
        <w:t>es</w:t>
      </w:r>
      <w:del w:id="235" w:author="TOSHIBA" w:date="2015-10-28T12:14:00Z">
        <w:r w:rsidRPr="001726C4" w:rsidDel="00225EC7">
          <w:rPr>
            <w:rFonts w:ascii="Times New Roman" w:eastAsia="Times New Roman" w:hAnsi="Times New Roman" w:cs="Times New Roman"/>
            <w:color w:val="000000" w:themeColor="text1"/>
            <w:lang w:val="es-CO" w:eastAsia="es-CO"/>
          </w:rPr>
          <w:delText xml:space="preserve">  </w:delText>
        </w:r>
      </w:del>
      <w:ins w:id="236" w:author="TOSHIBA" w:date="2015-10-28T12:14:00Z">
        <w:r w:rsidR="00225EC7">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la Gran Llanura Europea</w:t>
      </w:r>
      <w:del w:id="237" w:author="EUGENIA ARCE LONDONO" w:date="2015-04-29T09:25:00Z">
        <w:r w:rsidRPr="001726C4">
          <w:rPr>
            <w:rFonts w:ascii="Times New Roman" w:eastAsia="Times New Roman" w:hAnsi="Times New Roman" w:cs="Times New Roman"/>
            <w:color w:val="000000" w:themeColor="text1"/>
            <w:lang w:val="es-CO" w:eastAsia="es-CO"/>
          </w:rPr>
          <w:delText>, la cual</w:delText>
        </w:r>
      </w:del>
      <w:ins w:id="238" w:author="EUGENIA ARCE LONDONO" w:date="2015-04-29T09:25:00Z">
        <w:r w:rsidRPr="001726C4">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que</w:t>
        </w:r>
      </w:ins>
      <w:r w:rsidRPr="001726C4">
        <w:rPr>
          <w:rFonts w:ascii="Times New Roman" w:eastAsia="Times New Roman" w:hAnsi="Times New Roman" w:cs="Times New Roman"/>
          <w:color w:val="000000" w:themeColor="text1"/>
          <w:lang w:val="es-CO" w:eastAsia="es-CO"/>
        </w:rPr>
        <w:t xml:space="preserve"> se extiende desde el oeste, </w:t>
      </w:r>
      <w:r>
        <w:rPr>
          <w:rFonts w:ascii="Times New Roman" w:eastAsia="Times New Roman" w:hAnsi="Times New Roman" w:cs="Times New Roman"/>
          <w:color w:val="000000" w:themeColor="text1"/>
          <w:lang w:val="es-CO" w:eastAsia="es-CO"/>
        </w:rPr>
        <w:t xml:space="preserve">en los </w:t>
      </w:r>
      <w:ins w:id="239" w:author="EUGENIA ARCE LONDONO" w:date="2015-04-29T09:25:00Z">
        <w:r>
          <w:rPr>
            <w:rFonts w:ascii="Times New Roman" w:eastAsia="Times New Roman" w:hAnsi="Times New Roman" w:cs="Times New Roman"/>
            <w:color w:val="000000" w:themeColor="text1"/>
            <w:lang w:val="es-CO" w:eastAsia="es-CO"/>
          </w:rPr>
          <w:t>límites de</w:t>
        </w:r>
        <w:r w:rsidRPr="001726C4">
          <w:rPr>
            <w:rFonts w:ascii="Times New Roman" w:eastAsia="Times New Roman" w:hAnsi="Times New Roman" w:cs="Times New Roman"/>
            <w:color w:val="000000" w:themeColor="text1"/>
            <w:lang w:val="es-CO" w:eastAsia="es-CO"/>
          </w:rPr>
          <w:t xml:space="preserve"> los </w:t>
        </w:r>
      </w:ins>
      <w:r w:rsidRPr="001726C4">
        <w:rPr>
          <w:rFonts w:ascii="Times New Roman" w:eastAsia="Times New Roman" w:hAnsi="Times New Roman" w:cs="Times New Roman"/>
          <w:color w:val="000000" w:themeColor="text1"/>
          <w:lang w:val="es-CO" w:eastAsia="es-CO"/>
        </w:rPr>
        <w:t>montes Pirineos y el océano Atlántico, hasta el este,</w:t>
      </w:r>
      <w:r>
        <w:rPr>
          <w:rFonts w:ascii="Times New Roman" w:eastAsia="Times New Roman" w:hAnsi="Times New Roman" w:cs="Times New Roman"/>
          <w:color w:val="000000" w:themeColor="text1"/>
          <w:lang w:val="es-CO" w:eastAsia="es-CO"/>
        </w:rPr>
        <w:t xml:space="preserve"> en los montes Urales.</w:t>
      </w:r>
      <w:del w:id="240" w:author="EUGENIA ARCE LONDONO" w:date="2015-04-29T09:25:00Z">
        <w:r>
          <w:rPr>
            <w:rFonts w:ascii="Times New Roman" w:eastAsia="Times New Roman" w:hAnsi="Times New Roman" w:cs="Times New Roman"/>
            <w:color w:val="000000" w:themeColor="text1"/>
            <w:lang w:val="es-CO" w:eastAsia="es-CO"/>
          </w:rPr>
          <w:delText xml:space="preserve"> </w:delText>
        </w:r>
      </w:del>
    </w:p>
    <w:p w14:paraId="5F2ACFD0" w14:textId="77777777" w:rsidR="00E76345"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p>
    <w:p w14:paraId="08734B96"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Cuenta con grandes </w:t>
      </w:r>
      <w:r w:rsidRPr="001726C4">
        <w:rPr>
          <w:rFonts w:ascii="Times New Roman" w:eastAsia="Times New Roman" w:hAnsi="Times New Roman" w:cs="Times New Roman"/>
          <w:b/>
          <w:color w:val="000000" w:themeColor="text1"/>
          <w:lang w:val="es-CO" w:eastAsia="es-CO"/>
        </w:rPr>
        <w:t>penínsulas</w:t>
      </w:r>
      <w:ins w:id="241" w:author="TOSHIBA" w:date="2015-10-29T09:22:00Z">
        <w:r w:rsidR="00F723A2">
          <w:rPr>
            <w:rFonts w:ascii="Times New Roman" w:eastAsia="Times New Roman" w:hAnsi="Times New Roman" w:cs="Times New Roman"/>
            <w:b/>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como la Ibérica, la Itálica, la Balcánica y la </w:t>
      </w:r>
      <w:r>
        <w:rPr>
          <w:rFonts w:ascii="Times New Roman" w:eastAsia="Times New Roman" w:hAnsi="Times New Roman" w:cs="Times New Roman"/>
          <w:color w:val="000000" w:themeColor="text1"/>
          <w:lang w:val="es-CO" w:eastAsia="es-CO"/>
        </w:rPr>
        <w:t>Escandinava. </w:t>
      </w:r>
      <w:ins w:id="242" w:author="TOSHIBA" w:date="2015-10-28T17:25:00Z">
        <w:r w:rsidR="00E151E6" w:rsidDel="00E151E6">
          <w:rPr>
            <w:rFonts w:ascii="Times New Roman" w:eastAsia="Times New Roman" w:hAnsi="Times New Roman" w:cs="Times New Roman"/>
            <w:color w:val="000000" w:themeColor="text1"/>
            <w:lang w:val="es-CO" w:eastAsia="es-CO"/>
          </w:rPr>
          <w:t xml:space="preserve"> </w:t>
        </w:r>
      </w:ins>
      <w:del w:id="243" w:author="TOSHIBA" w:date="2015-10-28T17:25:00Z">
        <w:r w:rsidDel="00E151E6">
          <w:rPr>
            <w:rFonts w:ascii="Times New Roman" w:eastAsia="Times New Roman" w:hAnsi="Times New Roman" w:cs="Times New Roman"/>
            <w:color w:val="000000" w:themeColor="text1"/>
            <w:lang w:val="es-CO" w:eastAsia="es-CO"/>
          </w:rPr>
          <w:delText>Junto a estas</w:delText>
        </w:r>
        <w:r w:rsidRPr="001726C4" w:rsidDel="00E151E6">
          <w:rPr>
            <w:rFonts w:ascii="Times New Roman" w:eastAsia="Times New Roman" w:hAnsi="Times New Roman" w:cs="Times New Roman"/>
            <w:color w:val="000000" w:themeColor="text1"/>
            <w:lang w:val="es-CO" w:eastAsia="es-CO"/>
          </w:rPr>
          <w:delText xml:space="preserve">, </w:delText>
        </w:r>
      </w:del>
      <w:ins w:id="244" w:author="TOSHIBA" w:date="2015-10-28T17:25:00Z">
        <w:r w:rsidR="00E151E6">
          <w:rPr>
            <w:rFonts w:ascii="Times New Roman" w:eastAsia="Times New Roman" w:hAnsi="Times New Roman" w:cs="Times New Roman"/>
            <w:color w:val="000000" w:themeColor="text1"/>
            <w:lang w:val="es-CO" w:eastAsia="es-CO"/>
          </w:rPr>
          <w:t>T</w:t>
        </w:r>
      </w:ins>
      <w:del w:id="245" w:author="TOSHIBA" w:date="2015-10-28T17:25:00Z">
        <w:r w:rsidRPr="001726C4" w:rsidDel="00E151E6">
          <w:rPr>
            <w:rFonts w:ascii="Times New Roman" w:eastAsia="Times New Roman" w:hAnsi="Times New Roman" w:cs="Times New Roman"/>
            <w:color w:val="000000" w:themeColor="text1"/>
            <w:lang w:val="es-CO" w:eastAsia="es-CO"/>
          </w:rPr>
          <w:delText>t</w:delText>
        </w:r>
      </w:del>
      <w:r w:rsidRPr="001726C4">
        <w:rPr>
          <w:rFonts w:ascii="Times New Roman" w:eastAsia="Times New Roman" w:hAnsi="Times New Roman" w:cs="Times New Roman"/>
          <w:color w:val="000000" w:themeColor="text1"/>
          <w:lang w:val="es-CO" w:eastAsia="es-CO"/>
        </w:rPr>
        <w:t xml:space="preserve">ambién sobresalen distintas </w:t>
      </w:r>
      <w:r w:rsidRPr="001726C4">
        <w:rPr>
          <w:rFonts w:ascii="Times New Roman" w:eastAsia="Times New Roman" w:hAnsi="Times New Roman" w:cs="Times New Roman"/>
          <w:b/>
          <w:color w:val="000000" w:themeColor="text1"/>
          <w:lang w:val="es-CO" w:eastAsia="es-CO"/>
        </w:rPr>
        <w:t>islas y archipiélagos</w:t>
      </w:r>
      <w:ins w:id="246" w:author="TOSHIBA" w:date="2015-10-28T17:36:00Z">
        <w:r w:rsidR="000E163E">
          <w:rPr>
            <w:rFonts w:ascii="Times New Roman" w:eastAsia="Times New Roman" w:hAnsi="Times New Roman" w:cs="Times New Roman"/>
            <w:b/>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como las islas Británicas y las Baleares, además de Córcega, Cerdeña y Sicilia.</w:t>
      </w:r>
    </w:p>
    <w:p w14:paraId="4A2777FB"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p>
    <w:p w14:paraId="6732C4C1"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Además, c</w:t>
      </w:r>
      <w:r>
        <w:rPr>
          <w:rFonts w:ascii="Times New Roman" w:eastAsia="Times New Roman" w:hAnsi="Times New Roman" w:cs="Times New Roman"/>
          <w:color w:val="000000" w:themeColor="text1"/>
          <w:lang w:val="es-CO" w:eastAsia="es-CO"/>
        </w:rPr>
        <w:t>uenta con</w:t>
      </w:r>
      <w:r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mesetas</w:t>
      </w:r>
      <w:r>
        <w:rPr>
          <w:rFonts w:ascii="Times New Roman" w:eastAsia="Times New Roman" w:hAnsi="Times New Roman" w:cs="Times New Roman"/>
          <w:b/>
          <w:bCs/>
          <w:color w:val="000000" w:themeColor="text1"/>
          <w:lang w:val="es-CO" w:eastAsia="es-CO"/>
        </w:rPr>
        <w:t xml:space="preserve"> y </w:t>
      </w:r>
      <w:del w:id="247" w:author="EUGENIA ARCE LONDONO" w:date="2015-04-29T09:25:00Z">
        <w:r w:rsidRPr="001726C4">
          <w:rPr>
            <w:rFonts w:ascii="Times New Roman" w:eastAsia="Times New Roman" w:hAnsi="Times New Roman" w:cs="Times New Roman"/>
            <w:b/>
            <w:bCs/>
            <w:color w:val="000000" w:themeColor="text1"/>
            <w:lang w:val="es-CO" w:eastAsia="es-CO"/>
          </w:rPr>
          <w:delText xml:space="preserve">los </w:delText>
        </w:r>
      </w:del>
      <w:r w:rsidRPr="001726C4">
        <w:rPr>
          <w:rFonts w:ascii="Times New Roman" w:eastAsia="Times New Roman" w:hAnsi="Times New Roman" w:cs="Times New Roman"/>
          <w:b/>
          <w:bCs/>
          <w:color w:val="000000" w:themeColor="text1"/>
          <w:lang w:val="es-CO" w:eastAsia="es-CO"/>
        </w:rPr>
        <w:t xml:space="preserve">macizos, </w:t>
      </w:r>
      <w:r>
        <w:rPr>
          <w:rFonts w:ascii="Times New Roman" w:eastAsia="Times New Roman" w:hAnsi="Times New Roman" w:cs="Times New Roman"/>
          <w:color w:val="000000" w:themeColor="text1"/>
          <w:lang w:val="es-CO" w:eastAsia="es-CO"/>
        </w:rPr>
        <w:t xml:space="preserve">entre los </w:t>
      </w:r>
      <w:ins w:id="248" w:author="TOSHIBA" w:date="2015-10-28T17:59:00Z">
        <w:r w:rsidR="00A17AAE">
          <w:rPr>
            <w:rFonts w:ascii="Times New Roman" w:eastAsia="Times New Roman" w:hAnsi="Times New Roman" w:cs="Times New Roman"/>
            <w:color w:val="000000" w:themeColor="text1"/>
            <w:lang w:val="es-CO" w:eastAsia="es-CO"/>
          </w:rPr>
          <w:t xml:space="preserve">que </w:t>
        </w:r>
      </w:ins>
      <w:del w:id="249" w:author="TOSHIBA" w:date="2015-10-28T17:59:00Z">
        <w:r w:rsidDel="00A17AAE">
          <w:rPr>
            <w:rFonts w:ascii="Times New Roman" w:eastAsia="Times New Roman" w:hAnsi="Times New Roman" w:cs="Times New Roman"/>
            <w:color w:val="000000" w:themeColor="text1"/>
            <w:lang w:val="es-CO" w:eastAsia="es-CO"/>
          </w:rPr>
          <w:delText xml:space="preserve">cuales </w:delText>
        </w:r>
      </w:del>
      <w:r>
        <w:rPr>
          <w:rFonts w:ascii="Times New Roman" w:eastAsia="Times New Roman" w:hAnsi="Times New Roman" w:cs="Times New Roman"/>
          <w:color w:val="000000" w:themeColor="text1"/>
          <w:lang w:val="es-CO" w:eastAsia="es-CO"/>
        </w:rPr>
        <w:t>se encuentran</w:t>
      </w:r>
      <w:del w:id="250" w:author="EUGENIA ARCE LONDONO" w:date="2015-04-29T09:25:00Z">
        <w:r w:rsidRPr="001726C4">
          <w:rPr>
            <w:rFonts w:ascii="Times New Roman" w:eastAsia="Times New Roman" w:hAnsi="Times New Roman" w:cs="Times New Roman"/>
            <w:color w:val="000000" w:themeColor="text1"/>
            <w:lang w:val="es-CO" w:eastAsia="es-CO"/>
          </w:rPr>
          <w:delText>,</w:delText>
        </w:r>
      </w:del>
      <w:r w:rsidRPr="001726C4">
        <w:rPr>
          <w:rFonts w:ascii="Times New Roman" w:eastAsia="Times New Roman" w:hAnsi="Times New Roman" w:cs="Times New Roman"/>
          <w:color w:val="000000" w:themeColor="text1"/>
          <w:lang w:val="es-CO" w:eastAsia="es-CO"/>
        </w:rPr>
        <w:t xml:space="preserve"> la meseta de </w:t>
      </w:r>
      <w:r w:rsidRPr="001726C4">
        <w:rPr>
          <w:rFonts w:ascii="Times New Roman" w:hAnsi="Times New Roman" w:cs="Times New Roman"/>
          <w:color w:val="000000" w:themeColor="text1"/>
        </w:rPr>
        <w:t xml:space="preserve">Finlandia, </w:t>
      </w:r>
      <w:ins w:id="251" w:author="EUGENIA ARCE LONDONO" w:date="2015-04-29T09:25:00Z">
        <w:r>
          <w:rPr>
            <w:rFonts w:ascii="Times New Roman" w:hAnsi="Times New Roman" w:cs="Times New Roman"/>
            <w:color w:val="000000" w:themeColor="text1"/>
          </w:rPr>
          <w:t xml:space="preserve">la </w:t>
        </w:r>
      </w:ins>
      <w:r>
        <w:rPr>
          <w:rFonts w:ascii="Times New Roman" w:hAnsi="Times New Roman" w:cs="Times New Roman"/>
          <w:color w:val="000000" w:themeColor="text1"/>
        </w:rPr>
        <w:t>Ibérica</w:t>
      </w:r>
      <w:del w:id="252" w:author="EUGENIA ARCE LONDONO" w:date="2015-04-29T09:25:00Z">
        <w:r w:rsidRPr="001726C4">
          <w:rPr>
            <w:rFonts w:ascii="Times New Roman" w:hAnsi="Times New Roman" w:cs="Times New Roman"/>
            <w:color w:val="000000" w:themeColor="text1"/>
          </w:rPr>
          <w:delText>,</w:delText>
        </w:r>
      </w:del>
      <w:ins w:id="253" w:author="EUGENIA ARCE LONDONO" w:date="2015-04-29T09:25:00Z">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y la</w:t>
        </w:r>
      </w:ins>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Central Rusa, </w:t>
      </w:r>
      <w:del w:id="254" w:author="EUGENIA ARCE LONDONO" w:date="2015-04-29T09:25:00Z">
        <w:r w:rsidRPr="001726C4">
          <w:rPr>
            <w:rFonts w:ascii="Times New Roman" w:hAnsi="Times New Roman" w:cs="Times New Roman"/>
            <w:color w:val="000000" w:themeColor="text1"/>
          </w:rPr>
          <w:delText xml:space="preserve">y </w:delText>
        </w:r>
      </w:del>
      <w:r w:rsidRPr="001726C4">
        <w:rPr>
          <w:rFonts w:ascii="Times New Roman" w:hAnsi="Times New Roman" w:cs="Times New Roman"/>
          <w:color w:val="000000" w:themeColor="text1"/>
        </w:rPr>
        <w:t xml:space="preserve">los </w:t>
      </w:r>
      <w:r>
        <w:rPr>
          <w:rFonts w:ascii="Times New Roman" w:hAnsi="Times New Roman" w:cs="Times New Roman"/>
          <w:color w:val="000000" w:themeColor="text1"/>
        </w:rPr>
        <w:t>macizos Ibérico</w:t>
      </w:r>
      <w:del w:id="255" w:author="EUGENIA ARCE LONDONO" w:date="2015-04-29T09:25:00Z">
        <w:r w:rsidRPr="001726C4">
          <w:rPr>
            <w:rFonts w:ascii="Times New Roman" w:hAnsi="Times New Roman" w:cs="Times New Roman"/>
            <w:color w:val="000000" w:themeColor="text1"/>
          </w:rPr>
          <w:delText>, francés</w:delText>
        </w:r>
      </w:del>
      <w:ins w:id="256" w:author="EUGENIA ARCE LONDONO" w:date="2015-04-29T09:25:00Z">
        <w:r>
          <w:rPr>
            <w:rFonts w:ascii="Times New Roman" w:hAnsi="Times New Roman" w:cs="Times New Roman"/>
            <w:color w:val="000000" w:themeColor="text1"/>
          </w:rPr>
          <w:t xml:space="preserve"> y F</w:t>
        </w:r>
        <w:r w:rsidRPr="001726C4">
          <w:rPr>
            <w:rFonts w:ascii="Times New Roman" w:hAnsi="Times New Roman" w:cs="Times New Roman"/>
            <w:color w:val="000000" w:themeColor="text1"/>
          </w:rPr>
          <w:t>rancés</w:t>
        </w:r>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y el escudo Escandinavo.</w:t>
      </w:r>
    </w:p>
    <w:p w14:paraId="21B30186" w14:textId="77777777" w:rsidR="00E76345" w:rsidRPr="00F37E26" w:rsidRDefault="00E76345" w:rsidP="00E76345">
      <w:pPr>
        <w:spacing w:after="0"/>
        <w:jc w:val="both"/>
        <w:rPr>
          <w:rFonts w:ascii="Times New Roman" w:hAnsi="Times New Roman"/>
          <w:color w:val="000000" w:themeColor="text1"/>
          <w:lang w:val="es-CO"/>
          <w:rPrChange w:id="257" w:author="EUGENIA ARCE LONDONO" w:date="2015-04-29T09:25:00Z">
            <w:rPr>
              <w:rFonts w:ascii="Times New Roman" w:hAnsi="Times New Roman"/>
              <w:color w:val="000000" w:themeColor="text1"/>
              <w:lang w:val="es-ES"/>
            </w:rPr>
          </w:rPrChange>
        </w:rPr>
      </w:pPr>
    </w:p>
    <w:p w14:paraId="6B4E2A40" w14:textId="77777777" w:rsidR="00E76345" w:rsidRPr="001726C4" w:rsidRDefault="00E76345" w:rsidP="00E76345">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132A6200" w14:textId="77777777" w:rsidTr="008C38A3">
        <w:tc>
          <w:tcPr>
            <w:tcW w:w="9054" w:type="dxa"/>
            <w:gridSpan w:val="2"/>
            <w:shd w:val="clear" w:color="auto" w:fill="0D0D0D" w:themeFill="text1" w:themeFillTint="F2"/>
          </w:tcPr>
          <w:p w14:paraId="30B7B869" w14:textId="77777777" w:rsidR="00E76345" w:rsidRPr="001726C4" w:rsidRDefault="00E76345" w:rsidP="008C38A3">
            <w:pPr>
              <w:spacing w:before="2" w:after="2"/>
              <w:jc w:val="center"/>
              <w:rPr>
                <w:rFonts w:ascii="Times New Roman" w:hAnsi="Times New Roman" w:cs="Times New Roman"/>
                <w:b/>
                <w:color w:val="000000" w:themeColor="text1"/>
              </w:rPr>
            </w:pPr>
            <w:r w:rsidRPr="003403B1">
              <w:rPr>
                <w:rFonts w:ascii="Times New Roman" w:hAnsi="Times New Roman" w:cs="Times New Roman"/>
                <w:b/>
                <w:color w:val="FFFFFF" w:themeColor="background1"/>
              </w:rPr>
              <w:t>Imagen (fotografía, gráfica o ilustración</w:t>
            </w:r>
            <w:del w:id="258" w:author="EUGENIA ARCE LONDONO" w:date="2015-04-29T09:25:00Z">
              <w:r w:rsidRPr="001726C4">
                <w:rPr>
                  <w:rFonts w:ascii="Times New Roman" w:hAnsi="Times New Roman" w:cs="Times New Roman"/>
                  <w:b/>
                  <w:color w:val="000000" w:themeColor="text1"/>
                </w:rPr>
                <w:delText>)</w:delText>
              </w:r>
            </w:del>
            <w:ins w:id="259" w:author="EUGENIA ARCE LONDONO" w:date="2015-04-29T09:25:00Z">
              <w:r>
                <w:rPr>
                  <w:rFonts w:ascii="Times New Roman" w:hAnsi="Times New Roman" w:cs="Times New Roman"/>
                  <w:b/>
                  <w:color w:val="FFFFFF" w:themeColor="background1"/>
                </w:rPr>
                <w:t>)</w:t>
              </w:r>
              <w:r w:rsidRPr="001726C4">
                <w:rPr>
                  <w:rFonts w:ascii="Times New Roman" w:hAnsi="Times New Roman" w:cs="Times New Roman"/>
                  <w:b/>
                  <w:color w:val="000000" w:themeColor="text1"/>
                </w:rPr>
                <w:t>)</w:t>
              </w:r>
            </w:ins>
          </w:p>
        </w:tc>
      </w:tr>
      <w:tr w:rsidR="00E76345" w:rsidRPr="001726C4" w14:paraId="42F02114" w14:textId="77777777" w:rsidTr="008C38A3">
        <w:tc>
          <w:tcPr>
            <w:tcW w:w="2518" w:type="dxa"/>
          </w:tcPr>
          <w:p w14:paraId="5BFE42E9"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459C53A"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IMG</w:t>
            </w:r>
            <w:r>
              <w:rPr>
                <w:rFonts w:ascii="Times New Roman" w:hAnsi="Times New Roman" w:cs="Times New Roman"/>
                <w:color w:val="000000" w:themeColor="text1"/>
              </w:rPr>
              <w:t>10</w:t>
            </w:r>
            <w:r w:rsidRPr="001726C4">
              <w:rPr>
                <w:rFonts w:ascii="Times New Roman" w:hAnsi="Times New Roman" w:cs="Times New Roman"/>
                <w:color w:val="000000" w:themeColor="text1"/>
              </w:rPr>
              <w:t xml:space="preserve"> </w:t>
            </w:r>
          </w:p>
        </w:tc>
      </w:tr>
      <w:tr w:rsidR="00E76345" w:rsidRPr="001726C4" w14:paraId="0B486D25" w14:textId="77777777" w:rsidTr="008C38A3">
        <w:tc>
          <w:tcPr>
            <w:tcW w:w="2518" w:type="dxa"/>
          </w:tcPr>
          <w:p w14:paraId="1131E265"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1C70645"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615ED077" wp14:editId="0D7052A1">
                  <wp:extent cx="2328031" cy="1525429"/>
                  <wp:effectExtent l="0" t="0" r="0" b="0"/>
                  <wp:docPr id="8" name="Imagen 8" descr="http://profesores.aulaplaneta.com/DNNPlayerPackages/Package10290/InfoGuion/cuadernoestudio/images_xml/CS_09_01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90/InfoGuion/cuadernoestudio/images_xml/CS_09_01_img4_zoo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2289" cy="1528219"/>
                          </a:xfrm>
                          <a:prstGeom prst="rect">
                            <a:avLst/>
                          </a:prstGeom>
                          <a:noFill/>
                          <a:ln>
                            <a:noFill/>
                          </a:ln>
                        </pic:spPr>
                      </pic:pic>
                    </a:graphicData>
                  </a:graphic>
                </wp:inline>
              </w:drawing>
            </w:r>
          </w:p>
        </w:tc>
      </w:tr>
      <w:tr w:rsidR="00E76345" w:rsidRPr="001726C4" w14:paraId="08EA43E7" w14:textId="77777777" w:rsidTr="008C38A3">
        <w:tc>
          <w:tcPr>
            <w:tcW w:w="2518" w:type="dxa"/>
          </w:tcPr>
          <w:p w14:paraId="748FE361"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F12F041" w14:textId="77777777" w:rsidR="00E76345" w:rsidRDefault="00E76345" w:rsidP="008C38A3">
            <w:pPr>
              <w:spacing w:before="2" w:after="2"/>
            </w:pPr>
            <w:r>
              <w:t>Aula planeta</w:t>
            </w:r>
          </w:p>
          <w:p w14:paraId="2497DCBC"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"http://profesores.aulaplaneta.com/DNNPlayerPackages/Package10290/InfoGuion/cuadernoestudio/images_xml/CS_09_01_img4_zoom.jpg"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w:t>
            </w:r>
            <w:r w:rsidR="00E76345" w:rsidRPr="001726C4">
              <w:rPr>
                <w:rStyle w:val="Hipervnculo"/>
                <w:rFonts w:ascii="Times New Roman" w:hAnsi="Times New Roman" w:cs="Times New Roman"/>
                <w:color w:val="000000" w:themeColor="text1"/>
              </w:rPr>
              <w:lastRenderedPageBreak/>
              <w:t>0290/InfoGuion/cuadernoestudio/images_xml/CS_09_01_img4_zoom.jpg</w:t>
            </w:r>
            <w:r>
              <w:rPr>
                <w:rStyle w:val="Hipervnculo"/>
                <w:rFonts w:ascii="Times New Roman" w:hAnsi="Times New Roman" w:cs="Times New Roman"/>
                <w:color w:val="000000" w:themeColor="text1"/>
              </w:rPr>
              <w:fldChar w:fldCharType="end"/>
            </w:r>
          </w:p>
          <w:p w14:paraId="70FBDA15"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78E96EB6" w14:textId="77777777" w:rsidTr="008C38A3">
        <w:tc>
          <w:tcPr>
            <w:tcW w:w="2518" w:type="dxa"/>
          </w:tcPr>
          <w:p w14:paraId="1E3BBA87"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Pie de imagen</w:t>
            </w:r>
          </w:p>
        </w:tc>
        <w:tc>
          <w:tcPr>
            <w:tcW w:w="6536" w:type="dxa"/>
          </w:tcPr>
          <w:p w14:paraId="746F9D10" w14:textId="77777777" w:rsidR="00E76345" w:rsidRPr="001726C4" w:rsidRDefault="00E76345" w:rsidP="0059462F">
            <w:pPr>
              <w:spacing w:before="2" w:after="2"/>
              <w:jc w:val="both"/>
              <w:rPr>
                <w:rFonts w:ascii="Times New Roman" w:hAnsi="Times New Roman" w:cs="Times New Roman"/>
                <w:color w:val="000000" w:themeColor="text1"/>
              </w:rPr>
            </w:pPr>
            <w:r w:rsidRPr="001726C4">
              <w:rPr>
                <w:rFonts w:ascii="Times New Roman" w:hAnsi="Times New Roman" w:cs="Times New Roman"/>
                <w:b/>
                <w:bCs/>
                <w:color w:val="000000" w:themeColor="text1"/>
                <w:sz w:val="20"/>
                <w:szCs w:val="20"/>
                <w:shd w:val="clear" w:color="auto" w:fill="F9F9F9"/>
              </w:rPr>
              <w:t>Europa</w:t>
            </w:r>
            <w:r w:rsidRPr="001726C4">
              <w:rPr>
                <w:rFonts w:ascii="Times New Roman" w:hAnsi="Times New Roman" w:cs="Times New Roman"/>
                <w:color w:val="000000" w:themeColor="text1"/>
                <w:sz w:val="20"/>
                <w:szCs w:val="20"/>
                <w:shd w:val="clear" w:color="auto" w:fill="F9F9F9"/>
              </w:rPr>
              <w:t xml:space="preserve"> es una gran península que </w:t>
            </w:r>
            <w:ins w:id="260" w:author="TOSHIBA" w:date="2015-10-29T09:23:00Z">
              <w:r w:rsidR="00F723A2">
                <w:rPr>
                  <w:rFonts w:ascii="Times New Roman" w:hAnsi="Times New Roman" w:cs="Times New Roman"/>
                  <w:color w:val="000000" w:themeColor="text1"/>
                  <w:sz w:val="20"/>
                  <w:szCs w:val="20"/>
                  <w:shd w:val="clear" w:color="auto" w:fill="F9F9F9"/>
                </w:rPr>
                <w:t xml:space="preserve">está </w:t>
              </w:r>
            </w:ins>
            <w:del w:id="261" w:author="TOSHIBA" w:date="2015-10-29T09:23:00Z">
              <w:r w:rsidRPr="001726C4" w:rsidDel="00F723A2">
                <w:rPr>
                  <w:rFonts w:ascii="Times New Roman" w:hAnsi="Times New Roman" w:cs="Times New Roman"/>
                  <w:color w:val="000000" w:themeColor="text1"/>
                  <w:sz w:val="20"/>
                  <w:szCs w:val="20"/>
                  <w:shd w:val="clear" w:color="auto" w:fill="F9F9F9"/>
                </w:rPr>
                <w:delText xml:space="preserve">queda </w:delText>
              </w:r>
            </w:del>
            <w:r w:rsidRPr="001726C4">
              <w:rPr>
                <w:rFonts w:ascii="Times New Roman" w:hAnsi="Times New Roman" w:cs="Times New Roman"/>
                <w:color w:val="000000" w:themeColor="text1"/>
                <w:sz w:val="20"/>
                <w:szCs w:val="20"/>
                <w:shd w:val="clear" w:color="auto" w:fill="F9F9F9"/>
              </w:rPr>
              <w:t xml:space="preserve">unida a Asia por los </w:t>
            </w:r>
            <w:ins w:id="262" w:author="EUGENIA ARCE LONDONO" w:date="2015-04-29T09:25:00Z">
              <w:r>
                <w:rPr>
                  <w:rFonts w:ascii="Times New Roman" w:hAnsi="Times New Roman" w:cs="Times New Roman"/>
                  <w:color w:val="000000" w:themeColor="text1"/>
                  <w:sz w:val="20"/>
                  <w:szCs w:val="20"/>
                  <w:shd w:val="clear" w:color="auto" w:fill="F9F9F9"/>
                </w:rPr>
                <w:t xml:space="preserve">montes </w:t>
              </w:r>
            </w:ins>
            <w:r w:rsidRPr="001726C4">
              <w:rPr>
                <w:rFonts w:ascii="Times New Roman" w:hAnsi="Times New Roman" w:cs="Times New Roman"/>
                <w:color w:val="000000" w:themeColor="text1"/>
                <w:sz w:val="20"/>
                <w:szCs w:val="20"/>
                <w:shd w:val="clear" w:color="auto" w:fill="F9F9F9"/>
              </w:rPr>
              <w:t>Urales y el Cáucaso. Las cumbres más altas del continente son el </w:t>
            </w:r>
            <w:proofErr w:type="spellStart"/>
            <w:r w:rsidRPr="001726C4">
              <w:rPr>
                <w:rFonts w:ascii="Times New Roman" w:hAnsi="Times New Roman" w:cs="Times New Roman"/>
                <w:b/>
                <w:bCs/>
                <w:color w:val="000000" w:themeColor="text1"/>
                <w:sz w:val="20"/>
                <w:szCs w:val="20"/>
                <w:shd w:val="clear" w:color="auto" w:fill="F9F9F9"/>
              </w:rPr>
              <w:t>Elbrús</w:t>
            </w:r>
            <w:proofErr w:type="spellEnd"/>
            <w:r>
              <w:rPr>
                <w:rFonts w:ascii="Times New Roman" w:hAnsi="Times New Roman" w:cs="Times New Roman"/>
                <w:color w:val="000000" w:themeColor="text1"/>
                <w:sz w:val="20"/>
                <w:szCs w:val="20"/>
                <w:shd w:val="clear" w:color="auto" w:fill="F9F9F9"/>
              </w:rPr>
              <w:t> (</w:t>
            </w:r>
            <w:del w:id="263" w:author="EUGENIA ARCE LONDONO" w:date="2015-04-29T09:25:00Z">
              <w:r w:rsidRPr="001726C4">
                <w:rPr>
                  <w:rFonts w:ascii="Times New Roman" w:hAnsi="Times New Roman" w:cs="Times New Roman"/>
                  <w:color w:val="000000" w:themeColor="text1"/>
                  <w:sz w:val="20"/>
                  <w:szCs w:val="20"/>
                  <w:shd w:val="clear" w:color="auto" w:fill="F9F9F9"/>
                </w:rPr>
                <w:delText>5.642</w:delText>
              </w:r>
            </w:del>
            <w:ins w:id="264" w:author="EUGENIA ARCE LONDONO" w:date="2015-04-29T09:25:00Z">
              <w:r>
                <w:rPr>
                  <w:rFonts w:ascii="Times New Roman" w:hAnsi="Times New Roman" w:cs="Times New Roman"/>
                  <w:color w:val="000000" w:themeColor="text1"/>
                  <w:sz w:val="20"/>
                  <w:szCs w:val="20"/>
                  <w:shd w:val="clear" w:color="auto" w:fill="F9F9F9"/>
                </w:rPr>
                <w:t>5642</w:t>
              </w:r>
            </w:ins>
            <w:r>
              <w:rPr>
                <w:rFonts w:ascii="Times New Roman" w:hAnsi="Times New Roman" w:cs="Times New Roman"/>
                <w:color w:val="000000" w:themeColor="text1"/>
                <w:sz w:val="20"/>
                <w:szCs w:val="20"/>
                <w:shd w:val="clear" w:color="auto" w:fill="F9F9F9"/>
              </w:rPr>
              <w:t xml:space="preserve"> m</w:t>
            </w:r>
            <w:del w:id="265" w:author="EUGENIA ARCE LONDONO" w:date="2015-04-29T09:25:00Z">
              <w:r w:rsidRPr="001726C4">
                <w:rPr>
                  <w:rFonts w:ascii="Times New Roman" w:hAnsi="Times New Roman" w:cs="Times New Roman"/>
                  <w:color w:val="000000" w:themeColor="text1"/>
                  <w:sz w:val="20"/>
                  <w:szCs w:val="20"/>
                  <w:shd w:val="clear" w:color="auto" w:fill="F9F9F9"/>
                </w:rPr>
                <w:delText>),</w:delText>
              </w:r>
            </w:del>
            <w:ins w:id="266" w:author="EUGENIA ARCE LONDONO" w:date="2015-04-29T09:25:00Z">
              <w:r>
                <w:rPr>
                  <w:rFonts w:ascii="Times New Roman" w:hAnsi="Times New Roman" w:cs="Times New Roman"/>
                  <w:color w:val="000000" w:themeColor="text1"/>
                  <w:sz w:val="20"/>
                  <w:szCs w:val="20"/>
                  <w:shd w:val="clear" w:color="auto" w:fill="F9F9F9"/>
                </w:rPr>
                <w:t>)</w:t>
              </w:r>
            </w:ins>
            <w:r w:rsidRPr="001726C4">
              <w:rPr>
                <w:rFonts w:ascii="Times New Roman" w:hAnsi="Times New Roman" w:cs="Times New Roman"/>
                <w:color w:val="000000" w:themeColor="text1"/>
                <w:sz w:val="20"/>
                <w:szCs w:val="20"/>
                <w:shd w:val="clear" w:color="auto" w:fill="F9F9F9"/>
              </w:rPr>
              <w:t xml:space="preserve"> en el Cáucaso, y el </w:t>
            </w:r>
            <w:proofErr w:type="spellStart"/>
            <w:r w:rsidRPr="00F37E26">
              <w:rPr>
                <w:rFonts w:ascii="Times New Roman" w:hAnsi="Times New Roman"/>
                <w:b/>
                <w:i/>
                <w:color w:val="000000" w:themeColor="text1"/>
                <w:sz w:val="20"/>
                <w:shd w:val="clear" w:color="auto" w:fill="F9F9F9"/>
                <w:rPrChange w:id="267" w:author="EUGENIA ARCE LONDONO" w:date="2015-04-29T09:25:00Z">
                  <w:rPr>
                    <w:rFonts w:ascii="Times New Roman" w:hAnsi="Times New Roman"/>
                    <w:b/>
                    <w:color w:val="000000" w:themeColor="text1"/>
                    <w:sz w:val="20"/>
                    <w:shd w:val="clear" w:color="auto" w:fill="F9F9F9"/>
                  </w:rPr>
                </w:rPrChange>
              </w:rPr>
              <w:t>Mont</w:t>
            </w:r>
            <w:proofErr w:type="spellEnd"/>
            <w:del w:id="268" w:author="EUGENIA ARCE LONDONO" w:date="2015-04-29T09:25:00Z">
              <w:r w:rsidRPr="001726C4">
                <w:rPr>
                  <w:rFonts w:ascii="Times New Roman" w:hAnsi="Times New Roman" w:cs="Times New Roman"/>
                  <w:b/>
                  <w:bCs/>
                  <w:color w:val="000000" w:themeColor="text1"/>
                  <w:sz w:val="20"/>
                  <w:szCs w:val="20"/>
                  <w:shd w:val="clear" w:color="auto" w:fill="F9F9F9"/>
                </w:rPr>
                <w:delText>-</w:delText>
              </w:r>
            </w:del>
            <w:ins w:id="269" w:author="EUGENIA ARCE LONDONO" w:date="2015-04-29T09:25:00Z">
              <w:r w:rsidRPr="00F37E26">
                <w:rPr>
                  <w:rFonts w:ascii="Times New Roman" w:hAnsi="Times New Roman" w:cs="Times New Roman"/>
                  <w:b/>
                  <w:bCs/>
                  <w:i/>
                  <w:color w:val="000000" w:themeColor="text1"/>
                  <w:sz w:val="20"/>
                  <w:szCs w:val="20"/>
                  <w:shd w:val="clear" w:color="auto" w:fill="F9F9F9"/>
                </w:rPr>
                <w:t xml:space="preserve"> </w:t>
              </w:r>
            </w:ins>
            <w:proofErr w:type="spellStart"/>
            <w:r w:rsidRPr="00F37E26">
              <w:rPr>
                <w:rFonts w:ascii="Times New Roman" w:hAnsi="Times New Roman"/>
                <w:b/>
                <w:i/>
                <w:color w:val="000000" w:themeColor="text1"/>
                <w:sz w:val="20"/>
                <w:shd w:val="clear" w:color="auto" w:fill="F9F9F9"/>
                <w:rPrChange w:id="270" w:author="EUGENIA ARCE LONDONO" w:date="2015-04-29T09:25:00Z">
                  <w:rPr>
                    <w:rFonts w:ascii="Times New Roman" w:hAnsi="Times New Roman"/>
                    <w:b/>
                    <w:color w:val="000000" w:themeColor="text1"/>
                    <w:sz w:val="20"/>
                    <w:shd w:val="clear" w:color="auto" w:fill="F9F9F9"/>
                  </w:rPr>
                </w:rPrChange>
              </w:rPr>
              <w:t>Blanc</w:t>
            </w:r>
            <w:proofErr w:type="spellEnd"/>
            <w:r>
              <w:rPr>
                <w:rFonts w:ascii="Times New Roman" w:hAnsi="Times New Roman" w:cs="Times New Roman"/>
                <w:color w:val="000000" w:themeColor="text1"/>
                <w:sz w:val="20"/>
                <w:szCs w:val="20"/>
                <w:shd w:val="clear" w:color="auto" w:fill="F9F9F9"/>
              </w:rPr>
              <w:t> (</w:t>
            </w:r>
            <w:del w:id="271" w:author="EUGENIA ARCE LONDONO" w:date="2015-04-29T09:25:00Z">
              <w:r w:rsidRPr="001726C4">
                <w:rPr>
                  <w:rFonts w:ascii="Times New Roman" w:hAnsi="Times New Roman" w:cs="Times New Roman"/>
                  <w:color w:val="000000" w:themeColor="text1"/>
                  <w:sz w:val="20"/>
                  <w:szCs w:val="20"/>
                  <w:shd w:val="clear" w:color="auto" w:fill="F9F9F9"/>
                </w:rPr>
                <w:delText>4.808</w:delText>
              </w:r>
            </w:del>
            <w:ins w:id="272" w:author="EUGENIA ARCE LONDONO" w:date="2015-04-29T09:25:00Z">
              <w:r>
                <w:rPr>
                  <w:rFonts w:ascii="Times New Roman" w:hAnsi="Times New Roman" w:cs="Times New Roman"/>
                  <w:color w:val="000000" w:themeColor="text1"/>
                  <w:sz w:val="20"/>
                  <w:szCs w:val="20"/>
                  <w:shd w:val="clear" w:color="auto" w:fill="F9F9F9"/>
                </w:rPr>
                <w:t>4</w:t>
              </w:r>
            </w:ins>
            <w:ins w:id="273" w:author="TOSHIBA" w:date="2015-10-29T09:23:00Z">
              <w:r w:rsidR="00F723A2">
                <w:rPr>
                  <w:rFonts w:ascii="Times New Roman" w:hAnsi="Times New Roman" w:cs="Times New Roman"/>
                  <w:color w:val="000000" w:themeColor="text1"/>
                  <w:sz w:val="20"/>
                  <w:szCs w:val="20"/>
                  <w:shd w:val="clear" w:color="auto" w:fill="F9F9F9"/>
                </w:rPr>
                <w:t xml:space="preserve"> </w:t>
              </w:r>
            </w:ins>
            <w:ins w:id="274" w:author="EUGENIA ARCE LONDONO" w:date="2015-04-29T09:25:00Z">
              <w:r>
                <w:rPr>
                  <w:rFonts w:ascii="Times New Roman" w:hAnsi="Times New Roman" w:cs="Times New Roman"/>
                  <w:color w:val="000000" w:themeColor="text1"/>
                  <w:sz w:val="20"/>
                  <w:szCs w:val="20"/>
                  <w:shd w:val="clear" w:color="auto" w:fill="F9F9F9"/>
                </w:rPr>
                <w:t>808</w:t>
              </w:r>
            </w:ins>
            <w:r>
              <w:rPr>
                <w:rFonts w:ascii="Times New Roman" w:hAnsi="Times New Roman" w:cs="Times New Roman"/>
                <w:color w:val="000000" w:themeColor="text1"/>
                <w:sz w:val="20"/>
                <w:szCs w:val="20"/>
                <w:shd w:val="clear" w:color="auto" w:fill="F9F9F9"/>
              </w:rPr>
              <w:t xml:space="preserve"> m</w:t>
            </w:r>
            <w:del w:id="275" w:author="EUGENIA ARCE LONDONO" w:date="2015-04-29T09:25:00Z">
              <w:r w:rsidRPr="001726C4">
                <w:rPr>
                  <w:rFonts w:ascii="Times New Roman" w:hAnsi="Times New Roman" w:cs="Times New Roman"/>
                  <w:color w:val="000000" w:themeColor="text1"/>
                  <w:sz w:val="20"/>
                  <w:szCs w:val="20"/>
                  <w:shd w:val="clear" w:color="auto" w:fill="F9F9F9"/>
                </w:rPr>
                <w:delText>),</w:delText>
              </w:r>
            </w:del>
            <w:ins w:id="276" w:author="EUGENIA ARCE LONDONO" w:date="2015-04-29T09:25:00Z">
              <w:r>
                <w:rPr>
                  <w:rFonts w:ascii="Times New Roman" w:hAnsi="Times New Roman" w:cs="Times New Roman"/>
                  <w:color w:val="000000" w:themeColor="text1"/>
                  <w:sz w:val="20"/>
                  <w:szCs w:val="20"/>
                  <w:shd w:val="clear" w:color="auto" w:fill="F9F9F9"/>
                </w:rPr>
                <w:t>)</w:t>
              </w:r>
            </w:ins>
            <w:r w:rsidRPr="001726C4">
              <w:rPr>
                <w:rFonts w:ascii="Times New Roman" w:hAnsi="Times New Roman" w:cs="Times New Roman"/>
                <w:color w:val="000000" w:themeColor="text1"/>
                <w:sz w:val="20"/>
                <w:szCs w:val="20"/>
                <w:shd w:val="clear" w:color="auto" w:fill="F9F9F9"/>
              </w:rPr>
              <w:t xml:space="preserve"> en los Alpes.</w:t>
            </w:r>
          </w:p>
        </w:tc>
      </w:tr>
    </w:tbl>
    <w:p w14:paraId="2E493EB8" w14:textId="77777777" w:rsidR="00E76345" w:rsidRPr="001726C4" w:rsidRDefault="00E76345" w:rsidP="00E76345">
      <w:pPr>
        <w:pStyle w:val="NormalWeb"/>
        <w:shd w:val="clear" w:color="auto" w:fill="FFFFFF"/>
        <w:spacing w:beforeLines="0" w:afterLines="0" w:after="0"/>
        <w:jc w:val="both"/>
        <w:rPr>
          <w:rFonts w:ascii="Times New Roman" w:hAnsi="Times New Roman"/>
          <w:color w:val="000000" w:themeColor="text1"/>
          <w:sz w:val="24"/>
          <w:szCs w:val="24"/>
        </w:rPr>
      </w:pPr>
    </w:p>
    <w:p w14:paraId="4AF7E366" w14:textId="77777777" w:rsidR="00E76345" w:rsidRDefault="00E76345" w:rsidP="00E76345">
      <w:pPr>
        <w:pStyle w:val="NormalWeb"/>
        <w:shd w:val="clear" w:color="auto" w:fill="FFFFFF"/>
        <w:spacing w:beforeLines="0" w:afterLines="0" w:after="0"/>
        <w:jc w:val="both"/>
        <w:rPr>
          <w:rFonts w:ascii="Times New Roman" w:hAnsi="Times New Roman"/>
          <w:color w:val="000000" w:themeColor="text1"/>
          <w:sz w:val="24"/>
          <w:szCs w:val="24"/>
        </w:rPr>
      </w:pPr>
      <w:r w:rsidRPr="001726C4">
        <w:rPr>
          <w:rFonts w:ascii="Times New Roman" w:hAnsi="Times New Roman"/>
          <w:color w:val="000000" w:themeColor="text1"/>
          <w:sz w:val="24"/>
          <w:szCs w:val="24"/>
        </w:rPr>
        <w:t xml:space="preserve">La posición geográfica y astronómica de Europa </w:t>
      </w:r>
      <w:r w:rsidRPr="001726C4">
        <w:rPr>
          <w:rStyle w:val="apple-converted-space"/>
          <w:rFonts w:ascii="Times New Roman" w:hAnsi="Times New Roman"/>
          <w:color w:val="000000" w:themeColor="text1"/>
          <w:sz w:val="24"/>
          <w:szCs w:val="24"/>
        </w:rPr>
        <w:t xml:space="preserve">determina su </w:t>
      </w:r>
      <w:r w:rsidRPr="001726C4">
        <w:rPr>
          <w:rFonts w:ascii="Times New Roman" w:hAnsi="Times New Roman"/>
          <w:b/>
          <w:bCs/>
          <w:color w:val="000000" w:themeColor="text1"/>
          <w:sz w:val="24"/>
          <w:szCs w:val="24"/>
        </w:rPr>
        <w:t xml:space="preserve">clima. </w:t>
      </w:r>
      <w:r>
        <w:rPr>
          <w:rFonts w:ascii="Times New Roman" w:hAnsi="Times New Roman"/>
          <w:color w:val="000000" w:themeColor="text1"/>
          <w:sz w:val="24"/>
          <w:szCs w:val="24"/>
        </w:rPr>
        <w:t xml:space="preserve">Predominan </w:t>
      </w:r>
      <w:del w:id="277" w:author="TOSHIBA" w:date="2015-10-28T18:07:00Z">
        <w:r w:rsidRPr="001726C4" w:rsidDel="00A17AAE">
          <w:rPr>
            <w:rFonts w:ascii="Times New Roman" w:hAnsi="Times New Roman"/>
            <w:color w:val="000000" w:themeColor="text1"/>
            <w:sz w:val="24"/>
            <w:szCs w:val="24"/>
          </w:rPr>
          <w:delText>4</w:delText>
        </w:r>
      </w:del>
      <w:ins w:id="278" w:author="TOSHIBA" w:date="2015-10-28T18:03:00Z">
        <w:r w:rsidR="00A17AAE">
          <w:rPr>
            <w:rFonts w:ascii="Times New Roman" w:hAnsi="Times New Roman"/>
            <w:color w:val="000000" w:themeColor="text1"/>
            <w:sz w:val="24"/>
            <w:szCs w:val="24"/>
          </w:rPr>
          <w:t xml:space="preserve"> </w:t>
        </w:r>
      </w:ins>
      <w:ins w:id="279" w:author="EUGENIA ARCE LONDONO" w:date="2015-04-29T09:25:00Z">
        <w:r>
          <w:rPr>
            <w:rFonts w:ascii="Times New Roman" w:hAnsi="Times New Roman"/>
            <w:color w:val="000000" w:themeColor="text1"/>
            <w:sz w:val="24"/>
            <w:szCs w:val="24"/>
          </w:rPr>
          <w:t>cuatro</w:t>
        </w:r>
      </w:ins>
      <w:r w:rsidRPr="001726C4">
        <w:rPr>
          <w:rFonts w:ascii="Times New Roman" w:hAnsi="Times New Roman"/>
          <w:color w:val="000000" w:themeColor="text1"/>
          <w:sz w:val="24"/>
          <w:szCs w:val="24"/>
        </w:rPr>
        <w:t xml:space="preserve"> climas</w:t>
      </w:r>
      <w:r>
        <w:rPr>
          <w:rFonts w:ascii="Times New Roman" w:hAnsi="Times New Roman"/>
          <w:color w:val="000000" w:themeColor="text1"/>
          <w:sz w:val="24"/>
          <w:szCs w:val="24"/>
        </w:rPr>
        <w:t xml:space="preserve"> en este continente</w:t>
      </w:r>
      <w:r w:rsidRPr="001726C4">
        <w:rPr>
          <w:rFonts w:ascii="Times New Roman" w:hAnsi="Times New Roman"/>
          <w:color w:val="000000" w:themeColor="text1"/>
          <w:sz w:val="24"/>
          <w:szCs w:val="24"/>
        </w:rPr>
        <w:t xml:space="preserve">: </w:t>
      </w:r>
      <w:ins w:id="280" w:author="EUGENIA ARCE LONDONO" w:date="2015-04-29T09:25:00Z">
        <w:r>
          <w:rPr>
            <w:rFonts w:ascii="Times New Roman" w:hAnsi="Times New Roman"/>
            <w:color w:val="000000" w:themeColor="text1"/>
            <w:sz w:val="24"/>
            <w:szCs w:val="24"/>
          </w:rPr>
          <w:t xml:space="preserve">el </w:t>
        </w:r>
      </w:ins>
      <w:r w:rsidRPr="003403B1">
        <w:rPr>
          <w:rFonts w:ascii="Times New Roman" w:hAnsi="Times New Roman"/>
          <w:b/>
          <w:color w:val="000000" w:themeColor="text1"/>
          <w:sz w:val="24"/>
          <w:szCs w:val="24"/>
        </w:rPr>
        <w:t>mediterráneo,</w:t>
      </w:r>
      <w:r>
        <w:rPr>
          <w:rFonts w:ascii="Times New Roman" w:hAnsi="Times New Roman"/>
          <w:b/>
          <w:color w:val="000000" w:themeColor="text1"/>
          <w:sz w:val="24"/>
          <w:szCs w:val="24"/>
        </w:rPr>
        <w:t xml:space="preserve"> </w:t>
      </w:r>
      <w:ins w:id="281" w:author="EUGENIA ARCE LONDONO" w:date="2015-04-29T09:25:00Z">
        <w:r w:rsidRPr="00F37E26">
          <w:rPr>
            <w:rFonts w:ascii="Times New Roman" w:hAnsi="Times New Roman"/>
            <w:color w:val="000000" w:themeColor="text1"/>
            <w:sz w:val="24"/>
            <w:szCs w:val="24"/>
          </w:rPr>
          <w:t>el</w:t>
        </w:r>
        <w:r w:rsidRPr="003403B1">
          <w:rPr>
            <w:rFonts w:ascii="Times New Roman" w:hAnsi="Times New Roman"/>
            <w:b/>
            <w:color w:val="000000" w:themeColor="text1"/>
            <w:sz w:val="24"/>
            <w:szCs w:val="24"/>
          </w:rPr>
          <w:t xml:space="preserve"> </w:t>
        </w:r>
      </w:ins>
      <w:r w:rsidRPr="003403B1">
        <w:rPr>
          <w:rFonts w:ascii="Times New Roman" w:hAnsi="Times New Roman"/>
          <w:b/>
          <w:color w:val="000000" w:themeColor="text1"/>
          <w:sz w:val="24"/>
          <w:szCs w:val="24"/>
        </w:rPr>
        <w:t>oceánico,</w:t>
      </w:r>
      <w:r>
        <w:rPr>
          <w:rFonts w:ascii="Times New Roman" w:hAnsi="Times New Roman"/>
          <w:b/>
          <w:color w:val="000000" w:themeColor="text1"/>
          <w:sz w:val="24"/>
          <w:szCs w:val="24"/>
        </w:rPr>
        <w:t xml:space="preserve"> </w:t>
      </w:r>
      <w:ins w:id="282" w:author="EUGENIA ARCE LONDONO" w:date="2015-04-29T09:25:00Z">
        <w:r w:rsidRPr="00F37E26">
          <w:rPr>
            <w:rFonts w:ascii="Times New Roman" w:hAnsi="Times New Roman"/>
            <w:color w:val="000000" w:themeColor="text1"/>
            <w:sz w:val="24"/>
            <w:szCs w:val="24"/>
          </w:rPr>
          <w:t>el</w:t>
        </w:r>
        <w:r w:rsidRPr="003403B1">
          <w:rPr>
            <w:rFonts w:ascii="Times New Roman" w:hAnsi="Times New Roman"/>
            <w:b/>
            <w:color w:val="000000" w:themeColor="text1"/>
            <w:sz w:val="24"/>
            <w:szCs w:val="24"/>
          </w:rPr>
          <w:t xml:space="preserve"> </w:t>
        </w:r>
      </w:ins>
      <w:r w:rsidRPr="003403B1">
        <w:rPr>
          <w:rFonts w:ascii="Times New Roman" w:hAnsi="Times New Roman"/>
          <w:b/>
          <w:color w:val="000000" w:themeColor="text1"/>
          <w:sz w:val="24"/>
          <w:szCs w:val="24"/>
        </w:rPr>
        <w:t>continental,</w:t>
      </w:r>
      <w:ins w:id="283" w:author="EUGENIA ARCE LONDONO" w:date="2015-04-29T09:25:00Z">
        <w:r w:rsidRPr="003403B1">
          <w:rPr>
            <w:rFonts w:ascii="Times New Roman" w:hAnsi="Times New Roman"/>
            <w:b/>
            <w:color w:val="000000" w:themeColor="text1"/>
            <w:sz w:val="24"/>
            <w:szCs w:val="24"/>
          </w:rPr>
          <w:t xml:space="preserve"> </w:t>
        </w:r>
        <w:r w:rsidRPr="00F37E26">
          <w:rPr>
            <w:rFonts w:ascii="Times New Roman" w:hAnsi="Times New Roman"/>
            <w:color w:val="000000" w:themeColor="text1"/>
            <w:sz w:val="24"/>
            <w:szCs w:val="24"/>
          </w:rPr>
          <w:t>y el</w:t>
        </w:r>
      </w:ins>
      <w:r w:rsidRPr="00F37E26">
        <w:rPr>
          <w:rFonts w:ascii="Times New Roman" w:hAnsi="Times New Roman"/>
          <w:color w:val="000000" w:themeColor="text1"/>
          <w:sz w:val="24"/>
          <w:rPrChange w:id="284" w:author="EUGENIA ARCE LONDONO" w:date="2015-04-29T09:25:00Z">
            <w:rPr>
              <w:rFonts w:ascii="Times New Roman" w:hAnsi="Times New Roman" w:cstheme="minorBidi"/>
              <w:b/>
              <w:color w:val="000000" w:themeColor="text1"/>
              <w:sz w:val="24"/>
              <w:szCs w:val="24"/>
              <w:lang w:eastAsia="en-US"/>
            </w:rPr>
          </w:rPrChange>
        </w:rPr>
        <w:t xml:space="preserve"> </w:t>
      </w:r>
      <w:r w:rsidRPr="003403B1">
        <w:rPr>
          <w:rFonts w:ascii="Times New Roman" w:hAnsi="Times New Roman"/>
          <w:b/>
          <w:color w:val="000000" w:themeColor="text1"/>
          <w:sz w:val="24"/>
          <w:szCs w:val="24"/>
        </w:rPr>
        <w:t>polar y de montaña</w:t>
      </w:r>
      <w:r w:rsidRPr="001726C4">
        <w:rPr>
          <w:rFonts w:ascii="Times New Roman" w:hAnsi="Times New Roman"/>
          <w:color w:val="000000" w:themeColor="text1"/>
          <w:sz w:val="24"/>
          <w:szCs w:val="24"/>
        </w:rPr>
        <w:t>.</w:t>
      </w:r>
      <w:r>
        <w:rPr>
          <w:rFonts w:ascii="Times New Roman" w:hAnsi="Times New Roman"/>
          <w:color w:val="000000" w:themeColor="text1"/>
          <w:sz w:val="24"/>
          <w:szCs w:val="24"/>
        </w:rPr>
        <w:t xml:space="preserve"> A continuación </w:t>
      </w:r>
      <w:ins w:id="285" w:author="TOSHIBA" w:date="2015-10-29T09:24:00Z">
        <w:r w:rsidR="00F723A2">
          <w:rPr>
            <w:rFonts w:ascii="Times New Roman" w:hAnsi="Times New Roman"/>
            <w:color w:val="000000" w:themeColor="text1"/>
            <w:sz w:val="24"/>
            <w:szCs w:val="24"/>
          </w:rPr>
          <w:t xml:space="preserve">aparece una tabla con </w:t>
        </w:r>
      </w:ins>
      <w:del w:id="286" w:author="TOSHIBA" w:date="2015-10-29T09:24:00Z">
        <w:r w:rsidDel="00F723A2">
          <w:rPr>
            <w:rFonts w:ascii="Times New Roman" w:hAnsi="Times New Roman"/>
            <w:color w:val="000000" w:themeColor="text1"/>
            <w:sz w:val="24"/>
            <w:szCs w:val="24"/>
          </w:rPr>
          <w:delText xml:space="preserve">encontrarás </w:delText>
        </w:r>
      </w:del>
      <w:r>
        <w:rPr>
          <w:rFonts w:ascii="Times New Roman" w:hAnsi="Times New Roman"/>
          <w:color w:val="000000" w:themeColor="text1"/>
          <w:sz w:val="24"/>
          <w:szCs w:val="24"/>
        </w:rPr>
        <w:t>la descripción de cada uno de ellos</w:t>
      </w:r>
      <w:ins w:id="287" w:author="TOSHIBA" w:date="2015-10-29T09:25:00Z">
        <w:r w:rsidR="00F723A2">
          <w:rPr>
            <w:rFonts w:ascii="Times New Roman" w:hAnsi="Times New Roman"/>
            <w:color w:val="000000" w:themeColor="text1"/>
            <w:sz w:val="24"/>
            <w:szCs w:val="24"/>
          </w:rPr>
          <w:t>:</w:t>
        </w:r>
      </w:ins>
      <w:r>
        <w:rPr>
          <w:rFonts w:ascii="Times New Roman" w:hAnsi="Times New Roman"/>
          <w:color w:val="000000" w:themeColor="text1"/>
          <w:sz w:val="24"/>
          <w:szCs w:val="24"/>
        </w:rPr>
        <w:t xml:space="preserve"> </w:t>
      </w:r>
      <w:del w:id="288" w:author="TOSHIBA" w:date="2015-10-29T09:25:00Z">
        <w:r w:rsidDel="00F723A2">
          <w:rPr>
            <w:rFonts w:ascii="Times New Roman" w:hAnsi="Times New Roman"/>
            <w:color w:val="000000" w:themeColor="text1"/>
            <w:sz w:val="24"/>
            <w:szCs w:val="24"/>
          </w:rPr>
          <w:delText>en la siguiente tabla.</w:delText>
        </w:r>
      </w:del>
    </w:p>
    <w:p w14:paraId="22DB8FA1" w14:textId="77777777" w:rsidR="00E76345" w:rsidRPr="001726C4" w:rsidRDefault="00E76345" w:rsidP="00E76345">
      <w:pPr>
        <w:pStyle w:val="NormalWeb"/>
        <w:shd w:val="clear" w:color="auto" w:fill="FFFFFF"/>
        <w:spacing w:beforeLines="0" w:afterLines="0" w:after="0"/>
        <w:jc w:val="both"/>
        <w:rPr>
          <w:rFonts w:ascii="Times New Roman" w:hAnsi="Times New Roman"/>
          <w:color w:val="000000" w:themeColor="text1"/>
          <w:sz w:val="24"/>
          <w:szCs w:val="24"/>
        </w:rPr>
      </w:pPr>
    </w:p>
    <w:p w14:paraId="5C21E994" w14:textId="77777777" w:rsidR="00E76345" w:rsidRDefault="00E76345" w:rsidP="00E76345">
      <w:pPr>
        <w:spacing w:after="0"/>
        <w:rPr>
          <w:rFonts w:ascii="Times New Roman" w:eastAsia="Times New Roman" w:hAnsi="Times New Roman" w:cs="Times New Roman"/>
          <w:b/>
          <w:bCs/>
          <w:color w:val="000000" w:themeColor="text1"/>
          <w:lang w:val="es-CO" w:eastAsia="es-CO"/>
        </w:rPr>
      </w:pPr>
      <w:r w:rsidRPr="001726C4">
        <w:rPr>
          <w:rFonts w:ascii="Times New Roman" w:eastAsia="Times New Roman" w:hAnsi="Times New Roman" w:cs="Times New Roman"/>
          <w:b/>
          <w:bCs/>
          <w:color w:val="000000" w:themeColor="text1"/>
          <w:lang w:val="es-CO" w:eastAsia="es-CO"/>
        </w:rPr>
        <w:t xml:space="preserve">Tabla. Climas del continente </w:t>
      </w:r>
      <w:del w:id="289" w:author="EUGENIA ARCE LONDONO" w:date="2015-04-29T09:25:00Z">
        <w:r w:rsidRPr="001726C4">
          <w:rPr>
            <w:rFonts w:ascii="Times New Roman" w:eastAsia="Times New Roman" w:hAnsi="Times New Roman" w:cs="Times New Roman"/>
            <w:b/>
            <w:bCs/>
            <w:color w:val="000000" w:themeColor="text1"/>
            <w:lang w:val="es-CO" w:eastAsia="es-CO"/>
          </w:rPr>
          <w:delText>Europeo</w:delText>
        </w:r>
      </w:del>
      <w:ins w:id="290" w:author="EUGENIA ARCE LONDONO" w:date="2015-04-29T09:25:00Z">
        <w:r>
          <w:rPr>
            <w:rFonts w:ascii="Times New Roman" w:eastAsia="Times New Roman" w:hAnsi="Times New Roman" w:cs="Times New Roman"/>
            <w:b/>
            <w:bCs/>
            <w:color w:val="000000" w:themeColor="text1"/>
            <w:lang w:val="es-CO" w:eastAsia="es-CO"/>
          </w:rPr>
          <w:t>e</w:t>
        </w:r>
        <w:r w:rsidRPr="001726C4">
          <w:rPr>
            <w:rFonts w:ascii="Times New Roman" w:eastAsia="Times New Roman" w:hAnsi="Times New Roman" w:cs="Times New Roman"/>
            <w:b/>
            <w:bCs/>
            <w:color w:val="000000" w:themeColor="text1"/>
            <w:lang w:val="es-CO" w:eastAsia="es-CO"/>
          </w:rPr>
          <w:t>uropeo</w:t>
        </w:r>
      </w:ins>
    </w:p>
    <w:p w14:paraId="1C0AC7A8" w14:textId="77777777" w:rsidR="00E76345" w:rsidRPr="001726C4" w:rsidRDefault="00E76345" w:rsidP="00E76345">
      <w:pPr>
        <w:spacing w:after="0"/>
        <w:rPr>
          <w:rFonts w:ascii="Times New Roman" w:eastAsia="Times New Roman" w:hAnsi="Times New Roman" w:cs="Times New Roman"/>
          <w:color w:val="000000" w:themeColor="text1"/>
          <w:sz w:val="27"/>
          <w:szCs w:val="27"/>
          <w:lang w:val="es-CO" w:eastAsia="es-CO"/>
        </w:rPr>
      </w:pPr>
    </w:p>
    <w:tbl>
      <w:tblPr>
        <w:tblW w:w="4857" w:type="pct"/>
        <w:jc w:val="center"/>
        <w:tblCellSpacing w:w="7"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09"/>
        <w:gridCol w:w="7437"/>
      </w:tblGrid>
      <w:tr w:rsidR="00E76345" w:rsidRPr="001726C4" w14:paraId="6799CBD3" w14:textId="77777777" w:rsidTr="00A17AAE">
        <w:trPr>
          <w:tblCellSpacing w:w="7" w:type="dxa"/>
          <w:jc w:val="center"/>
        </w:trPr>
        <w:tc>
          <w:tcPr>
            <w:tcW w:w="784" w:type="pct"/>
            <w:shd w:val="clear" w:color="auto" w:fill="auto"/>
            <w:hideMark/>
          </w:tcPr>
          <w:p w14:paraId="649A394B" w14:textId="77777777" w:rsidR="00E76345" w:rsidRPr="003403B1" w:rsidRDefault="00E76345" w:rsidP="008C38A3">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Clima</w:t>
            </w:r>
          </w:p>
        </w:tc>
        <w:tc>
          <w:tcPr>
            <w:tcW w:w="4192" w:type="pct"/>
            <w:shd w:val="clear" w:color="auto" w:fill="auto"/>
            <w:vAlign w:val="center"/>
            <w:hideMark/>
          </w:tcPr>
          <w:p w14:paraId="0B94D41B" w14:textId="77777777" w:rsidR="00E76345" w:rsidRPr="003403B1" w:rsidRDefault="00E76345" w:rsidP="008C38A3">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Ubicación y características</w:t>
            </w:r>
          </w:p>
        </w:tc>
      </w:tr>
      <w:tr w:rsidR="00E76345" w:rsidRPr="001726C4" w14:paraId="3B4F3BBC" w14:textId="77777777" w:rsidTr="00A17AAE">
        <w:trPr>
          <w:tblCellSpacing w:w="7" w:type="dxa"/>
          <w:jc w:val="center"/>
        </w:trPr>
        <w:tc>
          <w:tcPr>
            <w:tcW w:w="784" w:type="pct"/>
            <w:shd w:val="clear" w:color="auto" w:fill="auto"/>
          </w:tcPr>
          <w:p w14:paraId="122D4A74" w14:textId="77777777" w:rsidR="00E76345" w:rsidRPr="003403B1" w:rsidRDefault="00E76345" w:rsidP="00F723A2">
            <w:pPr>
              <w:spacing w:after="0"/>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b/>
                <w:bCs/>
                <w:color w:val="000000" w:themeColor="text1"/>
                <w:sz w:val="22"/>
                <w:szCs w:val="22"/>
                <w:lang w:val="es-CO" w:eastAsia="es-CO"/>
              </w:rPr>
              <w:t>El clima oceánico o a</w:t>
            </w:r>
            <w:r w:rsidRPr="003403B1">
              <w:rPr>
                <w:rFonts w:ascii="Times New Roman" w:eastAsia="Times New Roman" w:hAnsi="Times New Roman" w:cs="Times New Roman"/>
                <w:b/>
                <w:bCs/>
                <w:color w:val="000000" w:themeColor="text1"/>
                <w:sz w:val="22"/>
                <w:szCs w:val="22"/>
                <w:lang w:val="es-CO" w:eastAsia="es-CO"/>
              </w:rPr>
              <w:t>tlántico</w:t>
            </w:r>
          </w:p>
        </w:tc>
        <w:tc>
          <w:tcPr>
            <w:tcW w:w="4192" w:type="pct"/>
            <w:shd w:val="clear" w:color="auto" w:fill="auto"/>
            <w:vAlign w:val="center"/>
          </w:tcPr>
          <w:p w14:paraId="6E8DEDB9" w14:textId="77777777" w:rsidR="00E76345" w:rsidRPr="003403B1"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Es un clima p</w:t>
            </w:r>
            <w:r w:rsidRPr="003403B1">
              <w:rPr>
                <w:rFonts w:ascii="Times New Roman" w:eastAsia="Times New Roman" w:hAnsi="Times New Roman" w:cs="Times New Roman"/>
                <w:color w:val="000000" w:themeColor="text1"/>
                <w:sz w:val="22"/>
                <w:szCs w:val="22"/>
                <w:lang w:val="es-CO" w:eastAsia="es-CO"/>
              </w:rPr>
              <w:t>ropio de la </w:t>
            </w:r>
            <w:r w:rsidRPr="003403B1">
              <w:rPr>
                <w:rFonts w:ascii="Times New Roman" w:eastAsia="Times New Roman" w:hAnsi="Times New Roman" w:cs="Times New Roman"/>
                <w:b/>
                <w:bCs/>
                <w:color w:val="000000" w:themeColor="text1"/>
                <w:sz w:val="22"/>
                <w:szCs w:val="22"/>
                <w:lang w:val="es-CO" w:eastAsia="es-CO"/>
              </w:rPr>
              <w:t>costa occidental</w:t>
            </w:r>
            <w:r w:rsidRPr="003403B1">
              <w:rPr>
                <w:rFonts w:ascii="Times New Roman" w:eastAsia="Times New Roman" w:hAnsi="Times New Roman" w:cs="Times New Roman"/>
                <w:color w:val="000000" w:themeColor="text1"/>
                <w:sz w:val="22"/>
                <w:szCs w:val="22"/>
                <w:lang w:val="es-CO" w:eastAsia="es-CO"/>
              </w:rPr>
              <w:t> de Europa. Los territorios con este clima se extienden desde el sur de Portugal hasta Noruega, pasando por el norte de España, Francia, Bélgica, Países Bajos, Reino Unido, República de Irlanda, Dinamarca y Alemania.</w:t>
            </w:r>
          </w:p>
          <w:p w14:paraId="55E5CB24" w14:textId="77777777" w:rsidR="00E76345" w:rsidRPr="003403B1" w:rsidRDefault="00E76345" w:rsidP="008C38A3">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6BAF0482" w14:textId="77777777" w:rsidR="00E76345" w:rsidRPr="003403B1"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Características</w:t>
            </w:r>
            <w:del w:id="291" w:author="TOSHIBA" w:date="2015-10-28T12:14:00Z">
              <w:r w:rsidRPr="003403B1" w:rsidDel="00225EC7">
                <w:rPr>
                  <w:rFonts w:ascii="Times New Roman" w:eastAsia="Times New Roman" w:hAnsi="Times New Roman" w:cs="Times New Roman"/>
                  <w:b/>
                  <w:color w:val="000000" w:themeColor="text1"/>
                  <w:sz w:val="22"/>
                  <w:szCs w:val="22"/>
                  <w:lang w:val="es-CO" w:eastAsia="es-CO"/>
                </w:rPr>
                <w:delText xml:space="preserve">  </w:delText>
              </w:r>
            </w:del>
            <w:ins w:id="292" w:author="TOSHIBA" w:date="2015-10-28T12:14:00Z">
              <w:r w:rsidR="00225EC7">
                <w:rPr>
                  <w:rFonts w:ascii="Times New Roman" w:eastAsia="Times New Roman" w:hAnsi="Times New Roman" w:cs="Times New Roman"/>
                  <w:b/>
                  <w:color w:val="000000" w:themeColor="text1"/>
                  <w:sz w:val="22"/>
                  <w:szCs w:val="22"/>
                  <w:lang w:val="es-CO" w:eastAsia="es-CO"/>
                </w:rPr>
                <w:t xml:space="preserve"> </w:t>
              </w:r>
            </w:ins>
            <w:r w:rsidRPr="003403B1">
              <w:rPr>
                <w:rFonts w:ascii="Times New Roman" w:eastAsia="Times New Roman" w:hAnsi="Times New Roman" w:cs="Times New Roman"/>
                <w:b/>
                <w:color w:val="000000" w:themeColor="text1"/>
                <w:sz w:val="22"/>
                <w:szCs w:val="22"/>
                <w:lang w:val="es-CO" w:eastAsia="es-CO"/>
              </w:rPr>
              <w:t>del clima oceánico o</w:t>
            </w:r>
            <w:del w:id="293" w:author="TOSHIBA" w:date="2015-10-28T12:14:00Z">
              <w:r w:rsidRPr="003403B1" w:rsidDel="00225EC7">
                <w:rPr>
                  <w:rFonts w:ascii="Times New Roman" w:eastAsia="Times New Roman" w:hAnsi="Times New Roman" w:cs="Times New Roman"/>
                  <w:b/>
                  <w:color w:val="000000" w:themeColor="text1"/>
                  <w:sz w:val="22"/>
                  <w:szCs w:val="22"/>
                  <w:lang w:val="es-CO" w:eastAsia="es-CO"/>
                </w:rPr>
                <w:delText xml:space="preserve">  </w:delText>
              </w:r>
            </w:del>
            <w:ins w:id="294" w:author="TOSHIBA" w:date="2015-10-28T12:14:00Z">
              <w:r w:rsidR="00225EC7">
                <w:rPr>
                  <w:rFonts w:ascii="Times New Roman" w:eastAsia="Times New Roman" w:hAnsi="Times New Roman" w:cs="Times New Roman"/>
                  <w:b/>
                  <w:color w:val="000000" w:themeColor="text1"/>
                  <w:sz w:val="22"/>
                  <w:szCs w:val="22"/>
                  <w:lang w:val="es-CO" w:eastAsia="es-CO"/>
                </w:rPr>
                <w:t xml:space="preserve"> </w:t>
              </w:r>
            </w:ins>
            <w:r w:rsidRPr="003403B1">
              <w:rPr>
                <w:rFonts w:ascii="Times New Roman" w:eastAsia="Times New Roman" w:hAnsi="Times New Roman" w:cs="Times New Roman"/>
                <w:b/>
                <w:color w:val="000000" w:themeColor="text1"/>
                <w:sz w:val="22"/>
                <w:szCs w:val="22"/>
                <w:lang w:val="es-CO" w:eastAsia="es-CO"/>
              </w:rPr>
              <w:t>atlántico</w:t>
            </w:r>
            <w:del w:id="295" w:author="TOSHIBA" w:date="2015-10-28T18:17:00Z">
              <w:r w:rsidRPr="003403B1" w:rsidDel="004C2581">
                <w:rPr>
                  <w:rFonts w:ascii="Times New Roman" w:eastAsia="Times New Roman" w:hAnsi="Times New Roman" w:cs="Times New Roman"/>
                  <w:b/>
                  <w:color w:val="000000" w:themeColor="text1"/>
                  <w:sz w:val="22"/>
                  <w:szCs w:val="22"/>
                  <w:lang w:val="es-CO" w:eastAsia="es-CO"/>
                </w:rPr>
                <w:delText>:</w:delText>
              </w:r>
            </w:del>
          </w:p>
          <w:p w14:paraId="344CE6AA"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296" w:author="TOSHIBA" w:date="2015-10-29T09:26:00Z">
              <w:r w:rsidRPr="003403B1" w:rsidDel="00F723A2">
                <w:rPr>
                  <w:rFonts w:ascii="Times New Roman" w:eastAsia="Times New Roman" w:hAnsi="Times New Roman" w:cs="Times New Roman"/>
                  <w:color w:val="000000" w:themeColor="text1"/>
                  <w:sz w:val="22"/>
                  <w:szCs w:val="22"/>
                  <w:lang w:val="es-CO" w:eastAsia="es-CO"/>
                </w:rPr>
                <w:delText>Las t</w:delText>
              </w:r>
            </w:del>
            <w:ins w:id="297" w:author="TOSHIBA" w:date="2015-10-29T09:26:00Z">
              <w:r w:rsidR="00F723A2">
                <w:rPr>
                  <w:rFonts w:ascii="Times New Roman" w:eastAsia="Times New Roman" w:hAnsi="Times New Roman" w:cs="Times New Roman"/>
                  <w:color w:val="000000" w:themeColor="text1"/>
                  <w:sz w:val="22"/>
                  <w:szCs w:val="22"/>
                  <w:lang w:val="es-CO" w:eastAsia="es-CO"/>
                </w:rPr>
                <w:t>T</w:t>
              </w:r>
            </w:ins>
            <w:r w:rsidRPr="003403B1">
              <w:rPr>
                <w:rFonts w:ascii="Times New Roman" w:eastAsia="Times New Roman" w:hAnsi="Times New Roman" w:cs="Times New Roman"/>
                <w:color w:val="000000" w:themeColor="text1"/>
                <w:sz w:val="22"/>
                <w:szCs w:val="22"/>
                <w:lang w:val="es-CO" w:eastAsia="es-CO"/>
              </w:rPr>
              <w:t>emperaturas: inviernos suaves y veranos frescos.</w:t>
            </w:r>
          </w:p>
          <w:p w14:paraId="0539CFEB"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298" w:author="TOSHIBA" w:date="2015-10-29T09:27:00Z">
              <w:r w:rsidRPr="003403B1" w:rsidDel="00F723A2">
                <w:rPr>
                  <w:rFonts w:ascii="Times New Roman" w:eastAsia="Times New Roman" w:hAnsi="Times New Roman" w:cs="Times New Roman"/>
                  <w:color w:val="000000" w:themeColor="text1"/>
                  <w:sz w:val="22"/>
                  <w:szCs w:val="22"/>
                  <w:lang w:val="es-CO" w:eastAsia="es-CO"/>
                </w:rPr>
                <w:delText>Las p</w:delText>
              </w:r>
            </w:del>
            <w:ins w:id="299" w:author="TOSHIBA" w:date="2015-10-29T09:27:00Z">
              <w:r w:rsidR="00F723A2">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recipitaciones: abundantes.</w:t>
            </w:r>
          </w:p>
          <w:p w14:paraId="15EA1AC7"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00" w:author="TOSHIBA" w:date="2015-10-29T09:29:00Z">
              <w:r w:rsidRPr="003403B1" w:rsidDel="00F723A2">
                <w:rPr>
                  <w:rFonts w:ascii="Times New Roman" w:eastAsia="Times New Roman" w:hAnsi="Times New Roman" w:cs="Times New Roman"/>
                  <w:color w:val="000000" w:themeColor="text1"/>
                  <w:sz w:val="22"/>
                  <w:szCs w:val="22"/>
                  <w:lang w:val="es-CO" w:eastAsia="es-CO"/>
                </w:rPr>
                <w:delText>El p</w:delText>
              </w:r>
            </w:del>
            <w:ins w:id="301" w:author="TOSHIBA" w:date="2015-10-29T09:29:00Z">
              <w:r w:rsidR="00F723A2">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aisaje: la vegetación es abundante y frondosa. Está formada por bosques atlánticos y prados. Abundan los bosques de </w:t>
            </w:r>
            <w:r w:rsidRPr="003403B1">
              <w:rPr>
                <w:rFonts w:ascii="Times New Roman" w:eastAsia="Times New Roman" w:hAnsi="Times New Roman" w:cs="Times New Roman"/>
                <w:b/>
                <w:bCs/>
                <w:color w:val="000000" w:themeColor="text1"/>
                <w:sz w:val="22"/>
                <w:szCs w:val="22"/>
                <w:lang w:val="es-CO" w:eastAsia="es-CO"/>
              </w:rPr>
              <w:t>hoja caduca</w:t>
            </w:r>
            <w:r w:rsidRPr="003403B1">
              <w:rPr>
                <w:rFonts w:ascii="Times New Roman" w:eastAsia="Times New Roman" w:hAnsi="Times New Roman" w:cs="Times New Roman"/>
                <w:color w:val="000000" w:themeColor="text1"/>
                <w:sz w:val="22"/>
                <w:szCs w:val="22"/>
                <w:lang w:val="es-CO" w:eastAsia="es-CO"/>
              </w:rPr>
              <w:t xml:space="preserve"> (robles, castaños, etc.), así como los </w:t>
            </w:r>
            <w:r w:rsidRPr="00F723A2">
              <w:fldChar w:fldCharType="begin"/>
            </w:r>
            <w:r w:rsidRPr="00A17AAE">
              <w:instrText xml:space="preserve"> HYPERLINK "https://books.google.com.co/books?id=qcbKqtV_ljAC&amp;pg=PA100&amp;lpg=PA100&amp;dq=prados+y+landas&amp;source=bl&amp;ots=tj5zd-cRun&amp;sig=Zywqdi8P_dExUQeNAV6NyNWrE80&amp;hl=es&amp;sa=X&amp;ei=ZXPlVOPtFJPfgwS4moCwAQ&amp;ved=0CCgQ6AEwAg" \l "v=onepage&amp;q=prados%20y%20landas&amp;f=false" </w:instrText>
            </w:r>
            <w:r w:rsidRPr="00F723A2">
              <w:rPr>
                <w:rPrChange w:id="302" w:author="TOSHIBA" w:date="2015-10-28T18:08:00Z">
                  <w:rPr>
                    <w:rStyle w:val="Hipervnculo"/>
                    <w:rFonts w:ascii="Times New Roman" w:eastAsia="Times New Roman" w:hAnsi="Times New Roman" w:cs="Times New Roman"/>
                    <w:color w:val="000000" w:themeColor="text1"/>
                    <w:sz w:val="22"/>
                    <w:szCs w:val="22"/>
                    <w:u w:val="none"/>
                    <w:lang w:val="es-CO" w:eastAsia="es-CO"/>
                  </w:rPr>
                </w:rPrChange>
              </w:rPr>
              <w:fldChar w:fldCharType="separate"/>
            </w:r>
            <w:r w:rsidRPr="00FF683D">
              <w:rPr>
                <w:rStyle w:val="Hipervnculo"/>
                <w:rFonts w:ascii="Times New Roman" w:eastAsia="Times New Roman" w:hAnsi="Times New Roman" w:cs="Times New Roman"/>
                <w:b/>
                <w:bCs/>
                <w:color w:val="000000" w:themeColor="text1"/>
                <w:sz w:val="22"/>
                <w:szCs w:val="22"/>
                <w:u w:val="none"/>
                <w:lang w:val="es-CO" w:eastAsia="es-CO"/>
              </w:rPr>
              <w:t>prados</w:t>
            </w:r>
            <w:r w:rsidRPr="00FF683D">
              <w:rPr>
                <w:rStyle w:val="Hipervnculo"/>
                <w:rFonts w:ascii="Times New Roman" w:eastAsia="Times New Roman" w:hAnsi="Times New Roman" w:cs="Times New Roman"/>
                <w:color w:val="000000" w:themeColor="text1"/>
                <w:sz w:val="22"/>
                <w:szCs w:val="22"/>
                <w:u w:val="none"/>
                <w:lang w:val="es-CO" w:eastAsia="es-CO"/>
              </w:rPr>
              <w:t> y las </w:t>
            </w:r>
            <w:r w:rsidRPr="00FF683D">
              <w:rPr>
                <w:rStyle w:val="Hipervnculo"/>
                <w:rFonts w:ascii="Times New Roman" w:eastAsia="Times New Roman" w:hAnsi="Times New Roman" w:cs="Times New Roman"/>
                <w:b/>
                <w:bCs/>
                <w:color w:val="000000" w:themeColor="text1"/>
                <w:sz w:val="22"/>
                <w:szCs w:val="22"/>
                <w:u w:val="none"/>
                <w:lang w:val="es-CO" w:eastAsia="es-CO"/>
              </w:rPr>
              <w:t>landas</w:t>
            </w:r>
            <w:r w:rsidRPr="00F723A2">
              <w:rPr>
                <w:rStyle w:val="Hipervnculo"/>
                <w:rFonts w:ascii="Times New Roman" w:eastAsia="Times New Roman" w:hAnsi="Times New Roman" w:cs="Times New Roman"/>
                <w:color w:val="000000" w:themeColor="text1"/>
                <w:sz w:val="22"/>
                <w:szCs w:val="22"/>
                <w:u w:val="none"/>
                <w:lang w:val="es-CO" w:eastAsia="es-CO"/>
              </w:rPr>
              <w:t>.</w:t>
            </w:r>
            <w:r w:rsidRPr="00F723A2">
              <w:rPr>
                <w:rStyle w:val="Hipervnculo"/>
                <w:rFonts w:ascii="Times New Roman" w:eastAsia="Times New Roman" w:hAnsi="Times New Roman" w:cs="Times New Roman"/>
                <w:color w:val="000000" w:themeColor="text1"/>
                <w:sz w:val="22"/>
                <w:szCs w:val="22"/>
                <w:u w:val="none"/>
                <w:lang w:val="es-CO" w:eastAsia="es-CO"/>
              </w:rPr>
              <w:fldChar w:fldCharType="end"/>
            </w:r>
          </w:p>
          <w:p w14:paraId="511204CE" w14:textId="77777777" w:rsidR="00E76345" w:rsidRPr="003403B1" w:rsidRDefault="00E76345" w:rsidP="008C38A3">
            <w:pPr>
              <w:spacing w:after="0"/>
              <w:rPr>
                <w:rFonts w:ascii="Times New Roman" w:eastAsia="Times New Roman" w:hAnsi="Times New Roman" w:cs="Times New Roman"/>
                <w:b/>
                <w:bCs/>
                <w:color w:val="000000" w:themeColor="text1"/>
                <w:sz w:val="22"/>
                <w:szCs w:val="22"/>
                <w:lang w:val="es-CO" w:eastAsia="es-CO"/>
              </w:rPr>
            </w:pPr>
          </w:p>
        </w:tc>
      </w:tr>
      <w:tr w:rsidR="00E76345" w:rsidRPr="001726C4" w14:paraId="249D4298" w14:textId="77777777" w:rsidTr="00A17AAE">
        <w:trPr>
          <w:tblCellSpacing w:w="7" w:type="dxa"/>
          <w:jc w:val="center"/>
        </w:trPr>
        <w:tc>
          <w:tcPr>
            <w:tcW w:w="784" w:type="pct"/>
            <w:shd w:val="clear" w:color="auto" w:fill="auto"/>
          </w:tcPr>
          <w:p w14:paraId="69B38086" w14:textId="77777777" w:rsidR="00E76345" w:rsidRPr="003403B1" w:rsidRDefault="00E76345" w:rsidP="008C38A3">
            <w:pPr>
              <w:spacing w:after="0"/>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b/>
                <w:bCs/>
                <w:color w:val="000000" w:themeColor="text1"/>
                <w:sz w:val="22"/>
                <w:szCs w:val="22"/>
                <w:lang w:val="es-CO" w:eastAsia="es-CO"/>
              </w:rPr>
              <w:t>El clima mediterrán</w:t>
            </w:r>
            <w:r w:rsidRPr="003403B1">
              <w:rPr>
                <w:rFonts w:ascii="Times New Roman" w:eastAsia="Times New Roman" w:hAnsi="Times New Roman" w:cs="Times New Roman"/>
                <w:b/>
                <w:bCs/>
                <w:color w:val="000000" w:themeColor="text1"/>
                <w:sz w:val="22"/>
                <w:szCs w:val="22"/>
                <w:lang w:val="es-CO" w:eastAsia="es-CO"/>
              </w:rPr>
              <w:t>eo</w:t>
            </w:r>
          </w:p>
        </w:tc>
        <w:tc>
          <w:tcPr>
            <w:tcW w:w="4192" w:type="pct"/>
            <w:shd w:val="clear" w:color="auto" w:fill="auto"/>
            <w:vAlign w:val="center"/>
          </w:tcPr>
          <w:p w14:paraId="26567DBB" w14:textId="77777777" w:rsidR="00E76345" w:rsidRPr="003403B1" w:rsidRDefault="00E76345" w:rsidP="008C38A3">
            <w:pPr>
              <w:pStyle w:val="u"/>
              <w:shd w:val="clear" w:color="auto" w:fill="FFFFFF"/>
              <w:spacing w:before="0" w:beforeAutospacing="0" w:after="0" w:afterAutospacing="0"/>
              <w:jc w:val="both"/>
              <w:rPr>
                <w:color w:val="000000" w:themeColor="text1"/>
                <w:sz w:val="22"/>
                <w:szCs w:val="22"/>
              </w:rPr>
            </w:pPr>
            <w:r w:rsidRPr="003403B1">
              <w:rPr>
                <w:color w:val="000000" w:themeColor="text1"/>
                <w:sz w:val="22"/>
                <w:szCs w:val="22"/>
              </w:rPr>
              <w:t>El clima mediterráneo domina en los territorios de la </w:t>
            </w:r>
            <w:r w:rsidRPr="003403B1">
              <w:rPr>
                <w:b/>
                <w:color w:val="000000" w:themeColor="text1"/>
                <w:sz w:val="22"/>
                <w:szCs w:val="22"/>
              </w:rPr>
              <w:t>costa meridional de Europa</w:t>
            </w:r>
            <w:ins w:id="303" w:author="TOSHIBA" w:date="2015-10-29T09:32:00Z">
              <w:r w:rsidR="00253178">
                <w:rPr>
                  <w:b/>
                  <w:color w:val="000000" w:themeColor="text1"/>
                  <w:sz w:val="22"/>
                  <w:szCs w:val="22"/>
                </w:rPr>
                <w:t>,</w:t>
              </w:r>
              <w:r w:rsidR="00253178" w:rsidRPr="00253178">
                <w:rPr>
                  <w:color w:val="000000" w:themeColor="text1"/>
                  <w:sz w:val="22"/>
                  <w:szCs w:val="22"/>
                  <w:rPrChange w:id="304" w:author="TOSHIBA" w:date="2015-10-29T09:32:00Z">
                    <w:rPr>
                      <w:rFonts w:asciiTheme="minorHAnsi" w:eastAsiaTheme="minorHAnsi" w:hAnsiTheme="minorHAnsi" w:cstheme="minorBidi"/>
                      <w:b/>
                      <w:color w:val="000000" w:themeColor="text1"/>
                      <w:sz w:val="22"/>
                      <w:szCs w:val="22"/>
                      <w:lang w:val="es-ES_tradnl" w:eastAsia="en-US"/>
                    </w:rPr>
                  </w:rPrChange>
                </w:rPr>
                <w:t xml:space="preserve"> es decir,</w:t>
              </w:r>
              <w:r w:rsidR="00253178">
                <w:rPr>
                  <w:b/>
                  <w:color w:val="000000" w:themeColor="text1"/>
                  <w:sz w:val="22"/>
                  <w:szCs w:val="22"/>
                </w:rPr>
                <w:t xml:space="preserve"> </w:t>
              </w:r>
            </w:ins>
            <w:del w:id="305" w:author="TOSHIBA" w:date="2015-10-29T09:32:00Z">
              <w:r w:rsidRPr="003403B1" w:rsidDel="00253178">
                <w:rPr>
                  <w:color w:val="000000" w:themeColor="text1"/>
                  <w:sz w:val="22"/>
                  <w:szCs w:val="22"/>
                </w:rPr>
                <w:delText>:</w:delText>
              </w:r>
            </w:del>
            <w:ins w:id="306" w:author="EUGENIA ARCE LONDONO" w:date="2015-04-29T09:25:00Z">
              <w:del w:id="307" w:author="TOSHIBA" w:date="2015-10-29T09:32:00Z">
                <w:r w:rsidDel="00253178">
                  <w:rPr>
                    <w:b/>
                    <w:color w:val="000000" w:themeColor="text1"/>
                    <w:sz w:val="22"/>
                    <w:szCs w:val="22"/>
                  </w:rPr>
                  <w:delText xml:space="preserve"> </w:delText>
                </w:r>
                <w:r w:rsidDel="00253178">
                  <w:rPr>
                    <w:color w:val="000000" w:themeColor="text1"/>
                    <w:sz w:val="22"/>
                    <w:szCs w:val="22"/>
                  </w:rPr>
                  <w:delText>que limita con</w:delText>
                </w:r>
              </w:del>
            </w:ins>
            <w:del w:id="308" w:author="TOSHIBA" w:date="2015-10-29T09:32:00Z">
              <w:r w:rsidDel="00253178">
                <w:rPr>
                  <w:color w:val="000000" w:themeColor="text1"/>
                  <w:sz w:val="22"/>
                  <w:szCs w:val="22"/>
                </w:rPr>
                <w:delText xml:space="preserve"> </w:delText>
              </w:r>
            </w:del>
            <w:r w:rsidRPr="003403B1">
              <w:rPr>
                <w:color w:val="000000" w:themeColor="text1"/>
                <w:sz w:val="22"/>
                <w:szCs w:val="22"/>
              </w:rPr>
              <w:t>Francia, Italia, Croacia, Bosnia-Herzegovina, Albania, Macedonia, Grecia, sur de Bulgaria, costa m</w:t>
            </w:r>
            <w:r>
              <w:rPr>
                <w:color w:val="000000" w:themeColor="text1"/>
                <w:sz w:val="22"/>
                <w:szCs w:val="22"/>
              </w:rPr>
              <w:t>editerránea de Turquía y Chipre</w:t>
            </w:r>
            <w:del w:id="309" w:author="EUGENIA ARCE LONDONO" w:date="2015-04-29T09:25:00Z">
              <w:r w:rsidRPr="003403B1">
                <w:rPr>
                  <w:color w:val="000000" w:themeColor="text1"/>
                  <w:sz w:val="22"/>
                  <w:szCs w:val="22"/>
                </w:rPr>
                <w:delText>).</w:delText>
              </w:r>
            </w:del>
            <w:ins w:id="310" w:author="EUGENIA ARCE LONDONO" w:date="2015-04-29T09:25:00Z">
              <w:r w:rsidRPr="003403B1">
                <w:rPr>
                  <w:color w:val="000000" w:themeColor="text1"/>
                  <w:sz w:val="22"/>
                  <w:szCs w:val="22"/>
                </w:rPr>
                <w:t>.</w:t>
              </w:r>
            </w:ins>
          </w:p>
          <w:p w14:paraId="5F223BBC" w14:textId="77777777" w:rsidR="00E76345" w:rsidRPr="003403B1"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3F5A7C1B" w14:textId="77777777" w:rsidR="00E76345"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Características</w:t>
            </w:r>
            <w:del w:id="311" w:author="TOSHIBA" w:date="2015-10-28T12:14:00Z">
              <w:r w:rsidDel="00225EC7">
                <w:rPr>
                  <w:rFonts w:ascii="Times New Roman" w:eastAsia="Times New Roman" w:hAnsi="Times New Roman" w:cs="Times New Roman"/>
                  <w:b/>
                  <w:color w:val="000000" w:themeColor="text1"/>
                  <w:sz w:val="22"/>
                  <w:szCs w:val="22"/>
                  <w:lang w:val="es-CO" w:eastAsia="es-CO"/>
                </w:rPr>
                <w:delText xml:space="preserve">  </w:delText>
              </w:r>
            </w:del>
            <w:ins w:id="312" w:author="TOSHIBA" w:date="2015-10-28T12:14:00Z">
              <w:r w:rsidR="00225EC7">
                <w:rPr>
                  <w:rFonts w:ascii="Times New Roman" w:eastAsia="Times New Roman" w:hAnsi="Times New Roman" w:cs="Times New Roman"/>
                  <w:b/>
                  <w:color w:val="000000" w:themeColor="text1"/>
                  <w:sz w:val="22"/>
                  <w:szCs w:val="22"/>
                  <w:lang w:val="es-CO" w:eastAsia="es-CO"/>
                </w:rPr>
                <w:t xml:space="preserve"> </w:t>
              </w:r>
            </w:ins>
            <w:r>
              <w:rPr>
                <w:rFonts w:ascii="Times New Roman" w:eastAsia="Times New Roman" w:hAnsi="Times New Roman" w:cs="Times New Roman"/>
                <w:b/>
                <w:color w:val="000000" w:themeColor="text1"/>
                <w:sz w:val="22"/>
                <w:szCs w:val="22"/>
                <w:lang w:val="es-CO" w:eastAsia="es-CO"/>
              </w:rPr>
              <w:t>del clima me</w:t>
            </w:r>
            <w:r w:rsidRPr="003403B1">
              <w:rPr>
                <w:rFonts w:ascii="Times New Roman" w:eastAsia="Times New Roman" w:hAnsi="Times New Roman" w:cs="Times New Roman"/>
                <w:b/>
                <w:color w:val="000000" w:themeColor="text1"/>
                <w:sz w:val="22"/>
                <w:szCs w:val="22"/>
                <w:lang w:val="es-CO" w:eastAsia="es-CO"/>
              </w:rPr>
              <w:t>diterráneo</w:t>
            </w:r>
            <w:del w:id="313" w:author="TOSHIBA" w:date="2015-10-28T18:17:00Z">
              <w:r w:rsidRPr="003403B1" w:rsidDel="004C2581">
                <w:rPr>
                  <w:rFonts w:ascii="Times New Roman" w:eastAsia="Times New Roman" w:hAnsi="Times New Roman" w:cs="Times New Roman"/>
                  <w:b/>
                  <w:color w:val="000000" w:themeColor="text1"/>
                  <w:sz w:val="22"/>
                  <w:szCs w:val="22"/>
                  <w:lang w:val="es-CO" w:eastAsia="es-CO"/>
                </w:rPr>
                <w:delText>:</w:delText>
              </w:r>
            </w:del>
          </w:p>
          <w:p w14:paraId="0D57E55D"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14" w:author="TOSHIBA" w:date="2015-10-29T09:33:00Z">
              <w:r w:rsidRPr="003403B1" w:rsidDel="00253178">
                <w:rPr>
                  <w:rFonts w:ascii="Times New Roman" w:eastAsia="Times New Roman" w:hAnsi="Times New Roman" w:cs="Times New Roman"/>
                  <w:color w:val="000000" w:themeColor="text1"/>
                  <w:sz w:val="22"/>
                  <w:szCs w:val="22"/>
                  <w:lang w:val="es-CO" w:eastAsia="es-CO"/>
                </w:rPr>
                <w:delText>Las t</w:delText>
              </w:r>
            </w:del>
            <w:ins w:id="315" w:author="TOSHIBA" w:date="2015-10-29T09:33:00Z">
              <w:r w:rsidR="00253178">
                <w:rPr>
                  <w:rFonts w:ascii="Times New Roman" w:eastAsia="Times New Roman" w:hAnsi="Times New Roman" w:cs="Times New Roman"/>
                  <w:color w:val="000000" w:themeColor="text1"/>
                  <w:sz w:val="22"/>
                  <w:szCs w:val="22"/>
                  <w:lang w:val="es-CO" w:eastAsia="es-CO"/>
                </w:rPr>
                <w:t>T</w:t>
              </w:r>
            </w:ins>
            <w:r w:rsidRPr="003403B1">
              <w:rPr>
                <w:rFonts w:ascii="Times New Roman" w:eastAsia="Times New Roman" w:hAnsi="Times New Roman" w:cs="Times New Roman"/>
                <w:color w:val="000000" w:themeColor="text1"/>
                <w:sz w:val="22"/>
                <w:szCs w:val="22"/>
                <w:lang w:val="es-CO" w:eastAsia="es-CO"/>
              </w:rPr>
              <w:t>emperaturas: inviernos suaves y veranos calurosos.</w:t>
            </w:r>
          </w:p>
          <w:p w14:paraId="0006D431"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16" w:author="TOSHIBA" w:date="2015-10-29T09:33:00Z">
              <w:r w:rsidRPr="003403B1" w:rsidDel="00253178">
                <w:rPr>
                  <w:rFonts w:ascii="Times New Roman" w:eastAsia="Times New Roman" w:hAnsi="Times New Roman" w:cs="Times New Roman"/>
                  <w:color w:val="000000" w:themeColor="text1"/>
                  <w:sz w:val="22"/>
                  <w:szCs w:val="22"/>
                  <w:lang w:val="es-CO" w:eastAsia="es-CO"/>
                </w:rPr>
                <w:delText>Las p</w:delText>
              </w:r>
            </w:del>
            <w:ins w:id="317" w:author="TOSHIBA" w:date="2015-10-29T09:33:00Z">
              <w:r w:rsidR="00253178">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recipitaciones: escasas.</w:t>
            </w:r>
          </w:p>
          <w:p w14:paraId="21070025" w14:textId="77777777" w:rsidR="00E76345" w:rsidRPr="003403B1" w:rsidRDefault="00E76345" w:rsidP="008C38A3">
            <w:pPr>
              <w:spacing w:after="0"/>
              <w:rPr>
                <w:rFonts w:ascii="Times New Roman" w:eastAsia="Times New Roman" w:hAnsi="Times New Roman" w:cs="Times New Roman"/>
                <w:b/>
                <w:bCs/>
                <w:color w:val="000000" w:themeColor="text1"/>
                <w:sz w:val="22"/>
                <w:szCs w:val="22"/>
                <w:lang w:val="es-CO" w:eastAsia="es-CO"/>
              </w:rPr>
            </w:pPr>
            <w:del w:id="318" w:author="TOSHIBA" w:date="2015-10-29T09:33:00Z">
              <w:r w:rsidRPr="003403B1" w:rsidDel="00253178">
                <w:rPr>
                  <w:rFonts w:ascii="Times New Roman" w:eastAsia="Times New Roman" w:hAnsi="Times New Roman" w:cs="Times New Roman"/>
                  <w:color w:val="000000" w:themeColor="text1"/>
                  <w:sz w:val="22"/>
                  <w:szCs w:val="22"/>
                  <w:lang w:val="es-CO" w:eastAsia="es-CO"/>
                </w:rPr>
                <w:delText>El p</w:delText>
              </w:r>
            </w:del>
            <w:ins w:id="319" w:author="TOSHIBA" w:date="2015-10-29T09:33:00Z">
              <w:r w:rsidR="00253178">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 xml:space="preserve">aisaje: está muy humanizado. Sus espacios naturales se identifican por sus bosques de </w:t>
            </w:r>
            <w:r w:rsidRPr="004C2581">
              <w:rPr>
                <w:rFonts w:ascii="Times New Roman" w:eastAsia="Times New Roman" w:hAnsi="Times New Roman" w:cs="Times New Roman"/>
                <w:b/>
                <w:color w:val="000000" w:themeColor="text1"/>
                <w:sz w:val="22"/>
                <w:szCs w:val="22"/>
                <w:lang w:val="es-CO" w:eastAsia="es-CO"/>
                <w:rPrChange w:id="320" w:author="TOSHIBA" w:date="2015-10-28T18:10:00Z">
                  <w:rPr>
                    <w:rFonts w:ascii="Times New Roman" w:eastAsia="Times New Roman" w:hAnsi="Times New Roman" w:cs="Times New Roman"/>
                    <w:color w:val="000000" w:themeColor="text1"/>
                    <w:sz w:val="22"/>
                    <w:szCs w:val="22"/>
                    <w:lang w:val="es-CO" w:eastAsia="es-CO"/>
                  </w:rPr>
                </w:rPrChange>
              </w:rPr>
              <w:t>hoja perenne</w:t>
            </w:r>
            <w:r w:rsidRPr="003403B1">
              <w:rPr>
                <w:rFonts w:ascii="Times New Roman" w:eastAsia="Times New Roman" w:hAnsi="Times New Roman" w:cs="Times New Roman"/>
                <w:color w:val="000000" w:themeColor="text1"/>
                <w:sz w:val="22"/>
                <w:szCs w:val="22"/>
                <w:lang w:val="es-CO" w:eastAsia="es-CO"/>
              </w:rPr>
              <w:t xml:space="preserve"> (pinos y encinas), </w:t>
            </w:r>
            <w:r w:rsidRPr="004C2581">
              <w:fldChar w:fldCharType="begin"/>
            </w:r>
            <w:r w:rsidRPr="004C2581">
              <w:instrText xml:space="preserve"> HYPERLINK "http://www.juntadeandalucia.es/averroes/centros-tic/14002984/helvia/aula/archivos/repositorio/3000/3021/html/proyecto_verde/bosque_perennif.htm" </w:instrText>
            </w:r>
            <w:r w:rsidRPr="004C2581">
              <w:rPr>
                <w:rPrChange w:id="321" w:author="TOSHIBA" w:date="2015-10-28T18:10:00Z">
                  <w:rPr>
                    <w:rStyle w:val="Hipervnculo"/>
                    <w:rFonts w:ascii="Times New Roman" w:eastAsia="Times New Roman" w:hAnsi="Times New Roman" w:cs="Times New Roman"/>
                    <w:color w:val="000000" w:themeColor="text1"/>
                    <w:sz w:val="22"/>
                    <w:szCs w:val="22"/>
                    <w:lang w:val="es-CO" w:eastAsia="es-CO"/>
                  </w:rPr>
                </w:rPrChange>
              </w:rPr>
              <w:fldChar w:fldCharType="separate"/>
            </w:r>
            <w:r w:rsidRPr="004C2581">
              <w:rPr>
                <w:rStyle w:val="Hipervnculo"/>
                <w:rFonts w:ascii="Times New Roman" w:eastAsia="Times New Roman" w:hAnsi="Times New Roman" w:cs="Times New Roman"/>
                <w:b/>
                <w:color w:val="000000" w:themeColor="text1"/>
                <w:sz w:val="22"/>
                <w:szCs w:val="22"/>
                <w:u w:val="none"/>
                <w:lang w:val="es-CO" w:eastAsia="es-CO"/>
                <w:rPrChange w:id="322" w:author="TOSHIBA" w:date="2015-10-28T18:11:00Z">
                  <w:rPr>
                    <w:rStyle w:val="Hipervnculo"/>
                    <w:rFonts w:ascii="Times New Roman" w:eastAsia="Times New Roman" w:hAnsi="Times New Roman" w:cs="Times New Roman"/>
                    <w:color w:val="000000" w:themeColor="text1"/>
                    <w:sz w:val="22"/>
                    <w:szCs w:val="22"/>
                    <w:lang w:val="es-CO" w:eastAsia="es-CO"/>
                  </w:rPr>
                </w:rPrChange>
              </w:rPr>
              <w:t>sotobosque de matorral, garriga</w:t>
            </w:r>
            <w:r w:rsidRPr="004C2581">
              <w:rPr>
                <w:rStyle w:val="Hipervnculo"/>
                <w:rFonts w:ascii="Times New Roman" w:eastAsia="Times New Roman" w:hAnsi="Times New Roman" w:cs="Times New Roman"/>
                <w:color w:val="000000" w:themeColor="text1"/>
                <w:sz w:val="22"/>
                <w:szCs w:val="22"/>
                <w:u w:val="none"/>
                <w:lang w:val="es-CO" w:eastAsia="es-CO"/>
                <w:rPrChange w:id="323" w:author="TOSHIBA" w:date="2015-10-28T18:10:00Z">
                  <w:rPr>
                    <w:rStyle w:val="Hipervnculo"/>
                    <w:rFonts w:ascii="Times New Roman" w:eastAsia="Times New Roman" w:hAnsi="Times New Roman" w:cs="Times New Roman"/>
                    <w:color w:val="000000" w:themeColor="text1"/>
                    <w:sz w:val="22"/>
                    <w:szCs w:val="22"/>
                    <w:lang w:val="es-CO" w:eastAsia="es-CO"/>
                  </w:rPr>
                </w:rPrChange>
              </w:rPr>
              <w:t xml:space="preserve"> y </w:t>
            </w:r>
            <w:r w:rsidRPr="004C2581">
              <w:rPr>
                <w:rStyle w:val="Hipervnculo"/>
                <w:rFonts w:ascii="Times New Roman" w:eastAsia="Times New Roman" w:hAnsi="Times New Roman" w:cs="Times New Roman"/>
                <w:b/>
                <w:color w:val="000000" w:themeColor="text1"/>
                <w:sz w:val="22"/>
                <w:szCs w:val="22"/>
                <w:u w:val="none"/>
                <w:lang w:val="es-CO" w:eastAsia="es-CO"/>
                <w:rPrChange w:id="324" w:author="TOSHIBA" w:date="2015-10-28T18:11:00Z">
                  <w:rPr>
                    <w:rStyle w:val="Hipervnculo"/>
                    <w:rFonts w:ascii="Times New Roman" w:eastAsia="Times New Roman" w:hAnsi="Times New Roman" w:cs="Times New Roman"/>
                    <w:color w:val="000000" w:themeColor="text1"/>
                    <w:sz w:val="22"/>
                    <w:szCs w:val="22"/>
                    <w:lang w:val="es-CO" w:eastAsia="es-CO"/>
                  </w:rPr>
                </w:rPrChange>
              </w:rPr>
              <w:t>maquia</w:t>
            </w:r>
            <w:r w:rsidRPr="004C2581">
              <w:rPr>
                <w:rStyle w:val="Hipervnculo"/>
                <w:rFonts w:ascii="Times New Roman" w:eastAsia="Times New Roman" w:hAnsi="Times New Roman" w:cs="Times New Roman"/>
                <w:color w:val="000000" w:themeColor="text1"/>
                <w:sz w:val="22"/>
                <w:szCs w:val="22"/>
                <w:u w:val="none"/>
                <w:lang w:val="es-CO" w:eastAsia="es-CO"/>
                <w:rPrChange w:id="325" w:author="TOSHIBA" w:date="2015-10-28T18:10:00Z">
                  <w:rPr>
                    <w:rStyle w:val="Hipervnculo"/>
                    <w:rFonts w:ascii="Times New Roman" w:eastAsia="Times New Roman" w:hAnsi="Times New Roman" w:cs="Times New Roman"/>
                    <w:color w:val="000000" w:themeColor="text1"/>
                    <w:sz w:val="22"/>
                    <w:szCs w:val="22"/>
                    <w:lang w:val="es-CO" w:eastAsia="es-CO"/>
                  </w:rPr>
                </w:rPrChange>
              </w:rPr>
              <w:fldChar w:fldCharType="end"/>
            </w:r>
            <w:r w:rsidRPr="003403B1">
              <w:rPr>
                <w:rFonts w:ascii="Times New Roman" w:eastAsia="Times New Roman" w:hAnsi="Times New Roman" w:cs="Times New Roman"/>
                <w:color w:val="000000" w:themeColor="text1"/>
                <w:sz w:val="22"/>
                <w:szCs w:val="22"/>
                <w:lang w:val="es-CO" w:eastAsia="es-CO"/>
              </w:rPr>
              <w:t>. También existen zonas áridas.</w:t>
            </w:r>
          </w:p>
        </w:tc>
      </w:tr>
      <w:tr w:rsidR="00E76345" w:rsidRPr="001726C4" w14:paraId="69C0FC16" w14:textId="77777777" w:rsidTr="00A17AAE">
        <w:trPr>
          <w:tblCellSpacing w:w="7" w:type="dxa"/>
          <w:jc w:val="center"/>
        </w:trPr>
        <w:tc>
          <w:tcPr>
            <w:tcW w:w="784" w:type="pct"/>
            <w:shd w:val="clear" w:color="auto" w:fill="auto"/>
          </w:tcPr>
          <w:p w14:paraId="40107658" w14:textId="77777777" w:rsidR="00E76345" w:rsidRPr="003403B1" w:rsidRDefault="00E76345" w:rsidP="008C38A3">
            <w:pPr>
              <w:spacing w:after="0"/>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b/>
                <w:bCs/>
                <w:color w:val="000000" w:themeColor="text1"/>
                <w:sz w:val="22"/>
                <w:szCs w:val="22"/>
                <w:lang w:val="es-CO" w:eastAsia="es-CO"/>
              </w:rPr>
              <w:t xml:space="preserve">El </w:t>
            </w:r>
            <w:del w:id="326" w:author="EUGENIA ARCE LONDONO" w:date="2015-04-29T09:25:00Z">
              <w:r w:rsidRPr="003403B1">
                <w:rPr>
                  <w:rFonts w:ascii="Times New Roman" w:eastAsia="Times New Roman" w:hAnsi="Times New Roman" w:cs="Times New Roman"/>
                  <w:b/>
                  <w:bCs/>
                  <w:color w:val="000000" w:themeColor="text1"/>
                  <w:sz w:val="22"/>
                  <w:szCs w:val="22"/>
                  <w:lang w:val="es-CO" w:eastAsia="es-CO"/>
                </w:rPr>
                <w:delText>Clima</w:delText>
              </w:r>
            </w:del>
            <w:ins w:id="327" w:author="EUGENIA ARCE LONDONO" w:date="2015-04-29T09:25:00Z">
              <w:r>
                <w:rPr>
                  <w:rFonts w:ascii="Times New Roman" w:eastAsia="Times New Roman" w:hAnsi="Times New Roman" w:cs="Times New Roman"/>
                  <w:b/>
                  <w:bCs/>
                  <w:color w:val="000000" w:themeColor="text1"/>
                  <w:sz w:val="22"/>
                  <w:szCs w:val="22"/>
                  <w:lang w:val="es-CO" w:eastAsia="es-CO"/>
                </w:rPr>
                <w:t>c</w:t>
              </w:r>
              <w:r w:rsidRPr="003403B1">
                <w:rPr>
                  <w:rFonts w:ascii="Times New Roman" w:eastAsia="Times New Roman" w:hAnsi="Times New Roman" w:cs="Times New Roman"/>
                  <w:b/>
                  <w:bCs/>
                  <w:color w:val="000000" w:themeColor="text1"/>
                  <w:sz w:val="22"/>
                  <w:szCs w:val="22"/>
                  <w:lang w:val="es-CO" w:eastAsia="es-CO"/>
                </w:rPr>
                <w:t>lima</w:t>
              </w:r>
            </w:ins>
            <w:r w:rsidRPr="003403B1">
              <w:rPr>
                <w:rFonts w:ascii="Times New Roman" w:eastAsia="Times New Roman" w:hAnsi="Times New Roman" w:cs="Times New Roman"/>
                <w:b/>
                <w:bCs/>
                <w:color w:val="000000" w:themeColor="text1"/>
                <w:sz w:val="22"/>
                <w:szCs w:val="22"/>
                <w:lang w:val="es-CO" w:eastAsia="es-CO"/>
              </w:rPr>
              <w:t xml:space="preserve"> continental</w:t>
            </w:r>
          </w:p>
        </w:tc>
        <w:tc>
          <w:tcPr>
            <w:tcW w:w="4192" w:type="pct"/>
            <w:shd w:val="clear" w:color="auto" w:fill="auto"/>
            <w:vAlign w:val="center"/>
          </w:tcPr>
          <w:p w14:paraId="5298DF7D" w14:textId="77777777" w:rsidR="00E76345" w:rsidRPr="003403B1" w:rsidRDefault="00E76345" w:rsidP="008C38A3">
            <w:pPr>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Localizado</w:t>
            </w:r>
            <w:del w:id="328" w:author="TOSHIBA" w:date="2015-10-28T12:14:00Z">
              <w:r w:rsidRPr="003403B1" w:rsidDel="00225EC7">
                <w:rPr>
                  <w:rFonts w:ascii="Times New Roman" w:eastAsia="Times New Roman" w:hAnsi="Times New Roman" w:cs="Times New Roman"/>
                  <w:color w:val="000000" w:themeColor="text1"/>
                  <w:sz w:val="22"/>
                  <w:szCs w:val="22"/>
                  <w:lang w:val="es-CO" w:eastAsia="es-CO"/>
                </w:rPr>
                <w:delText xml:space="preserve">  </w:delText>
              </w:r>
            </w:del>
            <w:ins w:id="329" w:author="TOSHIBA" w:date="2015-10-28T12:14:00Z">
              <w:r w:rsidR="00225EC7">
                <w:rPr>
                  <w:rFonts w:ascii="Times New Roman" w:eastAsia="Times New Roman" w:hAnsi="Times New Roman" w:cs="Times New Roman"/>
                  <w:color w:val="000000" w:themeColor="text1"/>
                  <w:sz w:val="22"/>
                  <w:szCs w:val="22"/>
                  <w:lang w:val="es-CO" w:eastAsia="es-CO"/>
                </w:rPr>
                <w:t xml:space="preserve"> </w:t>
              </w:r>
            </w:ins>
            <w:r w:rsidRPr="003403B1">
              <w:rPr>
                <w:rFonts w:ascii="Times New Roman" w:eastAsia="Times New Roman" w:hAnsi="Times New Roman" w:cs="Times New Roman"/>
                <w:color w:val="000000" w:themeColor="text1"/>
                <w:sz w:val="22"/>
                <w:szCs w:val="22"/>
                <w:lang w:val="es-CO" w:eastAsia="es-CO"/>
              </w:rPr>
              <w:t>en las </w:t>
            </w:r>
            <w:r w:rsidRPr="003403B1">
              <w:rPr>
                <w:rFonts w:ascii="Times New Roman" w:eastAsia="Times New Roman" w:hAnsi="Times New Roman" w:cs="Times New Roman"/>
                <w:b/>
                <w:color w:val="000000" w:themeColor="text1"/>
                <w:sz w:val="22"/>
                <w:szCs w:val="22"/>
                <w:lang w:val="es-CO" w:eastAsia="es-CO"/>
              </w:rPr>
              <w:t>regiones interiores de Europa</w:t>
            </w:r>
            <w:r w:rsidRPr="003403B1">
              <w:rPr>
                <w:rFonts w:ascii="Times New Roman" w:eastAsia="Times New Roman" w:hAnsi="Times New Roman" w:cs="Times New Roman"/>
                <w:color w:val="000000" w:themeColor="text1"/>
                <w:sz w:val="22"/>
                <w:szCs w:val="22"/>
                <w:lang w:val="es-CO" w:eastAsia="es-CO"/>
              </w:rPr>
              <w:t xml:space="preserve">, </w:t>
            </w:r>
            <w:del w:id="330" w:author="EUGENIA ARCE LONDONO" w:date="2015-04-29T09:25:00Z">
              <w:r w:rsidRPr="003403B1">
                <w:rPr>
                  <w:rFonts w:ascii="Times New Roman" w:eastAsia="Times New Roman" w:hAnsi="Times New Roman" w:cs="Times New Roman"/>
                  <w:color w:val="000000" w:themeColor="text1"/>
                  <w:sz w:val="22"/>
                  <w:szCs w:val="22"/>
                  <w:lang w:val="es-CO" w:eastAsia="es-CO"/>
                </w:rPr>
                <w:delText xml:space="preserve">en concreto </w:delText>
              </w:r>
              <w:r>
                <w:rPr>
                  <w:rFonts w:ascii="Times New Roman" w:eastAsia="Times New Roman" w:hAnsi="Times New Roman" w:cs="Times New Roman"/>
                  <w:color w:val="000000" w:themeColor="text1"/>
                  <w:sz w:val="22"/>
                  <w:szCs w:val="22"/>
                  <w:lang w:val="es-CO" w:eastAsia="es-CO"/>
                </w:rPr>
                <w:delText>en</w:delText>
              </w:r>
            </w:del>
            <w:ins w:id="331" w:author="EUGENIA ARCE LONDONO" w:date="2015-04-29T09:25:00Z">
              <w:del w:id="332" w:author="TOSHIBA" w:date="2015-10-28T18:15:00Z">
                <w:r w:rsidDel="004C2581">
                  <w:rPr>
                    <w:rFonts w:ascii="Times New Roman" w:eastAsia="Times New Roman" w:hAnsi="Times New Roman" w:cs="Times New Roman"/>
                    <w:color w:val="000000" w:themeColor="text1"/>
                    <w:sz w:val="22"/>
                    <w:szCs w:val="22"/>
                    <w:lang w:val="es-CO" w:eastAsia="es-CO"/>
                  </w:rPr>
                  <w:delText>tales</w:delText>
                </w:r>
              </w:del>
              <w:r>
                <w:rPr>
                  <w:rFonts w:ascii="Times New Roman" w:eastAsia="Times New Roman" w:hAnsi="Times New Roman" w:cs="Times New Roman"/>
                  <w:color w:val="000000" w:themeColor="text1"/>
                  <w:sz w:val="22"/>
                  <w:szCs w:val="22"/>
                  <w:lang w:val="es-CO" w:eastAsia="es-CO"/>
                </w:rPr>
                <w:t xml:space="preserve"> como</w:t>
              </w:r>
            </w:ins>
            <w:r>
              <w:rPr>
                <w:rFonts w:ascii="Times New Roman" w:eastAsia="Times New Roman" w:hAnsi="Times New Roman" w:cs="Times New Roman"/>
                <w:color w:val="000000" w:themeColor="text1"/>
                <w:sz w:val="22"/>
                <w:szCs w:val="22"/>
                <w:lang w:val="es-CO" w:eastAsia="es-CO"/>
              </w:rPr>
              <w:t xml:space="preserve"> </w:t>
            </w:r>
            <w:r w:rsidRPr="003403B1">
              <w:rPr>
                <w:rFonts w:ascii="Times New Roman" w:eastAsia="Times New Roman" w:hAnsi="Times New Roman" w:cs="Times New Roman"/>
                <w:color w:val="000000" w:themeColor="text1"/>
                <w:sz w:val="22"/>
                <w:szCs w:val="22"/>
                <w:lang w:val="es-CO" w:eastAsia="es-CO"/>
              </w:rPr>
              <w:t xml:space="preserve">el centro de Francia, </w:t>
            </w:r>
            <w:r>
              <w:rPr>
                <w:rFonts w:ascii="Times New Roman" w:eastAsia="Times New Roman" w:hAnsi="Times New Roman" w:cs="Times New Roman"/>
                <w:color w:val="000000" w:themeColor="text1"/>
                <w:sz w:val="22"/>
                <w:szCs w:val="22"/>
                <w:lang w:val="es-CO" w:eastAsia="es-CO"/>
              </w:rPr>
              <w:t xml:space="preserve">el </w:t>
            </w:r>
            <w:r w:rsidRPr="003403B1">
              <w:rPr>
                <w:rFonts w:ascii="Times New Roman" w:eastAsia="Times New Roman" w:hAnsi="Times New Roman" w:cs="Times New Roman"/>
                <w:color w:val="000000" w:themeColor="text1"/>
                <w:sz w:val="22"/>
                <w:szCs w:val="22"/>
                <w:lang w:val="es-CO" w:eastAsia="es-CO"/>
              </w:rPr>
              <w:t>sur y este de Alemania,</w:t>
            </w:r>
            <w:del w:id="333" w:author="EUGENIA ARCE LONDONO" w:date="2015-04-29T09:25:00Z">
              <w:r w:rsidRPr="003403B1">
                <w:rPr>
                  <w:rFonts w:ascii="Times New Roman" w:eastAsia="Times New Roman" w:hAnsi="Times New Roman" w:cs="Times New Roman"/>
                  <w:color w:val="000000" w:themeColor="text1"/>
                  <w:sz w:val="22"/>
                  <w:szCs w:val="22"/>
                  <w:lang w:val="es-CO" w:eastAsia="es-CO"/>
                </w:rPr>
                <w:delText xml:space="preserve"> </w:delText>
              </w:r>
              <w:r>
                <w:rPr>
                  <w:rFonts w:ascii="Times New Roman" w:eastAsia="Times New Roman" w:hAnsi="Times New Roman" w:cs="Times New Roman"/>
                  <w:color w:val="000000" w:themeColor="text1"/>
                  <w:sz w:val="22"/>
                  <w:szCs w:val="22"/>
                  <w:lang w:val="es-CO" w:eastAsia="es-CO"/>
                </w:rPr>
                <w:delText>en</w:delText>
              </w:r>
            </w:del>
            <w:r w:rsidRPr="003403B1">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 xml:space="preserve">la </w:t>
            </w:r>
            <w:r w:rsidRPr="003403B1">
              <w:rPr>
                <w:rFonts w:ascii="Times New Roman" w:eastAsia="Times New Roman" w:hAnsi="Times New Roman" w:cs="Times New Roman"/>
                <w:color w:val="000000" w:themeColor="text1"/>
                <w:sz w:val="22"/>
                <w:szCs w:val="22"/>
                <w:lang w:val="es-CO" w:eastAsia="es-CO"/>
              </w:rPr>
              <w:t>República Checa, Polonia, Rusia, Ucrania, Eslovaquia, Hungría y Rumania</w:t>
            </w:r>
            <w:r>
              <w:rPr>
                <w:rFonts w:ascii="Times New Roman" w:eastAsia="Times New Roman" w:hAnsi="Times New Roman" w:cs="Times New Roman"/>
                <w:color w:val="000000" w:themeColor="text1"/>
                <w:sz w:val="22"/>
                <w:szCs w:val="22"/>
                <w:lang w:val="es-CO" w:eastAsia="es-CO"/>
              </w:rPr>
              <w:t>.</w:t>
            </w:r>
          </w:p>
          <w:p w14:paraId="4DC2B03A" w14:textId="77777777" w:rsidR="00E76345" w:rsidRPr="003403B1" w:rsidRDefault="00E76345" w:rsidP="008C38A3">
            <w:pPr>
              <w:spacing w:after="0"/>
              <w:jc w:val="both"/>
              <w:rPr>
                <w:rFonts w:ascii="Times New Roman" w:eastAsia="Times New Roman" w:hAnsi="Times New Roman" w:cs="Times New Roman"/>
                <w:color w:val="000000" w:themeColor="text1"/>
                <w:sz w:val="22"/>
                <w:szCs w:val="22"/>
                <w:lang w:val="es-CO" w:eastAsia="es-CO"/>
              </w:rPr>
            </w:pPr>
          </w:p>
          <w:p w14:paraId="40EF778A" w14:textId="77777777" w:rsidR="00E76345" w:rsidRPr="003403B1"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 xml:space="preserve">El paisaje de la Europa continental es uno de los más humanizados. Es reconocible por sus extensas llanuras, aunque también </w:t>
            </w:r>
            <w:ins w:id="334" w:author="TOSHIBA" w:date="2015-10-28T18:16:00Z">
              <w:r w:rsidR="004C2581">
                <w:rPr>
                  <w:rFonts w:ascii="Times New Roman" w:eastAsia="Times New Roman" w:hAnsi="Times New Roman" w:cs="Times New Roman"/>
                  <w:color w:val="000000" w:themeColor="text1"/>
                  <w:sz w:val="22"/>
                  <w:szCs w:val="22"/>
                  <w:lang w:val="es-CO" w:eastAsia="es-CO"/>
                </w:rPr>
                <w:t xml:space="preserve">presenta </w:t>
              </w:r>
            </w:ins>
            <w:del w:id="335" w:author="TOSHIBA" w:date="2015-10-28T18:16:00Z">
              <w:r w:rsidRPr="003403B1" w:rsidDel="004C2581">
                <w:rPr>
                  <w:rFonts w:ascii="Times New Roman" w:eastAsia="Times New Roman" w:hAnsi="Times New Roman" w:cs="Times New Roman"/>
                  <w:color w:val="000000" w:themeColor="text1"/>
                  <w:sz w:val="22"/>
                  <w:szCs w:val="22"/>
                  <w:lang w:val="es-CO" w:eastAsia="es-CO"/>
                </w:rPr>
                <w:delText xml:space="preserve">hay </w:delText>
              </w:r>
            </w:del>
            <w:r w:rsidRPr="003403B1">
              <w:rPr>
                <w:rFonts w:ascii="Times New Roman" w:eastAsia="Times New Roman" w:hAnsi="Times New Roman" w:cs="Times New Roman"/>
                <w:color w:val="000000" w:themeColor="text1"/>
                <w:sz w:val="22"/>
                <w:szCs w:val="22"/>
                <w:lang w:val="es-CO" w:eastAsia="es-CO"/>
              </w:rPr>
              <w:t>importantes sistemas montañosos en el sur (</w:t>
            </w:r>
            <w:ins w:id="336" w:author="EUGENIA ARCE LONDONO" w:date="2015-04-29T09:25:00Z">
              <w:r>
                <w:rPr>
                  <w:rFonts w:ascii="Times New Roman" w:eastAsia="Times New Roman" w:hAnsi="Times New Roman" w:cs="Times New Roman"/>
                  <w:color w:val="000000" w:themeColor="text1"/>
                  <w:sz w:val="22"/>
                  <w:szCs w:val="22"/>
                  <w:lang w:val="es-CO" w:eastAsia="es-CO"/>
                </w:rPr>
                <w:t xml:space="preserve">los </w:t>
              </w:r>
            </w:ins>
            <w:r w:rsidRPr="003403B1">
              <w:rPr>
                <w:rFonts w:ascii="Times New Roman" w:eastAsia="Times New Roman" w:hAnsi="Times New Roman" w:cs="Times New Roman"/>
                <w:color w:val="000000" w:themeColor="text1"/>
                <w:sz w:val="22"/>
                <w:szCs w:val="22"/>
                <w:lang w:val="es-CO" w:eastAsia="es-CO"/>
              </w:rPr>
              <w:t>Alpes) y el este (</w:t>
            </w:r>
            <w:ins w:id="337" w:author="EUGENIA ARCE LONDONO" w:date="2015-04-29T09:25:00Z">
              <w:r>
                <w:rPr>
                  <w:rFonts w:ascii="Times New Roman" w:eastAsia="Times New Roman" w:hAnsi="Times New Roman" w:cs="Times New Roman"/>
                  <w:color w:val="000000" w:themeColor="text1"/>
                  <w:sz w:val="22"/>
                  <w:szCs w:val="22"/>
                  <w:lang w:val="es-CO" w:eastAsia="es-CO"/>
                </w:rPr>
                <w:t xml:space="preserve">el </w:t>
              </w:r>
            </w:ins>
            <w:r w:rsidRPr="003403B1">
              <w:rPr>
                <w:rFonts w:ascii="Times New Roman" w:eastAsia="Times New Roman" w:hAnsi="Times New Roman" w:cs="Times New Roman"/>
                <w:color w:val="000000" w:themeColor="text1"/>
                <w:sz w:val="22"/>
                <w:szCs w:val="22"/>
                <w:lang w:val="es-CO" w:eastAsia="es-CO"/>
              </w:rPr>
              <w:t>Cáucaso).</w:t>
            </w:r>
          </w:p>
          <w:p w14:paraId="3DC9B423" w14:textId="77777777" w:rsidR="00E76345" w:rsidRPr="003403B1" w:rsidRDefault="00E76345" w:rsidP="008C38A3">
            <w:pPr>
              <w:spacing w:after="0"/>
              <w:jc w:val="both"/>
              <w:rPr>
                <w:rFonts w:ascii="Times New Roman" w:eastAsia="Times New Roman" w:hAnsi="Times New Roman" w:cs="Times New Roman"/>
                <w:color w:val="000000" w:themeColor="text1"/>
                <w:sz w:val="22"/>
                <w:szCs w:val="22"/>
                <w:lang w:val="es-CO" w:eastAsia="es-CO"/>
              </w:rPr>
            </w:pPr>
          </w:p>
          <w:p w14:paraId="7E1075BB" w14:textId="77777777" w:rsidR="00E76345" w:rsidRPr="00917AD7" w:rsidRDefault="00E76345" w:rsidP="008C38A3">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Características</w:t>
            </w:r>
            <w:del w:id="338" w:author="TOSHIBA" w:date="2015-10-28T12:15:00Z">
              <w:r w:rsidRPr="00917AD7" w:rsidDel="00225EC7">
                <w:rPr>
                  <w:rFonts w:ascii="Times New Roman" w:eastAsia="Times New Roman" w:hAnsi="Times New Roman" w:cs="Times New Roman"/>
                  <w:b/>
                  <w:color w:val="000000" w:themeColor="text1"/>
                  <w:sz w:val="22"/>
                  <w:szCs w:val="22"/>
                  <w:lang w:val="es-CO" w:eastAsia="es-CO"/>
                </w:rPr>
                <w:delText xml:space="preserve">  </w:delText>
              </w:r>
            </w:del>
            <w:ins w:id="339" w:author="TOSHIBA" w:date="2015-10-28T12:15:00Z">
              <w:r w:rsidR="00225EC7">
                <w:rPr>
                  <w:rFonts w:ascii="Times New Roman" w:eastAsia="Times New Roman" w:hAnsi="Times New Roman" w:cs="Times New Roman"/>
                  <w:b/>
                  <w:color w:val="000000" w:themeColor="text1"/>
                  <w:sz w:val="22"/>
                  <w:szCs w:val="22"/>
                  <w:lang w:val="es-CO" w:eastAsia="es-CO"/>
                </w:rPr>
                <w:t xml:space="preserve"> </w:t>
              </w:r>
            </w:ins>
            <w:r w:rsidRPr="00917AD7">
              <w:rPr>
                <w:rFonts w:ascii="Times New Roman" w:eastAsia="Times New Roman" w:hAnsi="Times New Roman" w:cs="Times New Roman"/>
                <w:b/>
                <w:color w:val="000000" w:themeColor="text1"/>
                <w:sz w:val="22"/>
                <w:szCs w:val="22"/>
                <w:lang w:val="es-CO" w:eastAsia="es-CO"/>
              </w:rPr>
              <w:t>del clima continental</w:t>
            </w:r>
            <w:del w:id="340" w:author="TOSHIBA" w:date="2015-10-28T18:17:00Z">
              <w:r w:rsidRPr="00917AD7" w:rsidDel="004C2581">
                <w:rPr>
                  <w:rFonts w:ascii="Times New Roman" w:eastAsia="Times New Roman" w:hAnsi="Times New Roman" w:cs="Times New Roman"/>
                  <w:b/>
                  <w:color w:val="000000" w:themeColor="text1"/>
                  <w:sz w:val="22"/>
                  <w:szCs w:val="22"/>
                  <w:lang w:val="es-CO" w:eastAsia="es-CO"/>
                </w:rPr>
                <w:delText>:</w:delText>
              </w:r>
            </w:del>
          </w:p>
          <w:p w14:paraId="58819106"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41" w:author="TOSHIBA" w:date="2015-10-29T09:34:00Z">
              <w:r w:rsidRPr="003403B1" w:rsidDel="00253178">
                <w:rPr>
                  <w:rFonts w:ascii="Times New Roman" w:eastAsia="Times New Roman" w:hAnsi="Times New Roman" w:cs="Times New Roman"/>
                  <w:color w:val="000000" w:themeColor="text1"/>
                  <w:sz w:val="22"/>
                  <w:szCs w:val="22"/>
                  <w:lang w:val="es-CO" w:eastAsia="es-CO"/>
                </w:rPr>
                <w:lastRenderedPageBreak/>
                <w:delText>Las t</w:delText>
              </w:r>
            </w:del>
            <w:ins w:id="342" w:author="TOSHIBA" w:date="2015-10-29T09:34:00Z">
              <w:r w:rsidR="00253178">
                <w:rPr>
                  <w:rFonts w:ascii="Times New Roman" w:eastAsia="Times New Roman" w:hAnsi="Times New Roman" w:cs="Times New Roman"/>
                  <w:color w:val="000000" w:themeColor="text1"/>
                  <w:sz w:val="22"/>
                  <w:szCs w:val="22"/>
                  <w:lang w:val="es-CO" w:eastAsia="es-CO"/>
                </w:rPr>
                <w:t>T</w:t>
              </w:r>
            </w:ins>
            <w:r w:rsidRPr="003403B1">
              <w:rPr>
                <w:rFonts w:ascii="Times New Roman" w:eastAsia="Times New Roman" w:hAnsi="Times New Roman" w:cs="Times New Roman"/>
                <w:color w:val="000000" w:themeColor="text1"/>
                <w:sz w:val="22"/>
                <w:szCs w:val="22"/>
                <w:lang w:val="es-CO" w:eastAsia="es-CO"/>
              </w:rPr>
              <w:t>emperaturas: inviernos fríos y veranos calurosos.</w:t>
            </w:r>
          </w:p>
          <w:p w14:paraId="7DA58A63"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43" w:author="TOSHIBA" w:date="2015-10-29T09:35:00Z">
              <w:r w:rsidRPr="003403B1" w:rsidDel="00253178">
                <w:rPr>
                  <w:rFonts w:ascii="Times New Roman" w:eastAsia="Times New Roman" w:hAnsi="Times New Roman" w:cs="Times New Roman"/>
                  <w:color w:val="000000" w:themeColor="text1"/>
                  <w:sz w:val="22"/>
                  <w:szCs w:val="22"/>
                  <w:lang w:val="es-CO" w:eastAsia="es-CO"/>
                </w:rPr>
                <w:delText>Las p</w:delText>
              </w:r>
            </w:del>
            <w:ins w:id="344" w:author="TOSHIBA" w:date="2015-10-29T09:35:00Z">
              <w:r w:rsidR="00253178">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recipitaciones: escasas.</w:t>
            </w:r>
          </w:p>
          <w:p w14:paraId="52BAF7CB" w14:textId="77777777" w:rsidR="00E76345" w:rsidRPr="00917AD7" w:rsidRDefault="00E76345" w:rsidP="004C2581">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45" w:author="TOSHIBA" w:date="2015-10-29T09:36:00Z">
              <w:r w:rsidRPr="003403B1" w:rsidDel="00253178">
                <w:rPr>
                  <w:rFonts w:ascii="Times New Roman" w:eastAsia="Times New Roman" w:hAnsi="Times New Roman" w:cs="Times New Roman"/>
                  <w:color w:val="000000" w:themeColor="text1"/>
                  <w:sz w:val="22"/>
                  <w:szCs w:val="22"/>
                  <w:lang w:val="es-CO" w:eastAsia="es-CO"/>
                </w:rPr>
                <w:delText>El p</w:delText>
              </w:r>
            </w:del>
            <w:ins w:id="346" w:author="TOSHIBA" w:date="2015-10-29T09:36:00Z">
              <w:r w:rsidR="00253178">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 xml:space="preserve">aisaje: en las zonas </w:t>
            </w:r>
            <w:r>
              <w:rPr>
                <w:rFonts w:ascii="Times New Roman" w:eastAsia="Times New Roman" w:hAnsi="Times New Roman" w:cs="Times New Roman"/>
                <w:color w:val="000000" w:themeColor="text1"/>
                <w:sz w:val="22"/>
                <w:szCs w:val="22"/>
                <w:lang w:val="es-CO" w:eastAsia="es-CO"/>
              </w:rPr>
              <w:t xml:space="preserve">que se </w:t>
            </w:r>
            <w:del w:id="347" w:author="EUGENIA ARCE LONDONO" w:date="2015-04-29T09:25:00Z">
              <w:r>
                <w:rPr>
                  <w:rFonts w:ascii="Times New Roman" w:eastAsia="Times New Roman" w:hAnsi="Times New Roman" w:cs="Times New Roman"/>
                  <w:color w:val="000000" w:themeColor="text1"/>
                  <w:sz w:val="22"/>
                  <w:szCs w:val="22"/>
                  <w:lang w:val="es-CO" w:eastAsia="es-CO"/>
                </w:rPr>
                <w:delText>ubica</w:delText>
              </w:r>
            </w:del>
            <w:ins w:id="348" w:author="TOSHIBA" w:date="2015-10-29T09:36:00Z">
              <w:r w:rsidR="00253178">
                <w:rPr>
                  <w:rFonts w:ascii="Times New Roman" w:eastAsia="Times New Roman" w:hAnsi="Times New Roman" w:cs="Times New Roman"/>
                  <w:color w:val="000000" w:themeColor="text1"/>
                  <w:sz w:val="22"/>
                  <w:szCs w:val="22"/>
                  <w:lang w:val="es-CO" w:eastAsia="es-CO"/>
                </w:rPr>
                <w:t xml:space="preserve"> </w:t>
              </w:r>
            </w:ins>
            <w:ins w:id="349" w:author="EUGENIA ARCE LONDONO" w:date="2015-04-29T09:25:00Z">
              <w:r>
                <w:rPr>
                  <w:rFonts w:ascii="Times New Roman" w:eastAsia="Times New Roman" w:hAnsi="Times New Roman" w:cs="Times New Roman"/>
                  <w:color w:val="000000" w:themeColor="text1"/>
                  <w:sz w:val="22"/>
                  <w:szCs w:val="22"/>
                  <w:lang w:val="es-CO" w:eastAsia="es-CO"/>
                </w:rPr>
                <w:t>ubican</w:t>
              </w:r>
            </w:ins>
            <w:r>
              <w:rPr>
                <w:rFonts w:ascii="Times New Roman" w:eastAsia="Times New Roman" w:hAnsi="Times New Roman" w:cs="Times New Roman"/>
                <w:color w:val="000000" w:themeColor="text1"/>
                <w:sz w:val="22"/>
                <w:szCs w:val="22"/>
                <w:lang w:val="es-CO" w:eastAsia="es-CO"/>
              </w:rPr>
              <w:t xml:space="preserve"> hacia al norte</w:t>
            </w:r>
            <w:del w:id="350" w:author="EUGENIA ARCE LONDONO" w:date="2015-04-29T09:25:00Z">
              <w:r w:rsidRPr="003403B1">
                <w:rPr>
                  <w:rFonts w:ascii="Times New Roman" w:eastAsia="Times New Roman" w:hAnsi="Times New Roman" w:cs="Times New Roman"/>
                  <w:color w:val="000000" w:themeColor="text1"/>
                  <w:sz w:val="22"/>
                  <w:szCs w:val="22"/>
                  <w:lang w:val="es-CO" w:eastAsia="es-CO"/>
                </w:rPr>
                <w:delText>,</w:delText>
              </w:r>
            </w:del>
            <w:r w:rsidRPr="003403B1">
              <w:rPr>
                <w:rFonts w:ascii="Times New Roman" w:eastAsia="Times New Roman" w:hAnsi="Times New Roman" w:cs="Times New Roman"/>
                <w:color w:val="000000" w:themeColor="text1"/>
                <w:sz w:val="22"/>
                <w:szCs w:val="22"/>
                <w:lang w:val="es-CO" w:eastAsia="es-CO"/>
              </w:rPr>
              <w:t xml:space="preserve"> crece la taiga (bosque de coníferas), </w:t>
            </w:r>
            <w:r>
              <w:rPr>
                <w:rFonts w:ascii="Times New Roman" w:eastAsia="Times New Roman" w:hAnsi="Times New Roman" w:cs="Times New Roman"/>
                <w:color w:val="000000" w:themeColor="text1"/>
                <w:sz w:val="22"/>
                <w:szCs w:val="22"/>
                <w:lang w:val="es-CO" w:eastAsia="es-CO"/>
              </w:rPr>
              <w:t>con escasa influencia de</w:t>
            </w:r>
            <w:r w:rsidRPr="003403B1">
              <w:rPr>
                <w:rFonts w:ascii="Times New Roman" w:eastAsia="Times New Roman" w:hAnsi="Times New Roman" w:cs="Times New Roman"/>
                <w:color w:val="000000" w:themeColor="text1"/>
                <w:sz w:val="22"/>
                <w:szCs w:val="22"/>
                <w:lang w:val="es-CO" w:eastAsia="es-CO"/>
              </w:rPr>
              <w:t xml:space="preserve"> la acción humana. </w:t>
            </w:r>
            <w:r>
              <w:rPr>
                <w:rFonts w:ascii="Times New Roman" w:eastAsia="Times New Roman" w:hAnsi="Times New Roman" w:cs="Times New Roman"/>
                <w:color w:val="000000" w:themeColor="text1"/>
                <w:sz w:val="22"/>
                <w:szCs w:val="22"/>
                <w:lang w:val="es-CO" w:eastAsia="es-CO"/>
              </w:rPr>
              <w:t>Al</w:t>
            </w:r>
            <w:r w:rsidRPr="003403B1">
              <w:rPr>
                <w:rFonts w:ascii="Times New Roman" w:eastAsia="Times New Roman" w:hAnsi="Times New Roman" w:cs="Times New Roman"/>
                <w:color w:val="000000" w:themeColor="text1"/>
                <w:sz w:val="22"/>
                <w:szCs w:val="22"/>
                <w:lang w:val="es-CO" w:eastAsia="es-CO"/>
              </w:rPr>
              <w:t xml:space="preserve"> sur</w:t>
            </w:r>
            <w:del w:id="351" w:author="TOSHIBA" w:date="2015-10-28T18:18:00Z">
              <w:r w:rsidDel="004C2581">
                <w:rPr>
                  <w:rFonts w:ascii="Times New Roman" w:eastAsia="Times New Roman" w:hAnsi="Times New Roman" w:cs="Times New Roman"/>
                  <w:color w:val="000000" w:themeColor="text1"/>
                  <w:sz w:val="22"/>
                  <w:szCs w:val="22"/>
                  <w:lang w:val="es-CO" w:eastAsia="es-CO"/>
                </w:rPr>
                <w:delText>,</w:delText>
              </w:r>
            </w:del>
            <w:r w:rsidRPr="003403B1">
              <w:rPr>
                <w:rFonts w:ascii="Times New Roman" w:eastAsia="Times New Roman" w:hAnsi="Times New Roman" w:cs="Times New Roman"/>
                <w:color w:val="000000" w:themeColor="text1"/>
                <w:sz w:val="22"/>
                <w:szCs w:val="22"/>
                <w:lang w:val="es-CO" w:eastAsia="es-CO"/>
              </w:rPr>
              <w:t xml:space="preserve"> ap</w:t>
            </w:r>
            <w:r>
              <w:rPr>
                <w:rFonts w:ascii="Times New Roman" w:eastAsia="Times New Roman" w:hAnsi="Times New Roman" w:cs="Times New Roman"/>
                <w:color w:val="000000" w:themeColor="text1"/>
                <w:sz w:val="22"/>
                <w:szCs w:val="22"/>
                <w:lang w:val="es-CO" w:eastAsia="es-CO"/>
              </w:rPr>
              <w:t>arecen las praderas</w:t>
            </w:r>
            <w:del w:id="352" w:author="TOSHIBA" w:date="2015-10-28T12:15:00Z">
              <w:r w:rsidDel="00225EC7">
                <w:rPr>
                  <w:rFonts w:ascii="Times New Roman" w:eastAsia="Times New Roman" w:hAnsi="Times New Roman" w:cs="Times New Roman"/>
                  <w:color w:val="000000" w:themeColor="text1"/>
                  <w:sz w:val="22"/>
                  <w:szCs w:val="22"/>
                  <w:lang w:val="es-CO" w:eastAsia="es-CO"/>
                </w:rPr>
                <w:delText xml:space="preserve">  </w:delText>
              </w:r>
            </w:del>
            <w:ins w:id="353" w:author="TOSHIBA" w:date="2015-10-28T12:15:00Z">
              <w:r w:rsidR="00225EC7">
                <w:rPr>
                  <w:rFonts w:ascii="Times New Roman" w:eastAsia="Times New Roman" w:hAnsi="Times New Roman" w:cs="Times New Roman"/>
                  <w:color w:val="000000" w:themeColor="text1"/>
                  <w:sz w:val="22"/>
                  <w:szCs w:val="22"/>
                  <w:lang w:val="es-CO" w:eastAsia="es-CO"/>
                </w:rPr>
                <w:t xml:space="preserve"> </w:t>
              </w:r>
            </w:ins>
            <w:r>
              <w:rPr>
                <w:rFonts w:ascii="Times New Roman" w:eastAsia="Times New Roman" w:hAnsi="Times New Roman" w:cs="Times New Roman"/>
                <w:color w:val="000000" w:themeColor="text1"/>
                <w:sz w:val="22"/>
                <w:szCs w:val="22"/>
                <w:lang w:val="es-CO" w:eastAsia="es-CO"/>
              </w:rPr>
              <w:t>y estepas, predominan los robles y</w:t>
            </w:r>
            <w:r w:rsidRPr="003403B1">
              <w:rPr>
                <w:rFonts w:ascii="Times New Roman" w:eastAsia="Times New Roman" w:hAnsi="Times New Roman" w:cs="Times New Roman"/>
                <w:color w:val="000000" w:themeColor="text1"/>
                <w:sz w:val="22"/>
                <w:szCs w:val="22"/>
                <w:lang w:val="es-CO" w:eastAsia="es-CO"/>
              </w:rPr>
              <w:t> </w:t>
            </w:r>
            <w:r>
              <w:rPr>
                <w:rFonts w:ascii="Times New Roman" w:eastAsia="Times New Roman" w:hAnsi="Times New Roman" w:cs="Times New Roman"/>
                <w:color w:val="000000" w:themeColor="text1"/>
                <w:sz w:val="22"/>
                <w:szCs w:val="22"/>
                <w:lang w:val="es-CO" w:eastAsia="es-CO"/>
              </w:rPr>
              <w:t>las hayas</w:t>
            </w:r>
            <w:r w:rsidRPr="003403B1">
              <w:rPr>
                <w:rFonts w:ascii="Times New Roman" w:eastAsia="Times New Roman" w:hAnsi="Times New Roman" w:cs="Times New Roman"/>
                <w:color w:val="000000" w:themeColor="text1"/>
                <w:sz w:val="22"/>
                <w:szCs w:val="22"/>
                <w:lang w:val="es-CO" w:eastAsia="es-CO"/>
              </w:rPr>
              <w:t>.</w:t>
            </w:r>
            <w:r>
              <w:rPr>
                <w:rFonts w:ascii="Times New Roman" w:eastAsia="Times New Roman" w:hAnsi="Times New Roman" w:cs="Times New Roman"/>
                <w:color w:val="000000" w:themeColor="text1"/>
                <w:sz w:val="22"/>
                <w:szCs w:val="22"/>
                <w:lang w:val="es-CO" w:eastAsia="es-CO"/>
              </w:rPr>
              <w:t xml:space="preserve"> Son tierras con suelos muy fértiles</w:t>
            </w:r>
            <w:ins w:id="354" w:author="TOSHIBA" w:date="2015-10-28T18:18:00Z">
              <w:r w:rsidR="004C2581">
                <w:rPr>
                  <w:rFonts w:ascii="Times New Roman" w:eastAsia="Times New Roman" w:hAnsi="Times New Roman" w:cs="Times New Roman"/>
                  <w:color w:val="000000" w:themeColor="text1"/>
                  <w:sz w:val="22"/>
                  <w:szCs w:val="22"/>
                  <w:lang w:val="es-CO" w:eastAsia="es-CO"/>
                </w:rPr>
                <w:t>,</w:t>
              </w:r>
            </w:ins>
            <w:del w:id="355" w:author="TOSHIBA" w:date="2015-10-28T12:15:00Z">
              <w:r w:rsidDel="00225EC7">
                <w:rPr>
                  <w:rFonts w:ascii="Times New Roman" w:eastAsia="Times New Roman" w:hAnsi="Times New Roman" w:cs="Times New Roman"/>
                  <w:color w:val="000000" w:themeColor="text1"/>
                  <w:sz w:val="22"/>
                  <w:szCs w:val="22"/>
                  <w:lang w:val="es-CO" w:eastAsia="es-CO"/>
                </w:rPr>
                <w:delText xml:space="preserve"> </w:delText>
              </w:r>
              <w:r w:rsidRPr="003403B1" w:rsidDel="00225EC7">
                <w:rPr>
                  <w:rFonts w:ascii="Times New Roman" w:eastAsia="Times New Roman" w:hAnsi="Times New Roman" w:cs="Times New Roman"/>
                  <w:color w:val="000000" w:themeColor="text1"/>
                  <w:sz w:val="22"/>
                  <w:szCs w:val="22"/>
                  <w:lang w:val="es-CO" w:eastAsia="es-CO"/>
                </w:rPr>
                <w:delText> </w:delText>
              </w:r>
            </w:del>
            <w:ins w:id="356" w:author="TOSHIBA" w:date="2015-10-28T12:15:00Z">
              <w:r w:rsidR="00225EC7">
                <w:rPr>
                  <w:rFonts w:ascii="Times New Roman" w:eastAsia="Times New Roman" w:hAnsi="Times New Roman" w:cs="Times New Roman"/>
                  <w:color w:val="000000" w:themeColor="text1"/>
                  <w:sz w:val="22"/>
                  <w:szCs w:val="22"/>
                  <w:lang w:val="es-CO" w:eastAsia="es-CO"/>
                </w:rPr>
                <w:t xml:space="preserve"> </w:t>
              </w:r>
            </w:ins>
            <w:r>
              <w:rPr>
                <w:rFonts w:ascii="Times New Roman" w:eastAsia="Times New Roman" w:hAnsi="Times New Roman" w:cs="Times New Roman"/>
                <w:color w:val="000000" w:themeColor="text1"/>
                <w:sz w:val="22"/>
                <w:szCs w:val="22"/>
                <w:lang w:val="es-CO" w:eastAsia="es-CO"/>
              </w:rPr>
              <w:t xml:space="preserve">que favorecen la </w:t>
            </w:r>
            <w:r w:rsidRPr="003403B1">
              <w:rPr>
                <w:rFonts w:ascii="Times New Roman" w:eastAsia="Times New Roman" w:hAnsi="Times New Roman" w:cs="Times New Roman"/>
                <w:color w:val="000000" w:themeColor="text1"/>
                <w:sz w:val="22"/>
                <w:szCs w:val="22"/>
                <w:lang w:val="es-CO" w:eastAsia="es-CO"/>
              </w:rPr>
              <w:t>agricultura extensiva.</w:t>
            </w:r>
          </w:p>
        </w:tc>
      </w:tr>
      <w:tr w:rsidR="00E76345" w:rsidRPr="001726C4" w14:paraId="4813F573" w14:textId="77777777" w:rsidTr="00A17AAE">
        <w:trPr>
          <w:tblCellSpacing w:w="7" w:type="dxa"/>
          <w:jc w:val="center"/>
        </w:trPr>
        <w:tc>
          <w:tcPr>
            <w:tcW w:w="784" w:type="pct"/>
            <w:shd w:val="clear" w:color="auto" w:fill="auto"/>
          </w:tcPr>
          <w:p w14:paraId="2B93D3ED" w14:textId="77777777" w:rsidR="00E76345" w:rsidRPr="003403B1" w:rsidRDefault="00E76345" w:rsidP="008C38A3">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lastRenderedPageBreak/>
              <w:t>El clima polar y de montaña</w:t>
            </w:r>
          </w:p>
        </w:tc>
        <w:tc>
          <w:tcPr>
            <w:tcW w:w="4192" w:type="pct"/>
            <w:shd w:val="clear" w:color="auto" w:fill="auto"/>
          </w:tcPr>
          <w:p w14:paraId="6135EF35" w14:textId="77777777" w:rsidR="00E76345" w:rsidRDefault="00E76345" w:rsidP="008C38A3">
            <w:pPr>
              <w:shd w:val="clear" w:color="auto" w:fill="FFFFFF"/>
              <w:spacing w:after="0"/>
              <w:jc w:val="both"/>
              <w:rPr>
                <w:ins w:id="357" w:author="EUGENIA ARCE LONDONO" w:date="2015-04-29T09:25:00Z"/>
                <w:rFonts w:ascii="Times New Roman" w:eastAsia="Times New Roman" w:hAnsi="Times New Roman" w:cs="Times New Roman"/>
                <w:i/>
                <w:color w:val="000000" w:themeColor="text1"/>
                <w:sz w:val="22"/>
                <w:szCs w:val="22"/>
                <w:lang w:val="es-CO" w:eastAsia="es-CO"/>
              </w:rPr>
            </w:pPr>
            <w:ins w:id="358" w:author="EUGENIA ARCE LONDONO" w:date="2015-04-29T09:25:00Z">
              <w:r w:rsidRPr="001B6597">
                <w:rPr>
                  <w:rFonts w:ascii="Times New Roman" w:eastAsia="Times New Roman" w:hAnsi="Times New Roman" w:cs="Times New Roman"/>
                  <w:i/>
                  <w:color w:val="000000" w:themeColor="text1"/>
                  <w:sz w:val="22"/>
                  <w:szCs w:val="22"/>
                  <w:lang w:val="es-CO" w:eastAsia="es-CO"/>
                </w:rPr>
                <w:t>Clima polar</w:t>
              </w:r>
              <w:del w:id="359" w:author="TOSHIBA" w:date="2015-10-28T18:18:00Z">
                <w:r w:rsidRPr="001B6597" w:rsidDel="004C2581">
                  <w:rPr>
                    <w:rFonts w:ascii="Times New Roman" w:eastAsia="Times New Roman" w:hAnsi="Times New Roman" w:cs="Times New Roman"/>
                    <w:i/>
                    <w:color w:val="000000" w:themeColor="text1"/>
                    <w:sz w:val="22"/>
                    <w:szCs w:val="22"/>
                    <w:lang w:val="es-CO" w:eastAsia="es-CO"/>
                  </w:rPr>
                  <w:delText>:</w:delText>
                </w:r>
              </w:del>
            </w:ins>
          </w:p>
          <w:p w14:paraId="6D26A25D" w14:textId="77777777" w:rsidR="00E76345" w:rsidRPr="001B6597" w:rsidRDefault="00E76345" w:rsidP="008C38A3">
            <w:pPr>
              <w:shd w:val="clear" w:color="auto" w:fill="FFFFFF"/>
              <w:spacing w:after="0"/>
              <w:jc w:val="both"/>
              <w:rPr>
                <w:ins w:id="360" w:author="EUGENIA ARCE LONDONO" w:date="2015-04-29T09:25:00Z"/>
                <w:rFonts w:ascii="Times New Roman" w:eastAsia="Times New Roman" w:hAnsi="Times New Roman" w:cs="Times New Roman"/>
                <w:i/>
                <w:color w:val="000000" w:themeColor="text1"/>
                <w:sz w:val="22"/>
                <w:szCs w:val="22"/>
                <w:lang w:val="es-CO" w:eastAsia="es-CO"/>
              </w:rPr>
            </w:pPr>
          </w:p>
          <w:p w14:paraId="7E2FA904" w14:textId="77777777" w:rsidR="00E76345" w:rsidRPr="00917AD7" w:rsidRDefault="00E76345" w:rsidP="008C38A3">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917AD7">
              <w:rPr>
                <w:rFonts w:ascii="Times New Roman" w:eastAsia="Times New Roman" w:hAnsi="Times New Roman" w:cs="Times New Roman"/>
                <w:color w:val="000000" w:themeColor="text1"/>
                <w:sz w:val="22"/>
                <w:szCs w:val="22"/>
                <w:lang w:val="es-CO" w:eastAsia="es-CO"/>
              </w:rPr>
              <w:t>El clima polar se localiza en </w:t>
            </w:r>
            <w:r w:rsidRPr="00917AD7">
              <w:rPr>
                <w:rFonts w:ascii="Times New Roman" w:eastAsia="Times New Roman" w:hAnsi="Times New Roman" w:cs="Times New Roman"/>
                <w:b/>
                <w:color w:val="000000" w:themeColor="text1"/>
                <w:sz w:val="22"/>
                <w:szCs w:val="22"/>
                <w:lang w:val="es-CO" w:eastAsia="es-CO"/>
              </w:rPr>
              <w:t>Islandia</w:t>
            </w:r>
            <w:r w:rsidRPr="00917AD7">
              <w:rPr>
                <w:rFonts w:ascii="Times New Roman" w:eastAsia="Times New Roman" w:hAnsi="Times New Roman" w:cs="Times New Roman"/>
                <w:color w:val="000000" w:themeColor="text1"/>
                <w:sz w:val="22"/>
                <w:szCs w:val="22"/>
                <w:lang w:val="es-CO" w:eastAsia="es-CO"/>
              </w:rPr>
              <w:t>, en el </w:t>
            </w:r>
            <w:r w:rsidRPr="00917AD7">
              <w:rPr>
                <w:rFonts w:ascii="Times New Roman" w:eastAsia="Times New Roman" w:hAnsi="Times New Roman" w:cs="Times New Roman"/>
                <w:b/>
                <w:color w:val="000000" w:themeColor="text1"/>
                <w:sz w:val="22"/>
                <w:szCs w:val="22"/>
                <w:lang w:val="es-CO" w:eastAsia="es-CO"/>
              </w:rPr>
              <w:t>norte de Escandinavia </w:t>
            </w:r>
            <w:r w:rsidRPr="00917AD7">
              <w:rPr>
                <w:rFonts w:ascii="Times New Roman" w:eastAsia="Times New Roman" w:hAnsi="Times New Roman" w:cs="Times New Roman"/>
                <w:color w:val="000000" w:themeColor="text1"/>
                <w:sz w:val="22"/>
                <w:szCs w:val="22"/>
                <w:lang w:val="es-CO" w:eastAsia="es-CO"/>
              </w:rPr>
              <w:t>y en el </w:t>
            </w:r>
            <w:r w:rsidRPr="00917AD7">
              <w:rPr>
                <w:rFonts w:ascii="Times New Roman" w:eastAsia="Times New Roman" w:hAnsi="Times New Roman" w:cs="Times New Roman"/>
                <w:b/>
                <w:color w:val="000000" w:themeColor="text1"/>
                <w:sz w:val="22"/>
                <w:szCs w:val="22"/>
                <w:lang w:val="es-CO" w:eastAsia="es-CO"/>
              </w:rPr>
              <w:t>norte de Rusia.</w:t>
            </w:r>
          </w:p>
          <w:p w14:paraId="0573F990" w14:textId="77777777" w:rsidR="00E76345" w:rsidRPr="003403B1" w:rsidRDefault="00E76345" w:rsidP="008C38A3">
            <w:pPr>
              <w:shd w:val="clear" w:color="auto" w:fill="FFFFFF"/>
              <w:spacing w:after="0"/>
              <w:jc w:val="both"/>
              <w:rPr>
                <w:rFonts w:ascii="Times New Roman" w:eastAsia="Times New Roman" w:hAnsi="Times New Roman" w:cs="Times New Roman"/>
                <w:b/>
                <w:i/>
                <w:color w:val="000000" w:themeColor="text1"/>
                <w:sz w:val="22"/>
                <w:szCs w:val="22"/>
                <w:lang w:val="es-CO" w:eastAsia="es-CO"/>
              </w:rPr>
            </w:pPr>
          </w:p>
          <w:p w14:paraId="4D39CD92" w14:textId="77777777" w:rsidR="00E76345" w:rsidRPr="00917AD7"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Características</w:t>
            </w:r>
            <w:del w:id="361" w:author="TOSHIBA" w:date="2015-10-28T12:15:00Z">
              <w:r w:rsidRPr="00917AD7" w:rsidDel="00225EC7">
                <w:rPr>
                  <w:rFonts w:ascii="Times New Roman" w:eastAsia="Times New Roman" w:hAnsi="Times New Roman" w:cs="Times New Roman"/>
                  <w:b/>
                  <w:color w:val="000000" w:themeColor="text1"/>
                  <w:sz w:val="22"/>
                  <w:szCs w:val="22"/>
                  <w:lang w:val="es-CO" w:eastAsia="es-CO"/>
                </w:rPr>
                <w:delText xml:space="preserve">  </w:delText>
              </w:r>
            </w:del>
            <w:ins w:id="362" w:author="TOSHIBA" w:date="2015-10-28T12:15:00Z">
              <w:r w:rsidR="00225EC7">
                <w:rPr>
                  <w:rFonts w:ascii="Times New Roman" w:eastAsia="Times New Roman" w:hAnsi="Times New Roman" w:cs="Times New Roman"/>
                  <w:b/>
                  <w:color w:val="000000" w:themeColor="text1"/>
                  <w:sz w:val="22"/>
                  <w:szCs w:val="22"/>
                  <w:lang w:val="es-CO" w:eastAsia="es-CO"/>
                </w:rPr>
                <w:t xml:space="preserve"> </w:t>
              </w:r>
            </w:ins>
            <w:r w:rsidRPr="00917AD7">
              <w:rPr>
                <w:rFonts w:ascii="Times New Roman" w:eastAsia="Times New Roman" w:hAnsi="Times New Roman" w:cs="Times New Roman"/>
                <w:b/>
                <w:color w:val="000000" w:themeColor="text1"/>
                <w:sz w:val="22"/>
                <w:szCs w:val="22"/>
                <w:lang w:val="es-CO" w:eastAsia="es-CO"/>
              </w:rPr>
              <w:t>del clima polar</w:t>
            </w:r>
            <w:del w:id="363" w:author="TOSHIBA" w:date="2015-10-28T18:18:00Z">
              <w:r w:rsidRPr="00917AD7" w:rsidDel="004C2581">
                <w:rPr>
                  <w:rFonts w:ascii="Times New Roman" w:eastAsia="Times New Roman" w:hAnsi="Times New Roman" w:cs="Times New Roman"/>
                  <w:b/>
                  <w:color w:val="000000" w:themeColor="text1"/>
                  <w:sz w:val="22"/>
                  <w:szCs w:val="22"/>
                  <w:lang w:val="es-CO" w:eastAsia="es-CO"/>
                </w:rPr>
                <w:delText>:</w:delText>
              </w:r>
            </w:del>
          </w:p>
          <w:p w14:paraId="3D904616" w14:textId="77777777" w:rsidR="00E76345" w:rsidRPr="003403B1" w:rsidRDefault="00E76345" w:rsidP="008C38A3">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del w:id="364" w:author="TOSHIBA" w:date="2015-10-29T09:37:00Z">
              <w:r w:rsidRPr="003403B1" w:rsidDel="00253178">
                <w:rPr>
                  <w:rFonts w:ascii="Times New Roman" w:eastAsia="Times New Roman" w:hAnsi="Times New Roman" w:cs="Times New Roman"/>
                  <w:color w:val="000000" w:themeColor="text1"/>
                  <w:sz w:val="22"/>
                  <w:szCs w:val="22"/>
                  <w:lang w:val="es-CO" w:eastAsia="es-CO"/>
                </w:rPr>
                <w:delText>Las t</w:delText>
              </w:r>
            </w:del>
            <w:ins w:id="365" w:author="TOSHIBA" w:date="2015-10-29T09:37:00Z">
              <w:r w:rsidR="00253178">
                <w:rPr>
                  <w:rFonts w:ascii="Times New Roman" w:eastAsia="Times New Roman" w:hAnsi="Times New Roman" w:cs="Times New Roman"/>
                  <w:color w:val="000000" w:themeColor="text1"/>
                  <w:sz w:val="22"/>
                  <w:szCs w:val="22"/>
                  <w:lang w:val="es-CO" w:eastAsia="es-CO"/>
                </w:rPr>
                <w:t>T</w:t>
              </w:r>
            </w:ins>
            <w:r w:rsidRPr="003403B1">
              <w:rPr>
                <w:rFonts w:ascii="Times New Roman" w:eastAsia="Times New Roman" w:hAnsi="Times New Roman" w:cs="Times New Roman"/>
                <w:color w:val="000000" w:themeColor="text1"/>
                <w:sz w:val="22"/>
                <w:szCs w:val="22"/>
                <w:lang w:val="es-CO" w:eastAsia="es-CO"/>
              </w:rPr>
              <w:t>emperaturas: muy bajas.</w:t>
            </w:r>
          </w:p>
          <w:p w14:paraId="62DD90FB" w14:textId="77777777" w:rsidR="00E76345" w:rsidRPr="003403B1" w:rsidRDefault="00E76345" w:rsidP="008C38A3">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del w:id="366" w:author="TOSHIBA" w:date="2015-10-29T09:37:00Z">
              <w:r w:rsidRPr="003403B1" w:rsidDel="00253178">
                <w:rPr>
                  <w:rFonts w:ascii="Times New Roman" w:eastAsia="Times New Roman" w:hAnsi="Times New Roman" w:cs="Times New Roman"/>
                  <w:color w:val="000000" w:themeColor="text1"/>
                  <w:sz w:val="22"/>
                  <w:szCs w:val="22"/>
                  <w:lang w:val="es-CO" w:eastAsia="es-CO"/>
                </w:rPr>
                <w:delText>Las p</w:delText>
              </w:r>
            </w:del>
            <w:ins w:id="367" w:author="TOSHIBA" w:date="2015-10-29T09:37:00Z">
              <w:r w:rsidR="00253178">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 xml:space="preserve">recipitaciones: escasas (presencia </w:t>
            </w:r>
            <w:ins w:id="368" w:author="Dayrtman Fajardo Vásquez" w:date="2015-11-12T15:48:00Z">
              <w:r w:rsidR="008A36F2">
                <w:rPr>
                  <w:rFonts w:ascii="Times New Roman" w:eastAsia="Times New Roman" w:hAnsi="Times New Roman" w:cs="Times New Roman"/>
                  <w:color w:val="000000" w:themeColor="text1"/>
                  <w:sz w:val="22"/>
                  <w:szCs w:val="22"/>
                  <w:lang w:val="es-CO" w:eastAsia="es-CO"/>
                </w:rPr>
                <w:t xml:space="preserve">casi permanente </w:t>
              </w:r>
            </w:ins>
            <w:r w:rsidRPr="003403B1">
              <w:rPr>
                <w:rFonts w:ascii="Times New Roman" w:eastAsia="Times New Roman" w:hAnsi="Times New Roman" w:cs="Times New Roman"/>
                <w:color w:val="000000" w:themeColor="text1"/>
                <w:sz w:val="22"/>
                <w:szCs w:val="22"/>
                <w:lang w:val="es-CO" w:eastAsia="es-CO"/>
              </w:rPr>
              <w:t>de nieve).</w:t>
            </w:r>
          </w:p>
          <w:p w14:paraId="690FE8F7" w14:textId="77777777" w:rsidR="00E76345" w:rsidRPr="003403B1"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69" w:author="TOSHIBA" w:date="2015-10-29T09:37:00Z">
              <w:r w:rsidRPr="003403B1" w:rsidDel="00253178">
                <w:rPr>
                  <w:rFonts w:ascii="Times New Roman" w:eastAsia="Times New Roman" w:hAnsi="Times New Roman" w:cs="Times New Roman"/>
                  <w:color w:val="000000" w:themeColor="text1"/>
                  <w:sz w:val="22"/>
                  <w:szCs w:val="22"/>
                  <w:lang w:val="es-CO" w:eastAsia="es-CO"/>
                </w:rPr>
                <w:delText>El p</w:delText>
              </w:r>
            </w:del>
            <w:ins w:id="370" w:author="TOSHIBA" w:date="2015-10-29T09:37:00Z">
              <w:r w:rsidR="00253178">
                <w:rPr>
                  <w:rFonts w:ascii="Times New Roman" w:eastAsia="Times New Roman" w:hAnsi="Times New Roman" w:cs="Times New Roman"/>
                  <w:color w:val="000000" w:themeColor="text1"/>
                  <w:sz w:val="22"/>
                  <w:szCs w:val="22"/>
                  <w:lang w:val="es-CO" w:eastAsia="es-CO"/>
                </w:rPr>
                <w:t>P</w:t>
              </w:r>
            </w:ins>
            <w:r w:rsidRPr="003403B1">
              <w:rPr>
                <w:rFonts w:ascii="Times New Roman" w:eastAsia="Times New Roman" w:hAnsi="Times New Roman" w:cs="Times New Roman"/>
                <w:color w:val="000000" w:themeColor="text1"/>
                <w:sz w:val="22"/>
                <w:szCs w:val="22"/>
                <w:lang w:val="es-CO" w:eastAsia="es-CO"/>
              </w:rPr>
              <w:t>aisaje: muy poco humanizado. El hielo y las bajas temperaturas impiden el crecimiento de vegetación, lo que hace que existan extensos desiertos fríos. Durante los meses posteriores al deshielo, en el hemisferio norte, aparece la tundra.</w:t>
            </w:r>
          </w:p>
          <w:p w14:paraId="22692845" w14:textId="77777777" w:rsidR="00E76345" w:rsidRPr="003403B1" w:rsidRDefault="00E76345" w:rsidP="008C38A3">
            <w:pPr>
              <w:pStyle w:val="u"/>
              <w:shd w:val="clear" w:color="auto" w:fill="FFFFFF"/>
              <w:spacing w:before="0" w:beforeAutospacing="0" w:after="0" w:afterAutospacing="0"/>
              <w:rPr>
                <w:bCs/>
                <w:i/>
                <w:color w:val="000000" w:themeColor="text1"/>
                <w:sz w:val="22"/>
                <w:szCs w:val="22"/>
              </w:rPr>
            </w:pPr>
          </w:p>
          <w:p w14:paraId="373A9F0E" w14:textId="77777777" w:rsidR="00E76345" w:rsidRDefault="00E76345" w:rsidP="008C38A3">
            <w:pPr>
              <w:pStyle w:val="u"/>
              <w:shd w:val="clear" w:color="auto" w:fill="FFFFFF"/>
              <w:spacing w:before="0" w:beforeAutospacing="0" w:after="0" w:afterAutospacing="0"/>
              <w:jc w:val="both"/>
              <w:rPr>
                <w:b/>
                <w:i/>
                <w:color w:val="000000" w:themeColor="text1"/>
                <w:sz w:val="22"/>
                <w:szCs w:val="22"/>
              </w:rPr>
            </w:pPr>
            <w:r w:rsidRPr="003403B1">
              <w:rPr>
                <w:b/>
                <w:bCs/>
                <w:i/>
                <w:color w:val="000000" w:themeColor="text1"/>
                <w:sz w:val="22"/>
                <w:szCs w:val="22"/>
              </w:rPr>
              <w:t>Clima de montaña</w:t>
            </w:r>
            <w:del w:id="371" w:author="TOSHIBA" w:date="2015-10-28T18:19:00Z">
              <w:r w:rsidRPr="003403B1" w:rsidDel="004C2581">
                <w:rPr>
                  <w:b/>
                  <w:i/>
                  <w:color w:val="000000" w:themeColor="text1"/>
                  <w:sz w:val="22"/>
                  <w:szCs w:val="22"/>
                </w:rPr>
                <w:delText>:</w:delText>
              </w:r>
            </w:del>
          </w:p>
          <w:p w14:paraId="5EF4BA92" w14:textId="77777777" w:rsidR="00E76345" w:rsidRPr="003403B1" w:rsidRDefault="00E76345" w:rsidP="008C38A3">
            <w:pPr>
              <w:pStyle w:val="u"/>
              <w:shd w:val="clear" w:color="auto" w:fill="FFFFFF"/>
              <w:spacing w:before="0" w:beforeAutospacing="0" w:after="0" w:afterAutospacing="0"/>
              <w:jc w:val="both"/>
              <w:rPr>
                <w:color w:val="000000" w:themeColor="text1"/>
                <w:sz w:val="22"/>
                <w:szCs w:val="22"/>
              </w:rPr>
            </w:pPr>
            <w:r w:rsidRPr="003403B1">
              <w:rPr>
                <w:color w:val="000000" w:themeColor="text1"/>
                <w:sz w:val="22"/>
                <w:szCs w:val="22"/>
              </w:rPr>
              <w:br/>
              <w:t xml:space="preserve">El </w:t>
            </w:r>
            <w:r w:rsidRPr="00917AD7">
              <w:rPr>
                <w:b/>
                <w:color w:val="000000" w:themeColor="text1"/>
                <w:sz w:val="22"/>
                <w:szCs w:val="22"/>
              </w:rPr>
              <w:t>clima de alta montaña</w:t>
            </w:r>
            <w:r w:rsidRPr="003403B1">
              <w:rPr>
                <w:color w:val="000000" w:themeColor="text1"/>
                <w:sz w:val="22"/>
                <w:szCs w:val="22"/>
              </w:rPr>
              <w:t xml:space="preserve"> en Europa se encuentra</w:t>
            </w:r>
            <w:del w:id="372" w:author="TOSHIBA" w:date="2015-10-28T12:15:00Z">
              <w:r w:rsidRPr="003403B1" w:rsidDel="00225EC7">
                <w:rPr>
                  <w:color w:val="000000" w:themeColor="text1"/>
                  <w:sz w:val="22"/>
                  <w:szCs w:val="22"/>
                </w:rPr>
                <w:delText xml:space="preserve">  </w:delText>
              </w:r>
            </w:del>
            <w:ins w:id="373" w:author="TOSHIBA" w:date="2015-10-28T12:15:00Z">
              <w:r w:rsidR="00225EC7">
                <w:rPr>
                  <w:color w:val="000000" w:themeColor="text1"/>
                  <w:sz w:val="22"/>
                  <w:szCs w:val="22"/>
                </w:rPr>
                <w:t xml:space="preserve"> </w:t>
              </w:r>
            </w:ins>
            <w:r w:rsidRPr="003403B1">
              <w:rPr>
                <w:color w:val="000000" w:themeColor="text1"/>
                <w:sz w:val="22"/>
                <w:szCs w:val="22"/>
              </w:rPr>
              <w:t>en zona</w:t>
            </w:r>
            <w:r>
              <w:rPr>
                <w:color w:val="000000" w:themeColor="text1"/>
                <w:sz w:val="22"/>
                <w:szCs w:val="22"/>
              </w:rPr>
              <w:t xml:space="preserve">s superiores a los </w:t>
            </w:r>
            <w:del w:id="374" w:author="EUGENIA ARCE LONDONO" w:date="2015-04-29T09:25:00Z">
              <w:r>
                <w:rPr>
                  <w:color w:val="000000" w:themeColor="text1"/>
                  <w:sz w:val="22"/>
                  <w:szCs w:val="22"/>
                </w:rPr>
                <w:delText>1.200</w:delText>
              </w:r>
            </w:del>
            <w:ins w:id="375" w:author="EUGENIA ARCE LONDONO" w:date="2015-04-29T09:25:00Z">
              <w:r>
                <w:rPr>
                  <w:color w:val="000000" w:themeColor="text1"/>
                  <w:sz w:val="22"/>
                  <w:szCs w:val="22"/>
                </w:rPr>
                <w:t>1200</w:t>
              </w:r>
            </w:ins>
            <w:r>
              <w:rPr>
                <w:color w:val="000000" w:themeColor="text1"/>
                <w:sz w:val="22"/>
                <w:szCs w:val="22"/>
              </w:rPr>
              <w:t xml:space="preserve"> m, principalmente en</w:t>
            </w:r>
            <w:r w:rsidRPr="003403B1">
              <w:rPr>
                <w:color w:val="000000" w:themeColor="text1"/>
                <w:sz w:val="22"/>
                <w:szCs w:val="22"/>
              </w:rPr>
              <w:t xml:space="preserve"> los Alpes, los Pirineos, los Alpes Escandinavos y el Cáucaso.</w:t>
            </w:r>
          </w:p>
          <w:p w14:paraId="6DA64EC0" w14:textId="77777777" w:rsidR="00E76345" w:rsidRDefault="00E76345" w:rsidP="008C38A3">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2028022E" w14:textId="77777777" w:rsidR="00E76345" w:rsidRPr="00CD430E"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Características</w:t>
            </w:r>
            <w:del w:id="376" w:author="TOSHIBA" w:date="2015-10-28T12:15:00Z">
              <w:r w:rsidRPr="00CD430E" w:rsidDel="00225EC7">
                <w:rPr>
                  <w:rFonts w:ascii="Times New Roman" w:eastAsia="Times New Roman" w:hAnsi="Times New Roman" w:cs="Times New Roman"/>
                  <w:b/>
                  <w:color w:val="000000" w:themeColor="text1"/>
                  <w:sz w:val="22"/>
                  <w:szCs w:val="22"/>
                  <w:lang w:val="es-CO" w:eastAsia="es-CO"/>
                </w:rPr>
                <w:delText xml:space="preserve">  </w:delText>
              </w:r>
            </w:del>
            <w:ins w:id="377" w:author="TOSHIBA" w:date="2015-10-28T12:15:00Z">
              <w:r w:rsidR="00225EC7">
                <w:rPr>
                  <w:rFonts w:ascii="Times New Roman" w:eastAsia="Times New Roman" w:hAnsi="Times New Roman" w:cs="Times New Roman"/>
                  <w:b/>
                  <w:color w:val="000000" w:themeColor="text1"/>
                  <w:sz w:val="22"/>
                  <w:szCs w:val="22"/>
                  <w:lang w:val="es-CO" w:eastAsia="es-CO"/>
                </w:rPr>
                <w:t xml:space="preserve"> </w:t>
              </w:r>
            </w:ins>
            <w:r w:rsidRPr="00CD430E">
              <w:rPr>
                <w:rFonts w:ascii="Times New Roman" w:eastAsia="Times New Roman" w:hAnsi="Times New Roman" w:cs="Times New Roman"/>
                <w:b/>
                <w:color w:val="000000" w:themeColor="text1"/>
                <w:sz w:val="22"/>
                <w:szCs w:val="22"/>
                <w:lang w:val="es-CO" w:eastAsia="es-CO"/>
              </w:rPr>
              <w:t>del clima de montaña</w:t>
            </w:r>
            <w:del w:id="378" w:author="TOSHIBA" w:date="2015-10-28T18:19:00Z">
              <w:r w:rsidRPr="00CD430E" w:rsidDel="004C2581">
                <w:rPr>
                  <w:rFonts w:ascii="Times New Roman" w:eastAsia="Times New Roman" w:hAnsi="Times New Roman" w:cs="Times New Roman"/>
                  <w:b/>
                  <w:color w:val="000000" w:themeColor="text1"/>
                  <w:sz w:val="22"/>
                  <w:szCs w:val="22"/>
                  <w:lang w:val="es-CO" w:eastAsia="es-CO"/>
                </w:rPr>
                <w:delText>:</w:delText>
              </w:r>
            </w:del>
          </w:p>
          <w:p w14:paraId="39E85DE0" w14:textId="77777777" w:rsidR="00E76345" w:rsidRPr="003403B1" w:rsidRDefault="00E76345" w:rsidP="008C38A3">
            <w:pPr>
              <w:pStyle w:val="u"/>
              <w:shd w:val="clear" w:color="auto" w:fill="FFFFFF"/>
              <w:spacing w:before="0" w:beforeAutospacing="0" w:after="0" w:afterAutospacing="0"/>
              <w:rPr>
                <w:color w:val="000000" w:themeColor="text1"/>
                <w:sz w:val="22"/>
                <w:szCs w:val="22"/>
              </w:rPr>
            </w:pPr>
          </w:p>
          <w:p w14:paraId="226638F0" w14:textId="77777777" w:rsidR="00E76345" w:rsidRPr="003403B1" w:rsidRDefault="00E76345" w:rsidP="008C38A3">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del w:id="379" w:author="TOSHIBA" w:date="2015-10-29T09:38:00Z">
              <w:r w:rsidRPr="003403B1" w:rsidDel="00253178">
                <w:rPr>
                  <w:rFonts w:ascii="Times New Roman" w:eastAsia="Times New Roman" w:hAnsi="Times New Roman" w:cs="Times New Roman"/>
                  <w:color w:val="000000" w:themeColor="text1"/>
                  <w:sz w:val="22"/>
                  <w:szCs w:val="22"/>
                  <w:lang w:val="es-CO" w:eastAsia="es-CO"/>
                </w:rPr>
                <w:delText>Las t</w:delText>
              </w:r>
            </w:del>
            <w:ins w:id="380" w:author="TOSHIBA" w:date="2015-10-29T09:38:00Z">
              <w:r w:rsidR="00253178">
                <w:rPr>
                  <w:rFonts w:ascii="Times New Roman" w:eastAsia="Times New Roman" w:hAnsi="Times New Roman" w:cs="Times New Roman"/>
                  <w:color w:val="000000" w:themeColor="text1"/>
                  <w:sz w:val="22"/>
                  <w:szCs w:val="22"/>
                  <w:lang w:val="es-CO" w:eastAsia="es-CO"/>
                </w:rPr>
                <w:t>T</w:t>
              </w:r>
            </w:ins>
            <w:r w:rsidRPr="003403B1">
              <w:rPr>
                <w:rFonts w:ascii="Times New Roman" w:eastAsia="Times New Roman" w:hAnsi="Times New Roman" w:cs="Times New Roman"/>
                <w:color w:val="000000" w:themeColor="text1"/>
                <w:sz w:val="22"/>
                <w:szCs w:val="22"/>
                <w:lang w:val="es-CO" w:eastAsia="es-CO"/>
              </w:rPr>
              <w:t>emperaturas: bajas todo el año.</w:t>
            </w:r>
          </w:p>
          <w:p w14:paraId="46A30B81" w14:textId="77777777" w:rsidR="00E76345" w:rsidRPr="003403B1" w:rsidRDefault="00E76345" w:rsidP="008C38A3">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del w:id="381" w:author="TOSHIBA" w:date="2015-10-29T09:38:00Z">
              <w:r w:rsidRPr="003403B1" w:rsidDel="00253178">
                <w:rPr>
                  <w:rFonts w:ascii="Times New Roman" w:eastAsia="Times New Roman" w:hAnsi="Times New Roman" w:cs="Times New Roman"/>
                  <w:color w:val="000000" w:themeColor="text1"/>
                  <w:sz w:val="22"/>
                  <w:szCs w:val="22"/>
                  <w:lang w:val="es-CO" w:eastAsia="es-CO"/>
                </w:rPr>
                <w:delText>L</w:delText>
              </w:r>
              <w:r w:rsidDel="00253178">
                <w:rPr>
                  <w:rFonts w:ascii="Times New Roman" w:eastAsia="Times New Roman" w:hAnsi="Times New Roman" w:cs="Times New Roman"/>
                  <w:color w:val="000000" w:themeColor="text1"/>
                  <w:sz w:val="22"/>
                  <w:szCs w:val="22"/>
                  <w:lang w:val="es-CO" w:eastAsia="es-CO"/>
                </w:rPr>
                <w:delText>as p</w:delText>
              </w:r>
            </w:del>
            <w:ins w:id="382" w:author="TOSHIBA" w:date="2015-10-29T09:38:00Z">
              <w:r w:rsidR="00253178">
                <w:rPr>
                  <w:rFonts w:ascii="Times New Roman" w:eastAsia="Times New Roman" w:hAnsi="Times New Roman" w:cs="Times New Roman"/>
                  <w:color w:val="000000" w:themeColor="text1"/>
                  <w:sz w:val="22"/>
                  <w:szCs w:val="22"/>
                  <w:lang w:val="es-CO" w:eastAsia="es-CO"/>
                </w:rPr>
                <w:t>P</w:t>
              </w:r>
            </w:ins>
            <w:r>
              <w:rPr>
                <w:rFonts w:ascii="Times New Roman" w:eastAsia="Times New Roman" w:hAnsi="Times New Roman" w:cs="Times New Roman"/>
                <w:color w:val="000000" w:themeColor="text1"/>
                <w:sz w:val="22"/>
                <w:szCs w:val="22"/>
                <w:lang w:val="es-CO" w:eastAsia="es-CO"/>
              </w:rPr>
              <w:t xml:space="preserve">recipitaciones: abundantes </w:t>
            </w:r>
            <w:del w:id="383" w:author="EUGENIA ARCE LONDONO" w:date="2015-04-29T09:25:00Z">
              <w:r w:rsidRPr="003403B1">
                <w:rPr>
                  <w:rFonts w:ascii="Times New Roman" w:eastAsia="Times New Roman" w:hAnsi="Times New Roman" w:cs="Times New Roman"/>
                  <w:color w:val="000000" w:themeColor="text1"/>
                  <w:sz w:val="22"/>
                  <w:szCs w:val="22"/>
                  <w:lang w:val="es-CO" w:eastAsia="es-CO"/>
                </w:rPr>
                <w:delText>(</w:delText>
              </w:r>
            </w:del>
            <w:ins w:id="384" w:author="EUGENIA ARCE LONDONO" w:date="2015-04-29T09:25:00Z">
              <w:r>
                <w:rPr>
                  <w:rFonts w:ascii="Times New Roman" w:eastAsia="Times New Roman" w:hAnsi="Times New Roman" w:cs="Times New Roman"/>
                  <w:color w:val="000000" w:themeColor="text1"/>
                  <w:sz w:val="22"/>
                  <w:szCs w:val="22"/>
                  <w:lang w:val="es-CO" w:eastAsia="es-CO"/>
                </w:rPr>
                <w:t xml:space="preserve"> con </w:t>
              </w:r>
            </w:ins>
            <w:r w:rsidRPr="003403B1">
              <w:rPr>
                <w:rFonts w:ascii="Times New Roman" w:eastAsia="Times New Roman" w:hAnsi="Times New Roman" w:cs="Times New Roman"/>
                <w:color w:val="000000" w:themeColor="text1"/>
                <w:sz w:val="22"/>
                <w:szCs w:val="22"/>
                <w:lang w:val="es-CO" w:eastAsia="es-CO"/>
              </w:rPr>
              <w:t>nieve en las cim</w:t>
            </w:r>
            <w:r>
              <w:rPr>
                <w:rFonts w:ascii="Times New Roman" w:eastAsia="Times New Roman" w:hAnsi="Times New Roman" w:cs="Times New Roman"/>
                <w:color w:val="000000" w:themeColor="text1"/>
                <w:sz w:val="22"/>
                <w:szCs w:val="22"/>
                <w:lang w:val="es-CO" w:eastAsia="es-CO"/>
              </w:rPr>
              <w:t>as</w:t>
            </w:r>
            <w:del w:id="385" w:author="EUGENIA ARCE LONDONO" w:date="2015-04-29T09:25:00Z">
              <w:r w:rsidRPr="003403B1">
                <w:rPr>
                  <w:rFonts w:ascii="Times New Roman" w:eastAsia="Times New Roman" w:hAnsi="Times New Roman" w:cs="Times New Roman"/>
                  <w:color w:val="000000" w:themeColor="text1"/>
                  <w:sz w:val="22"/>
                  <w:szCs w:val="22"/>
                  <w:lang w:val="es-CO" w:eastAsia="es-CO"/>
                </w:rPr>
                <w:delText>).</w:delText>
              </w:r>
            </w:del>
            <w:ins w:id="386" w:author="EUGENIA ARCE LONDONO" w:date="2015-04-29T09:25:00Z">
              <w:r w:rsidRPr="003403B1">
                <w:rPr>
                  <w:rFonts w:ascii="Times New Roman" w:eastAsia="Times New Roman" w:hAnsi="Times New Roman" w:cs="Times New Roman"/>
                  <w:color w:val="000000" w:themeColor="text1"/>
                  <w:sz w:val="22"/>
                  <w:szCs w:val="22"/>
                  <w:lang w:val="es-CO" w:eastAsia="es-CO"/>
                </w:rPr>
                <w:t>.</w:t>
              </w:r>
            </w:ins>
          </w:p>
          <w:p w14:paraId="77FD362B" w14:textId="77777777" w:rsidR="00E76345" w:rsidRPr="003403B1" w:rsidRDefault="00E76345" w:rsidP="008C38A3">
            <w:pPr>
              <w:spacing w:after="0"/>
              <w:jc w:val="both"/>
              <w:rPr>
                <w:rFonts w:ascii="Times New Roman" w:eastAsia="Times New Roman" w:hAnsi="Times New Roman" w:cs="Times New Roman"/>
                <w:b/>
                <w:bCs/>
                <w:color w:val="000000" w:themeColor="text1"/>
                <w:sz w:val="22"/>
                <w:szCs w:val="22"/>
                <w:lang w:val="es-CO" w:eastAsia="es-CO"/>
              </w:rPr>
            </w:pPr>
            <w:del w:id="387" w:author="TOSHIBA" w:date="2015-10-29T09:38:00Z">
              <w:r w:rsidDel="00253178">
                <w:rPr>
                  <w:rFonts w:ascii="Times New Roman" w:eastAsia="Times New Roman" w:hAnsi="Times New Roman" w:cs="Times New Roman"/>
                  <w:color w:val="000000" w:themeColor="text1"/>
                  <w:sz w:val="22"/>
                  <w:szCs w:val="22"/>
                  <w:lang w:val="es-CO" w:eastAsia="es-CO"/>
                </w:rPr>
                <w:delText>El p</w:delText>
              </w:r>
            </w:del>
            <w:ins w:id="388" w:author="TOSHIBA" w:date="2015-10-29T09:38:00Z">
              <w:r w:rsidR="00253178">
                <w:rPr>
                  <w:rFonts w:ascii="Times New Roman" w:eastAsia="Times New Roman" w:hAnsi="Times New Roman" w:cs="Times New Roman"/>
                  <w:color w:val="000000" w:themeColor="text1"/>
                  <w:sz w:val="22"/>
                  <w:szCs w:val="22"/>
                  <w:lang w:val="es-CO" w:eastAsia="es-CO"/>
                </w:rPr>
                <w:t>P</w:t>
              </w:r>
            </w:ins>
            <w:r>
              <w:rPr>
                <w:rFonts w:ascii="Times New Roman" w:eastAsia="Times New Roman" w:hAnsi="Times New Roman" w:cs="Times New Roman"/>
                <w:color w:val="000000" w:themeColor="text1"/>
                <w:sz w:val="22"/>
                <w:szCs w:val="22"/>
                <w:lang w:val="es-CO" w:eastAsia="es-CO"/>
              </w:rPr>
              <w:t xml:space="preserve">aisaje: </w:t>
            </w:r>
            <w:ins w:id="389" w:author="TOSHIBA" w:date="2015-10-28T18:19:00Z">
              <w:r w:rsidR="004C2581">
                <w:rPr>
                  <w:rFonts w:ascii="Times New Roman" w:eastAsia="Times New Roman" w:hAnsi="Times New Roman" w:cs="Times New Roman"/>
                  <w:color w:val="000000" w:themeColor="text1"/>
                  <w:sz w:val="22"/>
                  <w:szCs w:val="22"/>
                  <w:lang w:val="es-CO" w:eastAsia="es-CO"/>
                </w:rPr>
                <w:t>e</w:t>
              </w:r>
            </w:ins>
            <w:del w:id="390" w:author="TOSHIBA" w:date="2015-10-28T18:19:00Z">
              <w:r w:rsidDel="004C2581">
                <w:rPr>
                  <w:rFonts w:ascii="Times New Roman" w:eastAsia="Times New Roman" w:hAnsi="Times New Roman" w:cs="Times New Roman"/>
                  <w:color w:val="000000" w:themeColor="text1"/>
                  <w:sz w:val="22"/>
                  <w:szCs w:val="22"/>
                  <w:lang w:val="es-CO" w:eastAsia="es-CO"/>
                </w:rPr>
                <w:delText>E</w:delText>
              </w:r>
            </w:del>
            <w:r>
              <w:rPr>
                <w:rFonts w:ascii="Times New Roman" w:eastAsia="Times New Roman" w:hAnsi="Times New Roman" w:cs="Times New Roman"/>
                <w:color w:val="000000" w:themeColor="text1"/>
                <w:sz w:val="22"/>
                <w:szCs w:val="22"/>
                <w:lang w:val="es-CO" w:eastAsia="es-CO"/>
              </w:rPr>
              <w:t>n función de la altitud</w:t>
            </w:r>
            <w:del w:id="391" w:author="EUGENIA ARCE LONDONO" w:date="2015-04-29T09:25:00Z">
              <w:r w:rsidRPr="003403B1">
                <w:rPr>
                  <w:rFonts w:ascii="Times New Roman" w:eastAsia="Times New Roman" w:hAnsi="Times New Roman" w:cs="Times New Roman"/>
                  <w:color w:val="000000" w:themeColor="text1"/>
                  <w:sz w:val="22"/>
                  <w:szCs w:val="22"/>
                  <w:lang w:val="es-CO" w:eastAsia="es-CO"/>
                </w:rPr>
                <w:delText>,</w:delText>
              </w:r>
            </w:del>
            <w:r w:rsidRPr="003403B1">
              <w:rPr>
                <w:rFonts w:ascii="Times New Roman" w:eastAsia="Times New Roman" w:hAnsi="Times New Roman" w:cs="Times New Roman"/>
                <w:color w:val="000000" w:themeColor="text1"/>
                <w:sz w:val="22"/>
                <w:szCs w:val="22"/>
                <w:lang w:val="es-CO" w:eastAsia="es-CO"/>
              </w:rPr>
              <w:t xml:space="preserve"> se encuentran desde bosques con árboles de hoja perenne y muchos a</w:t>
            </w:r>
            <w:r>
              <w:rPr>
                <w:rFonts w:ascii="Times New Roman" w:eastAsia="Times New Roman" w:hAnsi="Times New Roman" w:cs="Times New Roman"/>
                <w:color w:val="000000" w:themeColor="text1"/>
                <w:sz w:val="22"/>
                <w:szCs w:val="22"/>
                <w:lang w:val="es-CO" w:eastAsia="es-CO"/>
              </w:rPr>
              <w:t>rbustos en las zonas más bajas,</w:t>
            </w:r>
            <w:del w:id="392" w:author="TOSHIBA" w:date="2015-10-28T12:15:00Z">
              <w:r w:rsidRPr="003403B1" w:rsidDel="00225EC7">
                <w:rPr>
                  <w:rFonts w:ascii="Times New Roman" w:eastAsia="Times New Roman" w:hAnsi="Times New Roman" w:cs="Times New Roman"/>
                  <w:color w:val="000000" w:themeColor="text1"/>
                  <w:sz w:val="22"/>
                  <w:szCs w:val="22"/>
                  <w:lang w:val="es-CO" w:eastAsia="es-CO"/>
                </w:rPr>
                <w:delText xml:space="preserve">  </w:delText>
              </w:r>
            </w:del>
            <w:ins w:id="393" w:author="TOSHIBA" w:date="2015-10-28T12:15:00Z">
              <w:r w:rsidR="00225EC7">
                <w:rPr>
                  <w:rFonts w:ascii="Times New Roman" w:eastAsia="Times New Roman" w:hAnsi="Times New Roman" w:cs="Times New Roman"/>
                  <w:color w:val="000000" w:themeColor="text1"/>
                  <w:sz w:val="22"/>
                  <w:szCs w:val="22"/>
                  <w:lang w:val="es-CO" w:eastAsia="es-CO"/>
                </w:rPr>
                <w:t xml:space="preserve"> </w:t>
              </w:r>
            </w:ins>
            <w:r w:rsidRPr="003403B1">
              <w:rPr>
                <w:rFonts w:ascii="Times New Roman" w:eastAsia="Times New Roman" w:hAnsi="Times New Roman" w:cs="Times New Roman"/>
                <w:color w:val="000000" w:themeColor="text1"/>
                <w:sz w:val="22"/>
                <w:szCs w:val="22"/>
                <w:lang w:val="es-CO" w:eastAsia="es-CO"/>
              </w:rPr>
              <w:t>hasta bosques de coníferas y pastos, en las áreas más altas.</w:t>
            </w:r>
          </w:p>
        </w:tc>
      </w:tr>
    </w:tbl>
    <w:p w14:paraId="40BC10EC" w14:textId="77777777" w:rsidR="00E76345" w:rsidRPr="001726C4" w:rsidRDefault="00E76345" w:rsidP="00E76345">
      <w:pPr>
        <w:spacing w:after="0"/>
        <w:rPr>
          <w:rFonts w:ascii="Times New Roman" w:hAnsi="Times New Roman" w:cs="Times New Roman"/>
          <w:color w:val="000000" w:themeColor="text1"/>
          <w:highlight w:val="yellow"/>
        </w:rPr>
      </w:pPr>
    </w:p>
    <w:p w14:paraId="09E206E7" w14:textId="77777777" w:rsidR="00E76345" w:rsidRPr="001726C4" w:rsidRDefault="00E76345" w:rsidP="00E76345">
      <w:pPr>
        <w:spacing w:after="0"/>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1.1.</w:t>
      </w:r>
      <w:del w:id="394" w:author="EUGENIA ARCE LONDONO" w:date="2015-04-29T09:25:00Z">
        <w:r w:rsidRPr="001726C4">
          <w:rPr>
            <w:rFonts w:ascii="Times New Roman" w:hAnsi="Times New Roman" w:cs="Times New Roman"/>
            <w:b/>
            <w:color w:val="000000" w:themeColor="text1"/>
          </w:rPr>
          <w:delText xml:space="preserve">2 </w:delText>
        </w:r>
        <w:r w:rsidRPr="001726C4">
          <w:rPr>
            <w:rFonts w:ascii="Times New Roman" w:eastAsia="Times New Roman" w:hAnsi="Times New Roman" w:cs="Times New Roman"/>
            <w:b/>
            <w:color w:val="000000" w:themeColor="text1"/>
            <w:lang w:val="es-CO" w:eastAsia="es-CO"/>
          </w:rPr>
          <w:delText>Hidrografía</w:delText>
        </w:r>
      </w:del>
      <w:ins w:id="395" w:author="EUGENIA ARCE LONDONO" w:date="2015-04-29T09:25:00Z">
        <w:r>
          <w:rPr>
            <w:rFonts w:ascii="Times New Roman" w:hAnsi="Times New Roman" w:cs="Times New Roman"/>
            <w:b/>
            <w:color w:val="000000" w:themeColor="text1"/>
          </w:rPr>
          <w:t>3</w:t>
        </w:r>
        <w:r w:rsidRPr="001726C4">
          <w:rPr>
            <w:rFonts w:ascii="Times New Roman" w:hAnsi="Times New Roman" w:cs="Times New Roman"/>
            <w:b/>
            <w:color w:val="000000" w:themeColor="text1"/>
          </w:rPr>
          <w:t xml:space="preserve"> </w:t>
        </w:r>
        <w:r>
          <w:rPr>
            <w:rFonts w:ascii="Times New Roman" w:eastAsia="Times New Roman" w:hAnsi="Times New Roman" w:cs="Times New Roman"/>
            <w:b/>
            <w:color w:val="000000" w:themeColor="text1"/>
            <w:lang w:val="es-CO" w:eastAsia="es-CO"/>
          </w:rPr>
          <w:t>La h</w:t>
        </w:r>
        <w:r w:rsidRPr="001726C4">
          <w:rPr>
            <w:rFonts w:ascii="Times New Roman" w:eastAsia="Times New Roman" w:hAnsi="Times New Roman" w:cs="Times New Roman"/>
            <w:b/>
            <w:color w:val="000000" w:themeColor="text1"/>
            <w:lang w:val="es-CO" w:eastAsia="es-CO"/>
          </w:rPr>
          <w:t>idrografía</w:t>
        </w:r>
      </w:ins>
    </w:p>
    <w:p w14:paraId="3F2F853D" w14:textId="77777777" w:rsidR="00E76345" w:rsidRPr="001726C4" w:rsidRDefault="00E76345" w:rsidP="00E76345">
      <w:pPr>
        <w:spacing w:after="0"/>
        <w:rPr>
          <w:rStyle w:val="un"/>
          <w:rFonts w:ascii="Times New Roman" w:hAnsi="Times New Roman"/>
          <w:color w:val="000000" w:themeColor="text1"/>
        </w:rPr>
      </w:pPr>
    </w:p>
    <w:p w14:paraId="1D174D47" w14:textId="77777777" w:rsidR="00E76345" w:rsidRPr="001726C4" w:rsidRDefault="00E76345" w:rsidP="00E76345">
      <w:pPr>
        <w:spacing w:after="0"/>
        <w:jc w:val="both"/>
        <w:rPr>
          <w:rStyle w:val="un"/>
          <w:rFonts w:ascii="Times New Roman" w:hAnsi="Times New Roman"/>
          <w:color w:val="000000" w:themeColor="text1"/>
        </w:rPr>
      </w:pPr>
      <w:r w:rsidRPr="001726C4">
        <w:rPr>
          <w:rStyle w:val="un"/>
          <w:rFonts w:ascii="Times New Roman" w:hAnsi="Times New Roman"/>
          <w:color w:val="000000" w:themeColor="text1"/>
        </w:rPr>
        <w:t>Europa cuenta con numerosos</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ríos</w:t>
      </w:r>
      <w:r w:rsidRPr="001726C4">
        <w:rPr>
          <w:rStyle w:val="apple-converted-space"/>
          <w:rFonts w:ascii="Times New Roman" w:hAnsi="Times New Roman" w:cs="Times New Roman"/>
          <w:color w:val="000000" w:themeColor="text1"/>
        </w:rPr>
        <w:t>.</w:t>
      </w:r>
      <w:r w:rsidRPr="001726C4">
        <w:rPr>
          <w:rStyle w:val="un"/>
          <w:rFonts w:ascii="Times New Roman" w:hAnsi="Times New Roman"/>
          <w:color w:val="000000" w:themeColor="text1"/>
        </w:rPr>
        <w:t xml:space="preserve"> A excepción del Volga, el Danubio y el Rin, los ríos europeos se caracterizan por ser</w:t>
      </w:r>
      <w:del w:id="396" w:author="TOSHIBA" w:date="2015-10-28T12:15:00Z">
        <w:r w:rsidRPr="001726C4" w:rsidDel="00225EC7">
          <w:rPr>
            <w:rStyle w:val="un"/>
            <w:rFonts w:ascii="Times New Roman" w:hAnsi="Times New Roman"/>
            <w:color w:val="000000" w:themeColor="text1"/>
          </w:rPr>
          <w:delText xml:space="preserve"> </w:delText>
        </w:r>
        <w:r w:rsidRPr="001726C4" w:rsidDel="00225EC7">
          <w:rPr>
            <w:rStyle w:val="apple-converted-space"/>
            <w:rFonts w:ascii="Times New Roman" w:hAnsi="Times New Roman" w:cs="Times New Roman"/>
            <w:color w:val="000000" w:themeColor="text1"/>
          </w:rPr>
          <w:delText> </w:delText>
        </w:r>
      </w:del>
      <w:ins w:id="397" w:author="TOSHIBA" w:date="2015-10-28T12:15:00Z">
        <w:r w:rsidR="00225EC7">
          <w:rPr>
            <w:rStyle w:val="un"/>
            <w:rFonts w:ascii="Times New Roman" w:hAnsi="Times New Roman"/>
            <w:color w:val="000000" w:themeColor="text1"/>
          </w:rPr>
          <w:t xml:space="preserve"> </w:t>
        </w:r>
      </w:ins>
      <w:r w:rsidRPr="001726C4">
        <w:rPr>
          <w:rStyle w:val="Textoennegrita"/>
          <w:rFonts w:ascii="Times New Roman" w:hAnsi="Times New Roman" w:cs="Times New Roman"/>
          <w:color w:val="000000" w:themeColor="text1"/>
        </w:rPr>
        <w:t>cortos</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y</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poco caudalosos</w:t>
      </w:r>
      <w:r w:rsidRPr="001726C4">
        <w:rPr>
          <w:rStyle w:val="un"/>
          <w:rFonts w:ascii="Times New Roman" w:hAnsi="Times New Roman"/>
          <w:color w:val="000000" w:themeColor="text1"/>
        </w:rPr>
        <w:t>.</w:t>
      </w:r>
      <w:del w:id="398" w:author="TOSHIBA" w:date="2015-10-28T12:15:00Z">
        <w:r w:rsidRPr="001726C4" w:rsidDel="00225EC7">
          <w:rPr>
            <w:rStyle w:val="apple-converted-space"/>
            <w:rFonts w:ascii="Times New Roman" w:hAnsi="Times New Roman" w:cs="Times New Roman"/>
            <w:color w:val="000000" w:themeColor="text1"/>
          </w:rPr>
          <w:delText> </w:delText>
        </w:r>
        <w:r w:rsidRPr="001726C4" w:rsidDel="00225EC7">
          <w:rPr>
            <w:rStyle w:val="un"/>
            <w:rFonts w:ascii="Times New Roman" w:hAnsi="Times New Roman"/>
            <w:color w:val="000000" w:themeColor="text1"/>
          </w:rPr>
          <w:delText xml:space="preserve"> </w:delText>
        </w:r>
      </w:del>
      <w:ins w:id="399" w:author="TOSHIBA" w:date="2015-10-28T12:15:00Z">
        <w:r w:rsidR="00225EC7">
          <w:rPr>
            <w:rStyle w:val="apple-converted-space"/>
            <w:rFonts w:ascii="Times New Roman" w:hAnsi="Times New Roman" w:cs="Times New Roman"/>
            <w:color w:val="000000" w:themeColor="text1"/>
          </w:rPr>
          <w:t xml:space="preserve"> </w:t>
        </w:r>
      </w:ins>
    </w:p>
    <w:p w14:paraId="21FC67A6" w14:textId="77777777" w:rsidR="00E76345" w:rsidRPr="001726C4" w:rsidRDefault="00E76345" w:rsidP="00E76345">
      <w:pPr>
        <w:spacing w:after="0"/>
        <w:jc w:val="both"/>
        <w:rPr>
          <w:rStyle w:val="un"/>
          <w:rFonts w:ascii="Times New Roman" w:hAnsi="Times New Roman"/>
          <w:color w:val="000000" w:themeColor="text1"/>
        </w:rPr>
      </w:pPr>
    </w:p>
    <w:p w14:paraId="6B211063" w14:textId="77777777" w:rsidR="00E76345" w:rsidRPr="001726C4" w:rsidRDefault="00E76345" w:rsidP="00E76345">
      <w:pPr>
        <w:spacing w:after="0"/>
        <w:jc w:val="both"/>
        <w:rPr>
          <w:rStyle w:val="un"/>
          <w:rFonts w:ascii="Times New Roman" w:hAnsi="Times New Roman"/>
          <w:color w:val="000000" w:themeColor="text1"/>
        </w:rPr>
      </w:pPr>
      <w:r w:rsidRPr="001726C4">
        <w:rPr>
          <w:rStyle w:val="un"/>
          <w:rFonts w:ascii="Times New Roman" w:hAnsi="Times New Roman"/>
          <w:color w:val="000000" w:themeColor="text1"/>
        </w:rPr>
        <w:t>Se distinguen cinco </w:t>
      </w:r>
      <w:r w:rsidRPr="001726C4">
        <w:rPr>
          <w:rStyle w:val="un"/>
          <w:rFonts w:ascii="Times New Roman" w:hAnsi="Times New Roman"/>
          <w:b/>
          <w:color w:val="000000" w:themeColor="text1"/>
        </w:rPr>
        <w:t>vertientes fluviales</w:t>
      </w:r>
      <w:r w:rsidRPr="001726C4">
        <w:rPr>
          <w:rStyle w:val="un"/>
          <w:rFonts w:ascii="Times New Roman" w:hAnsi="Times New Roman"/>
          <w:color w:val="000000" w:themeColor="text1"/>
        </w:rPr>
        <w:t> en función del lugar donde desemboquen sus ríos: vertiente ártica, atlántica, mediterránea, del mar Negro y del mar Caspio.</w:t>
      </w:r>
    </w:p>
    <w:p w14:paraId="6E7E91EF" w14:textId="77777777" w:rsidR="00E76345" w:rsidRPr="001726C4" w:rsidRDefault="00E76345" w:rsidP="00E76345">
      <w:pPr>
        <w:pStyle w:val="u"/>
        <w:shd w:val="clear" w:color="auto" w:fill="FFFFFF"/>
        <w:spacing w:before="0" w:beforeAutospacing="0" w:after="0" w:afterAutospacing="0"/>
        <w:jc w:val="both"/>
        <w:rPr>
          <w:color w:val="000000" w:themeColor="text1"/>
        </w:rPr>
      </w:pPr>
    </w:p>
    <w:p w14:paraId="08B1744A" w14:textId="77777777" w:rsidR="00E76345" w:rsidRPr="001726C4" w:rsidRDefault="00E76345" w:rsidP="00E76345">
      <w:pPr>
        <w:numPr>
          <w:ilvl w:val="0"/>
          <w:numId w:val="4"/>
        </w:numPr>
        <w:shd w:val="clear" w:color="auto" w:fill="FFFFFF"/>
        <w:spacing w:after="0"/>
        <w:ind w:left="0"/>
        <w:jc w:val="both"/>
        <w:rPr>
          <w:rStyle w:val="un"/>
          <w:rFonts w:ascii="Times New Roman" w:hAnsi="Times New Roman"/>
          <w:color w:val="000000" w:themeColor="text1"/>
        </w:rPr>
      </w:pPr>
      <w:r w:rsidRPr="001726C4">
        <w:rPr>
          <w:rStyle w:val="Textoennegrita"/>
          <w:rFonts w:ascii="Times New Roman" w:hAnsi="Times New Roman" w:cs="Times New Roman"/>
          <w:color w:val="000000" w:themeColor="text1"/>
        </w:rPr>
        <w:t>Vertiente ártica</w:t>
      </w:r>
      <w:r w:rsidRPr="001726C4">
        <w:rPr>
          <w:rStyle w:val="un"/>
          <w:rFonts w:ascii="Times New Roman" w:hAnsi="Times New Roman"/>
          <w:color w:val="000000" w:themeColor="text1"/>
        </w:rPr>
        <w:t xml:space="preserve">: </w:t>
      </w:r>
      <w:del w:id="400" w:author="TOSHIBA" w:date="2015-10-28T18:38:00Z">
        <w:r w:rsidRPr="001726C4" w:rsidDel="00957BA8">
          <w:rPr>
            <w:rStyle w:val="un"/>
            <w:rFonts w:ascii="Times New Roman" w:hAnsi="Times New Roman"/>
            <w:color w:val="000000" w:themeColor="text1"/>
          </w:rPr>
          <w:delText xml:space="preserve">Se constituye </w:delText>
        </w:r>
      </w:del>
      <w:ins w:id="401" w:author="TOSHIBA" w:date="2015-10-28T18:38:00Z">
        <w:r w:rsidR="00957BA8">
          <w:rPr>
            <w:rStyle w:val="un"/>
            <w:rFonts w:ascii="Times New Roman" w:hAnsi="Times New Roman"/>
            <w:color w:val="000000" w:themeColor="text1"/>
          </w:rPr>
          <w:t xml:space="preserve"> formada </w:t>
        </w:r>
      </w:ins>
      <w:r w:rsidRPr="001726C4">
        <w:rPr>
          <w:rStyle w:val="un"/>
          <w:rFonts w:ascii="Times New Roman" w:hAnsi="Times New Roman"/>
          <w:color w:val="000000" w:themeColor="text1"/>
        </w:rPr>
        <w:t>por los ríos que desembocan en el océano Ártico, los cuales permanecen helados durante el invierno.</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Los más importantes son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Pechora</w:t>
      </w:r>
      <w:proofErr w:type="spellEnd"/>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y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Dviná</w:t>
      </w:r>
      <w:proofErr w:type="spellEnd"/>
      <w:r w:rsidRPr="001726C4">
        <w:rPr>
          <w:rStyle w:val="Textoennegrita"/>
          <w:rFonts w:ascii="Times New Roman" w:hAnsi="Times New Roman" w:cs="Times New Roman"/>
          <w:color w:val="000000" w:themeColor="text1"/>
        </w:rPr>
        <w:t xml:space="preserve"> Septentrional</w:t>
      </w:r>
      <w:r w:rsidRPr="001726C4">
        <w:rPr>
          <w:rStyle w:val="un"/>
          <w:rFonts w:ascii="Times New Roman" w:hAnsi="Times New Roman"/>
          <w:color w:val="000000" w:themeColor="text1"/>
        </w:rPr>
        <w:t>.</w:t>
      </w:r>
    </w:p>
    <w:p w14:paraId="1AC6F51B" w14:textId="77777777" w:rsidR="00E76345" w:rsidRPr="001726C4" w:rsidRDefault="00E76345">
      <w:pPr>
        <w:shd w:val="clear" w:color="auto" w:fill="FFFFFF"/>
        <w:spacing w:after="0"/>
        <w:jc w:val="both"/>
        <w:rPr>
          <w:rFonts w:ascii="Times New Roman" w:hAnsi="Times New Roman" w:cs="Times New Roman"/>
          <w:color w:val="000000" w:themeColor="text1"/>
        </w:rPr>
        <w:pPrChange w:id="402" w:author="EUGENIA ARCE LONDONO" w:date="2015-04-29T09:25:00Z">
          <w:pPr>
            <w:numPr>
              <w:numId w:val="4"/>
            </w:numPr>
            <w:shd w:val="clear" w:color="auto" w:fill="FFFFFF"/>
            <w:tabs>
              <w:tab w:val="num" w:pos="720"/>
            </w:tabs>
            <w:spacing w:after="0"/>
            <w:ind w:left="720" w:hanging="360"/>
            <w:jc w:val="both"/>
          </w:pPr>
        </w:pPrChange>
      </w:pPr>
    </w:p>
    <w:p w14:paraId="5DB5C574" w14:textId="77777777" w:rsidR="00E76345" w:rsidRPr="001726C4" w:rsidRDefault="00E76345" w:rsidP="00E76345">
      <w:pPr>
        <w:numPr>
          <w:ilvl w:val="0"/>
          <w:numId w:val="4"/>
        </w:numPr>
        <w:shd w:val="clear" w:color="auto" w:fill="FFFFFF"/>
        <w:spacing w:after="0"/>
        <w:ind w:left="0"/>
        <w:jc w:val="both"/>
        <w:rPr>
          <w:rStyle w:val="un"/>
          <w:rFonts w:ascii="Times New Roman" w:hAnsi="Times New Roman"/>
          <w:color w:val="000000" w:themeColor="text1"/>
        </w:rPr>
      </w:pPr>
      <w:r w:rsidRPr="001726C4">
        <w:rPr>
          <w:rStyle w:val="Textoennegrita"/>
          <w:rFonts w:ascii="Times New Roman" w:hAnsi="Times New Roman" w:cs="Times New Roman"/>
          <w:color w:val="000000" w:themeColor="text1"/>
        </w:rPr>
        <w:t>Vertiente atlántica</w:t>
      </w:r>
      <w:r w:rsidRPr="001726C4">
        <w:rPr>
          <w:rStyle w:val="un"/>
          <w:rFonts w:ascii="Times New Roman" w:hAnsi="Times New Roman"/>
          <w:color w:val="000000" w:themeColor="text1"/>
        </w:rPr>
        <w:t xml:space="preserve">: </w:t>
      </w:r>
      <w:del w:id="403" w:author="EUGENIA ARCE LONDONO" w:date="2015-04-29T09:25:00Z">
        <w:r w:rsidRPr="001726C4">
          <w:rPr>
            <w:rStyle w:val="un"/>
            <w:rFonts w:ascii="Times New Roman" w:hAnsi="Times New Roman"/>
            <w:color w:val="000000" w:themeColor="text1"/>
          </w:rPr>
          <w:delText>A ella pertenecen</w:delText>
        </w:r>
      </w:del>
      <w:ins w:id="404" w:author="EUGENIA ARCE LONDONO" w:date="2015-04-29T09:25:00Z">
        <w:r>
          <w:rPr>
            <w:rStyle w:val="un"/>
            <w:rFonts w:ascii="Times New Roman" w:hAnsi="Times New Roman"/>
            <w:color w:val="000000" w:themeColor="text1"/>
          </w:rPr>
          <w:t>comprende</w:t>
        </w:r>
      </w:ins>
      <w:r w:rsidRPr="001726C4">
        <w:rPr>
          <w:rStyle w:val="un"/>
          <w:rFonts w:ascii="Times New Roman" w:hAnsi="Times New Roman"/>
          <w:color w:val="000000" w:themeColor="text1"/>
        </w:rPr>
        <w:t xml:space="preserve"> los ríos que desembocan en el océano Atlántico. </w:t>
      </w:r>
      <w:ins w:id="405" w:author="TOSHIBA" w:date="2015-10-28T18:41:00Z">
        <w:r w:rsidR="00957BA8">
          <w:rPr>
            <w:rStyle w:val="un"/>
            <w:rFonts w:ascii="Times New Roman" w:hAnsi="Times New Roman"/>
            <w:color w:val="000000" w:themeColor="text1"/>
          </w:rPr>
          <w:t xml:space="preserve">La mayoría de estos </w:t>
        </w:r>
      </w:ins>
      <w:del w:id="406" w:author="TOSHIBA" w:date="2015-10-28T18:41:00Z">
        <w:r w:rsidRPr="001726C4" w:rsidDel="00957BA8">
          <w:rPr>
            <w:rStyle w:val="un"/>
            <w:rFonts w:ascii="Times New Roman" w:hAnsi="Times New Roman"/>
            <w:color w:val="000000" w:themeColor="text1"/>
          </w:rPr>
          <w:delText xml:space="preserve">Son </w:delText>
        </w:r>
      </w:del>
      <w:r w:rsidRPr="001726C4">
        <w:rPr>
          <w:rStyle w:val="un"/>
          <w:rFonts w:ascii="Times New Roman" w:hAnsi="Times New Roman"/>
          <w:color w:val="000000" w:themeColor="text1"/>
        </w:rPr>
        <w:t xml:space="preserve">ríos </w:t>
      </w:r>
      <w:ins w:id="407" w:author="TOSHIBA" w:date="2015-10-28T18:41:00Z">
        <w:r w:rsidR="00957BA8">
          <w:rPr>
            <w:rStyle w:val="un"/>
            <w:rFonts w:ascii="Times New Roman" w:hAnsi="Times New Roman"/>
            <w:color w:val="000000" w:themeColor="text1"/>
          </w:rPr>
          <w:t xml:space="preserve">son largos y </w:t>
        </w:r>
      </w:ins>
      <w:r w:rsidRPr="001726C4">
        <w:rPr>
          <w:rStyle w:val="un"/>
          <w:rFonts w:ascii="Times New Roman" w:hAnsi="Times New Roman"/>
          <w:color w:val="000000" w:themeColor="text1"/>
        </w:rPr>
        <w:t>caudalosos.</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Los más importantes son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Dviná</w:t>
      </w:r>
      <w:proofErr w:type="spellEnd"/>
      <w:r w:rsidRPr="001726C4">
        <w:rPr>
          <w:rStyle w:val="Textoennegrita"/>
          <w:rFonts w:ascii="Times New Roman" w:hAnsi="Times New Roman" w:cs="Times New Roman"/>
          <w:color w:val="000000" w:themeColor="text1"/>
        </w:rPr>
        <w:t xml:space="preserve"> </w:t>
      </w:r>
      <w:r w:rsidRPr="001726C4">
        <w:rPr>
          <w:rStyle w:val="Textoennegrita"/>
          <w:rFonts w:ascii="Times New Roman" w:hAnsi="Times New Roman" w:cs="Times New Roman"/>
          <w:color w:val="000000" w:themeColor="text1"/>
        </w:rPr>
        <w:lastRenderedPageBreak/>
        <w:t>Occidental</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Vístula</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Oder</w:t>
      </w:r>
      <w:proofErr w:type="spellEnd"/>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Elba</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Rin</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Sena</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Loira</w:t>
      </w:r>
      <w:r w:rsidRPr="001726C4">
        <w:rPr>
          <w:rStyle w:val="un"/>
          <w:rFonts w:ascii="Times New Roman" w:hAnsi="Times New Roman"/>
          <w:color w:val="000000" w:themeColor="text1"/>
        </w:rPr>
        <w:t xml:space="preserve">, el </w:t>
      </w:r>
      <w:r w:rsidRPr="001726C4">
        <w:rPr>
          <w:rStyle w:val="Textoennegrita"/>
          <w:rFonts w:ascii="Times New Roman" w:hAnsi="Times New Roman" w:cs="Times New Roman"/>
          <w:color w:val="000000" w:themeColor="text1"/>
        </w:rPr>
        <w:t>Garona</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Duero</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Tajo</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Guadiana</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Guadalquivir</w:t>
      </w:r>
      <w:r w:rsidRPr="001726C4">
        <w:rPr>
          <w:rStyle w:val="un"/>
          <w:rFonts w:ascii="Times New Roman" w:hAnsi="Times New Roman"/>
          <w:color w:val="000000" w:themeColor="text1"/>
        </w:rPr>
        <w:t>.</w:t>
      </w:r>
    </w:p>
    <w:p w14:paraId="2164D945" w14:textId="77777777" w:rsidR="00E76345" w:rsidRPr="001726C4" w:rsidRDefault="00E76345">
      <w:pPr>
        <w:shd w:val="clear" w:color="auto" w:fill="FFFFFF"/>
        <w:spacing w:after="0"/>
        <w:jc w:val="both"/>
        <w:rPr>
          <w:rFonts w:ascii="Times New Roman" w:hAnsi="Times New Roman" w:cs="Times New Roman"/>
          <w:color w:val="000000" w:themeColor="text1"/>
        </w:rPr>
        <w:pPrChange w:id="408" w:author="EUGENIA ARCE LONDONO" w:date="2015-04-29T09:25:00Z">
          <w:pPr>
            <w:numPr>
              <w:numId w:val="4"/>
            </w:numPr>
            <w:shd w:val="clear" w:color="auto" w:fill="FFFFFF"/>
            <w:tabs>
              <w:tab w:val="num" w:pos="720"/>
            </w:tabs>
            <w:spacing w:after="0"/>
            <w:ind w:left="720" w:hanging="360"/>
            <w:jc w:val="both"/>
          </w:pPr>
        </w:pPrChange>
      </w:pPr>
    </w:p>
    <w:p w14:paraId="34EFF5A6" w14:textId="77777777" w:rsidR="00E76345" w:rsidRPr="001726C4" w:rsidRDefault="00E76345" w:rsidP="00E76345">
      <w:pPr>
        <w:numPr>
          <w:ilvl w:val="0"/>
          <w:numId w:val="4"/>
        </w:numPr>
        <w:shd w:val="clear" w:color="auto" w:fill="FFFFFF"/>
        <w:spacing w:after="0"/>
        <w:ind w:left="0"/>
        <w:jc w:val="both"/>
        <w:rPr>
          <w:rStyle w:val="un"/>
          <w:rFonts w:ascii="Times New Roman" w:hAnsi="Times New Roman"/>
          <w:color w:val="000000" w:themeColor="text1"/>
        </w:rPr>
      </w:pPr>
      <w:r w:rsidRPr="000F7170">
        <w:rPr>
          <w:rStyle w:val="un"/>
          <w:rFonts w:ascii="Times New Roman" w:hAnsi="Times New Roman"/>
          <w:color w:val="000000" w:themeColor="text1"/>
        </w:rPr>
        <w:t>V</w:t>
      </w:r>
      <w:r w:rsidRPr="001726C4">
        <w:rPr>
          <w:rStyle w:val="Textoennegrita"/>
          <w:rFonts w:ascii="Times New Roman" w:hAnsi="Times New Roman" w:cs="Times New Roman"/>
          <w:color w:val="000000" w:themeColor="text1"/>
        </w:rPr>
        <w:t>ertiente mediterránea</w:t>
      </w:r>
      <w:r w:rsidRPr="001726C4">
        <w:rPr>
          <w:rStyle w:val="un"/>
          <w:rFonts w:ascii="Times New Roman" w:hAnsi="Times New Roman"/>
          <w:color w:val="000000" w:themeColor="text1"/>
        </w:rPr>
        <w:t>:</w:t>
      </w:r>
      <w:del w:id="409" w:author="EUGENIA ARCE LONDONO" w:date="2015-04-29T09:25:00Z">
        <w:r w:rsidRPr="001726C4">
          <w:rPr>
            <w:rStyle w:val="un"/>
            <w:rFonts w:ascii="Times New Roman" w:hAnsi="Times New Roman"/>
            <w:color w:val="000000" w:themeColor="text1"/>
          </w:rPr>
          <w:delText xml:space="preserve"> Esta vertiente</w:delText>
        </w:r>
      </w:del>
      <w:r w:rsidRPr="001726C4">
        <w:rPr>
          <w:rStyle w:val="un"/>
          <w:rFonts w:ascii="Times New Roman" w:hAnsi="Times New Roman"/>
          <w:color w:val="000000" w:themeColor="text1"/>
        </w:rPr>
        <w:t xml:space="preserve"> se caracteriza por ríos cortos que desembocan en el mar Mediterráneo.</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Ebro</w:t>
      </w:r>
      <w:r w:rsidRPr="001726C4">
        <w:rPr>
          <w:rStyle w:val="un"/>
          <w:rFonts w:ascii="Times New Roman" w:hAnsi="Times New Roman"/>
          <w:color w:val="000000" w:themeColor="text1"/>
        </w:rPr>
        <w:t xml:space="preserve">, el </w:t>
      </w:r>
      <w:r w:rsidRPr="001726C4">
        <w:rPr>
          <w:rStyle w:val="Textoennegrita"/>
          <w:rFonts w:ascii="Times New Roman" w:hAnsi="Times New Roman" w:cs="Times New Roman"/>
          <w:color w:val="000000" w:themeColor="text1"/>
        </w:rPr>
        <w:t>Ródano</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Po</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Tíber</w:t>
      </w:r>
      <w:r w:rsidRPr="001726C4">
        <w:rPr>
          <w:rStyle w:val="un"/>
          <w:rFonts w:ascii="Times New Roman" w:hAnsi="Times New Roman"/>
          <w:color w:val="000000" w:themeColor="text1"/>
        </w:rPr>
        <w:t>.</w:t>
      </w:r>
    </w:p>
    <w:p w14:paraId="74AFA304" w14:textId="77777777" w:rsidR="00E76345" w:rsidRPr="001726C4" w:rsidRDefault="00E76345">
      <w:pPr>
        <w:shd w:val="clear" w:color="auto" w:fill="FFFFFF"/>
        <w:spacing w:after="0"/>
        <w:jc w:val="both"/>
        <w:rPr>
          <w:rFonts w:ascii="Times New Roman" w:hAnsi="Times New Roman" w:cs="Times New Roman"/>
          <w:color w:val="000000" w:themeColor="text1"/>
        </w:rPr>
        <w:pPrChange w:id="410" w:author="EUGENIA ARCE LONDONO" w:date="2015-04-29T09:25:00Z">
          <w:pPr>
            <w:numPr>
              <w:numId w:val="4"/>
            </w:numPr>
            <w:shd w:val="clear" w:color="auto" w:fill="FFFFFF"/>
            <w:tabs>
              <w:tab w:val="num" w:pos="720"/>
            </w:tabs>
            <w:spacing w:after="0"/>
            <w:ind w:left="720" w:hanging="360"/>
            <w:jc w:val="both"/>
          </w:pPr>
        </w:pPrChange>
      </w:pPr>
    </w:p>
    <w:p w14:paraId="110DB5C2" w14:textId="77777777" w:rsidR="00E76345" w:rsidRPr="001726C4" w:rsidRDefault="00E76345" w:rsidP="00E76345">
      <w:pPr>
        <w:numPr>
          <w:ilvl w:val="0"/>
          <w:numId w:val="4"/>
        </w:numPr>
        <w:shd w:val="clear" w:color="auto" w:fill="FFFFFF"/>
        <w:spacing w:after="0"/>
        <w:ind w:left="0"/>
        <w:jc w:val="both"/>
        <w:rPr>
          <w:rStyle w:val="un"/>
          <w:rFonts w:ascii="Times New Roman" w:hAnsi="Times New Roman"/>
          <w:color w:val="000000" w:themeColor="text1"/>
        </w:rPr>
      </w:pPr>
      <w:r w:rsidRPr="000F7170">
        <w:rPr>
          <w:rStyle w:val="un"/>
          <w:rFonts w:ascii="Times New Roman" w:hAnsi="Times New Roman"/>
          <w:color w:val="000000" w:themeColor="text1"/>
        </w:rPr>
        <w:t>V</w:t>
      </w:r>
      <w:r w:rsidRPr="001726C4">
        <w:rPr>
          <w:rStyle w:val="Textoennegrita"/>
          <w:rFonts w:ascii="Times New Roman" w:hAnsi="Times New Roman" w:cs="Times New Roman"/>
          <w:color w:val="000000" w:themeColor="text1"/>
        </w:rPr>
        <w:t>ertiente del mar Negro</w:t>
      </w:r>
      <w:r w:rsidRPr="001726C4">
        <w:rPr>
          <w:rStyle w:val="un"/>
          <w:rFonts w:ascii="Times New Roman" w:hAnsi="Times New Roman"/>
          <w:color w:val="000000" w:themeColor="text1"/>
        </w:rPr>
        <w:t>: los ríos que desembocan en el mar Negro son caudalosos.</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Los principal</w:t>
      </w:r>
      <w:r>
        <w:rPr>
          <w:rStyle w:val="un"/>
          <w:rFonts w:ascii="Times New Roman" w:hAnsi="Times New Roman"/>
          <w:color w:val="000000" w:themeColor="text1"/>
        </w:rPr>
        <w:t>es ríos de esta vertiente son</w:t>
      </w:r>
      <w:del w:id="411" w:author="EUGENIA ARCE LONDONO" w:date="2015-04-29T09:25:00Z">
        <w:r w:rsidRPr="001726C4">
          <w:rPr>
            <w:rStyle w:val="un"/>
            <w:rFonts w:ascii="Times New Roman" w:hAnsi="Times New Roman"/>
            <w:color w:val="000000" w:themeColor="text1"/>
          </w:rPr>
          <w:delText>:</w:delText>
        </w:r>
      </w:del>
      <w:r w:rsidRPr="001726C4">
        <w:rPr>
          <w:rStyle w:val="un"/>
          <w:rFonts w:ascii="Times New Roman" w:hAnsi="Times New Roman"/>
          <w:color w:val="000000" w:themeColor="text1"/>
        </w:rPr>
        <w:t xml:space="preserve">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Danubio</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Dniéster</w:t>
      </w:r>
      <w:del w:id="412" w:author="EUGENIA ARCE LONDONO" w:date="2015-04-29T09:25:00Z">
        <w:r w:rsidRPr="001726C4">
          <w:rPr>
            <w:rStyle w:val="apple-converted-space"/>
            <w:rFonts w:ascii="Times New Roman" w:hAnsi="Times New Roman" w:cs="Times New Roman"/>
            <w:color w:val="000000" w:themeColor="text1"/>
          </w:rPr>
          <w:delText> </w:delText>
        </w:r>
        <w:r w:rsidRPr="001726C4">
          <w:rPr>
            <w:rStyle w:val="un"/>
            <w:rFonts w:ascii="Times New Roman" w:hAnsi="Times New Roman"/>
            <w:color w:val="000000" w:themeColor="text1"/>
          </w:rPr>
          <w:delText>o</w:delText>
        </w:r>
      </w:del>
      <w:ins w:id="413" w:author="EUGENIA ARCE LONDONO" w:date="2015-04-29T09:25:00Z">
        <w:r>
          <w:rPr>
            <w:rStyle w:val="un"/>
            <w:rFonts w:ascii="Times New Roman" w:hAnsi="Times New Roman"/>
            <w:color w:val="000000" w:themeColor="text1"/>
          </w:rPr>
          <w:t xml:space="preserve"> y</w:t>
        </w:r>
      </w:ins>
      <w:r w:rsidRPr="001726C4">
        <w:rPr>
          <w:rStyle w:val="un"/>
          <w:rFonts w:ascii="Times New Roman" w:hAnsi="Times New Roman"/>
          <w:color w:val="000000" w:themeColor="text1"/>
        </w:rPr>
        <w:t xml:space="preserve"> el </w:t>
      </w:r>
      <w:r w:rsidRPr="001726C4">
        <w:rPr>
          <w:rStyle w:val="Textoennegrita"/>
          <w:rFonts w:ascii="Times New Roman" w:hAnsi="Times New Roman" w:cs="Times New Roman"/>
          <w:color w:val="000000" w:themeColor="text1"/>
        </w:rPr>
        <w:t>Dniéper</w:t>
      </w:r>
      <w:r w:rsidRPr="001726C4">
        <w:rPr>
          <w:rStyle w:val="un"/>
          <w:rFonts w:ascii="Times New Roman" w:hAnsi="Times New Roman"/>
          <w:color w:val="000000" w:themeColor="text1"/>
        </w:rPr>
        <w:t xml:space="preserve">. </w:t>
      </w:r>
      <w:r>
        <w:rPr>
          <w:rStyle w:val="un"/>
          <w:rFonts w:ascii="Times New Roman" w:hAnsi="Times New Roman"/>
          <w:color w:val="000000" w:themeColor="text1"/>
        </w:rPr>
        <w:t>Otro importante río</w:t>
      </w:r>
      <w:del w:id="414" w:author="EUGENIA ARCE LONDONO" w:date="2015-04-29T09:25:00Z">
        <w:r w:rsidRPr="001726C4">
          <w:rPr>
            <w:rStyle w:val="un"/>
            <w:rFonts w:ascii="Times New Roman" w:hAnsi="Times New Roman"/>
            <w:color w:val="000000" w:themeColor="text1"/>
          </w:rPr>
          <w:delText>,</w:delText>
        </w:r>
      </w:del>
      <w:r w:rsidRPr="001726C4">
        <w:rPr>
          <w:rStyle w:val="un"/>
          <w:rFonts w:ascii="Times New Roman" w:hAnsi="Times New Roman"/>
          <w:color w:val="000000" w:themeColor="text1"/>
        </w:rPr>
        <w:t xml:space="preserve"> es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Don</w:t>
      </w:r>
      <w:r w:rsidRPr="001726C4">
        <w:rPr>
          <w:rStyle w:val="un"/>
          <w:rFonts w:ascii="Times New Roman" w:hAnsi="Times New Roman"/>
          <w:color w:val="000000" w:themeColor="text1"/>
        </w:rPr>
        <w:t>, el cual desemboca en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 xml:space="preserve">mar de </w:t>
      </w:r>
      <w:proofErr w:type="spellStart"/>
      <w:r w:rsidRPr="001726C4">
        <w:rPr>
          <w:rStyle w:val="Textoennegrita"/>
          <w:rFonts w:ascii="Times New Roman" w:hAnsi="Times New Roman" w:cs="Times New Roman"/>
          <w:color w:val="000000" w:themeColor="text1"/>
        </w:rPr>
        <w:t>Azov</w:t>
      </w:r>
      <w:proofErr w:type="spellEnd"/>
      <w:ins w:id="415" w:author="TOSHIBA" w:date="2015-10-28T18:53:00Z">
        <w:r w:rsidR="00195048">
          <w:rPr>
            <w:rStyle w:val="Textoennegrita"/>
            <w:rFonts w:ascii="Times New Roman" w:hAnsi="Times New Roman" w:cs="Times New Roman"/>
            <w:color w:val="000000" w:themeColor="text1"/>
          </w:rPr>
          <w:t>,</w:t>
        </w:r>
      </w:ins>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que se comunica con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mar Negro</w:t>
      </w:r>
      <w:r w:rsidRPr="001726C4">
        <w:rPr>
          <w:rStyle w:val="un"/>
          <w:rFonts w:ascii="Times New Roman" w:hAnsi="Times New Roman"/>
          <w:color w:val="000000" w:themeColor="text1"/>
        </w:rPr>
        <w:t>.</w:t>
      </w:r>
    </w:p>
    <w:p w14:paraId="56029D21" w14:textId="77777777" w:rsidR="00E76345" w:rsidRPr="001726C4" w:rsidRDefault="00E76345">
      <w:pPr>
        <w:shd w:val="clear" w:color="auto" w:fill="FFFFFF"/>
        <w:spacing w:after="0"/>
        <w:jc w:val="both"/>
        <w:rPr>
          <w:rFonts w:ascii="Times New Roman" w:hAnsi="Times New Roman" w:cs="Times New Roman"/>
          <w:color w:val="000000" w:themeColor="text1"/>
        </w:rPr>
        <w:pPrChange w:id="416" w:author="EUGENIA ARCE LONDONO" w:date="2015-04-29T09:25:00Z">
          <w:pPr>
            <w:numPr>
              <w:numId w:val="4"/>
            </w:numPr>
            <w:shd w:val="clear" w:color="auto" w:fill="FFFFFF"/>
            <w:tabs>
              <w:tab w:val="num" w:pos="720"/>
            </w:tabs>
            <w:spacing w:after="0"/>
            <w:ind w:left="720" w:hanging="360"/>
            <w:jc w:val="both"/>
          </w:pPr>
        </w:pPrChange>
      </w:pPr>
    </w:p>
    <w:p w14:paraId="3D52EA08" w14:textId="77777777" w:rsidR="00E76345" w:rsidRPr="004664F2" w:rsidRDefault="00E76345" w:rsidP="00E76345">
      <w:pPr>
        <w:numPr>
          <w:ilvl w:val="0"/>
          <w:numId w:val="4"/>
        </w:numPr>
        <w:shd w:val="clear" w:color="auto" w:fill="FFFFFF"/>
        <w:spacing w:after="0"/>
        <w:ind w:left="0"/>
        <w:jc w:val="both"/>
        <w:rPr>
          <w:rStyle w:val="un"/>
          <w:rFonts w:ascii="Times New Roman" w:hAnsi="Times New Roman"/>
          <w:color w:val="000000" w:themeColor="text1"/>
        </w:rPr>
      </w:pPr>
      <w:del w:id="417" w:author="EUGENIA ARCE LONDONO" w:date="2015-04-29T09:25:00Z">
        <w:r w:rsidRPr="004664F2">
          <w:rPr>
            <w:rStyle w:val="un"/>
            <w:rFonts w:ascii="Times New Roman" w:hAnsi="Times New Roman"/>
            <w:color w:val="000000" w:themeColor="text1"/>
          </w:rPr>
          <w:delText>La</w:delText>
        </w:r>
        <w:r w:rsidRPr="004664F2">
          <w:rPr>
            <w:rStyle w:val="apple-converted-space"/>
            <w:rFonts w:ascii="Times New Roman" w:hAnsi="Times New Roman" w:cs="Times New Roman"/>
            <w:color w:val="000000" w:themeColor="text1"/>
          </w:rPr>
          <w:delText> </w:delText>
        </w:r>
        <w:r w:rsidRPr="004664F2">
          <w:rPr>
            <w:rStyle w:val="Textoennegrita"/>
            <w:rFonts w:ascii="Times New Roman" w:hAnsi="Times New Roman" w:cs="Times New Roman"/>
            <w:color w:val="000000" w:themeColor="text1"/>
          </w:rPr>
          <w:delText>vertiente</w:delText>
        </w:r>
      </w:del>
      <w:ins w:id="418" w:author="EUGENIA ARCE LONDONO" w:date="2015-04-29T09:25:00Z">
        <w:r w:rsidRPr="004664F2">
          <w:rPr>
            <w:rStyle w:val="un"/>
            <w:rFonts w:ascii="Times New Roman" w:hAnsi="Times New Roman"/>
            <w:b/>
            <w:color w:val="000000" w:themeColor="text1"/>
          </w:rPr>
          <w:t>V</w:t>
        </w:r>
        <w:r w:rsidRPr="004664F2">
          <w:rPr>
            <w:rStyle w:val="Textoennegrita"/>
            <w:rFonts w:ascii="Times New Roman" w:hAnsi="Times New Roman" w:cs="Times New Roman"/>
            <w:color w:val="000000" w:themeColor="text1"/>
          </w:rPr>
          <w:t>ertiente</w:t>
        </w:r>
      </w:ins>
      <w:r w:rsidRPr="004664F2">
        <w:rPr>
          <w:rStyle w:val="Textoennegrita"/>
          <w:rFonts w:ascii="Times New Roman" w:hAnsi="Times New Roman" w:cs="Times New Roman"/>
          <w:color w:val="000000" w:themeColor="text1"/>
        </w:rPr>
        <w:t xml:space="preserve"> del mar Caspio</w:t>
      </w:r>
      <w:r w:rsidRPr="004664F2">
        <w:rPr>
          <w:rStyle w:val="un"/>
          <w:rFonts w:ascii="Times New Roman" w:hAnsi="Times New Roman"/>
          <w:color w:val="000000" w:themeColor="text1"/>
        </w:rPr>
        <w:t>: los ríos que desembocan en el mar Caspio son largos y caudalosos.</w:t>
      </w:r>
      <w:r w:rsidRPr="004664F2">
        <w:rPr>
          <w:rStyle w:val="apple-converted-space"/>
          <w:rFonts w:ascii="Times New Roman" w:hAnsi="Times New Roman" w:cs="Times New Roman"/>
          <w:color w:val="000000" w:themeColor="text1"/>
        </w:rPr>
        <w:t> </w:t>
      </w:r>
      <w:r w:rsidRPr="004664F2">
        <w:rPr>
          <w:rStyle w:val="un"/>
          <w:rFonts w:ascii="Times New Roman" w:hAnsi="Times New Roman"/>
          <w:color w:val="000000" w:themeColor="text1"/>
        </w:rPr>
        <w:t>Los más importantes son el</w:t>
      </w:r>
      <w:r w:rsidRPr="004664F2">
        <w:rPr>
          <w:rStyle w:val="apple-converted-space"/>
          <w:rFonts w:ascii="Times New Roman" w:hAnsi="Times New Roman" w:cs="Times New Roman"/>
          <w:color w:val="000000" w:themeColor="text1"/>
        </w:rPr>
        <w:t> </w:t>
      </w:r>
      <w:r w:rsidRPr="004664F2">
        <w:rPr>
          <w:rStyle w:val="Textoennegrita"/>
          <w:rFonts w:ascii="Times New Roman" w:hAnsi="Times New Roman" w:cs="Times New Roman"/>
          <w:color w:val="000000" w:themeColor="text1"/>
        </w:rPr>
        <w:t>Ural</w:t>
      </w:r>
      <w:r w:rsidRPr="004664F2">
        <w:rPr>
          <w:rStyle w:val="apple-converted-space"/>
          <w:rFonts w:ascii="Times New Roman" w:hAnsi="Times New Roman" w:cs="Times New Roman"/>
          <w:color w:val="000000" w:themeColor="text1"/>
        </w:rPr>
        <w:t> </w:t>
      </w:r>
      <w:r w:rsidRPr="004664F2">
        <w:rPr>
          <w:rStyle w:val="un"/>
          <w:rFonts w:ascii="Times New Roman" w:hAnsi="Times New Roman"/>
          <w:color w:val="000000" w:themeColor="text1"/>
        </w:rPr>
        <w:t>y el</w:t>
      </w:r>
      <w:r w:rsidRPr="004664F2">
        <w:rPr>
          <w:rStyle w:val="apple-converted-space"/>
          <w:rFonts w:ascii="Times New Roman" w:hAnsi="Times New Roman" w:cs="Times New Roman"/>
          <w:color w:val="000000" w:themeColor="text1"/>
        </w:rPr>
        <w:t> </w:t>
      </w:r>
      <w:r w:rsidRPr="004664F2">
        <w:rPr>
          <w:rStyle w:val="Textoennegrita"/>
          <w:rFonts w:ascii="Times New Roman" w:hAnsi="Times New Roman" w:cs="Times New Roman"/>
          <w:color w:val="000000" w:themeColor="text1"/>
        </w:rPr>
        <w:t>Volga</w:t>
      </w:r>
      <w:r w:rsidRPr="004664F2">
        <w:rPr>
          <w:rStyle w:val="un"/>
          <w:rFonts w:ascii="Times New Roman" w:hAnsi="Times New Roman"/>
          <w:color w:val="000000" w:themeColor="text1"/>
        </w:rPr>
        <w:t>.</w:t>
      </w:r>
    </w:p>
    <w:p w14:paraId="30E91617" w14:textId="77777777" w:rsidR="00E76345" w:rsidRPr="001726C4" w:rsidRDefault="00E76345">
      <w:pPr>
        <w:shd w:val="clear" w:color="auto" w:fill="FFFFFF"/>
        <w:spacing w:after="0"/>
        <w:jc w:val="both"/>
        <w:rPr>
          <w:rStyle w:val="un"/>
          <w:rFonts w:ascii="Times New Roman" w:hAnsi="Times New Roman"/>
          <w:color w:val="000000" w:themeColor="text1"/>
        </w:rPr>
        <w:pPrChange w:id="419" w:author="EUGENIA ARCE LONDONO" w:date="2015-04-29T09:25:00Z">
          <w:pPr>
            <w:numPr>
              <w:numId w:val="4"/>
            </w:numPr>
            <w:shd w:val="clear" w:color="auto" w:fill="FFFFFF"/>
            <w:tabs>
              <w:tab w:val="num" w:pos="720"/>
            </w:tabs>
            <w:spacing w:after="0"/>
            <w:ind w:left="720" w:hanging="360"/>
            <w:jc w:val="both"/>
          </w:pPr>
        </w:pPrChange>
      </w:pPr>
    </w:p>
    <w:tbl>
      <w:tblPr>
        <w:tblStyle w:val="Tablaconcuadrcula"/>
        <w:tblW w:w="0" w:type="auto"/>
        <w:tblLook w:val="04A0" w:firstRow="1" w:lastRow="0" w:firstColumn="1" w:lastColumn="0" w:noHBand="0" w:noVBand="1"/>
      </w:tblPr>
      <w:tblGrid>
        <w:gridCol w:w="2518"/>
        <w:gridCol w:w="6460"/>
      </w:tblGrid>
      <w:tr w:rsidR="00E76345" w:rsidRPr="0060633F" w14:paraId="3F29AD20" w14:textId="77777777" w:rsidTr="008C38A3">
        <w:tc>
          <w:tcPr>
            <w:tcW w:w="8978" w:type="dxa"/>
            <w:gridSpan w:val="2"/>
            <w:shd w:val="clear" w:color="auto" w:fill="000000" w:themeFill="text1"/>
          </w:tcPr>
          <w:p w14:paraId="79013A62" w14:textId="77777777" w:rsidR="00E76345" w:rsidRPr="0060633F" w:rsidRDefault="00E76345" w:rsidP="008C38A3">
            <w:pPr>
              <w:spacing w:before="2" w:after="2"/>
              <w:jc w:val="center"/>
              <w:rPr>
                <w:rFonts w:ascii="Times New Roman" w:hAnsi="Times New Roman" w:cs="Times New Roman"/>
                <w:b/>
                <w:color w:val="FFFFFF" w:themeColor="background1"/>
              </w:rPr>
            </w:pPr>
            <w:r w:rsidRPr="0060633F">
              <w:rPr>
                <w:rFonts w:ascii="Times New Roman" w:hAnsi="Times New Roman" w:cs="Times New Roman"/>
                <w:b/>
                <w:color w:val="FFFFFF" w:themeColor="background1"/>
              </w:rPr>
              <w:t>Recuerda</w:t>
            </w:r>
          </w:p>
        </w:tc>
      </w:tr>
      <w:tr w:rsidR="00E76345" w:rsidRPr="001726C4" w14:paraId="4D098850" w14:textId="77777777" w:rsidTr="008C38A3">
        <w:tc>
          <w:tcPr>
            <w:tcW w:w="2518" w:type="dxa"/>
          </w:tcPr>
          <w:p w14:paraId="3CE37147"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7C7D83A9" w14:textId="0E1934C3" w:rsidR="00E76345" w:rsidRPr="001726C4" w:rsidDel="005450FC" w:rsidRDefault="00E76345">
            <w:pPr>
              <w:spacing w:before="2" w:after="2"/>
              <w:jc w:val="both"/>
              <w:rPr>
                <w:del w:id="420" w:author="Dayrtman Fajardo Vásquez" w:date="2015-11-14T13:24:00Z"/>
                <w:rFonts w:ascii="Times New Roman" w:hAnsi="Times New Roman" w:cs="Times New Roman"/>
                <w:b/>
                <w:color w:val="000000" w:themeColor="text1"/>
                <w:lang w:val="es-ES"/>
              </w:rPr>
            </w:pPr>
            <w:commentRangeStart w:id="421"/>
            <w:del w:id="422" w:author="Dayrtman Fajardo Vásquez" w:date="2015-11-14T13:24:00Z">
              <w:r w:rsidRPr="001726C4" w:rsidDel="005450FC">
                <w:rPr>
                  <w:rFonts w:ascii="Times New Roman" w:hAnsi="Times New Roman" w:cs="Times New Roman"/>
                  <w:b/>
                  <w:color w:val="000000" w:themeColor="text1"/>
                  <w:lang w:val="es-ES"/>
                </w:rPr>
                <w:delText>Vertiente</w:delText>
              </w:r>
              <w:commentRangeEnd w:id="421"/>
              <w:r w:rsidR="00CB0520" w:rsidDel="005450FC">
                <w:rPr>
                  <w:rStyle w:val="Refdecomentario"/>
                  <w:rFonts w:ascii="Calibri" w:eastAsia="Calibri" w:hAnsi="Calibri" w:cs="Times New Roman"/>
                  <w:lang w:val="es-MX"/>
                </w:rPr>
                <w:commentReference w:id="421"/>
              </w:r>
            </w:del>
          </w:p>
          <w:p w14:paraId="7630E68C" w14:textId="77777777" w:rsidR="00E76345" w:rsidRPr="001726C4" w:rsidRDefault="00E76345">
            <w:pPr>
              <w:spacing w:before="2" w:after="2"/>
              <w:jc w:val="both"/>
              <w:rPr>
                <w:rFonts w:ascii="Times New Roman" w:hAnsi="Times New Roman"/>
                <w:color w:val="000000" w:themeColor="text1"/>
              </w:rPr>
              <w:pPrChange w:id="423" w:author="Dayrtman Fajardo Vásquez" w:date="2015-11-14T13:24:00Z">
                <w:pPr>
                  <w:pStyle w:val="Textocomentario"/>
                  <w:spacing w:before="2" w:after="2"/>
                  <w:jc w:val="both"/>
                </w:pPr>
              </w:pPrChange>
            </w:pPr>
            <w:r w:rsidRPr="001726C4">
              <w:rPr>
                <w:rFonts w:ascii="Times New Roman" w:hAnsi="Times New Roman"/>
                <w:color w:val="000000" w:themeColor="text1"/>
                <w:lang w:val="es-ES"/>
              </w:rPr>
              <w:t xml:space="preserve">Las </w:t>
            </w:r>
            <w:r w:rsidRPr="00CB0520">
              <w:rPr>
                <w:rFonts w:ascii="Times New Roman" w:eastAsia="Calibri" w:hAnsi="Times New Roman" w:cs="Times New Roman"/>
                <w:b/>
                <w:color w:val="000000" w:themeColor="text1"/>
                <w:sz w:val="20"/>
                <w:szCs w:val="20"/>
                <w:lang w:val="es-ES"/>
                <w:rPrChange w:id="424" w:author="TOSHIBA" w:date="2015-10-28T18:57:00Z">
                  <w:rPr>
                    <w:rFonts w:ascii="Times New Roman" w:hAnsi="Times New Roman"/>
                    <w:color w:val="000000" w:themeColor="text1"/>
                    <w:lang w:val="es-ES"/>
                  </w:rPr>
                </w:rPrChange>
              </w:rPr>
              <w:t>vertientes</w:t>
            </w:r>
            <w:r w:rsidRPr="001726C4">
              <w:rPr>
                <w:rFonts w:ascii="Times New Roman" w:hAnsi="Times New Roman"/>
                <w:color w:val="000000" w:themeColor="text1"/>
                <w:lang w:val="es-ES"/>
              </w:rPr>
              <w:t xml:space="preserve"> son áreas del relieve cuya inclinación determina que los ríos desemboquen en un mismo océano o mar. </w:t>
            </w:r>
          </w:p>
        </w:tc>
      </w:tr>
    </w:tbl>
    <w:p w14:paraId="01BF3DDB" w14:textId="77777777" w:rsidR="00E76345" w:rsidRPr="001726C4" w:rsidRDefault="00E76345" w:rsidP="00E76345">
      <w:pPr>
        <w:shd w:val="clear" w:color="auto" w:fill="FFFFFF"/>
        <w:spacing w:after="0"/>
        <w:jc w:val="both"/>
        <w:rPr>
          <w:rStyle w:val="un"/>
          <w:rFonts w:ascii="Times New Roman" w:hAnsi="Times New Roman"/>
          <w:color w:val="000000" w:themeColor="text1"/>
        </w:rPr>
      </w:pPr>
    </w:p>
    <w:p w14:paraId="20B4B767" w14:textId="77777777" w:rsidR="00E76345" w:rsidRPr="00B81769" w:rsidRDefault="00E76345" w:rsidP="00E76345">
      <w:pPr>
        <w:shd w:val="clear" w:color="auto" w:fill="FFFFFF"/>
        <w:spacing w:after="0"/>
        <w:jc w:val="both"/>
        <w:rPr>
          <w:rFonts w:ascii="Times New Roman" w:hAnsi="Times New Roman" w:cs="Times New Roman"/>
          <w:color w:val="FFFFFF" w:themeColor="background1"/>
        </w:rPr>
      </w:pPr>
      <w:r w:rsidRPr="00B81769">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E76345" w:rsidRPr="001726C4" w14:paraId="1ECC4B6C" w14:textId="77777777" w:rsidTr="008C38A3">
        <w:tc>
          <w:tcPr>
            <w:tcW w:w="9054" w:type="dxa"/>
            <w:gridSpan w:val="2"/>
            <w:shd w:val="clear" w:color="auto" w:fill="0D0D0D" w:themeFill="text1" w:themeFillTint="F2"/>
          </w:tcPr>
          <w:p w14:paraId="4FECB0C7" w14:textId="77777777" w:rsidR="00E76345" w:rsidRPr="00D03B01" w:rsidRDefault="00E76345" w:rsidP="008C38A3">
            <w:pPr>
              <w:spacing w:before="2" w:after="2"/>
              <w:jc w:val="center"/>
              <w:rPr>
                <w:rFonts w:ascii="Times New Roman" w:hAnsi="Times New Roman" w:cs="Times New Roman"/>
                <w:b/>
                <w:color w:val="FFFFFF" w:themeColor="background1"/>
              </w:rPr>
            </w:pPr>
            <w:r w:rsidRPr="00D03B01">
              <w:rPr>
                <w:rFonts w:ascii="Times New Roman" w:hAnsi="Times New Roman" w:cs="Times New Roman"/>
                <w:b/>
                <w:color w:val="FFFFFF" w:themeColor="background1"/>
              </w:rPr>
              <w:t>Imagen (fotografía, gráfica o ilustración)</w:t>
            </w:r>
          </w:p>
          <w:p w14:paraId="4646A247" w14:textId="77777777" w:rsidR="00E76345" w:rsidRPr="001726C4" w:rsidRDefault="00E76345" w:rsidP="008C38A3">
            <w:pPr>
              <w:spacing w:before="2" w:after="2"/>
              <w:rPr>
                <w:rFonts w:ascii="Times New Roman" w:hAnsi="Times New Roman" w:cs="Times New Roman"/>
                <w:b/>
                <w:color w:val="000000" w:themeColor="text1"/>
              </w:rPr>
            </w:pPr>
          </w:p>
        </w:tc>
      </w:tr>
      <w:tr w:rsidR="00E76345" w:rsidRPr="001726C4" w14:paraId="4D9070B6" w14:textId="77777777" w:rsidTr="008C38A3">
        <w:tc>
          <w:tcPr>
            <w:tcW w:w="2518" w:type="dxa"/>
          </w:tcPr>
          <w:p w14:paraId="1E76289B"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360088E4"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IMG</w:t>
            </w:r>
            <w:r>
              <w:rPr>
                <w:rFonts w:ascii="Times New Roman" w:hAnsi="Times New Roman" w:cs="Times New Roman"/>
                <w:color w:val="000000" w:themeColor="text1"/>
              </w:rPr>
              <w:t>20</w:t>
            </w:r>
            <w:r w:rsidRPr="001726C4">
              <w:rPr>
                <w:rFonts w:ascii="Times New Roman" w:hAnsi="Times New Roman" w:cs="Times New Roman"/>
                <w:color w:val="000000" w:themeColor="text1"/>
              </w:rPr>
              <w:t xml:space="preserve"> </w:t>
            </w:r>
          </w:p>
        </w:tc>
      </w:tr>
      <w:tr w:rsidR="00E76345" w:rsidRPr="001726C4" w14:paraId="75EEDDE3" w14:textId="77777777" w:rsidTr="008C38A3">
        <w:tc>
          <w:tcPr>
            <w:tcW w:w="2518" w:type="dxa"/>
          </w:tcPr>
          <w:p w14:paraId="3940E6CF"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09E3743C"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291EA575" wp14:editId="17BE5179">
                  <wp:extent cx="2995470" cy="1997107"/>
                  <wp:effectExtent l="0" t="0" r="0" b="3175"/>
                  <wp:docPr id="9" name="Imagen 9" descr="http://profesores.aulaplaneta.com/DNNPlayerPackages/Package10263/InfoGuion/cuadernoestudio/images_xml/CS_07_03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263/InfoGuion/cuadernoestudio/images_xml/CS_07_03_img4_smal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5557" cy="1997165"/>
                          </a:xfrm>
                          <a:prstGeom prst="rect">
                            <a:avLst/>
                          </a:prstGeom>
                          <a:noFill/>
                          <a:ln>
                            <a:noFill/>
                          </a:ln>
                        </pic:spPr>
                      </pic:pic>
                    </a:graphicData>
                  </a:graphic>
                </wp:inline>
              </w:drawing>
            </w:r>
          </w:p>
        </w:tc>
      </w:tr>
      <w:tr w:rsidR="00E76345" w:rsidRPr="001726C4" w14:paraId="4672FD28" w14:textId="77777777" w:rsidTr="008C38A3">
        <w:tc>
          <w:tcPr>
            <w:tcW w:w="2518" w:type="dxa"/>
          </w:tcPr>
          <w:p w14:paraId="67C3413A"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8AA4056"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"http://profesores.aulaplaneta.com/DNNPlayerPackages/Package10263/InfoGuion/cuadernoestudio/images_xml/CS_07_03_img4_small.jpg"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http://profesores.aulaplaneta.com/DNNPlayerPackages/Package10263/InfoGuion/cuadernoestudio/images_xml/CS_07_03_img4_small.jpg</w:t>
            </w:r>
            <w:r>
              <w:rPr>
                <w:rStyle w:val="Hipervnculo"/>
                <w:rFonts w:ascii="Times New Roman" w:hAnsi="Times New Roman" w:cs="Times New Roman"/>
                <w:color w:val="000000" w:themeColor="text1"/>
              </w:rPr>
              <w:fldChar w:fldCharType="end"/>
            </w:r>
          </w:p>
        </w:tc>
      </w:tr>
      <w:tr w:rsidR="00E76345" w:rsidRPr="001726C4" w14:paraId="23BFE537" w14:textId="77777777" w:rsidTr="008C38A3">
        <w:tc>
          <w:tcPr>
            <w:tcW w:w="2518" w:type="dxa"/>
          </w:tcPr>
          <w:p w14:paraId="4466C02C" w14:textId="77777777" w:rsidR="00E76345" w:rsidRPr="00E15F1A" w:rsidRDefault="00E76345" w:rsidP="008C38A3">
            <w:pPr>
              <w:spacing w:before="2" w:after="2"/>
              <w:rPr>
                <w:rFonts w:ascii="Times New Roman" w:hAnsi="Times New Roman" w:cs="Times New Roman"/>
                <w:color w:val="000000" w:themeColor="text1"/>
              </w:rPr>
            </w:pPr>
            <w:r w:rsidRPr="00FF683D">
              <w:rPr>
                <w:rFonts w:ascii="Times New Roman" w:hAnsi="Times New Roman" w:cs="Times New Roman"/>
                <w:b/>
                <w:color w:val="000000" w:themeColor="text1"/>
                <w:sz w:val="18"/>
                <w:szCs w:val="18"/>
              </w:rPr>
              <w:t>Pie de imagen</w:t>
            </w:r>
          </w:p>
        </w:tc>
        <w:tc>
          <w:tcPr>
            <w:tcW w:w="6536" w:type="dxa"/>
          </w:tcPr>
          <w:p w14:paraId="34E72D41" w14:textId="77777777" w:rsidR="00E76345" w:rsidRPr="004664F2" w:rsidRDefault="00E76345" w:rsidP="004A531D">
            <w:pPr>
              <w:spacing w:before="2" w:after="2"/>
              <w:jc w:val="both"/>
              <w:rPr>
                <w:rFonts w:ascii="Times New Roman" w:hAnsi="Times New Roman" w:cs="Times New Roman"/>
                <w:color w:val="000000" w:themeColor="text1"/>
              </w:rPr>
            </w:pPr>
            <w:r w:rsidRPr="004A531D">
              <w:rPr>
                <w:rStyle w:val="un"/>
                <w:rFonts w:ascii="Times New Roman" w:hAnsi="Times New Roman"/>
                <w:color w:val="000000" w:themeColor="text1"/>
              </w:rPr>
              <w:t>En Europa hay ríos de diferentes caudales y extensiones. Los más largos y caudalosos son el Rin (</w:t>
            </w:r>
            <w:del w:id="425" w:author="EUGENIA ARCE LONDONO" w:date="2015-04-29T09:25:00Z">
              <w:r w:rsidRPr="004A531D">
                <w:rPr>
                  <w:rStyle w:val="un"/>
                  <w:rFonts w:ascii="Times New Roman" w:hAnsi="Times New Roman"/>
                  <w:color w:val="000000" w:themeColor="text1"/>
                </w:rPr>
                <w:delText>1.326</w:delText>
              </w:r>
            </w:del>
            <w:ins w:id="426" w:author="EUGENIA ARCE LONDONO" w:date="2015-04-29T09:25:00Z">
              <w:r w:rsidRPr="004A531D">
                <w:rPr>
                  <w:rStyle w:val="un"/>
                  <w:rFonts w:ascii="Times New Roman" w:hAnsi="Times New Roman"/>
                  <w:color w:val="000000" w:themeColor="text1"/>
                </w:rPr>
                <w:t>1</w:t>
              </w:r>
              <w:r w:rsidRPr="004664F2">
                <w:rPr>
                  <w:rStyle w:val="un"/>
                  <w:rFonts w:ascii="Times New Roman" w:hAnsi="Times New Roman"/>
                  <w:color w:val="000000" w:themeColor="text1"/>
                </w:rPr>
                <w:t>326</w:t>
              </w:r>
            </w:ins>
            <w:r w:rsidRPr="004664F2">
              <w:rPr>
                <w:rStyle w:val="un"/>
                <w:rFonts w:ascii="Times New Roman" w:hAnsi="Times New Roman"/>
                <w:color w:val="000000" w:themeColor="text1"/>
              </w:rPr>
              <w:t xml:space="preserve"> km), el Danubio (</w:t>
            </w:r>
            <w:del w:id="427" w:author="EUGENIA ARCE LONDONO" w:date="2015-04-29T09:25:00Z">
              <w:r w:rsidRPr="004664F2">
                <w:rPr>
                  <w:rStyle w:val="un"/>
                  <w:rFonts w:ascii="Times New Roman" w:hAnsi="Times New Roman"/>
                  <w:color w:val="000000" w:themeColor="text1"/>
                </w:rPr>
                <w:delText>2.850</w:delText>
              </w:r>
            </w:del>
            <w:ins w:id="428" w:author="EUGENIA ARCE LONDONO" w:date="2015-04-29T09:25:00Z">
              <w:r w:rsidRPr="004664F2">
                <w:rPr>
                  <w:rStyle w:val="un"/>
                  <w:rFonts w:ascii="Times New Roman" w:hAnsi="Times New Roman"/>
                  <w:color w:val="000000" w:themeColor="text1"/>
                </w:rPr>
                <w:t>2850</w:t>
              </w:r>
            </w:ins>
            <w:r w:rsidRPr="004664F2">
              <w:rPr>
                <w:rStyle w:val="un"/>
                <w:rFonts w:ascii="Times New Roman" w:hAnsi="Times New Roman"/>
                <w:color w:val="000000" w:themeColor="text1"/>
              </w:rPr>
              <w:t xml:space="preserve"> km) y el Volga (</w:t>
            </w:r>
            <w:del w:id="429" w:author="EUGENIA ARCE LONDONO" w:date="2015-04-29T09:25:00Z">
              <w:r w:rsidRPr="004664F2">
                <w:rPr>
                  <w:rStyle w:val="un"/>
                  <w:rFonts w:ascii="Times New Roman" w:hAnsi="Times New Roman"/>
                  <w:color w:val="000000" w:themeColor="text1"/>
                </w:rPr>
                <w:delText>3.531</w:delText>
              </w:r>
            </w:del>
            <w:ins w:id="430" w:author="EUGENIA ARCE LONDONO" w:date="2015-04-29T09:25:00Z">
              <w:r w:rsidRPr="004664F2">
                <w:rPr>
                  <w:rStyle w:val="un"/>
                  <w:rFonts w:ascii="Times New Roman" w:hAnsi="Times New Roman"/>
                  <w:color w:val="000000" w:themeColor="text1"/>
                </w:rPr>
                <w:t>3531</w:t>
              </w:r>
            </w:ins>
            <w:r w:rsidRPr="004664F2">
              <w:rPr>
                <w:rStyle w:val="un"/>
                <w:rFonts w:ascii="Times New Roman" w:hAnsi="Times New Roman"/>
                <w:color w:val="000000" w:themeColor="text1"/>
              </w:rPr>
              <w:t xml:space="preserve"> km)</w:t>
            </w:r>
          </w:p>
        </w:tc>
      </w:tr>
    </w:tbl>
    <w:p w14:paraId="13C93737" w14:textId="77777777" w:rsidR="00E76345" w:rsidRPr="001726C4" w:rsidRDefault="00E76345" w:rsidP="00E76345">
      <w:pPr>
        <w:spacing w:after="0"/>
        <w:rPr>
          <w:rStyle w:val="un"/>
          <w:rFonts w:ascii="Times New Roman" w:hAnsi="Times New Roman"/>
          <w:color w:val="000000" w:themeColor="text1"/>
        </w:rPr>
      </w:pPr>
    </w:p>
    <w:p w14:paraId="2957F05B"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Por su parte, los </w:t>
      </w:r>
      <w:r w:rsidRPr="001726C4">
        <w:rPr>
          <w:rFonts w:ascii="Times New Roman" w:eastAsia="Times New Roman" w:hAnsi="Times New Roman" w:cs="Times New Roman"/>
          <w:b/>
          <w:bCs/>
          <w:color w:val="000000" w:themeColor="text1"/>
          <w:lang w:val="es-CO" w:eastAsia="es-CO"/>
        </w:rPr>
        <w:t>lagos</w:t>
      </w:r>
      <w:r w:rsidRPr="001726C4">
        <w:rPr>
          <w:rFonts w:ascii="Times New Roman" w:eastAsia="Times New Roman" w:hAnsi="Times New Roman" w:cs="Times New Roman"/>
          <w:color w:val="000000" w:themeColor="text1"/>
          <w:lang w:val="es-CO" w:eastAsia="es-CO"/>
        </w:rPr>
        <w:t> europeos no son muy grandes. La mayor parte se concentra en la </w:t>
      </w:r>
      <w:r w:rsidRPr="001726C4">
        <w:rPr>
          <w:rFonts w:ascii="Times New Roman" w:eastAsia="Times New Roman" w:hAnsi="Times New Roman" w:cs="Times New Roman"/>
          <w:b/>
          <w:bCs/>
          <w:color w:val="000000" w:themeColor="text1"/>
          <w:lang w:val="es-CO" w:eastAsia="es-CO"/>
        </w:rPr>
        <w:t>zona báltica</w:t>
      </w:r>
      <w:r w:rsidRPr="001726C4">
        <w:rPr>
          <w:rFonts w:ascii="Times New Roman" w:eastAsia="Times New Roman" w:hAnsi="Times New Roman" w:cs="Times New Roman"/>
          <w:color w:val="000000" w:themeColor="text1"/>
          <w:lang w:val="es-CO" w:eastAsia="es-CO"/>
        </w:rPr>
        <w:t>. </w:t>
      </w:r>
      <w:ins w:id="431" w:author="TOSHIBA" w:date="2015-10-29T09:44:00Z">
        <w:r w:rsidR="004664F2">
          <w:rPr>
            <w:rFonts w:ascii="Times New Roman" w:eastAsia="Times New Roman" w:hAnsi="Times New Roman" w:cs="Times New Roman"/>
            <w:color w:val="000000" w:themeColor="text1"/>
            <w:lang w:val="es-CO" w:eastAsia="es-CO"/>
          </w:rPr>
          <w:t xml:space="preserve">Sobresalen </w:t>
        </w:r>
      </w:ins>
      <w:del w:id="432" w:author="TOSHIBA" w:date="2015-10-29T09:44:00Z">
        <w:r w:rsidRPr="001726C4" w:rsidDel="004664F2">
          <w:rPr>
            <w:rFonts w:ascii="Times New Roman" w:eastAsia="Times New Roman" w:hAnsi="Times New Roman" w:cs="Times New Roman"/>
            <w:color w:val="000000" w:themeColor="text1"/>
            <w:lang w:val="es-CO" w:eastAsia="es-CO"/>
          </w:rPr>
          <w:delText xml:space="preserve">Destacan </w:delText>
        </w:r>
      </w:del>
      <w:r w:rsidRPr="001726C4">
        <w:rPr>
          <w:rFonts w:ascii="Times New Roman" w:eastAsia="Times New Roman" w:hAnsi="Times New Roman" w:cs="Times New Roman"/>
          <w:color w:val="000000" w:themeColor="text1"/>
          <w:lang w:val="es-CO" w:eastAsia="es-CO"/>
        </w:rPr>
        <w:t>el </w:t>
      </w:r>
      <w:proofErr w:type="spellStart"/>
      <w:r w:rsidRPr="001726C4">
        <w:rPr>
          <w:rFonts w:ascii="Times New Roman" w:eastAsia="Times New Roman" w:hAnsi="Times New Roman" w:cs="Times New Roman"/>
          <w:b/>
          <w:bCs/>
          <w:color w:val="000000" w:themeColor="text1"/>
          <w:lang w:val="es-CO" w:eastAsia="es-CO"/>
        </w:rPr>
        <w:t>Ladoga</w:t>
      </w:r>
      <w:proofErr w:type="spellEnd"/>
      <w:del w:id="433" w:author="EUGENIA ARCE LONDONO" w:date="2015-04-29T09:25:00Z">
        <w:r w:rsidRPr="001726C4">
          <w:rPr>
            <w:rFonts w:ascii="Times New Roman" w:eastAsia="Times New Roman" w:hAnsi="Times New Roman" w:cs="Times New Roman"/>
            <w:color w:val="000000" w:themeColor="text1"/>
            <w:lang w:val="es-CO" w:eastAsia="es-CO"/>
          </w:rPr>
          <w:delText> (</w:delText>
        </w:r>
      </w:del>
      <w:ins w:id="434" w:author="EUGENIA ARCE LONDONO" w:date="2015-04-29T09:25:00Z">
        <w:r>
          <w:rPr>
            <w:rFonts w:ascii="Times New Roman" w:eastAsia="Times New Roman" w:hAnsi="Times New Roman" w:cs="Times New Roman"/>
            <w:color w:val="000000" w:themeColor="text1"/>
            <w:lang w:val="es-CO" w:eastAsia="es-CO"/>
          </w:rPr>
          <w:t xml:space="preserve">, </w:t>
        </w:r>
      </w:ins>
      <w:r>
        <w:rPr>
          <w:rFonts w:ascii="Times New Roman" w:eastAsia="Times New Roman" w:hAnsi="Times New Roman" w:cs="Times New Roman"/>
          <w:color w:val="000000" w:themeColor="text1"/>
          <w:lang w:val="es-CO" w:eastAsia="es-CO"/>
        </w:rPr>
        <w:t xml:space="preserve">el </w:t>
      </w:r>
      <w:del w:id="435" w:author="TOSHIBA" w:date="2015-10-29T09:45:00Z">
        <w:r w:rsidRPr="001726C4" w:rsidDel="004664F2">
          <w:rPr>
            <w:rFonts w:ascii="Times New Roman" w:eastAsia="Times New Roman" w:hAnsi="Times New Roman" w:cs="Times New Roman"/>
            <w:color w:val="000000" w:themeColor="text1"/>
            <w:lang w:val="es-CO" w:eastAsia="es-CO"/>
          </w:rPr>
          <w:delText>mayor</w:delText>
        </w:r>
      </w:del>
      <w:ins w:id="436" w:author="TOSHIBA" w:date="2015-10-29T09:45:00Z">
        <w:r w:rsidR="004664F2">
          <w:rPr>
            <w:rFonts w:ascii="Times New Roman" w:eastAsia="Times New Roman" w:hAnsi="Times New Roman" w:cs="Times New Roman"/>
            <w:color w:val="000000" w:themeColor="text1"/>
            <w:lang w:val="es-CO" w:eastAsia="es-CO"/>
          </w:rPr>
          <w:t xml:space="preserve"> </w:t>
        </w:r>
      </w:ins>
      <w:ins w:id="437" w:author="EUGENIA ARCE LONDONO" w:date="2015-04-29T09:25:00Z">
        <w:r>
          <w:rPr>
            <w:rFonts w:ascii="Times New Roman" w:eastAsia="Times New Roman" w:hAnsi="Times New Roman" w:cs="Times New Roman"/>
            <w:color w:val="000000" w:themeColor="text1"/>
            <w:lang w:val="es-CO" w:eastAsia="es-CO"/>
          </w:rPr>
          <w:t>más extenso</w:t>
        </w:r>
      </w:ins>
      <w:r>
        <w:rPr>
          <w:rFonts w:ascii="Times New Roman" w:eastAsia="Times New Roman" w:hAnsi="Times New Roman" w:cs="Times New Roman"/>
          <w:color w:val="000000" w:themeColor="text1"/>
          <w:lang w:val="es-CO" w:eastAsia="es-CO"/>
        </w:rPr>
        <w:t xml:space="preserve"> del continente</w:t>
      </w:r>
      <w:del w:id="438" w:author="EUGENIA ARCE LONDONO" w:date="2015-04-29T09:25:00Z">
        <w:r w:rsidRPr="001726C4">
          <w:rPr>
            <w:rFonts w:ascii="Times New Roman" w:eastAsia="Times New Roman" w:hAnsi="Times New Roman" w:cs="Times New Roman"/>
            <w:color w:val="000000" w:themeColor="text1"/>
            <w:lang w:val="es-CO" w:eastAsia="es-CO"/>
          </w:rPr>
          <w:delText>)</w:delText>
        </w:r>
      </w:del>
      <w:ins w:id="439" w:author="EUGENIA ARCE LONDONO" w:date="2015-04-29T09:25:00Z">
        <w:r>
          <w:rPr>
            <w:rFonts w:ascii="Times New Roman" w:eastAsia="Times New Roman" w:hAnsi="Times New Roman" w:cs="Times New Roman"/>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y el </w:t>
      </w:r>
      <w:r w:rsidRPr="001726C4">
        <w:rPr>
          <w:rFonts w:ascii="Times New Roman" w:eastAsia="Times New Roman" w:hAnsi="Times New Roman" w:cs="Times New Roman"/>
          <w:b/>
          <w:bCs/>
          <w:color w:val="000000" w:themeColor="text1"/>
          <w:lang w:val="es-CO" w:eastAsia="es-CO"/>
        </w:rPr>
        <w:t>Onega</w:t>
      </w:r>
      <w:r w:rsidRPr="001726C4">
        <w:rPr>
          <w:rFonts w:ascii="Times New Roman" w:eastAsia="Times New Roman" w:hAnsi="Times New Roman" w:cs="Times New Roman"/>
          <w:color w:val="000000" w:themeColor="text1"/>
          <w:lang w:val="es-CO" w:eastAsia="es-CO"/>
        </w:rPr>
        <w:t>. En la zona de los Alpes los lagos más importantes son el </w:t>
      </w:r>
      <w:proofErr w:type="spellStart"/>
      <w:r w:rsidRPr="001726C4">
        <w:rPr>
          <w:rFonts w:ascii="Times New Roman" w:eastAsia="Times New Roman" w:hAnsi="Times New Roman" w:cs="Times New Roman"/>
          <w:b/>
          <w:bCs/>
          <w:color w:val="000000" w:themeColor="text1"/>
          <w:lang w:val="es-CO" w:eastAsia="es-CO"/>
        </w:rPr>
        <w:t>Léman</w:t>
      </w:r>
      <w:proofErr w:type="spellEnd"/>
      <w:r w:rsidRPr="001726C4">
        <w:rPr>
          <w:rFonts w:ascii="Times New Roman" w:eastAsia="Times New Roman" w:hAnsi="Times New Roman" w:cs="Times New Roman"/>
          <w:color w:val="000000" w:themeColor="text1"/>
          <w:lang w:val="es-CO" w:eastAsia="es-CO"/>
        </w:rPr>
        <w:t xml:space="preserve"> y </w:t>
      </w:r>
      <w:del w:id="440" w:author="EUGENIA ARCE LONDONO" w:date="2015-04-29T09:25:00Z">
        <w:r w:rsidRPr="001726C4">
          <w:rPr>
            <w:rFonts w:ascii="Times New Roman" w:eastAsia="Times New Roman" w:hAnsi="Times New Roman" w:cs="Times New Roman"/>
            <w:color w:val="000000" w:themeColor="text1"/>
            <w:lang w:val="es-CO" w:eastAsia="es-CO"/>
          </w:rPr>
          <w:delText>el</w:delText>
        </w:r>
        <w:r w:rsidRPr="001726C4">
          <w:rPr>
            <w:rFonts w:ascii="Times New Roman" w:eastAsia="Times New Roman" w:hAnsi="Times New Roman" w:cs="Times New Roman"/>
            <w:b/>
            <w:bCs/>
            <w:color w:val="000000" w:themeColor="text1"/>
            <w:lang w:val="es-CO" w:eastAsia="es-CO"/>
          </w:rPr>
          <w:delText>Constanza</w:delText>
        </w:r>
      </w:del>
      <w:ins w:id="441" w:author="TOSHIBA" w:date="2015-10-29T08:29:00Z">
        <w:r w:rsidR="00E15F1A">
          <w:rPr>
            <w:rFonts w:ascii="Times New Roman" w:eastAsia="Times New Roman" w:hAnsi="Times New Roman" w:cs="Times New Roman"/>
            <w:b/>
            <w:bCs/>
            <w:color w:val="000000" w:themeColor="text1"/>
            <w:lang w:val="es-CO" w:eastAsia="es-CO"/>
          </w:rPr>
          <w:t xml:space="preserve"> </w:t>
        </w:r>
      </w:ins>
      <w:ins w:id="442" w:author="EUGENIA ARCE LONDONO" w:date="2015-04-29T09:25:00Z">
        <w:r w:rsidRPr="001726C4">
          <w:rPr>
            <w:rFonts w:ascii="Times New Roman" w:eastAsia="Times New Roman" w:hAnsi="Times New Roman" w:cs="Times New Roman"/>
            <w:color w:val="000000" w:themeColor="text1"/>
            <w:lang w:val="es-CO" w:eastAsia="es-CO"/>
          </w:rPr>
          <w:t>el</w:t>
        </w:r>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Constanza</w:t>
        </w:r>
      </w:ins>
      <w:r w:rsidRPr="001726C4">
        <w:rPr>
          <w:rFonts w:ascii="Times New Roman" w:eastAsia="Times New Roman" w:hAnsi="Times New Roman" w:cs="Times New Roman"/>
          <w:color w:val="000000" w:themeColor="text1"/>
          <w:lang w:val="es-CO" w:eastAsia="es-CO"/>
        </w:rPr>
        <w:t>.</w:t>
      </w:r>
    </w:p>
    <w:p w14:paraId="2DAC8F74"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p>
    <w:p w14:paraId="5008180D"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costas europeas están bañadas por distintos mares y océanos:</w:t>
      </w:r>
    </w:p>
    <w:p w14:paraId="618F8C6D"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p>
    <w:p w14:paraId="5B0B2C67" w14:textId="77777777" w:rsidR="00E76345" w:rsidRPr="001726C4" w:rsidRDefault="00E76345" w:rsidP="00E76345">
      <w:pPr>
        <w:pStyle w:val="Prrafodelista"/>
        <w:numPr>
          <w:ilvl w:val="0"/>
          <w:numId w:val="16"/>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lastRenderedPageBreak/>
        <w:t>El </w:t>
      </w:r>
      <w:r w:rsidRPr="001726C4">
        <w:rPr>
          <w:rFonts w:ascii="Times New Roman" w:eastAsia="Times New Roman" w:hAnsi="Times New Roman" w:cs="Times New Roman"/>
          <w:b/>
          <w:bCs/>
          <w:color w:val="000000" w:themeColor="text1"/>
          <w:lang w:val="es-CO" w:eastAsia="es-CO"/>
        </w:rPr>
        <w:t>océano Atlántico</w:t>
      </w:r>
      <w:r w:rsidRPr="001726C4">
        <w:rPr>
          <w:rFonts w:ascii="Times New Roman" w:eastAsia="Times New Roman" w:hAnsi="Times New Roman" w:cs="Times New Roman"/>
          <w:color w:val="000000" w:themeColor="text1"/>
          <w:lang w:val="es-CO" w:eastAsia="es-CO"/>
        </w:rPr>
        <w:t>: baña las costas occidentales del continente. Sus principales cuencas son las del </w:t>
      </w:r>
      <w:r w:rsidRPr="001726C4">
        <w:rPr>
          <w:rFonts w:ascii="Times New Roman" w:eastAsia="Times New Roman" w:hAnsi="Times New Roman" w:cs="Times New Roman"/>
          <w:b/>
          <w:bCs/>
          <w:color w:val="000000" w:themeColor="text1"/>
          <w:lang w:val="es-CO" w:eastAsia="es-CO"/>
        </w:rPr>
        <w:t>mar Cantábrico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del Norte</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de Noruega</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Báltico</w:t>
      </w:r>
      <w:r w:rsidRPr="001726C4">
        <w:rPr>
          <w:rFonts w:ascii="Times New Roman" w:eastAsia="Times New Roman" w:hAnsi="Times New Roman" w:cs="Times New Roman"/>
          <w:color w:val="000000" w:themeColor="text1"/>
          <w:lang w:val="es-CO" w:eastAsia="es-CO"/>
        </w:rPr>
        <w:t>.</w:t>
      </w:r>
    </w:p>
    <w:p w14:paraId="56B36074" w14:textId="77777777" w:rsidR="00E76345" w:rsidRPr="001726C4" w:rsidRDefault="00E76345" w:rsidP="00E76345">
      <w:pPr>
        <w:pStyle w:val="Prrafodelista"/>
        <w:numPr>
          <w:ilvl w:val="0"/>
          <w:numId w:val="16"/>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océano Ártico</w:t>
      </w:r>
      <w:r w:rsidRPr="001726C4">
        <w:rPr>
          <w:rFonts w:ascii="Times New Roman" w:eastAsia="Times New Roman" w:hAnsi="Times New Roman" w:cs="Times New Roman"/>
          <w:color w:val="000000" w:themeColor="text1"/>
          <w:lang w:val="es-CO" w:eastAsia="es-CO"/>
        </w:rPr>
        <w:t>: sus principales cuencas en el continente son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Barents</w:t>
      </w:r>
      <w:proofErr w:type="spellEnd"/>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Blanco</w:t>
      </w:r>
      <w:r w:rsidRPr="001726C4">
        <w:rPr>
          <w:rFonts w:ascii="Times New Roman" w:eastAsia="Times New Roman" w:hAnsi="Times New Roman" w:cs="Times New Roman"/>
          <w:color w:val="000000" w:themeColor="text1"/>
          <w:lang w:val="es-CO" w:eastAsia="es-CO"/>
        </w:rPr>
        <w:t>.</w:t>
      </w:r>
    </w:p>
    <w:p w14:paraId="3A8837B4" w14:textId="77777777" w:rsidR="00E76345" w:rsidRPr="001726C4" w:rsidRDefault="00E76345" w:rsidP="00E76345">
      <w:pPr>
        <w:pStyle w:val="Prrafodelista"/>
        <w:numPr>
          <w:ilvl w:val="0"/>
          <w:numId w:val="16"/>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mar Mediterráneo</w:t>
      </w:r>
      <w:r w:rsidRPr="001726C4">
        <w:rPr>
          <w:rFonts w:ascii="Times New Roman" w:eastAsia="Times New Roman" w:hAnsi="Times New Roman" w:cs="Times New Roman"/>
          <w:color w:val="000000" w:themeColor="text1"/>
          <w:lang w:val="es-CO" w:eastAsia="es-CO"/>
        </w:rPr>
        <w:t>: baña las costa</w:t>
      </w:r>
      <w:r>
        <w:rPr>
          <w:rFonts w:ascii="Times New Roman" w:eastAsia="Times New Roman" w:hAnsi="Times New Roman" w:cs="Times New Roman"/>
          <w:color w:val="000000" w:themeColor="text1"/>
          <w:lang w:val="es-CO" w:eastAsia="es-CO"/>
        </w:rPr>
        <w:t>s meridionales del continente. </w:t>
      </w:r>
      <w:del w:id="443" w:author="EUGENIA ARCE LONDONO" w:date="2015-04-29T09:25:00Z">
        <w:r w:rsidRPr="001726C4">
          <w:rPr>
            <w:rFonts w:ascii="Times New Roman" w:eastAsia="Times New Roman" w:hAnsi="Times New Roman" w:cs="Times New Roman"/>
            <w:color w:val="000000" w:themeColor="text1"/>
            <w:lang w:val="es-CO" w:eastAsia="es-CO"/>
          </w:rPr>
          <w:delText>Conecta</w:delText>
        </w:r>
      </w:del>
      <w:ins w:id="444" w:author="TOSHIBA" w:date="2015-10-29T08:29:00Z">
        <w:r w:rsidR="008E74F1">
          <w:rPr>
            <w:rFonts w:ascii="Times New Roman" w:eastAsia="Times New Roman" w:hAnsi="Times New Roman" w:cs="Times New Roman"/>
            <w:color w:val="000000" w:themeColor="text1"/>
            <w:lang w:val="es-CO" w:eastAsia="es-CO"/>
          </w:rPr>
          <w:t xml:space="preserve"> </w:t>
        </w:r>
      </w:ins>
      <w:ins w:id="445" w:author="EUGENIA ARCE LONDONO" w:date="2015-04-29T09:25:00Z">
        <w:r>
          <w:rPr>
            <w:rFonts w:ascii="Times New Roman" w:eastAsia="Times New Roman" w:hAnsi="Times New Roman" w:cs="Times New Roman"/>
            <w:color w:val="000000" w:themeColor="text1"/>
            <w:lang w:val="es-CO" w:eastAsia="es-CO"/>
          </w:rPr>
          <w:t>Se c</w:t>
        </w:r>
        <w:r w:rsidRPr="001726C4">
          <w:rPr>
            <w:rFonts w:ascii="Times New Roman" w:eastAsia="Times New Roman" w:hAnsi="Times New Roman" w:cs="Times New Roman"/>
            <w:color w:val="000000" w:themeColor="text1"/>
            <w:lang w:val="es-CO" w:eastAsia="es-CO"/>
          </w:rPr>
          <w:t>onecta</w:t>
        </w:r>
      </w:ins>
      <w:r w:rsidRPr="001726C4">
        <w:rPr>
          <w:rFonts w:ascii="Times New Roman" w:eastAsia="Times New Roman" w:hAnsi="Times New Roman" w:cs="Times New Roman"/>
          <w:color w:val="000000" w:themeColor="text1"/>
          <w:lang w:val="es-CO" w:eastAsia="es-CO"/>
        </w:rPr>
        <w:t xml:space="preserve"> con el Atlántico a través del estrecho de Gibraltar</w:t>
      </w:r>
      <w:ins w:id="446" w:author="EUGENIA ARCE LONDONO" w:date="2015-04-29T09:25:00Z">
        <w:r>
          <w:rPr>
            <w:rFonts w:ascii="Times New Roman" w:eastAsia="Times New Roman" w:hAnsi="Times New Roman" w:cs="Times New Roman"/>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y</w:t>
      </w:r>
      <w:ins w:id="447" w:author="EUGENIA ARCE LONDONO" w:date="2015-04-29T09:25:00Z">
        <w:r w:rsidRPr="001726C4">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se comunica</w:t>
        </w:r>
      </w:ins>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con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Mármara</w:t>
      </w:r>
      <w:proofErr w:type="spellEnd"/>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Negro</w:t>
      </w:r>
      <w:r w:rsidRPr="001726C4">
        <w:rPr>
          <w:rFonts w:ascii="Times New Roman" w:eastAsia="Times New Roman" w:hAnsi="Times New Roman" w:cs="Times New Roman"/>
          <w:color w:val="000000" w:themeColor="text1"/>
          <w:lang w:val="es-CO" w:eastAsia="es-CO"/>
        </w:rPr>
        <w:t> </w:t>
      </w:r>
      <w:del w:id="448" w:author="TOSHIBA" w:date="2015-10-31T12:12:00Z">
        <w:r w:rsidRPr="001726C4" w:rsidDel="007E61E9">
          <w:rPr>
            <w:rFonts w:ascii="Times New Roman" w:eastAsia="Times New Roman" w:hAnsi="Times New Roman" w:cs="Times New Roman"/>
            <w:color w:val="000000" w:themeColor="text1"/>
            <w:lang w:val="es-CO" w:eastAsia="es-CO"/>
          </w:rPr>
          <w:delText>a través de</w:delText>
        </w:r>
      </w:del>
      <w:ins w:id="449" w:author="TOSHIBA" w:date="2015-10-31T12:12:00Z">
        <w:r w:rsidR="007E61E9">
          <w:rPr>
            <w:rFonts w:ascii="Times New Roman" w:eastAsia="Times New Roman" w:hAnsi="Times New Roman" w:cs="Times New Roman"/>
            <w:color w:val="000000" w:themeColor="text1"/>
            <w:lang w:val="es-CO" w:eastAsia="es-CO"/>
          </w:rPr>
          <w:t xml:space="preserve"> por</w:t>
        </w:r>
      </w:ins>
      <w:r w:rsidRPr="001726C4">
        <w:rPr>
          <w:rFonts w:ascii="Times New Roman" w:eastAsia="Times New Roman" w:hAnsi="Times New Roman" w:cs="Times New Roman"/>
          <w:color w:val="000000" w:themeColor="text1"/>
          <w:lang w:val="es-CO" w:eastAsia="es-CO"/>
        </w:rPr>
        <w:t xml:space="preserve"> los estrechos de los Dardanelos y del Bósforo. Sus principales cuencas son </w:t>
      </w:r>
      <w:del w:id="450" w:author="EUGENIA ARCE LONDONO" w:date="2015-04-29T09:25:00Z">
        <w:r w:rsidRPr="001726C4">
          <w:rPr>
            <w:rFonts w:ascii="Times New Roman" w:eastAsia="Times New Roman" w:hAnsi="Times New Roman" w:cs="Times New Roman"/>
            <w:color w:val="000000" w:themeColor="text1"/>
            <w:lang w:val="es-CO" w:eastAsia="es-CO"/>
          </w:rPr>
          <w:delText>el</w:delText>
        </w:r>
      </w:del>
      <w:ins w:id="451" w:author="TOSHIBA" w:date="2015-10-29T08:26:00Z">
        <w:r w:rsidR="00415CE4">
          <w:rPr>
            <w:rFonts w:ascii="Times New Roman" w:eastAsia="Times New Roman" w:hAnsi="Times New Roman" w:cs="Times New Roman"/>
            <w:color w:val="000000" w:themeColor="text1"/>
            <w:lang w:val="es-CO" w:eastAsia="es-CO"/>
          </w:rPr>
          <w:t xml:space="preserve"> </w:t>
        </w:r>
      </w:ins>
      <w:ins w:id="452" w:author="EUGENIA ARCE LONDONO" w:date="2015-04-29T09:25:00Z">
        <w:r>
          <w:rPr>
            <w:rFonts w:ascii="Times New Roman" w:eastAsia="Times New Roman" w:hAnsi="Times New Roman" w:cs="Times New Roman"/>
            <w:color w:val="000000" w:themeColor="text1"/>
            <w:lang w:val="es-CO" w:eastAsia="es-CO"/>
          </w:rPr>
          <w:t>las d</w:t>
        </w:r>
        <w:r w:rsidRPr="001726C4">
          <w:rPr>
            <w:rFonts w:ascii="Times New Roman" w:eastAsia="Times New Roman" w:hAnsi="Times New Roman" w:cs="Times New Roman"/>
            <w:color w:val="000000" w:themeColor="text1"/>
            <w:lang w:val="es-CO" w:eastAsia="es-CO"/>
          </w:rPr>
          <w:t>el</w:t>
        </w:r>
      </w:ins>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mar Tirreno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Adriático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Jónico</w:t>
      </w:r>
      <w:r w:rsidRPr="001726C4">
        <w:rPr>
          <w:rFonts w:ascii="Times New Roman" w:eastAsia="Times New Roman" w:hAnsi="Times New Roman" w:cs="Times New Roman"/>
          <w:color w:val="000000" w:themeColor="text1"/>
          <w:lang w:val="es-CO" w:eastAsia="es-CO"/>
        </w:rPr>
        <w:t xml:space="preserve"> y el </w:t>
      </w:r>
      <w:r w:rsidRPr="001726C4">
        <w:rPr>
          <w:rFonts w:ascii="Times New Roman" w:eastAsia="Times New Roman" w:hAnsi="Times New Roman" w:cs="Times New Roman"/>
          <w:b/>
          <w:bCs/>
          <w:color w:val="000000" w:themeColor="text1"/>
          <w:lang w:val="es-CO" w:eastAsia="es-CO"/>
        </w:rPr>
        <w:t>mar Egeo</w:t>
      </w:r>
      <w:r w:rsidRPr="001726C4">
        <w:rPr>
          <w:rFonts w:ascii="Times New Roman" w:eastAsia="Times New Roman" w:hAnsi="Times New Roman" w:cs="Times New Roman"/>
          <w:color w:val="000000" w:themeColor="text1"/>
          <w:lang w:val="es-CO" w:eastAsia="es-CO"/>
        </w:rPr>
        <w:t>.</w:t>
      </w:r>
    </w:p>
    <w:p w14:paraId="16CDCE02" w14:textId="77777777" w:rsidR="00E76345" w:rsidRPr="001726C4" w:rsidRDefault="00E76345" w:rsidP="00E76345">
      <w:pPr>
        <w:pStyle w:val="Prrafodelista"/>
        <w:numPr>
          <w:ilvl w:val="0"/>
          <w:numId w:val="16"/>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mar Negro:</w:t>
      </w:r>
      <w:r w:rsidRPr="001726C4">
        <w:rPr>
          <w:rFonts w:ascii="Times New Roman" w:eastAsia="Times New Roman" w:hAnsi="Times New Roman" w:cs="Times New Roman"/>
          <w:color w:val="000000" w:themeColor="text1"/>
          <w:lang w:val="es-CO" w:eastAsia="es-CO"/>
        </w:rPr>
        <w:t> mar interior que baña las costas de Ucrania, Rusia, Georgia, Turquía, Bulgaria y Rumania. En su cuenca se incluye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Azov</w:t>
      </w:r>
      <w:proofErr w:type="spellEnd"/>
      <w:r w:rsidRPr="001726C4">
        <w:rPr>
          <w:rFonts w:ascii="Times New Roman" w:eastAsia="Times New Roman" w:hAnsi="Times New Roman" w:cs="Times New Roman"/>
          <w:color w:val="000000" w:themeColor="text1"/>
          <w:lang w:val="es-CO" w:eastAsia="es-CO"/>
        </w:rPr>
        <w:t>.</w:t>
      </w:r>
    </w:p>
    <w:p w14:paraId="7064DF7E" w14:textId="77777777" w:rsidR="00E76345" w:rsidRDefault="00E76345" w:rsidP="00E76345">
      <w:pPr>
        <w:spacing w:after="0"/>
        <w:rPr>
          <w:ins w:id="453" w:author="Dayrtman Fajardo Vásquez" w:date="2015-11-12T17:03:00Z"/>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13038D" w:rsidRPr="001726C4" w14:paraId="460C6A4B" w14:textId="77777777" w:rsidTr="00136631">
        <w:trPr>
          <w:ins w:id="454" w:author="Dayrtman Fajardo Vásquez" w:date="2015-11-12T17:03:00Z"/>
        </w:trPr>
        <w:tc>
          <w:tcPr>
            <w:tcW w:w="9054" w:type="dxa"/>
            <w:gridSpan w:val="2"/>
            <w:shd w:val="clear" w:color="auto" w:fill="000000" w:themeFill="text1"/>
          </w:tcPr>
          <w:p w14:paraId="68DECA86" w14:textId="77777777" w:rsidR="0013038D" w:rsidRPr="001726C4" w:rsidRDefault="0013038D" w:rsidP="00136631">
            <w:pPr>
              <w:spacing w:before="2" w:after="2"/>
              <w:jc w:val="center"/>
              <w:rPr>
                <w:ins w:id="455" w:author="Dayrtman Fajardo Vásquez" w:date="2015-11-12T17:03:00Z"/>
                <w:rFonts w:ascii="Times New Roman" w:hAnsi="Times New Roman" w:cs="Times New Roman"/>
                <w:b/>
                <w:color w:val="000000" w:themeColor="text1"/>
              </w:rPr>
            </w:pPr>
            <w:ins w:id="456" w:author="Dayrtman Fajardo Vásquez" w:date="2015-11-12T17:03:00Z">
              <w:r w:rsidRPr="0060633F">
                <w:rPr>
                  <w:rFonts w:ascii="Times New Roman" w:hAnsi="Times New Roman" w:cs="Times New Roman"/>
                  <w:b/>
                  <w:color w:val="FFFFFF" w:themeColor="background1"/>
                </w:rPr>
                <w:t>Profundiza: recurso aprovechado</w:t>
              </w:r>
            </w:ins>
          </w:p>
        </w:tc>
      </w:tr>
      <w:tr w:rsidR="0013038D" w:rsidRPr="001726C4" w14:paraId="5B7D7BF3" w14:textId="77777777" w:rsidTr="00136631">
        <w:trPr>
          <w:ins w:id="457" w:author="Dayrtman Fajardo Vásquez" w:date="2015-11-12T17:03:00Z"/>
        </w:trPr>
        <w:tc>
          <w:tcPr>
            <w:tcW w:w="2518" w:type="dxa"/>
          </w:tcPr>
          <w:p w14:paraId="6556A380" w14:textId="77777777" w:rsidR="0013038D" w:rsidRPr="001726C4" w:rsidRDefault="0013038D" w:rsidP="00136631">
            <w:pPr>
              <w:spacing w:before="2" w:after="2"/>
              <w:rPr>
                <w:ins w:id="458" w:author="Dayrtman Fajardo Vásquez" w:date="2015-11-12T17:03:00Z"/>
                <w:rFonts w:ascii="Times New Roman" w:hAnsi="Times New Roman" w:cs="Times New Roman"/>
                <w:b/>
                <w:color w:val="000000" w:themeColor="text1"/>
                <w:sz w:val="18"/>
                <w:szCs w:val="18"/>
              </w:rPr>
            </w:pPr>
            <w:ins w:id="459" w:author="Dayrtman Fajardo Vásquez" w:date="2015-11-12T17:03:00Z">
              <w:r w:rsidRPr="001726C4">
                <w:rPr>
                  <w:rFonts w:ascii="Times New Roman" w:hAnsi="Times New Roman" w:cs="Times New Roman"/>
                  <w:b/>
                  <w:color w:val="000000" w:themeColor="text1"/>
                  <w:sz w:val="18"/>
                  <w:szCs w:val="18"/>
                </w:rPr>
                <w:t>Código</w:t>
              </w:r>
            </w:ins>
          </w:p>
        </w:tc>
        <w:tc>
          <w:tcPr>
            <w:tcW w:w="6536" w:type="dxa"/>
          </w:tcPr>
          <w:p w14:paraId="47CB40B0" w14:textId="77777777" w:rsidR="0013038D" w:rsidRPr="001726C4" w:rsidRDefault="0013038D" w:rsidP="00136631">
            <w:pPr>
              <w:spacing w:before="2" w:after="2"/>
              <w:rPr>
                <w:ins w:id="460" w:author="Dayrtman Fajardo Vásquez" w:date="2015-11-12T17:03:00Z"/>
                <w:rFonts w:ascii="Times New Roman" w:hAnsi="Times New Roman" w:cs="Times New Roman"/>
                <w:b/>
                <w:color w:val="000000" w:themeColor="text1"/>
                <w:sz w:val="18"/>
                <w:szCs w:val="18"/>
              </w:rPr>
            </w:pPr>
            <w:ins w:id="461" w:author="Dayrtman Fajardo Vásquez" w:date="2015-11-12T17:03: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_REC10</w:t>
              </w:r>
            </w:ins>
          </w:p>
        </w:tc>
      </w:tr>
      <w:tr w:rsidR="0013038D" w:rsidRPr="001726C4" w14:paraId="396E2A85" w14:textId="77777777" w:rsidTr="00136631">
        <w:trPr>
          <w:ins w:id="462" w:author="Dayrtman Fajardo Vásquez" w:date="2015-11-12T17:03:00Z"/>
        </w:trPr>
        <w:tc>
          <w:tcPr>
            <w:tcW w:w="2518" w:type="dxa"/>
          </w:tcPr>
          <w:p w14:paraId="7808F536" w14:textId="77777777" w:rsidR="0013038D" w:rsidRPr="001726C4" w:rsidRDefault="0013038D" w:rsidP="00136631">
            <w:pPr>
              <w:spacing w:before="2" w:after="2"/>
              <w:rPr>
                <w:ins w:id="463" w:author="Dayrtman Fajardo Vásquez" w:date="2015-11-12T17:03:00Z"/>
                <w:rFonts w:ascii="Times New Roman" w:hAnsi="Times New Roman" w:cs="Times New Roman"/>
                <w:color w:val="000000" w:themeColor="text1"/>
              </w:rPr>
            </w:pPr>
            <w:ins w:id="464" w:author="Dayrtman Fajardo Vásquez" w:date="2015-11-12T17:03:00Z">
              <w:r w:rsidRPr="001726C4">
                <w:rPr>
                  <w:rFonts w:ascii="Times New Roman" w:hAnsi="Times New Roman" w:cs="Times New Roman"/>
                  <w:b/>
                  <w:color w:val="000000" w:themeColor="text1"/>
                  <w:sz w:val="18"/>
                  <w:szCs w:val="18"/>
                </w:rPr>
                <w:t>Ubicación en Aula Planeta</w:t>
              </w:r>
            </w:ins>
          </w:p>
        </w:tc>
        <w:tc>
          <w:tcPr>
            <w:tcW w:w="6536" w:type="dxa"/>
          </w:tcPr>
          <w:p w14:paraId="0AB413F4" w14:textId="77777777" w:rsidR="0013038D" w:rsidRPr="001726C4" w:rsidRDefault="0013038D">
            <w:pPr>
              <w:spacing w:before="2" w:after="2"/>
              <w:rPr>
                <w:ins w:id="465" w:author="Dayrtman Fajardo Vásquez" w:date="2015-11-12T17:03:00Z"/>
                <w:rFonts w:ascii="Times New Roman" w:hAnsi="Times New Roman" w:cs="Times New Roman"/>
                <w:color w:val="000000" w:themeColor="text1"/>
              </w:rPr>
            </w:pPr>
            <w:ins w:id="466" w:author="Dayrtman Fajardo Vásquez" w:date="2015-11-12T17:03:00Z">
              <w:r w:rsidRPr="0060633F">
                <w:rPr>
                  <w:rFonts w:ascii="Times New Roman" w:eastAsia="Times New Roman" w:hAnsi="Times New Roman" w:cs="Times New Roman"/>
                  <w:color w:val="000000" w:themeColor="text1"/>
                  <w:lang w:val="es-CO" w:eastAsia="es-CO"/>
                </w:rPr>
                <w:t xml:space="preserve">3 Eso </w:t>
              </w:r>
              <w:commentRangeStart w:id="467"/>
              <w:commentRangeStart w:id="468"/>
              <w:r w:rsidRPr="0060633F">
                <w:rPr>
                  <w:rFonts w:ascii="Times New Roman" w:eastAsia="Times New Roman" w:hAnsi="Times New Roman" w:cs="Times New Roman"/>
                  <w:color w:val="000000" w:themeColor="text1"/>
                  <w:lang w:val="es-CO" w:eastAsia="es-CO"/>
                </w:rPr>
                <w:t>El medio físico del mundo, Europa y España</w:t>
              </w:r>
              <w:commentRangeEnd w:id="467"/>
              <w:r>
                <w:rPr>
                  <w:rStyle w:val="Refdecomentario"/>
                  <w:rFonts w:ascii="Calibri" w:eastAsia="Calibri" w:hAnsi="Calibri" w:cs="Times New Roman"/>
                  <w:lang w:val="es-MX"/>
                </w:rPr>
                <w:commentReference w:id="467"/>
              </w:r>
            </w:ins>
            <w:commentRangeEnd w:id="468"/>
            <w:ins w:id="469" w:author="Dayrtman Fajardo Vásquez" w:date="2015-11-12T17:04:00Z">
              <w:r>
                <w:rPr>
                  <w:rStyle w:val="Refdecomentario"/>
                  <w:rFonts w:ascii="Calibri" w:eastAsia="Calibri" w:hAnsi="Calibri" w:cs="Times New Roman"/>
                  <w:lang w:val="es-MX"/>
                </w:rPr>
                <w:commentReference w:id="468"/>
              </w:r>
            </w:ins>
          </w:p>
        </w:tc>
      </w:tr>
      <w:tr w:rsidR="0013038D" w:rsidRPr="001726C4" w14:paraId="5832E910" w14:textId="77777777" w:rsidTr="00136631">
        <w:trPr>
          <w:ins w:id="470" w:author="Dayrtman Fajardo Vásquez" w:date="2015-11-12T17:03:00Z"/>
        </w:trPr>
        <w:tc>
          <w:tcPr>
            <w:tcW w:w="2518" w:type="dxa"/>
          </w:tcPr>
          <w:p w14:paraId="5261F09B" w14:textId="77777777" w:rsidR="0013038D" w:rsidRPr="001726C4" w:rsidRDefault="0013038D" w:rsidP="00136631">
            <w:pPr>
              <w:spacing w:before="2" w:after="2"/>
              <w:rPr>
                <w:ins w:id="471" w:author="Dayrtman Fajardo Vásquez" w:date="2015-11-12T17:03:00Z"/>
                <w:rFonts w:ascii="Times New Roman" w:hAnsi="Times New Roman" w:cs="Times New Roman"/>
                <w:color w:val="000000" w:themeColor="text1"/>
              </w:rPr>
            </w:pPr>
            <w:ins w:id="472" w:author="Dayrtman Fajardo Vásquez" w:date="2015-11-12T17:03:00Z">
              <w:r w:rsidRPr="001726C4">
                <w:rPr>
                  <w:rFonts w:ascii="Times New Roman" w:hAnsi="Times New Roman" w:cs="Times New Roman"/>
                  <w:b/>
                  <w:color w:val="000000" w:themeColor="text1"/>
                  <w:sz w:val="18"/>
                  <w:szCs w:val="18"/>
                </w:rPr>
                <w:t>Cambio (descripción o capturas de pantallas)</w:t>
              </w:r>
            </w:ins>
          </w:p>
        </w:tc>
        <w:tc>
          <w:tcPr>
            <w:tcW w:w="6536" w:type="dxa"/>
          </w:tcPr>
          <w:p w14:paraId="12583E4E" w14:textId="77777777" w:rsidR="0013038D" w:rsidRPr="001726C4" w:rsidRDefault="0013038D" w:rsidP="00136631">
            <w:pPr>
              <w:shd w:val="clear" w:color="auto" w:fill="FFFFFF"/>
              <w:spacing w:before="2" w:after="2"/>
              <w:jc w:val="both"/>
              <w:rPr>
                <w:ins w:id="473" w:author="Dayrtman Fajardo Vásquez" w:date="2015-11-12T17:03:00Z"/>
                <w:rFonts w:ascii="Times New Roman" w:eastAsia="Times New Roman" w:hAnsi="Times New Roman" w:cs="Times New Roman"/>
                <w:color w:val="000000" w:themeColor="text1"/>
                <w:lang w:val="es-CO" w:eastAsia="es-CO"/>
              </w:rPr>
            </w:pPr>
            <w:ins w:id="474" w:author="Dayrtman Fajardo Vásquez" w:date="2015-11-12T17:03:00Z">
              <w:r w:rsidRPr="001726C4">
                <w:rPr>
                  <w:rFonts w:ascii="Times New Roman" w:eastAsia="Times New Roman" w:hAnsi="Times New Roman" w:cs="Times New Roman"/>
                  <w:color w:val="000000" w:themeColor="text1"/>
                  <w:lang w:val="es-CO" w:eastAsia="es-CO"/>
                </w:rPr>
                <w:t>El relieve de Europa se estructura en torno a la </w:t>
              </w:r>
              <w:r w:rsidRPr="001726C4">
                <w:rPr>
                  <w:rFonts w:ascii="Times New Roman" w:eastAsia="Times New Roman" w:hAnsi="Times New Roman" w:cs="Times New Roman"/>
                  <w:b/>
                  <w:bCs/>
                  <w:color w:val="000000" w:themeColor="text1"/>
                  <w:lang w:val="es-CO" w:eastAsia="es-CO"/>
                </w:rPr>
                <w:t>Gran Llanura Europea</w:t>
              </w:r>
              <w:r w:rsidRPr="001726C4">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que</w:t>
              </w:r>
              <w:r w:rsidRPr="001726C4">
                <w:rPr>
                  <w:rFonts w:ascii="Times New Roman" w:eastAsia="Times New Roman" w:hAnsi="Times New Roman" w:cs="Times New Roman"/>
                  <w:color w:val="000000" w:themeColor="text1"/>
                  <w:lang w:val="es-CO" w:eastAsia="es-CO"/>
                </w:rPr>
                <w:t xml:space="preserve"> ocupa </w:t>
              </w:r>
              <w:r>
                <w:rPr>
                  <w:rFonts w:ascii="Times New Roman" w:eastAsia="Times New Roman" w:hAnsi="Times New Roman" w:cs="Times New Roman"/>
                  <w:color w:val="000000" w:themeColor="text1"/>
                  <w:lang w:val="es-CO" w:eastAsia="es-CO"/>
                </w:rPr>
                <w:t xml:space="preserve">las </w:t>
              </w:r>
              <w:r w:rsidRPr="001726C4">
                <w:rPr>
                  <w:rFonts w:ascii="Times New Roman" w:eastAsia="Times New Roman" w:hAnsi="Times New Roman" w:cs="Times New Roman"/>
                  <w:color w:val="000000" w:themeColor="text1"/>
                  <w:lang w:val="es-CO" w:eastAsia="es-CO"/>
                </w:rPr>
                <w:t xml:space="preserve">dos terceras partes del continente y se extiende entre las estribaciones de los Urales y el océano Atlántico. </w:t>
              </w:r>
            </w:ins>
          </w:p>
          <w:p w14:paraId="5E5B0190" w14:textId="77777777" w:rsidR="0013038D" w:rsidRPr="001726C4" w:rsidRDefault="0013038D" w:rsidP="00136631">
            <w:pPr>
              <w:shd w:val="clear" w:color="auto" w:fill="FFFFFF"/>
              <w:spacing w:before="2" w:after="2"/>
              <w:jc w:val="both"/>
              <w:rPr>
                <w:ins w:id="475" w:author="Dayrtman Fajardo Vásquez" w:date="2015-11-12T17:03:00Z"/>
                <w:rFonts w:ascii="Times New Roman" w:eastAsia="Times New Roman" w:hAnsi="Times New Roman" w:cs="Times New Roman"/>
                <w:color w:val="000000" w:themeColor="text1"/>
                <w:lang w:val="es-CO" w:eastAsia="es-CO"/>
              </w:rPr>
            </w:pPr>
          </w:p>
          <w:p w14:paraId="6457D93C" w14:textId="77777777" w:rsidR="0013038D" w:rsidRPr="001726C4" w:rsidRDefault="0013038D" w:rsidP="00136631">
            <w:pPr>
              <w:shd w:val="clear" w:color="auto" w:fill="FFFFFF"/>
              <w:spacing w:before="2" w:after="2"/>
              <w:jc w:val="both"/>
              <w:rPr>
                <w:ins w:id="476" w:author="Dayrtman Fajardo Vásquez" w:date="2015-11-12T17:03:00Z"/>
                <w:rFonts w:ascii="Times New Roman" w:eastAsia="Times New Roman" w:hAnsi="Times New Roman" w:cs="Times New Roman"/>
                <w:color w:val="000000" w:themeColor="text1"/>
                <w:lang w:val="es-CO" w:eastAsia="es-CO"/>
              </w:rPr>
            </w:pPr>
            <w:ins w:id="477" w:author="Dayrtman Fajardo Vásquez" w:date="2015-11-12T17:03:00Z">
              <w:r w:rsidRPr="001726C4">
                <w:rPr>
                  <w:rFonts w:ascii="Times New Roman" w:eastAsia="Times New Roman" w:hAnsi="Times New Roman" w:cs="Times New Roman"/>
                  <w:color w:val="000000" w:themeColor="text1"/>
                  <w:lang w:val="es-CO" w:eastAsia="es-CO"/>
                </w:rPr>
                <w:t xml:space="preserve">El resto del territorio </w:t>
              </w:r>
              <w:r>
                <w:rPr>
                  <w:rFonts w:ascii="Times New Roman" w:eastAsia="Times New Roman" w:hAnsi="Times New Roman" w:cs="Times New Roman"/>
                  <w:color w:val="000000" w:themeColor="text1"/>
                  <w:lang w:val="es-CO" w:eastAsia="es-CO"/>
                </w:rPr>
                <w:t>e</w:t>
              </w:r>
              <w:r w:rsidRPr="001726C4">
                <w:rPr>
                  <w:rFonts w:ascii="Times New Roman" w:eastAsia="Times New Roman" w:hAnsi="Times New Roman" w:cs="Times New Roman"/>
                  <w:color w:val="000000" w:themeColor="text1"/>
                  <w:lang w:val="es-CO" w:eastAsia="es-CO"/>
                </w:rPr>
                <w:t xml:space="preserve">uropeo está compuesto por: </w:t>
              </w:r>
            </w:ins>
          </w:p>
          <w:p w14:paraId="1935D087" w14:textId="77777777" w:rsidR="0013038D" w:rsidRPr="001726C4" w:rsidRDefault="0013038D" w:rsidP="00136631">
            <w:pPr>
              <w:shd w:val="clear" w:color="auto" w:fill="FFFFFF"/>
              <w:spacing w:before="2" w:after="2"/>
              <w:jc w:val="both"/>
              <w:rPr>
                <w:ins w:id="478" w:author="Dayrtman Fajardo Vásquez" w:date="2015-11-12T17:03:00Z"/>
                <w:rFonts w:ascii="Times New Roman" w:eastAsia="Times New Roman" w:hAnsi="Times New Roman" w:cs="Times New Roman"/>
                <w:color w:val="000000" w:themeColor="text1"/>
                <w:lang w:val="es-CO" w:eastAsia="es-CO"/>
              </w:rPr>
            </w:pPr>
          </w:p>
          <w:p w14:paraId="408D9CF1" w14:textId="77777777" w:rsidR="0013038D" w:rsidRPr="001726C4" w:rsidRDefault="0013038D" w:rsidP="00136631">
            <w:pPr>
              <w:shd w:val="clear" w:color="auto" w:fill="FFFFFF"/>
              <w:spacing w:before="2" w:after="2"/>
              <w:jc w:val="both"/>
              <w:rPr>
                <w:ins w:id="479" w:author="Dayrtman Fajardo Vásquez" w:date="2015-11-12T17:03:00Z"/>
                <w:rFonts w:ascii="Times New Roman" w:eastAsia="Times New Roman" w:hAnsi="Times New Roman" w:cs="Times New Roman"/>
                <w:color w:val="000000" w:themeColor="text1"/>
                <w:lang w:val="es-CO" w:eastAsia="es-CO"/>
              </w:rPr>
            </w:pPr>
            <w:ins w:id="480"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Macizos viejos</w:t>
              </w:r>
              <w:r w:rsidRPr="001726C4">
                <w:rPr>
                  <w:rFonts w:ascii="Times New Roman" w:eastAsia="Times New Roman" w:hAnsi="Times New Roman" w:cs="Times New Roman"/>
                  <w:color w:val="000000" w:themeColor="text1"/>
                  <w:lang w:val="es-CO" w:eastAsia="es-CO"/>
                </w:rPr>
                <w:t>: Alpes Escandinavos, macizo Central y Urales.</w:t>
              </w:r>
            </w:ins>
          </w:p>
          <w:p w14:paraId="13CA917C" w14:textId="77777777" w:rsidR="0013038D" w:rsidRPr="001726C4" w:rsidRDefault="0013038D" w:rsidP="00136631">
            <w:pPr>
              <w:shd w:val="clear" w:color="auto" w:fill="FFFFFF"/>
              <w:spacing w:before="2" w:after="2"/>
              <w:jc w:val="both"/>
              <w:rPr>
                <w:ins w:id="481" w:author="Dayrtman Fajardo Vásquez" w:date="2015-11-12T17:03:00Z"/>
                <w:rFonts w:ascii="Times New Roman" w:eastAsia="Times New Roman" w:hAnsi="Times New Roman" w:cs="Times New Roman"/>
                <w:color w:val="000000" w:themeColor="text1"/>
                <w:lang w:val="es-CO" w:eastAsia="es-CO"/>
              </w:rPr>
            </w:pPr>
            <w:ins w:id="482"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Cordilleras jóvenes</w:t>
              </w:r>
              <w:r w:rsidRPr="001726C4">
                <w:rPr>
                  <w:rFonts w:ascii="Times New Roman" w:eastAsia="Times New Roman" w:hAnsi="Times New Roman" w:cs="Times New Roman"/>
                  <w:color w:val="000000" w:themeColor="text1"/>
                  <w:lang w:val="es-CO" w:eastAsia="es-CO"/>
                </w:rPr>
                <w:t xml:space="preserve">: Alpes, Alpes </w:t>
              </w:r>
              <w:proofErr w:type="spellStart"/>
              <w:r w:rsidRPr="001726C4">
                <w:rPr>
                  <w:rFonts w:ascii="Times New Roman" w:eastAsia="Times New Roman" w:hAnsi="Times New Roman" w:cs="Times New Roman"/>
                  <w:color w:val="000000" w:themeColor="text1"/>
                  <w:lang w:val="es-CO" w:eastAsia="es-CO"/>
                </w:rPr>
                <w:t>Dináricos</w:t>
              </w:r>
              <w:proofErr w:type="spellEnd"/>
              <w:r w:rsidRPr="001726C4">
                <w:rPr>
                  <w:rFonts w:ascii="Times New Roman" w:eastAsia="Times New Roman" w:hAnsi="Times New Roman" w:cs="Times New Roman"/>
                  <w:color w:val="000000" w:themeColor="text1"/>
                  <w:lang w:val="es-CO" w:eastAsia="es-CO"/>
                </w:rPr>
                <w:t>, Apeninos, Balcanes, Cárpatos, Pirineos y Cáucaso.</w:t>
              </w:r>
            </w:ins>
          </w:p>
          <w:p w14:paraId="5D3C03E8" w14:textId="77777777" w:rsidR="0013038D" w:rsidRPr="001726C4" w:rsidRDefault="0013038D" w:rsidP="00136631">
            <w:pPr>
              <w:shd w:val="clear" w:color="auto" w:fill="FFFFFF"/>
              <w:spacing w:before="2" w:after="2"/>
              <w:jc w:val="both"/>
              <w:rPr>
                <w:ins w:id="483" w:author="Dayrtman Fajardo Vásquez" w:date="2015-11-12T17:03:00Z"/>
                <w:rFonts w:ascii="Times New Roman" w:eastAsia="Times New Roman" w:hAnsi="Times New Roman" w:cs="Times New Roman"/>
                <w:color w:val="000000" w:themeColor="text1"/>
                <w:lang w:val="es-CO" w:eastAsia="es-CO"/>
              </w:rPr>
            </w:pPr>
          </w:p>
          <w:p w14:paraId="626ECE85" w14:textId="77777777" w:rsidR="0013038D" w:rsidRPr="001726C4" w:rsidRDefault="0013038D" w:rsidP="00136631">
            <w:pPr>
              <w:shd w:val="clear" w:color="auto" w:fill="FFFFFF"/>
              <w:spacing w:before="2" w:after="2"/>
              <w:jc w:val="both"/>
              <w:rPr>
                <w:ins w:id="484" w:author="Dayrtman Fajardo Vásquez" w:date="2015-11-12T17:03:00Z"/>
                <w:rFonts w:ascii="Times New Roman" w:eastAsia="Times New Roman" w:hAnsi="Times New Roman" w:cs="Times New Roman"/>
                <w:color w:val="000000" w:themeColor="text1"/>
                <w:lang w:val="es-CO" w:eastAsia="es-CO"/>
              </w:rPr>
            </w:pPr>
            <w:ins w:id="485" w:author="Dayrtman Fajardo Vásquez" w:date="2015-11-12T17:03:00Z">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litoral europeo </w:t>
              </w:r>
              <w:r w:rsidRPr="001726C4">
                <w:rPr>
                  <w:rFonts w:ascii="Times New Roman" w:eastAsia="Times New Roman" w:hAnsi="Times New Roman" w:cs="Times New Roman"/>
                  <w:color w:val="000000" w:themeColor="text1"/>
                  <w:lang w:val="es-CO" w:eastAsia="es-CO"/>
                </w:rPr>
                <w:t>está bañado por las aguas de</w:t>
              </w:r>
              <w:r>
                <w:rPr>
                  <w:rFonts w:ascii="Times New Roman" w:eastAsia="Times New Roman" w:hAnsi="Times New Roman" w:cs="Times New Roman"/>
                  <w:color w:val="000000" w:themeColor="text1"/>
                  <w:lang w:val="es-CO" w:eastAsia="es-CO"/>
                </w:rPr>
                <w:t xml:space="preserve"> los siguientes mares y océanos</w:t>
              </w:r>
              <w:r w:rsidRPr="001726C4">
                <w:rPr>
                  <w:rFonts w:ascii="Times New Roman" w:eastAsia="Times New Roman" w:hAnsi="Times New Roman" w:cs="Times New Roman"/>
                  <w:color w:val="000000" w:themeColor="text1"/>
                  <w:lang w:val="es-CO" w:eastAsia="es-CO"/>
                </w:rPr>
                <w:t>:</w:t>
              </w:r>
            </w:ins>
          </w:p>
          <w:p w14:paraId="4FF5AC17" w14:textId="77777777" w:rsidR="0013038D" w:rsidRPr="001726C4" w:rsidRDefault="0013038D" w:rsidP="00136631">
            <w:pPr>
              <w:shd w:val="clear" w:color="auto" w:fill="FFFFFF"/>
              <w:spacing w:before="2" w:after="2"/>
              <w:jc w:val="both"/>
              <w:rPr>
                <w:ins w:id="486" w:author="Dayrtman Fajardo Vásquez" w:date="2015-11-12T17:03:00Z"/>
                <w:rFonts w:ascii="Times New Roman" w:eastAsia="Times New Roman" w:hAnsi="Times New Roman" w:cs="Times New Roman"/>
                <w:color w:val="000000" w:themeColor="text1"/>
                <w:lang w:val="es-CO" w:eastAsia="es-CO"/>
              </w:rPr>
            </w:pPr>
          </w:p>
          <w:p w14:paraId="1ED7DE27" w14:textId="77777777" w:rsidR="0013038D" w:rsidRDefault="0013038D" w:rsidP="00136631">
            <w:pPr>
              <w:shd w:val="clear" w:color="auto" w:fill="FFFFFF"/>
              <w:spacing w:before="2" w:after="2"/>
              <w:jc w:val="both"/>
              <w:rPr>
                <w:ins w:id="487" w:author="Dayrtman Fajardo Vásquez" w:date="2015-11-12T17:03:00Z"/>
                <w:rFonts w:ascii="Times New Roman" w:eastAsia="Times New Roman" w:hAnsi="Times New Roman" w:cs="Times New Roman"/>
                <w:color w:val="000000" w:themeColor="text1"/>
                <w:lang w:val="es-CO" w:eastAsia="es-CO"/>
              </w:rPr>
            </w:pPr>
            <w:ins w:id="488" w:author="Dayrtman Fajardo Vásquez" w:date="2015-11-12T17:03:00Z">
              <w:r w:rsidRPr="001726C4">
                <w:rPr>
                  <w:rFonts w:ascii="Times New Roman" w:eastAsia="Times New Roman" w:hAnsi="Times New Roman" w:cs="Times New Roman"/>
                  <w:color w:val="000000" w:themeColor="text1"/>
                  <w:lang w:val="es-CO" w:eastAsia="es-CO"/>
                </w:rPr>
                <w:t>- Océano Atlántico.</w:t>
              </w:r>
            </w:ins>
          </w:p>
          <w:p w14:paraId="5A7231F1" w14:textId="77777777" w:rsidR="0013038D" w:rsidRPr="001726C4" w:rsidRDefault="0013038D" w:rsidP="00136631">
            <w:pPr>
              <w:shd w:val="clear" w:color="auto" w:fill="FFFFFF"/>
              <w:spacing w:before="2" w:after="2"/>
              <w:jc w:val="both"/>
              <w:rPr>
                <w:ins w:id="489" w:author="Dayrtman Fajardo Vásquez" w:date="2015-11-12T17:03:00Z"/>
                <w:rFonts w:ascii="Times New Roman" w:eastAsia="Times New Roman" w:hAnsi="Times New Roman" w:cs="Times New Roman"/>
                <w:color w:val="000000" w:themeColor="text1"/>
                <w:lang w:val="es-CO" w:eastAsia="es-CO"/>
              </w:rPr>
            </w:pPr>
            <w:ins w:id="490" w:author="Dayrtman Fajardo Vásquez" w:date="2015-11-12T17:03:00Z">
              <w:r>
                <w:rPr>
                  <w:rFonts w:ascii="Times New Roman" w:eastAsia="Times New Roman" w:hAnsi="Times New Roman" w:cs="Times New Roman"/>
                  <w:color w:val="000000" w:themeColor="text1"/>
                  <w:lang w:val="es-CO" w:eastAsia="es-CO"/>
                </w:rPr>
                <w:t>- Océano Glacial Ártico.</w:t>
              </w:r>
            </w:ins>
          </w:p>
          <w:p w14:paraId="69F2D818" w14:textId="77777777" w:rsidR="0013038D" w:rsidRPr="001726C4" w:rsidRDefault="0013038D" w:rsidP="00136631">
            <w:pPr>
              <w:shd w:val="clear" w:color="auto" w:fill="FFFFFF"/>
              <w:spacing w:before="2" w:after="2"/>
              <w:jc w:val="both"/>
              <w:rPr>
                <w:ins w:id="491" w:author="Dayrtman Fajardo Vásquez" w:date="2015-11-12T17:03:00Z"/>
                <w:rFonts w:ascii="Times New Roman" w:eastAsia="Times New Roman" w:hAnsi="Times New Roman" w:cs="Times New Roman"/>
                <w:color w:val="000000" w:themeColor="text1"/>
                <w:lang w:val="es-CO" w:eastAsia="es-CO"/>
              </w:rPr>
            </w:pPr>
            <w:ins w:id="492" w:author="Dayrtman Fajardo Vásquez" w:date="2015-11-12T17:03:00Z">
              <w:r w:rsidRPr="001726C4">
                <w:rPr>
                  <w:rFonts w:ascii="Times New Roman" w:eastAsia="Times New Roman" w:hAnsi="Times New Roman" w:cs="Times New Roman"/>
                  <w:color w:val="000000" w:themeColor="text1"/>
                  <w:lang w:val="es-CO" w:eastAsia="es-CO"/>
                </w:rPr>
                <w:t>- Mar Mediterráneo.</w:t>
              </w:r>
            </w:ins>
          </w:p>
          <w:p w14:paraId="2458FFFD" w14:textId="77777777" w:rsidR="0013038D" w:rsidRPr="001726C4" w:rsidRDefault="0013038D" w:rsidP="00136631">
            <w:pPr>
              <w:shd w:val="clear" w:color="auto" w:fill="FFFFFF"/>
              <w:spacing w:before="2" w:after="2"/>
              <w:jc w:val="both"/>
              <w:rPr>
                <w:ins w:id="493" w:author="Dayrtman Fajardo Vásquez" w:date="2015-11-12T17:03:00Z"/>
                <w:rFonts w:ascii="Times New Roman" w:eastAsia="Times New Roman" w:hAnsi="Times New Roman" w:cs="Times New Roman"/>
                <w:color w:val="000000" w:themeColor="text1"/>
                <w:lang w:val="es-CO" w:eastAsia="es-CO"/>
              </w:rPr>
            </w:pPr>
            <w:ins w:id="494" w:author="Dayrtman Fajardo Vásquez" w:date="2015-11-12T17:03:00Z">
              <w:r w:rsidRPr="001726C4">
                <w:rPr>
                  <w:rFonts w:ascii="Times New Roman" w:eastAsia="Times New Roman" w:hAnsi="Times New Roman" w:cs="Times New Roman"/>
                  <w:color w:val="000000" w:themeColor="text1"/>
                  <w:lang w:val="es-CO" w:eastAsia="es-CO"/>
                </w:rPr>
                <w:t>- Mar del Norte.</w:t>
              </w:r>
            </w:ins>
          </w:p>
          <w:p w14:paraId="05615CA3" w14:textId="77777777" w:rsidR="0013038D" w:rsidRPr="001726C4" w:rsidRDefault="0013038D" w:rsidP="00136631">
            <w:pPr>
              <w:shd w:val="clear" w:color="auto" w:fill="FFFFFF"/>
              <w:spacing w:before="2" w:after="2"/>
              <w:jc w:val="both"/>
              <w:rPr>
                <w:ins w:id="495" w:author="Dayrtman Fajardo Vásquez" w:date="2015-11-12T17:03:00Z"/>
                <w:rFonts w:ascii="Times New Roman" w:eastAsia="Times New Roman" w:hAnsi="Times New Roman" w:cs="Times New Roman"/>
                <w:color w:val="000000" w:themeColor="text1"/>
                <w:lang w:val="es-CO" w:eastAsia="es-CO"/>
              </w:rPr>
            </w:pPr>
            <w:ins w:id="496" w:author="Dayrtman Fajardo Vásquez" w:date="2015-11-12T17:03:00Z">
              <w:r w:rsidRPr="001726C4">
                <w:rPr>
                  <w:rFonts w:ascii="Times New Roman" w:eastAsia="Times New Roman" w:hAnsi="Times New Roman" w:cs="Times New Roman"/>
                  <w:color w:val="000000" w:themeColor="text1"/>
                  <w:lang w:val="es-CO" w:eastAsia="es-CO"/>
                </w:rPr>
                <w:t>- Mar Báltico.</w:t>
              </w:r>
            </w:ins>
          </w:p>
          <w:p w14:paraId="032B96E3" w14:textId="77777777" w:rsidR="0013038D" w:rsidRPr="001726C4" w:rsidRDefault="0013038D" w:rsidP="00136631">
            <w:pPr>
              <w:shd w:val="clear" w:color="auto" w:fill="FFFFFF"/>
              <w:spacing w:before="2" w:after="2"/>
              <w:jc w:val="both"/>
              <w:rPr>
                <w:ins w:id="497" w:author="Dayrtman Fajardo Vásquez" w:date="2015-11-12T17:03:00Z"/>
                <w:rFonts w:ascii="Times New Roman" w:eastAsia="Times New Roman" w:hAnsi="Times New Roman" w:cs="Times New Roman"/>
                <w:color w:val="000000" w:themeColor="text1"/>
                <w:lang w:val="es-CO" w:eastAsia="es-CO"/>
              </w:rPr>
            </w:pPr>
            <w:ins w:id="498" w:author="Dayrtman Fajardo Vásquez" w:date="2015-11-12T17:03:00Z">
              <w:r w:rsidRPr="001726C4">
                <w:rPr>
                  <w:rFonts w:ascii="Times New Roman" w:eastAsia="Times New Roman" w:hAnsi="Times New Roman" w:cs="Times New Roman"/>
                  <w:color w:val="000000" w:themeColor="text1"/>
                  <w:lang w:val="es-CO" w:eastAsia="es-CO"/>
                </w:rPr>
                <w:t>- Mar Negro.</w:t>
              </w:r>
            </w:ins>
          </w:p>
          <w:p w14:paraId="3A482263" w14:textId="77777777" w:rsidR="0013038D" w:rsidRPr="001726C4" w:rsidRDefault="0013038D" w:rsidP="00136631">
            <w:pPr>
              <w:shd w:val="clear" w:color="auto" w:fill="FFFFFF"/>
              <w:spacing w:before="2" w:after="2"/>
              <w:jc w:val="both"/>
              <w:rPr>
                <w:ins w:id="499" w:author="Dayrtman Fajardo Vásquez" w:date="2015-11-12T17:03:00Z"/>
                <w:rFonts w:ascii="Times New Roman" w:eastAsia="Times New Roman" w:hAnsi="Times New Roman" w:cs="Times New Roman"/>
                <w:color w:val="000000" w:themeColor="text1"/>
                <w:lang w:val="es-CO" w:eastAsia="es-CO"/>
              </w:rPr>
            </w:pPr>
          </w:p>
          <w:p w14:paraId="7C5BF1FA" w14:textId="77777777" w:rsidR="0013038D" w:rsidRPr="001726C4" w:rsidRDefault="0013038D" w:rsidP="00136631">
            <w:pPr>
              <w:shd w:val="clear" w:color="auto" w:fill="FFFFFF"/>
              <w:spacing w:before="2" w:after="2"/>
              <w:jc w:val="both"/>
              <w:rPr>
                <w:ins w:id="500" w:author="Dayrtman Fajardo Vásquez" w:date="2015-11-12T17:03:00Z"/>
                <w:rFonts w:ascii="Times New Roman" w:eastAsia="Times New Roman" w:hAnsi="Times New Roman" w:cs="Times New Roman"/>
                <w:color w:val="000000" w:themeColor="text1"/>
                <w:lang w:val="es-CO" w:eastAsia="es-CO"/>
              </w:rPr>
            </w:pPr>
            <w:ins w:id="501" w:author="Dayrtman Fajardo Vásquez" w:date="2015-11-12T17:03:00Z">
              <w:r w:rsidRPr="001726C4">
                <w:rPr>
                  <w:rFonts w:ascii="Times New Roman" w:eastAsia="Times New Roman" w:hAnsi="Times New Roman" w:cs="Times New Roman"/>
                  <w:color w:val="000000" w:themeColor="text1"/>
                  <w:lang w:val="es-CO" w:eastAsia="es-CO"/>
                </w:rPr>
                <w:t>Las costas europeas son recortadas, lo que se concreta en la existencia de numerosas penínsulas e islas. Las principales son:</w:t>
              </w:r>
            </w:ins>
          </w:p>
          <w:p w14:paraId="6E5EF5A2" w14:textId="77777777" w:rsidR="0013038D" w:rsidRPr="001726C4" w:rsidRDefault="0013038D" w:rsidP="00136631">
            <w:pPr>
              <w:shd w:val="clear" w:color="auto" w:fill="FFFFFF"/>
              <w:spacing w:before="2" w:after="2"/>
              <w:jc w:val="both"/>
              <w:rPr>
                <w:ins w:id="502" w:author="Dayrtman Fajardo Vásquez" w:date="2015-11-12T17:03:00Z"/>
                <w:rFonts w:ascii="Times New Roman" w:eastAsia="Times New Roman" w:hAnsi="Times New Roman" w:cs="Times New Roman"/>
                <w:color w:val="000000" w:themeColor="text1"/>
                <w:lang w:val="es-CO" w:eastAsia="es-CO"/>
              </w:rPr>
            </w:pPr>
          </w:p>
          <w:p w14:paraId="4C0244C2" w14:textId="77777777" w:rsidR="0013038D" w:rsidRPr="001726C4" w:rsidRDefault="0013038D" w:rsidP="00136631">
            <w:pPr>
              <w:shd w:val="clear" w:color="auto" w:fill="FFFFFF"/>
              <w:spacing w:before="2" w:after="2"/>
              <w:jc w:val="both"/>
              <w:rPr>
                <w:ins w:id="503" w:author="Dayrtman Fajardo Vásquez" w:date="2015-11-12T17:03:00Z"/>
                <w:rFonts w:ascii="Times New Roman" w:eastAsia="Times New Roman" w:hAnsi="Times New Roman" w:cs="Times New Roman"/>
                <w:color w:val="000000" w:themeColor="text1"/>
                <w:lang w:val="es-CO" w:eastAsia="es-CO"/>
              </w:rPr>
            </w:pPr>
            <w:ins w:id="504"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Penínsulas</w:t>
              </w:r>
              <w:r w:rsidRPr="001726C4">
                <w:rPr>
                  <w:rFonts w:ascii="Times New Roman" w:eastAsia="Times New Roman" w:hAnsi="Times New Roman" w:cs="Times New Roman"/>
                  <w:color w:val="000000" w:themeColor="text1"/>
                  <w:lang w:val="es-CO" w:eastAsia="es-CO"/>
                </w:rPr>
                <w:t>: Balcánica, Itálica, Ibérica, de Jutlandia y de Escandinavia.</w:t>
              </w:r>
            </w:ins>
          </w:p>
          <w:p w14:paraId="0E149887" w14:textId="77777777" w:rsidR="0013038D" w:rsidRPr="001726C4" w:rsidRDefault="0013038D" w:rsidP="00136631">
            <w:pPr>
              <w:shd w:val="clear" w:color="auto" w:fill="FFFFFF"/>
              <w:spacing w:before="2" w:after="2"/>
              <w:jc w:val="both"/>
              <w:rPr>
                <w:ins w:id="505" w:author="Dayrtman Fajardo Vásquez" w:date="2015-11-12T17:03:00Z"/>
                <w:rFonts w:ascii="Times New Roman" w:eastAsia="Times New Roman" w:hAnsi="Times New Roman" w:cs="Times New Roman"/>
                <w:color w:val="000000" w:themeColor="text1"/>
                <w:lang w:val="es-CO" w:eastAsia="es-CO"/>
              </w:rPr>
            </w:pPr>
            <w:ins w:id="506"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Islas</w:t>
              </w:r>
              <w:r w:rsidRPr="001726C4">
                <w:rPr>
                  <w:rFonts w:ascii="Times New Roman" w:eastAsia="Times New Roman" w:hAnsi="Times New Roman" w:cs="Times New Roman"/>
                  <w:color w:val="000000" w:themeColor="text1"/>
                  <w:lang w:val="es-CO" w:eastAsia="es-CO"/>
                </w:rPr>
                <w:t>: Creta, Córcega, Cerdeña, Sicilia, Mallorca, Gr</w:t>
              </w:r>
              <w:r>
                <w:rPr>
                  <w:rFonts w:ascii="Times New Roman" w:eastAsia="Times New Roman" w:hAnsi="Times New Roman" w:cs="Times New Roman"/>
                  <w:color w:val="000000" w:themeColor="text1"/>
                  <w:lang w:val="es-CO" w:eastAsia="es-CO"/>
                </w:rPr>
                <w:t xml:space="preserve">an Bretaña, Irlanda e Islandia Esta última </w:t>
              </w:r>
              <w:r w:rsidRPr="001726C4">
                <w:rPr>
                  <w:rFonts w:ascii="Times New Roman" w:eastAsia="Times New Roman" w:hAnsi="Times New Roman" w:cs="Times New Roman"/>
                  <w:color w:val="000000" w:themeColor="text1"/>
                  <w:lang w:val="es-CO" w:eastAsia="es-CO"/>
                </w:rPr>
                <w:t>en realidad no forma parte de la pla</w:t>
              </w:r>
              <w:r>
                <w:rPr>
                  <w:rFonts w:ascii="Times New Roman" w:eastAsia="Times New Roman" w:hAnsi="Times New Roman" w:cs="Times New Roman"/>
                  <w:color w:val="000000" w:themeColor="text1"/>
                  <w:lang w:val="es-CO" w:eastAsia="es-CO"/>
                </w:rPr>
                <w:t>ca euroasiática</w:t>
              </w:r>
              <w:r w:rsidRPr="001726C4">
                <w:rPr>
                  <w:rFonts w:ascii="Times New Roman" w:eastAsia="Times New Roman" w:hAnsi="Times New Roman" w:cs="Times New Roman"/>
                  <w:color w:val="000000" w:themeColor="text1"/>
                  <w:lang w:val="es-CO" w:eastAsia="es-CO"/>
                </w:rPr>
                <w:t>.</w:t>
              </w:r>
            </w:ins>
          </w:p>
          <w:p w14:paraId="472C228C" w14:textId="77777777" w:rsidR="0013038D" w:rsidRPr="001726C4" w:rsidRDefault="0013038D" w:rsidP="00136631">
            <w:pPr>
              <w:shd w:val="clear" w:color="auto" w:fill="FFFFFF"/>
              <w:spacing w:before="2" w:after="2"/>
              <w:jc w:val="both"/>
              <w:rPr>
                <w:ins w:id="507" w:author="Dayrtman Fajardo Vásquez" w:date="2015-11-12T17:03:00Z"/>
                <w:rFonts w:ascii="Times New Roman" w:eastAsia="Times New Roman" w:hAnsi="Times New Roman" w:cs="Times New Roman"/>
                <w:color w:val="000000" w:themeColor="text1"/>
                <w:lang w:val="es-CO" w:eastAsia="es-CO"/>
              </w:rPr>
            </w:pPr>
          </w:p>
          <w:p w14:paraId="033634D9" w14:textId="77777777" w:rsidR="0013038D" w:rsidRPr="001726C4" w:rsidRDefault="0013038D" w:rsidP="00136631">
            <w:pPr>
              <w:shd w:val="clear" w:color="auto" w:fill="FFFFFF"/>
              <w:spacing w:before="2" w:after="2"/>
              <w:jc w:val="both"/>
              <w:rPr>
                <w:ins w:id="508" w:author="Dayrtman Fajardo Vásquez" w:date="2015-11-12T17:03:00Z"/>
                <w:rFonts w:ascii="Times New Roman" w:eastAsia="Times New Roman" w:hAnsi="Times New Roman" w:cs="Times New Roman"/>
                <w:color w:val="000000" w:themeColor="text1"/>
                <w:lang w:val="es-CO" w:eastAsia="es-CO"/>
              </w:rPr>
            </w:pPr>
            <w:ins w:id="509" w:author="Dayrtman Fajardo Vásquez" w:date="2015-11-12T17:03:00Z">
              <w:r w:rsidRPr="001726C4">
                <w:rPr>
                  <w:rFonts w:ascii="Times New Roman" w:eastAsia="Times New Roman" w:hAnsi="Times New Roman" w:cs="Times New Roman"/>
                  <w:color w:val="000000" w:themeColor="text1"/>
                  <w:lang w:val="es-CO" w:eastAsia="es-CO"/>
                </w:rPr>
                <w:t>Los ríos europeos se agrupan en diversas vertientes hidrográficas:</w:t>
              </w:r>
            </w:ins>
          </w:p>
          <w:p w14:paraId="51961018" w14:textId="77777777" w:rsidR="0013038D" w:rsidRPr="001726C4" w:rsidRDefault="0013038D" w:rsidP="00136631">
            <w:pPr>
              <w:shd w:val="clear" w:color="auto" w:fill="FFFFFF"/>
              <w:spacing w:before="2" w:after="2"/>
              <w:jc w:val="both"/>
              <w:rPr>
                <w:ins w:id="510" w:author="Dayrtman Fajardo Vásquez" w:date="2015-11-12T17:03:00Z"/>
                <w:rFonts w:ascii="Times New Roman" w:eastAsia="Times New Roman" w:hAnsi="Times New Roman" w:cs="Times New Roman"/>
                <w:color w:val="000000" w:themeColor="text1"/>
                <w:lang w:val="es-CO" w:eastAsia="es-CO"/>
              </w:rPr>
            </w:pPr>
          </w:p>
          <w:p w14:paraId="04F44975" w14:textId="77777777" w:rsidR="0013038D" w:rsidRPr="001726C4" w:rsidRDefault="0013038D" w:rsidP="00136631">
            <w:pPr>
              <w:shd w:val="clear" w:color="auto" w:fill="FFFFFF"/>
              <w:spacing w:before="2" w:after="2"/>
              <w:jc w:val="both"/>
              <w:rPr>
                <w:ins w:id="511" w:author="Dayrtman Fajardo Vásquez" w:date="2015-11-12T17:03:00Z"/>
                <w:rFonts w:ascii="Times New Roman" w:eastAsia="Times New Roman" w:hAnsi="Times New Roman" w:cs="Times New Roman"/>
                <w:color w:val="000000" w:themeColor="text1"/>
                <w:lang w:val="es-CO" w:eastAsia="es-CO"/>
              </w:rPr>
            </w:pPr>
            <w:ins w:id="512"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ártica</w:t>
              </w:r>
              <w:r w:rsidRPr="001726C4">
                <w:rPr>
                  <w:rFonts w:ascii="Times New Roman" w:eastAsia="Times New Roman" w:hAnsi="Times New Roman" w:cs="Times New Roman"/>
                  <w:color w:val="000000" w:themeColor="text1"/>
                  <w:lang w:val="es-CO" w:eastAsia="es-CO"/>
                </w:rPr>
                <w:t xml:space="preserve">: </w:t>
              </w:r>
              <w:proofErr w:type="spellStart"/>
              <w:r w:rsidRPr="001726C4">
                <w:rPr>
                  <w:rFonts w:ascii="Times New Roman" w:eastAsia="Times New Roman" w:hAnsi="Times New Roman" w:cs="Times New Roman"/>
                  <w:color w:val="000000" w:themeColor="text1"/>
                  <w:lang w:val="es-CO" w:eastAsia="es-CO"/>
                </w:rPr>
                <w:t>Pechora</w:t>
              </w:r>
              <w:proofErr w:type="spellEnd"/>
              <w:r w:rsidRPr="001726C4">
                <w:rPr>
                  <w:rFonts w:ascii="Times New Roman" w:eastAsia="Times New Roman" w:hAnsi="Times New Roman" w:cs="Times New Roman"/>
                  <w:color w:val="000000" w:themeColor="text1"/>
                  <w:lang w:val="es-CO" w:eastAsia="es-CO"/>
                </w:rPr>
                <w:t xml:space="preserve"> y </w:t>
              </w:r>
              <w:proofErr w:type="spellStart"/>
              <w:r w:rsidRPr="001726C4">
                <w:rPr>
                  <w:rFonts w:ascii="Times New Roman" w:eastAsia="Times New Roman" w:hAnsi="Times New Roman" w:cs="Times New Roman"/>
                  <w:color w:val="000000" w:themeColor="text1"/>
                  <w:lang w:val="es-CO" w:eastAsia="es-CO"/>
                </w:rPr>
                <w:t>Dviná</w:t>
              </w:r>
              <w:proofErr w:type="spellEnd"/>
              <w:r w:rsidRPr="001726C4">
                <w:rPr>
                  <w:rFonts w:ascii="Times New Roman" w:eastAsia="Times New Roman" w:hAnsi="Times New Roman" w:cs="Times New Roman"/>
                  <w:color w:val="000000" w:themeColor="text1"/>
                  <w:lang w:val="es-CO" w:eastAsia="es-CO"/>
                </w:rPr>
                <w:t xml:space="preserve"> Septentrional.</w:t>
              </w:r>
            </w:ins>
          </w:p>
          <w:p w14:paraId="2AB2C4BA" w14:textId="77777777" w:rsidR="0013038D" w:rsidRPr="001726C4" w:rsidRDefault="0013038D" w:rsidP="00136631">
            <w:pPr>
              <w:shd w:val="clear" w:color="auto" w:fill="FFFFFF"/>
              <w:spacing w:before="2" w:after="2"/>
              <w:jc w:val="both"/>
              <w:rPr>
                <w:ins w:id="513" w:author="Dayrtman Fajardo Vásquez" w:date="2015-11-12T17:03:00Z"/>
                <w:rFonts w:ascii="Times New Roman" w:eastAsia="Times New Roman" w:hAnsi="Times New Roman" w:cs="Times New Roman"/>
                <w:color w:val="000000" w:themeColor="text1"/>
                <w:lang w:val="es-CO" w:eastAsia="es-CO"/>
              </w:rPr>
            </w:pPr>
            <w:ins w:id="514"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atlántica</w:t>
              </w:r>
              <w:r w:rsidRPr="001726C4">
                <w:rPr>
                  <w:rFonts w:ascii="Times New Roman" w:eastAsia="Times New Roman" w:hAnsi="Times New Roman" w:cs="Times New Roman"/>
                  <w:color w:val="000000" w:themeColor="text1"/>
                  <w:lang w:val="es-CO" w:eastAsia="es-CO"/>
                </w:rPr>
                <w:t xml:space="preserve">: </w:t>
              </w:r>
              <w:proofErr w:type="spellStart"/>
              <w:r w:rsidRPr="001726C4">
                <w:rPr>
                  <w:rFonts w:ascii="Times New Roman" w:eastAsia="Times New Roman" w:hAnsi="Times New Roman" w:cs="Times New Roman"/>
                  <w:color w:val="000000" w:themeColor="text1"/>
                  <w:lang w:val="es-CO" w:eastAsia="es-CO"/>
                </w:rPr>
                <w:t>Dviná</w:t>
              </w:r>
              <w:proofErr w:type="spellEnd"/>
              <w:r w:rsidRPr="001726C4">
                <w:rPr>
                  <w:rFonts w:ascii="Times New Roman" w:eastAsia="Times New Roman" w:hAnsi="Times New Roman" w:cs="Times New Roman"/>
                  <w:color w:val="000000" w:themeColor="text1"/>
                  <w:lang w:val="es-CO" w:eastAsia="es-CO"/>
                </w:rPr>
                <w:t xml:space="preserve"> Occidental, Vístula, Elba, Rin, Sena, Loira, Duero, Tajo, Guadalquivir y Támesis.</w:t>
              </w:r>
            </w:ins>
          </w:p>
          <w:p w14:paraId="2731E864" w14:textId="77777777" w:rsidR="0013038D" w:rsidRPr="001726C4" w:rsidRDefault="0013038D" w:rsidP="00136631">
            <w:pPr>
              <w:shd w:val="clear" w:color="auto" w:fill="FFFFFF"/>
              <w:spacing w:before="2" w:after="2"/>
              <w:jc w:val="both"/>
              <w:rPr>
                <w:ins w:id="515" w:author="Dayrtman Fajardo Vásquez" w:date="2015-11-12T17:03:00Z"/>
                <w:rFonts w:ascii="Times New Roman" w:eastAsia="Times New Roman" w:hAnsi="Times New Roman" w:cs="Times New Roman"/>
                <w:color w:val="000000" w:themeColor="text1"/>
                <w:lang w:val="es-CO" w:eastAsia="es-CO"/>
              </w:rPr>
            </w:pPr>
            <w:ins w:id="516"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mediterránea</w:t>
              </w:r>
              <w:r w:rsidRPr="001726C4">
                <w:rPr>
                  <w:rFonts w:ascii="Times New Roman" w:eastAsia="Times New Roman" w:hAnsi="Times New Roman" w:cs="Times New Roman"/>
                  <w:color w:val="000000" w:themeColor="text1"/>
                  <w:lang w:val="es-CO" w:eastAsia="es-CO"/>
                </w:rPr>
                <w:t>: Ródano, Ebro, Po y Tíber.</w:t>
              </w:r>
            </w:ins>
          </w:p>
          <w:p w14:paraId="40AD0F7B" w14:textId="77777777" w:rsidR="0013038D" w:rsidRPr="001726C4" w:rsidRDefault="0013038D" w:rsidP="00136631">
            <w:pPr>
              <w:shd w:val="clear" w:color="auto" w:fill="FFFFFF"/>
              <w:spacing w:before="2" w:after="2"/>
              <w:jc w:val="both"/>
              <w:rPr>
                <w:ins w:id="517" w:author="Dayrtman Fajardo Vásquez" w:date="2015-11-12T17:03:00Z"/>
                <w:rFonts w:ascii="Times New Roman" w:eastAsia="Times New Roman" w:hAnsi="Times New Roman" w:cs="Times New Roman"/>
                <w:color w:val="000000" w:themeColor="text1"/>
                <w:lang w:val="es-CO" w:eastAsia="es-CO"/>
              </w:rPr>
            </w:pPr>
            <w:ins w:id="518"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del mar Negro</w:t>
              </w:r>
              <w:r w:rsidRPr="001726C4">
                <w:rPr>
                  <w:rFonts w:ascii="Times New Roman" w:eastAsia="Times New Roman" w:hAnsi="Times New Roman" w:cs="Times New Roman"/>
                  <w:color w:val="000000" w:themeColor="text1"/>
                  <w:lang w:val="es-CO" w:eastAsia="es-CO"/>
                </w:rPr>
                <w:t>: Danubio, Dniéster, Dniéper y Don.</w:t>
              </w:r>
            </w:ins>
          </w:p>
          <w:p w14:paraId="4A37C2A4" w14:textId="77777777" w:rsidR="0013038D" w:rsidRPr="001726C4" w:rsidRDefault="0013038D" w:rsidP="00136631">
            <w:pPr>
              <w:shd w:val="clear" w:color="auto" w:fill="FFFFFF"/>
              <w:spacing w:before="2" w:after="2"/>
              <w:jc w:val="both"/>
              <w:rPr>
                <w:ins w:id="519" w:author="Dayrtman Fajardo Vásquez" w:date="2015-11-12T17:03:00Z"/>
                <w:rFonts w:ascii="Times New Roman" w:eastAsia="Times New Roman" w:hAnsi="Times New Roman" w:cs="Times New Roman"/>
                <w:color w:val="000000" w:themeColor="text1"/>
                <w:sz w:val="21"/>
                <w:szCs w:val="21"/>
                <w:lang w:val="es-CO" w:eastAsia="es-CO"/>
              </w:rPr>
            </w:pPr>
            <w:ins w:id="520" w:author="Dayrtman Fajardo Vásquez" w:date="2015-11-12T17:03:00Z">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del mar Caspio</w:t>
              </w:r>
              <w:r w:rsidRPr="001726C4">
                <w:rPr>
                  <w:rFonts w:ascii="Times New Roman" w:eastAsia="Times New Roman" w:hAnsi="Times New Roman" w:cs="Times New Roman"/>
                  <w:color w:val="000000" w:themeColor="text1"/>
                  <w:lang w:val="es-CO" w:eastAsia="es-CO"/>
                </w:rPr>
                <w:t>: Volga.</w:t>
              </w:r>
            </w:ins>
          </w:p>
        </w:tc>
      </w:tr>
      <w:tr w:rsidR="0013038D" w:rsidRPr="001726C4" w14:paraId="5DB73D26" w14:textId="77777777" w:rsidTr="00136631">
        <w:trPr>
          <w:ins w:id="521" w:author="Dayrtman Fajardo Vásquez" w:date="2015-11-12T17:03:00Z"/>
        </w:trPr>
        <w:tc>
          <w:tcPr>
            <w:tcW w:w="2518" w:type="dxa"/>
          </w:tcPr>
          <w:p w14:paraId="342402B3" w14:textId="77777777" w:rsidR="0013038D" w:rsidRPr="001726C4" w:rsidRDefault="0013038D" w:rsidP="00136631">
            <w:pPr>
              <w:spacing w:before="2" w:after="2"/>
              <w:rPr>
                <w:ins w:id="522" w:author="Dayrtman Fajardo Vásquez" w:date="2015-11-12T17:03:00Z"/>
                <w:rFonts w:ascii="Times New Roman" w:hAnsi="Times New Roman" w:cs="Times New Roman"/>
                <w:b/>
                <w:color w:val="000000" w:themeColor="text1"/>
                <w:sz w:val="18"/>
                <w:szCs w:val="18"/>
              </w:rPr>
            </w:pPr>
            <w:ins w:id="523" w:author="Dayrtman Fajardo Vásquez" w:date="2015-11-12T17:03:00Z">
              <w:r w:rsidRPr="001726C4">
                <w:rPr>
                  <w:rFonts w:ascii="Times New Roman" w:hAnsi="Times New Roman" w:cs="Times New Roman"/>
                  <w:b/>
                  <w:color w:val="000000" w:themeColor="text1"/>
                  <w:sz w:val="18"/>
                  <w:szCs w:val="18"/>
                </w:rPr>
                <w:lastRenderedPageBreak/>
                <w:t>Título</w:t>
              </w:r>
            </w:ins>
          </w:p>
        </w:tc>
        <w:tc>
          <w:tcPr>
            <w:tcW w:w="6536" w:type="dxa"/>
          </w:tcPr>
          <w:p w14:paraId="6488587A" w14:textId="77777777" w:rsidR="0013038D" w:rsidRPr="001726C4" w:rsidRDefault="0013038D" w:rsidP="00136631">
            <w:pPr>
              <w:spacing w:before="2" w:after="2"/>
              <w:rPr>
                <w:ins w:id="524" w:author="Dayrtman Fajardo Vásquez" w:date="2015-11-12T17:03:00Z"/>
                <w:rFonts w:ascii="Times New Roman" w:hAnsi="Times New Roman" w:cs="Times New Roman"/>
                <w:color w:val="000000" w:themeColor="text1"/>
              </w:rPr>
            </w:pPr>
            <w:ins w:id="525" w:author="Dayrtman Fajardo Vásquez" w:date="2015-11-12T17:03:00Z">
              <w:r w:rsidRPr="001726C4">
                <w:rPr>
                  <w:rFonts w:ascii="Times New Roman" w:eastAsia="Times New Roman" w:hAnsi="Times New Roman" w:cs="Times New Roman"/>
                  <w:color w:val="000000" w:themeColor="text1"/>
                  <w:lang w:val="es-CO" w:eastAsia="es-CO"/>
                </w:rPr>
                <w:t xml:space="preserve">El relieve, </w:t>
              </w:r>
              <w:r>
                <w:rPr>
                  <w:rFonts w:ascii="Times New Roman" w:eastAsia="Times New Roman" w:hAnsi="Times New Roman" w:cs="Times New Roman"/>
                  <w:color w:val="000000" w:themeColor="text1"/>
                  <w:lang w:val="es-CO" w:eastAsia="es-CO"/>
                </w:rPr>
                <w:t xml:space="preserve">las </w:t>
              </w:r>
              <w:r w:rsidRPr="001726C4">
                <w:rPr>
                  <w:rFonts w:ascii="Times New Roman" w:eastAsia="Times New Roman" w:hAnsi="Times New Roman" w:cs="Times New Roman"/>
                  <w:color w:val="000000" w:themeColor="text1"/>
                  <w:lang w:val="es-CO" w:eastAsia="es-CO"/>
                </w:rPr>
                <w:t xml:space="preserve">costas y </w:t>
              </w:r>
              <w:r>
                <w:rPr>
                  <w:rFonts w:ascii="Times New Roman" w:eastAsia="Times New Roman" w:hAnsi="Times New Roman" w:cs="Times New Roman"/>
                  <w:color w:val="000000" w:themeColor="text1"/>
                  <w:lang w:val="es-CO" w:eastAsia="es-CO"/>
                </w:rPr>
                <w:t xml:space="preserve">las </w:t>
              </w:r>
              <w:r w:rsidRPr="001726C4">
                <w:rPr>
                  <w:rFonts w:ascii="Times New Roman" w:eastAsia="Times New Roman" w:hAnsi="Times New Roman" w:cs="Times New Roman"/>
                  <w:color w:val="000000" w:themeColor="text1"/>
                  <w:lang w:val="es-CO" w:eastAsia="es-CO"/>
                </w:rPr>
                <w:t>aguas de Europa</w:t>
              </w:r>
            </w:ins>
          </w:p>
        </w:tc>
      </w:tr>
      <w:tr w:rsidR="0013038D" w:rsidRPr="001726C4" w14:paraId="37321518" w14:textId="77777777" w:rsidTr="00136631">
        <w:trPr>
          <w:ins w:id="526" w:author="Dayrtman Fajardo Vásquez" w:date="2015-11-12T17:03:00Z"/>
        </w:trPr>
        <w:tc>
          <w:tcPr>
            <w:tcW w:w="2518" w:type="dxa"/>
          </w:tcPr>
          <w:p w14:paraId="59B1CC2C" w14:textId="77777777" w:rsidR="0013038D" w:rsidRPr="001726C4" w:rsidRDefault="0013038D" w:rsidP="00136631">
            <w:pPr>
              <w:spacing w:before="2" w:after="2"/>
              <w:rPr>
                <w:ins w:id="527" w:author="Dayrtman Fajardo Vásquez" w:date="2015-11-12T17:03:00Z"/>
                <w:rFonts w:ascii="Times New Roman" w:hAnsi="Times New Roman" w:cs="Times New Roman"/>
                <w:b/>
                <w:color w:val="000000" w:themeColor="text1"/>
                <w:sz w:val="18"/>
                <w:szCs w:val="18"/>
              </w:rPr>
            </w:pPr>
            <w:ins w:id="528" w:author="Dayrtman Fajardo Vásquez" w:date="2015-11-12T17:03:00Z">
              <w:r w:rsidRPr="001726C4">
                <w:rPr>
                  <w:rFonts w:ascii="Times New Roman" w:hAnsi="Times New Roman" w:cs="Times New Roman"/>
                  <w:b/>
                  <w:color w:val="000000" w:themeColor="text1"/>
                  <w:sz w:val="18"/>
                  <w:szCs w:val="18"/>
                </w:rPr>
                <w:t>Descripción</w:t>
              </w:r>
            </w:ins>
          </w:p>
        </w:tc>
        <w:tc>
          <w:tcPr>
            <w:tcW w:w="6536" w:type="dxa"/>
          </w:tcPr>
          <w:p w14:paraId="14F28702" w14:textId="77777777" w:rsidR="0013038D" w:rsidRPr="001726C4" w:rsidRDefault="0013038D" w:rsidP="00136631">
            <w:pPr>
              <w:spacing w:before="2" w:after="2"/>
              <w:jc w:val="both"/>
              <w:rPr>
                <w:ins w:id="529" w:author="Dayrtman Fajardo Vásquez" w:date="2015-11-12T17:03:00Z"/>
                <w:rFonts w:ascii="Times New Roman" w:hAnsi="Times New Roman" w:cs="Times New Roman"/>
                <w:color w:val="000000" w:themeColor="text1"/>
              </w:rPr>
            </w:pPr>
            <w:ins w:id="530" w:author="Dayrtman Fajardo Vásquez" w:date="2015-11-12T17:03:00Z">
              <w:r w:rsidRPr="001726C4">
                <w:rPr>
                  <w:rFonts w:ascii="Times New Roman" w:eastAsia="Times New Roman" w:hAnsi="Times New Roman" w:cs="Times New Roman"/>
                  <w:color w:val="000000" w:themeColor="text1"/>
                  <w:lang w:val="es-CO" w:eastAsia="es-CO"/>
                </w:rPr>
                <w:t>Interactivo que facilita conocer las principales unidades de relieve de Europa, los mares interiores, las penínsulas e islas más importantes y sus ríos más destacados</w:t>
              </w:r>
              <w:r>
                <w:rPr>
                  <w:rFonts w:ascii="Times New Roman" w:eastAsia="Times New Roman" w:hAnsi="Times New Roman" w:cs="Times New Roman"/>
                  <w:color w:val="000000" w:themeColor="text1"/>
                  <w:lang w:val="es-CO" w:eastAsia="es-CO"/>
                </w:rPr>
                <w:t>.</w:t>
              </w:r>
            </w:ins>
          </w:p>
        </w:tc>
      </w:tr>
    </w:tbl>
    <w:p w14:paraId="17600A7F" w14:textId="77777777" w:rsidR="0013038D" w:rsidRPr="001726C4" w:rsidRDefault="0013038D" w:rsidP="00E76345">
      <w:pPr>
        <w:spacing w:after="0"/>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242"/>
        <w:gridCol w:w="7812"/>
      </w:tblGrid>
      <w:tr w:rsidR="0013038D" w:rsidRPr="001726C4" w14:paraId="621D6E61" w14:textId="77777777" w:rsidTr="00136631">
        <w:trPr>
          <w:ins w:id="531" w:author="Dayrtman Fajardo Vásquez" w:date="2015-11-12T17:05:00Z"/>
        </w:trPr>
        <w:tc>
          <w:tcPr>
            <w:tcW w:w="9054" w:type="dxa"/>
            <w:gridSpan w:val="2"/>
            <w:shd w:val="clear" w:color="auto" w:fill="000000" w:themeFill="text1"/>
          </w:tcPr>
          <w:p w14:paraId="5A7F5645" w14:textId="77777777" w:rsidR="0013038D" w:rsidRPr="001726C4" w:rsidRDefault="0013038D" w:rsidP="00136631">
            <w:pPr>
              <w:spacing w:before="2" w:after="2"/>
              <w:jc w:val="center"/>
              <w:rPr>
                <w:ins w:id="532" w:author="Dayrtman Fajardo Vásquez" w:date="2015-11-12T17:05:00Z"/>
                <w:rFonts w:ascii="Times New Roman" w:hAnsi="Times New Roman" w:cs="Times New Roman"/>
                <w:b/>
                <w:color w:val="000000" w:themeColor="text1"/>
              </w:rPr>
            </w:pPr>
            <w:ins w:id="533" w:author="Dayrtman Fajardo Vásquez" w:date="2015-11-12T17:05:00Z">
              <w:r w:rsidRPr="0060633F">
                <w:rPr>
                  <w:rFonts w:ascii="Times New Roman" w:hAnsi="Times New Roman" w:cs="Times New Roman"/>
                  <w:b/>
                  <w:color w:val="FFFFFF" w:themeColor="background1"/>
                </w:rPr>
                <w:t>Profundiza: recurso ap</w:t>
              </w:r>
              <w:r w:rsidRPr="000C32EA">
                <w:rPr>
                  <w:rFonts w:ascii="Times New Roman" w:hAnsi="Times New Roman" w:cs="Times New Roman"/>
                  <w:b/>
                  <w:color w:val="FFFFFF" w:themeColor="background1"/>
                </w:rPr>
                <w:t>rovechado</w:t>
              </w:r>
            </w:ins>
          </w:p>
        </w:tc>
      </w:tr>
      <w:tr w:rsidR="0013038D" w:rsidRPr="001726C4" w14:paraId="718774B6" w14:textId="77777777" w:rsidTr="00136631">
        <w:trPr>
          <w:ins w:id="534" w:author="Dayrtman Fajardo Vásquez" w:date="2015-11-12T17:05:00Z"/>
        </w:trPr>
        <w:tc>
          <w:tcPr>
            <w:tcW w:w="1242" w:type="dxa"/>
          </w:tcPr>
          <w:p w14:paraId="1E206CDC" w14:textId="77777777" w:rsidR="0013038D" w:rsidRPr="001726C4" w:rsidRDefault="0013038D" w:rsidP="00136631">
            <w:pPr>
              <w:spacing w:before="2" w:after="2"/>
              <w:rPr>
                <w:ins w:id="535" w:author="Dayrtman Fajardo Vásquez" w:date="2015-11-12T17:05:00Z"/>
                <w:rFonts w:ascii="Times New Roman" w:hAnsi="Times New Roman" w:cs="Times New Roman"/>
                <w:b/>
                <w:color w:val="000000" w:themeColor="text1"/>
                <w:sz w:val="18"/>
                <w:szCs w:val="18"/>
              </w:rPr>
            </w:pPr>
            <w:ins w:id="536" w:author="Dayrtman Fajardo Vásquez" w:date="2015-11-12T17:05:00Z">
              <w:r w:rsidRPr="001726C4">
                <w:rPr>
                  <w:rFonts w:ascii="Times New Roman" w:hAnsi="Times New Roman" w:cs="Times New Roman"/>
                  <w:b/>
                  <w:color w:val="000000" w:themeColor="text1"/>
                  <w:sz w:val="18"/>
                  <w:szCs w:val="18"/>
                </w:rPr>
                <w:t>Código</w:t>
              </w:r>
            </w:ins>
          </w:p>
        </w:tc>
        <w:tc>
          <w:tcPr>
            <w:tcW w:w="7812" w:type="dxa"/>
          </w:tcPr>
          <w:p w14:paraId="5CFD03CB" w14:textId="77777777" w:rsidR="0013038D" w:rsidRPr="001726C4" w:rsidRDefault="0013038D" w:rsidP="00136631">
            <w:pPr>
              <w:spacing w:before="2" w:after="2"/>
              <w:rPr>
                <w:ins w:id="537" w:author="Dayrtman Fajardo Vásquez" w:date="2015-11-12T17:05:00Z"/>
                <w:rFonts w:ascii="Times New Roman" w:hAnsi="Times New Roman" w:cs="Times New Roman"/>
                <w:b/>
                <w:color w:val="000000" w:themeColor="text1"/>
                <w:sz w:val="18"/>
                <w:szCs w:val="18"/>
              </w:rPr>
            </w:pPr>
            <w:ins w:id="538" w:author="Dayrtman Fajardo Vásquez" w:date="2015-11-12T17:05: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_REC20</w:t>
              </w:r>
            </w:ins>
          </w:p>
        </w:tc>
      </w:tr>
      <w:tr w:rsidR="0013038D" w:rsidRPr="001726C4" w14:paraId="4BC61BE5" w14:textId="77777777" w:rsidTr="00136631">
        <w:trPr>
          <w:ins w:id="539" w:author="Dayrtman Fajardo Vásquez" w:date="2015-11-12T17:05:00Z"/>
        </w:trPr>
        <w:tc>
          <w:tcPr>
            <w:tcW w:w="1242" w:type="dxa"/>
          </w:tcPr>
          <w:p w14:paraId="74954E85" w14:textId="77777777" w:rsidR="0013038D" w:rsidRPr="001726C4" w:rsidRDefault="0013038D" w:rsidP="00136631">
            <w:pPr>
              <w:spacing w:before="2" w:after="2"/>
              <w:rPr>
                <w:ins w:id="540" w:author="Dayrtman Fajardo Vásquez" w:date="2015-11-12T17:05:00Z"/>
                <w:rFonts w:ascii="Times New Roman" w:hAnsi="Times New Roman" w:cs="Times New Roman"/>
                <w:color w:val="000000" w:themeColor="text1"/>
              </w:rPr>
            </w:pPr>
            <w:ins w:id="541" w:author="Dayrtman Fajardo Vásquez" w:date="2015-11-12T17:05:00Z">
              <w:r w:rsidRPr="001726C4">
                <w:rPr>
                  <w:rFonts w:ascii="Times New Roman" w:hAnsi="Times New Roman" w:cs="Times New Roman"/>
                  <w:b/>
                  <w:color w:val="000000" w:themeColor="text1"/>
                  <w:sz w:val="18"/>
                  <w:szCs w:val="18"/>
                </w:rPr>
                <w:t>Ubicación en Aula Planeta</w:t>
              </w:r>
            </w:ins>
          </w:p>
        </w:tc>
        <w:tc>
          <w:tcPr>
            <w:tcW w:w="7812" w:type="dxa"/>
          </w:tcPr>
          <w:p w14:paraId="1EF22D71" w14:textId="77777777" w:rsidR="0013038D" w:rsidRPr="001726C4" w:rsidRDefault="0013038D" w:rsidP="00136631">
            <w:pPr>
              <w:spacing w:before="2" w:after="2"/>
              <w:rPr>
                <w:ins w:id="542" w:author="Dayrtman Fajardo Vásquez" w:date="2015-11-12T17:05:00Z"/>
                <w:rFonts w:ascii="Times New Roman" w:hAnsi="Times New Roman" w:cs="Times New Roman"/>
                <w:color w:val="000000" w:themeColor="text1"/>
              </w:rPr>
            </w:pPr>
            <w:ins w:id="543" w:author="Dayrtman Fajardo Vásquez" w:date="2015-11-12T17:05:00Z">
              <w:r>
                <w:rPr>
                  <w:rFonts w:ascii="Times New Roman" w:hAnsi="Times New Roman" w:cs="Times New Roman"/>
                  <w:color w:val="000000" w:themeColor="text1"/>
                </w:rPr>
                <w:t xml:space="preserve">3º ESO </w:t>
              </w:r>
              <w:r w:rsidRPr="0060633F">
                <w:rPr>
                  <w:rFonts w:ascii="Times New Roman" w:hAnsi="Times New Roman" w:cs="Times New Roman"/>
                  <w:color w:val="000000" w:themeColor="text1"/>
                </w:rPr>
                <w:t>El medio físico del mundo, Europa y España</w:t>
              </w:r>
            </w:ins>
          </w:p>
        </w:tc>
      </w:tr>
      <w:tr w:rsidR="0013038D" w:rsidRPr="001726C4" w14:paraId="28CDFBED" w14:textId="77777777" w:rsidTr="00136631">
        <w:trPr>
          <w:ins w:id="544" w:author="Dayrtman Fajardo Vásquez" w:date="2015-11-12T17:05:00Z"/>
        </w:trPr>
        <w:tc>
          <w:tcPr>
            <w:tcW w:w="1242" w:type="dxa"/>
          </w:tcPr>
          <w:p w14:paraId="0A2903DA" w14:textId="77777777" w:rsidR="0013038D" w:rsidRPr="001726C4" w:rsidRDefault="0013038D" w:rsidP="00136631">
            <w:pPr>
              <w:spacing w:before="2" w:after="2"/>
              <w:rPr>
                <w:ins w:id="545" w:author="Dayrtman Fajardo Vásquez" w:date="2015-11-12T17:05:00Z"/>
                <w:rFonts w:ascii="Times New Roman" w:hAnsi="Times New Roman" w:cs="Times New Roman"/>
                <w:color w:val="000000" w:themeColor="text1"/>
              </w:rPr>
            </w:pPr>
            <w:ins w:id="546" w:author="Dayrtman Fajardo Vásquez" w:date="2015-11-12T17:05:00Z">
              <w:r w:rsidRPr="001726C4">
                <w:rPr>
                  <w:rFonts w:ascii="Times New Roman" w:hAnsi="Times New Roman" w:cs="Times New Roman"/>
                  <w:b/>
                  <w:color w:val="000000" w:themeColor="text1"/>
                  <w:sz w:val="18"/>
                  <w:szCs w:val="18"/>
                </w:rPr>
                <w:t>Cambio (descripción o capturas de pantallas)</w:t>
              </w:r>
            </w:ins>
          </w:p>
        </w:tc>
        <w:tc>
          <w:tcPr>
            <w:tcW w:w="7812" w:type="dxa"/>
          </w:tcPr>
          <w:p w14:paraId="628565A2" w14:textId="77777777" w:rsidR="0013038D" w:rsidRPr="001726C4" w:rsidRDefault="0013038D" w:rsidP="00136631">
            <w:pPr>
              <w:pStyle w:val="cabecera2"/>
              <w:shd w:val="clear" w:color="auto" w:fill="FFFFFF"/>
              <w:spacing w:before="2" w:beforeAutospacing="0" w:after="2" w:afterAutospacing="0"/>
              <w:rPr>
                <w:ins w:id="547" w:author="Dayrtman Fajardo Vásquez" w:date="2015-11-12T17:05:00Z"/>
                <w:color w:val="000000" w:themeColor="text1"/>
              </w:rPr>
            </w:pPr>
            <w:ins w:id="548" w:author="Dayrtman Fajardo Vásquez" w:date="2015-11-12T17:05:00Z">
              <w:r w:rsidRPr="001726C4">
                <w:rPr>
                  <w:rStyle w:val="cursiva"/>
                  <w:i/>
                  <w:iCs/>
                  <w:color w:val="000000" w:themeColor="text1"/>
                </w:rPr>
                <w:t>¿Dónde está?</w:t>
              </w:r>
            </w:ins>
          </w:p>
          <w:p w14:paraId="3298F4D5" w14:textId="77777777" w:rsidR="0013038D" w:rsidRPr="001726C4" w:rsidRDefault="0013038D" w:rsidP="00136631">
            <w:pPr>
              <w:pStyle w:val="Normal1"/>
              <w:shd w:val="clear" w:color="auto" w:fill="FFFFFF"/>
              <w:spacing w:before="2" w:beforeAutospacing="0" w:after="2" w:afterAutospacing="0"/>
              <w:jc w:val="both"/>
              <w:rPr>
                <w:ins w:id="549" w:author="Dayrtman Fajardo Vásquez" w:date="2015-11-12T17:05:00Z"/>
                <w:color w:val="000000" w:themeColor="text1"/>
              </w:rPr>
            </w:pPr>
            <w:ins w:id="550" w:author="Dayrtman Fajardo Vásquez" w:date="2015-11-12T17:05:00Z">
              <w:r w:rsidRPr="001726C4">
                <w:rPr>
                  <w:color w:val="000000" w:themeColor="text1"/>
                </w:rPr>
                <w:t>El siguiente interactivo te permitirá poner a prueba tus conocimientos sobre el relieve de Europa.</w:t>
              </w:r>
            </w:ins>
          </w:p>
          <w:p w14:paraId="30F56852" w14:textId="77777777" w:rsidR="0013038D" w:rsidRPr="001726C4" w:rsidRDefault="0013038D" w:rsidP="00136631">
            <w:pPr>
              <w:pStyle w:val="cabecera2"/>
              <w:shd w:val="clear" w:color="auto" w:fill="FFFFFF"/>
              <w:spacing w:before="2" w:beforeAutospacing="0" w:after="2" w:afterAutospacing="0"/>
              <w:rPr>
                <w:ins w:id="551" w:author="Dayrtman Fajardo Vásquez" w:date="2015-11-12T17:05:00Z"/>
                <w:rStyle w:val="cursiva"/>
                <w:i/>
                <w:iCs/>
                <w:color w:val="000000" w:themeColor="text1"/>
              </w:rPr>
            </w:pPr>
            <w:ins w:id="552" w:author="Dayrtman Fajardo Vásquez" w:date="2015-11-12T17:05:00Z">
              <w:r w:rsidRPr="001726C4">
                <w:rPr>
                  <w:rStyle w:val="cursiva"/>
                  <w:i/>
                  <w:iCs/>
                  <w:color w:val="000000" w:themeColor="text1"/>
                </w:rPr>
                <w:t>Instrucciones de uso</w:t>
              </w:r>
            </w:ins>
          </w:p>
          <w:p w14:paraId="51AFDC91" w14:textId="77777777" w:rsidR="0013038D" w:rsidRPr="001726C4" w:rsidRDefault="0013038D" w:rsidP="00136631">
            <w:pPr>
              <w:pStyle w:val="Normal1"/>
              <w:shd w:val="clear" w:color="auto" w:fill="FFFFFF"/>
              <w:spacing w:before="2" w:beforeAutospacing="0" w:after="2" w:afterAutospacing="0"/>
              <w:jc w:val="both"/>
              <w:rPr>
                <w:ins w:id="553" w:author="Dayrtman Fajardo Vásquez" w:date="2015-11-12T17:05:00Z"/>
                <w:color w:val="000000" w:themeColor="text1"/>
              </w:rPr>
            </w:pPr>
            <w:ins w:id="554" w:author="Dayrtman Fajardo Vásquez" w:date="2015-11-12T17:05:00Z">
              <w:r w:rsidRPr="001726C4">
                <w:rPr>
                  <w:rStyle w:val="cursiva"/>
                  <w:i/>
                  <w:iCs/>
                  <w:color w:val="000000" w:themeColor="text1"/>
                </w:rPr>
                <w:t>Identifica el relieve de Europa</w:t>
              </w:r>
              <w:r>
                <w:rPr>
                  <w:rStyle w:val="cursiva"/>
                  <w:i/>
                  <w:iCs/>
                  <w:color w:val="000000" w:themeColor="text1"/>
                </w:rPr>
                <w:t>,</w:t>
              </w:r>
              <w:r w:rsidRPr="001726C4">
                <w:rPr>
                  <w:rStyle w:val="apple-converted-space"/>
                  <w:color w:val="000000" w:themeColor="text1"/>
                </w:rPr>
                <w:t> </w:t>
              </w:r>
              <w:r w:rsidRPr="001726C4">
                <w:rPr>
                  <w:color w:val="000000" w:themeColor="text1"/>
                </w:rPr>
                <w:t>es un buen recurso para divertirte a la vez que pones a prueba tus conocimientos sobre el tema.</w:t>
              </w:r>
            </w:ins>
          </w:p>
          <w:p w14:paraId="62AD8B27" w14:textId="77777777" w:rsidR="0013038D" w:rsidRPr="001726C4" w:rsidRDefault="0013038D" w:rsidP="00136631">
            <w:pPr>
              <w:pStyle w:val="Normal1"/>
              <w:shd w:val="clear" w:color="auto" w:fill="FFFFFF"/>
              <w:spacing w:before="2" w:beforeAutospacing="0" w:after="2" w:afterAutospacing="0"/>
              <w:jc w:val="both"/>
              <w:rPr>
                <w:ins w:id="555" w:author="Dayrtman Fajardo Vásquez" w:date="2015-11-12T17:05:00Z"/>
                <w:color w:val="000000" w:themeColor="text1"/>
              </w:rPr>
            </w:pPr>
            <w:ins w:id="556" w:author="Dayrtman Fajardo Vásquez" w:date="2015-11-12T17:05:00Z">
              <w:r w:rsidRPr="001726C4">
                <w:rPr>
                  <w:color w:val="000000" w:themeColor="text1"/>
                </w:rPr>
                <w:t xml:space="preserve">El juego te plantea el reto de situar </w:t>
              </w:r>
              <w:r>
                <w:rPr>
                  <w:color w:val="000000" w:themeColor="text1"/>
                </w:rPr>
                <w:t xml:space="preserve">diez </w:t>
              </w:r>
              <w:r w:rsidRPr="001726C4">
                <w:rPr>
                  <w:color w:val="000000" w:themeColor="text1"/>
                </w:rPr>
                <w:t xml:space="preserve">elementos del relieve europeo. </w:t>
              </w:r>
              <w:r>
                <w:rPr>
                  <w:color w:val="000000" w:themeColor="text1"/>
                </w:rPr>
                <w:t>T</w:t>
              </w:r>
              <w:r w:rsidRPr="001726C4">
                <w:rPr>
                  <w:color w:val="000000" w:themeColor="text1"/>
                </w:rPr>
                <w:t>endrás que hacer clic sobre la zona que te piden localizar.</w:t>
              </w:r>
            </w:ins>
          </w:p>
          <w:p w14:paraId="36C04743" w14:textId="77777777" w:rsidR="0013038D" w:rsidRPr="001726C4" w:rsidRDefault="0013038D" w:rsidP="00136631">
            <w:pPr>
              <w:pStyle w:val="Normal1"/>
              <w:shd w:val="clear" w:color="auto" w:fill="FFFFFF"/>
              <w:spacing w:before="2" w:beforeAutospacing="0" w:after="2" w:afterAutospacing="0"/>
              <w:jc w:val="both"/>
              <w:rPr>
                <w:ins w:id="557" w:author="Dayrtman Fajardo Vásquez" w:date="2015-11-12T17:05:00Z"/>
                <w:color w:val="000000" w:themeColor="text1"/>
              </w:rPr>
            </w:pPr>
            <w:ins w:id="558" w:author="Dayrtman Fajardo Vásquez" w:date="2015-11-12T17:05:00Z">
              <w:r w:rsidRPr="001726C4">
                <w:rPr>
                  <w:color w:val="000000" w:themeColor="text1"/>
                </w:rPr>
                <w:t>Por c</w:t>
              </w:r>
              <w:r>
                <w:rPr>
                  <w:color w:val="000000" w:themeColor="text1"/>
                </w:rPr>
                <w:t>ada acierto obtendrás 5 puntos y la puntuación máxima es 50</w:t>
              </w:r>
              <w:r w:rsidRPr="001726C4">
                <w:rPr>
                  <w:color w:val="000000" w:themeColor="text1"/>
                </w:rPr>
                <w:t>.</w:t>
              </w:r>
            </w:ins>
          </w:p>
          <w:p w14:paraId="097AA4FE" w14:textId="77777777" w:rsidR="0013038D" w:rsidRPr="001726C4" w:rsidRDefault="0013038D" w:rsidP="00136631">
            <w:pPr>
              <w:pStyle w:val="Normal1"/>
              <w:shd w:val="clear" w:color="auto" w:fill="FFFFFF"/>
              <w:spacing w:before="2" w:beforeAutospacing="0" w:after="2" w:afterAutospacing="0"/>
              <w:jc w:val="both"/>
              <w:rPr>
                <w:ins w:id="559" w:author="Dayrtman Fajardo Vásquez" w:date="2015-11-12T17:05:00Z"/>
                <w:color w:val="000000" w:themeColor="text1"/>
              </w:rPr>
            </w:pPr>
            <w:ins w:id="560" w:author="Dayrtman Fajardo Vásquez" w:date="2015-11-12T17:05:00Z">
              <w:r w:rsidRPr="001726C4">
                <w:rPr>
                  <w:color w:val="000000" w:themeColor="text1"/>
                </w:rPr>
                <w:t xml:space="preserve">Cuentas con máximo tres intentos para responder. Si no </w:t>
              </w:r>
              <w:r>
                <w:rPr>
                  <w:color w:val="000000" w:themeColor="text1"/>
                </w:rPr>
                <w:t>aciertas</w:t>
              </w:r>
              <w:r w:rsidRPr="001726C4">
                <w:rPr>
                  <w:color w:val="000000" w:themeColor="text1"/>
                </w:rPr>
                <w:t xml:space="preserve">, el propio juego te dará la solución, </w:t>
              </w:r>
              <w:r>
                <w:rPr>
                  <w:color w:val="000000" w:themeColor="text1"/>
                </w:rPr>
                <w:t>pero</w:t>
              </w:r>
              <w:r w:rsidRPr="001726C4">
                <w:rPr>
                  <w:color w:val="000000" w:themeColor="text1"/>
                </w:rPr>
                <w:t xml:space="preserve"> tu error quedará marcado con una X roja sobre el mapa.</w:t>
              </w:r>
            </w:ins>
          </w:p>
          <w:p w14:paraId="41185AF9" w14:textId="77777777" w:rsidR="0013038D" w:rsidRDefault="0013038D" w:rsidP="00136631">
            <w:pPr>
              <w:pStyle w:val="Normal1"/>
              <w:shd w:val="clear" w:color="auto" w:fill="FFFFFF"/>
              <w:spacing w:before="2" w:beforeAutospacing="0" w:after="2" w:afterAutospacing="0"/>
              <w:jc w:val="both"/>
              <w:rPr>
                <w:ins w:id="561" w:author="Dayrtman Fajardo Vásquez" w:date="2015-11-12T17:05:00Z"/>
                <w:color w:val="000000" w:themeColor="text1"/>
              </w:rPr>
            </w:pPr>
            <w:ins w:id="562" w:author="Dayrtman Fajardo Vásquez" w:date="2015-11-12T17:05:00Z">
              <w:r w:rsidRPr="001726C4">
                <w:rPr>
                  <w:color w:val="000000" w:themeColor="text1"/>
                </w:rPr>
                <w:t>Al acabar el juego, podrás ver la puntuación total conseguid</w:t>
              </w:r>
              <w:r>
                <w:rPr>
                  <w:color w:val="000000" w:themeColor="text1"/>
                </w:rPr>
                <w:t>a</w:t>
              </w:r>
              <w:r w:rsidRPr="001726C4">
                <w:rPr>
                  <w:color w:val="000000" w:themeColor="text1"/>
                </w:rPr>
                <w:t xml:space="preserve">, tus errores y aciertos. </w:t>
              </w:r>
            </w:ins>
          </w:p>
          <w:p w14:paraId="5E66CCDC" w14:textId="77777777" w:rsidR="0013038D" w:rsidRPr="001726C4" w:rsidRDefault="0013038D" w:rsidP="00136631">
            <w:pPr>
              <w:shd w:val="clear" w:color="auto" w:fill="FFFFFF"/>
              <w:spacing w:before="2" w:after="2"/>
              <w:jc w:val="both"/>
              <w:rPr>
                <w:ins w:id="563" w:author="Dayrtman Fajardo Vásquez" w:date="2015-11-12T17:05:00Z"/>
                <w:rFonts w:ascii="Times New Roman" w:eastAsia="Times New Roman" w:hAnsi="Times New Roman" w:cs="Times New Roman"/>
                <w:color w:val="000000" w:themeColor="text1"/>
                <w:sz w:val="21"/>
                <w:szCs w:val="21"/>
                <w:lang w:val="es-CO" w:eastAsia="es-CO"/>
              </w:rPr>
            </w:pPr>
            <w:ins w:id="564" w:author="Dayrtman Fajardo Vásquez" w:date="2015-11-12T17:05:00Z">
              <w:r>
                <w:rPr>
                  <w:color w:val="000000" w:themeColor="text1"/>
                </w:rPr>
                <w:t xml:space="preserve">Recuerda que </w:t>
              </w:r>
              <w:r w:rsidRPr="001726C4">
                <w:rPr>
                  <w:color w:val="000000" w:themeColor="text1"/>
                </w:rPr>
                <w:t>puedes mejorar tus resultados volviendo a jugar.</w:t>
              </w:r>
            </w:ins>
          </w:p>
        </w:tc>
      </w:tr>
      <w:tr w:rsidR="0013038D" w:rsidRPr="001726C4" w14:paraId="0F036EBC" w14:textId="77777777" w:rsidTr="00136631">
        <w:trPr>
          <w:ins w:id="565" w:author="Dayrtman Fajardo Vásquez" w:date="2015-11-12T17:05:00Z"/>
        </w:trPr>
        <w:tc>
          <w:tcPr>
            <w:tcW w:w="1242" w:type="dxa"/>
          </w:tcPr>
          <w:p w14:paraId="01466B13" w14:textId="77777777" w:rsidR="0013038D" w:rsidRPr="001726C4" w:rsidRDefault="0013038D" w:rsidP="00136631">
            <w:pPr>
              <w:spacing w:before="2" w:after="2"/>
              <w:rPr>
                <w:ins w:id="566" w:author="Dayrtman Fajardo Vásquez" w:date="2015-11-12T17:05:00Z"/>
                <w:rFonts w:ascii="Times New Roman" w:hAnsi="Times New Roman" w:cs="Times New Roman"/>
                <w:b/>
                <w:color w:val="000000" w:themeColor="text1"/>
                <w:sz w:val="18"/>
                <w:szCs w:val="18"/>
              </w:rPr>
            </w:pPr>
            <w:ins w:id="567" w:author="Dayrtman Fajardo Vásquez" w:date="2015-11-12T17:05:00Z">
              <w:r w:rsidRPr="001726C4">
                <w:rPr>
                  <w:rFonts w:ascii="Times New Roman" w:hAnsi="Times New Roman" w:cs="Times New Roman"/>
                  <w:b/>
                  <w:color w:val="000000" w:themeColor="text1"/>
                  <w:sz w:val="18"/>
                  <w:szCs w:val="18"/>
                </w:rPr>
                <w:t>Título</w:t>
              </w:r>
            </w:ins>
          </w:p>
        </w:tc>
        <w:tc>
          <w:tcPr>
            <w:tcW w:w="7812" w:type="dxa"/>
          </w:tcPr>
          <w:p w14:paraId="05865F52" w14:textId="77777777" w:rsidR="0013038D" w:rsidRPr="001726C4" w:rsidRDefault="0013038D" w:rsidP="00136631">
            <w:pPr>
              <w:spacing w:before="2" w:after="2"/>
              <w:rPr>
                <w:ins w:id="568" w:author="Dayrtman Fajardo Vásquez" w:date="2015-11-12T17:05:00Z"/>
                <w:rFonts w:ascii="Times New Roman" w:hAnsi="Times New Roman" w:cs="Times New Roman"/>
                <w:color w:val="000000" w:themeColor="text1"/>
              </w:rPr>
            </w:pPr>
            <w:ins w:id="569" w:author="Dayrtman Fajardo Vásquez" w:date="2015-11-12T17:05:00Z">
              <w:r w:rsidRPr="001726C4">
                <w:rPr>
                  <w:rFonts w:ascii="Times New Roman" w:eastAsia="Times New Roman" w:hAnsi="Times New Roman" w:cs="Times New Roman"/>
                  <w:color w:val="000000" w:themeColor="text1"/>
                  <w:lang w:val="es-CO" w:eastAsia="es-CO"/>
                </w:rPr>
                <w:t>Identifica el relieve de Europa</w:t>
              </w:r>
            </w:ins>
          </w:p>
        </w:tc>
      </w:tr>
      <w:tr w:rsidR="0013038D" w:rsidRPr="001726C4" w14:paraId="5A12D312" w14:textId="77777777" w:rsidTr="00136631">
        <w:trPr>
          <w:ins w:id="570" w:author="Dayrtman Fajardo Vásquez" w:date="2015-11-12T17:05:00Z"/>
        </w:trPr>
        <w:tc>
          <w:tcPr>
            <w:tcW w:w="1242" w:type="dxa"/>
          </w:tcPr>
          <w:p w14:paraId="11BBEC23" w14:textId="77777777" w:rsidR="0013038D" w:rsidRPr="001726C4" w:rsidRDefault="0013038D" w:rsidP="00136631">
            <w:pPr>
              <w:spacing w:before="2" w:after="2"/>
              <w:rPr>
                <w:ins w:id="571" w:author="Dayrtman Fajardo Vásquez" w:date="2015-11-12T17:05:00Z"/>
                <w:rFonts w:ascii="Times New Roman" w:hAnsi="Times New Roman" w:cs="Times New Roman"/>
                <w:b/>
                <w:color w:val="000000" w:themeColor="text1"/>
                <w:sz w:val="18"/>
                <w:szCs w:val="18"/>
              </w:rPr>
            </w:pPr>
            <w:ins w:id="572" w:author="Dayrtman Fajardo Vásquez" w:date="2015-11-12T17:05:00Z">
              <w:r w:rsidRPr="001726C4">
                <w:rPr>
                  <w:rFonts w:ascii="Times New Roman" w:hAnsi="Times New Roman" w:cs="Times New Roman"/>
                  <w:b/>
                  <w:color w:val="000000" w:themeColor="text1"/>
                  <w:sz w:val="18"/>
                  <w:szCs w:val="18"/>
                </w:rPr>
                <w:t>Descripción</w:t>
              </w:r>
            </w:ins>
          </w:p>
        </w:tc>
        <w:tc>
          <w:tcPr>
            <w:tcW w:w="7812" w:type="dxa"/>
          </w:tcPr>
          <w:p w14:paraId="715EBA02" w14:textId="77777777" w:rsidR="0013038D" w:rsidRPr="001726C4" w:rsidRDefault="0013038D" w:rsidP="00136631">
            <w:pPr>
              <w:spacing w:before="2" w:after="2"/>
              <w:jc w:val="both"/>
              <w:rPr>
                <w:ins w:id="573" w:author="Dayrtman Fajardo Vásquez" w:date="2015-11-12T17:05:00Z"/>
                <w:rFonts w:ascii="Times New Roman" w:hAnsi="Times New Roman" w:cs="Times New Roman"/>
                <w:color w:val="000000" w:themeColor="text1"/>
              </w:rPr>
            </w:pPr>
            <w:ins w:id="574" w:author="Dayrtman Fajardo Vásquez" w:date="2015-11-12T17:05:00Z">
              <w:r w:rsidRPr="001726C4">
                <w:rPr>
                  <w:rFonts w:ascii="Times New Roman" w:eastAsia="Times New Roman" w:hAnsi="Times New Roman" w:cs="Times New Roman"/>
                  <w:color w:val="000000" w:themeColor="text1"/>
                  <w:lang w:val="es-CO" w:eastAsia="es-CO"/>
                </w:rPr>
                <w:t>Interactivo para ubicar sobre un mapa físico de Europa los distintos elementos del relieve del continente</w:t>
              </w:r>
            </w:ins>
          </w:p>
        </w:tc>
      </w:tr>
    </w:tbl>
    <w:p w14:paraId="1F383E9F" w14:textId="77777777" w:rsidR="0013038D" w:rsidRDefault="0013038D" w:rsidP="00E76345">
      <w:pPr>
        <w:spacing w:after="0"/>
        <w:rPr>
          <w:ins w:id="575" w:author="Dayrtman Fajardo Vásquez" w:date="2015-11-12T17:05:00Z"/>
          <w:rFonts w:ascii="Times New Roman" w:hAnsi="Times New Roman" w:cs="Times New Roman"/>
          <w:color w:val="000000" w:themeColor="text1"/>
          <w:highlight w:val="yellow"/>
        </w:rPr>
      </w:pPr>
    </w:p>
    <w:p w14:paraId="4BC70E83" w14:textId="77777777" w:rsidR="00E76345"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 xml:space="preserve">1.2 </w:t>
      </w:r>
      <w:del w:id="576" w:author="EUGENIA ARCE LONDONO" w:date="2015-04-29T09:25:00Z">
        <w:r w:rsidRPr="001726C4">
          <w:rPr>
            <w:rFonts w:ascii="Times New Roman" w:hAnsi="Times New Roman" w:cs="Times New Roman"/>
            <w:b/>
            <w:color w:val="000000" w:themeColor="text1"/>
          </w:rPr>
          <w:delText>Aspecto</w:delText>
        </w:r>
      </w:del>
      <w:ins w:id="577" w:author="EUGENIA ARCE LONDONO" w:date="2015-04-29T09:25:00Z">
        <w:r>
          <w:rPr>
            <w:rFonts w:ascii="Times New Roman" w:hAnsi="Times New Roman" w:cs="Times New Roman"/>
            <w:b/>
            <w:color w:val="000000" w:themeColor="text1"/>
          </w:rPr>
          <w:t>El a</w:t>
        </w:r>
        <w:r w:rsidRPr="001726C4">
          <w:rPr>
            <w:rFonts w:ascii="Times New Roman" w:hAnsi="Times New Roman" w:cs="Times New Roman"/>
            <w:b/>
            <w:color w:val="000000" w:themeColor="text1"/>
          </w:rPr>
          <w:t>specto</w:t>
        </w:r>
      </w:ins>
      <w:r w:rsidRPr="001726C4">
        <w:rPr>
          <w:rFonts w:ascii="Times New Roman" w:hAnsi="Times New Roman" w:cs="Times New Roman"/>
          <w:b/>
          <w:color w:val="000000" w:themeColor="text1"/>
        </w:rPr>
        <w:t xml:space="preserve"> humano</w:t>
      </w:r>
      <w:r w:rsidR="00814BBC">
        <w:rPr>
          <w:rFonts w:ascii="Times New Roman" w:hAnsi="Times New Roman" w:cs="Times New Roman"/>
          <w:b/>
          <w:color w:val="000000" w:themeColor="text1"/>
        </w:rPr>
        <w:t xml:space="preserve"> de Europa</w:t>
      </w:r>
    </w:p>
    <w:p w14:paraId="2E848CA3" w14:textId="77777777" w:rsidR="00E76345" w:rsidRPr="001726C4" w:rsidRDefault="00E76345" w:rsidP="00E76345">
      <w:pPr>
        <w:spacing w:after="0"/>
        <w:rPr>
          <w:rFonts w:ascii="Times New Roman" w:hAnsi="Times New Roman" w:cs="Times New Roman"/>
          <w:b/>
          <w:color w:val="000000" w:themeColor="text1"/>
        </w:rPr>
      </w:pPr>
    </w:p>
    <w:p w14:paraId="2E1402E9" w14:textId="77777777" w:rsidR="00E76345"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está conformada por un total de </w:t>
      </w:r>
      <w:r>
        <w:rPr>
          <w:rFonts w:ascii="Times New Roman" w:eastAsia="Times New Roman" w:hAnsi="Times New Roman" w:cs="Times New Roman"/>
          <w:b/>
          <w:color w:val="000000" w:themeColor="text1"/>
          <w:lang w:val="es-CO" w:eastAsia="es-CO"/>
        </w:rPr>
        <w:t xml:space="preserve">46 </w:t>
      </w:r>
      <w:del w:id="578" w:author="EUGENIA ARCE LONDONO" w:date="2015-04-29T09:25:00Z">
        <w:r w:rsidRPr="00B32A45">
          <w:rPr>
            <w:rFonts w:ascii="Times New Roman" w:eastAsia="Times New Roman" w:hAnsi="Times New Roman" w:cs="Times New Roman"/>
            <w:b/>
            <w:color w:val="000000" w:themeColor="text1"/>
            <w:lang w:val="es-CO" w:eastAsia="es-CO"/>
          </w:rPr>
          <w:delText>estados</w:delText>
        </w:r>
      </w:del>
      <w:ins w:id="579" w:author="TOSHIBA" w:date="2015-10-29T08:28:00Z">
        <w:r w:rsidR="00E15F1A">
          <w:rPr>
            <w:rFonts w:ascii="Times New Roman" w:eastAsia="Times New Roman" w:hAnsi="Times New Roman" w:cs="Times New Roman"/>
            <w:b/>
            <w:color w:val="000000" w:themeColor="text1"/>
            <w:lang w:val="es-CO" w:eastAsia="es-CO"/>
          </w:rPr>
          <w:t xml:space="preserve"> </w:t>
        </w:r>
      </w:ins>
      <w:ins w:id="580" w:author="EUGENIA ARCE LONDONO" w:date="2015-04-29T09:25:00Z">
        <w:r>
          <w:rPr>
            <w:rFonts w:ascii="Times New Roman" w:eastAsia="Times New Roman" w:hAnsi="Times New Roman" w:cs="Times New Roman"/>
            <w:b/>
            <w:color w:val="000000" w:themeColor="text1"/>
            <w:lang w:val="es-CO" w:eastAsia="es-CO"/>
          </w:rPr>
          <w:t>E</w:t>
        </w:r>
        <w:r w:rsidRPr="00B32A45">
          <w:rPr>
            <w:rFonts w:ascii="Times New Roman" w:eastAsia="Times New Roman" w:hAnsi="Times New Roman" w:cs="Times New Roman"/>
            <w:b/>
            <w:color w:val="000000" w:themeColor="text1"/>
            <w:lang w:val="es-CO" w:eastAsia="es-CO"/>
          </w:rPr>
          <w:t>stados</w:t>
        </w:r>
      </w:ins>
      <w:r>
        <w:rPr>
          <w:rFonts w:ascii="Times New Roman" w:eastAsia="Times New Roman" w:hAnsi="Times New Roman" w:cs="Times New Roman"/>
          <w:b/>
          <w:color w:val="000000" w:themeColor="text1"/>
          <w:lang w:val="es-CO" w:eastAsia="es-CO"/>
        </w:rPr>
        <w:t>,</w:t>
      </w:r>
      <w:r>
        <w:rPr>
          <w:rFonts w:ascii="Times New Roman" w:eastAsia="Times New Roman" w:hAnsi="Times New Roman" w:cs="Times New Roman"/>
          <w:color w:val="000000" w:themeColor="text1"/>
          <w:lang w:val="es-CO" w:eastAsia="es-CO"/>
        </w:rPr>
        <w:t xml:space="preserve"> </w:t>
      </w:r>
      <w:ins w:id="581" w:author="TOSHIBA" w:date="2015-10-29T09:54:00Z">
        <w:r w:rsidR="003F3995">
          <w:rPr>
            <w:rFonts w:ascii="Times New Roman" w:eastAsia="Times New Roman" w:hAnsi="Times New Roman" w:cs="Times New Roman"/>
            <w:color w:val="000000" w:themeColor="text1"/>
            <w:lang w:val="es-CO" w:eastAsia="es-CO"/>
          </w:rPr>
          <w:t xml:space="preserve">siendo </w:t>
        </w:r>
      </w:ins>
      <w:del w:id="582" w:author="TOSHIBA" w:date="2015-10-29T09:54:00Z">
        <w:r w:rsidDel="003F3995">
          <w:rPr>
            <w:rFonts w:ascii="Times New Roman" w:eastAsia="Times New Roman" w:hAnsi="Times New Roman" w:cs="Times New Roman"/>
            <w:color w:val="000000" w:themeColor="text1"/>
            <w:lang w:val="es-CO" w:eastAsia="es-CO"/>
          </w:rPr>
          <w:delText>de los cuales</w:delText>
        </w:r>
        <w:r w:rsidRPr="001726C4" w:rsidDel="003F3995">
          <w:rPr>
            <w:rFonts w:ascii="Times New Roman" w:eastAsia="Times New Roman" w:hAnsi="Times New Roman" w:cs="Times New Roman"/>
            <w:color w:val="000000" w:themeColor="text1"/>
            <w:lang w:val="es-CO" w:eastAsia="es-CO"/>
          </w:rPr>
          <w:delText xml:space="preserve">, </w:delText>
        </w:r>
      </w:del>
      <w:r w:rsidRPr="001726C4">
        <w:rPr>
          <w:rFonts w:ascii="Times New Roman" w:eastAsia="Times New Roman" w:hAnsi="Times New Roman" w:cs="Times New Roman"/>
          <w:color w:val="000000" w:themeColor="text1"/>
          <w:lang w:val="es-CO" w:eastAsia="es-CO"/>
        </w:rPr>
        <w:t>Rusia</w:t>
      </w:r>
      <w:del w:id="583" w:author="TOSHIBA" w:date="2015-10-29T09:58:00Z">
        <w:r w:rsidRPr="001726C4" w:rsidDel="004A531D">
          <w:rPr>
            <w:rFonts w:ascii="Times New Roman" w:eastAsia="Times New Roman" w:hAnsi="Times New Roman" w:cs="Times New Roman"/>
            <w:color w:val="000000" w:themeColor="text1"/>
            <w:lang w:val="es-CO" w:eastAsia="es-CO"/>
          </w:rPr>
          <w:delText xml:space="preserve"> es</w:delText>
        </w:r>
      </w:del>
      <w:r w:rsidRPr="001726C4">
        <w:rPr>
          <w:rFonts w:ascii="Times New Roman" w:eastAsia="Times New Roman" w:hAnsi="Times New Roman" w:cs="Times New Roman"/>
          <w:color w:val="000000" w:themeColor="text1"/>
          <w:lang w:val="es-CO" w:eastAsia="es-CO"/>
        </w:rPr>
        <w:t xml:space="preserve"> el más extenso y el Vaticano el más pequeño. A pesar de ser uno de los continentes con menor extensión, tiene una gran </w:t>
      </w:r>
      <w:r w:rsidRPr="00B32A45">
        <w:rPr>
          <w:rFonts w:ascii="Times New Roman" w:eastAsia="Times New Roman" w:hAnsi="Times New Roman" w:cs="Times New Roman"/>
          <w:b/>
          <w:color w:val="000000" w:themeColor="text1"/>
          <w:lang w:val="es-CO" w:eastAsia="es-CO"/>
        </w:rPr>
        <w:t>diversidad cultural y lingüística</w:t>
      </w:r>
      <w:r w:rsidRPr="001726C4">
        <w:rPr>
          <w:rFonts w:ascii="Times New Roman" w:eastAsia="Times New Roman" w:hAnsi="Times New Roman" w:cs="Times New Roman"/>
          <w:color w:val="000000" w:themeColor="text1"/>
          <w:lang w:val="es-CO" w:eastAsia="es-CO"/>
        </w:rPr>
        <w:t xml:space="preserve">. </w:t>
      </w:r>
    </w:p>
    <w:p w14:paraId="50C0793D" w14:textId="77777777" w:rsidR="00E76345" w:rsidRDefault="00E76345" w:rsidP="00E76345">
      <w:pPr>
        <w:spacing w:after="0"/>
        <w:jc w:val="both"/>
        <w:rPr>
          <w:rFonts w:ascii="Times New Roman" w:eastAsia="Times New Roman" w:hAnsi="Times New Roman" w:cs="Times New Roman"/>
          <w:color w:val="000000" w:themeColor="text1"/>
          <w:lang w:val="es-CO" w:eastAsia="es-CO"/>
        </w:rPr>
      </w:pPr>
    </w:p>
    <w:p w14:paraId="02F7F5C7"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Sus condiciones políticas y económicas son especiales, principalmente, porque gran parte de los países que la </w:t>
      </w:r>
      <w:del w:id="584" w:author="TOSHIBA" w:date="2015-10-29T09:54:00Z">
        <w:r w:rsidRPr="001726C4" w:rsidDel="003F3995">
          <w:rPr>
            <w:rFonts w:ascii="Times New Roman" w:eastAsia="Times New Roman" w:hAnsi="Times New Roman" w:cs="Times New Roman"/>
            <w:color w:val="000000" w:themeColor="text1"/>
            <w:lang w:val="es-CO" w:eastAsia="es-CO"/>
          </w:rPr>
          <w:delText>con</w:delText>
        </w:r>
      </w:del>
      <w:r w:rsidRPr="001726C4">
        <w:rPr>
          <w:rFonts w:ascii="Times New Roman" w:eastAsia="Times New Roman" w:hAnsi="Times New Roman" w:cs="Times New Roman"/>
          <w:color w:val="000000" w:themeColor="text1"/>
          <w:lang w:val="es-CO" w:eastAsia="es-CO"/>
        </w:rPr>
        <w:t xml:space="preserve">forman se encuentran organizados en la </w:t>
      </w:r>
      <w:r w:rsidRPr="00B32A45">
        <w:rPr>
          <w:rFonts w:ascii="Times New Roman" w:eastAsia="Times New Roman" w:hAnsi="Times New Roman" w:cs="Times New Roman"/>
          <w:b/>
          <w:color w:val="000000" w:themeColor="text1"/>
          <w:lang w:val="es-CO" w:eastAsia="es-CO"/>
        </w:rPr>
        <w:t>Unión Europea</w:t>
      </w:r>
      <w:r w:rsidRPr="001726C4">
        <w:rPr>
          <w:rFonts w:ascii="Times New Roman" w:eastAsia="Times New Roman" w:hAnsi="Times New Roman" w:cs="Times New Roman"/>
          <w:color w:val="000000" w:themeColor="text1"/>
          <w:lang w:val="es-CO" w:eastAsia="es-CO"/>
        </w:rPr>
        <w:t xml:space="preserve">. </w:t>
      </w:r>
    </w:p>
    <w:p w14:paraId="7D9C73E2"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283B2A98" w14:textId="77777777" w:rsidTr="008C38A3">
        <w:tc>
          <w:tcPr>
            <w:tcW w:w="9054" w:type="dxa"/>
            <w:gridSpan w:val="2"/>
            <w:shd w:val="clear" w:color="auto" w:fill="0D0D0D" w:themeFill="text1" w:themeFillTint="F2"/>
          </w:tcPr>
          <w:p w14:paraId="7616A5D4" w14:textId="77777777" w:rsidR="00E76345" w:rsidRPr="0060633F" w:rsidRDefault="00E76345" w:rsidP="008C38A3">
            <w:pPr>
              <w:spacing w:before="2" w:after="2"/>
              <w:jc w:val="center"/>
              <w:rPr>
                <w:rFonts w:ascii="Times New Roman" w:hAnsi="Times New Roman" w:cs="Times New Roman"/>
                <w:b/>
                <w:color w:val="FFFFFF" w:themeColor="background1"/>
              </w:rPr>
            </w:pPr>
            <w:r w:rsidRPr="0060633F">
              <w:rPr>
                <w:rFonts w:ascii="Times New Roman" w:hAnsi="Times New Roman" w:cs="Times New Roman"/>
                <w:b/>
                <w:color w:val="FFFFFF" w:themeColor="background1"/>
              </w:rPr>
              <w:t>Imagen (fotografía, gráfica o ilustración)</w:t>
            </w:r>
          </w:p>
          <w:p w14:paraId="5DE4A92E" w14:textId="77777777" w:rsidR="00E76345" w:rsidRPr="001726C4" w:rsidRDefault="00E76345" w:rsidP="008C38A3">
            <w:pPr>
              <w:spacing w:before="2" w:after="2"/>
              <w:rPr>
                <w:rFonts w:ascii="Times New Roman" w:hAnsi="Times New Roman" w:cs="Times New Roman"/>
                <w:b/>
                <w:color w:val="000000" w:themeColor="text1"/>
              </w:rPr>
            </w:pPr>
          </w:p>
        </w:tc>
      </w:tr>
      <w:tr w:rsidR="00E76345" w:rsidRPr="001726C4" w14:paraId="7257886A" w14:textId="77777777" w:rsidTr="008C38A3">
        <w:tc>
          <w:tcPr>
            <w:tcW w:w="2518" w:type="dxa"/>
          </w:tcPr>
          <w:p w14:paraId="00DDDDBE"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lastRenderedPageBreak/>
              <w:t>Código</w:t>
            </w:r>
          </w:p>
        </w:tc>
        <w:tc>
          <w:tcPr>
            <w:tcW w:w="6536" w:type="dxa"/>
          </w:tcPr>
          <w:p w14:paraId="5A90714D"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_IMG30</w:t>
            </w:r>
          </w:p>
        </w:tc>
      </w:tr>
      <w:tr w:rsidR="00E76345" w:rsidRPr="001726C4" w14:paraId="1476A88D" w14:textId="77777777" w:rsidTr="008C38A3">
        <w:tc>
          <w:tcPr>
            <w:tcW w:w="2518" w:type="dxa"/>
          </w:tcPr>
          <w:p w14:paraId="23192FF6"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851C81C"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B484BDF" wp14:editId="1F939DB4">
                  <wp:extent cx="2600325" cy="1514114"/>
                  <wp:effectExtent l="0" t="0" r="0" b="0"/>
                  <wp:docPr id="10" name="Imagen 10" descr="http://profesores.aulaplaneta.com/DNNPlayerPackages/Package10654/InfoGuion/cuadernoestudio/images_xml/MS_3C_20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0654/InfoGuion/cuadernoestudio/images_xml/MS_3C_20_img1_zoo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9285" cy="1519331"/>
                          </a:xfrm>
                          <a:prstGeom prst="rect">
                            <a:avLst/>
                          </a:prstGeom>
                          <a:noFill/>
                          <a:ln>
                            <a:noFill/>
                          </a:ln>
                        </pic:spPr>
                      </pic:pic>
                    </a:graphicData>
                  </a:graphic>
                </wp:inline>
              </w:drawing>
            </w:r>
          </w:p>
        </w:tc>
      </w:tr>
      <w:tr w:rsidR="00E76345" w:rsidRPr="001726C4" w14:paraId="6B69C2C3" w14:textId="77777777" w:rsidTr="008C38A3">
        <w:tc>
          <w:tcPr>
            <w:tcW w:w="2518" w:type="dxa"/>
          </w:tcPr>
          <w:p w14:paraId="272CDC8D"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7F15D0F4"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"http://profesores.aulaplaneta.com/DNNPlayerPackages/Package10654/InfoGuion/cuadernoestudio/images_xml/MS_3C_20_img1_zoom.jpg"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http://profesores.aulaplaneta.com/DNNPlayerPackages/Package10654/InfoGuion/cuadernoestudio/images_xml/MS_3C_20_img1_zoom.jpg</w:t>
            </w:r>
            <w:r>
              <w:rPr>
                <w:rStyle w:val="Hipervnculo"/>
                <w:rFonts w:ascii="Times New Roman" w:hAnsi="Times New Roman" w:cs="Times New Roman"/>
                <w:color w:val="000000" w:themeColor="text1"/>
              </w:rPr>
              <w:fldChar w:fldCharType="end"/>
            </w:r>
          </w:p>
          <w:p w14:paraId="02FE28A4"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501D2DC9" w14:textId="77777777" w:rsidTr="008C38A3">
        <w:tc>
          <w:tcPr>
            <w:tcW w:w="2518" w:type="dxa"/>
          </w:tcPr>
          <w:p w14:paraId="5361B2F8"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61BB5E0" w14:textId="77777777" w:rsidR="00E76345" w:rsidRPr="001726C4" w:rsidRDefault="00E76345" w:rsidP="003F3995">
            <w:pPr>
              <w:spacing w:before="2" w:after="2"/>
              <w:jc w:val="both"/>
              <w:rPr>
                <w:rFonts w:ascii="Times New Roman" w:hAnsi="Times New Roman" w:cs="Times New Roman"/>
                <w:color w:val="000000" w:themeColor="text1"/>
              </w:rPr>
            </w:pPr>
            <w:r>
              <w:rPr>
                <w:rStyle w:val="un"/>
                <w:rFonts w:ascii="Times New Roman" w:hAnsi="Times New Roman"/>
                <w:color w:val="000000" w:themeColor="text1"/>
              </w:rPr>
              <w:t xml:space="preserve">Europa está conformada por 46 </w:t>
            </w:r>
            <w:del w:id="585" w:author="EUGENIA ARCE LONDONO" w:date="2015-04-29T09:25:00Z">
              <w:r w:rsidRPr="001726C4">
                <w:rPr>
                  <w:rStyle w:val="un"/>
                  <w:rFonts w:ascii="Times New Roman" w:hAnsi="Times New Roman"/>
                  <w:color w:val="000000" w:themeColor="text1"/>
                </w:rPr>
                <w:delText>estados</w:delText>
              </w:r>
            </w:del>
            <w:ins w:id="586" w:author="EUGENIA ARCE LONDONO" w:date="2015-04-29T09:25:00Z">
              <w:r>
                <w:rPr>
                  <w:rStyle w:val="un"/>
                  <w:rFonts w:ascii="Times New Roman" w:hAnsi="Times New Roman"/>
                  <w:color w:val="000000" w:themeColor="text1"/>
                </w:rPr>
                <w:t>E</w:t>
              </w:r>
              <w:r w:rsidRPr="001726C4">
                <w:rPr>
                  <w:rStyle w:val="un"/>
                  <w:rFonts w:ascii="Times New Roman" w:hAnsi="Times New Roman"/>
                  <w:color w:val="000000" w:themeColor="text1"/>
                </w:rPr>
                <w:t>stados</w:t>
              </w:r>
            </w:ins>
            <w:r w:rsidRPr="001726C4">
              <w:rPr>
                <w:rStyle w:val="un"/>
                <w:rFonts w:ascii="Times New Roman" w:hAnsi="Times New Roman"/>
                <w:color w:val="000000" w:themeColor="text1"/>
              </w:rPr>
              <w:t xml:space="preserve">, de </w:t>
            </w:r>
            <w:ins w:id="587" w:author="TOSHIBA" w:date="2015-10-29T09:55:00Z">
              <w:r w:rsidR="003F3995">
                <w:rPr>
                  <w:rStyle w:val="un"/>
                  <w:rFonts w:ascii="Times New Roman" w:hAnsi="Times New Roman"/>
                  <w:color w:val="000000" w:themeColor="text1"/>
                </w:rPr>
                <w:t xml:space="preserve">estos </w:t>
              </w:r>
            </w:ins>
            <w:del w:id="588" w:author="TOSHIBA" w:date="2015-10-29T09:55:00Z">
              <w:r w:rsidRPr="001726C4" w:rsidDel="003F3995">
                <w:rPr>
                  <w:rStyle w:val="un"/>
                  <w:rFonts w:ascii="Times New Roman" w:hAnsi="Times New Roman"/>
                  <w:color w:val="000000" w:themeColor="text1"/>
                </w:rPr>
                <w:delText xml:space="preserve">los cuales </w:delText>
              </w:r>
            </w:del>
            <w:r w:rsidRPr="001726C4">
              <w:rPr>
                <w:rFonts w:ascii="Times New Roman" w:eastAsia="Times New Roman" w:hAnsi="Times New Roman" w:cs="Times New Roman"/>
                <w:color w:val="000000" w:themeColor="text1"/>
                <w:lang w:val="es-CO" w:eastAsia="es-CO"/>
              </w:rPr>
              <w:t>Rusia es el más extenso y el Vaticano el más pequeño</w:t>
            </w:r>
            <w:ins w:id="589" w:author="EUGENIA ARCE LONDONO" w:date="2015-04-29T09:25:00Z">
              <w:r>
                <w:rPr>
                  <w:rFonts w:ascii="Times New Roman" w:eastAsia="Times New Roman" w:hAnsi="Times New Roman" w:cs="Times New Roman"/>
                  <w:color w:val="000000" w:themeColor="text1"/>
                  <w:lang w:val="es-CO" w:eastAsia="es-CO"/>
                </w:rPr>
                <w:t>.</w:t>
              </w:r>
            </w:ins>
          </w:p>
        </w:tc>
      </w:tr>
    </w:tbl>
    <w:p w14:paraId="0A7268F1" w14:textId="77777777" w:rsidR="00E76345" w:rsidRPr="001726C4" w:rsidRDefault="00E76345" w:rsidP="00E76345">
      <w:pPr>
        <w:spacing w:after="0"/>
        <w:jc w:val="both"/>
        <w:rPr>
          <w:rFonts w:ascii="Times New Roman" w:hAnsi="Times New Roman" w:cs="Times New Roman"/>
          <w:color w:val="000000" w:themeColor="text1"/>
          <w:highlight w:val="yellow"/>
        </w:rPr>
      </w:pPr>
    </w:p>
    <w:p w14:paraId="62308EC2"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1.2.1 </w:t>
      </w:r>
      <w:del w:id="590" w:author="EUGENIA ARCE LONDONO" w:date="2015-04-29T09:25:00Z">
        <w:r w:rsidRPr="001726C4">
          <w:rPr>
            <w:rFonts w:ascii="Times New Roman" w:eastAsia="Times New Roman" w:hAnsi="Times New Roman" w:cs="Times New Roman"/>
            <w:b/>
            <w:color w:val="000000" w:themeColor="text1"/>
            <w:lang w:val="es-CO" w:eastAsia="es-CO"/>
          </w:rPr>
          <w:delText>Población</w:delText>
        </w:r>
      </w:del>
      <w:ins w:id="591" w:author="EUGENIA ARCE LONDONO" w:date="2015-04-29T09:25:00Z">
        <w:r>
          <w:rPr>
            <w:rFonts w:ascii="Times New Roman" w:eastAsia="Times New Roman" w:hAnsi="Times New Roman" w:cs="Times New Roman"/>
            <w:b/>
            <w:color w:val="000000" w:themeColor="text1"/>
            <w:lang w:val="es-CO" w:eastAsia="es-CO"/>
          </w:rPr>
          <w:t>La p</w:t>
        </w:r>
        <w:r w:rsidRPr="001726C4">
          <w:rPr>
            <w:rFonts w:ascii="Times New Roman" w:eastAsia="Times New Roman" w:hAnsi="Times New Roman" w:cs="Times New Roman"/>
            <w:b/>
            <w:color w:val="000000" w:themeColor="text1"/>
            <w:lang w:val="es-CO" w:eastAsia="es-CO"/>
          </w:rPr>
          <w:t>oblación</w:t>
        </w:r>
      </w:ins>
    </w:p>
    <w:p w14:paraId="7BE1A4EE"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1A81335A"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es un continente habitado por más de </w:t>
      </w:r>
      <w:r w:rsidRPr="00B32A45">
        <w:rPr>
          <w:rFonts w:ascii="Times New Roman" w:eastAsia="Times New Roman" w:hAnsi="Times New Roman" w:cs="Times New Roman"/>
          <w:b/>
          <w:color w:val="000000" w:themeColor="text1"/>
          <w:lang w:val="es-CO" w:eastAsia="es-CO"/>
        </w:rPr>
        <w:t>700 millones de personas</w:t>
      </w:r>
      <w:r w:rsidRPr="001726C4">
        <w:rPr>
          <w:rFonts w:ascii="Times New Roman" w:eastAsia="Times New Roman" w:hAnsi="Times New Roman" w:cs="Times New Roman"/>
          <w:color w:val="000000" w:themeColor="text1"/>
          <w:lang w:val="es-CO" w:eastAsia="es-CO"/>
        </w:rPr>
        <w:t>. Su población tiene una esperanza de vida de 76,9 años en los hombres y 82,7 años en las mujeres.</w:t>
      </w:r>
    </w:p>
    <w:p w14:paraId="699BC4F5"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17DFCCDD" w14:textId="77777777" w:rsidR="00E76345"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Se caracteriza por un </w:t>
      </w:r>
      <w:r w:rsidRPr="006E3BD6">
        <w:rPr>
          <w:rFonts w:ascii="Times New Roman" w:eastAsia="Times New Roman" w:hAnsi="Times New Roman" w:cs="Times New Roman"/>
          <w:b/>
          <w:color w:val="000000" w:themeColor="text1"/>
          <w:lang w:val="es-CO" w:eastAsia="es-CO"/>
        </w:rPr>
        <w:t>bajo crecimiento demográfico</w:t>
      </w:r>
      <w:r w:rsidRPr="001726C4">
        <w:rPr>
          <w:rFonts w:ascii="Times New Roman" w:eastAsia="Times New Roman" w:hAnsi="Times New Roman" w:cs="Times New Roman"/>
          <w:color w:val="000000" w:themeColor="text1"/>
          <w:lang w:val="es-CO" w:eastAsia="es-CO"/>
        </w:rPr>
        <w:t>, con bajas tasas de natalidad y de mortalidad. En cuanto a las tasas de natalidad, según</w:t>
      </w:r>
      <w:r>
        <w:rPr>
          <w:rFonts w:ascii="Times New Roman" w:eastAsia="Times New Roman" w:hAnsi="Times New Roman" w:cs="Times New Roman"/>
          <w:color w:val="000000" w:themeColor="text1"/>
          <w:lang w:val="es-CO" w:eastAsia="es-CO"/>
        </w:rPr>
        <w:t xml:space="preserve"> </w:t>
      </w:r>
      <w:ins w:id="592" w:author="EUGENIA ARCE LONDONO" w:date="2015-04-29T09:25:00Z">
        <w:r>
          <w:rPr>
            <w:rFonts w:ascii="Times New Roman" w:eastAsia="Times New Roman" w:hAnsi="Times New Roman" w:cs="Times New Roman"/>
            <w:color w:val="000000" w:themeColor="text1"/>
            <w:lang w:val="es-CO" w:eastAsia="es-CO"/>
          </w:rPr>
          <w:t>cifras de</w:t>
        </w:r>
        <w:r w:rsidRPr="001726C4">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la Unión Europea</w:t>
      </w:r>
      <w:ins w:id="593" w:author="EUGENIA ARCE LONDONO" w:date="2015-04-29T09:25:00Z">
        <w:r>
          <w:rPr>
            <w:rFonts w:ascii="Times New Roman" w:eastAsia="Times New Roman" w:hAnsi="Times New Roman" w:cs="Times New Roman"/>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hay 10,27 nacimientos por cad</w:t>
      </w:r>
      <w:r>
        <w:rPr>
          <w:rFonts w:ascii="Times New Roman" w:eastAsia="Times New Roman" w:hAnsi="Times New Roman" w:cs="Times New Roman"/>
          <w:color w:val="000000" w:themeColor="text1"/>
          <w:lang w:val="es-CO" w:eastAsia="es-CO"/>
        </w:rPr>
        <w:t xml:space="preserve">a </w:t>
      </w:r>
      <w:del w:id="594" w:author="EUGENIA ARCE LONDONO" w:date="2015-04-29T09:25:00Z">
        <w:r w:rsidRPr="001726C4">
          <w:rPr>
            <w:rFonts w:ascii="Times New Roman" w:eastAsia="Times New Roman" w:hAnsi="Times New Roman" w:cs="Times New Roman"/>
            <w:color w:val="000000" w:themeColor="text1"/>
            <w:lang w:val="es-CO" w:eastAsia="es-CO"/>
          </w:rPr>
          <w:delText>1.000</w:delText>
        </w:r>
      </w:del>
      <w:proofErr w:type="gramStart"/>
      <w:ins w:id="595" w:author="TOSHIBA" w:date="2015-10-29T09:59:00Z">
        <w:r w:rsidR="004A531D">
          <w:rPr>
            <w:rFonts w:ascii="Times New Roman" w:eastAsia="Times New Roman" w:hAnsi="Times New Roman" w:cs="Times New Roman"/>
            <w:color w:val="000000" w:themeColor="text1"/>
            <w:lang w:val="es-CO" w:eastAsia="es-CO"/>
          </w:rPr>
          <w:t xml:space="preserve"> </w:t>
        </w:r>
      </w:ins>
      <w:ins w:id="596" w:author="EUGENIA ARCE LONDONO" w:date="2015-04-29T09:25:00Z">
        <w:r>
          <w:rPr>
            <w:rFonts w:ascii="Times New Roman" w:eastAsia="Times New Roman" w:hAnsi="Times New Roman" w:cs="Times New Roman"/>
            <w:color w:val="000000" w:themeColor="text1"/>
            <w:lang w:val="es-CO" w:eastAsia="es-CO"/>
          </w:rPr>
          <w:t>1</w:t>
        </w:r>
        <w:r w:rsidRPr="001726C4">
          <w:rPr>
            <w:rFonts w:ascii="Times New Roman" w:eastAsia="Times New Roman" w:hAnsi="Times New Roman" w:cs="Times New Roman"/>
            <w:color w:val="000000" w:themeColor="text1"/>
            <w:lang w:val="es-CO" w:eastAsia="es-CO"/>
          </w:rPr>
          <w:t>000</w:t>
        </w:r>
      </w:ins>
      <w:proofErr w:type="gramEnd"/>
      <w:r w:rsidRPr="001726C4">
        <w:rPr>
          <w:rFonts w:ascii="Times New Roman" w:eastAsia="Times New Roman" w:hAnsi="Times New Roman" w:cs="Times New Roman"/>
          <w:color w:val="000000" w:themeColor="text1"/>
          <w:lang w:val="es-CO" w:eastAsia="es-CO"/>
        </w:rPr>
        <w:t xml:space="preserve"> habitantes. Por su parte la mortalidad</w:t>
      </w:r>
      <w:r>
        <w:rPr>
          <w:rFonts w:ascii="Times New Roman" w:eastAsia="Times New Roman" w:hAnsi="Times New Roman" w:cs="Times New Roman"/>
          <w:color w:val="000000" w:themeColor="text1"/>
          <w:lang w:val="es-CO" w:eastAsia="es-CO"/>
        </w:rPr>
        <w:t xml:space="preserve"> es de 10,05 muertes por cada </w:t>
      </w:r>
      <w:del w:id="597" w:author="EUGENIA ARCE LONDONO" w:date="2015-04-29T09:25:00Z">
        <w:r w:rsidRPr="001726C4">
          <w:rPr>
            <w:rFonts w:ascii="Times New Roman" w:eastAsia="Times New Roman" w:hAnsi="Times New Roman" w:cs="Times New Roman"/>
            <w:color w:val="000000" w:themeColor="text1"/>
            <w:lang w:val="es-CO" w:eastAsia="es-CO"/>
          </w:rPr>
          <w:delText>1.000</w:delText>
        </w:r>
      </w:del>
      <w:proofErr w:type="gramStart"/>
      <w:ins w:id="598" w:author="TOSHIBA" w:date="2015-10-29T09:59:00Z">
        <w:r w:rsidR="004A531D">
          <w:rPr>
            <w:rFonts w:ascii="Times New Roman" w:eastAsia="Times New Roman" w:hAnsi="Times New Roman" w:cs="Times New Roman"/>
            <w:color w:val="000000" w:themeColor="text1"/>
            <w:lang w:val="es-CO" w:eastAsia="es-CO"/>
          </w:rPr>
          <w:t xml:space="preserve"> </w:t>
        </w:r>
      </w:ins>
      <w:ins w:id="599" w:author="EUGENIA ARCE LONDONO" w:date="2015-04-29T09:25:00Z">
        <w:r>
          <w:rPr>
            <w:rFonts w:ascii="Times New Roman" w:eastAsia="Times New Roman" w:hAnsi="Times New Roman" w:cs="Times New Roman"/>
            <w:color w:val="000000" w:themeColor="text1"/>
            <w:lang w:val="es-CO" w:eastAsia="es-CO"/>
          </w:rPr>
          <w:t>1</w:t>
        </w:r>
        <w:r w:rsidRPr="001726C4">
          <w:rPr>
            <w:rFonts w:ascii="Times New Roman" w:eastAsia="Times New Roman" w:hAnsi="Times New Roman" w:cs="Times New Roman"/>
            <w:color w:val="000000" w:themeColor="text1"/>
            <w:lang w:val="es-CO" w:eastAsia="es-CO"/>
          </w:rPr>
          <w:t>000</w:t>
        </w:r>
      </w:ins>
      <w:proofErr w:type="gramEnd"/>
      <w:r w:rsidRPr="001726C4">
        <w:rPr>
          <w:rFonts w:ascii="Times New Roman" w:eastAsia="Times New Roman" w:hAnsi="Times New Roman" w:cs="Times New Roman"/>
          <w:color w:val="000000" w:themeColor="text1"/>
          <w:lang w:val="es-CO" w:eastAsia="es-CO"/>
        </w:rPr>
        <w:t xml:space="preserve"> habitantes</w:t>
      </w:r>
      <w:r>
        <w:rPr>
          <w:rFonts w:ascii="Times New Roman" w:eastAsia="Times New Roman" w:hAnsi="Times New Roman" w:cs="Times New Roman"/>
          <w:color w:val="000000" w:themeColor="text1"/>
          <w:lang w:val="es-CO" w:eastAsia="es-CO"/>
        </w:rPr>
        <w:t>.</w:t>
      </w:r>
    </w:p>
    <w:p w14:paraId="7FC2F64D"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756FD4C4" w14:textId="77777777" w:rsidR="00E76345" w:rsidRPr="006E3BD6" w:rsidRDefault="00E76345" w:rsidP="00E76345">
      <w:pPr>
        <w:spacing w:after="0"/>
        <w:jc w:val="both"/>
        <w:rPr>
          <w:rFonts w:ascii="Times New Roman" w:eastAsia="Times New Roman" w:hAnsi="Times New Roman" w:cs="Times New Roman"/>
          <w:b/>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Aunque predomina la población blanca, Europa se caracteriza por una rica diversidad étnica. Esta diversidad tiene origen en su historia, </w:t>
      </w:r>
      <w:r>
        <w:rPr>
          <w:rFonts w:ascii="Times New Roman" w:eastAsia="Times New Roman" w:hAnsi="Times New Roman" w:cs="Times New Roman"/>
          <w:color w:val="000000" w:themeColor="text1"/>
          <w:lang w:val="es-CO" w:eastAsia="es-CO"/>
        </w:rPr>
        <w:t>especialmente</w:t>
      </w:r>
      <w:r w:rsidRPr="001726C4">
        <w:rPr>
          <w:rFonts w:ascii="Times New Roman" w:eastAsia="Times New Roman" w:hAnsi="Times New Roman" w:cs="Times New Roman"/>
          <w:color w:val="000000" w:themeColor="text1"/>
          <w:lang w:val="es-CO" w:eastAsia="es-CO"/>
        </w:rPr>
        <w:t xml:space="preserve"> por</w:t>
      </w:r>
      <w:r>
        <w:rPr>
          <w:rFonts w:ascii="Times New Roman" w:eastAsia="Times New Roman" w:hAnsi="Times New Roman" w:cs="Times New Roman"/>
          <w:color w:val="000000" w:themeColor="text1"/>
          <w:lang w:val="es-CO" w:eastAsia="es-CO"/>
        </w:rPr>
        <w:t xml:space="preserve"> las</w:t>
      </w:r>
      <w:r w:rsidRPr="001726C4">
        <w:rPr>
          <w:rFonts w:ascii="Times New Roman" w:eastAsia="Times New Roman" w:hAnsi="Times New Roman" w:cs="Times New Roman"/>
          <w:color w:val="000000" w:themeColor="text1"/>
          <w:lang w:val="es-CO" w:eastAsia="es-CO"/>
        </w:rPr>
        <w:t xml:space="preserve"> invasiones sucesivas, </w:t>
      </w:r>
      <w:r>
        <w:rPr>
          <w:rFonts w:ascii="Times New Roman" w:eastAsia="Times New Roman" w:hAnsi="Times New Roman" w:cs="Times New Roman"/>
          <w:color w:val="000000" w:themeColor="text1"/>
          <w:lang w:val="es-CO" w:eastAsia="es-CO"/>
        </w:rPr>
        <w:t xml:space="preserve">las </w:t>
      </w:r>
      <w:r w:rsidRPr="001726C4">
        <w:rPr>
          <w:rFonts w:ascii="Times New Roman" w:eastAsia="Times New Roman" w:hAnsi="Times New Roman" w:cs="Times New Roman"/>
          <w:color w:val="000000" w:themeColor="text1"/>
          <w:lang w:val="es-CO" w:eastAsia="es-CO"/>
        </w:rPr>
        <w:t xml:space="preserve">guerras, </w:t>
      </w:r>
      <w:r>
        <w:rPr>
          <w:rFonts w:ascii="Times New Roman" w:eastAsia="Times New Roman" w:hAnsi="Times New Roman" w:cs="Times New Roman"/>
          <w:color w:val="000000" w:themeColor="text1"/>
          <w:lang w:val="es-CO" w:eastAsia="es-CO"/>
        </w:rPr>
        <w:t xml:space="preserve">la </w:t>
      </w:r>
      <w:del w:id="600" w:author="TOSHIBA" w:date="2015-10-29T10:01:00Z">
        <w:r w:rsidRPr="001726C4" w:rsidDel="001801CF">
          <w:rPr>
            <w:rFonts w:ascii="Times New Roman" w:eastAsia="Times New Roman" w:hAnsi="Times New Roman" w:cs="Times New Roman"/>
            <w:color w:val="000000" w:themeColor="text1"/>
            <w:lang w:val="es-CO" w:eastAsia="es-CO"/>
          </w:rPr>
          <w:delText>con</w:delText>
        </w:r>
      </w:del>
      <w:r w:rsidRPr="001726C4">
        <w:rPr>
          <w:rFonts w:ascii="Times New Roman" w:eastAsia="Times New Roman" w:hAnsi="Times New Roman" w:cs="Times New Roman"/>
          <w:color w:val="000000" w:themeColor="text1"/>
          <w:lang w:val="es-CO" w:eastAsia="es-CO"/>
        </w:rPr>
        <w:t>formación y caída de varios imperios y</w:t>
      </w:r>
      <w:r>
        <w:rPr>
          <w:rFonts w:ascii="Times New Roman" w:eastAsia="Times New Roman" w:hAnsi="Times New Roman" w:cs="Times New Roman"/>
          <w:color w:val="000000" w:themeColor="text1"/>
          <w:lang w:val="es-CO" w:eastAsia="es-CO"/>
        </w:rPr>
        <w:t xml:space="preserve"> los</w:t>
      </w:r>
      <w:r w:rsidRPr="001726C4">
        <w:rPr>
          <w:rFonts w:ascii="Times New Roman" w:eastAsia="Times New Roman" w:hAnsi="Times New Roman" w:cs="Times New Roman"/>
          <w:color w:val="000000" w:themeColor="text1"/>
          <w:lang w:val="es-CO" w:eastAsia="es-CO"/>
        </w:rPr>
        <w:t xml:space="preserve"> constantes</w:t>
      </w:r>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procesos de</w:t>
      </w:r>
      <w:del w:id="601" w:author="TOSHIBA" w:date="2015-10-28T12:15:00Z">
        <w:r w:rsidRPr="001726C4" w:rsidDel="00225EC7">
          <w:rPr>
            <w:rFonts w:ascii="Times New Roman" w:eastAsia="Times New Roman" w:hAnsi="Times New Roman" w:cs="Times New Roman"/>
            <w:color w:val="000000" w:themeColor="text1"/>
            <w:lang w:val="es-CO" w:eastAsia="es-CO"/>
          </w:rPr>
          <w:delText xml:space="preserve">  </w:delText>
        </w:r>
      </w:del>
      <w:ins w:id="602" w:author="TOSHIBA" w:date="2015-10-28T12:15:00Z">
        <w:r w:rsidR="00225EC7">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 xml:space="preserve">migración. Los principales grupos étnicos que conforman Europa son: </w:t>
      </w:r>
      <w:del w:id="603" w:author="EUGENIA ARCE LONDONO" w:date="2015-04-29T09:25:00Z">
        <w:r w:rsidRPr="006E3BD6">
          <w:rPr>
            <w:rFonts w:ascii="Times New Roman" w:eastAsia="Times New Roman" w:hAnsi="Times New Roman" w:cs="Times New Roman"/>
            <w:b/>
            <w:color w:val="000000" w:themeColor="text1"/>
            <w:lang w:val="es-CO" w:eastAsia="es-CO"/>
          </w:rPr>
          <w:delText>Nórdicos, Eslavos, Celtas</w:delText>
        </w:r>
      </w:del>
      <w:ins w:id="604" w:author="EUGENIA ARCE LONDONO" w:date="2015-04-29T09:25:00Z">
        <w:r>
          <w:rPr>
            <w:rFonts w:ascii="Times New Roman" w:eastAsia="Times New Roman" w:hAnsi="Times New Roman" w:cs="Times New Roman"/>
            <w:b/>
            <w:color w:val="000000" w:themeColor="text1"/>
            <w:lang w:val="es-CO" w:eastAsia="es-CO"/>
          </w:rPr>
          <w:t>n</w:t>
        </w:r>
        <w:r w:rsidRPr="006E3BD6">
          <w:rPr>
            <w:rFonts w:ascii="Times New Roman" w:eastAsia="Times New Roman" w:hAnsi="Times New Roman" w:cs="Times New Roman"/>
            <w:b/>
            <w:color w:val="000000" w:themeColor="text1"/>
            <w:lang w:val="es-CO" w:eastAsia="es-CO"/>
          </w:rPr>
          <w:t xml:space="preserve">órdicos, </w:t>
        </w:r>
        <w:r>
          <w:rPr>
            <w:rFonts w:ascii="Times New Roman" w:eastAsia="Times New Roman" w:hAnsi="Times New Roman" w:cs="Times New Roman"/>
            <w:b/>
            <w:color w:val="000000" w:themeColor="text1"/>
            <w:lang w:val="es-CO" w:eastAsia="es-CO"/>
          </w:rPr>
          <w:t>e</w:t>
        </w:r>
        <w:r w:rsidRPr="006E3BD6">
          <w:rPr>
            <w:rFonts w:ascii="Times New Roman" w:eastAsia="Times New Roman" w:hAnsi="Times New Roman" w:cs="Times New Roman"/>
            <w:b/>
            <w:color w:val="000000" w:themeColor="text1"/>
            <w:lang w:val="es-CO" w:eastAsia="es-CO"/>
          </w:rPr>
          <w:t xml:space="preserve">slavos, </w:t>
        </w:r>
        <w:r>
          <w:rPr>
            <w:rFonts w:ascii="Times New Roman" w:eastAsia="Times New Roman" w:hAnsi="Times New Roman" w:cs="Times New Roman"/>
            <w:b/>
            <w:color w:val="000000" w:themeColor="text1"/>
            <w:lang w:val="es-CO" w:eastAsia="es-CO"/>
          </w:rPr>
          <w:t>c</w:t>
        </w:r>
        <w:r w:rsidRPr="006E3BD6">
          <w:rPr>
            <w:rFonts w:ascii="Times New Roman" w:eastAsia="Times New Roman" w:hAnsi="Times New Roman" w:cs="Times New Roman"/>
            <w:b/>
            <w:color w:val="000000" w:themeColor="text1"/>
            <w:lang w:val="es-CO" w:eastAsia="es-CO"/>
          </w:rPr>
          <w:t>eltas</w:t>
        </w:r>
      </w:ins>
      <w:r w:rsidRPr="006E3BD6">
        <w:rPr>
          <w:rFonts w:ascii="Times New Roman" w:eastAsia="Times New Roman" w:hAnsi="Times New Roman" w:cs="Times New Roman"/>
          <w:b/>
          <w:color w:val="000000" w:themeColor="text1"/>
          <w:lang w:val="es-CO" w:eastAsia="es-CO"/>
        </w:rPr>
        <w:t xml:space="preserve"> y mediterráneos. </w:t>
      </w:r>
    </w:p>
    <w:p w14:paraId="5E425983" w14:textId="77777777" w:rsidR="00E76345" w:rsidRDefault="00E76345" w:rsidP="00E76345">
      <w:pPr>
        <w:spacing w:after="0"/>
        <w:jc w:val="both"/>
        <w:rPr>
          <w:rFonts w:ascii="Times New Roman" w:eastAsia="Times New Roman" w:hAnsi="Times New Roman" w:cs="Times New Roman"/>
          <w:color w:val="000000" w:themeColor="text1"/>
          <w:lang w:val="es-CO" w:eastAsia="es-CO"/>
        </w:rPr>
      </w:pPr>
    </w:p>
    <w:p w14:paraId="3270EF9A" w14:textId="77777777" w:rsidR="00E76345" w:rsidRPr="001726C4" w:rsidRDefault="00E76345" w:rsidP="00E76345">
      <w:pPr>
        <w:shd w:val="clear" w:color="auto" w:fill="FFFFFF"/>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Actualmente</w:t>
      </w:r>
      <w:ins w:id="605" w:author="TOSHIBA" w:date="2015-10-29T10:01:00Z">
        <w:r w:rsidR="001801CF">
          <w:rPr>
            <w:rFonts w:ascii="Times New Roman" w:eastAsia="Times New Roman" w:hAnsi="Times New Roman" w:cs="Times New Roman"/>
            <w:color w:val="000000" w:themeColor="text1"/>
            <w:lang w:val="es-CO" w:eastAsia="es-CO"/>
          </w:rPr>
          <w:t>,</w:t>
        </w:r>
      </w:ins>
      <w:r>
        <w:rPr>
          <w:rFonts w:ascii="Times New Roman" w:eastAsia="Times New Roman" w:hAnsi="Times New Roman" w:cs="Times New Roman"/>
          <w:color w:val="000000" w:themeColor="text1"/>
          <w:lang w:val="es-CO" w:eastAsia="es-CO"/>
        </w:rPr>
        <w:t xml:space="preserve"> los</w:t>
      </w:r>
      <w:r w:rsidRPr="001726C4">
        <w:rPr>
          <w:rFonts w:ascii="Times New Roman" w:eastAsia="Times New Roman" w:hAnsi="Times New Roman" w:cs="Times New Roman"/>
          <w:color w:val="000000" w:themeColor="text1"/>
          <w:lang w:val="es-CO" w:eastAsia="es-CO"/>
        </w:rPr>
        <w:t xml:space="preserve"> ciudadanos europeos comparten una serie de derechos comunes, que se recogen en la </w:t>
      </w:r>
      <w:r w:rsidRPr="001726C4">
        <w:rPr>
          <w:rFonts w:ascii="Times New Roman" w:eastAsia="Times New Roman" w:hAnsi="Times New Roman" w:cs="Times New Roman"/>
          <w:b/>
          <w:bCs/>
          <w:color w:val="000000" w:themeColor="text1"/>
          <w:lang w:val="es-CO" w:eastAsia="es-CO"/>
        </w:rPr>
        <w:t>Carta de Derechos Fundamentales de la Unión Europea</w:t>
      </w:r>
      <w:r w:rsidRPr="001726C4">
        <w:rPr>
          <w:rFonts w:ascii="Times New Roman" w:eastAsia="Times New Roman" w:hAnsi="Times New Roman" w:cs="Times New Roman"/>
          <w:color w:val="000000" w:themeColor="text1"/>
          <w:lang w:val="es-CO" w:eastAsia="es-CO"/>
        </w:rPr>
        <w:t xml:space="preserve">. En ella se reconocen los derechos, libertades y principios </w:t>
      </w:r>
      <w:r>
        <w:rPr>
          <w:rFonts w:ascii="Times New Roman" w:eastAsia="Times New Roman" w:hAnsi="Times New Roman" w:cs="Times New Roman"/>
          <w:color w:val="000000" w:themeColor="text1"/>
          <w:lang w:val="es-CO" w:eastAsia="es-CO"/>
        </w:rPr>
        <w:t xml:space="preserve">de </w:t>
      </w:r>
      <w:r w:rsidRPr="001726C4">
        <w:rPr>
          <w:rFonts w:ascii="Times New Roman" w:eastAsia="Times New Roman" w:hAnsi="Times New Roman" w:cs="Times New Roman"/>
          <w:color w:val="000000" w:themeColor="text1"/>
          <w:lang w:val="es-CO" w:eastAsia="es-CO"/>
        </w:rPr>
        <w:t xml:space="preserve">todos los ciudadanos de la </w:t>
      </w:r>
      <w:del w:id="606" w:author="EUGENIA ARCE LONDONO" w:date="2015-04-29T09:25:00Z">
        <w:r w:rsidRPr="001726C4">
          <w:rPr>
            <w:rFonts w:ascii="Times New Roman" w:eastAsia="Times New Roman" w:hAnsi="Times New Roman" w:cs="Times New Roman"/>
            <w:color w:val="000000" w:themeColor="text1"/>
            <w:lang w:val="es-CO" w:eastAsia="es-CO"/>
          </w:rPr>
          <w:delText>UE:</w:delText>
        </w:r>
      </w:del>
      <w:ins w:id="607" w:author="EUGENIA ARCE LONDONO" w:date="2015-04-29T09:25:00Z">
        <w:r w:rsidRPr="001726C4">
          <w:rPr>
            <w:rFonts w:ascii="Times New Roman" w:eastAsia="Times New Roman" w:hAnsi="Times New Roman" w:cs="Times New Roman"/>
            <w:color w:val="000000" w:themeColor="text1"/>
            <w:lang w:val="es-CO" w:eastAsia="es-CO"/>
          </w:rPr>
          <w:t>U</w:t>
        </w:r>
        <w:r>
          <w:rPr>
            <w:rFonts w:ascii="Times New Roman" w:eastAsia="Times New Roman" w:hAnsi="Times New Roman" w:cs="Times New Roman"/>
            <w:color w:val="000000" w:themeColor="text1"/>
            <w:lang w:val="es-CO" w:eastAsia="es-CO"/>
          </w:rPr>
          <w:t>nión Europea.</w:t>
        </w:r>
      </w:ins>
    </w:p>
    <w:p w14:paraId="31A4A7D6"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14C77BC3" w14:textId="77777777" w:rsidR="00E76345" w:rsidRPr="006E3BD6" w:rsidRDefault="00E76345" w:rsidP="00E76345">
      <w:pPr>
        <w:spacing w:after="0"/>
        <w:jc w:val="both"/>
        <w:rPr>
          <w:rFonts w:ascii="Times New Roman" w:eastAsia="Times New Roman" w:hAnsi="Times New Roman" w:cs="Times New Roman"/>
          <w:b/>
          <w:color w:val="FFFFFF" w:themeColor="background1"/>
          <w:lang w:val="es-CO" w:eastAsia="es-CO"/>
        </w:rPr>
      </w:pPr>
    </w:p>
    <w:tbl>
      <w:tblPr>
        <w:tblStyle w:val="Tablaconcuadrcula"/>
        <w:tblW w:w="0" w:type="auto"/>
        <w:tblLook w:val="04A0" w:firstRow="1" w:lastRow="0" w:firstColumn="1" w:lastColumn="0" w:noHBand="0" w:noVBand="1"/>
      </w:tblPr>
      <w:tblGrid>
        <w:gridCol w:w="2518"/>
        <w:gridCol w:w="6460"/>
      </w:tblGrid>
      <w:tr w:rsidR="00E76345" w:rsidRPr="006E3BD6" w14:paraId="0C68B402" w14:textId="77777777" w:rsidTr="008C38A3">
        <w:tc>
          <w:tcPr>
            <w:tcW w:w="8978" w:type="dxa"/>
            <w:gridSpan w:val="2"/>
            <w:shd w:val="clear" w:color="auto" w:fill="000000" w:themeFill="text1"/>
          </w:tcPr>
          <w:p w14:paraId="43E39219" w14:textId="77777777" w:rsidR="00E76345" w:rsidRPr="006E3BD6" w:rsidRDefault="00E76345" w:rsidP="008C38A3">
            <w:pPr>
              <w:spacing w:before="2" w:after="2"/>
              <w:jc w:val="center"/>
              <w:rPr>
                <w:rFonts w:ascii="Times New Roman" w:hAnsi="Times New Roman" w:cs="Times New Roman"/>
                <w:b/>
                <w:color w:val="FFFFFF" w:themeColor="background1"/>
              </w:rPr>
            </w:pPr>
            <w:r w:rsidRPr="006E3BD6">
              <w:rPr>
                <w:rFonts w:ascii="Times New Roman" w:hAnsi="Times New Roman" w:cs="Times New Roman"/>
                <w:b/>
                <w:color w:val="FFFFFF" w:themeColor="background1"/>
              </w:rPr>
              <w:t>Recuerda</w:t>
            </w:r>
          </w:p>
        </w:tc>
      </w:tr>
      <w:tr w:rsidR="00E76345" w:rsidRPr="001726C4" w14:paraId="49563653" w14:textId="77777777" w:rsidTr="008C38A3">
        <w:tc>
          <w:tcPr>
            <w:tcW w:w="2518" w:type="dxa"/>
          </w:tcPr>
          <w:p w14:paraId="27CE6BEC"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350F033E" w14:textId="77777777" w:rsidR="00E76345" w:rsidDel="00D810E2" w:rsidRDefault="00E76345" w:rsidP="008C38A3">
            <w:pPr>
              <w:shd w:val="clear" w:color="auto" w:fill="FFFFFF"/>
              <w:spacing w:before="2" w:after="2"/>
              <w:jc w:val="both"/>
              <w:rPr>
                <w:del w:id="608" w:author="Dayrtman Fajardo Vásquez" w:date="2015-11-12T15:52:00Z"/>
                <w:rFonts w:ascii="Times New Roman" w:eastAsia="Times New Roman" w:hAnsi="Times New Roman" w:cs="Times New Roman"/>
                <w:b/>
                <w:bCs/>
                <w:color w:val="000000" w:themeColor="text1"/>
                <w:lang w:val="es-CO" w:eastAsia="es-CO"/>
              </w:rPr>
            </w:pPr>
            <w:commentRangeStart w:id="609"/>
            <w:del w:id="610" w:author="Dayrtman Fajardo Vásquez" w:date="2015-11-12T15:52:00Z">
              <w:r w:rsidRPr="001726C4" w:rsidDel="00D810E2">
                <w:rPr>
                  <w:rFonts w:ascii="Times New Roman" w:eastAsia="Times New Roman" w:hAnsi="Times New Roman" w:cs="Times New Roman"/>
                  <w:b/>
                  <w:bCs/>
                  <w:color w:val="000000" w:themeColor="text1"/>
                  <w:lang w:val="es-CO" w:eastAsia="es-CO"/>
                </w:rPr>
                <w:delText>Carta de Derechos Fundamentales de la Unión Europea</w:delText>
              </w:r>
              <w:commentRangeEnd w:id="609"/>
              <w:r w:rsidR="0078586E" w:rsidDel="00D810E2">
                <w:rPr>
                  <w:rStyle w:val="Refdecomentario"/>
                  <w:rFonts w:ascii="Calibri" w:eastAsia="Calibri" w:hAnsi="Calibri" w:cs="Times New Roman"/>
                  <w:lang w:val="es-MX"/>
                </w:rPr>
                <w:commentReference w:id="609"/>
              </w:r>
            </w:del>
          </w:p>
          <w:p w14:paraId="1BFC3871" w14:textId="77777777" w:rsidR="00E76345" w:rsidRDefault="00E76345" w:rsidP="008C38A3">
            <w:pPr>
              <w:shd w:val="clear" w:color="auto" w:fill="FFFFFF"/>
              <w:spacing w:before="2" w:after="2"/>
              <w:jc w:val="both"/>
              <w:rPr>
                <w:rFonts w:ascii="Times New Roman" w:eastAsia="Times New Roman" w:hAnsi="Times New Roman" w:cs="Times New Roman"/>
                <w:color w:val="000000" w:themeColor="text1"/>
                <w:lang w:val="es-CO" w:eastAsia="es-CO"/>
              </w:rPr>
            </w:pPr>
          </w:p>
          <w:p w14:paraId="360E1580" w14:textId="77777777" w:rsidR="00E76345" w:rsidRPr="001726C4" w:rsidRDefault="00E76345" w:rsidP="008C38A3">
            <w:pPr>
              <w:shd w:val="clear" w:color="auto" w:fill="FFFFFF"/>
              <w:spacing w:before="2" w:after="2"/>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En</w:t>
            </w:r>
            <w:r>
              <w:rPr>
                <w:rFonts w:ascii="Times New Roman" w:eastAsia="Times New Roman" w:hAnsi="Times New Roman" w:cs="Times New Roman"/>
                <w:color w:val="000000" w:themeColor="text1"/>
                <w:lang w:val="es-CO" w:eastAsia="es-CO"/>
              </w:rPr>
              <w:t xml:space="preserve"> la </w:t>
            </w:r>
            <w:del w:id="611" w:author="EUGENIA ARCE LONDONO" w:date="2015-04-29T09:25:00Z">
              <w:r>
                <w:rPr>
                  <w:rFonts w:ascii="Times New Roman" w:eastAsia="Times New Roman" w:hAnsi="Times New Roman" w:cs="Times New Roman"/>
                  <w:color w:val="000000" w:themeColor="text1"/>
                  <w:lang w:val="es-CO" w:eastAsia="es-CO"/>
                </w:rPr>
                <w:delText>carta</w:delText>
              </w:r>
            </w:del>
            <w:ins w:id="612" w:author="EUGENIA ARCE LONDONO" w:date="2015-04-29T09:25:00Z">
              <w:r>
                <w:rPr>
                  <w:rFonts w:ascii="Times New Roman" w:eastAsia="Times New Roman" w:hAnsi="Times New Roman" w:cs="Times New Roman"/>
                  <w:color w:val="000000" w:themeColor="text1"/>
                  <w:lang w:val="es-CO" w:eastAsia="es-CO"/>
                </w:rPr>
                <w:t>Carta</w:t>
              </w:r>
            </w:ins>
            <w:r>
              <w:rPr>
                <w:rFonts w:ascii="Times New Roman" w:eastAsia="Times New Roman" w:hAnsi="Times New Roman" w:cs="Times New Roman"/>
                <w:color w:val="000000" w:themeColor="text1"/>
                <w:lang w:val="es-CO" w:eastAsia="es-CO"/>
              </w:rPr>
              <w:t xml:space="preserve"> </w:t>
            </w:r>
            <w:ins w:id="613" w:author="TOSHIBA" w:date="2015-10-29T10:03:00Z">
              <w:r w:rsidR="0078586E">
                <w:rPr>
                  <w:rFonts w:ascii="Times New Roman" w:eastAsia="Times New Roman" w:hAnsi="Times New Roman" w:cs="Times New Roman"/>
                  <w:color w:val="000000" w:themeColor="text1"/>
                  <w:lang w:val="es-CO" w:eastAsia="es-CO"/>
                </w:rPr>
                <w:t xml:space="preserve">de </w:t>
              </w:r>
            </w:ins>
            <w:r>
              <w:rPr>
                <w:rFonts w:ascii="Times New Roman" w:eastAsia="Times New Roman" w:hAnsi="Times New Roman" w:cs="Times New Roman"/>
                <w:color w:val="000000" w:themeColor="text1"/>
                <w:lang w:val="es-CO" w:eastAsia="es-CO"/>
              </w:rPr>
              <w:t xml:space="preserve">Derechos </w:t>
            </w:r>
            <w:del w:id="614" w:author="EUGENIA ARCE LONDONO" w:date="2015-04-29T09:25:00Z">
              <w:r>
                <w:rPr>
                  <w:rFonts w:ascii="Times New Roman" w:eastAsia="Times New Roman" w:hAnsi="Times New Roman" w:cs="Times New Roman"/>
                  <w:color w:val="000000" w:themeColor="text1"/>
                  <w:lang w:val="es-CO" w:eastAsia="es-CO"/>
                </w:rPr>
                <w:delText>fundamentales</w:delText>
              </w:r>
            </w:del>
            <w:ins w:id="615" w:author="EUGENIA ARCE LONDONO" w:date="2015-04-29T09:25:00Z">
              <w:r>
                <w:rPr>
                  <w:rFonts w:ascii="Times New Roman" w:eastAsia="Times New Roman" w:hAnsi="Times New Roman" w:cs="Times New Roman"/>
                  <w:color w:val="000000" w:themeColor="text1"/>
                  <w:lang w:val="es-CO" w:eastAsia="es-CO"/>
                </w:rPr>
                <w:t>Fundamentales</w:t>
              </w:r>
            </w:ins>
            <w:r>
              <w:rPr>
                <w:rFonts w:ascii="Times New Roman" w:eastAsia="Times New Roman" w:hAnsi="Times New Roman" w:cs="Times New Roman"/>
                <w:color w:val="000000" w:themeColor="text1"/>
                <w:lang w:val="es-CO" w:eastAsia="es-CO"/>
              </w:rPr>
              <w:t xml:space="preserve"> se</w:t>
            </w:r>
            <w:r w:rsidRPr="001726C4">
              <w:rPr>
                <w:rFonts w:ascii="Times New Roman" w:eastAsia="Times New Roman" w:hAnsi="Times New Roman" w:cs="Times New Roman"/>
                <w:color w:val="000000" w:themeColor="text1"/>
                <w:lang w:val="es-CO" w:eastAsia="es-CO"/>
              </w:rPr>
              <w:t xml:space="preserve"> reconocen los siguientes derechos, libertades y principios a todos los ciudadanos de la </w:t>
            </w:r>
            <w:del w:id="616" w:author="EUGENIA ARCE LONDONO" w:date="2015-04-29T09:25:00Z">
              <w:r w:rsidRPr="001726C4">
                <w:rPr>
                  <w:rFonts w:ascii="Times New Roman" w:eastAsia="Times New Roman" w:hAnsi="Times New Roman" w:cs="Times New Roman"/>
                  <w:color w:val="000000" w:themeColor="text1"/>
                  <w:lang w:val="es-CO" w:eastAsia="es-CO"/>
                </w:rPr>
                <w:delText>UE</w:delText>
              </w:r>
            </w:del>
            <w:ins w:id="617" w:author="TOSHIBA" w:date="2015-10-29T10:03:00Z">
              <w:r w:rsidR="0078586E">
                <w:rPr>
                  <w:rFonts w:ascii="Times New Roman" w:eastAsia="Times New Roman" w:hAnsi="Times New Roman" w:cs="Times New Roman"/>
                  <w:color w:val="000000" w:themeColor="text1"/>
                  <w:lang w:val="es-CO" w:eastAsia="es-CO"/>
                </w:rPr>
                <w:t xml:space="preserve"> </w:t>
              </w:r>
            </w:ins>
            <w:ins w:id="618" w:author="EUGENIA ARCE LONDONO" w:date="2015-04-29T09:25:00Z">
              <w:r>
                <w:rPr>
                  <w:rFonts w:ascii="Times New Roman" w:eastAsia="Times New Roman" w:hAnsi="Times New Roman" w:cs="Times New Roman"/>
                  <w:color w:val="000000" w:themeColor="text1"/>
                  <w:lang w:val="es-CO" w:eastAsia="es-CO"/>
                </w:rPr>
                <w:t>Unión Europea</w:t>
              </w:r>
            </w:ins>
            <w:r w:rsidRPr="001726C4">
              <w:rPr>
                <w:rFonts w:ascii="Times New Roman" w:eastAsia="Times New Roman" w:hAnsi="Times New Roman" w:cs="Times New Roman"/>
                <w:color w:val="000000" w:themeColor="text1"/>
                <w:lang w:val="es-CO" w:eastAsia="es-CO"/>
              </w:rPr>
              <w:t>:</w:t>
            </w:r>
          </w:p>
          <w:p w14:paraId="555BB028" w14:textId="77777777" w:rsidR="00E76345" w:rsidRPr="001726C4" w:rsidRDefault="00E76345" w:rsidP="008C38A3">
            <w:pPr>
              <w:shd w:val="clear" w:color="auto" w:fill="FFFFFF"/>
              <w:spacing w:before="2" w:after="2"/>
              <w:jc w:val="both"/>
              <w:rPr>
                <w:rFonts w:ascii="Times New Roman" w:eastAsia="Times New Roman" w:hAnsi="Times New Roman" w:cs="Times New Roman"/>
                <w:b/>
                <w:bCs/>
                <w:color w:val="000000" w:themeColor="text1"/>
                <w:lang w:val="es-CO" w:eastAsia="es-CO"/>
              </w:rPr>
            </w:pPr>
          </w:p>
          <w:p w14:paraId="3981D482" w14:textId="77777777" w:rsidR="00E76345" w:rsidRPr="006E3BD6" w:rsidRDefault="00E76345" w:rsidP="00E76345">
            <w:pPr>
              <w:pStyle w:val="Prrafodelista"/>
              <w:numPr>
                <w:ilvl w:val="0"/>
                <w:numId w:val="24"/>
              </w:numPr>
              <w:shd w:val="clear" w:color="auto" w:fill="FFFFFF"/>
              <w:spacing w:after="0"/>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Igualdad ante la ley.</w:t>
            </w:r>
          </w:p>
          <w:p w14:paraId="44C2613C" w14:textId="77777777" w:rsidR="00E76345" w:rsidRPr="006E3BD6" w:rsidRDefault="00E76345" w:rsidP="00E76345">
            <w:pPr>
              <w:pStyle w:val="Prrafodelista"/>
              <w:numPr>
                <w:ilvl w:val="0"/>
                <w:numId w:val="24"/>
              </w:numPr>
              <w:shd w:val="clear" w:color="auto" w:fill="FFFFFF"/>
              <w:spacing w:after="0"/>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lastRenderedPageBreak/>
              <w:t>No discriminación por razón de sexo, edad, raza, origen, lengua, religión, opinión política, orientación sexual, etc.</w:t>
            </w:r>
          </w:p>
          <w:p w14:paraId="701904C0" w14:textId="77777777" w:rsidR="00E76345" w:rsidRPr="006E3BD6" w:rsidRDefault="00E76345" w:rsidP="00E76345">
            <w:pPr>
              <w:pStyle w:val="Prrafodelista"/>
              <w:numPr>
                <w:ilvl w:val="0"/>
                <w:numId w:val="24"/>
              </w:numPr>
              <w:shd w:val="clear" w:color="auto" w:fill="FFFFFF"/>
              <w:spacing w:after="0"/>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Libertad profesional y derecho a trabajar.</w:t>
            </w:r>
          </w:p>
          <w:p w14:paraId="0AD81E4F" w14:textId="77777777" w:rsidR="00E76345" w:rsidRPr="006E3BD6" w:rsidRDefault="00E76345" w:rsidP="00E76345">
            <w:pPr>
              <w:pStyle w:val="Prrafodelista"/>
              <w:numPr>
                <w:ilvl w:val="0"/>
                <w:numId w:val="24"/>
              </w:numPr>
              <w:shd w:val="clear" w:color="auto" w:fill="FFFFFF"/>
              <w:spacing w:after="0"/>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Libertad de circulación y de residencia.</w:t>
            </w:r>
          </w:p>
          <w:p w14:paraId="200F6730" w14:textId="77777777" w:rsidR="00E76345" w:rsidRDefault="00E76345" w:rsidP="0078586E">
            <w:pPr>
              <w:spacing w:before="2" w:after="2"/>
              <w:jc w:val="both"/>
              <w:rPr>
                <w:ins w:id="619" w:author="Dayrtman Fajardo Vásquez" w:date="2015-11-12T16:01:00Z"/>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 xml:space="preserve">Si quieres conocer el contenido de la Carta de Derechos Fundamentales de la Unión Europea, </w:t>
            </w:r>
            <w:del w:id="620" w:author="TOSHIBA" w:date="2015-10-29T10:04:00Z">
              <w:r w:rsidRPr="001726C4" w:rsidDel="0078586E">
                <w:rPr>
                  <w:rFonts w:ascii="Times New Roman" w:hAnsi="Times New Roman" w:cs="Times New Roman"/>
                  <w:color w:val="000000" w:themeColor="text1"/>
                  <w:shd w:val="clear" w:color="auto" w:fill="FFFFFF"/>
                </w:rPr>
                <w:delText xml:space="preserve">puedes </w:delText>
              </w:r>
            </w:del>
            <w:r w:rsidRPr="001726C4">
              <w:rPr>
                <w:rFonts w:ascii="Times New Roman" w:hAnsi="Times New Roman" w:cs="Times New Roman"/>
                <w:color w:val="000000" w:themeColor="text1"/>
                <w:shd w:val="clear" w:color="auto" w:fill="FFFFFF"/>
              </w:rPr>
              <w:t>consulta</w:t>
            </w:r>
            <w:del w:id="621" w:author="TOSHIBA" w:date="2015-10-29T10:04:00Z">
              <w:r w:rsidRPr="001726C4" w:rsidDel="0078586E">
                <w:rPr>
                  <w:rFonts w:ascii="Times New Roman" w:hAnsi="Times New Roman" w:cs="Times New Roman"/>
                  <w:color w:val="000000" w:themeColor="text1"/>
                  <w:shd w:val="clear" w:color="auto" w:fill="FFFFFF"/>
                </w:rPr>
                <w:delText>r</w:delText>
              </w:r>
            </w:del>
            <w:r w:rsidRPr="001726C4">
              <w:rPr>
                <w:rFonts w:ascii="Times New Roman" w:hAnsi="Times New Roman" w:cs="Times New Roman"/>
                <w:color w:val="000000" w:themeColor="text1"/>
                <w:shd w:val="clear" w:color="auto" w:fill="FFFFFF"/>
              </w:rPr>
              <w:t xml:space="preserve"> </w:t>
            </w:r>
            <w:del w:id="622" w:author="EUGENIA ARCE LONDONO" w:date="2015-04-29T09:25:00Z">
              <w:r w:rsidRPr="001726C4">
                <w:rPr>
                  <w:rFonts w:ascii="Times New Roman" w:hAnsi="Times New Roman" w:cs="Times New Roman"/>
                  <w:color w:val="000000" w:themeColor="text1"/>
                  <w:shd w:val="clear" w:color="auto" w:fill="FFFFFF"/>
                </w:rPr>
                <w:delText>la</w:delText>
              </w:r>
            </w:del>
            <w:ins w:id="623" w:author="EUGENIA ARCE LONDONO" w:date="2015-04-29T09:25:00Z">
              <w:r>
                <w:rPr>
                  <w:rFonts w:ascii="Times New Roman" w:hAnsi="Times New Roman" w:cs="Times New Roman"/>
                  <w:color w:val="000000" w:themeColor="text1"/>
                  <w:shd w:val="clear" w:color="auto" w:fill="FFFFFF"/>
                </w:rPr>
                <w:t>el sitio</w:t>
              </w:r>
            </w:ins>
            <w:r w:rsidRPr="001726C4">
              <w:rPr>
                <w:rFonts w:ascii="Times New Roman" w:hAnsi="Times New Roman" w:cs="Times New Roman"/>
                <w:color w:val="000000" w:themeColor="text1"/>
                <w:shd w:val="clear" w:color="auto" w:fill="FFFFFF"/>
              </w:rPr>
              <w:t xml:space="preserve"> web del Parlamento Europeo</w:t>
            </w:r>
            <w:r w:rsidRPr="001726C4">
              <w:rPr>
                <w:rStyle w:val="apple-converted-space"/>
                <w:rFonts w:ascii="Times New Roman" w:hAnsi="Times New Roman" w:cs="Times New Roman"/>
                <w:color w:val="000000" w:themeColor="text1"/>
                <w:shd w:val="clear" w:color="auto" w:fill="FFFFFF"/>
              </w:rPr>
              <w:t> </w:t>
            </w:r>
            <w:commentRangeStart w:id="624"/>
            <w:commentRangeStart w:id="625"/>
            <w:r w:rsidR="007E3AEF">
              <w:fldChar w:fldCharType="begin"/>
            </w:r>
            <w:r w:rsidR="007E3AEF">
              <w:instrText xml:space="preserve"> HYPERLINK "http://www.europarl.europa.eu/charter/pdf/text_es.pdf" \t "_blank" </w:instrText>
            </w:r>
            <w:r w:rsidR="007E3AEF">
              <w:fldChar w:fldCharType="separate"/>
            </w:r>
            <w:r w:rsidRPr="001726C4">
              <w:rPr>
                <w:rStyle w:val="Hipervnculo"/>
                <w:rFonts w:ascii="Times New Roman" w:hAnsi="Times New Roman" w:cs="Times New Roman"/>
                <w:color w:val="000000" w:themeColor="text1"/>
                <w:bdr w:val="none" w:sz="0" w:space="0" w:color="auto" w:frame="1"/>
                <w:shd w:val="clear" w:color="auto" w:fill="FFFFFF"/>
              </w:rPr>
              <w:t>[</w:t>
            </w:r>
            <w:r w:rsidR="0078586E" w:rsidRPr="001726C4">
              <w:rPr>
                <w:rStyle w:val="Hipervnculo"/>
                <w:rFonts w:ascii="Times New Roman" w:hAnsi="Times New Roman" w:cs="Times New Roman"/>
                <w:color w:val="000000" w:themeColor="text1"/>
                <w:bdr w:val="none" w:sz="0" w:space="0" w:color="auto" w:frame="1"/>
                <w:shd w:val="clear" w:color="auto" w:fill="FFFFFF"/>
              </w:rPr>
              <w:t>VER</w:t>
            </w:r>
            <w:r w:rsidRPr="001726C4">
              <w:rPr>
                <w:rStyle w:val="Hipervnculo"/>
                <w:rFonts w:ascii="Times New Roman" w:hAnsi="Times New Roman" w:cs="Times New Roman"/>
                <w:color w:val="000000" w:themeColor="text1"/>
                <w:bdr w:val="none" w:sz="0" w:space="0" w:color="auto" w:frame="1"/>
                <w:shd w:val="clear" w:color="auto" w:fill="FFFFFF"/>
              </w:rPr>
              <w:t>]</w:t>
            </w:r>
            <w:r w:rsidR="007E3AEF">
              <w:rPr>
                <w:rStyle w:val="Hipervnculo"/>
                <w:rFonts w:ascii="Times New Roman" w:hAnsi="Times New Roman" w:cs="Times New Roman"/>
                <w:color w:val="000000" w:themeColor="text1"/>
                <w:bdr w:val="none" w:sz="0" w:space="0" w:color="auto" w:frame="1"/>
                <w:shd w:val="clear" w:color="auto" w:fill="FFFFFF"/>
              </w:rPr>
              <w:fldChar w:fldCharType="end"/>
            </w:r>
            <w:commentRangeEnd w:id="624"/>
            <w:r w:rsidR="00D42E42">
              <w:rPr>
                <w:rStyle w:val="Refdecomentario"/>
                <w:rFonts w:ascii="Calibri" w:eastAsia="Calibri" w:hAnsi="Calibri" w:cs="Times New Roman"/>
                <w:lang w:val="es-MX"/>
              </w:rPr>
              <w:commentReference w:id="624"/>
            </w:r>
            <w:commentRangeEnd w:id="625"/>
            <w:r w:rsidR="00FA2324">
              <w:rPr>
                <w:rStyle w:val="Refdecomentario"/>
                <w:rFonts w:ascii="Calibri" w:eastAsia="Calibri" w:hAnsi="Calibri" w:cs="Times New Roman"/>
                <w:lang w:val="es-MX"/>
              </w:rPr>
              <w:commentReference w:id="625"/>
            </w:r>
            <w:ins w:id="626" w:author="Dayrtman Fajardo Vásquez" w:date="2015-11-12T16:02:00Z">
              <w:r w:rsidR="00FA2324">
                <w:t xml:space="preserve">: </w:t>
              </w:r>
              <w:r w:rsidR="00FA2324" w:rsidRPr="00FA2324">
                <w:t>http://eur-lex.europa.eu/legal-content/ES/TXT/HTML/?uri=URISERV:l33501&amp;from=ES</w:t>
              </w:r>
            </w:ins>
            <w:del w:id="627" w:author="Dayrtman Fajardo Vásquez" w:date="2015-11-12T16:02:00Z">
              <w:r w:rsidRPr="001726C4" w:rsidDel="00FA2324">
                <w:rPr>
                  <w:rFonts w:ascii="Times New Roman" w:hAnsi="Times New Roman" w:cs="Times New Roman"/>
                  <w:color w:val="000000" w:themeColor="text1"/>
                  <w:shd w:val="clear" w:color="auto" w:fill="FFFFFF"/>
                </w:rPr>
                <w:delText>.</w:delText>
              </w:r>
            </w:del>
          </w:p>
          <w:p w14:paraId="09F64F8B" w14:textId="77777777" w:rsidR="00FA2324" w:rsidRPr="006E3BD6" w:rsidRDefault="00FA2324" w:rsidP="0078586E">
            <w:pPr>
              <w:spacing w:before="2" w:after="2"/>
              <w:jc w:val="both"/>
              <w:rPr>
                <w:rFonts w:ascii="Times New Roman" w:hAnsi="Times New Roman" w:cs="Times New Roman"/>
                <w:color w:val="000000" w:themeColor="text1"/>
                <w:shd w:val="clear" w:color="auto" w:fill="FFFFFF"/>
              </w:rPr>
            </w:pPr>
          </w:p>
        </w:tc>
      </w:tr>
    </w:tbl>
    <w:p w14:paraId="0B6EFC27"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3BCC0A28"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1DAE7DE5"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1.2.2 </w:t>
      </w:r>
      <w:del w:id="628" w:author="EUGENIA ARCE LONDONO" w:date="2015-04-29T09:25:00Z">
        <w:r w:rsidRPr="001726C4">
          <w:rPr>
            <w:rFonts w:ascii="Times New Roman" w:eastAsia="Times New Roman" w:hAnsi="Times New Roman" w:cs="Times New Roman"/>
            <w:b/>
            <w:color w:val="000000" w:themeColor="text1"/>
            <w:lang w:val="es-CO" w:eastAsia="es-CO"/>
          </w:rPr>
          <w:delText>Características</w:delText>
        </w:r>
      </w:del>
      <w:ins w:id="629" w:author="TOSHIBA" w:date="2015-10-28T17:13:00Z">
        <w:r w:rsidR="00282EC6">
          <w:rPr>
            <w:rFonts w:ascii="Times New Roman" w:eastAsia="Times New Roman" w:hAnsi="Times New Roman" w:cs="Times New Roman"/>
            <w:b/>
            <w:color w:val="000000" w:themeColor="text1"/>
            <w:lang w:val="es-CO" w:eastAsia="es-CO"/>
          </w:rPr>
          <w:t xml:space="preserve"> </w:t>
        </w:r>
      </w:ins>
      <w:ins w:id="630" w:author="EUGENIA ARCE LONDONO" w:date="2015-04-29T09:25:00Z">
        <w:r>
          <w:rPr>
            <w:rFonts w:ascii="Times New Roman" w:eastAsia="Times New Roman" w:hAnsi="Times New Roman" w:cs="Times New Roman"/>
            <w:b/>
            <w:color w:val="000000" w:themeColor="text1"/>
            <w:lang w:val="es-CO" w:eastAsia="es-CO"/>
          </w:rPr>
          <w:t>Las c</w:t>
        </w:r>
        <w:r w:rsidRPr="001726C4">
          <w:rPr>
            <w:rFonts w:ascii="Times New Roman" w:eastAsia="Times New Roman" w:hAnsi="Times New Roman" w:cs="Times New Roman"/>
            <w:b/>
            <w:color w:val="000000" w:themeColor="text1"/>
            <w:lang w:val="es-CO" w:eastAsia="es-CO"/>
          </w:rPr>
          <w:t>aracterísticas</w:t>
        </w:r>
      </w:ins>
      <w:r w:rsidRPr="001726C4">
        <w:rPr>
          <w:rFonts w:ascii="Times New Roman" w:eastAsia="Times New Roman" w:hAnsi="Times New Roman" w:cs="Times New Roman"/>
          <w:b/>
          <w:color w:val="000000" w:themeColor="text1"/>
          <w:lang w:val="es-CO" w:eastAsia="es-CO"/>
        </w:rPr>
        <w:t xml:space="preserve"> políticas</w:t>
      </w:r>
    </w:p>
    <w:p w14:paraId="4A207A1B"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5AF93553" w14:textId="77777777" w:rsidR="00E76345" w:rsidRPr="001726C4" w:rsidRDefault="00E76345" w:rsidP="00E76345">
      <w:pPr>
        <w:spacing w:after="0"/>
        <w:jc w:val="both"/>
        <w:rPr>
          <w:rFonts w:ascii="Times New Roman" w:hAnsi="Times New Roman" w:cs="Times New Roman"/>
          <w:color w:val="000000" w:themeColor="text1"/>
          <w:shd w:val="clear" w:color="auto" w:fill="FFFFFF"/>
        </w:rPr>
      </w:pPr>
      <w:del w:id="631" w:author="EUGENIA ARCE LONDONO" w:date="2015-04-29T09:25:00Z">
        <w:r w:rsidRPr="001726C4">
          <w:rPr>
            <w:rFonts w:ascii="Times New Roman" w:hAnsi="Times New Roman" w:cs="Times New Roman"/>
            <w:color w:val="000000" w:themeColor="text1"/>
            <w:shd w:val="clear" w:color="auto" w:fill="FFFFFF"/>
          </w:rPr>
          <w:delText>Actualmente, la</w:delText>
        </w:r>
      </w:del>
      <w:ins w:id="632" w:author="TOSHIBA" w:date="2015-10-29T10:04:00Z">
        <w:r w:rsidR="0078586E">
          <w:rPr>
            <w:rFonts w:ascii="Times New Roman" w:hAnsi="Times New Roman" w:cs="Times New Roman"/>
            <w:color w:val="000000" w:themeColor="text1"/>
            <w:shd w:val="clear" w:color="auto" w:fill="FFFFFF"/>
          </w:rPr>
          <w:t xml:space="preserve"> </w:t>
        </w:r>
      </w:ins>
      <w:ins w:id="633" w:author="EUGENIA ARCE LONDONO" w:date="2015-04-29T09:25:00Z">
        <w:r>
          <w:rPr>
            <w:rFonts w:ascii="Times New Roman" w:hAnsi="Times New Roman" w:cs="Times New Roman"/>
            <w:color w:val="000000" w:themeColor="text1"/>
            <w:shd w:val="clear" w:color="auto" w:fill="FFFFFF"/>
          </w:rPr>
          <w:t>L</w:t>
        </w:r>
        <w:r w:rsidRPr="001726C4">
          <w:rPr>
            <w:rFonts w:ascii="Times New Roman" w:hAnsi="Times New Roman" w:cs="Times New Roman"/>
            <w:color w:val="000000" w:themeColor="text1"/>
            <w:shd w:val="clear" w:color="auto" w:fill="FFFFFF"/>
          </w:rPr>
          <w:t>a</w:t>
        </w:r>
      </w:ins>
      <w:r w:rsidRPr="001726C4">
        <w:rPr>
          <w:rFonts w:ascii="Times New Roman" w:hAnsi="Times New Roman" w:cs="Times New Roman"/>
          <w:color w:val="000000" w:themeColor="text1"/>
          <w:shd w:val="clear" w:color="auto" w:fill="FFFFFF"/>
        </w:rPr>
        <w:t xml:space="preserve"> principal caracter</w:t>
      </w:r>
      <w:r>
        <w:rPr>
          <w:rFonts w:ascii="Times New Roman" w:hAnsi="Times New Roman" w:cs="Times New Roman"/>
          <w:color w:val="000000" w:themeColor="text1"/>
          <w:shd w:val="clear" w:color="auto" w:fill="FFFFFF"/>
        </w:rPr>
        <w:t xml:space="preserve">ística política del continente </w:t>
      </w:r>
      <w:del w:id="634" w:author="EUGENIA ARCE LONDONO" w:date="2015-04-29T09:25:00Z">
        <w:r w:rsidRPr="001726C4">
          <w:rPr>
            <w:rFonts w:ascii="Times New Roman" w:hAnsi="Times New Roman" w:cs="Times New Roman"/>
            <w:color w:val="000000" w:themeColor="text1"/>
            <w:shd w:val="clear" w:color="auto" w:fill="FFFFFF"/>
          </w:rPr>
          <w:delText>Europeo</w:delText>
        </w:r>
        <w:r>
          <w:rPr>
            <w:rFonts w:ascii="Times New Roman" w:hAnsi="Times New Roman" w:cs="Times New Roman"/>
            <w:color w:val="000000" w:themeColor="text1"/>
            <w:shd w:val="clear" w:color="auto" w:fill="FFFFFF"/>
          </w:rPr>
          <w:delText>,</w:delText>
        </w:r>
      </w:del>
      <w:ins w:id="635" w:author="EUGENIA ARCE LONDONO" w:date="2015-04-29T09:25:00Z">
        <w:r>
          <w:rPr>
            <w:rFonts w:ascii="Times New Roman" w:hAnsi="Times New Roman" w:cs="Times New Roman"/>
            <w:color w:val="000000" w:themeColor="text1"/>
            <w:shd w:val="clear" w:color="auto" w:fill="FFFFFF"/>
          </w:rPr>
          <w:t>e</w:t>
        </w:r>
        <w:r w:rsidRPr="001726C4">
          <w:rPr>
            <w:rFonts w:ascii="Times New Roman" w:hAnsi="Times New Roman" w:cs="Times New Roman"/>
            <w:color w:val="000000" w:themeColor="text1"/>
            <w:shd w:val="clear" w:color="auto" w:fill="FFFFFF"/>
          </w:rPr>
          <w:t>uropeo</w:t>
        </w:r>
      </w:ins>
      <w:r w:rsidRPr="001726C4">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es la organización de algunos de sus países</w:t>
      </w:r>
      <w:del w:id="636" w:author="EUGENIA ARCE LONDONO" w:date="2015-04-29T09:25:00Z">
        <w:r>
          <w:rPr>
            <w:rFonts w:ascii="Times New Roman" w:hAnsi="Times New Roman" w:cs="Times New Roman"/>
            <w:color w:val="000000" w:themeColor="text1"/>
            <w:shd w:val="clear" w:color="auto" w:fill="FFFFFF"/>
          </w:rPr>
          <w:delText>,</w:delText>
        </w:r>
      </w:del>
      <w:r>
        <w:rPr>
          <w:rFonts w:ascii="Times New Roman" w:hAnsi="Times New Roman" w:cs="Times New Roman"/>
          <w:color w:val="000000" w:themeColor="text1"/>
          <w:shd w:val="clear" w:color="auto" w:fill="FFFFFF"/>
        </w:rPr>
        <w:t xml:space="preserve"> en</w:t>
      </w:r>
      <w:r w:rsidRPr="001726C4">
        <w:rPr>
          <w:rFonts w:ascii="Times New Roman" w:hAnsi="Times New Roman" w:cs="Times New Roman"/>
          <w:color w:val="000000" w:themeColor="text1"/>
          <w:shd w:val="clear" w:color="auto" w:fill="FFFFFF"/>
        </w:rPr>
        <w:t xml:space="preserve"> la </w:t>
      </w:r>
      <w:r w:rsidRPr="006E3BD6">
        <w:rPr>
          <w:rFonts w:ascii="Times New Roman" w:hAnsi="Times New Roman" w:cs="Times New Roman"/>
          <w:b/>
          <w:color w:val="000000" w:themeColor="text1"/>
          <w:shd w:val="clear" w:color="auto" w:fill="FFFFFF"/>
        </w:rPr>
        <w:t>Unión Europea.</w:t>
      </w:r>
    </w:p>
    <w:p w14:paraId="257F90FD" w14:textId="77777777" w:rsidR="00E76345" w:rsidRPr="001726C4" w:rsidRDefault="00E76345" w:rsidP="00E76345">
      <w:pPr>
        <w:spacing w:after="0"/>
        <w:jc w:val="both"/>
        <w:rPr>
          <w:rFonts w:ascii="Times New Roman" w:hAnsi="Times New Roman" w:cs="Times New Roman"/>
          <w:color w:val="000000" w:themeColor="text1"/>
          <w:shd w:val="clear" w:color="auto" w:fill="FFFFFF"/>
        </w:rPr>
      </w:pPr>
    </w:p>
    <w:p w14:paraId="29E9F99A" w14:textId="3FB428BB"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shd w:val="clear" w:color="auto" w:fill="FFFFFF"/>
        </w:rPr>
        <w:t>L</w:t>
      </w:r>
      <w:r w:rsidRPr="001726C4">
        <w:rPr>
          <w:rFonts w:ascii="Times New Roman" w:hAnsi="Times New Roman" w:cs="Times New Roman"/>
          <w:color w:val="000000" w:themeColor="text1"/>
        </w:rPr>
        <w:t>os orígenes de la Unió</w:t>
      </w:r>
      <w:r>
        <w:rPr>
          <w:rFonts w:ascii="Times New Roman" w:hAnsi="Times New Roman" w:cs="Times New Roman"/>
          <w:color w:val="000000" w:themeColor="text1"/>
        </w:rPr>
        <w:t>n Europea se encuentran en el</w:t>
      </w:r>
      <w:del w:id="637" w:author="TOSHIBA" w:date="2015-10-28T12:15:00Z">
        <w:r w:rsidDel="00225EC7">
          <w:rPr>
            <w:rFonts w:ascii="Times New Roman" w:hAnsi="Times New Roman" w:cs="Times New Roman"/>
            <w:color w:val="000000" w:themeColor="text1"/>
          </w:rPr>
          <w:delText xml:space="preserve"> </w:delText>
        </w:r>
        <w:r w:rsidRPr="001726C4" w:rsidDel="00225EC7">
          <w:rPr>
            <w:rFonts w:ascii="Times New Roman" w:hAnsi="Times New Roman" w:cs="Times New Roman"/>
            <w:color w:val="000000" w:themeColor="text1"/>
          </w:rPr>
          <w:delText xml:space="preserve"> </w:delText>
        </w:r>
      </w:del>
      <w:ins w:id="638" w:author="TOSHIBA" w:date="2015-10-28T12:15:00Z">
        <w:r w:rsidR="00225EC7">
          <w:rPr>
            <w:rFonts w:ascii="Times New Roman" w:hAnsi="Times New Roman" w:cs="Times New Roman"/>
            <w:color w:val="000000" w:themeColor="text1"/>
          </w:rPr>
          <w:t xml:space="preserve"> </w:t>
        </w:r>
      </w:ins>
      <w:del w:id="639"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b/>
          <w:color w:val="000000" w:themeColor="text1"/>
        </w:rPr>
        <w:t>Tratado de la Comunidad Europea del Carbón y del Acero</w:t>
      </w:r>
      <w:ins w:id="640" w:author="TOSHIBA" w:date="2015-10-29T10:05:00Z">
        <w:r w:rsidR="0078586E">
          <w:rPr>
            <w:rFonts w:ascii="Times New Roman" w:hAnsi="Times New Roman" w:cs="Times New Roman"/>
            <w:b/>
            <w:color w:val="000000" w:themeColor="text1"/>
          </w:rPr>
          <w:t>’’,</w:t>
        </w:r>
      </w:ins>
      <w:r>
        <w:rPr>
          <w:rFonts w:ascii="Times New Roman" w:hAnsi="Times New Roman" w:cs="Times New Roman"/>
          <w:color w:val="000000" w:themeColor="text1"/>
        </w:rPr>
        <w:t xml:space="preserve"> firmado en París en 1951</w:t>
      </w:r>
      <w:del w:id="641" w:author="TOSHIBA" w:date="2015-10-29T10:05:00Z">
        <w:r w:rsidRPr="001726C4" w:rsidDel="0078586E">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w:t>
      </w:r>
      <w:ins w:id="642" w:author="Dayrtman Fajardo Vásquez" w:date="2015-11-30T14:25:00Z">
        <w:r w:rsidR="009C7DCC">
          <w:rPr>
            <w:rFonts w:ascii="Times New Roman" w:hAnsi="Times New Roman" w:cs="Times New Roman"/>
            <w:color w:val="000000" w:themeColor="text1"/>
            <w:shd w:val="clear" w:color="auto" w:fill="FFFFFF"/>
          </w:rPr>
          <w:t xml:space="preserve">A través  de ese </w:t>
        </w:r>
        <w:r w:rsidR="009C7DCC" w:rsidRPr="001726C4">
          <w:rPr>
            <w:rFonts w:ascii="Times New Roman" w:hAnsi="Times New Roman" w:cs="Times New Roman"/>
            <w:b/>
            <w:color w:val="000000" w:themeColor="text1"/>
          </w:rPr>
          <w:t>Tratado</w:t>
        </w:r>
        <w:r w:rsidR="009C7DCC">
          <w:rPr>
            <w:rFonts w:ascii="Times New Roman" w:hAnsi="Times New Roman" w:cs="Times New Roman"/>
            <w:color w:val="000000" w:themeColor="text1"/>
            <w:shd w:val="clear" w:color="auto" w:fill="FFFFFF"/>
          </w:rPr>
          <w:t xml:space="preserve">, </w:t>
        </w:r>
        <w:r w:rsidR="009C7DCC" w:rsidRPr="001726C4">
          <w:rPr>
            <w:rFonts w:ascii="Times New Roman" w:hAnsi="Times New Roman" w:cs="Times New Roman"/>
            <w:color w:val="000000" w:themeColor="text1"/>
            <w:shd w:val="clear" w:color="auto" w:fill="FFFFFF"/>
          </w:rPr>
          <w:t>seis países europeos</w:t>
        </w:r>
        <w:r w:rsidR="009C7DCC">
          <w:rPr>
            <w:rFonts w:ascii="Times New Roman" w:hAnsi="Times New Roman" w:cs="Times New Roman"/>
            <w:color w:val="000000" w:themeColor="text1"/>
            <w:shd w:val="clear" w:color="auto" w:fill="FFFFFF"/>
          </w:rPr>
          <w:t xml:space="preserve"> </w:t>
        </w:r>
        <w:r w:rsidR="009C7DCC" w:rsidRPr="001726C4">
          <w:rPr>
            <w:rFonts w:ascii="Times New Roman" w:hAnsi="Times New Roman" w:cs="Times New Roman"/>
            <w:color w:val="000000" w:themeColor="text1"/>
            <w:shd w:val="clear" w:color="auto" w:fill="FFFFFF"/>
          </w:rPr>
          <w:t xml:space="preserve">crearon la </w:t>
        </w:r>
        <w:r w:rsidR="009C7DCC" w:rsidRPr="001726C4">
          <w:rPr>
            <w:rFonts w:ascii="Times New Roman" w:hAnsi="Times New Roman" w:cs="Times New Roman"/>
            <w:b/>
            <w:color w:val="000000" w:themeColor="text1"/>
            <w:shd w:val="clear" w:color="auto" w:fill="FFFFFF"/>
          </w:rPr>
          <w:t>Comunidad Europea del Carbón y del Acero</w:t>
        </w:r>
        <w:r w:rsidR="009C7DCC">
          <w:rPr>
            <w:rFonts w:ascii="Times New Roman" w:hAnsi="Times New Roman" w:cs="Times New Roman"/>
            <w:b/>
            <w:color w:val="000000" w:themeColor="text1"/>
            <w:shd w:val="clear" w:color="auto" w:fill="FFFFFF"/>
          </w:rPr>
          <w:t xml:space="preserve">: </w:t>
        </w:r>
        <w:r w:rsidR="009C7DCC" w:rsidRPr="001726C4">
          <w:rPr>
            <w:rFonts w:ascii="Times New Roman" w:hAnsi="Times New Roman" w:cs="Times New Roman"/>
            <w:color w:val="000000" w:themeColor="text1"/>
            <w:shd w:val="clear" w:color="auto" w:fill="FFFFFF"/>
          </w:rPr>
          <w:t>Alemania, Bélgica, Francia, Italia, Luxemburgo y los Países Bajos</w:t>
        </w:r>
        <w:r w:rsidR="009C7DCC" w:rsidRPr="001726C4">
          <w:rPr>
            <w:rFonts w:ascii="Times New Roman" w:hAnsi="Times New Roman" w:cs="Times New Roman"/>
            <w:b/>
            <w:color w:val="000000" w:themeColor="text1"/>
            <w:shd w:val="clear" w:color="auto" w:fill="FFFFFF"/>
          </w:rPr>
          <w:t>.</w:t>
        </w:r>
        <w:r w:rsidR="009C7DCC">
          <w:rPr>
            <w:rFonts w:ascii="Times New Roman" w:hAnsi="Times New Roman" w:cs="Times New Roman"/>
            <w:color w:val="000000" w:themeColor="text1"/>
            <w:shd w:val="clear" w:color="auto" w:fill="FFFFFF"/>
          </w:rPr>
          <w:t xml:space="preserve"> En  e</w:t>
        </w:r>
        <w:r w:rsidR="009C7DCC" w:rsidRPr="001726C4">
          <w:rPr>
            <w:rFonts w:ascii="Times New Roman" w:hAnsi="Times New Roman" w:cs="Times New Roman"/>
            <w:color w:val="000000" w:themeColor="text1"/>
            <w:shd w:val="clear" w:color="auto" w:fill="FFFFFF"/>
          </w:rPr>
          <w:t>ste acuerdo, los países se comprometieron a trabajar conjunt</w:t>
        </w:r>
        <w:r w:rsidR="009C7DCC">
          <w:rPr>
            <w:rFonts w:ascii="Times New Roman" w:hAnsi="Times New Roman" w:cs="Times New Roman"/>
            <w:color w:val="000000" w:themeColor="text1"/>
            <w:shd w:val="clear" w:color="auto" w:fill="FFFFFF"/>
          </w:rPr>
          <w:t>amente en torno al control de la producci</w:t>
        </w:r>
      </w:ins>
      <w:ins w:id="643" w:author="Dayrtman Fajardo Vásquez" w:date="2015-11-30T14:26:00Z">
        <w:r w:rsidR="009C7DCC">
          <w:rPr>
            <w:rFonts w:ascii="Times New Roman" w:hAnsi="Times New Roman" w:cs="Times New Roman"/>
            <w:color w:val="000000" w:themeColor="text1"/>
            <w:shd w:val="clear" w:color="auto" w:fill="FFFFFF"/>
          </w:rPr>
          <w:t>ón de</w:t>
        </w:r>
      </w:ins>
      <w:ins w:id="644" w:author="Dayrtman Fajardo Vásquez" w:date="2015-11-30T14:25:00Z">
        <w:r w:rsidR="009C7DCC" w:rsidRPr="001726C4">
          <w:rPr>
            <w:rFonts w:ascii="Times New Roman" w:hAnsi="Times New Roman" w:cs="Times New Roman"/>
            <w:color w:val="000000" w:themeColor="text1"/>
            <w:shd w:val="clear" w:color="auto" w:fill="FFFFFF"/>
          </w:rPr>
          <w:t xml:space="preserve"> acero</w:t>
        </w:r>
        <w:r w:rsidR="009C7DCC">
          <w:rPr>
            <w:rFonts w:ascii="Times New Roman" w:hAnsi="Times New Roman" w:cs="Times New Roman"/>
            <w:color w:val="000000" w:themeColor="text1"/>
            <w:shd w:val="clear" w:color="auto" w:fill="FFFFFF"/>
          </w:rPr>
          <w:t xml:space="preserve"> y sus usos civiles y militares</w:t>
        </w:r>
        <w:r w:rsidR="009C7DCC">
          <w:rPr>
            <w:rFonts w:ascii="Times New Roman" w:hAnsi="Times New Roman" w:cs="Times New Roman"/>
            <w:color w:val="000000" w:themeColor="text1"/>
          </w:rPr>
          <w:t>.</w:t>
        </w:r>
      </w:ins>
      <w:del w:id="645" w:author="Dayrtman Fajardo Vásquez" w:date="2015-11-30T14:25:00Z">
        <w:r w:rsidRPr="001726C4" w:rsidDel="009C7DCC">
          <w:rPr>
            <w:rFonts w:ascii="Times New Roman" w:hAnsi="Times New Roman" w:cs="Times New Roman"/>
            <w:color w:val="000000" w:themeColor="text1"/>
          </w:rPr>
          <w:delText>Este tratad</w:delText>
        </w:r>
        <w:r w:rsidDel="009C7DCC">
          <w:rPr>
            <w:rFonts w:ascii="Times New Roman" w:hAnsi="Times New Roman" w:cs="Times New Roman"/>
            <w:color w:val="000000" w:themeColor="text1"/>
          </w:rPr>
          <w:delText>o tuvo como propósito principal</w:delText>
        </w:r>
        <w:r w:rsidRPr="001726C4" w:rsidDel="009C7DCC">
          <w:rPr>
            <w:rFonts w:ascii="Times New Roman" w:hAnsi="Times New Roman" w:cs="Times New Roman"/>
            <w:color w:val="000000" w:themeColor="text1"/>
          </w:rPr>
          <w:delText>, finalizar con los conflictos y consolidar la p</w:delText>
        </w:r>
        <w:r w:rsidDel="009C7DCC">
          <w:rPr>
            <w:rFonts w:ascii="Times New Roman" w:hAnsi="Times New Roman" w:cs="Times New Roman"/>
            <w:color w:val="000000" w:themeColor="text1"/>
          </w:rPr>
          <w:delText>az</w:delText>
        </w:r>
        <w:r w:rsidRPr="001726C4" w:rsidDel="009C7DCC">
          <w:rPr>
            <w:rFonts w:ascii="Times New Roman" w:hAnsi="Times New Roman" w:cs="Times New Roman"/>
            <w:color w:val="000000" w:themeColor="text1"/>
          </w:rPr>
          <w:delText xml:space="preserve">, entre diferentes países europeos, luego de la segunda guerra mundial </w:delText>
        </w:r>
      </w:del>
      <w:ins w:id="646" w:author="EUGENIA ARCE LONDONO" w:date="2015-04-29T09:25:00Z">
        <w:del w:id="647" w:author="Dayrtman Fajardo Vásquez" w:date="2015-11-30T14:25:00Z">
          <w:r w:rsidDel="009C7DCC">
            <w:rPr>
              <w:rFonts w:ascii="Times New Roman" w:hAnsi="Times New Roman" w:cs="Times New Roman"/>
              <w:color w:val="000000" w:themeColor="text1"/>
            </w:rPr>
            <w:delText>S</w:delText>
          </w:r>
          <w:r w:rsidRPr="001726C4" w:rsidDel="009C7DCC">
            <w:rPr>
              <w:rFonts w:ascii="Times New Roman" w:hAnsi="Times New Roman" w:cs="Times New Roman"/>
              <w:color w:val="000000" w:themeColor="text1"/>
            </w:rPr>
            <w:delText xml:space="preserve">egunda </w:delText>
          </w:r>
          <w:r w:rsidDel="009C7DCC">
            <w:rPr>
              <w:rFonts w:ascii="Times New Roman" w:hAnsi="Times New Roman" w:cs="Times New Roman"/>
              <w:color w:val="000000" w:themeColor="text1"/>
            </w:rPr>
            <w:delText>G</w:delText>
          </w:r>
          <w:r w:rsidRPr="001726C4" w:rsidDel="009C7DCC">
            <w:rPr>
              <w:rFonts w:ascii="Times New Roman" w:hAnsi="Times New Roman" w:cs="Times New Roman"/>
              <w:color w:val="000000" w:themeColor="text1"/>
            </w:rPr>
            <w:delText xml:space="preserve">uerra </w:delText>
          </w:r>
          <w:r w:rsidDel="009C7DCC">
            <w:rPr>
              <w:rFonts w:ascii="Times New Roman" w:hAnsi="Times New Roman" w:cs="Times New Roman"/>
              <w:color w:val="000000" w:themeColor="text1"/>
            </w:rPr>
            <w:delText>Mundial.</w:delText>
          </w:r>
        </w:del>
      </w:ins>
    </w:p>
    <w:p w14:paraId="10194B8F" w14:textId="77777777" w:rsidR="00E76345" w:rsidRPr="001726C4" w:rsidRDefault="00E76345" w:rsidP="00E76345">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E76345" w:rsidRPr="001726C4" w14:paraId="4F644796" w14:textId="77777777" w:rsidTr="008C38A3">
        <w:tc>
          <w:tcPr>
            <w:tcW w:w="8978" w:type="dxa"/>
            <w:gridSpan w:val="2"/>
            <w:shd w:val="clear" w:color="auto" w:fill="000000" w:themeFill="text1"/>
          </w:tcPr>
          <w:p w14:paraId="357472C9" w14:textId="77777777" w:rsidR="00E76345" w:rsidRPr="006E3BD6" w:rsidRDefault="00E76345" w:rsidP="008C38A3">
            <w:pPr>
              <w:spacing w:before="2" w:after="2"/>
              <w:jc w:val="center"/>
              <w:rPr>
                <w:rFonts w:ascii="Times New Roman" w:hAnsi="Times New Roman" w:cs="Times New Roman"/>
                <w:b/>
                <w:color w:val="000000" w:themeColor="text1"/>
              </w:rPr>
            </w:pPr>
            <w:r w:rsidRPr="006E3BD6">
              <w:rPr>
                <w:rFonts w:ascii="Times New Roman" w:hAnsi="Times New Roman" w:cs="Times New Roman"/>
                <w:b/>
                <w:color w:val="FFFFFF" w:themeColor="background1"/>
              </w:rPr>
              <w:t>Recuerda</w:t>
            </w:r>
          </w:p>
        </w:tc>
      </w:tr>
      <w:tr w:rsidR="00E76345" w:rsidRPr="001726C4" w14:paraId="35AAB756" w14:textId="77777777" w:rsidTr="008C38A3">
        <w:tc>
          <w:tcPr>
            <w:tcW w:w="2518" w:type="dxa"/>
          </w:tcPr>
          <w:p w14:paraId="551B12AB" w14:textId="77777777" w:rsidR="00E76345" w:rsidRPr="006E3BD6" w:rsidRDefault="00E76345" w:rsidP="008C38A3">
            <w:pPr>
              <w:spacing w:before="2" w:after="2"/>
              <w:rPr>
                <w:rFonts w:ascii="Times New Roman" w:hAnsi="Times New Roman" w:cs="Times New Roman"/>
                <w:b/>
                <w:color w:val="000000" w:themeColor="text1"/>
              </w:rPr>
            </w:pPr>
            <w:r w:rsidRPr="006E3BD6">
              <w:rPr>
                <w:rFonts w:ascii="Times New Roman" w:hAnsi="Times New Roman" w:cs="Times New Roman"/>
                <w:b/>
                <w:color w:val="000000" w:themeColor="text1"/>
              </w:rPr>
              <w:t>Contenido</w:t>
            </w:r>
          </w:p>
        </w:tc>
        <w:tc>
          <w:tcPr>
            <w:tcW w:w="6460" w:type="dxa"/>
          </w:tcPr>
          <w:p w14:paraId="0AA80769" w14:textId="77777777" w:rsidR="00E76345" w:rsidDel="00FA2324" w:rsidRDefault="00E76345" w:rsidP="008C38A3">
            <w:pPr>
              <w:spacing w:before="2" w:after="2"/>
              <w:jc w:val="both"/>
              <w:rPr>
                <w:del w:id="648" w:author="Dayrtman Fajardo Vásquez" w:date="2015-11-12T16:03:00Z"/>
                <w:rFonts w:ascii="Times New Roman" w:hAnsi="Times New Roman" w:cs="Times New Roman"/>
                <w:b/>
                <w:color w:val="000000" w:themeColor="text1"/>
              </w:rPr>
            </w:pPr>
            <w:commentRangeStart w:id="649"/>
            <w:ins w:id="650" w:author="EUGENIA ARCE LONDONO" w:date="2015-04-29T09:25:00Z">
              <w:del w:id="651" w:author="Dayrtman Fajardo Vásquez" w:date="2015-11-12T16:03:00Z">
                <w:r w:rsidDel="00FA2324">
                  <w:rPr>
                    <w:rFonts w:ascii="Times New Roman" w:hAnsi="Times New Roman" w:cs="Times New Roman"/>
                    <w:b/>
                    <w:color w:val="000000" w:themeColor="text1"/>
                  </w:rPr>
                  <w:delText xml:space="preserve">La </w:delText>
                </w:r>
              </w:del>
            </w:ins>
            <w:del w:id="652" w:author="Dayrtman Fajardo Vásquez" w:date="2015-11-12T16:03:00Z">
              <w:r w:rsidRPr="006E3BD6" w:rsidDel="00FA2324">
                <w:rPr>
                  <w:rFonts w:ascii="Times New Roman" w:hAnsi="Times New Roman" w:cs="Times New Roman"/>
                  <w:b/>
                  <w:color w:val="000000" w:themeColor="text1"/>
                </w:rPr>
                <w:delText>Segunda Guerra Mundial</w:delText>
              </w:r>
              <w:commentRangeEnd w:id="649"/>
              <w:r w:rsidR="00282EC6" w:rsidDel="00FA2324">
                <w:rPr>
                  <w:rStyle w:val="Refdecomentario"/>
                  <w:rFonts w:ascii="Calibri" w:eastAsia="Calibri" w:hAnsi="Calibri" w:cs="Times New Roman"/>
                  <w:lang w:val="es-MX"/>
                </w:rPr>
                <w:commentReference w:id="649"/>
              </w:r>
              <w:r w:rsidRPr="006E3BD6" w:rsidDel="00FA2324">
                <w:rPr>
                  <w:rFonts w:ascii="Times New Roman" w:hAnsi="Times New Roman" w:cs="Times New Roman"/>
                  <w:b/>
                  <w:color w:val="000000" w:themeColor="text1"/>
                </w:rPr>
                <w:delText> </w:delText>
              </w:r>
            </w:del>
          </w:p>
          <w:p w14:paraId="6B310016" w14:textId="77777777" w:rsidR="00E76345" w:rsidRDefault="00E76345" w:rsidP="008C38A3">
            <w:pPr>
              <w:spacing w:before="2" w:after="2"/>
              <w:jc w:val="both"/>
              <w:rPr>
                <w:rFonts w:ascii="Times New Roman" w:hAnsi="Times New Roman" w:cs="Times New Roman"/>
                <w:b/>
                <w:color w:val="000000" w:themeColor="text1"/>
              </w:rPr>
            </w:pPr>
          </w:p>
          <w:p w14:paraId="51DD4DFE" w14:textId="77777777" w:rsidR="00E76345" w:rsidRDefault="00E76345" w:rsidP="008C38A3">
            <w:pPr>
              <w:spacing w:before="2" w:after="2"/>
              <w:jc w:val="both"/>
              <w:rPr>
                <w:rFonts w:ascii="Times New Roman" w:hAnsi="Times New Roman" w:cs="Times New Roman"/>
                <w:color w:val="000000" w:themeColor="text1"/>
              </w:rPr>
            </w:pPr>
            <w:r>
              <w:rPr>
                <w:rFonts w:ascii="Times New Roman" w:hAnsi="Times New Roman" w:cs="Times New Roman"/>
                <w:color w:val="000000" w:themeColor="text1"/>
              </w:rPr>
              <w:t xml:space="preserve">La Segunda Guerra Mundial fue un conflicto bélico </w:t>
            </w:r>
            <w:del w:id="653" w:author="TOSHIBA" w:date="2015-10-29T10:07:00Z">
              <w:r w:rsidDel="0078586E">
                <w:rPr>
                  <w:rFonts w:ascii="Times New Roman" w:hAnsi="Times New Roman" w:cs="Times New Roman"/>
                  <w:color w:val="000000" w:themeColor="text1"/>
                </w:rPr>
                <w:delText xml:space="preserve">originado </w:delText>
              </w:r>
            </w:del>
            <w:del w:id="654" w:author="EUGENIA ARCE LONDONO" w:date="2015-04-29T09:25:00Z">
              <w:r>
                <w:rPr>
                  <w:rFonts w:ascii="Times New Roman" w:hAnsi="Times New Roman" w:cs="Times New Roman"/>
                  <w:color w:val="000000" w:themeColor="text1"/>
                </w:rPr>
                <w:delText xml:space="preserve">entre </w:delText>
              </w:r>
              <w:r w:rsidRPr="00843F45">
                <w:rPr>
                  <w:rFonts w:ascii="Times New Roman" w:hAnsi="Times New Roman" w:cs="Times New Roman"/>
                  <w:color w:val="000000" w:themeColor="text1"/>
                </w:rPr>
                <w:delText>La</w:delText>
              </w:r>
            </w:del>
            <w:ins w:id="655" w:author="TOSHIBA" w:date="2015-10-29T10:08:00Z">
              <w:r w:rsidR="0078586E">
                <w:rPr>
                  <w:rFonts w:ascii="Times New Roman" w:hAnsi="Times New Roman" w:cs="Times New Roman"/>
                  <w:color w:val="000000" w:themeColor="text1"/>
                </w:rPr>
                <w:t xml:space="preserve"> </w:t>
              </w:r>
            </w:ins>
            <w:ins w:id="656" w:author="EUGENIA ARCE LONDONO" w:date="2015-04-29T09:25:00Z">
              <w:r>
                <w:rPr>
                  <w:rFonts w:ascii="Times New Roman" w:hAnsi="Times New Roman" w:cs="Times New Roman"/>
                  <w:color w:val="000000" w:themeColor="text1"/>
                </w:rPr>
                <w:t>en el que participaron la</w:t>
              </w:r>
            </w:ins>
            <w:r>
              <w:rPr>
                <w:rFonts w:ascii="Times New Roman" w:hAnsi="Times New Roman" w:cs="Times New Roman"/>
                <w:color w:val="000000" w:themeColor="text1"/>
              </w:rPr>
              <w:t xml:space="preserve"> Alemania nazi y el </w:t>
            </w:r>
            <w:del w:id="657" w:author="EUGENIA ARCE LONDONO" w:date="2015-04-29T09:25:00Z">
              <w:r w:rsidRPr="00843F45">
                <w:rPr>
                  <w:rFonts w:ascii="Times New Roman" w:hAnsi="Times New Roman" w:cs="Times New Roman"/>
                  <w:color w:val="000000" w:themeColor="text1"/>
                </w:rPr>
                <w:delText>imperio</w:delText>
              </w:r>
            </w:del>
            <w:ins w:id="658" w:author="TOSHIBA" w:date="2015-10-29T10:08:00Z">
              <w:r w:rsidR="0078586E">
                <w:rPr>
                  <w:rFonts w:ascii="Times New Roman" w:hAnsi="Times New Roman" w:cs="Times New Roman"/>
                  <w:color w:val="000000" w:themeColor="text1"/>
                </w:rPr>
                <w:t xml:space="preserve"> </w:t>
              </w:r>
            </w:ins>
            <w:ins w:id="659" w:author="EUGENIA ARCE LONDONO" w:date="2015-04-29T09:25:00Z">
              <w:r>
                <w:rPr>
                  <w:rFonts w:ascii="Times New Roman" w:hAnsi="Times New Roman" w:cs="Times New Roman"/>
                  <w:color w:val="000000" w:themeColor="text1"/>
                </w:rPr>
                <w:t>I</w:t>
              </w:r>
              <w:r w:rsidRPr="00843F45">
                <w:rPr>
                  <w:rFonts w:ascii="Times New Roman" w:hAnsi="Times New Roman" w:cs="Times New Roman"/>
                  <w:color w:val="000000" w:themeColor="text1"/>
                </w:rPr>
                <w:t>mperio</w:t>
              </w:r>
            </w:ins>
            <w:r w:rsidRPr="00843F45">
              <w:rPr>
                <w:rFonts w:ascii="Times New Roman" w:hAnsi="Times New Roman" w:cs="Times New Roman"/>
                <w:color w:val="000000" w:themeColor="text1"/>
              </w:rPr>
              <w:t xml:space="preserve"> japonés</w:t>
            </w:r>
            <w:ins w:id="660" w:author="EUGENIA ARCE LONDONO" w:date="2015-04-29T09:25:00Z">
              <w:r>
                <w:rPr>
                  <w:rFonts w:ascii="Times New Roman" w:hAnsi="Times New Roman" w:cs="Times New Roman"/>
                  <w:color w:val="000000" w:themeColor="text1"/>
                </w:rPr>
                <w:t>, que fueron enfrentados por otros Estados conocidos como los Aliados</w:t>
              </w:r>
            </w:ins>
            <w:r>
              <w:rPr>
                <w:rFonts w:ascii="Times New Roman" w:hAnsi="Times New Roman" w:cs="Times New Roman"/>
                <w:color w:val="000000" w:themeColor="text1"/>
              </w:rPr>
              <w:t>.</w:t>
            </w:r>
            <w:r w:rsidRPr="00843F45">
              <w:rPr>
                <w:rFonts w:ascii="Times New Roman" w:hAnsi="Times New Roman" w:cs="Times New Roman"/>
                <w:color w:val="000000" w:themeColor="text1"/>
              </w:rPr>
              <w:t xml:space="preserve"> Esta guerra </w:t>
            </w:r>
            <w:r>
              <w:rPr>
                <w:rFonts w:ascii="Times New Roman" w:hAnsi="Times New Roman" w:cs="Times New Roman"/>
                <w:color w:val="000000" w:themeColor="text1"/>
              </w:rPr>
              <w:t>se desarrolló entre 1939 a</w:t>
            </w:r>
            <w:ins w:id="661" w:author="TOSHIBA" w:date="2015-10-29T10:08:00Z">
              <w:r w:rsidR="0078586E">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1945 con el fin </w:t>
            </w:r>
            <w:r w:rsidRPr="00843F45">
              <w:rPr>
                <w:rFonts w:ascii="Times New Roman" w:hAnsi="Times New Roman" w:cs="Times New Roman"/>
                <w:color w:val="000000" w:themeColor="text1"/>
              </w:rPr>
              <w:t xml:space="preserve">de dominar militarmente </w:t>
            </w:r>
            <w:ins w:id="662" w:author="TOSHIBA" w:date="2015-10-31T12:16:00Z">
              <w:r w:rsidR="007E61E9">
                <w:rPr>
                  <w:rFonts w:ascii="Times New Roman" w:hAnsi="Times New Roman" w:cs="Times New Roman"/>
                  <w:color w:val="000000" w:themeColor="text1"/>
                </w:rPr>
                <w:t xml:space="preserve">a </w:t>
              </w:r>
            </w:ins>
            <w:r w:rsidRPr="00843F45">
              <w:rPr>
                <w:rFonts w:ascii="Times New Roman" w:hAnsi="Times New Roman" w:cs="Times New Roman"/>
                <w:color w:val="000000" w:themeColor="text1"/>
              </w:rPr>
              <w:t xml:space="preserve">Europa y Asia. Durante su desarrollo, </w:t>
            </w:r>
            <w:r>
              <w:rPr>
                <w:rFonts w:ascii="Times New Roman" w:hAnsi="Times New Roman" w:cs="Times New Roman"/>
                <w:color w:val="000000" w:themeColor="text1"/>
              </w:rPr>
              <w:t>E</w:t>
            </w:r>
            <w:r w:rsidRPr="006E3BD6">
              <w:rPr>
                <w:rFonts w:ascii="Times New Roman" w:hAnsi="Times New Roman" w:cs="Times New Roman"/>
                <w:color w:val="000000" w:themeColor="text1"/>
              </w:rPr>
              <w:t>uropa</w:t>
            </w:r>
            <w:r>
              <w:rPr>
                <w:rFonts w:ascii="Times New Roman" w:hAnsi="Times New Roman" w:cs="Times New Roman"/>
                <w:color w:val="000000" w:themeColor="text1"/>
              </w:rPr>
              <w:t xml:space="preserve"> </w:t>
            </w:r>
            <w:del w:id="663" w:author="EUGENIA ARCE LONDONO" w:date="2015-04-29T09:25:00Z">
              <w:r>
                <w:rPr>
                  <w:rFonts w:ascii="Times New Roman" w:hAnsi="Times New Roman" w:cs="Times New Roman"/>
                  <w:color w:val="000000" w:themeColor="text1"/>
                </w:rPr>
                <w:delText>quedo</w:delText>
              </w:r>
            </w:del>
            <w:ins w:id="664" w:author="TOSHIBA" w:date="2015-10-29T10:08:00Z">
              <w:r w:rsidR="0078586E">
                <w:rPr>
                  <w:rFonts w:ascii="Times New Roman" w:hAnsi="Times New Roman" w:cs="Times New Roman"/>
                  <w:color w:val="000000" w:themeColor="text1"/>
                </w:rPr>
                <w:t xml:space="preserve"> </w:t>
              </w:r>
            </w:ins>
            <w:ins w:id="665" w:author="EUGENIA ARCE LONDONO" w:date="2015-04-29T09:25:00Z">
              <w:r>
                <w:rPr>
                  <w:rFonts w:ascii="Times New Roman" w:hAnsi="Times New Roman" w:cs="Times New Roman"/>
                  <w:color w:val="000000" w:themeColor="text1"/>
                </w:rPr>
                <w:t>quedó</w:t>
              </w:r>
            </w:ins>
            <w:r>
              <w:rPr>
                <w:rFonts w:ascii="Times New Roman" w:hAnsi="Times New Roman" w:cs="Times New Roman"/>
                <w:color w:val="000000" w:themeColor="text1"/>
              </w:rPr>
              <w:t xml:space="preserve"> destruida.</w:t>
            </w:r>
            <w:del w:id="666" w:author="EUGENIA ARCE LONDONO" w:date="2015-04-29T09:25:00Z">
              <w:r w:rsidRPr="006E3BD6">
                <w:rPr>
                  <w:rFonts w:ascii="Times New Roman" w:hAnsi="Times New Roman" w:cs="Times New Roman"/>
                  <w:color w:val="000000" w:themeColor="text1"/>
                </w:rPr>
                <w:delText xml:space="preserve"> </w:delText>
              </w:r>
            </w:del>
          </w:p>
          <w:p w14:paraId="3205E8CF" w14:textId="77777777" w:rsidR="00E76345" w:rsidRDefault="00E76345" w:rsidP="008C38A3">
            <w:pPr>
              <w:spacing w:before="2" w:after="2"/>
              <w:jc w:val="both"/>
              <w:rPr>
                <w:rFonts w:ascii="Times New Roman" w:hAnsi="Times New Roman" w:cs="Times New Roman"/>
                <w:color w:val="000000" w:themeColor="text1"/>
              </w:rPr>
            </w:pPr>
          </w:p>
          <w:p w14:paraId="27C11761" w14:textId="77777777" w:rsidR="00E76345" w:rsidRPr="006E3BD6" w:rsidRDefault="00E76345" w:rsidP="0078586E">
            <w:pPr>
              <w:spacing w:before="2" w:after="2"/>
              <w:jc w:val="both"/>
              <w:rPr>
                <w:rFonts w:ascii="Times New Roman" w:hAnsi="Times New Roman" w:cs="Times New Roman"/>
                <w:b/>
                <w:color w:val="000000" w:themeColor="text1"/>
              </w:rPr>
            </w:pPr>
            <w:r w:rsidRPr="006E3BD6">
              <w:rPr>
                <w:rFonts w:ascii="Times New Roman" w:hAnsi="Times New Roman" w:cs="Times New Roman"/>
                <w:color w:val="000000" w:themeColor="text1"/>
              </w:rPr>
              <w:t xml:space="preserve">Con el fin de impulsar la recuperación económica del continente y lograr una paz duradera, se dieron los primeros pasos en la construcción de un proyecto común </w:t>
            </w:r>
            <w:del w:id="667" w:author="TOSHIBA" w:date="2015-10-29T10:09:00Z">
              <w:r w:rsidRPr="006E3BD6" w:rsidDel="0078586E">
                <w:rPr>
                  <w:rFonts w:ascii="Times New Roman" w:hAnsi="Times New Roman" w:cs="Times New Roman"/>
                  <w:color w:val="000000" w:themeColor="text1"/>
                </w:rPr>
                <w:delText xml:space="preserve">a nivel </w:delText>
              </w:r>
            </w:del>
            <w:r w:rsidRPr="006E3BD6">
              <w:rPr>
                <w:rFonts w:ascii="Times New Roman" w:hAnsi="Times New Roman" w:cs="Times New Roman"/>
                <w:color w:val="000000" w:themeColor="text1"/>
              </w:rPr>
              <w:t>europeo.</w:t>
            </w:r>
          </w:p>
        </w:tc>
      </w:tr>
    </w:tbl>
    <w:p w14:paraId="71482293" w14:textId="77777777" w:rsidR="00E76345" w:rsidRPr="001726C4" w:rsidDel="009C7DCC" w:rsidRDefault="00E76345" w:rsidP="00E76345">
      <w:pPr>
        <w:spacing w:after="0"/>
        <w:jc w:val="both"/>
        <w:rPr>
          <w:del w:id="668" w:author="Dayrtman Fajardo Vásquez" w:date="2015-11-30T14:25:00Z"/>
          <w:rFonts w:ascii="Times New Roman" w:hAnsi="Times New Roman" w:cs="Times New Roman"/>
          <w:color w:val="000000" w:themeColor="text1"/>
        </w:rPr>
      </w:pPr>
    </w:p>
    <w:p w14:paraId="7763546A" w14:textId="4AA56572" w:rsidR="00E76345" w:rsidDel="009C7DCC" w:rsidRDefault="00E76345" w:rsidP="00E76345">
      <w:pPr>
        <w:spacing w:after="0"/>
        <w:jc w:val="both"/>
        <w:rPr>
          <w:del w:id="669" w:author="Dayrtman Fajardo Vásquez" w:date="2015-11-30T14:25:00Z"/>
          <w:rFonts w:ascii="Times New Roman" w:hAnsi="Times New Roman" w:cs="Times New Roman"/>
          <w:color w:val="000000" w:themeColor="text1"/>
        </w:rPr>
      </w:pPr>
      <w:del w:id="670" w:author="Dayrtman Fajardo Vásquez" w:date="2015-11-30T14:25:00Z">
        <w:r w:rsidDel="009C7DCC">
          <w:rPr>
            <w:rFonts w:ascii="Times New Roman" w:hAnsi="Times New Roman" w:cs="Times New Roman"/>
            <w:color w:val="000000" w:themeColor="text1"/>
            <w:shd w:val="clear" w:color="auto" w:fill="FFFFFF"/>
          </w:rPr>
          <w:delText>A través del</w:delText>
        </w:r>
      </w:del>
      <w:ins w:id="671" w:author="TOSHIBA" w:date="2015-10-29T10:09:00Z">
        <w:del w:id="672" w:author="Dayrtman Fajardo Vásquez" w:date="2015-11-30T14:25:00Z">
          <w:r w:rsidR="0078586E" w:rsidDel="009C7DCC">
            <w:rPr>
              <w:rFonts w:ascii="Times New Roman" w:hAnsi="Times New Roman" w:cs="Times New Roman"/>
              <w:color w:val="000000" w:themeColor="text1"/>
              <w:shd w:val="clear" w:color="auto" w:fill="FFFFFF"/>
            </w:rPr>
            <w:delText xml:space="preserve"> </w:delText>
          </w:r>
        </w:del>
      </w:ins>
      <w:ins w:id="673" w:author="EUGENIA ARCE LONDONO" w:date="2015-04-29T09:25:00Z">
        <w:del w:id="674" w:author="Dayrtman Fajardo Vásquez" w:date="2015-11-30T14:25:00Z">
          <w:r w:rsidDel="009C7DCC">
            <w:rPr>
              <w:rFonts w:ascii="Times New Roman" w:hAnsi="Times New Roman" w:cs="Times New Roman"/>
              <w:color w:val="000000" w:themeColor="text1"/>
              <w:shd w:val="clear" w:color="auto" w:fill="FFFFFF"/>
            </w:rPr>
            <w:delText>de ese</w:delText>
          </w:r>
        </w:del>
      </w:ins>
      <w:del w:id="675" w:author="Dayrtman Fajardo Vásquez" w:date="2015-11-30T14:25:00Z">
        <w:r w:rsidDel="009C7DCC">
          <w:rPr>
            <w:rFonts w:ascii="Times New Roman" w:hAnsi="Times New Roman" w:cs="Times New Roman"/>
            <w:color w:val="000000" w:themeColor="text1"/>
            <w:shd w:val="clear" w:color="auto" w:fill="FFFFFF"/>
          </w:rPr>
          <w:delText xml:space="preserve"> </w:delText>
        </w:r>
        <w:r w:rsidRPr="001726C4" w:rsidDel="009C7DCC">
          <w:rPr>
            <w:rFonts w:ascii="Times New Roman" w:hAnsi="Times New Roman" w:cs="Times New Roman"/>
            <w:b/>
            <w:color w:val="000000" w:themeColor="text1"/>
          </w:rPr>
          <w:delText>Tratado de la Comunidad Europea del Carbón y del Acero</w:delText>
        </w:r>
        <w:r w:rsidDel="009C7DCC">
          <w:rPr>
            <w:rFonts w:ascii="Times New Roman" w:hAnsi="Times New Roman" w:cs="Times New Roman"/>
            <w:color w:val="000000" w:themeColor="text1"/>
            <w:shd w:val="clear" w:color="auto" w:fill="FFFFFF"/>
          </w:rPr>
          <w:delText xml:space="preserve">, </w:delText>
        </w:r>
        <w:r w:rsidRPr="001726C4" w:rsidDel="009C7DCC">
          <w:rPr>
            <w:rFonts w:ascii="Times New Roman" w:hAnsi="Times New Roman" w:cs="Times New Roman"/>
            <w:color w:val="000000" w:themeColor="text1"/>
            <w:shd w:val="clear" w:color="auto" w:fill="FFFFFF"/>
          </w:rPr>
          <w:delText>seis países europeos:</w:delText>
        </w:r>
      </w:del>
      <w:ins w:id="676" w:author="EUGENIA ARCE LONDONO" w:date="2015-04-29T09:25:00Z">
        <w:del w:id="677" w:author="Dayrtman Fajardo Vásquez" w:date="2015-11-30T14:25:00Z">
          <w:r w:rsidDel="009C7DCC">
            <w:rPr>
              <w:rFonts w:ascii="Times New Roman" w:hAnsi="Times New Roman" w:cs="Times New Roman"/>
              <w:color w:val="000000" w:themeColor="text1"/>
              <w:shd w:val="clear" w:color="auto" w:fill="FFFFFF"/>
            </w:rPr>
            <w:delText xml:space="preserve"> </w:delText>
          </w:r>
          <w:r w:rsidRPr="001726C4" w:rsidDel="009C7DCC">
            <w:rPr>
              <w:rFonts w:ascii="Times New Roman" w:hAnsi="Times New Roman" w:cs="Times New Roman"/>
              <w:color w:val="000000" w:themeColor="text1"/>
              <w:shd w:val="clear" w:color="auto" w:fill="FFFFFF"/>
            </w:rPr>
            <w:delText xml:space="preserve">crearon la </w:delText>
          </w:r>
          <w:r w:rsidRPr="001726C4" w:rsidDel="009C7DCC">
            <w:rPr>
              <w:rFonts w:ascii="Times New Roman" w:hAnsi="Times New Roman" w:cs="Times New Roman"/>
              <w:b/>
              <w:color w:val="000000" w:themeColor="text1"/>
              <w:shd w:val="clear" w:color="auto" w:fill="FFFFFF"/>
            </w:rPr>
            <w:delText>Comunidad Europea del Carbón y del Acero</w:delText>
          </w:r>
        </w:del>
      </w:ins>
      <w:ins w:id="678" w:author="TOSHIBA" w:date="2015-10-29T10:11:00Z">
        <w:del w:id="679" w:author="Dayrtman Fajardo Vásquez" w:date="2015-11-30T14:25:00Z">
          <w:r w:rsidR="0078586E" w:rsidDel="009C7DCC">
            <w:rPr>
              <w:rFonts w:ascii="Times New Roman" w:hAnsi="Times New Roman" w:cs="Times New Roman"/>
              <w:b/>
              <w:color w:val="000000" w:themeColor="text1"/>
              <w:shd w:val="clear" w:color="auto" w:fill="FFFFFF"/>
            </w:rPr>
            <w:delText xml:space="preserve">: </w:delText>
          </w:r>
        </w:del>
      </w:ins>
      <w:ins w:id="680" w:author="EUGENIA ARCE LONDONO" w:date="2015-04-29T09:25:00Z">
        <w:del w:id="681" w:author="Dayrtman Fajardo Vásquez" w:date="2015-11-30T14:25:00Z">
          <w:r w:rsidDel="009C7DCC">
            <w:rPr>
              <w:rFonts w:ascii="Times New Roman" w:hAnsi="Times New Roman" w:cs="Times New Roman"/>
              <w:color w:val="000000" w:themeColor="text1"/>
              <w:shd w:val="clear" w:color="auto" w:fill="FFFFFF"/>
            </w:rPr>
            <w:delText>, integrada por</w:delText>
          </w:r>
        </w:del>
      </w:ins>
      <w:del w:id="682" w:author="Dayrtman Fajardo Vásquez" w:date="2015-11-30T14:25:00Z">
        <w:r w:rsidRPr="001726C4" w:rsidDel="009C7DCC">
          <w:rPr>
            <w:rFonts w:ascii="Times New Roman" w:hAnsi="Times New Roman" w:cs="Times New Roman"/>
            <w:color w:val="000000" w:themeColor="text1"/>
            <w:shd w:val="clear" w:color="auto" w:fill="FFFFFF"/>
          </w:rPr>
          <w:delText xml:space="preserve"> Alemania, Bélgica, Francia, Italia, Luxemburgo y los Países Bajos, crearon la </w:delText>
        </w:r>
        <w:r w:rsidRPr="001726C4" w:rsidDel="009C7DCC">
          <w:rPr>
            <w:rFonts w:ascii="Times New Roman" w:hAnsi="Times New Roman" w:cs="Times New Roman"/>
            <w:b/>
            <w:color w:val="000000" w:themeColor="text1"/>
            <w:shd w:val="clear" w:color="auto" w:fill="FFFFFF"/>
          </w:rPr>
          <w:delText>Comunidad Europea del Carbón y del Acero.</w:delText>
        </w:r>
      </w:del>
      <w:ins w:id="683" w:author="EUGENIA ARCE LONDONO" w:date="2015-04-29T09:25:00Z">
        <w:del w:id="684" w:author="Dayrtman Fajardo Vásquez" w:date="2015-11-30T14:25:00Z">
          <w:r w:rsidRPr="001726C4" w:rsidDel="009C7DCC">
            <w:rPr>
              <w:rFonts w:ascii="Times New Roman" w:hAnsi="Times New Roman" w:cs="Times New Roman"/>
              <w:b/>
              <w:color w:val="000000" w:themeColor="text1"/>
              <w:shd w:val="clear" w:color="auto" w:fill="FFFFFF"/>
            </w:rPr>
            <w:delText>.</w:delText>
          </w:r>
        </w:del>
      </w:ins>
      <w:del w:id="685" w:author="Dayrtman Fajardo Vásquez" w:date="2015-11-30T14:25:00Z">
        <w:r w:rsidDel="009C7DCC">
          <w:rPr>
            <w:rFonts w:ascii="Times New Roman" w:hAnsi="Times New Roman" w:cs="Times New Roman"/>
            <w:color w:val="000000" w:themeColor="text1"/>
            <w:shd w:val="clear" w:color="auto" w:fill="FFFFFF"/>
          </w:rPr>
          <w:delText xml:space="preserve"> En é</w:delText>
        </w:r>
        <w:r w:rsidRPr="001726C4" w:rsidDel="009C7DCC">
          <w:rPr>
            <w:rFonts w:ascii="Times New Roman" w:hAnsi="Times New Roman" w:cs="Times New Roman"/>
            <w:color w:val="000000" w:themeColor="text1"/>
            <w:shd w:val="clear" w:color="auto" w:fill="FFFFFF"/>
          </w:rPr>
          <w:delText>ste</w:delText>
        </w:r>
      </w:del>
      <w:ins w:id="686" w:author="TOSHIBA" w:date="2015-10-29T10:11:00Z">
        <w:del w:id="687" w:author="Dayrtman Fajardo Vásquez" w:date="2015-11-30T14:25:00Z">
          <w:r w:rsidR="0078586E" w:rsidDel="009C7DCC">
            <w:rPr>
              <w:rFonts w:ascii="Times New Roman" w:hAnsi="Times New Roman" w:cs="Times New Roman"/>
              <w:color w:val="000000" w:themeColor="text1"/>
              <w:shd w:val="clear" w:color="auto" w:fill="FFFFFF"/>
            </w:rPr>
            <w:delText xml:space="preserve"> </w:delText>
          </w:r>
        </w:del>
      </w:ins>
      <w:ins w:id="688" w:author="EUGENIA ARCE LONDONO" w:date="2015-04-29T09:25:00Z">
        <w:del w:id="689" w:author="Dayrtman Fajardo Vásquez" w:date="2015-11-30T14:25:00Z">
          <w:r w:rsidDel="009C7DCC">
            <w:rPr>
              <w:rFonts w:ascii="Times New Roman" w:hAnsi="Times New Roman" w:cs="Times New Roman"/>
              <w:color w:val="000000" w:themeColor="text1"/>
              <w:shd w:val="clear" w:color="auto" w:fill="FFFFFF"/>
            </w:rPr>
            <w:delText>e</w:delText>
          </w:r>
          <w:r w:rsidRPr="001726C4" w:rsidDel="009C7DCC">
            <w:rPr>
              <w:rFonts w:ascii="Times New Roman" w:hAnsi="Times New Roman" w:cs="Times New Roman"/>
              <w:color w:val="000000" w:themeColor="text1"/>
              <w:shd w:val="clear" w:color="auto" w:fill="FFFFFF"/>
            </w:rPr>
            <w:delText>ste</w:delText>
          </w:r>
        </w:del>
      </w:ins>
      <w:del w:id="690" w:author="Dayrtman Fajardo Vásquez" w:date="2015-11-30T14:25:00Z">
        <w:r w:rsidRPr="001726C4" w:rsidDel="009C7DCC">
          <w:rPr>
            <w:rFonts w:ascii="Times New Roman" w:hAnsi="Times New Roman" w:cs="Times New Roman"/>
            <w:color w:val="000000" w:themeColor="text1"/>
            <w:shd w:val="clear" w:color="auto" w:fill="FFFFFF"/>
          </w:rPr>
          <w:delText xml:space="preserve"> acuerdo, los países se comprometieron a trabajar conjuntamente para tener el control del acero</w:delText>
        </w:r>
        <w:r w:rsidDel="009C7DCC">
          <w:rPr>
            <w:rFonts w:ascii="Times New Roman" w:hAnsi="Times New Roman" w:cs="Times New Roman"/>
            <w:color w:val="000000" w:themeColor="text1"/>
            <w:shd w:val="clear" w:color="auto" w:fill="FFFFFF"/>
          </w:rPr>
          <w:delText xml:space="preserve"> con el fin de utilizarlo en</w:delText>
        </w:r>
        <w:r w:rsidRPr="001726C4" w:rsidDel="009C7DCC">
          <w:rPr>
            <w:rFonts w:ascii="Times New Roman" w:hAnsi="Times New Roman" w:cs="Times New Roman"/>
            <w:color w:val="000000" w:themeColor="text1"/>
            <w:shd w:val="clear" w:color="auto" w:fill="FFFFFF"/>
          </w:rPr>
          <w:delText xml:space="preserve"> la elaboración de</w:delText>
        </w:r>
        <w:r w:rsidDel="009C7DCC">
          <w:rPr>
            <w:rFonts w:ascii="Times New Roman" w:hAnsi="Times New Roman" w:cs="Times New Roman"/>
            <w:color w:val="000000" w:themeColor="text1"/>
            <w:shd w:val="clear" w:color="auto" w:fill="FFFFFF"/>
          </w:rPr>
          <w:delText xml:space="preserve"> las armas,</w:delText>
        </w:r>
        <w:r w:rsidRPr="001726C4" w:rsidDel="009C7DCC">
          <w:rPr>
            <w:rFonts w:ascii="Times New Roman" w:hAnsi="Times New Roman" w:cs="Times New Roman"/>
            <w:color w:val="000000" w:themeColor="text1"/>
            <w:shd w:val="clear" w:color="auto" w:fill="FFFFFF"/>
          </w:rPr>
          <w:delText xml:space="preserve"> </w:delText>
        </w:r>
        <w:r w:rsidDel="009C7DCC">
          <w:rPr>
            <w:rFonts w:ascii="Times New Roman" w:hAnsi="Times New Roman" w:cs="Times New Roman"/>
            <w:color w:val="000000" w:themeColor="text1"/>
            <w:shd w:val="clear" w:color="auto" w:fill="FFFFFF"/>
          </w:rPr>
          <w:delText xml:space="preserve">en </w:delText>
        </w:r>
        <w:r w:rsidRPr="001726C4" w:rsidDel="009C7DCC">
          <w:rPr>
            <w:rFonts w:ascii="Times New Roman" w:hAnsi="Times New Roman" w:cs="Times New Roman"/>
            <w:color w:val="000000" w:themeColor="text1"/>
            <w:shd w:val="clear" w:color="auto" w:fill="FFFFFF"/>
          </w:rPr>
          <w:delText xml:space="preserve">la producción de las fábricas y </w:delText>
        </w:r>
      </w:del>
      <w:ins w:id="691" w:author="EUGENIA ARCE LONDONO" w:date="2015-04-29T09:25:00Z">
        <w:del w:id="692" w:author="Dayrtman Fajardo Vásquez" w:date="2015-11-30T14:25:00Z">
          <w:r w:rsidRPr="001726C4" w:rsidDel="009C7DCC">
            <w:rPr>
              <w:rFonts w:ascii="Times New Roman" w:hAnsi="Times New Roman" w:cs="Times New Roman"/>
              <w:color w:val="000000" w:themeColor="text1"/>
              <w:shd w:val="clear" w:color="auto" w:fill="FFFFFF"/>
            </w:rPr>
            <w:delText>e</w:delText>
          </w:r>
          <w:r w:rsidDel="009C7DCC">
            <w:rPr>
              <w:rFonts w:ascii="Times New Roman" w:hAnsi="Times New Roman" w:cs="Times New Roman"/>
              <w:color w:val="000000" w:themeColor="text1"/>
              <w:shd w:val="clear" w:color="auto" w:fill="FFFFFF"/>
            </w:rPr>
            <w:delText xml:space="preserve">n </w:delText>
          </w:r>
        </w:del>
      </w:ins>
      <w:del w:id="693" w:author="Dayrtman Fajardo Vásquez" w:date="2015-11-30T14:25:00Z">
        <w:r w:rsidDel="009C7DCC">
          <w:rPr>
            <w:rFonts w:ascii="Times New Roman" w:hAnsi="Times New Roman" w:cs="Times New Roman"/>
            <w:color w:val="000000" w:themeColor="text1"/>
            <w:shd w:val="clear" w:color="auto" w:fill="FFFFFF"/>
          </w:rPr>
          <w:delText>e</w:delText>
        </w:r>
        <w:r w:rsidRPr="001726C4" w:rsidDel="009C7DCC">
          <w:rPr>
            <w:rFonts w:ascii="Times New Roman" w:hAnsi="Times New Roman" w:cs="Times New Roman"/>
            <w:color w:val="000000" w:themeColor="text1"/>
            <w:shd w:val="clear" w:color="auto" w:fill="FFFFFF"/>
          </w:rPr>
          <w:delText>l funcionamiento del transporte</w:delText>
        </w:r>
        <w:r w:rsidDel="009C7DCC">
          <w:rPr>
            <w:rFonts w:ascii="Times New Roman" w:hAnsi="Times New Roman" w:cs="Times New Roman"/>
            <w:color w:val="000000" w:themeColor="text1"/>
          </w:rPr>
          <w:delText xml:space="preserve">. </w:delText>
        </w:r>
      </w:del>
    </w:p>
    <w:p w14:paraId="38AA5FD1" w14:textId="77777777" w:rsidR="00E76345" w:rsidRDefault="00E76345" w:rsidP="00E76345">
      <w:pPr>
        <w:spacing w:after="0"/>
        <w:jc w:val="both"/>
        <w:rPr>
          <w:rFonts w:ascii="Times New Roman" w:hAnsi="Times New Roman" w:cs="Times New Roman"/>
          <w:color w:val="000000" w:themeColor="text1"/>
        </w:rPr>
      </w:pPr>
    </w:p>
    <w:p w14:paraId="7B2AB1C2" w14:textId="77777777" w:rsidR="00E76345" w:rsidRPr="001726C4" w:rsidRDefault="00E76345" w:rsidP="00E76345">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En 1957 se </w:t>
      </w:r>
      <w:del w:id="694" w:author="EUGENIA ARCE LONDONO" w:date="2015-04-29T09:25:00Z">
        <w:r w:rsidRPr="001726C4">
          <w:rPr>
            <w:rFonts w:ascii="Times New Roman" w:hAnsi="Times New Roman" w:cs="Times New Roman"/>
            <w:color w:val="000000" w:themeColor="text1"/>
          </w:rPr>
          <w:delText>firma</w:delText>
        </w:r>
      </w:del>
      <w:ins w:id="695" w:author="TOSHIBA" w:date="2015-10-29T10:12:00Z">
        <w:r w:rsidR="00C95920">
          <w:rPr>
            <w:rFonts w:ascii="Times New Roman" w:hAnsi="Times New Roman" w:cs="Times New Roman"/>
            <w:color w:val="000000" w:themeColor="text1"/>
          </w:rPr>
          <w:t xml:space="preserve"> </w:t>
        </w:r>
      </w:ins>
      <w:ins w:id="696" w:author="EUGENIA ARCE LONDONO" w:date="2015-04-29T09:25:00Z">
        <w:r>
          <w:rPr>
            <w:rFonts w:ascii="Times New Roman" w:hAnsi="Times New Roman" w:cs="Times New Roman"/>
            <w:color w:val="000000" w:themeColor="text1"/>
          </w:rPr>
          <w:t>firmó</w:t>
        </w:r>
      </w:ins>
      <w:r w:rsidRPr="001726C4">
        <w:rPr>
          <w:rFonts w:ascii="Times New Roman" w:hAnsi="Times New Roman" w:cs="Times New Roman"/>
          <w:color w:val="000000" w:themeColor="text1"/>
        </w:rPr>
        <w:t xml:space="preserve"> el </w:t>
      </w:r>
      <w:r w:rsidRPr="001726C4">
        <w:rPr>
          <w:rFonts w:ascii="Times New Roman" w:hAnsi="Times New Roman" w:cs="Times New Roman"/>
          <w:b/>
          <w:color w:val="000000" w:themeColor="text1"/>
        </w:rPr>
        <w:t>Tratado de Roma</w:t>
      </w:r>
      <w:r>
        <w:rPr>
          <w:rFonts w:ascii="Times New Roman" w:hAnsi="Times New Roman" w:cs="Times New Roman"/>
          <w:color w:val="000000" w:themeColor="text1"/>
        </w:rPr>
        <w:t>. A través de</w:t>
      </w:r>
      <w:del w:id="697" w:author="TOSHIBA" w:date="2015-10-28T12:15:00Z">
        <w:r w:rsidDel="00225EC7">
          <w:rPr>
            <w:rFonts w:ascii="Times New Roman" w:hAnsi="Times New Roman" w:cs="Times New Roman"/>
            <w:color w:val="000000" w:themeColor="text1"/>
          </w:rPr>
          <w:delText xml:space="preserve"> </w:delText>
        </w:r>
        <w:r w:rsidRPr="001726C4" w:rsidDel="00225EC7">
          <w:rPr>
            <w:rFonts w:ascii="Times New Roman" w:hAnsi="Times New Roman" w:cs="Times New Roman"/>
            <w:color w:val="000000" w:themeColor="text1"/>
          </w:rPr>
          <w:delText xml:space="preserve"> </w:delText>
        </w:r>
      </w:del>
      <w:ins w:id="698" w:author="TOSHIBA" w:date="2015-10-28T12:15:00Z">
        <w:r w:rsidR="00225EC7">
          <w:rPr>
            <w:rFonts w:ascii="Times New Roman" w:hAnsi="Times New Roman" w:cs="Times New Roman"/>
            <w:color w:val="000000" w:themeColor="text1"/>
          </w:rPr>
          <w:t xml:space="preserve"> </w:t>
        </w:r>
      </w:ins>
      <w:del w:id="699" w:author="EUGENIA ARCE LONDONO" w:date="2015-04-29T09:25:00Z">
        <w:r w:rsidRPr="001726C4">
          <w:rPr>
            <w:rFonts w:ascii="Times New Roman" w:hAnsi="Times New Roman" w:cs="Times New Roman"/>
            <w:color w:val="000000" w:themeColor="text1"/>
          </w:rPr>
          <w:delText>éste</w:delText>
        </w:r>
      </w:del>
      <w:ins w:id="700" w:author="TOSHIBA" w:date="2015-10-29T10:12:00Z">
        <w:r w:rsidR="00C95920">
          <w:rPr>
            <w:rFonts w:ascii="Times New Roman" w:hAnsi="Times New Roman" w:cs="Times New Roman"/>
            <w:color w:val="000000" w:themeColor="text1"/>
          </w:rPr>
          <w:t xml:space="preserve"> </w:t>
        </w:r>
      </w:ins>
      <w:ins w:id="701" w:author="EUGENIA ARCE LONDONO" w:date="2015-04-29T09:25:00Z">
        <w:r>
          <w:rPr>
            <w:rFonts w:ascii="Times New Roman" w:hAnsi="Times New Roman" w:cs="Times New Roman"/>
            <w:color w:val="000000" w:themeColor="text1"/>
          </w:rPr>
          <w:t>este</w:t>
        </w:r>
      </w:ins>
      <w:r>
        <w:rPr>
          <w:rFonts w:ascii="Times New Roman" w:hAnsi="Times New Roman" w:cs="Times New Roman"/>
          <w:color w:val="000000" w:themeColor="text1"/>
        </w:rPr>
        <w:t xml:space="preserve"> tratado se </w:t>
      </w:r>
      <w:del w:id="702" w:author="EUGENIA ARCE LONDONO" w:date="2015-04-29T09:25:00Z">
        <w:r w:rsidRPr="001726C4">
          <w:rPr>
            <w:rFonts w:ascii="Times New Roman" w:hAnsi="Times New Roman" w:cs="Times New Roman"/>
            <w:color w:val="000000" w:themeColor="text1"/>
          </w:rPr>
          <w:delText>constituye</w:delText>
        </w:r>
      </w:del>
      <w:ins w:id="703" w:author="TOSHIBA" w:date="2015-10-29T10:12:00Z">
        <w:r w:rsidR="00C95920">
          <w:rPr>
            <w:rFonts w:ascii="Times New Roman" w:hAnsi="Times New Roman" w:cs="Times New Roman"/>
            <w:color w:val="000000" w:themeColor="text1"/>
          </w:rPr>
          <w:t xml:space="preserve"> </w:t>
        </w:r>
      </w:ins>
      <w:ins w:id="704" w:author="EUGENIA ARCE LONDONO" w:date="2015-04-29T09:25:00Z">
        <w:r>
          <w:rPr>
            <w:rFonts w:ascii="Times New Roman" w:hAnsi="Times New Roman" w:cs="Times New Roman"/>
            <w:color w:val="000000" w:themeColor="text1"/>
          </w:rPr>
          <w:t>constituyó</w:t>
        </w:r>
      </w:ins>
      <w:r w:rsidRPr="001726C4">
        <w:rPr>
          <w:rFonts w:ascii="Times New Roman" w:hAnsi="Times New Roman" w:cs="Times New Roman"/>
          <w:color w:val="000000" w:themeColor="text1"/>
        </w:rPr>
        <w:t xml:space="preserve"> la Comunidad Económica Europea (CEE) o </w:t>
      </w:r>
      <w:del w:id="705" w:author="EUGENIA ARCE LONDONO" w:date="2015-04-29T09:25:00Z">
        <w:r w:rsidRPr="001726C4">
          <w:rPr>
            <w:rFonts w:ascii="Times New Roman" w:hAnsi="Times New Roman" w:cs="Times New Roman"/>
            <w:color w:val="000000" w:themeColor="text1"/>
          </w:rPr>
          <w:delText>mercado común europeo.</w:delText>
        </w:r>
      </w:del>
      <w:ins w:id="706" w:author="TOSHIBA" w:date="2015-10-29T10:12:00Z">
        <w:r w:rsidR="00C95920">
          <w:rPr>
            <w:rFonts w:ascii="Times New Roman" w:hAnsi="Times New Roman" w:cs="Times New Roman"/>
            <w:color w:val="000000" w:themeColor="text1"/>
          </w:rPr>
          <w:t xml:space="preserve"> </w:t>
        </w:r>
      </w:ins>
      <w:ins w:id="707" w:author="EUGENIA ARCE LONDONO" w:date="2015-04-29T09:25:00Z">
        <w:r>
          <w:rPr>
            <w:rFonts w:ascii="Times New Roman" w:hAnsi="Times New Roman" w:cs="Times New Roman"/>
            <w:color w:val="000000" w:themeColor="text1"/>
          </w:rPr>
          <w:t>M</w:t>
        </w:r>
        <w:r w:rsidRPr="001726C4">
          <w:rPr>
            <w:rFonts w:ascii="Times New Roman" w:hAnsi="Times New Roman" w:cs="Times New Roman"/>
            <w:color w:val="000000" w:themeColor="text1"/>
          </w:rPr>
          <w:t xml:space="preserve">ercado </w:t>
        </w:r>
        <w:r>
          <w:rPr>
            <w:rFonts w:ascii="Times New Roman" w:hAnsi="Times New Roman" w:cs="Times New Roman"/>
            <w:color w:val="000000" w:themeColor="text1"/>
          </w:rPr>
          <w:t>C</w:t>
        </w:r>
        <w:r w:rsidRPr="001726C4">
          <w:rPr>
            <w:rFonts w:ascii="Times New Roman" w:hAnsi="Times New Roman" w:cs="Times New Roman"/>
            <w:color w:val="000000" w:themeColor="text1"/>
          </w:rPr>
          <w:t xml:space="preserve">omún </w:t>
        </w:r>
        <w:r>
          <w:rPr>
            <w:rFonts w:ascii="Times New Roman" w:hAnsi="Times New Roman" w:cs="Times New Roman"/>
            <w:color w:val="000000" w:themeColor="text1"/>
          </w:rPr>
          <w:t>E</w:t>
        </w:r>
        <w:r w:rsidRPr="001726C4">
          <w:rPr>
            <w:rFonts w:ascii="Times New Roman" w:hAnsi="Times New Roman" w:cs="Times New Roman"/>
            <w:color w:val="000000" w:themeColor="text1"/>
          </w:rPr>
          <w:t>uropeo.</w:t>
        </w:r>
      </w:ins>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Este tratado </w:t>
      </w:r>
      <w:r w:rsidRPr="001726C4">
        <w:rPr>
          <w:rFonts w:ascii="Times New Roman" w:hAnsi="Times New Roman" w:cs="Times New Roman"/>
          <w:color w:val="000000" w:themeColor="text1"/>
        </w:rPr>
        <w:t>quedó redefinido por el </w:t>
      </w:r>
      <w:del w:id="708" w:author="EUGENIA ARCE LONDONO" w:date="2015-04-29T09:25:00Z">
        <w:r w:rsidRPr="001726C4">
          <w:rPr>
            <w:rFonts w:ascii="Times New Roman" w:hAnsi="Times New Roman" w:cs="Times New Roman"/>
            <w:b/>
            <w:color w:val="000000" w:themeColor="text1"/>
          </w:rPr>
          <w:delText>tratado</w:delText>
        </w:r>
      </w:del>
      <w:ins w:id="709" w:author="TOSHIBA" w:date="2015-10-29T10:13:00Z">
        <w:r w:rsidR="00C95920">
          <w:rPr>
            <w:rFonts w:ascii="Times New Roman" w:hAnsi="Times New Roman" w:cs="Times New Roman"/>
            <w:b/>
            <w:color w:val="000000" w:themeColor="text1"/>
          </w:rPr>
          <w:t xml:space="preserve"> </w:t>
        </w:r>
      </w:ins>
      <w:ins w:id="710" w:author="EUGENIA ARCE LONDONO" w:date="2015-04-29T09:25:00Z">
        <w:r>
          <w:rPr>
            <w:rFonts w:ascii="Times New Roman" w:hAnsi="Times New Roman" w:cs="Times New Roman"/>
            <w:b/>
            <w:color w:val="000000" w:themeColor="text1"/>
          </w:rPr>
          <w:t>T</w:t>
        </w:r>
        <w:r w:rsidRPr="001726C4">
          <w:rPr>
            <w:rFonts w:ascii="Times New Roman" w:hAnsi="Times New Roman" w:cs="Times New Roman"/>
            <w:b/>
            <w:color w:val="000000" w:themeColor="text1"/>
          </w:rPr>
          <w:t>ratado</w:t>
        </w:r>
      </w:ins>
      <w:r w:rsidRPr="001726C4">
        <w:rPr>
          <w:rFonts w:ascii="Times New Roman" w:hAnsi="Times New Roman" w:cs="Times New Roman"/>
          <w:b/>
          <w:color w:val="000000" w:themeColor="text1"/>
        </w:rPr>
        <w:t xml:space="preserve"> de Maastricht</w:t>
      </w:r>
      <w:r w:rsidRPr="001726C4">
        <w:rPr>
          <w:rFonts w:ascii="Times New Roman" w:hAnsi="Times New Roman" w:cs="Times New Roman"/>
          <w:color w:val="000000" w:themeColor="text1"/>
        </w:rPr>
        <w:t> (1992)</w:t>
      </w:r>
      <w:r>
        <w:rPr>
          <w:rFonts w:ascii="Times New Roman" w:hAnsi="Times New Roman" w:cs="Times New Roman"/>
          <w:color w:val="000000" w:themeColor="text1"/>
        </w:rPr>
        <w:t xml:space="preserve">, </w:t>
      </w:r>
      <w:ins w:id="711" w:author="TOSHIBA" w:date="2015-10-29T10:14:00Z">
        <w:r w:rsidR="00C95920">
          <w:rPr>
            <w:rFonts w:ascii="Times New Roman" w:hAnsi="Times New Roman" w:cs="Times New Roman"/>
            <w:color w:val="000000" w:themeColor="text1"/>
          </w:rPr>
          <w:t xml:space="preserve">en el que </w:t>
        </w:r>
      </w:ins>
      <w:del w:id="712" w:author="TOSHIBA" w:date="2015-10-29T10:14:00Z">
        <w:r w:rsidDel="00C95920">
          <w:rPr>
            <w:rFonts w:ascii="Times New Roman" w:hAnsi="Times New Roman" w:cs="Times New Roman"/>
            <w:color w:val="000000" w:themeColor="text1"/>
          </w:rPr>
          <w:delText>gracias al cual,</w:delText>
        </w:r>
        <w:r w:rsidRPr="001726C4" w:rsidDel="00C95920">
          <w:rPr>
            <w:rFonts w:ascii="Times New Roman" w:hAnsi="Times New Roman" w:cs="Times New Roman"/>
            <w:color w:val="000000" w:themeColor="text1"/>
          </w:rPr>
          <w:delText xml:space="preserve"> </w:delText>
        </w:r>
      </w:del>
      <w:ins w:id="713" w:author="TOSHIBA" w:date="2015-10-29T10:14:00Z">
        <w:r w:rsidR="00C95920">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la CEE pasó a denominarse </w:t>
      </w:r>
      <w:r w:rsidRPr="001726C4">
        <w:rPr>
          <w:rFonts w:ascii="Times New Roman" w:hAnsi="Times New Roman" w:cs="Times New Roman"/>
          <w:b/>
          <w:color w:val="000000" w:themeColor="text1"/>
        </w:rPr>
        <w:t>Unión Europea (UE).</w:t>
      </w:r>
    </w:p>
    <w:p w14:paraId="2FF261B4" w14:textId="77777777" w:rsidR="00E76345" w:rsidRPr="001726C4" w:rsidRDefault="00E76345" w:rsidP="00E76345">
      <w:pPr>
        <w:spacing w:after="0"/>
        <w:jc w:val="both"/>
        <w:rPr>
          <w:rFonts w:ascii="Times New Roman" w:hAnsi="Times New Roman" w:cs="Times New Roman"/>
          <w:color w:val="000000" w:themeColor="text1"/>
        </w:rPr>
      </w:pPr>
    </w:p>
    <w:p w14:paraId="009B048C" w14:textId="77777777" w:rsidR="00E76345" w:rsidRPr="001726C4" w:rsidRDefault="00E76345" w:rsidP="00E76345">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5AAC5341" w14:textId="77777777" w:rsidTr="008C38A3">
        <w:tc>
          <w:tcPr>
            <w:tcW w:w="9054" w:type="dxa"/>
            <w:gridSpan w:val="2"/>
            <w:shd w:val="clear" w:color="auto" w:fill="0D0D0D" w:themeFill="text1" w:themeFillTint="F2"/>
          </w:tcPr>
          <w:p w14:paraId="560A0D47" w14:textId="77777777" w:rsidR="00E76345" w:rsidRPr="001726C4" w:rsidRDefault="00E76345" w:rsidP="008C38A3">
            <w:pPr>
              <w:spacing w:before="2" w:after="2"/>
              <w:jc w:val="center"/>
              <w:rPr>
                <w:rFonts w:ascii="Times New Roman" w:hAnsi="Times New Roman" w:cs="Times New Roman"/>
                <w:b/>
                <w:color w:val="000000" w:themeColor="text1"/>
              </w:rPr>
            </w:pPr>
            <w:r w:rsidRPr="00D03B01">
              <w:rPr>
                <w:rFonts w:ascii="Times New Roman" w:hAnsi="Times New Roman" w:cs="Times New Roman"/>
                <w:b/>
                <w:color w:val="FFFFFF" w:themeColor="background1"/>
              </w:rPr>
              <w:t>Imagen (fotografía, gráfica o ilustración)</w:t>
            </w:r>
          </w:p>
        </w:tc>
      </w:tr>
      <w:tr w:rsidR="00E76345" w:rsidRPr="001726C4" w14:paraId="19B3D37F" w14:textId="77777777" w:rsidTr="008C38A3">
        <w:tc>
          <w:tcPr>
            <w:tcW w:w="2518" w:type="dxa"/>
          </w:tcPr>
          <w:p w14:paraId="2002D096"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708DA84"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Pr="001726C4">
              <w:rPr>
                <w:rFonts w:ascii="Times New Roman" w:hAnsi="Times New Roman" w:cs="Times New Roman"/>
                <w:color w:val="000000" w:themeColor="text1"/>
              </w:rPr>
              <w:t>_IMG</w:t>
            </w:r>
            <w:r>
              <w:rPr>
                <w:rFonts w:ascii="Times New Roman" w:hAnsi="Times New Roman" w:cs="Times New Roman"/>
                <w:color w:val="000000" w:themeColor="text1"/>
              </w:rPr>
              <w:t>40</w:t>
            </w:r>
          </w:p>
        </w:tc>
      </w:tr>
      <w:tr w:rsidR="00E76345" w:rsidRPr="001726C4" w14:paraId="5B46B5C1" w14:textId="77777777" w:rsidTr="008C38A3">
        <w:tc>
          <w:tcPr>
            <w:tcW w:w="2518" w:type="dxa"/>
          </w:tcPr>
          <w:p w14:paraId="22C564F0"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09BE0EB4"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D15C73F" wp14:editId="4789B951">
                  <wp:extent cx="2545063" cy="1644555"/>
                  <wp:effectExtent l="0" t="0" r="8255" b="0"/>
                  <wp:docPr id="12" name="Imagen 12" descr="http://profesores.aulaplaneta.com/DNNPlayerPackages/Package10654/InfoGuion/cuadernoestudio/images_xml/MS_3C_20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654/InfoGuion/cuadernoestudio/images_xml/MS_3C_20_img4_zoo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6232" cy="1645310"/>
                          </a:xfrm>
                          <a:prstGeom prst="rect">
                            <a:avLst/>
                          </a:prstGeom>
                          <a:noFill/>
                          <a:ln>
                            <a:noFill/>
                          </a:ln>
                        </pic:spPr>
                      </pic:pic>
                    </a:graphicData>
                  </a:graphic>
                </wp:inline>
              </w:drawing>
            </w:r>
          </w:p>
        </w:tc>
      </w:tr>
      <w:tr w:rsidR="00E76345" w:rsidRPr="001726C4" w14:paraId="27F5A7E7" w14:textId="77777777" w:rsidTr="008C38A3">
        <w:tc>
          <w:tcPr>
            <w:tcW w:w="2518" w:type="dxa"/>
          </w:tcPr>
          <w:p w14:paraId="42B786F4"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15C11051" w14:textId="77777777" w:rsidR="00E76345" w:rsidRDefault="00E76345" w:rsidP="008C38A3">
            <w:pPr>
              <w:spacing w:before="2" w:after="2"/>
            </w:pPr>
            <w:proofErr w:type="spellStart"/>
            <w:r>
              <w:t>AulaPlaneta</w:t>
            </w:r>
            <w:proofErr w:type="spellEnd"/>
          </w:p>
          <w:p w14:paraId="2A9BA674"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"http://profesores.aulaplaneta.com/DNNPlayerPackages/Package10654/InfoGuion/cuadernoestudio/images_xml/MS_3C_20_img4_zoom.jpg"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http://profesores.aulaplaneta.com/DNNPlayerPackages/Package10654/InfoGuion/cuadernoestudio/images_xml/MS_3C_20_img4_zoom.jpg</w:t>
            </w:r>
            <w:r>
              <w:rPr>
                <w:rStyle w:val="Hipervnculo"/>
                <w:rFonts w:ascii="Times New Roman" w:hAnsi="Times New Roman" w:cs="Times New Roman"/>
                <w:color w:val="000000" w:themeColor="text1"/>
              </w:rPr>
              <w:fldChar w:fldCharType="end"/>
            </w:r>
          </w:p>
          <w:p w14:paraId="304D7E5E"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03A38B6D" w14:textId="77777777" w:rsidTr="008C38A3">
        <w:tc>
          <w:tcPr>
            <w:tcW w:w="2518" w:type="dxa"/>
          </w:tcPr>
          <w:p w14:paraId="163714E6"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5A297613" w14:textId="77777777" w:rsidR="00E76345" w:rsidRPr="001726C4" w:rsidRDefault="00E76345" w:rsidP="00C95920">
            <w:pPr>
              <w:spacing w:before="2" w:after="2"/>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El nacimiento de la Unión Europea representó un paso más allá de la simple unión comercial y aduanera. Significó también un importante avance hacia la consecución de una verdadera comunidad económica y política </w:t>
            </w:r>
            <w:del w:id="714" w:author="TOSHIBA" w:date="2015-10-29T10:16:00Z">
              <w:r w:rsidRPr="001726C4" w:rsidDel="00C95920">
                <w:rPr>
                  <w:rFonts w:ascii="Times New Roman" w:hAnsi="Times New Roman" w:cs="Times New Roman"/>
                  <w:color w:val="000000" w:themeColor="text1"/>
                  <w:sz w:val="20"/>
                  <w:szCs w:val="20"/>
                </w:rPr>
                <w:delText>a nivel</w:delText>
              </w:r>
            </w:del>
            <w:r w:rsidRPr="001726C4">
              <w:rPr>
                <w:rFonts w:ascii="Times New Roman" w:hAnsi="Times New Roman" w:cs="Times New Roman"/>
                <w:color w:val="000000" w:themeColor="text1"/>
                <w:sz w:val="20"/>
                <w:szCs w:val="20"/>
              </w:rPr>
              <w:t xml:space="preserve"> europe</w:t>
            </w:r>
            <w:del w:id="715" w:author="TOSHIBA" w:date="2015-10-29T10:16:00Z">
              <w:r w:rsidRPr="001726C4" w:rsidDel="00C95920">
                <w:rPr>
                  <w:rFonts w:ascii="Times New Roman" w:hAnsi="Times New Roman" w:cs="Times New Roman"/>
                  <w:color w:val="000000" w:themeColor="text1"/>
                  <w:sz w:val="20"/>
                  <w:szCs w:val="20"/>
                </w:rPr>
                <w:delText>o</w:delText>
              </w:r>
            </w:del>
            <w:ins w:id="716" w:author="TOSHIBA" w:date="2015-10-29T10:16:00Z">
              <w:r w:rsidR="00C95920">
                <w:rPr>
                  <w:rFonts w:ascii="Times New Roman" w:hAnsi="Times New Roman" w:cs="Times New Roman"/>
                  <w:color w:val="000000" w:themeColor="text1"/>
                  <w:sz w:val="20"/>
                  <w:szCs w:val="20"/>
                </w:rPr>
                <w:t>a</w:t>
              </w:r>
            </w:ins>
            <w:r w:rsidRPr="001726C4">
              <w:rPr>
                <w:rFonts w:ascii="Times New Roman" w:hAnsi="Times New Roman" w:cs="Times New Roman"/>
                <w:color w:val="000000" w:themeColor="text1"/>
                <w:sz w:val="20"/>
                <w:szCs w:val="20"/>
              </w:rPr>
              <w:t>.</w:t>
            </w:r>
          </w:p>
        </w:tc>
      </w:tr>
    </w:tbl>
    <w:p w14:paraId="342883E1" w14:textId="77777777" w:rsidR="00E76345" w:rsidRPr="001726C4" w:rsidRDefault="00E76345" w:rsidP="00E76345">
      <w:pPr>
        <w:spacing w:after="0"/>
        <w:jc w:val="both"/>
        <w:rPr>
          <w:rFonts w:ascii="Times New Roman" w:hAnsi="Times New Roman" w:cs="Times New Roman"/>
          <w:color w:val="000000" w:themeColor="text1"/>
        </w:rPr>
      </w:pPr>
    </w:p>
    <w:p w14:paraId="115819D2" w14:textId="77777777"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Actualmente</w:t>
      </w:r>
      <w:ins w:id="717" w:author="EUGENIA ARCE LONDONO" w:date="2015-04-29T09:25:00Z">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la </w:t>
      </w:r>
      <w:r w:rsidRPr="001726C4">
        <w:rPr>
          <w:rFonts w:ascii="Times New Roman" w:hAnsi="Times New Roman" w:cs="Times New Roman"/>
          <w:b/>
          <w:color w:val="000000" w:themeColor="text1"/>
        </w:rPr>
        <w:t>Unión Europea</w:t>
      </w:r>
      <w:r w:rsidRPr="001726C4">
        <w:rPr>
          <w:rFonts w:ascii="Times New Roman" w:hAnsi="Times New Roman" w:cs="Times New Roman"/>
          <w:color w:val="000000" w:themeColor="text1"/>
        </w:rPr>
        <w:t xml:space="preserve"> está conformada por </w:t>
      </w:r>
      <w:r w:rsidRPr="001726C4">
        <w:rPr>
          <w:rFonts w:ascii="Times New Roman" w:hAnsi="Times New Roman" w:cs="Times New Roman"/>
          <w:b/>
          <w:color w:val="000000" w:themeColor="text1"/>
        </w:rPr>
        <w:t>28 países</w:t>
      </w:r>
      <w:ins w:id="718" w:author="TOSHIBA" w:date="2015-10-29T10:54:00Z">
        <w:r w:rsidR="00E4260C">
          <w:rPr>
            <w:rFonts w:ascii="Times New Roman" w:hAnsi="Times New Roman" w:cs="Times New Roman"/>
            <w:b/>
            <w:color w:val="000000" w:themeColor="text1"/>
          </w:rPr>
          <w:t xml:space="preserve"> y cuenta </w:t>
        </w:r>
      </w:ins>
      <w:del w:id="719" w:author="EUGENIA ARCE LONDONO" w:date="2015-04-29T09:25:00Z">
        <w:r w:rsidRPr="008C4440">
          <w:rPr>
            <w:rFonts w:ascii="Times New Roman" w:hAnsi="Times New Roman" w:cs="Times New Roman"/>
            <w:color w:val="000000" w:themeColor="text1"/>
          </w:rPr>
          <w:delText xml:space="preserve"> </w:delText>
        </w:r>
        <w:r>
          <w:rPr>
            <w:rFonts w:ascii="Times New Roman" w:hAnsi="Times New Roman" w:cs="Times New Roman"/>
            <w:color w:val="000000" w:themeColor="text1"/>
          </w:rPr>
          <w:delText>y por los siguientes</w:delText>
        </w:r>
        <w:r w:rsidRPr="001726C4">
          <w:rPr>
            <w:rFonts w:ascii="Times New Roman" w:hAnsi="Times New Roman" w:cs="Times New Roman"/>
            <w:color w:val="000000" w:themeColor="text1"/>
          </w:rPr>
          <w:delText xml:space="preserve"> territorios </w:delText>
        </w:r>
        <w:r>
          <w:rPr>
            <w:rFonts w:ascii="Times New Roman" w:hAnsi="Times New Roman" w:cs="Times New Roman"/>
            <w:color w:val="000000" w:themeColor="text1"/>
          </w:rPr>
          <w:delText>Autónomos de</w:delText>
        </w:r>
        <w:r w:rsidRPr="001726C4">
          <w:rPr>
            <w:rFonts w:ascii="Times New Roman" w:hAnsi="Times New Roman" w:cs="Times New Roman"/>
            <w:color w:val="000000" w:themeColor="text1"/>
          </w:rPr>
          <w:delText xml:space="preserve"> </w:delText>
        </w:r>
        <w:r>
          <w:rPr>
            <w:rFonts w:ascii="Times New Roman" w:hAnsi="Times New Roman" w:cs="Times New Roman"/>
            <w:color w:val="000000" w:themeColor="text1"/>
          </w:rPr>
          <w:delText>España</w:delText>
        </w:r>
        <w:r w:rsidRPr="001726C4">
          <w:rPr>
            <w:rFonts w:ascii="Times New Roman" w:hAnsi="Times New Roman" w:cs="Times New Roman"/>
            <w:color w:val="000000" w:themeColor="text1"/>
          </w:rPr>
          <w:delText>: las Islas Canarias y las ciudades de Ceuta y Melilla de España</w:delText>
        </w:r>
      </w:del>
      <w:r w:rsidRPr="001726C4">
        <w:rPr>
          <w:rFonts w:ascii="Times New Roman" w:hAnsi="Times New Roman" w:cs="Times New Roman"/>
          <w:color w:val="000000" w:themeColor="text1"/>
        </w:rPr>
        <w:t>.</w:t>
      </w:r>
      <w:r>
        <w:rPr>
          <w:rFonts w:ascii="Times New Roman" w:hAnsi="Times New Roman" w:cs="Times New Roman"/>
          <w:color w:val="000000" w:themeColor="text1"/>
        </w:rPr>
        <w:t xml:space="preserve"> </w:t>
      </w:r>
      <w:del w:id="720" w:author="TOSHIBA" w:date="2015-10-29T10:55:00Z">
        <w:r w:rsidDel="00E4260C">
          <w:rPr>
            <w:rFonts w:ascii="Times New Roman" w:hAnsi="Times New Roman" w:cs="Times New Roman"/>
            <w:color w:val="000000" w:themeColor="text1"/>
          </w:rPr>
          <w:delText>En ella habitan</w:delText>
        </w:r>
      </w:del>
      <w:ins w:id="721" w:author="TOSHIBA" w:date="2015-10-31T12:17:00Z">
        <w:r w:rsidR="007E61E9">
          <w:rPr>
            <w:rFonts w:ascii="Times New Roman" w:hAnsi="Times New Roman" w:cs="Times New Roman"/>
            <w:color w:val="000000" w:themeColor="text1"/>
          </w:rPr>
          <w:t xml:space="preserve"> </w:t>
        </w:r>
      </w:ins>
      <w:del w:id="722" w:author="TOSHIBA" w:date="2015-10-29T10:55:00Z">
        <w:r w:rsidDel="00E4260C">
          <w:rPr>
            <w:rFonts w:ascii="Times New Roman" w:hAnsi="Times New Roman" w:cs="Times New Roman"/>
            <w:color w:val="000000" w:themeColor="text1"/>
          </w:rPr>
          <w:delText xml:space="preserve"> </w:delText>
        </w:r>
      </w:del>
      <w:proofErr w:type="gramStart"/>
      <w:r w:rsidRPr="001726C4">
        <w:rPr>
          <w:rFonts w:ascii="Times New Roman" w:hAnsi="Times New Roman" w:cs="Times New Roman"/>
          <w:color w:val="000000" w:themeColor="text1"/>
        </w:rPr>
        <w:t>aproximadamente</w:t>
      </w:r>
      <w:proofErr w:type="gramEnd"/>
      <w:r w:rsidRPr="001726C4">
        <w:rPr>
          <w:rFonts w:ascii="Times New Roman" w:hAnsi="Times New Roman" w:cs="Times New Roman"/>
          <w:color w:val="000000" w:themeColor="text1"/>
        </w:rPr>
        <w:t xml:space="preserve"> </w:t>
      </w:r>
      <w:ins w:id="723" w:author="TOSHIBA" w:date="2015-10-29T10:59:00Z">
        <w:r w:rsidR="002F1182">
          <w:rPr>
            <w:rFonts w:ascii="Times New Roman" w:hAnsi="Times New Roman" w:cs="Times New Roman"/>
            <w:color w:val="000000" w:themeColor="text1"/>
          </w:rPr>
          <w:t xml:space="preserve">con </w:t>
        </w:r>
      </w:ins>
      <w:r w:rsidRPr="001726C4">
        <w:rPr>
          <w:rFonts w:ascii="Times New Roman" w:hAnsi="Times New Roman" w:cs="Times New Roman"/>
          <w:color w:val="000000" w:themeColor="text1"/>
        </w:rPr>
        <w:t xml:space="preserve">500 millones de </w:t>
      </w:r>
      <w:r>
        <w:rPr>
          <w:rFonts w:ascii="Times New Roman" w:hAnsi="Times New Roman" w:cs="Times New Roman"/>
          <w:color w:val="000000" w:themeColor="text1"/>
        </w:rPr>
        <w:t>personas.</w:t>
      </w:r>
    </w:p>
    <w:p w14:paraId="7BE340E9" w14:textId="77777777" w:rsidR="00E76345" w:rsidRPr="001726C4" w:rsidRDefault="00E76345" w:rsidP="00E76345">
      <w:pPr>
        <w:spacing w:after="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 </w:t>
      </w:r>
    </w:p>
    <w:p w14:paraId="583E309D" w14:textId="77777777" w:rsidR="00E76345" w:rsidRPr="001726C4" w:rsidRDefault="00E76345" w:rsidP="00E76345">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Unión Europea </w:t>
      </w:r>
      <w:r>
        <w:rPr>
          <w:rFonts w:ascii="Times New Roman" w:hAnsi="Times New Roman" w:cs="Times New Roman"/>
          <w:color w:val="000000" w:themeColor="text1"/>
          <w:lang w:val="es-ES"/>
        </w:rPr>
        <w:t>tiene como temas estratégicos de su trabajo</w:t>
      </w:r>
      <w:r w:rsidRPr="001726C4">
        <w:rPr>
          <w:rFonts w:ascii="Times New Roman" w:hAnsi="Times New Roman" w:cs="Times New Roman"/>
          <w:color w:val="000000" w:themeColor="text1"/>
          <w:lang w:val="es-ES"/>
        </w:rPr>
        <w:t xml:space="preserve">: </w:t>
      </w:r>
    </w:p>
    <w:p w14:paraId="64DBEE8B" w14:textId="77777777" w:rsidR="00E76345" w:rsidRPr="001726C4" w:rsidRDefault="00E76345" w:rsidP="00E76345">
      <w:pPr>
        <w:spacing w:after="0"/>
        <w:jc w:val="both"/>
        <w:rPr>
          <w:rFonts w:ascii="Times New Roman" w:hAnsi="Times New Roman" w:cs="Times New Roman"/>
          <w:color w:val="000000" w:themeColor="text1"/>
          <w:lang w:val="es-ES"/>
        </w:rPr>
      </w:pPr>
    </w:p>
    <w:p w14:paraId="645B3FD5" w14:textId="77777777" w:rsidR="00E76345" w:rsidRPr="001726C4" w:rsidRDefault="00E76345" w:rsidP="00E76345">
      <w:pPr>
        <w:pStyle w:val="Prrafodelista"/>
        <w:numPr>
          <w:ilvl w:val="0"/>
          <w:numId w:val="17"/>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eliminación de </w:t>
      </w:r>
      <w:r w:rsidRPr="00B224F1">
        <w:rPr>
          <w:rFonts w:ascii="Times New Roman" w:hAnsi="Times New Roman" w:cs="Times New Roman"/>
          <w:b/>
          <w:color w:val="000000" w:themeColor="text1"/>
          <w:lang w:val="es-ES"/>
        </w:rPr>
        <w:t>controles fronterizos</w:t>
      </w:r>
      <w:r w:rsidRPr="001726C4">
        <w:rPr>
          <w:rFonts w:ascii="Times New Roman" w:hAnsi="Times New Roman" w:cs="Times New Roman"/>
          <w:color w:val="000000" w:themeColor="text1"/>
          <w:lang w:val="es-ES"/>
        </w:rPr>
        <w:t xml:space="preserve"> y derechos de aduana</w:t>
      </w:r>
      <w:ins w:id="724" w:author="EUGENIA ARCE LONDONO" w:date="2015-04-29T09:25:00Z">
        <w:r>
          <w:rPr>
            <w:rFonts w:ascii="Times New Roman" w:hAnsi="Times New Roman" w:cs="Times New Roman"/>
            <w:color w:val="000000" w:themeColor="text1"/>
            <w:lang w:val="es-ES"/>
          </w:rPr>
          <w:t>.</w:t>
        </w:r>
      </w:ins>
      <w:r w:rsidRPr="001726C4">
        <w:rPr>
          <w:rFonts w:ascii="Times New Roman" w:hAnsi="Times New Roman" w:cs="Times New Roman"/>
          <w:color w:val="000000" w:themeColor="text1"/>
          <w:lang w:val="es-ES"/>
        </w:rPr>
        <w:t xml:space="preserve"> </w:t>
      </w:r>
    </w:p>
    <w:p w14:paraId="1BACB974" w14:textId="77777777" w:rsidR="00E76345" w:rsidRPr="001726C4" w:rsidRDefault="00E76345" w:rsidP="00E76345">
      <w:pPr>
        <w:pStyle w:val="Prrafodelista"/>
        <w:numPr>
          <w:ilvl w:val="0"/>
          <w:numId w:val="17"/>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establecimiento de acuerdos para la </w:t>
      </w:r>
      <w:r w:rsidRPr="00B224F1">
        <w:rPr>
          <w:rFonts w:ascii="Times New Roman" w:hAnsi="Times New Roman" w:cs="Times New Roman"/>
          <w:b/>
          <w:color w:val="000000" w:themeColor="text1"/>
          <w:lang w:val="es-ES"/>
        </w:rPr>
        <w:t>protección del medio ambiente</w:t>
      </w:r>
      <w:r w:rsidRPr="001726C4">
        <w:rPr>
          <w:rFonts w:ascii="Times New Roman" w:hAnsi="Times New Roman" w:cs="Times New Roman"/>
          <w:color w:val="000000" w:themeColor="text1"/>
          <w:lang w:val="es-ES"/>
        </w:rPr>
        <w:t>.</w:t>
      </w:r>
    </w:p>
    <w:p w14:paraId="4C536045" w14:textId="77777777" w:rsidR="00E76345" w:rsidRPr="001726C4" w:rsidRDefault="00E76345" w:rsidP="00E76345">
      <w:pPr>
        <w:pStyle w:val="Prrafodelista"/>
        <w:numPr>
          <w:ilvl w:val="0"/>
          <w:numId w:val="17"/>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construcción de </w:t>
      </w:r>
      <w:r w:rsidRPr="00B224F1">
        <w:rPr>
          <w:rFonts w:ascii="Times New Roman" w:hAnsi="Times New Roman" w:cs="Times New Roman"/>
          <w:b/>
          <w:color w:val="000000" w:themeColor="text1"/>
          <w:lang w:val="es-ES"/>
        </w:rPr>
        <w:t>carreteras y líneas de ferrocarril</w:t>
      </w:r>
      <w:r w:rsidRPr="001726C4">
        <w:rPr>
          <w:rFonts w:ascii="Times New Roman" w:hAnsi="Times New Roman" w:cs="Times New Roman"/>
          <w:color w:val="000000" w:themeColor="text1"/>
          <w:lang w:val="es-ES"/>
        </w:rPr>
        <w:t xml:space="preserve"> en toda Europa. </w:t>
      </w:r>
    </w:p>
    <w:p w14:paraId="35A11BB2" w14:textId="1814D37C" w:rsidR="00E76345" w:rsidRPr="001726C4" w:rsidRDefault="00E76345" w:rsidP="00E76345">
      <w:pPr>
        <w:pStyle w:val="Prrafodelista"/>
        <w:numPr>
          <w:ilvl w:val="0"/>
          <w:numId w:val="17"/>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B224F1">
        <w:rPr>
          <w:rFonts w:ascii="Times New Roman" w:hAnsi="Times New Roman" w:cs="Times New Roman"/>
          <w:b/>
          <w:color w:val="000000" w:themeColor="text1"/>
          <w:lang w:val="es-ES"/>
        </w:rPr>
        <w:t>libertad de los ciudadanos</w:t>
      </w:r>
      <w:r>
        <w:rPr>
          <w:rFonts w:ascii="Times New Roman" w:hAnsi="Times New Roman" w:cs="Times New Roman"/>
          <w:color w:val="000000" w:themeColor="text1"/>
          <w:lang w:val="es-ES"/>
        </w:rPr>
        <w:t xml:space="preserve"> </w:t>
      </w:r>
      <w:del w:id="725" w:author="EUGENIA ARCE LONDONO" w:date="2015-04-29T09:25:00Z">
        <w:r w:rsidRPr="001726C4">
          <w:rPr>
            <w:rFonts w:ascii="Times New Roman" w:hAnsi="Times New Roman" w:cs="Times New Roman"/>
            <w:color w:val="000000" w:themeColor="text1"/>
            <w:lang w:val="es-ES"/>
          </w:rPr>
          <w:delText>Europeos</w:delText>
        </w:r>
      </w:del>
      <w:ins w:id="726" w:author="TOSHIBA" w:date="2015-10-29T10:55:00Z">
        <w:r w:rsidR="00E4260C">
          <w:rPr>
            <w:rFonts w:ascii="Times New Roman" w:hAnsi="Times New Roman" w:cs="Times New Roman"/>
            <w:color w:val="000000" w:themeColor="text1"/>
            <w:lang w:val="es-ES"/>
          </w:rPr>
          <w:t xml:space="preserve"> </w:t>
        </w:r>
      </w:ins>
      <w:ins w:id="727" w:author="EUGENIA ARCE LONDONO" w:date="2015-04-29T09:25:00Z">
        <w:r>
          <w:rPr>
            <w:rFonts w:ascii="Times New Roman" w:hAnsi="Times New Roman" w:cs="Times New Roman"/>
            <w:color w:val="000000" w:themeColor="text1"/>
            <w:lang w:val="es-ES"/>
          </w:rPr>
          <w:t>e</w:t>
        </w:r>
        <w:r w:rsidRPr="001726C4">
          <w:rPr>
            <w:rFonts w:ascii="Times New Roman" w:hAnsi="Times New Roman" w:cs="Times New Roman"/>
            <w:color w:val="000000" w:themeColor="text1"/>
            <w:lang w:val="es-ES"/>
          </w:rPr>
          <w:t>uropeos</w:t>
        </w:r>
      </w:ins>
      <w:r w:rsidRPr="001726C4">
        <w:rPr>
          <w:rFonts w:ascii="Times New Roman" w:hAnsi="Times New Roman" w:cs="Times New Roman"/>
          <w:color w:val="000000" w:themeColor="text1"/>
          <w:lang w:val="es-ES"/>
        </w:rPr>
        <w:t xml:space="preserve"> para vivir, trabajar o estudiar en cualquier país que pertenezca a la </w:t>
      </w:r>
      <w:ins w:id="728" w:author="Dayrtman Fajardo Vásquez" w:date="2015-11-30T14:28:00Z">
        <w:r w:rsidR="009C7DCC">
          <w:rPr>
            <w:rFonts w:ascii="Times New Roman" w:hAnsi="Times New Roman" w:cs="Times New Roman"/>
            <w:color w:val="000000" w:themeColor="text1"/>
            <w:lang w:val="es-ES"/>
          </w:rPr>
          <w:t>U</w:t>
        </w:r>
      </w:ins>
      <w:del w:id="729" w:author="Dayrtman Fajardo Vásquez" w:date="2015-11-30T14:28:00Z">
        <w:r w:rsidRPr="001726C4" w:rsidDel="009C7DCC">
          <w:rPr>
            <w:rFonts w:ascii="Times New Roman" w:hAnsi="Times New Roman" w:cs="Times New Roman"/>
            <w:color w:val="000000" w:themeColor="text1"/>
            <w:lang w:val="es-ES"/>
          </w:rPr>
          <w:delText>u</w:delText>
        </w:r>
      </w:del>
      <w:r w:rsidRPr="001726C4">
        <w:rPr>
          <w:rFonts w:ascii="Times New Roman" w:hAnsi="Times New Roman" w:cs="Times New Roman"/>
          <w:color w:val="000000" w:themeColor="text1"/>
          <w:lang w:val="es-ES"/>
        </w:rPr>
        <w:t xml:space="preserve">nión. </w:t>
      </w:r>
    </w:p>
    <w:p w14:paraId="00B05356" w14:textId="77777777" w:rsidR="00E76345" w:rsidRPr="001726C4" w:rsidRDefault="00E76345" w:rsidP="00E76345">
      <w:pPr>
        <w:pStyle w:val="Prrafodelista"/>
        <w:numPr>
          <w:ilvl w:val="0"/>
          <w:numId w:val="17"/>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w:t>
      </w:r>
      <w:r w:rsidRPr="00B224F1">
        <w:rPr>
          <w:rFonts w:ascii="Times New Roman" w:hAnsi="Times New Roman" w:cs="Times New Roman"/>
          <w:b/>
          <w:color w:val="000000" w:themeColor="text1"/>
          <w:lang w:val="es-ES"/>
        </w:rPr>
        <w:t>tránsito libre entre países</w:t>
      </w:r>
      <w:r w:rsidRPr="001726C4">
        <w:rPr>
          <w:rFonts w:ascii="Times New Roman" w:hAnsi="Times New Roman" w:cs="Times New Roman"/>
          <w:color w:val="000000" w:themeColor="text1"/>
          <w:lang w:val="es-ES"/>
        </w:rPr>
        <w:t xml:space="preserve"> sin necesidad de pasaporte.</w:t>
      </w:r>
    </w:p>
    <w:p w14:paraId="0779AB4A" w14:textId="77777777" w:rsidR="00E76345" w:rsidRPr="001726C4" w:rsidRDefault="00E76345" w:rsidP="00E76345">
      <w:pPr>
        <w:pStyle w:val="Prrafodelista"/>
        <w:numPr>
          <w:ilvl w:val="0"/>
          <w:numId w:val="17"/>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B224F1">
        <w:rPr>
          <w:rFonts w:ascii="Times New Roman" w:hAnsi="Times New Roman" w:cs="Times New Roman"/>
          <w:b/>
          <w:color w:val="000000" w:themeColor="text1"/>
          <w:lang w:val="es-ES"/>
        </w:rPr>
        <w:t>ayuda económica</w:t>
      </w:r>
      <w:r w:rsidRPr="001726C4">
        <w:rPr>
          <w:rFonts w:ascii="Times New Roman" w:hAnsi="Times New Roman" w:cs="Times New Roman"/>
          <w:color w:val="000000" w:themeColor="text1"/>
          <w:lang w:val="es-ES"/>
        </w:rPr>
        <w:t xml:space="preserve"> a estudiantes de la Unión Europea.</w:t>
      </w:r>
    </w:p>
    <w:p w14:paraId="61ACED54" w14:textId="77777777" w:rsidR="00E76345" w:rsidRPr="001726C4" w:rsidRDefault="00E76345" w:rsidP="00E76345">
      <w:pPr>
        <w:pStyle w:val="Prrafodelista"/>
        <w:numPr>
          <w:ilvl w:val="0"/>
          <w:numId w:val="17"/>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La utilización de una moneda única</w:t>
      </w:r>
      <w:ins w:id="730" w:author="TOSHIBA" w:date="2015-10-29T11:00:00Z">
        <w:r w:rsidR="002F1182">
          <w:rPr>
            <w:rFonts w:ascii="Times New Roman" w:hAnsi="Times New Roman" w:cs="Times New Roman"/>
            <w:color w:val="000000" w:themeColor="text1"/>
            <w:lang w:val="es-ES"/>
          </w:rPr>
          <w:t xml:space="preserve">, el </w:t>
        </w:r>
        <w:r w:rsidR="002F1182" w:rsidRPr="002F1182">
          <w:rPr>
            <w:rFonts w:ascii="Times New Roman" w:hAnsi="Times New Roman" w:cs="Times New Roman"/>
            <w:b/>
            <w:color w:val="000000" w:themeColor="text1"/>
            <w:lang w:val="es-ES"/>
            <w:rPrChange w:id="731" w:author="TOSHIBA" w:date="2015-10-29T11:01:00Z">
              <w:rPr>
                <w:rFonts w:ascii="Times New Roman" w:hAnsi="Times New Roman" w:cs="Times New Roman"/>
                <w:color w:val="000000" w:themeColor="text1"/>
                <w:lang w:val="es-ES"/>
              </w:rPr>
            </w:rPrChange>
          </w:rPr>
          <w:t>euro</w:t>
        </w:r>
        <w:r w:rsidR="002F1182">
          <w:rPr>
            <w:rFonts w:ascii="Times New Roman" w:hAnsi="Times New Roman" w:cs="Times New Roman"/>
            <w:color w:val="000000" w:themeColor="text1"/>
            <w:lang w:val="es-ES"/>
          </w:rPr>
          <w:t>,</w:t>
        </w:r>
      </w:ins>
      <w:r w:rsidRPr="001726C4">
        <w:rPr>
          <w:rFonts w:ascii="Times New Roman" w:hAnsi="Times New Roman" w:cs="Times New Roman"/>
          <w:color w:val="000000" w:themeColor="text1"/>
          <w:lang w:val="es-ES"/>
        </w:rPr>
        <w:t xml:space="preserve"> que comparten varios de los países pe</w:t>
      </w:r>
      <w:r>
        <w:rPr>
          <w:rFonts w:ascii="Times New Roman" w:hAnsi="Times New Roman" w:cs="Times New Roman"/>
          <w:color w:val="000000" w:themeColor="text1"/>
          <w:lang w:val="es-ES"/>
        </w:rPr>
        <w:t>rtenecientes a la Unión Europea</w:t>
      </w:r>
      <w:ins w:id="732" w:author="TOSHIBA" w:date="2015-10-29T11:01:00Z">
        <w:r w:rsidR="002F1182">
          <w:rPr>
            <w:rFonts w:ascii="Times New Roman" w:hAnsi="Times New Roman" w:cs="Times New Roman"/>
            <w:color w:val="000000" w:themeColor="text1"/>
            <w:lang w:val="es-ES"/>
          </w:rPr>
          <w:t>.</w:t>
        </w:r>
      </w:ins>
      <w:del w:id="733" w:author="TOSHIBA" w:date="2015-10-29T11:01:00Z">
        <w:r w:rsidRPr="001726C4" w:rsidDel="002F1182">
          <w:rPr>
            <w:rFonts w:ascii="Times New Roman" w:hAnsi="Times New Roman" w:cs="Times New Roman"/>
            <w:color w:val="000000" w:themeColor="text1"/>
            <w:lang w:val="es-ES"/>
          </w:rPr>
          <w:delText xml:space="preserve">: </w:delText>
        </w:r>
        <w:r w:rsidRPr="001726C4" w:rsidDel="002F1182">
          <w:rPr>
            <w:rFonts w:ascii="Times New Roman" w:hAnsi="Times New Roman" w:cs="Times New Roman"/>
            <w:b/>
            <w:color w:val="000000" w:themeColor="text1"/>
            <w:lang w:val="es-ES"/>
          </w:rPr>
          <w:delText>El Euro</w:delText>
        </w:r>
      </w:del>
      <w:ins w:id="734" w:author="EUGENIA ARCE LONDONO" w:date="2015-04-29T09:25:00Z">
        <w:del w:id="735" w:author="TOSHIBA" w:date="2015-10-29T11:01:00Z">
          <w:r w:rsidDel="002F1182">
            <w:rPr>
              <w:rFonts w:ascii="Times New Roman" w:hAnsi="Times New Roman" w:cs="Times New Roman"/>
              <w:color w:val="000000" w:themeColor="text1"/>
              <w:lang w:val="es-ES"/>
            </w:rPr>
            <w:delText>, y que se denomina</w:delText>
          </w:r>
          <w:r w:rsidRPr="001726C4" w:rsidDel="002F1182">
            <w:rPr>
              <w:rFonts w:ascii="Times New Roman" w:hAnsi="Times New Roman" w:cs="Times New Roman"/>
              <w:color w:val="000000" w:themeColor="text1"/>
              <w:lang w:val="es-ES"/>
            </w:rPr>
            <w:delText xml:space="preserve"> </w:delText>
          </w:r>
          <w:r w:rsidDel="002F1182">
            <w:rPr>
              <w:rFonts w:ascii="Times New Roman" w:hAnsi="Times New Roman" w:cs="Times New Roman"/>
              <w:b/>
              <w:color w:val="000000" w:themeColor="text1"/>
              <w:lang w:val="es-ES"/>
            </w:rPr>
            <w:delText>el e</w:delText>
          </w:r>
          <w:r w:rsidRPr="001726C4" w:rsidDel="002F1182">
            <w:rPr>
              <w:rFonts w:ascii="Times New Roman" w:hAnsi="Times New Roman" w:cs="Times New Roman"/>
              <w:b/>
              <w:color w:val="000000" w:themeColor="text1"/>
              <w:lang w:val="es-ES"/>
            </w:rPr>
            <w:delText>uro</w:delText>
          </w:r>
          <w:r w:rsidDel="002F1182">
            <w:rPr>
              <w:rFonts w:ascii="Times New Roman" w:hAnsi="Times New Roman" w:cs="Times New Roman"/>
              <w:b/>
              <w:color w:val="000000" w:themeColor="text1"/>
              <w:lang w:val="es-ES"/>
            </w:rPr>
            <w:delText>.</w:delText>
          </w:r>
        </w:del>
      </w:ins>
    </w:p>
    <w:p w14:paraId="4219A4BE" w14:textId="77777777" w:rsidR="00E76345" w:rsidRPr="001726C4" w:rsidRDefault="002F1182" w:rsidP="00E76345">
      <w:pPr>
        <w:pStyle w:val="Prrafodelista"/>
        <w:numPr>
          <w:ilvl w:val="0"/>
          <w:numId w:val="17"/>
        </w:numPr>
        <w:spacing w:after="0"/>
        <w:jc w:val="both"/>
        <w:rPr>
          <w:rFonts w:ascii="Times New Roman" w:hAnsi="Times New Roman" w:cs="Times New Roman"/>
          <w:color w:val="000000" w:themeColor="text1"/>
          <w:lang w:val="es-ES"/>
        </w:rPr>
      </w:pPr>
      <w:ins w:id="736" w:author="TOSHIBA" w:date="2015-10-29T11:01:00Z">
        <w:r>
          <w:rPr>
            <w:rFonts w:ascii="Times New Roman" w:hAnsi="Times New Roman" w:cs="Times New Roman"/>
            <w:color w:val="000000" w:themeColor="text1"/>
            <w:lang w:val="es-ES"/>
          </w:rPr>
          <w:t xml:space="preserve">La </w:t>
        </w:r>
      </w:ins>
      <w:del w:id="737" w:author="TOSHIBA" w:date="2015-10-29T11:01:00Z">
        <w:r w:rsidR="00E76345" w:rsidRPr="001726C4" w:rsidDel="002F1182">
          <w:rPr>
            <w:rFonts w:ascii="Times New Roman" w:hAnsi="Times New Roman" w:cs="Times New Roman"/>
            <w:color w:val="000000" w:themeColor="text1"/>
            <w:lang w:val="es-ES"/>
          </w:rPr>
          <w:delText>U</w:delText>
        </w:r>
      </w:del>
      <w:ins w:id="738" w:author="TOSHIBA" w:date="2015-10-29T11:01:00Z">
        <w:r>
          <w:rPr>
            <w:rFonts w:ascii="Times New Roman" w:hAnsi="Times New Roman" w:cs="Times New Roman"/>
            <w:color w:val="000000" w:themeColor="text1"/>
            <w:lang w:val="es-ES"/>
          </w:rPr>
          <w:t>u</w:t>
        </w:r>
      </w:ins>
      <w:r w:rsidR="00E76345" w:rsidRPr="001726C4">
        <w:rPr>
          <w:rFonts w:ascii="Times New Roman" w:hAnsi="Times New Roman" w:cs="Times New Roman"/>
          <w:color w:val="000000" w:themeColor="text1"/>
          <w:lang w:val="es-ES"/>
        </w:rPr>
        <w:t xml:space="preserve">tilización de </w:t>
      </w:r>
      <w:r w:rsidR="00E76345" w:rsidRPr="00B224F1">
        <w:rPr>
          <w:rFonts w:ascii="Times New Roman" w:hAnsi="Times New Roman" w:cs="Times New Roman"/>
          <w:b/>
          <w:color w:val="000000" w:themeColor="text1"/>
          <w:lang w:val="es-ES"/>
        </w:rPr>
        <w:t>satélites</w:t>
      </w:r>
      <w:r w:rsidR="00E76345" w:rsidRPr="001726C4">
        <w:rPr>
          <w:rFonts w:ascii="Times New Roman" w:hAnsi="Times New Roman" w:cs="Times New Roman"/>
          <w:color w:val="000000" w:themeColor="text1"/>
          <w:lang w:val="es-ES"/>
        </w:rPr>
        <w:t xml:space="preserve"> para mejorar el transporte aéreo y terrestre.</w:t>
      </w:r>
    </w:p>
    <w:p w14:paraId="6CD1DA7F" w14:textId="77777777" w:rsidR="00E76345" w:rsidRDefault="00E76345" w:rsidP="00E76345">
      <w:pPr>
        <w:spacing w:after="0"/>
        <w:jc w:val="both"/>
        <w:rPr>
          <w:rFonts w:ascii="Times New Roman" w:hAnsi="Times New Roman" w:cs="Times New Roman"/>
          <w:color w:val="000000" w:themeColor="text1"/>
          <w:lang w:val="es-ES"/>
        </w:rPr>
      </w:pPr>
    </w:p>
    <w:p w14:paraId="49B8334C" w14:textId="77777777" w:rsidR="00E76345" w:rsidRDefault="00E76345" w:rsidP="00E76345">
      <w:pPr>
        <w:spacing w:after="0"/>
        <w:jc w:val="both"/>
        <w:rPr>
          <w:rFonts w:ascii="Times New Roman" w:hAnsi="Times New Roman" w:cs="Times New Roman"/>
          <w:color w:val="000000" w:themeColor="text1"/>
          <w:lang w:val="es-ES"/>
        </w:rPr>
      </w:pPr>
    </w:p>
    <w:p w14:paraId="3A94B982" w14:textId="77777777" w:rsidR="00E76345" w:rsidRDefault="00E76345" w:rsidP="00E76345">
      <w:pPr>
        <w:spacing w:after="0"/>
        <w:jc w:val="both"/>
        <w:rPr>
          <w:rFonts w:ascii="Times New Roman" w:hAnsi="Times New Roman" w:cs="Times New Roman"/>
          <w:color w:val="000000" w:themeColor="text1"/>
          <w:lang w:val="es-ES"/>
        </w:rPr>
      </w:pPr>
    </w:p>
    <w:p w14:paraId="769D9454" w14:textId="77777777" w:rsidR="00E76345" w:rsidRDefault="00E76345" w:rsidP="00E76345">
      <w:pPr>
        <w:spacing w:after="0"/>
        <w:jc w:val="both"/>
        <w:rPr>
          <w:rFonts w:ascii="Times New Roman" w:hAnsi="Times New Roman" w:cs="Times New Roman"/>
          <w:color w:val="000000" w:themeColor="text1"/>
          <w:lang w:val="es-ES"/>
        </w:rPr>
      </w:pPr>
    </w:p>
    <w:p w14:paraId="16504E22" w14:textId="77777777" w:rsidR="00E76345" w:rsidRDefault="00E76345" w:rsidP="00E76345">
      <w:pPr>
        <w:spacing w:after="0"/>
        <w:jc w:val="both"/>
        <w:rPr>
          <w:rFonts w:ascii="Times New Roman" w:hAnsi="Times New Roman" w:cs="Times New Roman"/>
          <w:color w:val="000000" w:themeColor="text1"/>
          <w:lang w:val="es-ES"/>
        </w:rPr>
      </w:pPr>
    </w:p>
    <w:p w14:paraId="21D22C52" w14:textId="77777777" w:rsidR="00E76345" w:rsidRDefault="00E76345" w:rsidP="00E76345">
      <w:pPr>
        <w:spacing w:after="0"/>
        <w:jc w:val="both"/>
        <w:rPr>
          <w:rFonts w:ascii="Times New Roman" w:hAnsi="Times New Roman" w:cs="Times New Roman"/>
          <w:color w:val="000000" w:themeColor="text1"/>
          <w:lang w:val="es-ES"/>
        </w:rPr>
      </w:pPr>
    </w:p>
    <w:p w14:paraId="16FB0196" w14:textId="77777777" w:rsidR="00E76345" w:rsidRDefault="00E76345" w:rsidP="00E76345">
      <w:pPr>
        <w:spacing w:after="0"/>
        <w:jc w:val="both"/>
        <w:rPr>
          <w:rFonts w:ascii="Times New Roman" w:hAnsi="Times New Roman" w:cs="Times New Roman"/>
          <w:color w:val="000000" w:themeColor="text1"/>
          <w:lang w:val="es-ES"/>
        </w:rPr>
      </w:pPr>
    </w:p>
    <w:p w14:paraId="36788905" w14:textId="77777777" w:rsidR="00E76345" w:rsidRDefault="00E76345" w:rsidP="00E76345">
      <w:pPr>
        <w:spacing w:after="0"/>
        <w:jc w:val="both"/>
        <w:rPr>
          <w:rFonts w:ascii="Times New Roman" w:hAnsi="Times New Roman" w:cs="Times New Roman"/>
          <w:color w:val="000000" w:themeColor="text1"/>
          <w:lang w:val="es-ES"/>
        </w:rPr>
      </w:pPr>
    </w:p>
    <w:p w14:paraId="492D6121" w14:textId="77777777" w:rsidR="00E76345" w:rsidRDefault="00E76345" w:rsidP="00E76345">
      <w:pPr>
        <w:spacing w:after="0"/>
        <w:jc w:val="both"/>
        <w:rPr>
          <w:rFonts w:ascii="Times New Roman" w:hAnsi="Times New Roman" w:cs="Times New Roman"/>
          <w:color w:val="000000" w:themeColor="text1"/>
          <w:lang w:val="es-ES"/>
        </w:rPr>
      </w:pPr>
    </w:p>
    <w:p w14:paraId="6CF4006F" w14:textId="77777777" w:rsidR="00E76345" w:rsidRPr="001726C4" w:rsidRDefault="00E76345" w:rsidP="00E76345">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0751ABBA" w14:textId="77777777" w:rsidTr="008C38A3">
        <w:tc>
          <w:tcPr>
            <w:tcW w:w="9054" w:type="dxa"/>
            <w:gridSpan w:val="2"/>
            <w:shd w:val="clear" w:color="auto" w:fill="0D0D0D" w:themeFill="text1" w:themeFillTint="F2"/>
          </w:tcPr>
          <w:p w14:paraId="67C18D2B" w14:textId="77777777" w:rsidR="00E76345" w:rsidRPr="001726C4" w:rsidRDefault="00E76345" w:rsidP="008C38A3">
            <w:pPr>
              <w:spacing w:before="2" w:after="2"/>
              <w:jc w:val="center"/>
              <w:rPr>
                <w:rFonts w:ascii="Times New Roman" w:hAnsi="Times New Roman" w:cs="Times New Roman"/>
                <w:b/>
                <w:color w:val="000000" w:themeColor="text1"/>
              </w:rPr>
            </w:pPr>
            <w:r w:rsidRPr="00D03B01">
              <w:rPr>
                <w:rFonts w:ascii="Times New Roman" w:hAnsi="Times New Roman" w:cs="Times New Roman"/>
                <w:b/>
                <w:color w:val="FFFFFF" w:themeColor="background1"/>
              </w:rPr>
              <w:t>Imagen (fotografía, gráfica o ilustración)</w:t>
            </w:r>
          </w:p>
        </w:tc>
      </w:tr>
      <w:tr w:rsidR="00E76345" w:rsidRPr="001726C4" w14:paraId="1FB72C28" w14:textId="77777777" w:rsidTr="008C38A3">
        <w:tc>
          <w:tcPr>
            <w:tcW w:w="2518" w:type="dxa"/>
          </w:tcPr>
          <w:p w14:paraId="6335B0C5"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1DCB6A3B"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IMG</w:t>
            </w:r>
            <w:r>
              <w:rPr>
                <w:rFonts w:ascii="Times New Roman" w:hAnsi="Times New Roman" w:cs="Times New Roman"/>
                <w:color w:val="000000" w:themeColor="text1"/>
              </w:rPr>
              <w:t>50</w:t>
            </w:r>
          </w:p>
        </w:tc>
      </w:tr>
      <w:tr w:rsidR="00E76345" w:rsidRPr="001726C4" w14:paraId="663028B4" w14:textId="77777777" w:rsidTr="008C38A3">
        <w:tc>
          <w:tcPr>
            <w:tcW w:w="2518" w:type="dxa"/>
          </w:tcPr>
          <w:p w14:paraId="5125C263"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309F3139" w14:textId="77777777" w:rsidR="00E76345" w:rsidRPr="001726C4" w:rsidRDefault="00EF2991" w:rsidP="008C38A3">
            <w:pPr>
              <w:spacing w:before="2" w:after="2"/>
              <w:rPr>
                <w:rFonts w:ascii="Times New Roman" w:hAnsi="Times New Roman" w:cs="Times New Roman"/>
                <w:color w:val="000000" w:themeColor="text1"/>
              </w:rPr>
            </w:pPr>
            <w:ins w:id="739" w:author="Dayrtman Fajardo Vásquez" w:date="2015-11-12T16:18:00Z">
              <w:r w:rsidRPr="001726C4">
                <w:rPr>
                  <w:rFonts w:ascii="Times New Roman" w:hAnsi="Times New Roman" w:cs="Times New Roman"/>
                  <w:noProof/>
                  <w:color w:val="000000" w:themeColor="text1"/>
                  <w:lang w:val="es-CO" w:eastAsia="es-CO"/>
                </w:rPr>
                <w:drawing>
                  <wp:inline distT="0" distB="0" distL="0" distR="0" wp14:anchorId="33D83F55" wp14:editId="0A0262A5">
                    <wp:extent cx="2262187" cy="1645585"/>
                    <wp:effectExtent l="0" t="0" r="5080" b="0"/>
                    <wp:docPr id="16" name="Imagen 16" descr="http://profesores.aulaplaneta.com/DNNPlayerPackages/Package10654/InfoGuion/cuadernoestudio/images_xml/MS_3C_20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0654/InfoGuion/cuadernoestudio/images_xml/MS_3C_20_img2_zoom.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6221" cy="1648520"/>
                            </a:xfrm>
                            <a:prstGeom prst="rect">
                              <a:avLst/>
                            </a:prstGeom>
                            <a:noFill/>
                            <a:ln>
                              <a:noFill/>
                            </a:ln>
                          </pic:spPr>
                        </pic:pic>
                      </a:graphicData>
                    </a:graphic>
                  </wp:inline>
                </w:drawing>
              </w:r>
            </w:ins>
            <w:del w:id="740" w:author="Dayrtman Fajardo Vásquez" w:date="2015-11-12T16:16:00Z">
              <w:r w:rsidR="00E76345" w:rsidRPr="001726C4" w:rsidDel="00EF2991">
                <w:rPr>
                  <w:rFonts w:ascii="Times New Roman" w:hAnsi="Times New Roman" w:cs="Times New Roman"/>
                  <w:noProof/>
                  <w:color w:val="000000" w:themeColor="text1"/>
                  <w:lang w:val="es-CO" w:eastAsia="es-CO"/>
                </w:rPr>
                <w:drawing>
                  <wp:inline distT="0" distB="0" distL="0" distR="0" wp14:anchorId="57A5A9A2" wp14:editId="09699DD2">
                    <wp:extent cx="2262187" cy="1645585"/>
                    <wp:effectExtent l="0" t="0" r="5080" b="0"/>
                    <wp:docPr id="7" name="Imagen 7" descr="http://profesores.aulaplaneta.com/DNNPlayerPackages/Package10654/InfoGuion/cuadernoestudio/images_xml/MS_3C_20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0654/InfoGuion/cuadernoestudio/images_xml/MS_3C_20_img2_zoom.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6221" cy="1648520"/>
                            </a:xfrm>
                            <a:prstGeom prst="rect">
                              <a:avLst/>
                            </a:prstGeom>
                            <a:noFill/>
                            <a:ln>
                              <a:noFill/>
                            </a:ln>
                          </pic:spPr>
                        </pic:pic>
                      </a:graphicData>
                    </a:graphic>
                  </wp:inline>
                </w:drawing>
              </w:r>
            </w:del>
          </w:p>
        </w:tc>
      </w:tr>
      <w:tr w:rsidR="00E76345" w:rsidRPr="001726C4" w14:paraId="60F50CB1" w14:textId="77777777" w:rsidTr="008C38A3">
        <w:tc>
          <w:tcPr>
            <w:tcW w:w="2518" w:type="dxa"/>
          </w:tcPr>
          <w:p w14:paraId="609668CA"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53F00B4" w14:textId="77777777" w:rsidR="00EF2991" w:rsidRDefault="00EF2991" w:rsidP="00EF2991">
            <w:pPr>
              <w:spacing w:before="2" w:after="2"/>
              <w:rPr>
                <w:ins w:id="741" w:author="Dayrtman Fajardo Vásquez" w:date="2015-11-12T16:20:00Z"/>
              </w:rPr>
            </w:pPr>
            <w:proofErr w:type="spellStart"/>
            <w:ins w:id="742" w:author="Dayrtman Fajardo Vásquez" w:date="2015-11-12T16:20:00Z">
              <w:r>
                <w:t>AulaPlaneta</w:t>
              </w:r>
              <w:proofErr w:type="spellEnd"/>
            </w:ins>
          </w:p>
          <w:p w14:paraId="5D0A9B68" w14:textId="77777777" w:rsidR="00E76345" w:rsidDel="00EF2991" w:rsidRDefault="00EF2991" w:rsidP="00EF2991">
            <w:pPr>
              <w:spacing w:before="2" w:after="2"/>
              <w:rPr>
                <w:del w:id="743" w:author="Dayrtman Fajardo Vásquez" w:date="2015-11-12T16:19:00Z"/>
              </w:rPr>
            </w:pPr>
            <w:ins w:id="744" w:author="Dayrtman Fajardo Vásquez" w:date="2015-11-12T16:20:00Z">
              <w:r>
                <w:fldChar w:fldCharType="begin"/>
              </w:r>
              <w:r>
                <w:instrText xml:space="preserve"> HYPERLINK "http://profesores.aulaplaneta.com/DNNPlayerPackages/Package10654/InfoGuion/cuadernoestudio/images_xml/MS_3C_20_img2_zoom.jpg" </w:instrText>
              </w:r>
              <w:r>
                <w:fldChar w:fldCharType="separate"/>
              </w:r>
              <w:r w:rsidRPr="001726C4">
                <w:rPr>
                  <w:rStyle w:val="Hipervnculo"/>
                  <w:rFonts w:ascii="Times New Roman" w:hAnsi="Times New Roman" w:cs="Times New Roman"/>
                  <w:color w:val="000000" w:themeColor="text1"/>
                </w:rPr>
                <w:t>http://profesores.aulaplaneta.com/DNNPlayerPackages/Package10654/InfoGuion/cuadernoestudio/images_xml/MS_3C_20_img2_zoom.jpg</w:t>
              </w:r>
              <w:r>
                <w:rPr>
                  <w:rStyle w:val="Hipervnculo"/>
                  <w:rFonts w:ascii="Times New Roman" w:hAnsi="Times New Roman" w:cs="Times New Roman"/>
                  <w:color w:val="000000" w:themeColor="text1"/>
                </w:rPr>
                <w:fldChar w:fldCharType="end"/>
              </w:r>
            </w:ins>
            <w:del w:id="745" w:author="Dayrtman Fajardo Vásquez" w:date="2015-11-12T16:16:00Z">
              <w:r w:rsidR="00E76345" w:rsidDel="00EF2991">
                <w:delText>AulaPl</w:delText>
              </w:r>
            </w:del>
            <w:del w:id="746" w:author="Dayrtman Fajardo Vásquez" w:date="2015-11-12T16:15:00Z">
              <w:r w:rsidR="00E76345" w:rsidDel="00EF2991">
                <w:delText>aneta</w:delText>
              </w:r>
            </w:del>
          </w:p>
          <w:p w14:paraId="7AF8D073" w14:textId="77777777" w:rsidR="00E76345" w:rsidRPr="001726C4" w:rsidDel="00EF2991" w:rsidRDefault="00E76345" w:rsidP="008C38A3">
            <w:pPr>
              <w:spacing w:before="2" w:after="2"/>
              <w:rPr>
                <w:del w:id="747" w:author="Dayrtman Fajardo Vásquez" w:date="2015-11-12T16:15:00Z"/>
                <w:rFonts w:ascii="Times New Roman" w:hAnsi="Times New Roman" w:cs="Times New Roman"/>
                <w:color w:val="000000" w:themeColor="text1"/>
              </w:rPr>
            </w:pPr>
            <w:del w:id="748" w:author="Dayrtman Fajardo Vásquez" w:date="2015-11-12T16:15:00Z">
              <w:r w:rsidRPr="00EF2991" w:rsidDel="00EF2991">
                <w:rPr>
                  <w:rPrChange w:id="749" w:author="Dayrtman Fajardo Vásquez" w:date="2015-11-12T16:15:00Z">
                    <w:rPr>
                      <w:rStyle w:val="Hipervnculo"/>
                      <w:rFonts w:ascii="Times New Roman" w:hAnsi="Times New Roman" w:cs="Times New Roman"/>
                      <w:color w:val="000000" w:themeColor="text1"/>
                    </w:rPr>
                  </w:rPrChange>
                </w:rPr>
                <w:delText>http://profesores.aulaplaneta.com/DNNPlayerPackages/Package10654/InfoGuion/cuadernoestudio/images_xml/MS_3C_20_img2_zoom.jpg</w:delText>
              </w:r>
            </w:del>
          </w:p>
          <w:p w14:paraId="3661CCA8"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1FC565F0" w14:textId="77777777" w:rsidTr="008C38A3">
        <w:tc>
          <w:tcPr>
            <w:tcW w:w="2518" w:type="dxa"/>
          </w:tcPr>
          <w:p w14:paraId="33F4BCF7"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F022154" w14:textId="77777777" w:rsidR="00E76345" w:rsidRPr="001726C4" w:rsidRDefault="00E76345" w:rsidP="00842482">
            <w:pPr>
              <w:spacing w:before="2" w:after="2"/>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la actualidad, la Unión Europea (UE) está formada por 28 Estados miembros. Además, países como </w:t>
            </w:r>
            <w:ins w:id="750" w:author="Dayrtman Fajardo Vásquez" w:date="2015-11-12T16:25:00Z">
              <w:r w:rsidR="00842482">
                <w:rPr>
                  <w:rFonts w:ascii="Times New Roman" w:hAnsi="Times New Roman" w:cs="Times New Roman"/>
                  <w:color w:val="000000" w:themeColor="text1"/>
                </w:rPr>
                <w:t xml:space="preserve">Albania, </w:t>
              </w:r>
            </w:ins>
            <w:commentRangeStart w:id="751"/>
            <w:commentRangeStart w:id="752"/>
            <w:del w:id="753" w:author="Dayrtman Fajardo Vásquez" w:date="2015-11-12T16:23:00Z">
              <w:r w:rsidRPr="001726C4" w:rsidDel="00EF2991">
                <w:rPr>
                  <w:rFonts w:ascii="Times New Roman" w:hAnsi="Times New Roman" w:cs="Times New Roman"/>
                  <w:color w:val="000000" w:themeColor="text1"/>
                </w:rPr>
                <w:delText>Islandia,</w:delText>
              </w:r>
              <w:commentRangeEnd w:id="751"/>
              <w:r w:rsidR="000E5175" w:rsidDel="00EF2991">
                <w:rPr>
                  <w:rStyle w:val="Refdecomentario"/>
                  <w:rFonts w:ascii="Calibri" w:eastAsia="Calibri" w:hAnsi="Calibri" w:cs="Times New Roman"/>
                  <w:lang w:val="es-MX"/>
                </w:rPr>
                <w:commentReference w:id="751"/>
              </w:r>
              <w:commentRangeEnd w:id="752"/>
              <w:r w:rsidR="00EF2991" w:rsidDel="00EF2991">
                <w:rPr>
                  <w:rStyle w:val="Refdecomentario"/>
                  <w:rFonts w:ascii="Calibri" w:eastAsia="Calibri" w:hAnsi="Calibri" w:cs="Times New Roman"/>
                  <w:lang w:val="es-MX"/>
                </w:rPr>
                <w:commentReference w:id="752"/>
              </w:r>
              <w:r w:rsidRPr="001726C4" w:rsidDel="00EF2991">
                <w:rPr>
                  <w:rFonts w:ascii="Times New Roman" w:hAnsi="Times New Roman" w:cs="Times New Roman"/>
                  <w:color w:val="000000" w:themeColor="text1"/>
                </w:rPr>
                <w:delText xml:space="preserve"> </w:delText>
              </w:r>
            </w:del>
            <w:r w:rsidRPr="001726C4">
              <w:rPr>
                <w:rFonts w:ascii="Times New Roman" w:hAnsi="Times New Roman" w:cs="Times New Roman"/>
                <w:color w:val="000000" w:themeColor="text1"/>
              </w:rPr>
              <w:t>Macedonia, Montenegro</w:t>
            </w:r>
            <w:ins w:id="754" w:author="Dayrtman Fajardo Vásquez" w:date="2015-11-12T16:25:00Z">
              <w:r w:rsidR="00842482">
                <w:rPr>
                  <w:rFonts w:ascii="Times New Roman" w:hAnsi="Times New Roman" w:cs="Times New Roman"/>
                  <w:color w:val="000000" w:themeColor="text1"/>
                </w:rPr>
                <w:t>, Serbia</w:t>
              </w:r>
            </w:ins>
            <w:r w:rsidRPr="001726C4">
              <w:rPr>
                <w:rFonts w:ascii="Times New Roman" w:hAnsi="Times New Roman" w:cs="Times New Roman"/>
                <w:color w:val="000000" w:themeColor="text1"/>
              </w:rPr>
              <w:t xml:space="preserve"> y Turquía son candidatos a entrar en la UE</w:t>
            </w:r>
            <w:ins w:id="755" w:author="EUGENIA ARCE LONDONO" w:date="2015-04-29T09:25:00Z">
              <w:r>
                <w:rPr>
                  <w:rFonts w:ascii="Times New Roman" w:hAnsi="Times New Roman" w:cs="Times New Roman"/>
                  <w:color w:val="000000" w:themeColor="text1"/>
                </w:rPr>
                <w:t>.</w:t>
              </w:r>
            </w:ins>
          </w:p>
        </w:tc>
      </w:tr>
    </w:tbl>
    <w:p w14:paraId="72E47A88" w14:textId="77777777" w:rsidR="00E76345" w:rsidRPr="001726C4" w:rsidRDefault="00E76345" w:rsidP="00E76345">
      <w:pPr>
        <w:spacing w:after="0"/>
        <w:rPr>
          <w:rFonts w:ascii="Times New Roman" w:hAnsi="Times New Roman" w:cs="Times New Roman"/>
          <w:color w:val="000000" w:themeColor="text1"/>
        </w:rPr>
      </w:pPr>
    </w:p>
    <w:p w14:paraId="423DA526" w14:textId="77777777" w:rsidR="00E76345" w:rsidRPr="008C4440" w:rsidRDefault="00E76345" w:rsidP="00E76345">
      <w:pPr>
        <w:spacing w:after="0"/>
        <w:rPr>
          <w:rFonts w:ascii="Times New Roman" w:hAnsi="Times New Roman" w:cs="Times New Roman"/>
          <w:color w:val="FFFFFF" w:themeColor="background1"/>
        </w:rPr>
      </w:pPr>
      <w:r w:rsidRPr="008C4440">
        <w:rPr>
          <w:rFonts w:ascii="Times New Roman" w:hAnsi="Times New Roman" w:cs="Times New Roman"/>
          <w:color w:val="FFFFFF" w:themeColor="background1"/>
        </w:rPr>
        <w:t>.</w:t>
      </w:r>
    </w:p>
    <w:p w14:paraId="51F57274" w14:textId="77777777" w:rsidR="00E76345" w:rsidRPr="001726C4" w:rsidRDefault="00E76345" w:rsidP="00E76345">
      <w:pPr>
        <w:spacing w:after="0"/>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E76345" w:rsidRPr="001726C4" w14:paraId="0F4BFA4C" w14:textId="77777777" w:rsidTr="008C38A3">
        <w:tc>
          <w:tcPr>
            <w:tcW w:w="8978" w:type="dxa"/>
            <w:gridSpan w:val="2"/>
            <w:shd w:val="clear" w:color="auto" w:fill="000000" w:themeFill="text1"/>
          </w:tcPr>
          <w:p w14:paraId="5034A933" w14:textId="77777777" w:rsidR="00E76345" w:rsidRPr="00467003" w:rsidRDefault="00842482" w:rsidP="008C38A3">
            <w:pPr>
              <w:spacing w:before="2" w:after="2"/>
              <w:jc w:val="center"/>
              <w:rPr>
                <w:rFonts w:ascii="Times New Roman" w:hAnsi="Times New Roman" w:cs="Times New Roman"/>
                <w:b/>
                <w:color w:val="000000" w:themeColor="text1"/>
              </w:rPr>
            </w:pPr>
            <w:ins w:id="756" w:author="Dayrtman Fajardo Vásquez" w:date="2015-11-12T16:27:00Z">
              <w:r>
                <w:rPr>
                  <w:rFonts w:ascii="Times New Roman" w:hAnsi="Times New Roman" w:cs="Times New Roman"/>
                  <w:b/>
                  <w:color w:val="FFFFFF" w:themeColor="background1"/>
                </w:rPr>
                <w:t>Destacado</w:t>
              </w:r>
            </w:ins>
            <w:del w:id="757" w:author="Dayrtman Fajardo Vásquez" w:date="2015-11-12T16:27:00Z">
              <w:r w:rsidR="00E76345" w:rsidRPr="00467003" w:rsidDel="00842482">
                <w:rPr>
                  <w:rFonts w:ascii="Times New Roman" w:hAnsi="Times New Roman" w:cs="Times New Roman"/>
                  <w:b/>
                  <w:color w:val="FFFFFF" w:themeColor="background1"/>
                </w:rPr>
                <w:delText>Recuerda</w:delText>
              </w:r>
            </w:del>
          </w:p>
        </w:tc>
      </w:tr>
      <w:tr w:rsidR="00E76345" w:rsidRPr="001726C4" w14:paraId="793A978E" w14:textId="77777777" w:rsidTr="008C38A3">
        <w:tc>
          <w:tcPr>
            <w:tcW w:w="2518" w:type="dxa"/>
          </w:tcPr>
          <w:p w14:paraId="70CDF73E" w14:textId="77777777" w:rsidR="00E76345" w:rsidRPr="00467003" w:rsidRDefault="00E76345" w:rsidP="008C38A3">
            <w:pPr>
              <w:spacing w:before="2" w:after="2"/>
              <w:rPr>
                <w:rFonts w:ascii="Times New Roman" w:hAnsi="Times New Roman" w:cs="Times New Roman"/>
                <w:b/>
                <w:color w:val="000000" w:themeColor="text1"/>
              </w:rPr>
            </w:pPr>
            <w:r w:rsidRPr="00467003">
              <w:rPr>
                <w:rFonts w:ascii="Times New Roman" w:hAnsi="Times New Roman" w:cs="Times New Roman"/>
                <w:b/>
                <w:color w:val="000000" w:themeColor="text1"/>
              </w:rPr>
              <w:t>Contenido</w:t>
            </w:r>
          </w:p>
        </w:tc>
        <w:tc>
          <w:tcPr>
            <w:tcW w:w="6460" w:type="dxa"/>
          </w:tcPr>
          <w:p w14:paraId="28930A39" w14:textId="77777777" w:rsidR="00E76345" w:rsidRPr="00467003" w:rsidRDefault="00E76345" w:rsidP="008C38A3">
            <w:pPr>
              <w:spacing w:before="2" w:after="2"/>
              <w:rPr>
                <w:rFonts w:ascii="Times New Roman" w:hAnsi="Times New Roman" w:cs="Times New Roman"/>
                <w:b/>
                <w:color w:val="000000" w:themeColor="text1"/>
                <w:lang w:val="es-ES"/>
              </w:rPr>
            </w:pPr>
            <w:commentRangeStart w:id="758"/>
            <w:r w:rsidRPr="00467003">
              <w:rPr>
                <w:rFonts w:ascii="Times New Roman" w:hAnsi="Times New Roman" w:cs="Times New Roman"/>
                <w:b/>
                <w:color w:val="000000" w:themeColor="text1"/>
                <w:lang w:val="es-ES"/>
              </w:rPr>
              <w:t>La Unión Europea</w:t>
            </w:r>
            <w:commentRangeEnd w:id="758"/>
            <w:r w:rsidR="00490891">
              <w:rPr>
                <w:rStyle w:val="Refdecomentario"/>
                <w:rFonts w:ascii="Calibri" w:eastAsia="Calibri" w:hAnsi="Calibri" w:cs="Times New Roman"/>
                <w:lang w:val="es-MX"/>
              </w:rPr>
              <w:commentReference w:id="758"/>
            </w:r>
          </w:p>
          <w:p w14:paraId="2BFBFA8F" w14:textId="77777777" w:rsidR="00E76345" w:rsidRPr="00467003" w:rsidRDefault="00E76345" w:rsidP="008C38A3">
            <w:pPr>
              <w:spacing w:before="2" w:after="2"/>
              <w:jc w:val="both"/>
              <w:rPr>
                <w:rFonts w:ascii="Times New Roman" w:hAnsi="Times New Roman" w:cs="Times New Roman"/>
                <w:color w:val="000000" w:themeColor="text1"/>
              </w:rPr>
            </w:pPr>
          </w:p>
          <w:p w14:paraId="7CC80F38" w14:textId="77777777" w:rsidR="00E76345" w:rsidRPr="00467003" w:rsidRDefault="00E76345" w:rsidP="008C38A3">
            <w:pPr>
              <w:spacing w:before="2" w:after="2"/>
              <w:jc w:val="both"/>
              <w:rPr>
                <w:rFonts w:ascii="Times New Roman" w:hAnsi="Times New Roman" w:cs="Times New Roman"/>
                <w:color w:val="000000" w:themeColor="text1"/>
                <w:lang w:val="es-ES"/>
              </w:rPr>
            </w:pPr>
            <w:r w:rsidRPr="00467003">
              <w:rPr>
                <w:rFonts w:ascii="Times New Roman" w:hAnsi="Times New Roman" w:cs="Times New Roman"/>
                <w:color w:val="000000" w:themeColor="text1"/>
                <w:lang w:val="es-ES"/>
              </w:rPr>
              <w:t xml:space="preserve">La Unión Europea (UE) es una comunidad supranacional, o asociación de Estados, que tiene como objetivo principal promover la paz y la democracia, e impulsar el progreso económico y social de sus países miembros. </w:t>
            </w:r>
          </w:p>
          <w:p w14:paraId="21FCDE4B" w14:textId="77777777" w:rsidR="00E76345" w:rsidRPr="00467003" w:rsidRDefault="00E76345" w:rsidP="008C38A3">
            <w:pPr>
              <w:shd w:val="clear" w:color="auto" w:fill="FFFFFF"/>
              <w:spacing w:before="2" w:after="2"/>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Para su funcionamiento</w:t>
            </w:r>
            <w:del w:id="759" w:author="EUGENIA ARCE LONDONO" w:date="2015-04-29T09:25:00Z">
              <w:r w:rsidRPr="00467003">
                <w:rPr>
                  <w:rFonts w:ascii="Times New Roman" w:eastAsia="Times New Roman" w:hAnsi="Times New Roman" w:cs="Times New Roman"/>
                  <w:color w:val="000000" w:themeColor="text1"/>
                  <w:lang w:val="es-CO" w:eastAsia="es-CO"/>
                </w:rPr>
                <w:delText>,</w:delText>
              </w:r>
            </w:del>
            <w:r w:rsidRPr="00467003">
              <w:rPr>
                <w:rFonts w:ascii="Times New Roman" w:eastAsia="Times New Roman" w:hAnsi="Times New Roman" w:cs="Times New Roman"/>
                <w:color w:val="000000" w:themeColor="text1"/>
                <w:lang w:val="es-CO" w:eastAsia="es-CO"/>
              </w:rPr>
              <w:t xml:space="preserve"> la Unión Europea (UE) cuenta con </w:t>
            </w:r>
            <w:del w:id="760" w:author="EUGENIA ARCE LONDONO" w:date="2015-04-29T09:25:00Z">
              <w:r w:rsidRPr="00467003">
                <w:rPr>
                  <w:rFonts w:ascii="Times New Roman" w:eastAsia="Times New Roman" w:hAnsi="Times New Roman" w:cs="Times New Roman"/>
                  <w:color w:val="000000" w:themeColor="text1"/>
                  <w:lang w:val="es-CO" w:eastAsia="es-CO"/>
                </w:rPr>
                <w:delText xml:space="preserve">unas </w:delText>
              </w:r>
            </w:del>
            <w:r w:rsidRPr="00467003">
              <w:rPr>
                <w:rFonts w:ascii="Times New Roman" w:eastAsia="Times New Roman" w:hAnsi="Times New Roman" w:cs="Times New Roman"/>
                <w:b/>
                <w:bCs/>
                <w:color w:val="000000" w:themeColor="text1"/>
                <w:lang w:val="es-CO" w:eastAsia="es-CO"/>
              </w:rPr>
              <w:t>instituciones propias</w:t>
            </w:r>
            <w:ins w:id="761" w:author="EUGENIA ARCE LONDONO" w:date="2015-04-29T09:25:00Z">
              <w:r>
                <w:rPr>
                  <w:rFonts w:ascii="Times New Roman" w:eastAsia="Times New Roman" w:hAnsi="Times New Roman" w:cs="Times New Roman"/>
                  <w:b/>
                  <w:bCs/>
                  <w:color w:val="000000" w:themeColor="text1"/>
                  <w:lang w:val="es-CO" w:eastAsia="es-CO"/>
                </w:rPr>
                <w:t xml:space="preserve"> </w:t>
              </w:r>
              <w:r w:rsidRPr="000D3A1F">
                <w:rPr>
                  <w:rFonts w:ascii="Times New Roman" w:eastAsia="Times New Roman" w:hAnsi="Times New Roman" w:cs="Times New Roman"/>
                  <w:bCs/>
                  <w:color w:val="000000" w:themeColor="text1"/>
                  <w:lang w:val="es-CO" w:eastAsia="es-CO"/>
                </w:rPr>
                <w:t>como las siguientes</w:t>
              </w:r>
            </w:ins>
            <w:r w:rsidRPr="00467003">
              <w:rPr>
                <w:rFonts w:ascii="Times New Roman" w:eastAsia="Times New Roman" w:hAnsi="Times New Roman" w:cs="Times New Roman"/>
                <w:color w:val="000000" w:themeColor="text1"/>
                <w:lang w:val="es-CO" w:eastAsia="es-CO"/>
              </w:rPr>
              <w:t>:</w:t>
            </w:r>
          </w:p>
          <w:p w14:paraId="7CE89BF7" w14:textId="77777777" w:rsidR="00E76345" w:rsidRPr="00467003" w:rsidRDefault="00E76345" w:rsidP="008C38A3">
            <w:pPr>
              <w:shd w:val="clear" w:color="auto" w:fill="FFFFFF"/>
              <w:spacing w:before="2" w:after="2"/>
              <w:jc w:val="both"/>
              <w:rPr>
                <w:rFonts w:ascii="Times New Roman" w:eastAsia="Times New Roman" w:hAnsi="Times New Roman" w:cs="Times New Roman"/>
                <w:color w:val="000000" w:themeColor="text1"/>
                <w:lang w:val="es-CO" w:eastAsia="es-CO"/>
              </w:rPr>
            </w:pPr>
          </w:p>
          <w:p w14:paraId="02B43FD5" w14:textId="77777777" w:rsidR="00E76345" w:rsidRPr="00467003" w:rsidRDefault="00E76345" w:rsidP="00E76345">
            <w:pPr>
              <w:pStyle w:val="Prrafodelista"/>
              <w:numPr>
                <w:ilvl w:val="0"/>
                <w:numId w:val="18"/>
              </w:numPr>
              <w:shd w:val="clear" w:color="auto" w:fill="FFFFFF"/>
              <w:spacing w:after="0"/>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Consejo Europeo</w:t>
            </w:r>
            <w:r w:rsidRPr="00467003">
              <w:rPr>
                <w:rFonts w:ascii="Times New Roman" w:eastAsia="Times New Roman" w:hAnsi="Times New Roman" w:cs="Times New Roman"/>
                <w:color w:val="000000" w:themeColor="text1"/>
                <w:lang w:val="es-CO" w:eastAsia="es-CO"/>
              </w:rPr>
              <w:t xml:space="preserve">: formado por el </w:t>
            </w:r>
            <w:ins w:id="762" w:author="Dayrtman Fajardo Vásquez" w:date="2015-11-12T16:29:00Z">
              <w:r w:rsidR="00842482">
                <w:rPr>
                  <w:rFonts w:ascii="Times New Roman" w:eastAsia="Times New Roman" w:hAnsi="Times New Roman" w:cs="Times New Roman"/>
                  <w:color w:val="000000" w:themeColor="text1"/>
                  <w:lang w:val="es-CO" w:eastAsia="es-CO"/>
                </w:rPr>
                <w:t xml:space="preserve">presidente </w:t>
              </w:r>
            </w:ins>
            <w:commentRangeStart w:id="763"/>
            <w:commentRangeStart w:id="764"/>
            <w:commentRangeStart w:id="765"/>
            <w:del w:id="766" w:author="Dayrtman Fajardo Vásquez" w:date="2015-11-12T16:29:00Z">
              <w:r w:rsidRPr="00467003" w:rsidDel="00842482">
                <w:rPr>
                  <w:rFonts w:ascii="Times New Roman" w:eastAsia="Times New Roman" w:hAnsi="Times New Roman" w:cs="Times New Roman"/>
                  <w:color w:val="000000" w:themeColor="text1"/>
                  <w:lang w:val="es-CO" w:eastAsia="es-CO"/>
                </w:rPr>
                <w:delText>presi</w:delText>
              </w:r>
            </w:del>
            <w:del w:id="767" w:author="Dayrtman Fajardo Vásquez" w:date="2015-11-12T16:28:00Z">
              <w:r w:rsidRPr="00467003" w:rsidDel="00842482">
                <w:rPr>
                  <w:rFonts w:ascii="Times New Roman" w:eastAsia="Times New Roman" w:hAnsi="Times New Roman" w:cs="Times New Roman"/>
                  <w:color w:val="000000" w:themeColor="text1"/>
                  <w:lang w:val="es-CO" w:eastAsia="es-CO"/>
                </w:rPr>
                <w:delText>dente</w:delText>
              </w:r>
              <w:commentRangeEnd w:id="763"/>
              <w:r w:rsidR="00BB2D05" w:rsidDel="00842482">
                <w:rPr>
                  <w:rStyle w:val="Refdecomentario"/>
                  <w:rFonts w:ascii="Calibri" w:eastAsia="Calibri" w:hAnsi="Calibri" w:cs="Times New Roman"/>
                  <w:lang w:val="es-MX"/>
                </w:rPr>
                <w:commentReference w:id="763"/>
              </w:r>
              <w:commentRangeEnd w:id="764"/>
              <w:r w:rsidR="00842482" w:rsidDel="00842482">
                <w:rPr>
                  <w:rStyle w:val="Refdecomentario"/>
                  <w:rFonts w:ascii="Calibri" w:eastAsia="Calibri" w:hAnsi="Calibri" w:cs="Times New Roman"/>
                  <w:lang w:val="es-MX"/>
                </w:rPr>
                <w:commentReference w:id="764"/>
              </w:r>
              <w:commentRangeEnd w:id="765"/>
              <w:r w:rsidR="00842482" w:rsidDel="00842482">
                <w:rPr>
                  <w:rStyle w:val="Refdecomentario"/>
                  <w:rFonts w:ascii="Calibri" w:eastAsia="Calibri" w:hAnsi="Calibri" w:cs="Times New Roman"/>
                  <w:lang w:val="es-MX"/>
                </w:rPr>
                <w:commentReference w:id="765"/>
              </w:r>
            </w:del>
            <w:ins w:id="768" w:author="Dayrtman Fajardo Vásquez" w:date="2015-11-12T16:28:00Z">
              <w:r w:rsidR="00842482">
                <w:rPr>
                  <w:rFonts w:ascii="Times New Roman" w:eastAsia="Times New Roman" w:hAnsi="Times New Roman" w:cs="Times New Roman"/>
                  <w:color w:val="000000" w:themeColor="text1"/>
                  <w:lang w:val="es-CO" w:eastAsia="es-CO"/>
                </w:rPr>
                <w:t>del Consejo, el presidente de la Comisión Europea</w:t>
              </w:r>
            </w:ins>
            <w:r w:rsidRPr="00467003">
              <w:rPr>
                <w:rFonts w:ascii="Times New Roman" w:eastAsia="Times New Roman" w:hAnsi="Times New Roman" w:cs="Times New Roman"/>
                <w:color w:val="000000" w:themeColor="text1"/>
                <w:lang w:val="es-CO" w:eastAsia="es-CO"/>
              </w:rPr>
              <w:t xml:space="preserve"> y los jefes de Estado </w:t>
            </w:r>
            <w:del w:id="769" w:author="TOSHIBA" w:date="2015-10-29T11:44:00Z">
              <w:r w:rsidRPr="00467003" w:rsidDel="00BB2D05">
                <w:rPr>
                  <w:rFonts w:ascii="Times New Roman" w:eastAsia="Times New Roman" w:hAnsi="Times New Roman" w:cs="Times New Roman"/>
                  <w:color w:val="000000" w:themeColor="text1"/>
                  <w:lang w:val="es-CO" w:eastAsia="es-CO"/>
                </w:rPr>
                <w:delText xml:space="preserve">y </w:delText>
              </w:r>
            </w:del>
            <w:ins w:id="770" w:author="TOSHIBA" w:date="2015-10-29T11:44:00Z">
              <w:r w:rsidR="00BB2D05">
                <w:rPr>
                  <w:rFonts w:ascii="Times New Roman" w:eastAsia="Times New Roman" w:hAnsi="Times New Roman" w:cs="Times New Roman"/>
                  <w:color w:val="000000" w:themeColor="text1"/>
                  <w:lang w:val="es-CO" w:eastAsia="es-CO"/>
                </w:rPr>
                <w:t xml:space="preserve">o </w:t>
              </w:r>
            </w:ins>
            <w:r w:rsidRPr="00467003">
              <w:rPr>
                <w:rFonts w:ascii="Times New Roman" w:eastAsia="Times New Roman" w:hAnsi="Times New Roman" w:cs="Times New Roman"/>
                <w:color w:val="000000" w:themeColor="text1"/>
                <w:lang w:val="es-CO" w:eastAsia="es-CO"/>
              </w:rPr>
              <w:t>de gobierno de los países miembros. Orienta la política comunitaria.</w:t>
            </w:r>
          </w:p>
          <w:p w14:paraId="58016D79" w14:textId="77777777" w:rsidR="00E76345" w:rsidRPr="00467003" w:rsidRDefault="00E76345" w:rsidP="00E76345">
            <w:pPr>
              <w:pStyle w:val="Prrafodelista"/>
              <w:numPr>
                <w:ilvl w:val="0"/>
                <w:numId w:val="18"/>
              </w:numPr>
              <w:shd w:val="clear" w:color="auto" w:fill="FFFFFF"/>
              <w:spacing w:after="0"/>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Consejo de la UE</w:t>
            </w:r>
            <w:r w:rsidRPr="00467003">
              <w:rPr>
                <w:rFonts w:ascii="Times New Roman" w:eastAsia="Times New Roman" w:hAnsi="Times New Roman" w:cs="Times New Roman"/>
                <w:color w:val="000000" w:themeColor="text1"/>
                <w:lang w:val="es-CO" w:eastAsia="es-CO"/>
              </w:rPr>
              <w:t xml:space="preserve">: reúne a los ministros de los países miembros. Aprueba leyes y coordina las </w:t>
            </w:r>
            <w:ins w:id="771" w:author="TOSHIBA" w:date="2015-10-29T11:48:00Z">
              <w:r w:rsidR="00BB2D05">
                <w:rPr>
                  <w:rFonts w:ascii="Times New Roman" w:eastAsia="Times New Roman" w:hAnsi="Times New Roman" w:cs="Times New Roman"/>
                  <w:color w:val="000000" w:themeColor="text1"/>
                  <w:lang w:val="es-CO" w:eastAsia="es-CO"/>
                </w:rPr>
                <w:t xml:space="preserve">actuaciones de los países miembros. </w:t>
              </w:r>
            </w:ins>
            <w:del w:id="772" w:author="TOSHIBA" w:date="2015-10-29T11:48:00Z">
              <w:r w:rsidRPr="00467003" w:rsidDel="00BB2D05">
                <w:rPr>
                  <w:rFonts w:ascii="Times New Roman" w:eastAsia="Times New Roman" w:hAnsi="Times New Roman" w:cs="Times New Roman"/>
                  <w:color w:val="000000" w:themeColor="text1"/>
                  <w:lang w:val="es-CO" w:eastAsia="es-CO"/>
                </w:rPr>
                <w:delText>políticas comunitarias.</w:delText>
              </w:r>
            </w:del>
          </w:p>
          <w:p w14:paraId="49D1A369" w14:textId="77777777" w:rsidR="00E76345" w:rsidRPr="00467003" w:rsidRDefault="00E76345" w:rsidP="00E76345">
            <w:pPr>
              <w:pStyle w:val="Prrafodelista"/>
              <w:numPr>
                <w:ilvl w:val="0"/>
                <w:numId w:val="18"/>
              </w:numPr>
              <w:shd w:val="clear" w:color="auto" w:fill="FFFFFF"/>
              <w:spacing w:after="0"/>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La </w:t>
            </w:r>
            <w:r w:rsidRPr="00467003">
              <w:rPr>
                <w:rFonts w:ascii="Times New Roman" w:eastAsia="Times New Roman" w:hAnsi="Times New Roman" w:cs="Times New Roman"/>
                <w:b/>
                <w:bCs/>
                <w:color w:val="000000" w:themeColor="text1"/>
                <w:lang w:val="es-CO" w:eastAsia="es-CO"/>
              </w:rPr>
              <w:t>Comisión Europea</w:t>
            </w:r>
            <w:r w:rsidRPr="00467003">
              <w:rPr>
                <w:rFonts w:ascii="Times New Roman" w:eastAsia="Times New Roman" w:hAnsi="Times New Roman" w:cs="Times New Roman"/>
                <w:color w:val="000000" w:themeColor="text1"/>
                <w:lang w:val="es-CO" w:eastAsia="es-CO"/>
              </w:rPr>
              <w:t>: formada por el presidente</w:t>
            </w:r>
            <w:ins w:id="773" w:author="Dayrtman Fajardo Vásquez" w:date="2015-11-12T16:29:00Z">
              <w:r w:rsidR="00842482">
                <w:rPr>
                  <w:rFonts w:ascii="Times New Roman" w:eastAsia="Times New Roman" w:hAnsi="Times New Roman" w:cs="Times New Roman"/>
                  <w:color w:val="000000" w:themeColor="text1"/>
                  <w:lang w:val="es-CO" w:eastAsia="es-CO"/>
                </w:rPr>
                <w:t xml:space="preserve"> de la Comisión</w:t>
              </w:r>
            </w:ins>
            <w:r w:rsidRPr="00467003">
              <w:rPr>
                <w:rFonts w:ascii="Times New Roman" w:eastAsia="Times New Roman" w:hAnsi="Times New Roman" w:cs="Times New Roman"/>
                <w:color w:val="000000" w:themeColor="text1"/>
                <w:lang w:val="es-CO" w:eastAsia="es-CO"/>
              </w:rPr>
              <w:t xml:space="preserve"> y los comisarios europeos, ejerce el poder ejecutivo. Ejecuta los acuerdos </w:t>
            </w:r>
            <w:del w:id="774" w:author="EUGENIA ARCE LONDONO" w:date="2015-04-29T09:25:00Z">
              <w:r w:rsidRPr="00467003">
                <w:rPr>
                  <w:rFonts w:ascii="Times New Roman" w:eastAsia="Times New Roman" w:hAnsi="Times New Roman" w:cs="Times New Roman"/>
                  <w:color w:val="000000" w:themeColor="text1"/>
                  <w:lang w:val="es-CO" w:eastAsia="es-CO"/>
                </w:rPr>
                <w:delText>tomados</w:delText>
              </w:r>
            </w:del>
            <w:ins w:id="775" w:author="TOSHIBA" w:date="2015-10-29T11:49:00Z">
              <w:r w:rsidR="00BB2D05">
                <w:rPr>
                  <w:rFonts w:ascii="Times New Roman" w:eastAsia="Times New Roman" w:hAnsi="Times New Roman" w:cs="Times New Roman"/>
                  <w:color w:val="000000" w:themeColor="text1"/>
                  <w:lang w:val="es-CO" w:eastAsia="es-CO"/>
                </w:rPr>
                <w:t xml:space="preserve"> </w:t>
              </w:r>
            </w:ins>
            <w:ins w:id="776" w:author="EUGENIA ARCE LONDONO" w:date="2015-04-29T09:25:00Z">
              <w:r>
                <w:rPr>
                  <w:rFonts w:ascii="Times New Roman" w:eastAsia="Times New Roman" w:hAnsi="Times New Roman" w:cs="Times New Roman"/>
                  <w:color w:val="000000" w:themeColor="text1"/>
                  <w:lang w:val="es-CO" w:eastAsia="es-CO"/>
                </w:rPr>
                <w:t>adoptados</w:t>
              </w:r>
            </w:ins>
            <w:r w:rsidRPr="00467003">
              <w:rPr>
                <w:rFonts w:ascii="Times New Roman" w:eastAsia="Times New Roman" w:hAnsi="Times New Roman" w:cs="Times New Roman"/>
                <w:color w:val="000000" w:themeColor="text1"/>
                <w:lang w:val="es-CO" w:eastAsia="es-CO"/>
              </w:rPr>
              <w:t xml:space="preserve"> por el Consejo.</w:t>
            </w:r>
          </w:p>
          <w:p w14:paraId="0A76C592" w14:textId="77777777" w:rsidR="00E76345" w:rsidRPr="00467003" w:rsidRDefault="00E76345" w:rsidP="00E76345">
            <w:pPr>
              <w:pStyle w:val="Prrafodelista"/>
              <w:numPr>
                <w:ilvl w:val="0"/>
                <w:numId w:val="18"/>
              </w:numPr>
              <w:shd w:val="clear" w:color="auto" w:fill="FFFFFF"/>
              <w:spacing w:after="0"/>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Parlamento Europeo</w:t>
            </w:r>
            <w:r w:rsidRPr="00467003">
              <w:rPr>
                <w:rFonts w:ascii="Times New Roman" w:eastAsia="Times New Roman" w:hAnsi="Times New Roman" w:cs="Times New Roman"/>
                <w:color w:val="000000" w:themeColor="text1"/>
                <w:lang w:val="es-CO" w:eastAsia="es-CO"/>
              </w:rPr>
              <w:t>: formado por 754 eurodiputados, elegidos de forma democrática</w:t>
            </w:r>
            <w:ins w:id="777" w:author="TOSHIBA" w:date="2015-10-29T11:51:00Z">
              <w:r w:rsidR="00BB2D05">
                <w:rPr>
                  <w:rFonts w:ascii="Times New Roman" w:eastAsia="Times New Roman" w:hAnsi="Times New Roman" w:cs="Times New Roman"/>
                  <w:color w:val="000000" w:themeColor="text1"/>
                  <w:lang w:val="es-CO" w:eastAsia="es-CO"/>
                </w:rPr>
                <w:t xml:space="preserve"> cada cinco años</w:t>
              </w:r>
            </w:ins>
            <w:r w:rsidRPr="00467003">
              <w:rPr>
                <w:rFonts w:ascii="Times New Roman" w:eastAsia="Times New Roman" w:hAnsi="Times New Roman" w:cs="Times New Roman"/>
                <w:color w:val="000000" w:themeColor="text1"/>
                <w:lang w:val="es-CO" w:eastAsia="es-CO"/>
              </w:rPr>
              <w:t>, ejerce el poder legislativo. Elabora leyes, controla al Consejo y la Comisión, y aprueba los presupuestos.</w:t>
            </w:r>
          </w:p>
          <w:p w14:paraId="09861E07" w14:textId="77777777" w:rsidR="00E76345" w:rsidRPr="00467003" w:rsidRDefault="00E76345" w:rsidP="00E76345">
            <w:pPr>
              <w:pStyle w:val="Prrafodelista"/>
              <w:numPr>
                <w:ilvl w:val="0"/>
                <w:numId w:val="18"/>
              </w:numPr>
              <w:shd w:val="clear" w:color="auto" w:fill="FFFFFF"/>
              <w:spacing w:after="0"/>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Tribunal de Justicia</w:t>
            </w:r>
            <w:r w:rsidRPr="00467003">
              <w:rPr>
                <w:rFonts w:ascii="Times New Roman" w:eastAsia="Times New Roman" w:hAnsi="Times New Roman" w:cs="Times New Roman"/>
                <w:color w:val="000000" w:themeColor="text1"/>
                <w:lang w:val="es-CO" w:eastAsia="es-CO"/>
              </w:rPr>
              <w:t>: formado por jueces comunitarios, ejerce el poder judicial. Garantiza el cumplimiento de las leyes europeas.</w:t>
            </w:r>
          </w:p>
        </w:tc>
      </w:tr>
    </w:tbl>
    <w:p w14:paraId="57D51872" w14:textId="77777777" w:rsidR="00C8324E" w:rsidRDefault="00C8324E" w:rsidP="00E76345">
      <w:pPr>
        <w:spacing w:after="0"/>
        <w:jc w:val="both"/>
        <w:rPr>
          <w:ins w:id="778" w:author="Dayrtman Fajardo Vásquez" w:date="2015-11-12T17:07:00Z"/>
          <w:rFonts w:ascii="Times New Roman" w:hAnsi="Times New Roman" w:cs="Times New Roman"/>
          <w:color w:val="000000" w:themeColor="text1"/>
          <w:highlight w:val="yellow"/>
        </w:rPr>
      </w:pPr>
    </w:p>
    <w:p w14:paraId="2517C2FB" w14:textId="77777777" w:rsidR="00C8324E" w:rsidRPr="002E6E92" w:rsidRDefault="00C8324E" w:rsidP="00C8324E">
      <w:pPr>
        <w:spacing w:after="0"/>
        <w:rPr>
          <w:ins w:id="779" w:author="Dayrtman Fajardo Vásquez" w:date="2015-11-12T17:07:00Z"/>
          <w:rFonts w:ascii="Times New Roman" w:hAnsi="Times New Roman" w:cs="Times New Roman"/>
          <w:color w:val="FFFFFF" w:themeColor="background1"/>
        </w:rPr>
      </w:pPr>
    </w:p>
    <w:p w14:paraId="1B9FCA70" w14:textId="77777777" w:rsidR="00C8324E" w:rsidRPr="000C32EA" w:rsidRDefault="00C8324E" w:rsidP="00C8324E">
      <w:pPr>
        <w:spacing w:after="0"/>
        <w:rPr>
          <w:ins w:id="780" w:author="Dayrtman Fajardo Vásquez" w:date="2015-11-12T17:07:00Z"/>
          <w:rFonts w:ascii="Times New Roman" w:hAnsi="Times New Roman" w:cs="Times New Roman"/>
          <w:color w:val="FFFFFF" w:themeColor="background1"/>
        </w:rPr>
      </w:pPr>
    </w:p>
    <w:p w14:paraId="5C25E774" w14:textId="77777777" w:rsidR="00C8324E" w:rsidRPr="000C32EA" w:rsidRDefault="00C8324E" w:rsidP="00C8324E">
      <w:pPr>
        <w:spacing w:after="0"/>
        <w:rPr>
          <w:ins w:id="781" w:author="Dayrtman Fajardo Vásquez" w:date="2015-11-12T17:07:00Z"/>
          <w:rFonts w:ascii="Times New Roman" w:hAnsi="Times New Roman" w:cs="Times New Roman"/>
          <w:color w:val="FFFFFF" w:themeColor="background1"/>
        </w:rPr>
      </w:pPr>
      <w:ins w:id="782" w:author="Dayrtman Fajardo Vásquez" w:date="2015-11-12T17:07:00Z">
        <w:r w:rsidRPr="000C32EA">
          <w:rPr>
            <w:rFonts w:ascii="Times New Roman" w:hAnsi="Times New Roman" w:cs="Times New Roman"/>
            <w:color w:val="FFFFFF" w:themeColor="background1"/>
          </w:rPr>
          <w:t>.</w:t>
        </w:r>
      </w:ins>
    </w:p>
    <w:tbl>
      <w:tblPr>
        <w:tblStyle w:val="Tablaconcuadrcula"/>
        <w:tblW w:w="0" w:type="auto"/>
        <w:tblLayout w:type="fixed"/>
        <w:tblLook w:val="04A0" w:firstRow="1" w:lastRow="0" w:firstColumn="1" w:lastColumn="0" w:noHBand="0" w:noVBand="1"/>
      </w:tblPr>
      <w:tblGrid>
        <w:gridCol w:w="1242"/>
        <w:gridCol w:w="7812"/>
      </w:tblGrid>
      <w:tr w:rsidR="00C8324E" w:rsidRPr="001726C4" w14:paraId="2206484B" w14:textId="77777777" w:rsidTr="00136631">
        <w:trPr>
          <w:ins w:id="783" w:author="Dayrtman Fajardo Vásquez" w:date="2015-11-12T17:07:00Z"/>
        </w:trPr>
        <w:tc>
          <w:tcPr>
            <w:tcW w:w="9054" w:type="dxa"/>
            <w:gridSpan w:val="2"/>
            <w:shd w:val="clear" w:color="auto" w:fill="000000" w:themeFill="text1"/>
          </w:tcPr>
          <w:p w14:paraId="352D32E5" w14:textId="77777777" w:rsidR="00C8324E" w:rsidRPr="001726C4" w:rsidRDefault="00C8324E" w:rsidP="00136631">
            <w:pPr>
              <w:spacing w:before="2" w:after="2"/>
              <w:jc w:val="center"/>
              <w:rPr>
                <w:ins w:id="784" w:author="Dayrtman Fajardo Vásquez" w:date="2015-11-12T17:07:00Z"/>
                <w:rFonts w:ascii="Times New Roman" w:hAnsi="Times New Roman" w:cs="Times New Roman"/>
                <w:b/>
                <w:color w:val="000000" w:themeColor="text1"/>
              </w:rPr>
            </w:pPr>
            <w:ins w:id="785" w:author="Dayrtman Fajardo Vásquez" w:date="2015-11-12T17:07:00Z">
              <w:r w:rsidRPr="0060633F">
                <w:rPr>
                  <w:rFonts w:ascii="Times New Roman" w:hAnsi="Times New Roman" w:cs="Times New Roman"/>
                  <w:b/>
                  <w:color w:val="FFFFFF" w:themeColor="background1"/>
                </w:rPr>
                <w:t>Profundiza: recurso a</w:t>
              </w:r>
              <w:r w:rsidRPr="009F7A40">
                <w:rPr>
                  <w:rFonts w:ascii="Times New Roman" w:hAnsi="Times New Roman" w:cs="Times New Roman"/>
                  <w:b/>
                  <w:color w:val="FFFFFF" w:themeColor="background1"/>
                </w:rPr>
                <w:t>provechado</w:t>
              </w:r>
            </w:ins>
          </w:p>
        </w:tc>
      </w:tr>
      <w:tr w:rsidR="00C8324E" w:rsidRPr="001726C4" w14:paraId="37A5E249" w14:textId="77777777" w:rsidTr="00136631">
        <w:trPr>
          <w:ins w:id="786" w:author="Dayrtman Fajardo Vásquez" w:date="2015-11-12T17:07:00Z"/>
        </w:trPr>
        <w:tc>
          <w:tcPr>
            <w:tcW w:w="1242" w:type="dxa"/>
          </w:tcPr>
          <w:p w14:paraId="66103B90" w14:textId="77777777" w:rsidR="00C8324E" w:rsidRPr="001726C4" w:rsidRDefault="00C8324E" w:rsidP="00136631">
            <w:pPr>
              <w:spacing w:before="2" w:after="2"/>
              <w:rPr>
                <w:ins w:id="787" w:author="Dayrtman Fajardo Vásquez" w:date="2015-11-12T17:07:00Z"/>
                <w:rFonts w:ascii="Times New Roman" w:hAnsi="Times New Roman" w:cs="Times New Roman"/>
                <w:b/>
                <w:color w:val="000000" w:themeColor="text1"/>
                <w:sz w:val="18"/>
                <w:szCs w:val="18"/>
              </w:rPr>
            </w:pPr>
            <w:ins w:id="788" w:author="Dayrtman Fajardo Vásquez" w:date="2015-11-12T17:07:00Z">
              <w:r w:rsidRPr="001726C4">
                <w:rPr>
                  <w:rFonts w:ascii="Times New Roman" w:hAnsi="Times New Roman" w:cs="Times New Roman"/>
                  <w:b/>
                  <w:color w:val="000000" w:themeColor="text1"/>
                  <w:sz w:val="18"/>
                  <w:szCs w:val="18"/>
                </w:rPr>
                <w:t>Código</w:t>
              </w:r>
            </w:ins>
          </w:p>
        </w:tc>
        <w:tc>
          <w:tcPr>
            <w:tcW w:w="7812" w:type="dxa"/>
          </w:tcPr>
          <w:p w14:paraId="17C9E6BF" w14:textId="77777777" w:rsidR="00C8324E" w:rsidRPr="001726C4" w:rsidRDefault="00C8324E" w:rsidP="00136631">
            <w:pPr>
              <w:spacing w:before="2" w:after="2"/>
              <w:rPr>
                <w:ins w:id="789" w:author="Dayrtman Fajardo Vásquez" w:date="2015-11-12T17:07:00Z"/>
                <w:rFonts w:ascii="Times New Roman" w:hAnsi="Times New Roman" w:cs="Times New Roman"/>
                <w:b/>
                <w:color w:val="000000" w:themeColor="text1"/>
                <w:sz w:val="18"/>
                <w:szCs w:val="18"/>
              </w:rPr>
            </w:pPr>
            <w:ins w:id="790" w:author="Dayrtman Fajardo Vásquez" w:date="2015-11-12T17:07: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_REC3</w:t>
              </w:r>
              <w:r w:rsidRPr="001726C4">
                <w:rPr>
                  <w:rFonts w:ascii="Times New Roman" w:hAnsi="Times New Roman" w:cs="Times New Roman"/>
                  <w:color w:val="000000" w:themeColor="text1"/>
                </w:rPr>
                <w:t>0</w:t>
              </w:r>
            </w:ins>
          </w:p>
        </w:tc>
      </w:tr>
      <w:tr w:rsidR="00C8324E" w:rsidRPr="001726C4" w14:paraId="0C49CA23" w14:textId="77777777" w:rsidTr="00136631">
        <w:trPr>
          <w:ins w:id="791" w:author="Dayrtman Fajardo Vásquez" w:date="2015-11-12T17:07:00Z"/>
        </w:trPr>
        <w:tc>
          <w:tcPr>
            <w:tcW w:w="1242" w:type="dxa"/>
          </w:tcPr>
          <w:p w14:paraId="71E6ED7F" w14:textId="77777777" w:rsidR="00C8324E" w:rsidRPr="001726C4" w:rsidRDefault="00C8324E" w:rsidP="00136631">
            <w:pPr>
              <w:spacing w:before="2" w:after="2"/>
              <w:rPr>
                <w:ins w:id="792" w:author="Dayrtman Fajardo Vásquez" w:date="2015-11-12T17:07:00Z"/>
                <w:rFonts w:ascii="Times New Roman" w:hAnsi="Times New Roman" w:cs="Times New Roman"/>
                <w:color w:val="000000" w:themeColor="text1"/>
              </w:rPr>
            </w:pPr>
            <w:ins w:id="793" w:author="Dayrtman Fajardo Vásquez" w:date="2015-11-12T17:07:00Z">
              <w:r w:rsidRPr="001726C4">
                <w:rPr>
                  <w:rFonts w:ascii="Times New Roman" w:hAnsi="Times New Roman" w:cs="Times New Roman"/>
                  <w:b/>
                  <w:color w:val="000000" w:themeColor="text1"/>
                  <w:sz w:val="18"/>
                  <w:szCs w:val="18"/>
                </w:rPr>
                <w:t>Ubicación en Aula Planeta</w:t>
              </w:r>
            </w:ins>
          </w:p>
        </w:tc>
        <w:tc>
          <w:tcPr>
            <w:tcW w:w="7812" w:type="dxa"/>
          </w:tcPr>
          <w:p w14:paraId="43321F51" w14:textId="77777777" w:rsidR="00C8324E" w:rsidRPr="001726C4" w:rsidRDefault="00C8324E" w:rsidP="00136631">
            <w:pPr>
              <w:spacing w:before="2" w:after="2"/>
              <w:rPr>
                <w:ins w:id="794" w:author="Dayrtman Fajardo Vásquez" w:date="2015-11-12T17:07:00Z"/>
                <w:rFonts w:ascii="Times New Roman" w:hAnsi="Times New Roman" w:cs="Times New Roman"/>
                <w:color w:val="000000" w:themeColor="text1"/>
              </w:rPr>
            </w:pPr>
            <w:ins w:id="795" w:author="Dayrtman Fajardo Vásquez" w:date="2015-11-12T17:07:00Z">
              <w:r>
                <w:fldChar w:fldCharType="begin"/>
              </w:r>
              <w:r>
                <w:instrText xml:space="preserve"> HYPERLINK "http://profesores.aulaplaneta.com//DesktopModules/PPP_UploadScorms/RecursoPopUp.aspx?RecursoID=504784" </w:instrText>
              </w:r>
              <w:r>
                <w:fldChar w:fldCharType="separate"/>
              </w:r>
              <w:r w:rsidRPr="001726C4">
                <w:rPr>
                  <w:rStyle w:val="Hipervnculo"/>
                  <w:rFonts w:ascii="Times New Roman" w:hAnsi="Times New Roman" w:cs="Times New Roman"/>
                  <w:color w:val="000000" w:themeColor="text1"/>
                </w:rPr>
                <w:t>http://profesores.aulaplaneta.com//DesktopModules/PPP_UploadScorms/RecursoPopUp.aspx?RecursoID=504784</w:t>
              </w:r>
              <w:r>
                <w:rPr>
                  <w:rStyle w:val="Hipervnculo"/>
                  <w:rFonts w:ascii="Times New Roman" w:hAnsi="Times New Roman" w:cs="Times New Roman"/>
                  <w:color w:val="000000" w:themeColor="text1"/>
                </w:rPr>
                <w:fldChar w:fldCharType="end"/>
              </w:r>
            </w:ins>
          </w:p>
          <w:p w14:paraId="74E83BC4" w14:textId="77777777" w:rsidR="00C8324E" w:rsidRPr="001726C4" w:rsidRDefault="00C8324E" w:rsidP="00136631">
            <w:pPr>
              <w:spacing w:before="2" w:after="2"/>
              <w:rPr>
                <w:ins w:id="796" w:author="Dayrtman Fajardo Vásquez" w:date="2015-11-12T17:07:00Z"/>
                <w:rFonts w:ascii="Times New Roman" w:hAnsi="Times New Roman" w:cs="Times New Roman"/>
                <w:color w:val="000000" w:themeColor="text1"/>
              </w:rPr>
            </w:pPr>
          </w:p>
        </w:tc>
      </w:tr>
      <w:tr w:rsidR="00C8324E" w:rsidRPr="001726C4" w14:paraId="286A560E" w14:textId="77777777" w:rsidTr="00136631">
        <w:trPr>
          <w:ins w:id="797" w:author="Dayrtman Fajardo Vásquez" w:date="2015-11-12T17:07:00Z"/>
        </w:trPr>
        <w:tc>
          <w:tcPr>
            <w:tcW w:w="1242" w:type="dxa"/>
          </w:tcPr>
          <w:p w14:paraId="05DC64FA" w14:textId="77777777" w:rsidR="00C8324E" w:rsidRPr="001726C4" w:rsidRDefault="00C8324E" w:rsidP="00136631">
            <w:pPr>
              <w:spacing w:before="2" w:after="2"/>
              <w:rPr>
                <w:ins w:id="798" w:author="Dayrtman Fajardo Vásquez" w:date="2015-11-12T17:07:00Z"/>
                <w:rFonts w:ascii="Times New Roman" w:hAnsi="Times New Roman" w:cs="Times New Roman"/>
                <w:color w:val="000000" w:themeColor="text1"/>
              </w:rPr>
            </w:pPr>
            <w:ins w:id="799" w:author="Dayrtman Fajardo Vásquez" w:date="2015-11-12T17:07:00Z">
              <w:r w:rsidRPr="001726C4">
                <w:rPr>
                  <w:rFonts w:ascii="Times New Roman" w:hAnsi="Times New Roman" w:cs="Times New Roman"/>
                  <w:b/>
                  <w:color w:val="000000" w:themeColor="text1"/>
                  <w:sz w:val="18"/>
                  <w:szCs w:val="18"/>
                </w:rPr>
                <w:t>Cambio (descripción o capturas de pantallas)</w:t>
              </w:r>
            </w:ins>
          </w:p>
        </w:tc>
        <w:tc>
          <w:tcPr>
            <w:tcW w:w="7812" w:type="dxa"/>
          </w:tcPr>
          <w:p w14:paraId="731A9080" w14:textId="77777777" w:rsidR="00C8324E" w:rsidRPr="001726C4" w:rsidRDefault="00C8324E" w:rsidP="00136631">
            <w:pPr>
              <w:shd w:val="clear" w:color="auto" w:fill="FFFFFF"/>
              <w:spacing w:before="2" w:after="2"/>
              <w:jc w:val="both"/>
              <w:rPr>
                <w:ins w:id="800" w:author="Dayrtman Fajardo Vásquez" w:date="2015-11-12T17:07:00Z"/>
                <w:rFonts w:ascii="Times New Roman" w:eastAsia="Times New Roman" w:hAnsi="Times New Roman" w:cs="Times New Roman"/>
                <w:color w:val="000000" w:themeColor="text1"/>
                <w:lang w:val="es-CO" w:eastAsia="es-CO"/>
              </w:rPr>
            </w:pPr>
            <w:ins w:id="801" w:author="Dayrtman Fajardo Vásquez" w:date="2015-11-12T17:07:00Z">
              <w:r w:rsidRPr="001726C4">
                <w:rPr>
                  <w:rFonts w:ascii="Times New Roman" w:eastAsia="Times New Roman" w:hAnsi="Times New Roman" w:cs="Times New Roman"/>
                  <w:color w:val="000000" w:themeColor="text1"/>
                  <w:lang w:val="es-CO" w:eastAsia="es-CO"/>
                </w:rPr>
                <w:t>Sin cambios</w:t>
              </w:r>
            </w:ins>
          </w:p>
          <w:p w14:paraId="5D267BDB" w14:textId="77777777" w:rsidR="00C8324E" w:rsidRPr="001726C4" w:rsidRDefault="00C8324E" w:rsidP="00136631">
            <w:pPr>
              <w:shd w:val="clear" w:color="auto" w:fill="FFFFFF"/>
              <w:spacing w:before="2" w:after="2"/>
              <w:jc w:val="both"/>
              <w:rPr>
                <w:ins w:id="802" w:author="Dayrtman Fajardo Vásquez" w:date="2015-11-12T17:07:00Z"/>
                <w:rFonts w:ascii="Times New Roman" w:eastAsia="Times New Roman" w:hAnsi="Times New Roman" w:cs="Times New Roman"/>
                <w:color w:val="000000" w:themeColor="text1"/>
                <w:sz w:val="21"/>
                <w:szCs w:val="21"/>
                <w:lang w:val="es-CO" w:eastAsia="es-CO"/>
              </w:rPr>
            </w:pPr>
            <w:ins w:id="803" w:author="Dayrtman Fajardo Vásquez" w:date="2015-11-12T17:07:00Z">
              <w:r w:rsidRPr="001726C4">
                <w:rPr>
                  <w:rFonts w:ascii="Times New Roman" w:hAnsi="Times New Roman" w:cs="Times New Roman"/>
                  <w:noProof/>
                  <w:color w:val="000000" w:themeColor="text1"/>
                  <w:lang w:val="es-CO" w:eastAsia="es-CO"/>
                </w:rPr>
                <w:drawing>
                  <wp:inline distT="0" distB="0" distL="0" distR="0" wp14:anchorId="031BFD80" wp14:editId="63D8D696">
                    <wp:extent cx="2676525" cy="164306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926" t="7359" r="18587" b="11254"/>
                            <a:stretch/>
                          </pic:blipFill>
                          <pic:spPr bwMode="auto">
                            <a:xfrm>
                              <a:off x="0" y="0"/>
                              <a:ext cx="2679290" cy="1644760"/>
                            </a:xfrm>
                            <a:prstGeom prst="rect">
                              <a:avLst/>
                            </a:prstGeom>
                            <a:ln>
                              <a:noFill/>
                            </a:ln>
                            <a:extLst>
                              <a:ext uri="{53640926-AAD7-44D8-BBD7-CCE9431645EC}">
                                <a14:shadowObscured xmlns:a14="http://schemas.microsoft.com/office/drawing/2010/main"/>
                              </a:ext>
                            </a:extLst>
                          </pic:spPr>
                        </pic:pic>
                      </a:graphicData>
                    </a:graphic>
                  </wp:inline>
                </w:drawing>
              </w:r>
            </w:ins>
          </w:p>
        </w:tc>
      </w:tr>
      <w:tr w:rsidR="00C8324E" w:rsidRPr="001726C4" w14:paraId="41A883D5" w14:textId="77777777" w:rsidTr="00136631">
        <w:trPr>
          <w:ins w:id="804" w:author="Dayrtman Fajardo Vásquez" w:date="2015-11-12T17:07:00Z"/>
        </w:trPr>
        <w:tc>
          <w:tcPr>
            <w:tcW w:w="1242" w:type="dxa"/>
          </w:tcPr>
          <w:p w14:paraId="1274143B" w14:textId="77777777" w:rsidR="00C8324E" w:rsidRPr="001726C4" w:rsidRDefault="00C8324E" w:rsidP="00136631">
            <w:pPr>
              <w:spacing w:before="2" w:after="2"/>
              <w:rPr>
                <w:ins w:id="805" w:author="Dayrtman Fajardo Vásquez" w:date="2015-11-12T17:07:00Z"/>
                <w:rFonts w:ascii="Times New Roman" w:hAnsi="Times New Roman" w:cs="Times New Roman"/>
                <w:b/>
                <w:color w:val="000000" w:themeColor="text1"/>
                <w:sz w:val="18"/>
                <w:szCs w:val="18"/>
              </w:rPr>
            </w:pPr>
            <w:ins w:id="806" w:author="Dayrtman Fajardo Vásquez" w:date="2015-11-12T17:07:00Z">
              <w:r w:rsidRPr="001726C4">
                <w:rPr>
                  <w:rFonts w:ascii="Times New Roman" w:hAnsi="Times New Roman" w:cs="Times New Roman"/>
                  <w:b/>
                  <w:color w:val="000000" w:themeColor="text1"/>
                  <w:sz w:val="18"/>
                  <w:szCs w:val="18"/>
                </w:rPr>
                <w:t>Título</w:t>
              </w:r>
            </w:ins>
          </w:p>
        </w:tc>
        <w:tc>
          <w:tcPr>
            <w:tcW w:w="7812" w:type="dxa"/>
          </w:tcPr>
          <w:p w14:paraId="0A38D74E" w14:textId="77777777" w:rsidR="00C8324E" w:rsidRPr="001726C4" w:rsidRDefault="00C8324E" w:rsidP="00136631">
            <w:pPr>
              <w:spacing w:before="2" w:after="2"/>
              <w:rPr>
                <w:ins w:id="807" w:author="Dayrtman Fajardo Vásquez" w:date="2015-11-12T17:07:00Z"/>
                <w:rFonts w:ascii="Times New Roman" w:hAnsi="Times New Roman" w:cs="Times New Roman"/>
                <w:color w:val="000000" w:themeColor="text1"/>
              </w:rPr>
            </w:pPr>
            <w:ins w:id="808" w:author="Dayrtman Fajardo Vásquez" w:date="2015-11-12T17:07:00Z">
              <w:r w:rsidRPr="001726C4">
                <w:rPr>
                  <w:rFonts w:ascii="Times New Roman" w:eastAsia="Times New Roman" w:hAnsi="Times New Roman" w:cs="Times New Roman"/>
                  <w:color w:val="000000" w:themeColor="text1"/>
                  <w:lang w:val="es-CO" w:eastAsia="es-CO"/>
                </w:rPr>
                <w:t>El mapa político de Europa</w:t>
              </w:r>
            </w:ins>
          </w:p>
        </w:tc>
      </w:tr>
      <w:tr w:rsidR="00C8324E" w:rsidRPr="001726C4" w14:paraId="63F3333F" w14:textId="77777777" w:rsidTr="00136631">
        <w:trPr>
          <w:ins w:id="809" w:author="Dayrtman Fajardo Vásquez" w:date="2015-11-12T17:07:00Z"/>
        </w:trPr>
        <w:tc>
          <w:tcPr>
            <w:tcW w:w="1242" w:type="dxa"/>
          </w:tcPr>
          <w:p w14:paraId="78D65A91" w14:textId="77777777" w:rsidR="00C8324E" w:rsidRPr="001726C4" w:rsidRDefault="00C8324E" w:rsidP="00136631">
            <w:pPr>
              <w:spacing w:before="2" w:after="2"/>
              <w:rPr>
                <w:ins w:id="810" w:author="Dayrtman Fajardo Vásquez" w:date="2015-11-12T17:07:00Z"/>
                <w:rFonts w:ascii="Times New Roman" w:hAnsi="Times New Roman" w:cs="Times New Roman"/>
                <w:b/>
                <w:color w:val="000000" w:themeColor="text1"/>
                <w:sz w:val="18"/>
                <w:szCs w:val="18"/>
              </w:rPr>
            </w:pPr>
            <w:ins w:id="811" w:author="Dayrtman Fajardo Vásquez" w:date="2015-11-12T17:07:00Z">
              <w:r w:rsidRPr="001726C4">
                <w:rPr>
                  <w:rFonts w:ascii="Times New Roman" w:hAnsi="Times New Roman" w:cs="Times New Roman"/>
                  <w:b/>
                  <w:color w:val="000000" w:themeColor="text1"/>
                  <w:sz w:val="18"/>
                  <w:szCs w:val="18"/>
                </w:rPr>
                <w:t>Descripción</w:t>
              </w:r>
            </w:ins>
          </w:p>
        </w:tc>
        <w:tc>
          <w:tcPr>
            <w:tcW w:w="7812" w:type="dxa"/>
          </w:tcPr>
          <w:p w14:paraId="525D64DC" w14:textId="77777777" w:rsidR="00C8324E" w:rsidRPr="001726C4" w:rsidRDefault="00C8324E" w:rsidP="00136631">
            <w:pPr>
              <w:spacing w:before="2" w:after="2"/>
              <w:jc w:val="both"/>
              <w:rPr>
                <w:ins w:id="812" w:author="Dayrtman Fajardo Vásquez" w:date="2015-11-12T17:07:00Z"/>
                <w:rFonts w:ascii="Times New Roman" w:hAnsi="Times New Roman" w:cs="Times New Roman"/>
                <w:color w:val="000000" w:themeColor="text1"/>
              </w:rPr>
            </w:pPr>
            <w:ins w:id="813" w:author="Dayrtman Fajardo Vásquez" w:date="2015-11-12T17:07:00Z">
              <w:r w:rsidRPr="001726C4">
                <w:rPr>
                  <w:rFonts w:ascii="Times New Roman" w:eastAsia="Times New Roman" w:hAnsi="Times New Roman" w:cs="Times New Roman"/>
                  <w:color w:val="000000" w:themeColor="text1"/>
                  <w:lang w:val="es-CO" w:eastAsia="es-CO"/>
                </w:rPr>
                <w:t xml:space="preserve">Interactivo que sirve para aprender </w:t>
              </w:r>
              <w:r>
                <w:rPr>
                  <w:rFonts w:ascii="Times New Roman" w:eastAsia="Times New Roman" w:hAnsi="Times New Roman" w:cs="Times New Roman"/>
                  <w:color w:val="000000" w:themeColor="text1"/>
                  <w:lang w:val="es-CO" w:eastAsia="es-CO"/>
                </w:rPr>
                <w:t xml:space="preserve">sobre </w:t>
              </w:r>
              <w:r w:rsidRPr="001726C4">
                <w:rPr>
                  <w:rFonts w:ascii="Times New Roman" w:eastAsia="Times New Roman" w:hAnsi="Times New Roman" w:cs="Times New Roman"/>
                  <w:color w:val="000000" w:themeColor="text1"/>
                  <w:lang w:val="es-CO" w:eastAsia="es-CO"/>
                </w:rPr>
                <w:t xml:space="preserve">los distintos Estados de Europa </w:t>
              </w:r>
            </w:ins>
          </w:p>
        </w:tc>
      </w:tr>
    </w:tbl>
    <w:p w14:paraId="0401E43D" w14:textId="77777777" w:rsidR="00C8324E" w:rsidRDefault="00C8324E" w:rsidP="00C8324E">
      <w:pPr>
        <w:spacing w:after="0"/>
        <w:jc w:val="both"/>
        <w:rPr>
          <w:ins w:id="814" w:author="Dayrtman Fajardo Vásquez" w:date="2015-11-12T17:07:00Z"/>
          <w:rFonts w:ascii="Times New Roman" w:eastAsia="Times New Roman" w:hAnsi="Times New Roman" w:cs="Times New Roman"/>
          <w:b/>
          <w:color w:val="000000" w:themeColor="text1"/>
          <w:lang w:val="es-CO" w:eastAsia="es-CO"/>
        </w:rPr>
      </w:pPr>
    </w:p>
    <w:p w14:paraId="579D9E4C" w14:textId="77777777" w:rsidR="00C8324E" w:rsidRPr="009F7A40" w:rsidRDefault="00C8324E" w:rsidP="00C8324E">
      <w:pPr>
        <w:spacing w:after="0"/>
        <w:jc w:val="both"/>
        <w:rPr>
          <w:ins w:id="815" w:author="Dayrtman Fajardo Vásquez" w:date="2015-11-12T17:07:00Z"/>
          <w:rFonts w:ascii="Times New Roman" w:eastAsia="Times New Roman" w:hAnsi="Times New Roman" w:cs="Times New Roman"/>
          <w:b/>
          <w:color w:val="FFFFFF" w:themeColor="background1"/>
          <w:lang w:val="es-CO" w:eastAsia="es-CO"/>
        </w:rPr>
      </w:pPr>
      <w:ins w:id="816" w:author="Dayrtman Fajardo Vásquez" w:date="2015-11-12T17:07:00Z">
        <w:r w:rsidRPr="009F7A40">
          <w:rPr>
            <w:rFonts w:ascii="Times New Roman" w:eastAsia="Times New Roman" w:hAnsi="Times New Roman" w:cs="Times New Roman"/>
            <w:b/>
            <w:color w:val="FFFFFF" w:themeColor="background1"/>
            <w:lang w:val="es-CO" w:eastAsia="es-CO"/>
          </w:rPr>
          <w:t>..</w:t>
        </w:r>
      </w:ins>
    </w:p>
    <w:p w14:paraId="54CEB4E8" w14:textId="77777777" w:rsidR="00C8324E" w:rsidRPr="00076A16" w:rsidRDefault="00C8324E" w:rsidP="00C8324E">
      <w:pPr>
        <w:spacing w:after="0"/>
        <w:jc w:val="both"/>
        <w:rPr>
          <w:ins w:id="817" w:author="Dayrtman Fajardo Vásquez" w:date="2015-11-12T17:07:00Z"/>
          <w:rFonts w:ascii="Times New Roman" w:eastAsia="Times New Roman" w:hAnsi="Times New Roman" w:cs="Times New Roman"/>
          <w:b/>
          <w:color w:val="FFFFFF" w:themeColor="background1"/>
          <w:lang w:val="es-CO" w:eastAsia="es-CO"/>
        </w:rPr>
      </w:pPr>
      <w:ins w:id="818" w:author="Dayrtman Fajardo Vásquez" w:date="2015-11-12T17:07:00Z">
        <w:r w:rsidRPr="00076A16">
          <w:rPr>
            <w:rFonts w:ascii="Times New Roman" w:eastAsia="Times New Roman" w:hAnsi="Times New Roman" w:cs="Times New Roman"/>
            <w:b/>
            <w:color w:val="FFFFFF" w:themeColor="background1"/>
            <w:lang w:val="es-CO" w:eastAsia="es-CO"/>
          </w:rPr>
          <w:t>…..</w:t>
        </w:r>
      </w:ins>
    </w:p>
    <w:tbl>
      <w:tblPr>
        <w:tblStyle w:val="Tablaconcuadrcula"/>
        <w:tblW w:w="0" w:type="auto"/>
        <w:tblLayout w:type="fixed"/>
        <w:tblLook w:val="04A0" w:firstRow="1" w:lastRow="0" w:firstColumn="1" w:lastColumn="0" w:noHBand="0" w:noVBand="1"/>
      </w:tblPr>
      <w:tblGrid>
        <w:gridCol w:w="1242"/>
        <w:gridCol w:w="7812"/>
      </w:tblGrid>
      <w:tr w:rsidR="00C8324E" w:rsidRPr="001726C4" w14:paraId="0AA229B2" w14:textId="77777777" w:rsidTr="00136631">
        <w:trPr>
          <w:ins w:id="819" w:author="Dayrtman Fajardo Vásquez" w:date="2015-11-12T17:07:00Z"/>
        </w:trPr>
        <w:tc>
          <w:tcPr>
            <w:tcW w:w="9054" w:type="dxa"/>
            <w:gridSpan w:val="2"/>
            <w:shd w:val="clear" w:color="auto" w:fill="000000" w:themeFill="text1"/>
          </w:tcPr>
          <w:p w14:paraId="18FF0652" w14:textId="77777777" w:rsidR="00C8324E" w:rsidRPr="001726C4" w:rsidRDefault="00C8324E" w:rsidP="00136631">
            <w:pPr>
              <w:spacing w:before="2" w:after="2"/>
              <w:jc w:val="center"/>
              <w:rPr>
                <w:ins w:id="820" w:author="Dayrtman Fajardo Vásquez" w:date="2015-11-12T17:07:00Z"/>
                <w:rFonts w:ascii="Times New Roman" w:hAnsi="Times New Roman" w:cs="Times New Roman"/>
                <w:b/>
                <w:color w:val="000000" w:themeColor="text1"/>
              </w:rPr>
            </w:pPr>
            <w:ins w:id="821" w:author="Dayrtman Fajardo Vásquez" w:date="2015-11-12T17:07:00Z">
              <w:r w:rsidRPr="009F7A40">
                <w:rPr>
                  <w:rFonts w:ascii="Times New Roman" w:hAnsi="Times New Roman" w:cs="Times New Roman"/>
                  <w:b/>
                  <w:color w:val="FFFFFF" w:themeColor="background1"/>
                </w:rPr>
                <w:t>Profundiza: recurso aprovechado</w:t>
              </w:r>
            </w:ins>
          </w:p>
        </w:tc>
      </w:tr>
      <w:tr w:rsidR="00C8324E" w:rsidRPr="001726C4" w14:paraId="50EE9FAB" w14:textId="77777777" w:rsidTr="00136631">
        <w:trPr>
          <w:ins w:id="822" w:author="Dayrtman Fajardo Vásquez" w:date="2015-11-12T17:07:00Z"/>
        </w:trPr>
        <w:tc>
          <w:tcPr>
            <w:tcW w:w="1242" w:type="dxa"/>
          </w:tcPr>
          <w:p w14:paraId="0A264418" w14:textId="77777777" w:rsidR="00C8324E" w:rsidRPr="001726C4" w:rsidRDefault="00C8324E" w:rsidP="00136631">
            <w:pPr>
              <w:spacing w:before="2" w:after="2"/>
              <w:rPr>
                <w:ins w:id="823" w:author="Dayrtman Fajardo Vásquez" w:date="2015-11-12T17:07:00Z"/>
                <w:rFonts w:ascii="Times New Roman" w:hAnsi="Times New Roman" w:cs="Times New Roman"/>
                <w:b/>
                <w:color w:val="000000" w:themeColor="text1"/>
                <w:sz w:val="18"/>
                <w:szCs w:val="18"/>
              </w:rPr>
            </w:pPr>
            <w:ins w:id="824" w:author="Dayrtman Fajardo Vásquez" w:date="2015-11-12T17:07:00Z">
              <w:r w:rsidRPr="001726C4">
                <w:rPr>
                  <w:rFonts w:ascii="Times New Roman" w:hAnsi="Times New Roman" w:cs="Times New Roman"/>
                  <w:b/>
                  <w:color w:val="000000" w:themeColor="text1"/>
                  <w:sz w:val="18"/>
                  <w:szCs w:val="18"/>
                </w:rPr>
                <w:t>Código</w:t>
              </w:r>
            </w:ins>
          </w:p>
        </w:tc>
        <w:tc>
          <w:tcPr>
            <w:tcW w:w="7812" w:type="dxa"/>
          </w:tcPr>
          <w:p w14:paraId="790F098F" w14:textId="77777777" w:rsidR="00C8324E" w:rsidRPr="001726C4" w:rsidRDefault="00C8324E" w:rsidP="00136631">
            <w:pPr>
              <w:spacing w:before="2" w:after="2"/>
              <w:rPr>
                <w:ins w:id="825" w:author="Dayrtman Fajardo Vásquez" w:date="2015-11-12T17:07:00Z"/>
                <w:rFonts w:ascii="Times New Roman" w:hAnsi="Times New Roman" w:cs="Times New Roman"/>
                <w:b/>
                <w:color w:val="000000" w:themeColor="text1"/>
                <w:sz w:val="18"/>
                <w:szCs w:val="18"/>
              </w:rPr>
            </w:pPr>
            <w:ins w:id="826" w:author="Dayrtman Fajardo Vásquez" w:date="2015-11-12T17:07: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_REC4</w:t>
              </w:r>
              <w:r w:rsidRPr="001726C4">
                <w:rPr>
                  <w:rFonts w:ascii="Times New Roman" w:hAnsi="Times New Roman" w:cs="Times New Roman"/>
                  <w:color w:val="000000" w:themeColor="text1"/>
                </w:rPr>
                <w:t>0</w:t>
              </w:r>
            </w:ins>
          </w:p>
        </w:tc>
      </w:tr>
      <w:tr w:rsidR="00C8324E" w:rsidRPr="001726C4" w14:paraId="25A0968B" w14:textId="77777777" w:rsidTr="00136631">
        <w:trPr>
          <w:ins w:id="827" w:author="Dayrtman Fajardo Vásquez" w:date="2015-11-12T17:07:00Z"/>
        </w:trPr>
        <w:tc>
          <w:tcPr>
            <w:tcW w:w="1242" w:type="dxa"/>
          </w:tcPr>
          <w:p w14:paraId="6D705289" w14:textId="77777777" w:rsidR="00C8324E" w:rsidRPr="001726C4" w:rsidRDefault="00C8324E" w:rsidP="00136631">
            <w:pPr>
              <w:spacing w:before="2" w:after="2"/>
              <w:rPr>
                <w:ins w:id="828" w:author="Dayrtman Fajardo Vásquez" w:date="2015-11-12T17:07:00Z"/>
                <w:rFonts w:ascii="Times New Roman" w:hAnsi="Times New Roman" w:cs="Times New Roman"/>
                <w:color w:val="000000" w:themeColor="text1"/>
              </w:rPr>
            </w:pPr>
            <w:ins w:id="829" w:author="Dayrtman Fajardo Vásquez" w:date="2015-11-12T17:07:00Z">
              <w:r w:rsidRPr="001726C4">
                <w:rPr>
                  <w:rFonts w:ascii="Times New Roman" w:hAnsi="Times New Roman" w:cs="Times New Roman"/>
                  <w:b/>
                  <w:color w:val="000000" w:themeColor="text1"/>
                  <w:sz w:val="18"/>
                  <w:szCs w:val="18"/>
                </w:rPr>
                <w:t>Ubicación en Aula Planeta</w:t>
              </w:r>
            </w:ins>
          </w:p>
        </w:tc>
        <w:tc>
          <w:tcPr>
            <w:tcW w:w="7812" w:type="dxa"/>
          </w:tcPr>
          <w:p w14:paraId="091B55CC" w14:textId="77777777" w:rsidR="00C8324E" w:rsidRPr="001726C4" w:rsidRDefault="00C8324E" w:rsidP="00136631">
            <w:pPr>
              <w:spacing w:before="2" w:after="2"/>
              <w:rPr>
                <w:ins w:id="830" w:author="Dayrtman Fajardo Vásquez" w:date="2015-11-12T17:07:00Z"/>
                <w:rFonts w:ascii="Times New Roman" w:hAnsi="Times New Roman" w:cs="Times New Roman"/>
                <w:color w:val="000000" w:themeColor="text1"/>
              </w:rPr>
            </w:pPr>
            <w:ins w:id="831" w:author="Dayrtman Fajardo Vásquez" w:date="2015-11-12T17:07:00Z">
              <w:r>
                <w:fldChar w:fldCharType="begin"/>
              </w:r>
              <w:r>
                <w:instrText xml:space="preserve"> HYPERLINK "http://profesores.aulaplaneta.com//DesktopModules/PPP_UploadScorms/RecursoPopUp.aspx?RecursoID=504785" </w:instrText>
              </w:r>
              <w:r>
                <w:fldChar w:fldCharType="separate"/>
              </w:r>
              <w:r w:rsidRPr="001726C4">
                <w:rPr>
                  <w:rStyle w:val="Hipervnculo"/>
                  <w:rFonts w:ascii="Times New Roman" w:hAnsi="Times New Roman" w:cs="Times New Roman"/>
                  <w:color w:val="000000" w:themeColor="text1"/>
                </w:rPr>
                <w:t>http://profesores.aulaplaneta.com//DesktopModules/PPP_UploadScorms/RecursoPopUp.aspx?RecursoID=504785</w:t>
              </w:r>
              <w:r>
                <w:rPr>
                  <w:rStyle w:val="Hipervnculo"/>
                  <w:rFonts w:ascii="Times New Roman" w:hAnsi="Times New Roman" w:cs="Times New Roman"/>
                  <w:color w:val="000000" w:themeColor="text1"/>
                </w:rPr>
                <w:fldChar w:fldCharType="end"/>
              </w:r>
            </w:ins>
          </w:p>
          <w:p w14:paraId="78B728AE" w14:textId="77777777" w:rsidR="00C8324E" w:rsidRPr="001726C4" w:rsidRDefault="00C8324E" w:rsidP="00136631">
            <w:pPr>
              <w:spacing w:before="2" w:after="2"/>
              <w:rPr>
                <w:ins w:id="832" w:author="Dayrtman Fajardo Vásquez" w:date="2015-11-12T17:07:00Z"/>
                <w:rFonts w:ascii="Times New Roman" w:hAnsi="Times New Roman" w:cs="Times New Roman"/>
                <w:color w:val="000000" w:themeColor="text1"/>
              </w:rPr>
            </w:pPr>
          </w:p>
        </w:tc>
      </w:tr>
      <w:tr w:rsidR="00C8324E" w:rsidRPr="001726C4" w14:paraId="60FCC7BB" w14:textId="77777777" w:rsidTr="00136631">
        <w:trPr>
          <w:ins w:id="833" w:author="Dayrtman Fajardo Vásquez" w:date="2015-11-12T17:07:00Z"/>
        </w:trPr>
        <w:tc>
          <w:tcPr>
            <w:tcW w:w="1242" w:type="dxa"/>
          </w:tcPr>
          <w:p w14:paraId="1CBC2BBD" w14:textId="77777777" w:rsidR="00C8324E" w:rsidRPr="001726C4" w:rsidRDefault="00C8324E" w:rsidP="00136631">
            <w:pPr>
              <w:spacing w:before="2" w:after="2"/>
              <w:rPr>
                <w:ins w:id="834" w:author="Dayrtman Fajardo Vásquez" w:date="2015-11-12T17:07:00Z"/>
                <w:rFonts w:ascii="Times New Roman" w:hAnsi="Times New Roman" w:cs="Times New Roman"/>
                <w:color w:val="000000" w:themeColor="text1"/>
              </w:rPr>
            </w:pPr>
            <w:ins w:id="835" w:author="Dayrtman Fajardo Vásquez" w:date="2015-11-12T17:07:00Z">
              <w:r w:rsidRPr="001726C4">
                <w:rPr>
                  <w:rFonts w:ascii="Times New Roman" w:hAnsi="Times New Roman" w:cs="Times New Roman"/>
                  <w:b/>
                  <w:color w:val="000000" w:themeColor="text1"/>
                  <w:sz w:val="18"/>
                  <w:szCs w:val="18"/>
                </w:rPr>
                <w:t>Cambio (descripción o capturas de pantallas)</w:t>
              </w:r>
            </w:ins>
          </w:p>
        </w:tc>
        <w:tc>
          <w:tcPr>
            <w:tcW w:w="7812" w:type="dxa"/>
          </w:tcPr>
          <w:p w14:paraId="79E6B1F2" w14:textId="77777777" w:rsidR="00C8324E" w:rsidRPr="001726C4" w:rsidRDefault="00C8324E" w:rsidP="00136631">
            <w:pPr>
              <w:shd w:val="clear" w:color="auto" w:fill="FFFFFF"/>
              <w:spacing w:before="2" w:after="2"/>
              <w:jc w:val="both"/>
              <w:rPr>
                <w:ins w:id="836" w:author="Dayrtman Fajardo Vásquez" w:date="2015-11-12T17:07:00Z"/>
                <w:rFonts w:ascii="Times New Roman" w:eastAsia="Times New Roman" w:hAnsi="Times New Roman" w:cs="Times New Roman"/>
                <w:color w:val="000000" w:themeColor="text1"/>
                <w:lang w:val="es-CO" w:eastAsia="es-CO"/>
              </w:rPr>
            </w:pPr>
            <w:ins w:id="837" w:author="Dayrtman Fajardo Vásquez" w:date="2015-11-12T17:07:00Z">
              <w:r w:rsidRPr="001726C4">
                <w:rPr>
                  <w:rFonts w:ascii="Times New Roman" w:eastAsia="Times New Roman" w:hAnsi="Times New Roman" w:cs="Times New Roman"/>
                  <w:color w:val="000000" w:themeColor="text1"/>
                  <w:lang w:val="es-CO" w:eastAsia="es-CO"/>
                </w:rPr>
                <w:t>Sin cambios</w:t>
              </w:r>
            </w:ins>
          </w:p>
          <w:p w14:paraId="22458B46" w14:textId="77777777" w:rsidR="00C8324E" w:rsidRPr="001726C4" w:rsidRDefault="00C8324E" w:rsidP="00136631">
            <w:pPr>
              <w:shd w:val="clear" w:color="auto" w:fill="FFFFFF"/>
              <w:spacing w:before="2" w:after="2"/>
              <w:jc w:val="both"/>
              <w:rPr>
                <w:ins w:id="838" w:author="Dayrtman Fajardo Vásquez" w:date="2015-11-12T17:07:00Z"/>
                <w:rFonts w:ascii="Times New Roman" w:eastAsia="Times New Roman" w:hAnsi="Times New Roman" w:cs="Times New Roman"/>
                <w:color w:val="000000" w:themeColor="text1"/>
                <w:sz w:val="21"/>
                <w:szCs w:val="21"/>
                <w:lang w:val="es-CO" w:eastAsia="es-CO"/>
              </w:rPr>
            </w:pPr>
            <w:ins w:id="839" w:author="Dayrtman Fajardo Vásquez" w:date="2015-11-12T17:07:00Z">
              <w:r w:rsidRPr="001726C4">
                <w:rPr>
                  <w:rFonts w:ascii="Times New Roman" w:hAnsi="Times New Roman" w:cs="Times New Roman"/>
                  <w:noProof/>
                  <w:color w:val="000000" w:themeColor="text1"/>
                  <w:lang w:val="es-CO" w:eastAsia="es-CO"/>
                </w:rPr>
                <w:drawing>
                  <wp:inline distT="0" distB="0" distL="0" distR="0" wp14:anchorId="10AD3674" wp14:editId="600EB138">
                    <wp:extent cx="2400300" cy="1386839"/>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3" t="6156" r="17889" b="11040"/>
                            <a:stretch/>
                          </pic:blipFill>
                          <pic:spPr bwMode="auto">
                            <a:xfrm>
                              <a:off x="0" y="0"/>
                              <a:ext cx="2403888" cy="1388912"/>
                            </a:xfrm>
                            <a:prstGeom prst="rect">
                              <a:avLst/>
                            </a:prstGeom>
                            <a:ln>
                              <a:noFill/>
                            </a:ln>
                            <a:extLst>
                              <a:ext uri="{53640926-AAD7-44D8-BBD7-CCE9431645EC}">
                                <a14:shadowObscured xmlns:a14="http://schemas.microsoft.com/office/drawing/2010/main"/>
                              </a:ext>
                            </a:extLst>
                          </pic:spPr>
                        </pic:pic>
                      </a:graphicData>
                    </a:graphic>
                  </wp:inline>
                </w:drawing>
              </w:r>
            </w:ins>
          </w:p>
        </w:tc>
      </w:tr>
      <w:tr w:rsidR="00C8324E" w:rsidRPr="001726C4" w14:paraId="198D8B9D" w14:textId="77777777" w:rsidTr="00136631">
        <w:trPr>
          <w:ins w:id="840" w:author="Dayrtman Fajardo Vásquez" w:date="2015-11-12T17:07:00Z"/>
        </w:trPr>
        <w:tc>
          <w:tcPr>
            <w:tcW w:w="1242" w:type="dxa"/>
          </w:tcPr>
          <w:p w14:paraId="5C873FD3" w14:textId="77777777" w:rsidR="00C8324E" w:rsidRPr="001726C4" w:rsidRDefault="00C8324E" w:rsidP="00136631">
            <w:pPr>
              <w:spacing w:before="2" w:after="2"/>
              <w:rPr>
                <w:ins w:id="841" w:author="Dayrtman Fajardo Vásquez" w:date="2015-11-12T17:07:00Z"/>
                <w:rFonts w:ascii="Times New Roman" w:hAnsi="Times New Roman" w:cs="Times New Roman"/>
                <w:b/>
                <w:color w:val="000000" w:themeColor="text1"/>
                <w:sz w:val="18"/>
                <w:szCs w:val="18"/>
              </w:rPr>
            </w:pPr>
            <w:ins w:id="842" w:author="Dayrtman Fajardo Vásquez" w:date="2015-11-12T17:07:00Z">
              <w:r w:rsidRPr="001726C4">
                <w:rPr>
                  <w:rFonts w:ascii="Times New Roman" w:hAnsi="Times New Roman" w:cs="Times New Roman"/>
                  <w:b/>
                  <w:color w:val="000000" w:themeColor="text1"/>
                  <w:sz w:val="18"/>
                  <w:szCs w:val="18"/>
                </w:rPr>
                <w:t>Título</w:t>
              </w:r>
            </w:ins>
          </w:p>
        </w:tc>
        <w:tc>
          <w:tcPr>
            <w:tcW w:w="7812" w:type="dxa"/>
          </w:tcPr>
          <w:p w14:paraId="4BA87B43" w14:textId="77777777" w:rsidR="00C8324E" w:rsidRPr="008E6587" w:rsidRDefault="00C8324E" w:rsidP="00136631">
            <w:pPr>
              <w:pStyle w:val="Ttulo1"/>
              <w:shd w:val="clear" w:color="auto" w:fill="FFFFFF"/>
              <w:spacing w:before="2" w:after="2"/>
              <w:outlineLvl w:val="0"/>
              <w:rPr>
                <w:ins w:id="843" w:author="Dayrtman Fajardo Vásquez" w:date="2015-11-12T17:07:00Z"/>
                <w:rFonts w:ascii="Times New Roman" w:eastAsia="Times New Roman" w:hAnsi="Times New Roman" w:cs="Times New Roman"/>
                <w:b w:val="0"/>
                <w:color w:val="000000" w:themeColor="text1"/>
                <w:kern w:val="0"/>
                <w:sz w:val="24"/>
                <w:szCs w:val="24"/>
                <w:lang w:val="es-CO" w:eastAsia="es-CO"/>
              </w:rPr>
            </w:pPr>
            <w:ins w:id="844" w:author="Dayrtman Fajardo Vásquez" w:date="2015-11-12T17:07:00Z">
              <w:r w:rsidRPr="008E6587">
                <w:rPr>
                  <w:rFonts w:ascii="Times New Roman" w:eastAsia="Times New Roman" w:hAnsi="Times New Roman" w:cs="Times New Roman"/>
                  <w:b w:val="0"/>
                  <w:color w:val="000000" w:themeColor="text1"/>
                  <w:kern w:val="0"/>
                  <w:sz w:val="22"/>
                  <w:szCs w:val="22"/>
                  <w:lang w:val="es-CO" w:eastAsia="es-CO"/>
                </w:rPr>
                <w:t xml:space="preserve">Sitúa en el mapa algunos Estados de Europa </w:t>
              </w:r>
            </w:ins>
          </w:p>
        </w:tc>
      </w:tr>
      <w:tr w:rsidR="00C8324E" w:rsidRPr="001726C4" w14:paraId="1ABB6706" w14:textId="77777777" w:rsidTr="00136631">
        <w:trPr>
          <w:ins w:id="845" w:author="Dayrtman Fajardo Vásquez" w:date="2015-11-12T17:07:00Z"/>
        </w:trPr>
        <w:tc>
          <w:tcPr>
            <w:tcW w:w="1242" w:type="dxa"/>
          </w:tcPr>
          <w:p w14:paraId="6631CA71" w14:textId="77777777" w:rsidR="00C8324E" w:rsidRPr="001726C4" w:rsidRDefault="00C8324E" w:rsidP="00136631">
            <w:pPr>
              <w:spacing w:before="2" w:after="2"/>
              <w:rPr>
                <w:ins w:id="846" w:author="Dayrtman Fajardo Vásquez" w:date="2015-11-12T17:07:00Z"/>
                <w:rFonts w:ascii="Times New Roman" w:hAnsi="Times New Roman" w:cs="Times New Roman"/>
                <w:b/>
                <w:color w:val="000000" w:themeColor="text1"/>
                <w:sz w:val="18"/>
                <w:szCs w:val="18"/>
              </w:rPr>
            </w:pPr>
            <w:ins w:id="847" w:author="Dayrtman Fajardo Vásquez" w:date="2015-11-12T17:07:00Z">
              <w:r w:rsidRPr="001726C4">
                <w:rPr>
                  <w:rFonts w:ascii="Times New Roman" w:hAnsi="Times New Roman" w:cs="Times New Roman"/>
                  <w:b/>
                  <w:color w:val="000000" w:themeColor="text1"/>
                  <w:sz w:val="18"/>
                  <w:szCs w:val="18"/>
                </w:rPr>
                <w:t>Descripción</w:t>
              </w:r>
            </w:ins>
          </w:p>
        </w:tc>
        <w:tc>
          <w:tcPr>
            <w:tcW w:w="7812" w:type="dxa"/>
          </w:tcPr>
          <w:p w14:paraId="1F304B09" w14:textId="77777777" w:rsidR="00C8324E" w:rsidRPr="001726C4" w:rsidRDefault="00C8324E" w:rsidP="00136631">
            <w:pPr>
              <w:spacing w:before="2" w:after="2"/>
              <w:jc w:val="both"/>
              <w:rPr>
                <w:ins w:id="848" w:author="Dayrtman Fajardo Vásquez" w:date="2015-11-12T17:07:00Z"/>
                <w:rFonts w:ascii="Times New Roman" w:hAnsi="Times New Roman" w:cs="Times New Roman"/>
                <w:color w:val="000000" w:themeColor="text1"/>
              </w:rPr>
            </w:pPr>
            <w:ins w:id="849" w:author="Dayrtman Fajardo Vásquez" w:date="2015-11-12T17:07:00Z">
              <w:r w:rsidRPr="001726C4">
                <w:rPr>
                  <w:rFonts w:ascii="Times New Roman" w:eastAsia="Times New Roman" w:hAnsi="Times New Roman" w:cs="Times New Roman"/>
                  <w:color w:val="000000" w:themeColor="text1"/>
                  <w:lang w:val="es-CO" w:eastAsia="es-CO"/>
                </w:rPr>
                <w:t>Interactivo para ubicar sobre el mapa de Europa algunos de sus Estados</w:t>
              </w:r>
            </w:ins>
          </w:p>
        </w:tc>
      </w:tr>
      <w:tr w:rsidR="00C8324E" w:rsidRPr="001726C4" w14:paraId="246E990B" w14:textId="77777777" w:rsidTr="00136631">
        <w:trPr>
          <w:ins w:id="850" w:author="Dayrtman Fajardo Vásquez" w:date="2015-11-12T17:07:00Z"/>
        </w:trPr>
        <w:tc>
          <w:tcPr>
            <w:tcW w:w="9054" w:type="dxa"/>
            <w:gridSpan w:val="2"/>
            <w:shd w:val="clear" w:color="auto" w:fill="000000" w:themeFill="text1"/>
          </w:tcPr>
          <w:p w14:paraId="226C00FC" w14:textId="77777777" w:rsidR="00C8324E" w:rsidRPr="001726C4" w:rsidRDefault="00C8324E" w:rsidP="00136631">
            <w:pPr>
              <w:spacing w:before="2" w:after="2"/>
              <w:jc w:val="center"/>
              <w:rPr>
                <w:ins w:id="851" w:author="Dayrtman Fajardo Vásquez" w:date="2015-11-12T17:07:00Z"/>
                <w:rFonts w:ascii="Times New Roman" w:hAnsi="Times New Roman" w:cs="Times New Roman"/>
                <w:b/>
                <w:color w:val="000000" w:themeColor="text1"/>
              </w:rPr>
            </w:pPr>
          </w:p>
        </w:tc>
      </w:tr>
    </w:tbl>
    <w:p w14:paraId="41F1F823" w14:textId="77777777" w:rsidR="00C8324E" w:rsidRPr="00076A16" w:rsidRDefault="00C8324E" w:rsidP="00C8324E">
      <w:pPr>
        <w:spacing w:after="0"/>
        <w:jc w:val="both"/>
        <w:rPr>
          <w:ins w:id="852" w:author="Dayrtman Fajardo Vásquez" w:date="2015-11-12T17:07:00Z"/>
          <w:rFonts w:ascii="Times New Roman" w:eastAsia="Times New Roman" w:hAnsi="Times New Roman" w:cs="Times New Roman"/>
          <w:b/>
          <w:color w:val="FFFFFF" w:themeColor="background1"/>
          <w:lang w:val="es-CO" w:eastAsia="es-CO"/>
        </w:rPr>
      </w:pPr>
      <w:ins w:id="853" w:author="Dayrtman Fajardo Vásquez" w:date="2015-11-12T17:07:00Z">
        <w:r w:rsidRPr="00076A16">
          <w:rPr>
            <w:rFonts w:ascii="Times New Roman" w:eastAsia="Times New Roman" w:hAnsi="Times New Roman" w:cs="Times New Roman"/>
            <w:b/>
            <w:color w:val="FFFFFF" w:themeColor="background1"/>
            <w:lang w:val="es-CO" w:eastAsia="es-CO"/>
          </w:rPr>
          <w:t>…..</w:t>
        </w:r>
      </w:ins>
    </w:p>
    <w:tbl>
      <w:tblPr>
        <w:tblStyle w:val="Tablaconcuadrcula"/>
        <w:tblW w:w="0" w:type="auto"/>
        <w:tblLayout w:type="fixed"/>
        <w:tblLook w:val="04A0" w:firstRow="1" w:lastRow="0" w:firstColumn="1" w:lastColumn="0" w:noHBand="0" w:noVBand="1"/>
      </w:tblPr>
      <w:tblGrid>
        <w:gridCol w:w="1242"/>
        <w:gridCol w:w="7812"/>
      </w:tblGrid>
      <w:tr w:rsidR="00C8324E" w:rsidRPr="001726C4" w14:paraId="149A7AC7" w14:textId="77777777" w:rsidTr="00136631">
        <w:trPr>
          <w:ins w:id="854" w:author="Dayrtman Fajardo Vásquez" w:date="2015-11-12T17:07:00Z"/>
        </w:trPr>
        <w:tc>
          <w:tcPr>
            <w:tcW w:w="9054" w:type="dxa"/>
            <w:gridSpan w:val="2"/>
            <w:shd w:val="clear" w:color="auto" w:fill="000000" w:themeFill="text1"/>
          </w:tcPr>
          <w:p w14:paraId="7AC938F1" w14:textId="77777777" w:rsidR="00C8324E" w:rsidRPr="001726C4" w:rsidRDefault="00C8324E" w:rsidP="00136631">
            <w:pPr>
              <w:spacing w:before="2" w:after="2"/>
              <w:jc w:val="center"/>
              <w:rPr>
                <w:ins w:id="855" w:author="Dayrtman Fajardo Vásquez" w:date="2015-11-12T17:07:00Z"/>
                <w:rFonts w:ascii="Times New Roman" w:hAnsi="Times New Roman" w:cs="Times New Roman"/>
                <w:b/>
                <w:color w:val="000000" w:themeColor="text1"/>
              </w:rPr>
            </w:pPr>
            <w:ins w:id="856" w:author="Dayrtman Fajardo Vásquez" w:date="2015-11-12T17:07:00Z">
              <w:r w:rsidRPr="009F7A40">
                <w:rPr>
                  <w:rFonts w:ascii="Times New Roman" w:hAnsi="Times New Roman" w:cs="Times New Roman"/>
                  <w:b/>
                  <w:color w:val="FFFFFF" w:themeColor="background1"/>
                </w:rPr>
                <w:t>Practica: recurso aprovechado</w:t>
              </w:r>
            </w:ins>
          </w:p>
        </w:tc>
      </w:tr>
      <w:tr w:rsidR="00C8324E" w:rsidRPr="001726C4" w14:paraId="3CC921BD" w14:textId="77777777" w:rsidTr="00136631">
        <w:trPr>
          <w:ins w:id="857" w:author="Dayrtman Fajardo Vásquez" w:date="2015-11-12T17:07:00Z"/>
        </w:trPr>
        <w:tc>
          <w:tcPr>
            <w:tcW w:w="1242" w:type="dxa"/>
          </w:tcPr>
          <w:p w14:paraId="0564D646" w14:textId="77777777" w:rsidR="00C8324E" w:rsidRPr="001726C4" w:rsidRDefault="00C8324E" w:rsidP="00136631">
            <w:pPr>
              <w:spacing w:before="2" w:after="2"/>
              <w:rPr>
                <w:ins w:id="858" w:author="Dayrtman Fajardo Vásquez" w:date="2015-11-12T17:07:00Z"/>
                <w:rFonts w:ascii="Times New Roman" w:hAnsi="Times New Roman" w:cs="Times New Roman"/>
                <w:b/>
                <w:color w:val="000000" w:themeColor="text1"/>
                <w:sz w:val="18"/>
                <w:szCs w:val="18"/>
              </w:rPr>
            </w:pPr>
            <w:ins w:id="859" w:author="Dayrtman Fajardo Vásquez" w:date="2015-11-12T17:07:00Z">
              <w:r w:rsidRPr="001726C4">
                <w:rPr>
                  <w:rFonts w:ascii="Times New Roman" w:hAnsi="Times New Roman" w:cs="Times New Roman"/>
                  <w:b/>
                  <w:color w:val="000000" w:themeColor="text1"/>
                  <w:sz w:val="18"/>
                  <w:szCs w:val="18"/>
                </w:rPr>
                <w:t>Código</w:t>
              </w:r>
            </w:ins>
          </w:p>
        </w:tc>
        <w:tc>
          <w:tcPr>
            <w:tcW w:w="7812" w:type="dxa"/>
          </w:tcPr>
          <w:p w14:paraId="087CF4D4" w14:textId="77777777" w:rsidR="00C8324E" w:rsidRPr="001726C4" w:rsidRDefault="00C8324E" w:rsidP="00136631">
            <w:pPr>
              <w:spacing w:before="2" w:after="2"/>
              <w:rPr>
                <w:ins w:id="860" w:author="Dayrtman Fajardo Vásquez" w:date="2015-11-12T17:07:00Z"/>
                <w:rFonts w:ascii="Times New Roman" w:hAnsi="Times New Roman" w:cs="Times New Roman"/>
                <w:b/>
                <w:color w:val="000000" w:themeColor="text1"/>
                <w:sz w:val="18"/>
                <w:szCs w:val="18"/>
              </w:rPr>
            </w:pPr>
            <w:ins w:id="861" w:author="Dayrtman Fajardo Vásquez" w:date="2015-11-12T17:07: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_REC50</w:t>
              </w:r>
            </w:ins>
          </w:p>
        </w:tc>
      </w:tr>
      <w:tr w:rsidR="00C8324E" w:rsidRPr="001726C4" w14:paraId="19B62766" w14:textId="77777777" w:rsidTr="00136631">
        <w:trPr>
          <w:ins w:id="862" w:author="Dayrtman Fajardo Vásquez" w:date="2015-11-12T17:07:00Z"/>
        </w:trPr>
        <w:tc>
          <w:tcPr>
            <w:tcW w:w="1242" w:type="dxa"/>
          </w:tcPr>
          <w:p w14:paraId="0B201665" w14:textId="77777777" w:rsidR="00C8324E" w:rsidRPr="001726C4" w:rsidRDefault="00C8324E" w:rsidP="00136631">
            <w:pPr>
              <w:spacing w:before="2" w:after="2"/>
              <w:rPr>
                <w:ins w:id="863" w:author="Dayrtman Fajardo Vásquez" w:date="2015-11-12T17:07:00Z"/>
                <w:rFonts w:ascii="Times New Roman" w:hAnsi="Times New Roman" w:cs="Times New Roman"/>
                <w:color w:val="000000" w:themeColor="text1"/>
              </w:rPr>
            </w:pPr>
            <w:ins w:id="864" w:author="Dayrtman Fajardo Vásquez" w:date="2015-11-12T17:07:00Z">
              <w:r w:rsidRPr="001726C4">
                <w:rPr>
                  <w:rFonts w:ascii="Times New Roman" w:hAnsi="Times New Roman" w:cs="Times New Roman"/>
                  <w:b/>
                  <w:color w:val="000000" w:themeColor="text1"/>
                  <w:sz w:val="18"/>
                  <w:szCs w:val="18"/>
                </w:rPr>
                <w:t>Ubicación en Aula Planeta</w:t>
              </w:r>
            </w:ins>
          </w:p>
        </w:tc>
        <w:tc>
          <w:tcPr>
            <w:tcW w:w="7812" w:type="dxa"/>
          </w:tcPr>
          <w:p w14:paraId="6907E626" w14:textId="77777777" w:rsidR="00C8324E" w:rsidRPr="001726C4" w:rsidRDefault="00C8324E" w:rsidP="00136631">
            <w:pPr>
              <w:spacing w:before="2" w:after="2"/>
              <w:rPr>
                <w:ins w:id="865" w:author="Dayrtman Fajardo Vásquez" w:date="2015-11-12T17:07:00Z"/>
                <w:rFonts w:ascii="Times New Roman" w:hAnsi="Times New Roman" w:cs="Times New Roman"/>
                <w:color w:val="000000" w:themeColor="text1"/>
              </w:rPr>
            </w:pPr>
            <w:ins w:id="866" w:author="Dayrtman Fajardo Vásquez" w:date="2015-11-12T17:07:00Z">
              <w:r>
                <w:fldChar w:fldCharType="begin"/>
              </w:r>
              <w:r>
                <w:instrText xml:space="preserve"> HYPERLINK "http://profesores.aulaplaneta.com/DNNPlayerPackages/Package10654/Recurso120/Principal.html?transparent=on&amp;solucion=si" </w:instrText>
              </w:r>
              <w:r>
                <w:fldChar w:fldCharType="separate"/>
              </w:r>
              <w:r w:rsidRPr="001726C4">
                <w:rPr>
                  <w:rStyle w:val="Hipervnculo"/>
                  <w:rFonts w:ascii="Times New Roman" w:hAnsi="Times New Roman" w:cs="Times New Roman"/>
                  <w:color w:val="000000" w:themeColor="text1"/>
                </w:rPr>
                <w:t>http://profesores.aulaplaneta.com/DNNPlayerPackages/Package10654/Recurs</w:t>
              </w:r>
              <w:r w:rsidRPr="001726C4">
                <w:rPr>
                  <w:rStyle w:val="Hipervnculo"/>
                  <w:rFonts w:ascii="Times New Roman" w:hAnsi="Times New Roman" w:cs="Times New Roman"/>
                  <w:color w:val="000000" w:themeColor="text1"/>
                </w:rPr>
                <w:lastRenderedPageBreak/>
                <w:t>o120/Principal.html?transparent=on&amp;solucion=si</w:t>
              </w:r>
              <w:r>
                <w:rPr>
                  <w:rStyle w:val="Hipervnculo"/>
                  <w:rFonts w:ascii="Times New Roman" w:hAnsi="Times New Roman" w:cs="Times New Roman"/>
                  <w:color w:val="000000" w:themeColor="text1"/>
                </w:rPr>
                <w:fldChar w:fldCharType="end"/>
              </w:r>
            </w:ins>
          </w:p>
          <w:p w14:paraId="6F152841" w14:textId="77777777" w:rsidR="00C8324E" w:rsidRPr="001726C4" w:rsidRDefault="00C8324E" w:rsidP="00136631">
            <w:pPr>
              <w:spacing w:before="2" w:after="2"/>
              <w:rPr>
                <w:ins w:id="867" w:author="Dayrtman Fajardo Vásquez" w:date="2015-11-12T17:07:00Z"/>
                <w:rFonts w:ascii="Times New Roman" w:hAnsi="Times New Roman" w:cs="Times New Roman"/>
                <w:color w:val="000000" w:themeColor="text1"/>
              </w:rPr>
            </w:pPr>
          </w:p>
        </w:tc>
      </w:tr>
      <w:tr w:rsidR="00C8324E" w:rsidRPr="001726C4" w14:paraId="2F1125B8" w14:textId="77777777" w:rsidTr="00136631">
        <w:trPr>
          <w:ins w:id="868" w:author="Dayrtman Fajardo Vásquez" w:date="2015-11-12T17:07:00Z"/>
        </w:trPr>
        <w:tc>
          <w:tcPr>
            <w:tcW w:w="1242" w:type="dxa"/>
          </w:tcPr>
          <w:p w14:paraId="7C12292D" w14:textId="77777777" w:rsidR="00C8324E" w:rsidRPr="001726C4" w:rsidRDefault="00C8324E" w:rsidP="00136631">
            <w:pPr>
              <w:spacing w:before="2" w:after="2"/>
              <w:rPr>
                <w:ins w:id="869" w:author="Dayrtman Fajardo Vásquez" w:date="2015-11-12T17:07:00Z"/>
                <w:rFonts w:ascii="Times New Roman" w:hAnsi="Times New Roman" w:cs="Times New Roman"/>
                <w:color w:val="000000" w:themeColor="text1"/>
              </w:rPr>
            </w:pPr>
            <w:ins w:id="870" w:author="Dayrtman Fajardo Vásquez" w:date="2015-11-12T17:07:00Z">
              <w:r w:rsidRPr="001726C4">
                <w:rPr>
                  <w:rFonts w:ascii="Times New Roman" w:hAnsi="Times New Roman" w:cs="Times New Roman"/>
                  <w:b/>
                  <w:color w:val="000000" w:themeColor="text1"/>
                  <w:sz w:val="18"/>
                  <w:szCs w:val="18"/>
                </w:rPr>
                <w:lastRenderedPageBreak/>
                <w:t>Cambio (descripción o capturas de pantallas)</w:t>
              </w:r>
              <w:r w:rsidRPr="001726C4">
                <w:rPr>
                  <w:rFonts w:ascii="Times New Roman" w:hAnsi="Times New Roman" w:cs="Times New Roman"/>
                  <w:noProof/>
                  <w:color w:val="000000" w:themeColor="text1"/>
                  <w:lang w:val="es-CO" w:eastAsia="es-CO"/>
                </w:rPr>
                <w:t xml:space="preserve"> </w:t>
              </w:r>
            </w:ins>
          </w:p>
        </w:tc>
        <w:tc>
          <w:tcPr>
            <w:tcW w:w="7812" w:type="dxa"/>
          </w:tcPr>
          <w:p w14:paraId="5FC29B3B" w14:textId="77777777" w:rsidR="00C8324E" w:rsidRPr="001726C4" w:rsidRDefault="00C8324E" w:rsidP="00136631">
            <w:pPr>
              <w:shd w:val="clear" w:color="auto" w:fill="FFFFFF"/>
              <w:spacing w:before="2" w:after="2"/>
              <w:jc w:val="both"/>
              <w:rPr>
                <w:ins w:id="871" w:author="Dayrtman Fajardo Vásquez" w:date="2015-11-12T17:07:00Z"/>
                <w:rFonts w:ascii="Times New Roman" w:eastAsia="Times New Roman" w:hAnsi="Times New Roman" w:cs="Times New Roman"/>
                <w:color w:val="000000" w:themeColor="text1"/>
                <w:lang w:val="es-CO" w:eastAsia="es-CO"/>
              </w:rPr>
            </w:pPr>
            <w:ins w:id="872" w:author="Dayrtman Fajardo Vásquez" w:date="2015-11-12T17:07:00Z">
              <w:r w:rsidRPr="001726C4">
                <w:rPr>
                  <w:rFonts w:ascii="Times New Roman" w:hAnsi="Times New Roman" w:cs="Times New Roman"/>
                  <w:noProof/>
                  <w:color w:val="000000" w:themeColor="text1"/>
                  <w:lang w:val="es-CO" w:eastAsia="es-CO"/>
                </w:rPr>
                <w:drawing>
                  <wp:inline distT="0" distB="0" distL="0" distR="0" wp14:anchorId="2EB18A36" wp14:editId="6C0FFD6D">
                    <wp:extent cx="3616657" cy="1672491"/>
                    <wp:effectExtent l="0" t="0" r="317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143" b="10606"/>
                            <a:stretch/>
                          </pic:blipFill>
                          <pic:spPr bwMode="auto">
                            <a:xfrm>
                              <a:off x="0" y="0"/>
                              <a:ext cx="3623936" cy="1675857"/>
                            </a:xfrm>
                            <a:prstGeom prst="rect">
                              <a:avLst/>
                            </a:prstGeom>
                            <a:ln>
                              <a:noFill/>
                            </a:ln>
                            <a:extLst>
                              <a:ext uri="{53640926-AAD7-44D8-BBD7-CCE9431645EC}">
                                <a14:shadowObscured xmlns:a14="http://schemas.microsoft.com/office/drawing/2010/main"/>
                              </a:ext>
                            </a:extLst>
                          </pic:spPr>
                        </pic:pic>
                      </a:graphicData>
                    </a:graphic>
                  </wp:inline>
                </w:drawing>
              </w:r>
              <w:r w:rsidRPr="001726C4">
                <w:rPr>
                  <w:rFonts w:ascii="Times New Roman" w:eastAsia="Times New Roman" w:hAnsi="Times New Roman" w:cs="Times New Roman"/>
                  <w:color w:val="000000" w:themeColor="text1"/>
                  <w:lang w:val="es-CO" w:eastAsia="es-CO"/>
                </w:rPr>
                <w:t xml:space="preserve"> Sin cambios</w:t>
              </w:r>
            </w:ins>
          </w:p>
          <w:p w14:paraId="47CA1840" w14:textId="77777777" w:rsidR="00C8324E" w:rsidRPr="001726C4" w:rsidRDefault="00C8324E" w:rsidP="00136631">
            <w:pPr>
              <w:spacing w:before="2" w:after="2"/>
              <w:rPr>
                <w:ins w:id="873" w:author="Dayrtman Fajardo Vásquez" w:date="2015-11-12T17:07:00Z"/>
                <w:rFonts w:ascii="Times New Roman" w:hAnsi="Times New Roman" w:cs="Times New Roman"/>
                <w:color w:val="000000" w:themeColor="text1"/>
              </w:rPr>
            </w:pPr>
          </w:p>
        </w:tc>
      </w:tr>
      <w:tr w:rsidR="00C8324E" w:rsidRPr="001726C4" w14:paraId="0727E7EE" w14:textId="77777777" w:rsidTr="00136631">
        <w:trPr>
          <w:ins w:id="874" w:author="Dayrtman Fajardo Vásquez" w:date="2015-11-12T17:07:00Z"/>
        </w:trPr>
        <w:tc>
          <w:tcPr>
            <w:tcW w:w="1242" w:type="dxa"/>
          </w:tcPr>
          <w:p w14:paraId="3FE0CED9" w14:textId="77777777" w:rsidR="00C8324E" w:rsidRPr="001726C4" w:rsidRDefault="00C8324E" w:rsidP="00136631">
            <w:pPr>
              <w:spacing w:before="2" w:after="2"/>
              <w:rPr>
                <w:ins w:id="875" w:author="Dayrtman Fajardo Vásquez" w:date="2015-11-12T17:07:00Z"/>
                <w:rFonts w:ascii="Times New Roman" w:hAnsi="Times New Roman" w:cs="Times New Roman"/>
                <w:b/>
                <w:color w:val="000000" w:themeColor="text1"/>
                <w:sz w:val="18"/>
                <w:szCs w:val="18"/>
              </w:rPr>
            </w:pPr>
            <w:ins w:id="876" w:author="Dayrtman Fajardo Vásquez" w:date="2015-11-12T17:07:00Z">
              <w:r w:rsidRPr="001726C4">
                <w:rPr>
                  <w:rFonts w:ascii="Times New Roman" w:hAnsi="Times New Roman" w:cs="Times New Roman"/>
                  <w:b/>
                  <w:color w:val="000000" w:themeColor="text1"/>
                  <w:sz w:val="18"/>
                  <w:szCs w:val="18"/>
                </w:rPr>
                <w:t>Título</w:t>
              </w:r>
            </w:ins>
          </w:p>
        </w:tc>
        <w:tc>
          <w:tcPr>
            <w:tcW w:w="7812" w:type="dxa"/>
          </w:tcPr>
          <w:p w14:paraId="2E6C2DDB" w14:textId="77777777" w:rsidR="00C8324E" w:rsidRPr="001726C4" w:rsidRDefault="00C8324E" w:rsidP="00136631">
            <w:pPr>
              <w:spacing w:before="2" w:after="2"/>
              <w:rPr>
                <w:ins w:id="877" w:author="Dayrtman Fajardo Vásquez" w:date="2015-11-12T17:07:00Z"/>
                <w:rFonts w:ascii="Times New Roman" w:hAnsi="Times New Roman" w:cs="Times New Roman"/>
                <w:color w:val="000000" w:themeColor="text1"/>
              </w:rPr>
            </w:pPr>
            <w:ins w:id="878" w:author="Dayrtman Fajardo Vásquez" w:date="2015-11-12T17:07:00Z">
              <w:r w:rsidRPr="001726C4">
                <w:rPr>
                  <w:rFonts w:ascii="Times New Roman" w:hAnsi="Times New Roman" w:cs="Times New Roman"/>
                  <w:color w:val="000000" w:themeColor="text1"/>
                </w:rPr>
                <w:t>Relaciona los Estados de Europa con sus capitales</w:t>
              </w:r>
            </w:ins>
          </w:p>
        </w:tc>
      </w:tr>
      <w:tr w:rsidR="00C8324E" w:rsidRPr="001726C4" w14:paraId="402FF48B" w14:textId="77777777" w:rsidTr="00136631">
        <w:trPr>
          <w:ins w:id="879" w:author="Dayrtman Fajardo Vásquez" w:date="2015-11-12T17:07:00Z"/>
        </w:trPr>
        <w:tc>
          <w:tcPr>
            <w:tcW w:w="1242" w:type="dxa"/>
          </w:tcPr>
          <w:p w14:paraId="20F93FDF" w14:textId="77777777" w:rsidR="00C8324E" w:rsidRPr="001726C4" w:rsidRDefault="00C8324E" w:rsidP="00136631">
            <w:pPr>
              <w:spacing w:before="2" w:after="2"/>
              <w:rPr>
                <w:ins w:id="880" w:author="Dayrtman Fajardo Vásquez" w:date="2015-11-12T17:07:00Z"/>
                <w:rFonts w:ascii="Times New Roman" w:hAnsi="Times New Roman" w:cs="Times New Roman"/>
                <w:b/>
                <w:color w:val="000000" w:themeColor="text1"/>
                <w:sz w:val="18"/>
                <w:szCs w:val="18"/>
              </w:rPr>
            </w:pPr>
            <w:ins w:id="881" w:author="Dayrtman Fajardo Vásquez" w:date="2015-11-12T17:07:00Z">
              <w:r w:rsidRPr="001726C4">
                <w:rPr>
                  <w:rFonts w:ascii="Times New Roman" w:hAnsi="Times New Roman" w:cs="Times New Roman"/>
                  <w:b/>
                  <w:color w:val="000000" w:themeColor="text1"/>
                  <w:sz w:val="18"/>
                  <w:szCs w:val="18"/>
                </w:rPr>
                <w:t>Descripción</w:t>
              </w:r>
            </w:ins>
          </w:p>
        </w:tc>
        <w:tc>
          <w:tcPr>
            <w:tcW w:w="7812" w:type="dxa"/>
          </w:tcPr>
          <w:p w14:paraId="15142083" w14:textId="77777777" w:rsidR="00C8324E" w:rsidRPr="001726C4" w:rsidRDefault="00C8324E" w:rsidP="00136631">
            <w:pPr>
              <w:spacing w:before="2" w:after="2"/>
              <w:rPr>
                <w:ins w:id="882" w:author="Dayrtman Fajardo Vásquez" w:date="2015-11-12T17:07:00Z"/>
                <w:rFonts w:ascii="Times New Roman" w:hAnsi="Times New Roman" w:cs="Times New Roman"/>
                <w:color w:val="000000" w:themeColor="text1"/>
              </w:rPr>
            </w:pPr>
            <w:ins w:id="883" w:author="Dayrtman Fajardo Vásquez" w:date="2015-11-12T17:07:00Z">
              <w:r w:rsidRPr="001726C4">
                <w:rPr>
                  <w:rFonts w:ascii="Times New Roman" w:hAnsi="Times New Roman" w:cs="Times New Roman"/>
                  <w:color w:val="000000" w:themeColor="text1"/>
                </w:rPr>
                <w:t xml:space="preserve">Actividad </w:t>
              </w:r>
              <w:r>
                <w:rPr>
                  <w:rFonts w:ascii="Times New Roman" w:hAnsi="Times New Roman" w:cs="Times New Roman"/>
                  <w:color w:val="000000" w:themeColor="text1"/>
                </w:rPr>
                <w:t xml:space="preserve"> diseñada para asociar distintos  E</w:t>
              </w:r>
              <w:r w:rsidRPr="001726C4">
                <w:rPr>
                  <w:rFonts w:ascii="Times New Roman" w:hAnsi="Times New Roman" w:cs="Times New Roman"/>
                  <w:color w:val="000000" w:themeColor="text1"/>
                </w:rPr>
                <w:t>stados de Europa con sus capitales</w:t>
              </w:r>
            </w:ins>
          </w:p>
        </w:tc>
      </w:tr>
    </w:tbl>
    <w:p w14:paraId="0AC53FC2" w14:textId="77777777" w:rsidR="00C8324E" w:rsidRPr="001726C4" w:rsidRDefault="00C8324E" w:rsidP="00C8324E">
      <w:pPr>
        <w:spacing w:after="0"/>
        <w:jc w:val="both"/>
        <w:rPr>
          <w:ins w:id="884" w:author="Dayrtman Fajardo Vásquez" w:date="2015-11-12T17:07:00Z"/>
          <w:rFonts w:ascii="Times New Roman" w:eastAsia="Times New Roman" w:hAnsi="Times New Roman" w:cs="Times New Roman"/>
          <w:b/>
          <w:color w:val="000000" w:themeColor="text1"/>
          <w:lang w:val="es-CO" w:eastAsia="es-CO"/>
        </w:rPr>
      </w:pPr>
    </w:p>
    <w:p w14:paraId="4C2B9EFD" w14:textId="77777777" w:rsidR="00C8324E" w:rsidRPr="00D22CAE" w:rsidRDefault="00C8324E" w:rsidP="00C8324E">
      <w:pPr>
        <w:spacing w:after="0"/>
        <w:jc w:val="both"/>
        <w:rPr>
          <w:ins w:id="885" w:author="Dayrtman Fajardo Vásquez" w:date="2015-11-12T17:07:00Z"/>
          <w:rFonts w:ascii="Times New Roman" w:eastAsia="Times New Roman" w:hAnsi="Times New Roman" w:cs="Times New Roman"/>
          <w:b/>
          <w:color w:val="FFFFFF" w:themeColor="background1"/>
          <w:lang w:val="es-CO" w:eastAsia="es-CO"/>
        </w:rPr>
      </w:pPr>
      <w:ins w:id="886" w:author="Dayrtman Fajardo Vásquez" w:date="2015-11-12T17:07:00Z">
        <w:r>
          <w:rPr>
            <w:rFonts w:ascii="Times New Roman" w:eastAsia="Times New Roman" w:hAnsi="Times New Roman" w:cs="Times New Roman"/>
            <w:b/>
            <w:color w:val="FFFFFF" w:themeColor="background1"/>
            <w:lang w:val="es-CO" w:eastAsia="es-CO"/>
          </w:rPr>
          <w:t>..…</w:t>
        </w:r>
      </w:ins>
    </w:p>
    <w:tbl>
      <w:tblPr>
        <w:tblStyle w:val="Tablaconcuadrcula"/>
        <w:tblW w:w="0" w:type="auto"/>
        <w:tblLayout w:type="fixed"/>
        <w:tblLook w:val="04A0" w:firstRow="1" w:lastRow="0" w:firstColumn="1" w:lastColumn="0" w:noHBand="0" w:noVBand="1"/>
      </w:tblPr>
      <w:tblGrid>
        <w:gridCol w:w="1242"/>
        <w:gridCol w:w="7812"/>
      </w:tblGrid>
      <w:tr w:rsidR="00C8324E" w:rsidRPr="00D22CAE" w14:paraId="674F54FE" w14:textId="77777777" w:rsidTr="00136631">
        <w:trPr>
          <w:ins w:id="887" w:author="Dayrtman Fajardo Vásquez" w:date="2015-11-12T17:07:00Z"/>
        </w:trPr>
        <w:tc>
          <w:tcPr>
            <w:tcW w:w="9054" w:type="dxa"/>
            <w:gridSpan w:val="2"/>
            <w:shd w:val="clear" w:color="auto" w:fill="000000" w:themeFill="text1"/>
          </w:tcPr>
          <w:p w14:paraId="407F1B83" w14:textId="77777777" w:rsidR="00C8324E" w:rsidRPr="00D22CAE" w:rsidRDefault="00C8324E" w:rsidP="00136631">
            <w:pPr>
              <w:spacing w:before="2" w:after="2"/>
              <w:jc w:val="center"/>
              <w:rPr>
                <w:ins w:id="888" w:author="Dayrtman Fajardo Vásquez" w:date="2015-11-12T17:07:00Z"/>
                <w:rFonts w:ascii="Times New Roman" w:hAnsi="Times New Roman" w:cs="Times New Roman"/>
                <w:b/>
                <w:color w:val="FFFFFF" w:themeColor="background1"/>
              </w:rPr>
            </w:pPr>
            <w:ins w:id="889" w:author="Dayrtman Fajardo Vásquez" w:date="2015-11-12T17:07:00Z">
              <w:r w:rsidRPr="00D22CAE">
                <w:rPr>
                  <w:rFonts w:ascii="Times New Roman" w:hAnsi="Times New Roman" w:cs="Times New Roman"/>
                  <w:b/>
                  <w:color w:val="FFFFFF" w:themeColor="background1"/>
                </w:rPr>
                <w:t>Practica: recurso aprovechado</w:t>
              </w:r>
            </w:ins>
          </w:p>
        </w:tc>
      </w:tr>
      <w:tr w:rsidR="00C8324E" w:rsidRPr="001726C4" w14:paraId="1E91CC57" w14:textId="77777777" w:rsidTr="00136631">
        <w:trPr>
          <w:ins w:id="890" w:author="Dayrtman Fajardo Vásquez" w:date="2015-11-12T17:07:00Z"/>
        </w:trPr>
        <w:tc>
          <w:tcPr>
            <w:tcW w:w="1242" w:type="dxa"/>
          </w:tcPr>
          <w:p w14:paraId="697C7D65" w14:textId="77777777" w:rsidR="00C8324E" w:rsidRPr="001726C4" w:rsidRDefault="00C8324E" w:rsidP="00136631">
            <w:pPr>
              <w:spacing w:before="2" w:after="2"/>
              <w:rPr>
                <w:ins w:id="891" w:author="Dayrtman Fajardo Vásquez" w:date="2015-11-12T17:07:00Z"/>
                <w:rFonts w:ascii="Times New Roman" w:hAnsi="Times New Roman" w:cs="Times New Roman"/>
                <w:b/>
                <w:color w:val="000000" w:themeColor="text1"/>
                <w:sz w:val="18"/>
                <w:szCs w:val="18"/>
              </w:rPr>
            </w:pPr>
            <w:ins w:id="892" w:author="Dayrtman Fajardo Vásquez" w:date="2015-11-12T17:07:00Z">
              <w:r w:rsidRPr="001726C4">
                <w:rPr>
                  <w:rFonts w:ascii="Times New Roman" w:hAnsi="Times New Roman" w:cs="Times New Roman"/>
                  <w:b/>
                  <w:color w:val="000000" w:themeColor="text1"/>
                  <w:sz w:val="18"/>
                  <w:szCs w:val="18"/>
                </w:rPr>
                <w:t>Código</w:t>
              </w:r>
            </w:ins>
          </w:p>
        </w:tc>
        <w:tc>
          <w:tcPr>
            <w:tcW w:w="7812" w:type="dxa"/>
          </w:tcPr>
          <w:p w14:paraId="67E385D3" w14:textId="77777777" w:rsidR="00C8324E" w:rsidRPr="001726C4" w:rsidRDefault="00C8324E" w:rsidP="00136631">
            <w:pPr>
              <w:spacing w:before="2" w:after="2"/>
              <w:rPr>
                <w:ins w:id="893" w:author="Dayrtman Fajardo Vásquez" w:date="2015-11-12T17:07:00Z"/>
                <w:rFonts w:ascii="Times New Roman" w:hAnsi="Times New Roman" w:cs="Times New Roman"/>
                <w:b/>
                <w:color w:val="000000" w:themeColor="text1"/>
                <w:sz w:val="18"/>
                <w:szCs w:val="18"/>
              </w:rPr>
            </w:pPr>
            <w:ins w:id="894" w:author="Dayrtman Fajardo Vásquez" w:date="2015-11-12T17:07: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_REC60</w:t>
              </w:r>
            </w:ins>
          </w:p>
        </w:tc>
      </w:tr>
      <w:tr w:rsidR="00C8324E" w:rsidRPr="001726C4" w14:paraId="780B7895" w14:textId="77777777" w:rsidTr="00136631">
        <w:trPr>
          <w:ins w:id="895" w:author="Dayrtman Fajardo Vásquez" w:date="2015-11-12T17:07:00Z"/>
        </w:trPr>
        <w:tc>
          <w:tcPr>
            <w:tcW w:w="1242" w:type="dxa"/>
          </w:tcPr>
          <w:p w14:paraId="5A58F388" w14:textId="77777777" w:rsidR="00C8324E" w:rsidRPr="001726C4" w:rsidRDefault="00C8324E" w:rsidP="00136631">
            <w:pPr>
              <w:spacing w:before="2" w:after="2"/>
              <w:rPr>
                <w:ins w:id="896" w:author="Dayrtman Fajardo Vásquez" w:date="2015-11-12T17:07:00Z"/>
                <w:rFonts w:ascii="Times New Roman" w:hAnsi="Times New Roman" w:cs="Times New Roman"/>
                <w:color w:val="000000" w:themeColor="text1"/>
              </w:rPr>
            </w:pPr>
            <w:ins w:id="897" w:author="Dayrtman Fajardo Vásquez" w:date="2015-11-12T17:07:00Z">
              <w:r w:rsidRPr="001726C4">
                <w:rPr>
                  <w:rFonts w:ascii="Times New Roman" w:hAnsi="Times New Roman" w:cs="Times New Roman"/>
                  <w:b/>
                  <w:color w:val="000000" w:themeColor="text1"/>
                  <w:sz w:val="18"/>
                  <w:szCs w:val="18"/>
                </w:rPr>
                <w:t>Ubicación en Aula Planeta</w:t>
              </w:r>
            </w:ins>
          </w:p>
        </w:tc>
        <w:tc>
          <w:tcPr>
            <w:tcW w:w="7812" w:type="dxa"/>
          </w:tcPr>
          <w:p w14:paraId="21837EA7" w14:textId="77777777" w:rsidR="00C8324E" w:rsidRPr="001726C4" w:rsidRDefault="00C8324E" w:rsidP="00136631">
            <w:pPr>
              <w:spacing w:before="2" w:after="2"/>
              <w:rPr>
                <w:ins w:id="898" w:author="Dayrtman Fajardo Vásquez" w:date="2015-11-12T17:07:00Z"/>
                <w:rFonts w:ascii="Times New Roman" w:hAnsi="Times New Roman" w:cs="Times New Roman"/>
                <w:color w:val="000000" w:themeColor="text1"/>
              </w:rPr>
            </w:pPr>
            <w:ins w:id="899" w:author="Dayrtman Fajardo Vásquez" w:date="2015-11-12T17:07:00Z">
              <w:r>
                <w:fldChar w:fldCharType="begin"/>
              </w:r>
              <w:r>
                <w:instrText xml:space="preserve"> HYPERLINK "http://profesores.aulaplaneta.com/DNNPlayerPackages/Package10654/Recurso110/Principal.html?transparent=on&amp;solucion=si" </w:instrText>
              </w:r>
              <w:r>
                <w:fldChar w:fldCharType="separate"/>
              </w:r>
              <w:r w:rsidRPr="001726C4">
                <w:rPr>
                  <w:rStyle w:val="Hipervnculo"/>
                  <w:rFonts w:ascii="Times New Roman" w:hAnsi="Times New Roman" w:cs="Times New Roman"/>
                  <w:color w:val="000000" w:themeColor="text1"/>
                </w:rPr>
                <w:t>http://profesores.aulaplaneta.com/DNNPlayerPackages/Package10654/Recurso110/Principal.html?transparent=on&amp;solucion=si</w:t>
              </w:r>
              <w:r>
                <w:rPr>
                  <w:rStyle w:val="Hipervnculo"/>
                  <w:rFonts w:ascii="Times New Roman" w:hAnsi="Times New Roman" w:cs="Times New Roman"/>
                  <w:color w:val="000000" w:themeColor="text1"/>
                </w:rPr>
                <w:fldChar w:fldCharType="end"/>
              </w:r>
            </w:ins>
          </w:p>
          <w:p w14:paraId="4C9E82C4" w14:textId="77777777" w:rsidR="00C8324E" w:rsidRPr="001726C4" w:rsidRDefault="00C8324E" w:rsidP="00136631">
            <w:pPr>
              <w:spacing w:before="2" w:after="2"/>
              <w:rPr>
                <w:ins w:id="900" w:author="Dayrtman Fajardo Vásquez" w:date="2015-11-12T17:07:00Z"/>
                <w:rFonts w:ascii="Times New Roman" w:hAnsi="Times New Roman" w:cs="Times New Roman"/>
                <w:color w:val="000000" w:themeColor="text1"/>
              </w:rPr>
            </w:pPr>
          </w:p>
        </w:tc>
      </w:tr>
      <w:tr w:rsidR="00C8324E" w:rsidRPr="001726C4" w14:paraId="40C42B07" w14:textId="77777777" w:rsidTr="00136631">
        <w:trPr>
          <w:ins w:id="901" w:author="Dayrtman Fajardo Vásquez" w:date="2015-11-12T17:07:00Z"/>
        </w:trPr>
        <w:tc>
          <w:tcPr>
            <w:tcW w:w="1242" w:type="dxa"/>
          </w:tcPr>
          <w:p w14:paraId="6B1DF518" w14:textId="77777777" w:rsidR="00C8324E" w:rsidRPr="001726C4" w:rsidRDefault="00C8324E" w:rsidP="00136631">
            <w:pPr>
              <w:spacing w:before="2" w:after="2"/>
              <w:rPr>
                <w:ins w:id="902" w:author="Dayrtman Fajardo Vásquez" w:date="2015-11-12T17:07:00Z"/>
                <w:rFonts w:ascii="Times New Roman" w:hAnsi="Times New Roman" w:cs="Times New Roman"/>
                <w:color w:val="000000" w:themeColor="text1"/>
              </w:rPr>
            </w:pPr>
            <w:ins w:id="903" w:author="Dayrtman Fajardo Vásquez" w:date="2015-11-12T17:07:00Z">
              <w:r w:rsidRPr="001726C4">
                <w:rPr>
                  <w:rFonts w:ascii="Times New Roman" w:hAnsi="Times New Roman" w:cs="Times New Roman"/>
                  <w:b/>
                  <w:color w:val="000000" w:themeColor="text1"/>
                  <w:sz w:val="18"/>
                  <w:szCs w:val="18"/>
                </w:rPr>
                <w:t>Cambio (descripción o capturas de pantallas)</w:t>
              </w:r>
              <w:r w:rsidRPr="001726C4">
                <w:rPr>
                  <w:rFonts w:ascii="Times New Roman" w:hAnsi="Times New Roman" w:cs="Times New Roman"/>
                  <w:noProof/>
                  <w:color w:val="000000" w:themeColor="text1"/>
                  <w:lang w:val="es-CO" w:eastAsia="es-CO"/>
                </w:rPr>
                <w:t xml:space="preserve"> </w:t>
              </w:r>
            </w:ins>
          </w:p>
        </w:tc>
        <w:tc>
          <w:tcPr>
            <w:tcW w:w="7812" w:type="dxa"/>
          </w:tcPr>
          <w:p w14:paraId="77509B6B" w14:textId="77777777" w:rsidR="00C8324E" w:rsidRPr="001726C4" w:rsidRDefault="00C8324E" w:rsidP="00136631">
            <w:pPr>
              <w:shd w:val="clear" w:color="auto" w:fill="FFFFFF"/>
              <w:spacing w:before="2" w:after="2"/>
              <w:jc w:val="both"/>
              <w:rPr>
                <w:ins w:id="904" w:author="Dayrtman Fajardo Vásquez" w:date="2015-11-12T17:07:00Z"/>
                <w:rFonts w:ascii="Times New Roman" w:eastAsia="Times New Roman" w:hAnsi="Times New Roman" w:cs="Times New Roman"/>
                <w:color w:val="000000" w:themeColor="text1"/>
                <w:lang w:val="es-CO" w:eastAsia="es-CO"/>
              </w:rPr>
            </w:pPr>
            <w:ins w:id="905" w:author="Dayrtman Fajardo Vásquez" w:date="2015-11-12T17:07:00Z">
              <w:r w:rsidRPr="001726C4">
                <w:rPr>
                  <w:rFonts w:ascii="Times New Roman" w:eastAsia="Times New Roman" w:hAnsi="Times New Roman" w:cs="Times New Roman"/>
                  <w:color w:val="000000" w:themeColor="text1"/>
                  <w:lang w:val="es-CO" w:eastAsia="es-CO"/>
                </w:rPr>
                <w:t xml:space="preserve"> Sin cambios</w:t>
              </w:r>
            </w:ins>
          </w:p>
          <w:p w14:paraId="6A6741E4" w14:textId="77777777" w:rsidR="00C8324E" w:rsidRPr="001726C4" w:rsidRDefault="00C8324E" w:rsidP="00136631">
            <w:pPr>
              <w:shd w:val="clear" w:color="auto" w:fill="FFFFFF"/>
              <w:spacing w:before="2" w:after="2"/>
              <w:jc w:val="both"/>
              <w:rPr>
                <w:ins w:id="906" w:author="Dayrtman Fajardo Vásquez" w:date="2015-11-12T17:07:00Z"/>
                <w:rFonts w:ascii="Times New Roman" w:eastAsia="Times New Roman" w:hAnsi="Times New Roman" w:cs="Times New Roman"/>
                <w:color w:val="000000" w:themeColor="text1"/>
                <w:lang w:val="es-CO" w:eastAsia="es-CO"/>
              </w:rPr>
            </w:pPr>
            <w:ins w:id="907" w:author="Dayrtman Fajardo Vásquez" w:date="2015-11-12T17:07:00Z">
              <w:r w:rsidRPr="001726C4">
                <w:rPr>
                  <w:rFonts w:ascii="Times New Roman" w:hAnsi="Times New Roman" w:cs="Times New Roman"/>
                  <w:noProof/>
                  <w:color w:val="000000" w:themeColor="text1"/>
                  <w:lang w:val="es-CO" w:eastAsia="es-CO"/>
                </w:rPr>
                <w:drawing>
                  <wp:inline distT="0" distB="0" distL="0" distR="0" wp14:anchorId="3C7A2733" wp14:editId="353E98E2">
                    <wp:extent cx="2969483" cy="1877543"/>
                    <wp:effectExtent l="0" t="0" r="254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264" t="7577" r="13596" b="10172"/>
                            <a:stretch/>
                          </pic:blipFill>
                          <pic:spPr bwMode="auto">
                            <a:xfrm>
                              <a:off x="0" y="0"/>
                              <a:ext cx="2974820" cy="1880917"/>
                            </a:xfrm>
                            <a:prstGeom prst="rect">
                              <a:avLst/>
                            </a:prstGeom>
                            <a:ln>
                              <a:noFill/>
                            </a:ln>
                            <a:extLst>
                              <a:ext uri="{53640926-AAD7-44D8-BBD7-CCE9431645EC}">
                                <a14:shadowObscured xmlns:a14="http://schemas.microsoft.com/office/drawing/2010/main"/>
                              </a:ext>
                            </a:extLst>
                          </pic:spPr>
                        </pic:pic>
                      </a:graphicData>
                    </a:graphic>
                  </wp:inline>
                </w:drawing>
              </w:r>
            </w:ins>
          </w:p>
          <w:p w14:paraId="1657C8EF" w14:textId="77777777" w:rsidR="00C8324E" w:rsidRPr="001726C4" w:rsidRDefault="00C8324E" w:rsidP="00136631">
            <w:pPr>
              <w:spacing w:before="2" w:after="2"/>
              <w:rPr>
                <w:ins w:id="908" w:author="Dayrtman Fajardo Vásquez" w:date="2015-11-12T17:07:00Z"/>
                <w:rFonts w:ascii="Times New Roman" w:hAnsi="Times New Roman" w:cs="Times New Roman"/>
                <w:color w:val="000000" w:themeColor="text1"/>
              </w:rPr>
            </w:pPr>
          </w:p>
        </w:tc>
      </w:tr>
      <w:tr w:rsidR="00C8324E" w:rsidRPr="001726C4" w14:paraId="4403EDA8" w14:textId="77777777" w:rsidTr="00136631">
        <w:trPr>
          <w:ins w:id="909" w:author="Dayrtman Fajardo Vásquez" w:date="2015-11-12T17:07:00Z"/>
        </w:trPr>
        <w:tc>
          <w:tcPr>
            <w:tcW w:w="1242" w:type="dxa"/>
          </w:tcPr>
          <w:p w14:paraId="40B379D8" w14:textId="77777777" w:rsidR="00C8324E" w:rsidRPr="001726C4" w:rsidRDefault="00C8324E" w:rsidP="00136631">
            <w:pPr>
              <w:spacing w:before="2" w:after="2"/>
              <w:rPr>
                <w:ins w:id="910" w:author="Dayrtman Fajardo Vásquez" w:date="2015-11-12T17:07:00Z"/>
                <w:rFonts w:ascii="Times New Roman" w:hAnsi="Times New Roman" w:cs="Times New Roman"/>
                <w:b/>
                <w:color w:val="000000" w:themeColor="text1"/>
                <w:sz w:val="18"/>
                <w:szCs w:val="18"/>
              </w:rPr>
            </w:pPr>
            <w:ins w:id="911" w:author="Dayrtman Fajardo Vásquez" w:date="2015-11-12T17:07:00Z">
              <w:r w:rsidRPr="001726C4">
                <w:rPr>
                  <w:rFonts w:ascii="Times New Roman" w:hAnsi="Times New Roman" w:cs="Times New Roman"/>
                  <w:b/>
                  <w:color w:val="000000" w:themeColor="text1"/>
                  <w:sz w:val="18"/>
                  <w:szCs w:val="18"/>
                </w:rPr>
                <w:t>Título</w:t>
              </w:r>
            </w:ins>
          </w:p>
        </w:tc>
        <w:tc>
          <w:tcPr>
            <w:tcW w:w="7812" w:type="dxa"/>
          </w:tcPr>
          <w:p w14:paraId="40562631" w14:textId="77777777" w:rsidR="00C8324E" w:rsidRPr="001726C4" w:rsidRDefault="00C8324E" w:rsidP="00136631">
            <w:pPr>
              <w:spacing w:before="2" w:after="2"/>
              <w:rPr>
                <w:ins w:id="912" w:author="Dayrtman Fajardo Vásquez" w:date="2015-11-12T17:07:00Z"/>
                <w:rFonts w:ascii="Times New Roman" w:hAnsi="Times New Roman" w:cs="Times New Roman"/>
                <w:color w:val="000000" w:themeColor="text1"/>
              </w:rPr>
            </w:pPr>
            <w:ins w:id="913" w:author="Dayrtman Fajardo Vásquez" w:date="2015-11-12T17:07:00Z">
              <w:r w:rsidRPr="001726C4">
                <w:rPr>
                  <w:rFonts w:ascii="Times New Roman" w:hAnsi="Times New Roman" w:cs="Times New Roman"/>
                  <w:color w:val="000000" w:themeColor="text1"/>
                </w:rPr>
                <w:t xml:space="preserve">Conoce la Unión Europea </w:t>
              </w:r>
            </w:ins>
          </w:p>
        </w:tc>
      </w:tr>
      <w:tr w:rsidR="00C8324E" w:rsidRPr="001726C4" w14:paraId="169A2924" w14:textId="77777777" w:rsidTr="00136631">
        <w:trPr>
          <w:ins w:id="914" w:author="Dayrtman Fajardo Vásquez" w:date="2015-11-12T17:07:00Z"/>
        </w:trPr>
        <w:tc>
          <w:tcPr>
            <w:tcW w:w="1242" w:type="dxa"/>
          </w:tcPr>
          <w:p w14:paraId="65C12749" w14:textId="77777777" w:rsidR="00C8324E" w:rsidRPr="001726C4" w:rsidRDefault="00C8324E" w:rsidP="00136631">
            <w:pPr>
              <w:spacing w:before="2" w:after="2"/>
              <w:rPr>
                <w:ins w:id="915" w:author="Dayrtman Fajardo Vásquez" w:date="2015-11-12T17:07:00Z"/>
                <w:rFonts w:ascii="Times New Roman" w:hAnsi="Times New Roman" w:cs="Times New Roman"/>
                <w:b/>
                <w:color w:val="000000" w:themeColor="text1"/>
                <w:sz w:val="18"/>
                <w:szCs w:val="18"/>
              </w:rPr>
            </w:pPr>
            <w:ins w:id="916" w:author="Dayrtman Fajardo Vásquez" w:date="2015-11-12T17:07:00Z">
              <w:r w:rsidRPr="001726C4">
                <w:rPr>
                  <w:rFonts w:ascii="Times New Roman" w:hAnsi="Times New Roman" w:cs="Times New Roman"/>
                  <w:b/>
                  <w:color w:val="000000" w:themeColor="text1"/>
                  <w:sz w:val="18"/>
                  <w:szCs w:val="18"/>
                </w:rPr>
                <w:t>Descripción</w:t>
              </w:r>
            </w:ins>
          </w:p>
        </w:tc>
        <w:tc>
          <w:tcPr>
            <w:tcW w:w="7812" w:type="dxa"/>
          </w:tcPr>
          <w:p w14:paraId="3E0D12E1" w14:textId="77777777" w:rsidR="00C8324E" w:rsidRPr="001726C4" w:rsidRDefault="00C8324E" w:rsidP="00136631">
            <w:pPr>
              <w:spacing w:before="2" w:after="2"/>
              <w:rPr>
                <w:ins w:id="917" w:author="Dayrtman Fajardo Vásquez" w:date="2015-11-12T17:07:00Z"/>
                <w:rFonts w:ascii="Times New Roman" w:hAnsi="Times New Roman" w:cs="Times New Roman"/>
                <w:color w:val="000000" w:themeColor="text1"/>
              </w:rPr>
            </w:pPr>
            <w:ins w:id="918" w:author="Dayrtman Fajardo Vásquez" w:date="2015-11-12T17:07:00Z">
              <w:r w:rsidRPr="001726C4">
                <w:rPr>
                  <w:rFonts w:ascii="Times New Roman" w:hAnsi="Times New Roman" w:cs="Times New Roman"/>
                  <w:color w:val="000000" w:themeColor="text1"/>
                </w:rPr>
                <w:t>Actividad que permite asegurar la comprensión del significado de la Unión Europea</w:t>
              </w:r>
            </w:ins>
          </w:p>
        </w:tc>
      </w:tr>
    </w:tbl>
    <w:p w14:paraId="33291708" w14:textId="77777777" w:rsidR="00C8324E" w:rsidRPr="001726C4" w:rsidRDefault="00C8324E" w:rsidP="00C8324E">
      <w:pPr>
        <w:spacing w:after="0"/>
        <w:jc w:val="both"/>
        <w:rPr>
          <w:ins w:id="919" w:author="Dayrtman Fajardo Vásquez" w:date="2015-11-12T17:07:00Z"/>
          <w:rFonts w:ascii="Times New Roman" w:eastAsia="Times New Roman" w:hAnsi="Times New Roman" w:cs="Times New Roman"/>
          <w:b/>
          <w:color w:val="000000" w:themeColor="text1"/>
          <w:lang w:val="es-CO" w:eastAsia="es-CO"/>
        </w:rPr>
      </w:pPr>
    </w:p>
    <w:p w14:paraId="4A655649" w14:textId="77777777" w:rsidR="00C8324E" w:rsidRDefault="00C8324E" w:rsidP="00E76345">
      <w:pPr>
        <w:spacing w:after="0"/>
        <w:jc w:val="both"/>
        <w:rPr>
          <w:ins w:id="920" w:author="Dayrtman Fajardo Vásquez" w:date="2015-11-12T17:07:00Z"/>
          <w:rFonts w:ascii="Times New Roman" w:hAnsi="Times New Roman" w:cs="Times New Roman"/>
          <w:color w:val="000000" w:themeColor="text1"/>
          <w:highlight w:val="yellow"/>
        </w:rPr>
      </w:pPr>
    </w:p>
    <w:p w14:paraId="2CAC1A31"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1.2.3 </w:t>
      </w:r>
      <w:del w:id="921" w:author="EUGENIA ARCE LONDONO" w:date="2015-04-29T09:25:00Z">
        <w:r w:rsidRPr="001726C4">
          <w:rPr>
            <w:rFonts w:ascii="Times New Roman" w:eastAsia="Times New Roman" w:hAnsi="Times New Roman" w:cs="Times New Roman"/>
            <w:b/>
            <w:color w:val="000000" w:themeColor="text1"/>
            <w:lang w:val="es-CO" w:eastAsia="es-CO"/>
          </w:rPr>
          <w:delText>Aspectos</w:delText>
        </w:r>
      </w:del>
      <w:ins w:id="922" w:author="TOSHIBA" w:date="2015-10-29T11:51:00Z">
        <w:r w:rsidR="00BB2D05">
          <w:rPr>
            <w:rFonts w:ascii="Times New Roman" w:eastAsia="Times New Roman" w:hAnsi="Times New Roman" w:cs="Times New Roman"/>
            <w:b/>
            <w:color w:val="000000" w:themeColor="text1"/>
            <w:lang w:val="es-CO" w:eastAsia="es-CO"/>
          </w:rPr>
          <w:t xml:space="preserve"> </w:t>
        </w:r>
      </w:ins>
      <w:ins w:id="923" w:author="EUGENIA ARCE LONDONO" w:date="2015-04-29T09:25:00Z">
        <w:r>
          <w:rPr>
            <w:rFonts w:ascii="Times New Roman" w:eastAsia="Times New Roman" w:hAnsi="Times New Roman" w:cs="Times New Roman"/>
            <w:b/>
            <w:color w:val="000000" w:themeColor="text1"/>
            <w:lang w:val="es-CO" w:eastAsia="es-CO"/>
          </w:rPr>
          <w:t>Los a</w:t>
        </w:r>
        <w:r w:rsidRPr="001726C4">
          <w:rPr>
            <w:rFonts w:ascii="Times New Roman" w:eastAsia="Times New Roman" w:hAnsi="Times New Roman" w:cs="Times New Roman"/>
            <w:b/>
            <w:color w:val="000000" w:themeColor="text1"/>
            <w:lang w:val="es-CO" w:eastAsia="es-CO"/>
          </w:rPr>
          <w:t>spectos</w:t>
        </w:r>
      </w:ins>
      <w:r w:rsidRPr="001726C4">
        <w:rPr>
          <w:rFonts w:ascii="Times New Roman" w:eastAsia="Times New Roman" w:hAnsi="Times New Roman" w:cs="Times New Roman"/>
          <w:b/>
          <w:color w:val="000000" w:themeColor="text1"/>
          <w:lang w:val="es-CO" w:eastAsia="es-CO"/>
        </w:rPr>
        <w:t xml:space="preserve"> económicos</w:t>
      </w:r>
    </w:p>
    <w:p w14:paraId="6175A450"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792D7B15" w14:textId="77777777" w:rsidR="00E76345" w:rsidRPr="001726C4" w:rsidRDefault="00E76345" w:rsidP="00E76345">
      <w:pPr>
        <w:spacing w:after="0"/>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 continuación conocerás los </w:t>
      </w:r>
      <w:r w:rsidRPr="001726C4">
        <w:rPr>
          <w:rFonts w:ascii="Times New Roman" w:hAnsi="Times New Roman" w:cs="Times New Roman"/>
          <w:color w:val="000000" w:themeColor="text1"/>
          <w:lang w:val="es-ES"/>
        </w:rPr>
        <w:t>principales aspectos económicos de Europa</w:t>
      </w:r>
      <w:r>
        <w:rPr>
          <w:rFonts w:ascii="Times New Roman" w:hAnsi="Times New Roman" w:cs="Times New Roman"/>
          <w:color w:val="000000" w:themeColor="text1"/>
          <w:lang w:val="es-ES"/>
        </w:rPr>
        <w:t xml:space="preserve">; para ello, se presentarán las acciones que desarrolla </w:t>
      </w:r>
      <w:r w:rsidRPr="001726C4">
        <w:rPr>
          <w:rFonts w:ascii="Times New Roman" w:hAnsi="Times New Roman" w:cs="Times New Roman"/>
          <w:color w:val="000000" w:themeColor="text1"/>
          <w:lang w:val="es-ES"/>
        </w:rPr>
        <w:t xml:space="preserve">la </w:t>
      </w:r>
      <w:r w:rsidRPr="001726C4">
        <w:rPr>
          <w:rFonts w:ascii="Times New Roman" w:hAnsi="Times New Roman" w:cs="Times New Roman"/>
          <w:b/>
          <w:color w:val="000000" w:themeColor="text1"/>
          <w:lang w:val="es-ES"/>
        </w:rPr>
        <w:t xml:space="preserve">Unión </w:t>
      </w:r>
      <w:del w:id="924" w:author="EUGENIA ARCE LONDONO" w:date="2015-04-29T09:25:00Z">
        <w:r w:rsidRPr="001726C4">
          <w:rPr>
            <w:rFonts w:ascii="Times New Roman" w:hAnsi="Times New Roman" w:cs="Times New Roman"/>
            <w:b/>
            <w:color w:val="000000" w:themeColor="text1"/>
            <w:lang w:val="es-ES"/>
          </w:rPr>
          <w:delText>Económica</w:delText>
        </w:r>
      </w:del>
      <w:ins w:id="925" w:author="EUGENIA ARCE LONDONO" w:date="2015-04-29T09:25:00Z">
        <w:r w:rsidRPr="001726C4">
          <w:rPr>
            <w:rFonts w:ascii="Times New Roman" w:hAnsi="Times New Roman" w:cs="Times New Roman"/>
            <w:b/>
            <w:color w:val="000000" w:themeColor="text1"/>
            <w:lang w:val="es-ES"/>
          </w:rPr>
          <w:t>E</w:t>
        </w:r>
        <w:r>
          <w:rPr>
            <w:rFonts w:ascii="Times New Roman" w:hAnsi="Times New Roman" w:cs="Times New Roman"/>
            <w:b/>
            <w:color w:val="000000" w:themeColor="text1"/>
            <w:lang w:val="es-ES"/>
          </w:rPr>
          <w:t>uropea</w:t>
        </w:r>
      </w:ins>
      <w:r w:rsidRPr="001726C4">
        <w:rPr>
          <w:rFonts w:ascii="Times New Roman" w:hAnsi="Times New Roman" w:cs="Times New Roman"/>
          <w:b/>
          <w:color w:val="000000" w:themeColor="text1"/>
          <w:lang w:val="es-ES"/>
        </w:rPr>
        <w:t xml:space="preserve"> </w:t>
      </w:r>
      <w:r>
        <w:rPr>
          <w:rFonts w:ascii="Times New Roman" w:hAnsi="Times New Roman" w:cs="Times New Roman"/>
          <w:b/>
          <w:color w:val="000000" w:themeColor="text1"/>
          <w:lang w:val="es-ES"/>
        </w:rPr>
        <w:t>(UE)</w:t>
      </w:r>
      <w:ins w:id="926" w:author="EUGENIA ARCE LONDONO" w:date="2015-04-29T09:25:00Z">
        <w:r>
          <w:rPr>
            <w:rFonts w:ascii="Times New Roman" w:hAnsi="Times New Roman" w:cs="Times New Roman"/>
            <w:b/>
            <w:color w:val="000000" w:themeColor="text1"/>
            <w:lang w:val="es-ES"/>
          </w:rPr>
          <w:t xml:space="preserve"> </w:t>
        </w:r>
        <w:r>
          <w:rPr>
            <w:rFonts w:ascii="Times New Roman" w:hAnsi="Times New Roman" w:cs="Times New Roman"/>
            <w:color w:val="000000" w:themeColor="text1"/>
            <w:lang w:val="es-ES"/>
          </w:rPr>
          <w:t>en este campo</w:t>
        </w:r>
      </w:ins>
      <w:r>
        <w:rPr>
          <w:rFonts w:ascii="Times New Roman" w:hAnsi="Times New Roman" w:cs="Times New Roman"/>
          <w:b/>
          <w:color w:val="000000" w:themeColor="text1"/>
          <w:lang w:val="es-ES"/>
        </w:rPr>
        <w:t xml:space="preserve"> </w:t>
      </w:r>
      <w:r>
        <w:rPr>
          <w:rFonts w:ascii="Times New Roman" w:hAnsi="Times New Roman" w:cs="Times New Roman"/>
          <w:color w:val="000000" w:themeColor="text1"/>
          <w:lang w:val="es-ES"/>
        </w:rPr>
        <w:t>y algunas características centrales de cada uno de los tres sectores económicos</w:t>
      </w:r>
      <w:r w:rsidRPr="001726C4">
        <w:rPr>
          <w:rFonts w:ascii="Times New Roman" w:hAnsi="Times New Roman" w:cs="Times New Roman"/>
          <w:color w:val="000000" w:themeColor="text1"/>
          <w:lang w:val="es-ES"/>
        </w:rPr>
        <w:t xml:space="preserve">. </w:t>
      </w:r>
      <w:r>
        <w:rPr>
          <w:rFonts w:ascii="Times New Roman" w:hAnsi="Times New Roman" w:cs="Times New Roman"/>
          <w:color w:val="000000" w:themeColor="text1"/>
          <w:lang w:val="es-ES"/>
        </w:rPr>
        <w:t>El</w:t>
      </w:r>
      <w:r w:rsidRPr="001726C4">
        <w:rPr>
          <w:rFonts w:ascii="Times New Roman" w:hAnsi="Times New Roman" w:cs="Times New Roman"/>
          <w:color w:val="000000" w:themeColor="text1"/>
          <w:lang w:val="es-ES"/>
        </w:rPr>
        <w:t xml:space="preserve"> mercado único</w:t>
      </w:r>
      <w:r>
        <w:rPr>
          <w:rFonts w:ascii="Times New Roman" w:hAnsi="Times New Roman" w:cs="Times New Roman"/>
          <w:color w:val="000000" w:themeColor="text1"/>
          <w:lang w:val="es-ES"/>
        </w:rPr>
        <w:t>,</w:t>
      </w:r>
      <w:del w:id="927" w:author="TOSHIBA" w:date="2015-10-28T12:15:00Z">
        <w:r w:rsidRPr="001726C4" w:rsidDel="00225EC7">
          <w:rPr>
            <w:rFonts w:ascii="Times New Roman" w:hAnsi="Times New Roman" w:cs="Times New Roman"/>
            <w:color w:val="000000" w:themeColor="text1"/>
            <w:lang w:val="es-ES"/>
          </w:rPr>
          <w:delText xml:space="preserve">  </w:delText>
        </w:r>
      </w:del>
      <w:ins w:id="928" w:author="TOSHIBA" w:date="2015-10-28T12:15:00Z">
        <w:r w:rsidR="00225EC7">
          <w:rPr>
            <w:rFonts w:ascii="Times New Roman" w:hAnsi="Times New Roman" w:cs="Times New Roman"/>
            <w:color w:val="000000" w:themeColor="text1"/>
            <w:lang w:val="es-ES"/>
          </w:rPr>
          <w:t xml:space="preserve"> </w:t>
        </w:r>
      </w:ins>
      <w:r>
        <w:rPr>
          <w:rFonts w:ascii="Times New Roman" w:hAnsi="Times New Roman" w:cs="Times New Roman"/>
          <w:color w:val="000000" w:themeColor="text1"/>
          <w:lang w:val="es-ES"/>
        </w:rPr>
        <w:t>conformado</w:t>
      </w:r>
      <w:r w:rsidRPr="001726C4">
        <w:rPr>
          <w:rFonts w:ascii="Times New Roman" w:hAnsi="Times New Roman" w:cs="Times New Roman"/>
          <w:color w:val="000000" w:themeColor="text1"/>
          <w:lang w:val="es-ES"/>
        </w:rPr>
        <w:t xml:space="preserve"> </w:t>
      </w:r>
      <w:r>
        <w:rPr>
          <w:rFonts w:ascii="Times New Roman" w:hAnsi="Times New Roman" w:cs="Times New Roman"/>
          <w:color w:val="000000" w:themeColor="text1"/>
          <w:lang w:val="es-ES"/>
        </w:rPr>
        <w:t xml:space="preserve">por los </w:t>
      </w:r>
      <w:r w:rsidRPr="001726C4">
        <w:rPr>
          <w:rFonts w:ascii="Times New Roman" w:hAnsi="Times New Roman" w:cs="Times New Roman"/>
          <w:color w:val="000000" w:themeColor="text1"/>
          <w:lang w:val="es-ES"/>
        </w:rPr>
        <w:t xml:space="preserve">diferentes países </w:t>
      </w:r>
      <w:r>
        <w:rPr>
          <w:rFonts w:ascii="Times New Roman" w:hAnsi="Times New Roman" w:cs="Times New Roman"/>
          <w:color w:val="000000" w:themeColor="text1"/>
          <w:lang w:val="es-ES"/>
        </w:rPr>
        <w:t>de</w:t>
      </w:r>
      <w:r w:rsidRPr="001726C4">
        <w:rPr>
          <w:rFonts w:ascii="Times New Roman" w:hAnsi="Times New Roman" w:cs="Times New Roman"/>
          <w:color w:val="000000" w:themeColor="text1"/>
          <w:lang w:val="es-ES"/>
        </w:rPr>
        <w:t xml:space="preserve"> la Unión</w:t>
      </w:r>
      <w:r>
        <w:rPr>
          <w:rFonts w:ascii="Times New Roman" w:hAnsi="Times New Roman" w:cs="Times New Roman"/>
          <w:color w:val="000000" w:themeColor="text1"/>
          <w:lang w:val="es-ES"/>
        </w:rPr>
        <w:t xml:space="preserve"> Europea, </w:t>
      </w:r>
      <w:del w:id="929" w:author="EUGENIA ARCE LONDONO" w:date="2015-04-29T09:25:00Z">
        <w:r w:rsidRPr="001726C4">
          <w:rPr>
            <w:rFonts w:ascii="Times New Roman" w:hAnsi="Times New Roman" w:cs="Times New Roman"/>
            <w:color w:val="000000" w:themeColor="text1"/>
            <w:lang w:val="es-ES"/>
          </w:rPr>
          <w:delText>reconocen</w:delText>
        </w:r>
      </w:del>
      <w:ins w:id="930" w:author="TOSHIBA" w:date="2015-10-29T11:51:00Z">
        <w:r w:rsidR="00BB2D05">
          <w:rPr>
            <w:rFonts w:ascii="Times New Roman" w:hAnsi="Times New Roman" w:cs="Times New Roman"/>
            <w:color w:val="000000" w:themeColor="text1"/>
            <w:lang w:val="es-ES"/>
          </w:rPr>
          <w:t xml:space="preserve"> </w:t>
        </w:r>
      </w:ins>
      <w:ins w:id="931" w:author="EUGENIA ARCE LONDONO" w:date="2015-04-29T09:25:00Z">
        <w:r>
          <w:rPr>
            <w:rFonts w:ascii="Times New Roman" w:hAnsi="Times New Roman" w:cs="Times New Roman"/>
            <w:color w:val="000000" w:themeColor="text1"/>
            <w:lang w:val="es-ES"/>
          </w:rPr>
          <w:t>reconoce</w:t>
        </w:r>
      </w:ins>
      <w:r w:rsidRPr="001726C4">
        <w:rPr>
          <w:rFonts w:ascii="Times New Roman" w:hAnsi="Times New Roman" w:cs="Times New Roman"/>
          <w:color w:val="000000" w:themeColor="text1"/>
          <w:lang w:val="es-ES"/>
        </w:rPr>
        <w:t xml:space="preserve"> la libre circulación de </w:t>
      </w:r>
      <w:r w:rsidRPr="008C4440">
        <w:rPr>
          <w:rFonts w:ascii="Times New Roman" w:hAnsi="Times New Roman" w:cs="Times New Roman"/>
          <w:b/>
          <w:color w:val="000000" w:themeColor="text1"/>
          <w:lang w:val="es-ES"/>
        </w:rPr>
        <w:t>personas</w:t>
      </w:r>
      <w:r w:rsidRPr="001726C4">
        <w:rPr>
          <w:rFonts w:ascii="Times New Roman" w:hAnsi="Times New Roman" w:cs="Times New Roman"/>
          <w:color w:val="000000" w:themeColor="text1"/>
          <w:lang w:val="es-ES"/>
        </w:rPr>
        <w:t>, </w:t>
      </w:r>
      <w:r w:rsidRPr="008C4440">
        <w:rPr>
          <w:rFonts w:ascii="Times New Roman" w:hAnsi="Times New Roman" w:cs="Times New Roman"/>
          <w:b/>
          <w:color w:val="000000" w:themeColor="text1"/>
          <w:lang w:val="es-ES"/>
        </w:rPr>
        <w:t>bienes</w:t>
      </w:r>
      <w:r w:rsidRPr="001726C4">
        <w:rPr>
          <w:rFonts w:ascii="Times New Roman" w:hAnsi="Times New Roman" w:cs="Times New Roman"/>
          <w:color w:val="000000" w:themeColor="text1"/>
          <w:lang w:val="es-ES"/>
        </w:rPr>
        <w:t xml:space="preserve">, </w:t>
      </w:r>
      <w:r w:rsidRPr="008C4440">
        <w:rPr>
          <w:rFonts w:ascii="Times New Roman" w:hAnsi="Times New Roman" w:cs="Times New Roman"/>
          <w:b/>
          <w:color w:val="000000" w:themeColor="text1"/>
          <w:lang w:val="es-ES"/>
        </w:rPr>
        <w:t>servicios</w:t>
      </w:r>
      <w:r w:rsidRPr="001726C4">
        <w:rPr>
          <w:rFonts w:ascii="Times New Roman" w:hAnsi="Times New Roman" w:cs="Times New Roman"/>
          <w:color w:val="000000" w:themeColor="text1"/>
          <w:lang w:val="es-ES"/>
        </w:rPr>
        <w:t> y</w:t>
      </w:r>
      <w:r w:rsidRPr="008C4440">
        <w:rPr>
          <w:rFonts w:ascii="Times New Roman" w:hAnsi="Times New Roman" w:cs="Times New Roman"/>
          <w:b/>
          <w:color w:val="000000" w:themeColor="text1"/>
          <w:lang w:val="es-ES"/>
        </w:rPr>
        <w:t> capitales</w:t>
      </w:r>
      <w:r w:rsidRPr="001726C4">
        <w:rPr>
          <w:rFonts w:ascii="Times New Roman" w:hAnsi="Times New Roman" w:cs="Times New Roman"/>
          <w:color w:val="000000" w:themeColor="text1"/>
          <w:lang w:val="es-ES"/>
        </w:rPr>
        <w:t> (dinero).</w:t>
      </w:r>
    </w:p>
    <w:p w14:paraId="60D7D5A7" w14:textId="77777777" w:rsidR="00E76345" w:rsidRPr="001726C4" w:rsidRDefault="00E76345" w:rsidP="00E76345">
      <w:pPr>
        <w:spacing w:after="0"/>
        <w:jc w:val="both"/>
        <w:rPr>
          <w:rFonts w:ascii="Times New Roman" w:hAnsi="Times New Roman" w:cs="Times New Roman"/>
          <w:color w:val="000000" w:themeColor="text1"/>
          <w:lang w:val="es-ES"/>
        </w:rPr>
      </w:pPr>
    </w:p>
    <w:p w14:paraId="532C5FC7"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E76345" w:rsidRPr="001726C4" w14:paraId="410E11C6" w14:textId="77777777" w:rsidTr="008C38A3">
        <w:tc>
          <w:tcPr>
            <w:tcW w:w="8978" w:type="dxa"/>
            <w:gridSpan w:val="2"/>
            <w:shd w:val="clear" w:color="auto" w:fill="000000" w:themeFill="text1"/>
          </w:tcPr>
          <w:p w14:paraId="686335A6" w14:textId="77777777" w:rsidR="00E76345" w:rsidRPr="00382225" w:rsidRDefault="00E76345" w:rsidP="008C38A3">
            <w:pPr>
              <w:spacing w:before="2" w:after="2"/>
              <w:rPr>
                <w:rFonts w:ascii="Times New Roman" w:hAnsi="Times New Roman" w:cs="Times New Roman"/>
                <w:b/>
                <w:color w:val="FFFFFF" w:themeColor="background1"/>
              </w:rPr>
            </w:pPr>
            <w:r>
              <w:rPr>
                <w:rFonts w:ascii="Times New Roman" w:hAnsi="Times New Roman" w:cs="Times New Roman"/>
                <w:b/>
                <w:color w:val="FFFFFF" w:themeColor="background1"/>
              </w:rPr>
              <w:t>Recuerda</w:t>
            </w:r>
          </w:p>
        </w:tc>
      </w:tr>
      <w:tr w:rsidR="00E76345" w:rsidRPr="001726C4" w14:paraId="677F2149" w14:textId="77777777" w:rsidTr="008C38A3">
        <w:tc>
          <w:tcPr>
            <w:tcW w:w="2518" w:type="dxa"/>
          </w:tcPr>
          <w:p w14:paraId="53CCA50E" w14:textId="77777777" w:rsidR="00E76345" w:rsidRPr="001726C4" w:rsidRDefault="00E76345" w:rsidP="008C38A3">
            <w:pPr>
              <w:spacing w:before="2" w:after="2"/>
              <w:rPr>
                <w:rFonts w:ascii="Times New Roman" w:hAnsi="Times New Roman" w:cs="Times New Roman"/>
                <w:b/>
                <w:color w:val="000000" w:themeColor="text1"/>
              </w:rPr>
            </w:pPr>
            <w:r w:rsidRPr="001726C4">
              <w:rPr>
                <w:rFonts w:ascii="Times New Roman" w:hAnsi="Times New Roman" w:cs="Times New Roman"/>
                <w:b/>
                <w:color w:val="000000" w:themeColor="text1"/>
              </w:rPr>
              <w:t>Contenido</w:t>
            </w:r>
          </w:p>
        </w:tc>
        <w:tc>
          <w:tcPr>
            <w:tcW w:w="6460" w:type="dxa"/>
          </w:tcPr>
          <w:p w14:paraId="6CE4F8E7" w14:textId="77777777" w:rsidR="00E76345" w:rsidDel="00842482" w:rsidRDefault="00E76345">
            <w:pPr>
              <w:pStyle w:val="Ttulo4"/>
              <w:spacing w:before="2" w:after="2"/>
              <w:jc w:val="both"/>
              <w:rPr>
                <w:del w:id="932" w:author="Dayrtman Fajardo Vásquez" w:date="2015-11-12T16:30:00Z"/>
                <w:rFonts w:eastAsiaTheme="minorHAnsi"/>
                <w:color w:val="000000" w:themeColor="text1"/>
                <w:lang w:val="es-ES"/>
              </w:rPr>
              <w:pPrChange w:id="933" w:author="Dayrtman Fajardo Vásquez" w:date="2015-11-12T16:30:00Z">
                <w:pPr>
                  <w:pStyle w:val="u"/>
                  <w:spacing w:before="2" w:beforeAutospacing="0" w:after="2" w:afterAutospacing="0"/>
                  <w:jc w:val="both"/>
                </w:pPr>
              </w:pPrChange>
            </w:pPr>
            <w:commentRangeStart w:id="934"/>
            <w:del w:id="935" w:author="Dayrtman Fajardo Vásquez" w:date="2015-11-12T16:30:00Z">
              <w:r w:rsidRPr="001726C4" w:rsidDel="00842482">
                <w:rPr>
                  <w:rFonts w:ascii="Times New Roman" w:eastAsiaTheme="minorHAnsi" w:hAnsi="Times New Roman" w:cs="Times New Roman"/>
                  <w:bCs w:val="0"/>
                  <w:i w:val="0"/>
                  <w:iCs w:val="0"/>
                  <w:color w:val="000000" w:themeColor="text1"/>
                  <w:lang w:val="es-ES"/>
                </w:rPr>
                <w:delText>El espacio Schengen</w:delText>
              </w:r>
              <w:commentRangeEnd w:id="934"/>
              <w:r w:rsidR="00BB2D05" w:rsidDel="00842482">
                <w:rPr>
                  <w:rStyle w:val="Refdecomentario"/>
                  <w:rFonts w:ascii="Calibri" w:eastAsia="Calibri" w:hAnsi="Calibri" w:cs="Times New Roman"/>
                  <w:b w:val="0"/>
                  <w:bCs w:val="0"/>
                  <w:i w:val="0"/>
                  <w:iCs w:val="0"/>
                  <w:color w:val="auto"/>
                  <w:lang w:val="es-MX"/>
                </w:rPr>
                <w:commentReference w:id="934"/>
              </w:r>
            </w:del>
          </w:p>
          <w:p w14:paraId="272DA88F" w14:textId="77777777" w:rsidR="00842482" w:rsidRPr="00842482" w:rsidRDefault="00842482">
            <w:pPr>
              <w:rPr>
                <w:ins w:id="936" w:author="Dayrtman Fajardo Vásquez" w:date="2015-11-12T16:30:00Z"/>
                <w:bCs/>
                <w:i/>
                <w:iCs/>
                <w:lang w:val="es-ES"/>
                <w:rPrChange w:id="937" w:author="Dayrtman Fajardo Vásquez" w:date="2015-11-12T16:30:00Z">
                  <w:rPr>
                    <w:ins w:id="938" w:author="Dayrtman Fajardo Vásquez" w:date="2015-11-12T16:30:00Z"/>
                    <w:rFonts w:ascii="Times New Roman" w:eastAsiaTheme="minorHAnsi" w:hAnsi="Times New Roman" w:cs="Times New Roman"/>
                    <w:bCs w:val="0"/>
                    <w:i w:val="0"/>
                    <w:iCs w:val="0"/>
                    <w:color w:val="000000" w:themeColor="text1"/>
                    <w:lang w:val="es-ES"/>
                  </w:rPr>
                </w:rPrChange>
              </w:rPr>
              <w:pPrChange w:id="939" w:author="Dayrtman Fajardo Vásquez" w:date="2015-11-12T16:30:00Z">
                <w:pPr>
                  <w:pStyle w:val="Ttulo4"/>
                  <w:spacing w:before="2" w:after="2"/>
                  <w:jc w:val="both"/>
                  <w:outlineLvl w:val="3"/>
                </w:pPr>
              </w:pPrChange>
            </w:pPr>
          </w:p>
          <w:p w14:paraId="1DA84C7E" w14:textId="77777777" w:rsidR="00E76345" w:rsidRPr="00842482" w:rsidDel="00842482" w:rsidRDefault="00E76345" w:rsidP="008C38A3">
            <w:pPr>
              <w:spacing w:before="2" w:after="2"/>
              <w:rPr>
                <w:del w:id="940" w:author="Dayrtman Fajardo Vásquez" w:date="2015-11-12T16:30:00Z"/>
                <w:rFonts w:ascii="Times New Roman" w:hAnsi="Times New Roman" w:cs="Times New Roman"/>
                <w:lang w:val="es-ES"/>
                <w:rPrChange w:id="941" w:author="Dayrtman Fajardo Vásquez" w:date="2015-11-12T16:30:00Z">
                  <w:rPr>
                    <w:del w:id="942" w:author="Dayrtman Fajardo Vásquez" w:date="2015-11-12T16:30:00Z"/>
                    <w:lang w:val="es-ES"/>
                  </w:rPr>
                </w:rPrChange>
              </w:rPr>
            </w:pPr>
          </w:p>
          <w:p w14:paraId="5C8B4FBE" w14:textId="77777777" w:rsidR="00E76345" w:rsidRPr="001726C4" w:rsidRDefault="00E76345">
            <w:pPr>
              <w:pStyle w:val="Ttulo4"/>
              <w:spacing w:before="2" w:after="2"/>
              <w:jc w:val="both"/>
              <w:rPr>
                <w:rFonts w:eastAsiaTheme="minorHAnsi"/>
                <w:lang w:val="es-ES"/>
              </w:rPr>
              <w:pPrChange w:id="943" w:author="Dayrtman Fajardo Vásquez" w:date="2015-11-12T16:30:00Z">
                <w:pPr>
                  <w:pStyle w:val="u"/>
                  <w:spacing w:before="2" w:beforeAutospacing="0" w:after="2" w:afterAutospacing="0"/>
                  <w:jc w:val="both"/>
                </w:pPr>
              </w:pPrChange>
            </w:pPr>
            <w:r w:rsidRPr="00842482">
              <w:rPr>
                <w:rFonts w:ascii="Times New Roman" w:eastAsiaTheme="minorHAnsi" w:hAnsi="Times New Roman" w:cs="Times New Roman"/>
                <w:b w:val="0"/>
                <w:i w:val="0"/>
                <w:color w:val="auto"/>
                <w:lang w:val="es-ES"/>
                <w:rPrChange w:id="944" w:author="Dayrtman Fajardo Vásquez" w:date="2015-11-12T16:30:00Z">
                  <w:rPr>
                    <w:rFonts w:eastAsiaTheme="minorHAnsi"/>
                    <w:lang w:val="es-ES"/>
                  </w:rPr>
                </w:rPrChange>
              </w:rPr>
              <w:t>La firma del </w:t>
            </w:r>
            <w:del w:id="945" w:author="EUGENIA ARCE LONDONO" w:date="2015-04-29T09:25:00Z">
              <w:r w:rsidRPr="00842482">
                <w:rPr>
                  <w:rFonts w:ascii="Times New Roman" w:eastAsiaTheme="minorHAnsi" w:hAnsi="Times New Roman" w:cs="Times New Roman"/>
                  <w:b w:val="0"/>
                  <w:i w:val="0"/>
                  <w:color w:val="auto"/>
                  <w:lang w:val="es-ES"/>
                  <w:rPrChange w:id="946" w:author="Dayrtman Fajardo Vásquez" w:date="2015-11-12T16:30:00Z">
                    <w:rPr>
                      <w:rFonts w:eastAsiaTheme="minorHAnsi"/>
                      <w:b/>
                      <w:lang w:val="es-ES"/>
                    </w:rPr>
                  </w:rPrChange>
                </w:rPr>
                <w:delText>acuerdo</w:delText>
              </w:r>
            </w:del>
            <w:ins w:id="947" w:author="EUGENIA ARCE LONDONO" w:date="2015-04-29T09:25:00Z">
              <w:r w:rsidRPr="00842482">
                <w:rPr>
                  <w:rFonts w:ascii="Times New Roman" w:eastAsiaTheme="minorHAnsi" w:hAnsi="Times New Roman" w:cs="Times New Roman"/>
                  <w:b w:val="0"/>
                  <w:i w:val="0"/>
                  <w:color w:val="auto"/>
                  <w:lang w:val="es-ES"/>
                  <w:rPrChange w:id="948" w:author="Dayrtman Fajardo Vásquez" w:date="2015-11-12T16:30:00Z">
                    <w:rPr>
                      <w:rFonts w:eastAsiaTheme="minorHAnsi"/>
                      <w:b/>
                      <w:lang w:val="es-ES"/>
                    </w:rPr>
                  </w:rPrChange>
                </w:rPr>
                <w:t>Acuerdo</w:t>
              </w:r>
            </w:ins>
            <w:r w:rsidRPr="00842482">
              <w:rPr>
                <w:rFonts w:ascii="Times New Roman" w:eastAsiaTheme="minorHAnsi" w:hAnsi="Times New Roman" w:cs="Times New Roman"/>
                <w:b w:val="0"/>
                <w:i w:val="0"/>
                <w:color w:val="auto"/>
                <w:lang w:val="es-ES"/>
                <w:rPrChange w:id="949" w:author="Dayrtman Fajardo Vásquez" w:date="2015-11-12T16:30:00Z">
                  <w:rPr>
                    <w:rFonts w:eastAsiaTheme="minorHAnsi"/>
                    <w:b/>
                    <w:lang w:val="es-ES"/>
                  </w:rPr>
                </w:rPrChange>
              </w:rPr>
              <w:t xml:space="preserve"> de </w:t>
            </w:r>
            <w:proofErr w:type="spellStart"/>
            <w:r w:rsidRPr="00842482">
              <w:rPr>
                <w:rFonts w:ascii="Times New Roman" w:eastAsiaTheme="minorHAnsi" w:hAnsi="Times New Roman" w:cs="Times New Roman"/>
                <w:b w:val="0"/>
                <w:i w:val="0"/>
                <w:color w:val="auto"/>
                <w:lang w:val="es-ES"/>
                <w:rPrChange w:id="950" w:author="Dayrtman Fajardo Vásquez" w:date="2015-11-12T16:30:00Z">
                  <w:rPr>
                    <w:rFonts w:eastAsiaTheme="minorHAnsi"/>
                    <w:b/>
                    <w:lang w:val="es-ES"/>
                  </w:rPr>
                </w:rPrChange>
              </w:rPr>
              <w:t>Schengen</w:t>
            </w:r>
            <w:proofErr w:type="spellEnd"/>
            <w:r w:rsidRPr="00842482">
              <w:rPr>
                <w:rFonts w:ascii="Times New Roman" w:eastAsiaTheme="minorHAnsi" w:hAnsi="Times New Roman" w:cs="Times New Roman"/>
                <w:b w:val="0"/>
                <w:i w:val="0"/>
                <w:color w:val="auto"/>
                <w:lang w:val="es-ES"/>
                <w:rPrChange w:id="951" w:author="Dayrtman Fajardo Vásquez" w:date="2015-11-12T16:30:00Z">
                  <w:rPr>
                    <w:rFonts w:eastAsiaTheme="minorHAnsi"/>
                    <w:lang w:val="es-ES"/>
                  </w:rPr>
                </w:rPrChange>
              </w:rPr>
              <w:t xml:space="preserve"> (1985) hizo posible la libre circulación de personas y mercancías en </w:t>
            </w:r>
            <w:del w:id="952" w:author="TOSHIBA" w:date="2015-10-29T11:53:00Z">
              <w:r w:rsidRPr="00842482" w:rsidDel="004417E5">
                <w:rPr>
                  <w:rFonts w:ascii="Times New Roman" w:eastAsiaTheme="minorHAnsi" w:hAnsi="Times New Roman" w:cs="Times New Roman"/>
                  <w:b w:val="0"/>
                  <w:i w:val="0"/>
                  <w:color w:val="auto"/>
                  <w:lang w:val="es-ES"/>
                  <w:rPrChange w:id="953" w:author="Dayrtman Fajardo Vásquez" w:date="2015-11-12T16:30:00Z">
                    <w:rPr>
                      <w:rFonts w:eastAsiaTheme="minorHAnsi"/>
                      <w:lang w:val="es-ES"/>
                    </w:rPr>
                  </w:rPrChange>
                </w:rPr>
                <w:delText xml:space="preserve">el interior de </w:delText>
              </w:r>
            </w:del>
            <w:r w:rsidRPr="00842482">
              <w:rPr>
                <w:rFonts w:ascii="Times New Roman" w:eastAsiaTheme="minorHAnsi" w:hAnsi="Times New Roman" w:cs="Times New Roman"/>
                <w:b w:val="0"/>
                <w:i w:val="0"/>
                <w:color w:val="auto"/>
                <w:lang w:val="es-ES"/>
                <w:rPrChange w:id="954" w:author="Dayrtman Fajardo Vásquez" w:date="2015-11-12T16:30:00Z">
                  <w:rPr>
                    <w:rFonts w:eastAsiaTheme="minorHAnsi"/>
                    <w:lang w:val="es-ES"/>
                  </w:rPr>
                </w:rPrChange>
              </w:rPr>
              <w:t xml:space="preserve">la UE. En la actualidad, el espacio </w:t>
            </w:r>
            <w:proofErr w:type="spellStart"/>
            <w:r w:rsidRPr="00842482">
              <w:rPr>
                <w:rFonts w:ascii="Times New Roman" w:eastAsiaTheme="minorHAnsi" w:hAnsi="Times New Roman" w:cs="Times New Roman"/>
                <w:b w:val="0"/>
                <w:i w:val="0"/>
                <w:color w:val="auto"/>
                <w:lang w:val="es-ES"/>
                <w:rPrChange w:id="955" w:author="Dayrtman Fajardo Vásquez" w:date="2015-11-12T16:30:00Z">
                  <w:rPr>
                    <w:rFonts w:eastAsiaTheme="minorHAnsi"/>
                    <w:b/>
                    <w:lang w:val="es-ES"/>
                  </w:rPr>
                </w:rPrChange>
              </w:rPr>
              <w:t>Schengen</w:t>
            </w:r>
            <w:proofErr w:type="spellEnd"/>
            <w:r w:rsidRPr="00842482">
              <w:rPr>
                <w:rFonts w:ascii="Times New Roman" w:eastAsiaTheme="minorHAnsi" w:hAnsi="Times New Roman" w:cs="Times New Roman"/>
                <w:b w:val="0"/>
                <w:i w:val="0"/>
                <w:color w:val="auto"/>
                <w:lang w:val="es-ES"/>
                <w:rPrChange w:id="956" w:author="Dayrtman Fajardo Vásquez" w:date="2015-11-12T16:30:00Z">
                  <w:rPr>
                    <w:rFonts w:eastAsiaTheme="minorHAnsi"/>
                    <w:lang w:val="es-ES"/>
                  </w:rPr>
                </w:rPrChange>
              </w:rPr>
              <w:t xml:space="preserve"> está formado por todos los Estados miembros de la Unión Europea (salvo la República de Irlanda y el Reino Unido), </w:t>
            </w:r>
            <w:ins w:id="957" w:author="EUGENIA ARCE LONDONO" w:date="2015-04-29T09:25:00Z">
              <w:r w:rsidRPr="00842482">
                <w:rPr>
                  <w:rFonts w:ascii="Times New Roman" w:eastAsiaTheme="minorHAnsi" w:hAnsi="Times New Roman" w:cs="Times New Roman"/>
                  <w:b w:val="0"/>
                  <w:i w:val="0"/>
                  <w:color w:val="auto"/>
                  <w:lang w:val="es-ES"/>
                  <w:rPrChange w:id="958" w:author="Dayrtman Fajardo Vásquez" w:date="2015-11-12T16:30:00Z">
                    <w:rPr>
                      <w:rFonts w:eastAsiaTheme="minorHAnsi"/>
                      <w:lang w:val="es-ES"/>
                    </w:rPr>
                  </w:rPrChange>
                </w:rPr>
                <w:t>más algunos países no miembros</w:t>
              </w:r>
            </w:ins>
            <w:ins w:id="959" w:author="TOSHIBA" w:date="2015-10-29T11:53:00Z">
              <w:r w:rsidR="004417E5" w:rsidRPr="00842482">
                <w:rPr>
                  <w:rFonts w:ascii="Times New Roman" w:eastAsiaTheme="minorHAnsi" w:hAnsi="Times New Roman" w:cs="Times New Roman"/>
                  <w:b w:val="0"/>
                  <w:i w:val="0"/>
                  <w:color w:val="auto"/>
                  <w:lang w:val="es-ES"/>
                  <w:rPrChange w:id="960" w:author="Dayrtman Fajardo Vásquez" w:date="2015-11-12T16:30:00Z">
                    <w:rPr>
                      <w:rFonts w:eastAsiaTheme="minorHAnsi"/>
                      <w:lang w:val="es-ES"/>
                    </w:rPr>
                  </w:rPrChange>
                </w:rPr>
                <w:t>,</w:t>
              </w:r>
            </w:ins>
            <w:ins w:id="961" w:author="EUGENIA ARCE LONDONO" w:date="2015-04-29T09:25:00Z">
              <w:r w:rsidRPr="00842482">
                <w:rPr>
                  <w:rFonts w:ascii="Times New Roman" w:eastAsiaTheme="minorHAnsi" w:hAnsi="Times New Roman" w:cs="Times New Roman"/>
                  <w:b w:val="0"/>
                  <w:i w:val="0"/>
                  <w:color w:val="auto"/>
                  <w:lang w:val="es-ES"/>
                  <w:rPrChange w:id="962" w:author="Dayrtman Fajardo Vásquez" w:date="2015-11-12T16:30:00Z">
                    <w:rPr>
                      <w:rFonts w:eastAsiaTheme="minorHAnsi"/>
                      <w:lang w:val="es-ES"/>
                    </w:rPr>
                  </w:rPrChange>
                </w:rPr>
                <w:t xml:space="preserve"> como </w:t>
              </w:r>
            </w:ins>
            <w:r w:rsidRPr="00842482">
              <w:rPr>
                <w:rFonts w:ascii="Times New Roman" w:eastAsiaTheme="minorHAnsi" w:hAnsi="Times New Roman" w:cs="Times New Roman"/>
                <w:b w:val="0"/>
                <w:i w:val="0"/>
                <w:color w:val="auto"/>
                <w:lang w:val="es-ES"/>
                <w:rPrChange w:id="963" w:author="Dayrtman Fajardo Vásquez" w:date="2015-11-12T16:30:00Z">
                  <w:rPr>
                    <w:rFonts w:eastAsiaTheme="minorHAnsi"/>
                    <w:lang w:val="es-ES"/>
                  </w:rPr>
                </w:rPrChange>
              </w:rPr>
              <w:t>Suiza, Islandia, Noruega y Liechtenstein.</w:t>
            </w:r>
          </w:p>
        </w:tc>
      </w:tr>
    </w:tbl>
    <w:p w14:paraId="132CD1A0" w14:textId="77777777" w:rsidR="00E76345" w:rsidRPr="004417E5" w:rsidRDefault="00E76345" w:rsidP="00E76345">
      <w:pPr>
        <w:spacing w:after="0"/>
        <w:jc w:val="both"/>
        <w:rPr>
          <w:rFonts w:ascii="Times New Roman" w:eastAsia="Times New Roman" w:hAnsi="Times New Roman" w:cs="Times New Roman"/>
          <w:b/>
          <w:color w:val="000000" w:themeColor="text1"/>
          <w:lang w:eastAsia="es-CO"/>
          <w:rPrChange w:id="964" w:author="TOSHIBA" w:date="2015-10-29T11:53:00Z">
            <w:rPr>
              <w:rFonts w:ascii="Times New Roman" w:eastAsia="Times New Roman" w:hAnsi="Times New Roman" w:cs="Times New Roman"/>
              <w:b/>
              <w:color w:val="000000" w:themeColor="text1"/>
              <w:lang w:val="es-CO" w:eastAsia="es-CO"/>
            </w:rPr>
          </w:rPrChange>
        </w:rPr>
      </w:pPr>
    </w:p>
    <w:p w14:paraId="3972B460" w14:textId="77777777" w:rsidR="00E76345" w:rsidRPr="001726C4" w:rsidRDefault="00E76345" w:rsidP="00E76345">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0644EB">
        <w:rPr>
          <w:rFonts w:ascii="Times New Roman" w:hAnsi="Times New Roman" w:cs="Times New Roman"/>
          <w:b/>
          <w:color w:val="000000" w:themeColor="text1"/>
          <w:lang w:val="es-ES"/>
        </w:rPr>
        <w:t>Unión Europea</w:t>
      </w:r>
      <w:r w:rsidRPr="001726C4">
        <w:rPr>
          <w:rFonts w:ascii="Times New Roman" w:hAnsi="Times New Roman" w:cs="Times New Roman"/>
          <w:color w:val="000000" w:themeColor="text1"/>
          <w:lang w:val="es-ES"/>
        </w:rPr>
        <w:t xml:space="preserve"> tiene su propia moneda</w:t>
      </w:r>
      <w:r>
        <w:rPr>
          <w:rFonts w:ascii="Times New Roman" w:hAnsi="Times New Roman" w:cs="Times New Roman"/>
          <w:color w:val="000000" w:themeColor="text1"/>
          <w:lang w:val="es-ES"/>
        </w:rPr>
        <w:t xml:space="preserve">, </w:t>
      </w:r>
      <w:ins w:id="965" w:author="TOSHIBA" w:date="2015-10-29T11:58:00Z">
        <w:r w:rsidR="004417E5">
          <w:rPr>
            <w:rFonts w:ascii="Times New Roman" w:hAnsi="Times New Roman" w:cs="Times New Roman"/>
            <w:color w:val="000000" w:themeColor="text1"/>
            <w:lang w:val="es-ES"/>
          </w:rPr>
          <w:t xml:space="preserve">el </w:t>
        </w:r>
      </w:ins>
      <w:ins w:id="966" w:author="TOSHIBA" w:date="2015-10-29T11:54:00Z">
        <w:r w:rsidR="004417E5" w:rsidRPr="004417E5">
          <w:rPr>
            <w:rFonts w:ascii="Times New Roman" w:hAnsi="Times New Roman" w:cs="Times New Roman"/>
            <w:b/>
            <w:color w:val="000000" w:themeColor="text1"/>
            <w:lang w:val="es-ES"/>
            <w:rPrChange w:id="967" w:author="TOSHIBA" w:date="2015-10-29T11:54:00Z">
              <w:rPr>
                <w:rFonts w:ascii="Times New Roman" w:hAnsi="Times New Roman" w:cs="Times New Roman"/>
                <w:color w:val="000000" w:themeColor="text1"/>
                <w:lang w:val="es-ES"/>
              </w:rPr>
            </w:rPrChange>
          </w:rPr>
          <w:t>euro,</w:t>
        </w:r>
        <w:r w:rsidR="004417E5">
          <w:rPr>
            <w:rFonts w:ascii="Times New Roman" w:hAnsi="Times New Roman" w:cs="Times New Roman"/>
            <w:color w:val="000000" w:themeColor="text1"/>
            <w:lang w:val="es-ES"/>
          </w:rPr>
          <w:t xml:space="preserve"> </w:t>
        </w:r>
      </w:ins>
      <w:r>
        <w:rPr>
          <w:rFonts w:ascii="Times New Roman" w:hAnsi="Times New Roman" w:cs="Times New Roman"/>
          <w:color w:val="000000" w:themeColor="text1"/>
          <w:lang w:val="es-ES"/>
        </w:rPr>
        <w:t xml:space="preserve">desde el </w:t>
      </w:r>
      <w:del w:id="968" w:author="EUGENIA ARCE LONDONO" w:date="2015-04-29T09:25:00Z">
        <w:r>
          <w:rPr>
            <w:rFonts w:ascii="Times New Roman" w:hAnsi="Times New Roman" w:cs="Times New Roman"/>
            <w:color w:val="000000" w:themeColor="text1"/>
            <w:lang w:val="es-ES"/>
          </w:rPr>
          <w:delText>1</w:delText>
        </w:r>
      </w:del>
      <w:ins w:id="969" w:author="EUGENIA ARCE LONDONO" w:date="2015-04-29T09:25:00Z">
        <w:r>
          <w:rPr>
            <w:rFonts w:ascii="Times New Roman" w:hAnsi="Times New Roman" w:cs="Times New Roman"/>
            <w:color w:val="000000" w:themeColor="text1"/>
            <w:lang w:val="es-ES"/>
          </w:rPr>
          <w:t>1º</w:t>
        </w:r>
      </w:ins>
      <w:r>
        <w:rPr>
          <w:rFonts w:ascii="Times New Roman" w:hAnsi="Times New Roman" w:cs="Times New Roman"/>
          <w:color w:val="000000" w:themeColor="text1"/>
          <w:lang w:val="es-ES"/>
        </w:rPr>
        <w:t xml:space="preserve"> de enero de 2002</w:t>
      </w:r>
      <w:ins w:id="970" w:author="TOSHIBA" w:date="2015-10-29T11:54:00Z">
        <w:r w:rsidR="004417E5">
          <w:rPr>
            <w:rFonts w:ascii="Times New Roman" w:hAnsi="Times New Roman" w:cs="Times New Roman"/>
            <w:color w:val="000000" w:themeColor="text1"/>
            <w:lang w:val="es-ES"/>
          </w:rPr>
          <w:t xml:space="preserve">. </w:t>
        </w:r>
      </w:ins>
      <w:del w:id="971" w:author="TOSHIBA" w:date="2015-10-29T11:54:00Z">
        <w:r w:rsidDel="004417E5">
          <w:rPr>
            <w:rFonts w:ascii="Times New Roman" w:hAnsi="Times New Roman" w:cs="Times New Roman"/>
            <w:color w:val="000000" w:themeColor="text1"/>
            <w:lang w:val="es-ES"/>
          </w:rPr>
          <w:delText xml:space="preserve">; esta moneda se denomina </w:delText>
        </w:r>
        <w:r w:rsidRPr="001726C4" w:rsidDel="004417E5">
          <w:rPr>
            <w:rFonts w:ascii="Times New Roman" w:hAnsi="Times New Roman" w:cs="Times New Roman"/>
            <w:b/>
            <w:color w:val="000000" w:themeColor="text1"/>
            <w:lang w:val="es-ES"/>
          </w:rPr>
          <w:delText>Euro</w:delText>
        </w:r>
      </w:del>
      <w:ins w:id="972" w:author="EUGENIA ARCE LONDONO" w:date="2015-04-29T09:25:00Z">
        <w:del w:id="973" w:author="TOSHIBA" w:date="2015-10-29T11:54:00Z">
          <w:r w:rsidDel="004417E5">
            <w:rPr>
              <w:rFonts w:ascii="Times New Roman" w:hAnsi="Times New Roman" w:cs="Times New Roman"/>
              <w:b/>
              <w:color w:val="000000" w:themeColor="text1"/>
              <w:lang w:val="es-ES"/>
            </w:rPr>
            <w:delText>e</w:delText>
          </w:r>
          <w:r w:rsidRPr="001726C4" w:rsidDel="004417E5">
            <w:rPr>
              <w:rFonts w:ascii="Times New Roman" w:hAnsi="Times New Roman" w:cs="Times New Roman"/>
              <w:b/>
              <w:color w:val="000000" w:themeColor="text1"/>
              <w:lang w:val="es-ES"/>
            </w:rPr>
            <w:delText>uro</w:delText>
          </w:r>
        </w:del>
      </w:ins>
      <w:del w:id="974" w:author="TOSHIBA" w:date="2015-10-29T11:54:00Z">
        <w:r w:rsidRPr="001726C4" w:rsidDel="004417E5">
          <w:rPr>
            <w:rFonts w:ascii="Times New Roman" w:hAnsi="Times New Roman" w:cs="Times New Roman"/>
            <w:b/>
            <w:color w:val="000000" w:themeColor="text1"/>
            <w:lang w:val="es-ES"/>
          </w:rPr>
          <w:delText>.</w:delText>
        </w:r>
        <w:r w:rsidRPr="001726C4" w:rsidDel="004417E5">
          <w:rPr>
            <w:rFonts w:ascii="Times New Roman" w:hAnsi="Times New Roman" w:cs="Times New Roman"/>
            <w:color w:val="000000" w:themeColor="text1"/>
            <w:lang w:val="es-ES"/>
          </w:rPr>
          <w:delText xml:space="preserve"> </w:delText>
        </w:r>
      </w:del>
      <w:r w:rsidRPr="001726C4">
        <w:rPr>
          <w:rFonts w:ascii="Times New Roman" w:hAnsi="Times New Roman" w:cs="Times New Roman"/>
          <w:color w:val="000000" w:themeColor="text1"/>
          <w:lang w:val="es-ES"/>
        </w:rPr>
        <w:t>Sin embargo, no todos sus Estados miembros la utilizan. En algunos países</w:t>
      </w:r>
      <w:del w:id="975" w:author="EUGENIA ARCE LONDONO" w:date="2015-04-29T09:25:00Z">
        <w:r>
          <w:rPr>
            <w:rFonts w:ascii="Times New Roman" w:hAnsi="Times New Roman" w:cs="Times New Roman"/>
            <w:color w:val="000000" w:themeColor="text1"/>
            <w:lang w:val="es-ES"/>
          </w:rPr>
          <w:delText>,</w:delText>
        </w:r>
      </w:del>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siguen en curso las antiguas monedas nacionales, como sucede con la libra esterlina en el Reino Unido.</w:t>
      </w:r>
    </w:p>
    <w:p w14:paraId="007EAB22"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11AC565D" w14:textId="77777777" w:rsidTr="008C38A3">
        <w:tc>
          <w:tcPr>
            <w:tcW w:w="9054" w:type="dxa"/>
            <w:gridSpan w:val="2"/>
            <w:shd w:val="clear" w:color="auto" w:fill="0D0D0D" w:themeFill="text1" w:themeFillTint="F2"/>
          </w:tcPr>
          <w:p w14:paraId="1677EC2E" w14:textId="77777777" w:rsidR="00E76345" w:rsidRPr="00A57E63" w:rsidRDefault="00E76345" w:rsidP="008C38A3">
            <w:pPr>
              <w:spacing w:before="2" w:after="2"/>
              <w:jc w:val="center"/>
              <w:rPr>
                <w:rFonts w:ascii="Times New Roman" w:hAnsi="Times New Roman" w:cs="Times New Roman"/>
                <w:b/>
                <w:color w:val="FFFFFF" w:themeColor="background1"/>
              </w:rPr>
            </w:pPr>
            <w:r w:rsidRPr="00A57E63">
              <w:rPr>
                <w:rFonts w:ascii="Times New Roman" w:hAnsi="Times New Roman" w:cs="Times New Roman"/>
                <w:b/>
                <w:color w:val="FFFFFF" w:themeColor="background1"/>
              </w:rPr>
              <w:t>Imagen (fotografía, gráfica o ilustración)</w:t>
            </w:r>
          </w:p>
        </w:tc>
      </w:tr>
      <w:tr w:rsidR="00E76345" w:rsidRPr="001726C4" w14:paraId="72BDF4A2" w14:textId="77777777" w:rsidTr="008C38A3">
        <w:tc>
          <w:tcPr>
            <w:tcW w:w="2518" w:type="dxa"/>
          </w:tcPr>
          <w:p w14:paraId="1B79EEDD" w14:textId="77777777" w:rsidR="00E76345" w:rsidRPr="00A57E63" w:rsidRDefault="00E76345" w:rsidP="008C38A3">
            <w:pPr>
              <w:spacing w:before="2" w:after="2"/>
              <w:rPr>
                <w:rFonts w:ascii="Times New Roman" w:hAnsi="Times New Roman" w:cs="Times New Roman"/>
                <w:b/>
                <w:sz w:val="18"/>
                <w:szCs w:val="18"/>
              </w:rPr>
            </w:pPr>
            <w:r w:rsidRPr="00A57E63">
              <w:rPr>
                <w:rFonts w:ascii="Times New Roman" w:hAnsi="Times New Roman" w:cs="Times New Roman"/>
                <w:b/>
                <w:sz w:val="18"/>
                <w:szCs w:val="18"/>
              </w:rPr>
              <w:t>Código</w:t>
            </w:r>
          </w:p>
        </w:tc>
        <w:tc>
          <w:tcPr>
            <w:tcW w:w="6536" w:type="dxa"/>
          </w:tcPr>
          <w:p w14:paraId="2FCD518A" w14:textId="77777777" w:rsidR="00E76345" w:rsidRPr="00A57E63" w:rsidRDefault="00E76345" w:rsidP="008C38A3">
            <w:pPr>
              <w:spacing w:before="2" w:after="2"/>
              <w:rPr>
                <w:rFonts w:ascii="Times New Roman" w:hAnsi="Times New Roman" w:cs="Times New Roman"/>
                <w:b/>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A57E63">
              <w:rPr>
                <w:rFonts w:ascii="Times New Roman" w:hAnsi="Times New Roman" w:cs="Times New Roman"/>
              </w:rPr>
              <w:t>IMG</w:t>
            </w:r>
            <w:r>
              <w:rPr>
                <w:rFonts w:ascii="Times New Roman" w:hAnsi="Times New Roman" w:cs="Times New Roman"/>
              </w:rPr>
              <w:t>60</w:t>
            </w:r>
            <w:r w:rsidRPr="00A57E63">
              <w:rPr>
                <w:rFonts w:ascii="Times New Roman" w:hAnsi="Times New Roman" w:cs="Times New Roman"/>
              </w:rPr>
              <w:t xml:space="preserve"> </w:t>
            </w:r>
          </w:p>
        </w:tc>
      </w:tr>
      <w:tr w:rsidR="00E76345" w:rsidRPr="001726C4" w14:paraId="41AA9390" w14:textId="77777777" w:rsidTr="008C38A3">
        <w:tc>
          <w:tcPr>
            <w:tcW w:w="2518" w:type="dxa"/>
          </w:tcPr>
          <w:p w14:paraId="7C5ED6B5"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5D5FDCE8"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3D7BE946" wp14:editId="55B0EDBB">
                  <wp:extent cx="1971675" cy="1014413"/>
                  <wp:effectExtent l="0" t="0" r="0" b="0"/>
                  <wp:docPr id="17" name="Imagen 17" descr="http://profesores.aulaplaneta.com/DNNPlayerPackages/Package10654/InfoGuion/cuadernoestudio/images_xml/MS_3C_20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0654/InfoGuion/cuadernoestudio/images_xml/MS_3C_20_img6_zoo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2289" cy="1014729"/>
                          </a:xfrm>
                          <a:prstGeom prst="rect">
                            <a:avLst/>
                          </a:prstGeom>
                          <a:noFill/>
                          <a:ln>
                            <a:noFill/>
                          </a:ln>
                        </pic:spPr>
                      </pic:pic>
                    </a:graphicData>
                  </a:graphic>
                </wp:inline>
              </w:drawing>
            </w:r>
          </w:p>
        </w:tc>
      </w:tr>
      <w:tr w:rsidR="00E76345" w:rsidRPr="001726C4" w14:paraId="481385EA" w14:textId="77777777" w:rsidTr="008C38A3">
        <w:tc>
          <w:tcPr>
            <w:tcW w:w="2518" w:type="dxa"/>
          </w:tcPr>
          <w:p w14:paraId="47EBC8A3"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Aula</w:t>
            </w:r>
            <w:r>
              <w:rPr>
                <w:rFonts w:ascii="Times New Roman" w:hAnsi="Times New Roman" w:cs="Times New Roman"/>
                <w:b/>
                <w:color w:val="000000" w:themeColor="text1"/>
                <w:sz w:val="18"/>
                <w:szCs w:val="18"/>
              </w:rPr>
              <w:t xml:space="preserve"> </w:t>
            </w:r>
            <w:r w:rsidRPr="001726C4">
              <w:rPr>
                <w:rFonts w:ascii="Times New Roman" w:hAnsi="Times New Roman" w:cs="Times New Roman"/>
                <w:b/>
                <w:color w:val="000000" w:themeColor="text1"/>
                <w:sz w:val="18"/>
                <w:szCs w:val="18"/>
              </w:rPr>
              <w:t>Planeta)</w:t>
            </w:r>
          </w:p>
        </w:tc>
        <w:tc>
          <w:tcPr>
            <w:tcW w:w="6536" w:type="dxa"/>
          </w:tcPr>
          <w:p w14:paraId="3B7D0070"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"http://profesores.aulaplaneta.com/DNNPlayerPackages/Package10654/InfoGuion/cuadernoestudio/images_xml/MS_3C_20_img6_zoom.jpg"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http://profesores.aulaplaneta.com/DNNPlayerPackages/Package10654/InfoGuion/cuadernoestudio/images_xml/MS_3C_20_img6_zoom.jpg</w:t>
            </w:r>
            <w:r>
              <w:rPr>
                <w:rStyle w:val="Hipervnculo"/>
                <w:rFonts w:ascii="Times New Roman" w:hAnsi="Times New Roman" w:cs="Times New Roman"/>
                <w:color w:val="000000" w:themeColor="text1"/>
              </w:rPr>
              <w:fldChar w:fldCharType="end"/>
            </w:r>
          </w:p>
          <w:p w14:paraId="45869FC1" w14:textId="77777777" w:rsidR="00E76345" w:rsidRPr="001726C4" w:rsidRDefault="00E76345" w:rsidP="008C38A3">
            <w:pPr>
              <w:spacing w:before="2" w:after="2"/>
              <w:rPr>
                <w:rFonts w:ascii="Times New Roman" w:hAnsi="Times New Roman" w:cs="Times New Roman"/>
                <w:color w:val="000000" w:themeColor="text1"/>
              </w:rPr>
            </w:pPr>
          </w:p>
          <w:p w14:paraId="58AB8B80"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6255E472" w14:textId="77777777" w:rsidTr="008C38A3">
        <w:tc>
          <w:tcPr>
            <w:tcW w:w="2518" w:type="dxa"/>
          </w:tcPr>
          <w:p w14:paraId="300548BC"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55C42F42" w14:textId="77777777" w:rsidR="00E76345" w:rsidRPr="00CD430E" w:rsidRDefault="00E76345" w:rsidP="008C38A3">
            <w:pPr>
              <w:spacing w:before="2" w:after="2"/>
              <w:jc w:val="both"/>
              <w:rPr>
                <w:rFonts w:ascii="Times New Roman" w:hAnsi="Times New Roman" w:cs="Times New Roman"/>
                <w:color w:val="000000" w:themeColor="text1"/>
              </w:rPr>
            </w:pPr>
            <w:r w:rsidRPr="00CD430E">
              <w:rPr>
                <w:rStyle w:val="un"/>
                <w:rFonts w:ascii="Times New Roman" w:hAnsi="Times New Roman"/>
                <w:shd w:val="clear" w:color="auto" w:fill="FFFFFF"/>
              </w:rPr>
              <w:t>Los Estados que utilizan el euro se agrupan en la llamada Eurozona. Para pertenecer a la zona euro no es necesario ser mi</w:t>
            </w:r>
            <w:r>
              <w:rPr>
                <w:rStyle w:val="un"/>
                <w:rFonts w:ascii="Times New Roman" w:hAnsi="Times New Roman"/>
                <w:shd w:val="clear" w:color="auto" w:fill="FFFFFF"/>
              </w:rPr>
              <w:t>embro de la Unión Europea, tal</w:t>
            </w:r>
            <w:r w:rsidRPr="00CD430E">
              <w:rPr>
                <w:rStyle w:val="un"/>
                <w:rFonts w:ascii="Times New Roman" w:hAnsi="Times New Roman"/>
                <w:shd w:val="clear" w:color="auto" w:fill="FFFFFF"/>
              </w:rPr>
              <w:t xml:space="preserve"> </w:t>
            </w:r>
            <w:del w:id="976" w:author="EUGENIA ARCE LONDONO" w:date="2015-04-29T09:25:00Z">
              <w:r w:rsidRPr="00CD430E">
                <w:rPr>
                  <w:rStyle w:val="un"/>
                  <w:rFonts w:ascii="Times New Roman" w:hAnsi="Times New Roman"/>
                  <w:shd w:val="clear" w:color="auto" w:fill="FFFFFF"/>
                </w:rPr>
                <w:delText xml:space="preserve">y </w:delText>
              </w:r>
            </w:del>
            <w:r w:rsidRPr="00CD430E">
              <w:rPr>
                <w:rStyle w:val="un"/>
                <w:rFonts w:ascii="Times New Roman" w:hAnsi="Times New Roman"/>
                <w:shd w:val="clear" w:color="auto" w:fill="FFFFFF"/>
              </w:rPr>
              <w:t>como sucede con Andorra</w:t>
            </w:r>
            <w:ins w:id="977" w:author="Dayrtman Fajardo Vásquez" w:date="2015-11-12T16:32:00Z">
              <w:r w:rsidR="00842482">
                <w:rPr>
                  <w:rStyle w:val="un"/>
                  <w:rFonts w:ascii="Times New Roman" w:hAnsi="Times New Roman"/>
                  <w:shd w:val="clear" w:color="auto" w:fill="FFFFFF"/>
                </w:rPr>
                <w:t>, Mónaco,</w:t>
              </w:r>
            </w:ins>
            <w:del w:id="978" w:author="Dayrtman Fajardo Vásquez" w:date="2015-11-12T16:32:00Z">
              <w:r w:rsidRPr="00CD430E" w:rsidDel="00842482">
                <w:rPr>
                  <w:rStyle w:val="un"/>
                  <w:rFonts w:ascii="Times New Roman" w:hAnsi="Times New Roman"/>
                  <w:shd w:val="clear" w:color="auto" w:fill="FFFFFF"/>
                </w:rPr>
                <w:delText xml:space="preserve"> </w:delText>
              </w:r>
            </w:del>
            <w:del w:id="979" w:author="EUGENIA ARCE LONDONO" w:date="2015-04-29T09:25:00Z">
              <w:r w:rsidRPr="00CD430E">
                <w:rPr>
                  <w:rStyle w:val="un"/>
                  <w:rFonts w:ascii="Times New Roman" w:hAnsi="Times New Roman"/>
                  <w:shd w:val="clear" w:color="auto" w:fill="FFFFFF"/>
                </w:rPr>
                <w:delText>o</w:delText>
              </w:r>
            </w:del>
            <w:ins w:id="980" w:author="TOSHIBA" w:date="2015-10-29T16:02:00Z">
              <w:del w:id="981" w:author="Dayrtman Fajardo Vásquez" w:date="2015-11-12T16:32:00Z">
                <w:r w:rsidR="006837D6" w:rsidDel="00842482">
                  <w:rPr>
                    <w:rStyle w:val="un"/>
                    <w:rFonts w:ascii="Times New Roman" w:hAnsi="Times New Roman"/>
                    <w:shd w:val="clear" w:color="auto" w:fill="FFFFFF"/>
                  </w:rPr>
                  <w:delText xml:space="preserve"> </w:delText>
                </w:r>
              </w:del>
            </w:ins>
            <w:ins w:id="982" w:author="EUGENIA ARCE LONDONO" w:date="2015-04-29T09:25:00Z">
              <w:del w:id="983" w:author="Dayrtman Fajardo Vásquez" w:date="2015-11-12T16:32:00Z">
                <w:r w:rsidDel="00842482">
                  <w:rPr>
                    <w:rStyle w:val="un"/>
                    <w:rFonts w:ascii="Times New Roman" w:hAnsi="Times New Roman"/>
                    <w:shd w:val="clear" w:color="auto" w:fill="FFFFFF"/>
                  </w:rPr>
                  <w:delText>y</w:delText>
                </w:r>
              </w:del>
            </w:ins>
            <w:r w:rsidRPr="00CD430E">
              <w:rPr>
                <w:rStyle w:val="un"/>
                <w:rFonts w:ascii="Times New Roman" w:hAnsi="Times New Roman"/>
                <w:shd w:val="clear" w:color="auto" w:fill="FFFFFF"/>
              </w:rPr>
              <w:t xml:space="preserve"> Montenegro</w:t>
            </w:r>
            <w:ins w:id="984" w:author="Dayrtman Fajardo Vásquez" w:date="2015-11-12T16:32:00Z">
              <w:r w:rsidR="00842482">
                <w:rPr>
                  <w:rStyle w:val="un"/>
                  <w:rFonts w:ascii="Times New Roman" w:hAnsi="Times New Roman"/>
                  <w:shd w:val="clear" w:color="auto" w:fill="FFFFFF"/>
                </w:rPr>
                <w:t>, San Marino y la Ciudad del Vaticano</w:t>
              </w:r>
            </w:ins>
            <w:r w:rsidRPr="00CD430E">
              <w:rPr>
                <w:rStyle w:val="un"/>
                <w:rFonts w:ascii="Times New Roman" w:hAnsi="Times New Roman"/>
                <w:shd w:val="clear" w:color="auto" w:fill="FFFFFF"/>
              </w:rPr>
              <w:t>. En la actualidad, la Eurozona está formada por 18 países europeos.</w:t>
            </w:r>
          </w:p>
        </w:tc>
      </w:tr>
    </w:tbl>
    <w:p w14:paraId="1429D1B8"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235F2D54"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r w:rsidRPr="001726C4">
        <w:rPr>
          <w:rStyle w:val="un"/>
          <w:rFonts w:ascii="Times New Roman" w:hAnsi="Times New Roman"/>
          <w:color w:val="000000" w:themeColor="text1"/>
          <w:shd w:val="clear" w:color="auto" w:fill="FFFFFF"/>
        </w:rPr>
        <w:t xml:space="preserve">Aprende más sobre el euro en el siguiente juego que propone el portal educativo </w:t>
      </w:r>
      <w:proofErr w:type="spellStart"/>
      <w:r w:rsidRPr="001726C4">
        <w:rPr>
          <w:rStyle w:val="un"/>
          <w:rFonts w:ascii="Times New Roman" w:hAnsi="Times New Roman"/>
          <w:color w:val="000000" w:themeColor="text1"/>
          <w:shd w:val="clear" w:color="auto" w:fill="FFFFFF"/>
        </w:rPr>
        <w:t>Averroes</w:t>
      </w:r>
      <w:proofErr w:type="spellEnd"/>
      <w:r w:rsidRPr="001726C4">
        <w:rPr>
          <w:rStyle w:val="apple-converted-space"/>
          <w:rFonts w:ascii="Times New Roman" w:hAnsi="Times New Roman" w:cs="Times New Roman"/>
          <w:color w:val="000000" w:themeColor="text1"/>
          <w:shd w:val="clear" w:color="auto" w:fill="FFFFFF"/>
        </w:rPr>
        <w:t> </w:t>
      </w:r>
      <w:r w:rsidR="00075493">
        <w:fldChar w:fldCharType="begin"/>
      </w:r>
      <w:r w:rsidR="00075493">
        <w:instrText xml:space="preserve"> HYPERLINK "http://www.juntadeandalucia.es/averroes/recursos_informaticos/andared01/monedero/paises.htm" \t "_blank" </w:instrText>
      </w:r>
      <w:r w:rsidR="00075493">
        <w:fldChar w:fldCharType="separate"/>
      </w:r>
      <w:r w:rsidRPr="001726C4">
        <w:rPr>
          <w:rStyle w:val="Hipervnculo"/>
          <w:rFonts w:ascii="Times New Roman" w:hAnsi="Times New Roman" w:cs="Times New Roman"/>
          <w:color w:val="000000" w:themeColor="text1"/>
          <w:bdr w:val="none" w:sz="0" w:space="0" w:color="auto" w:frame="1"/>
          <w:shd w:val="clear" w:color="auto" w:fill="FFFFFF"/>
        </w:rPr>
        <w:t>[</w:t>
      </w:r>
      <w:r w:rsidR="004417E5" w:rsidRPr="001726C4">
        <w:rPr>
          <w:rStyle w:val="Hipervnculo"/>
          <w:rFonts w:ascii="Times New Roman" w:hAnsi="Times New Roman" w:cs="Times New Roman"/>
          <w:color w:val="000000" w:themeColor="text1"/>
          <w:bdr w:val="none" w:sz="0" w:space="0" w:color="auto" w:frame="1"/>
          <w:shd w:val="clear" w:color="auto" w:fill="FFFFFF"/>
        </w:rPr>
        <w:t>VER</w:t>
      </w:r>
      <w:r w:rsidRPr="001726C4">
        <w:rPr>
          <w:rStyle w:val="Hipervnculo"/>
          <w:rFonts w:ascii="Times New Roman" w:hAnsi="Times New Roman" w:cs="Times New Roman"/>
          <w:color w:val="000000" w:themeColor="text1"/>
          <w:bdr w:val="none" w:sz="0" w:space="0" w:color="auto" w:frame="1"/>
          <w:shd w:val="clear" w:color="auto" w:fill="FFFFFF"/>
        </w:rPr>
        <w:t>]</w:t>
      </w:r>
      <w:r w:rsidR="00075493">
        <w:rPr>
          <w:rStyle w:val="Hipervnculo"/>
          <w:rFonts w:ascii="Times New Roman" w:hAnsi="Times New Roman" w:cs="Times New Roman"/>
          <w:color w:val="000000" w:themeColor="text1"/>
          <w:bdr w:val="none" w:sz="0" w:space="0" w:color="auto" w:frame="1"/>
          <w:shd w:val="clear" w:color="auto" w:fill="FFFFFF"/>
        </w:rPr>
        <w:fldChar w:fldCharType="end"/>
      </w:r>
      <w:r w:rsidRPr="001726C4">
        <w:rPr>
          <w:rStyle w:val="un"/>
          <w:rFonts w:ascii="Times New Roman" w:hAnsi="Times New Roman"/>
          <w:color w:val="000000" w:themeColor="text1"/>
          <w:shd w:val="clear" w:color="auto" w:fill="FFFFFF"/>
        </w:rPr>
        <w:t>.</w:t>
      </w:r>
      <w:r w:rsidRPr="001726C4">
        <w:rPr>
          <w:rStyle w:val="apple-converted-space"/>
          <w:rFonts w:ascii="Times New Roman" w:hAnsi="Times New Roman" w:cs="Times New Roman"/>
          <w:color w:val="000000" w:themeColor="text1"/>
          <w:shd w:val="clear" w:color="auto" w:fill="FFFFFF"/>
        </w:rPr>
        <w:t> </w:t>
      </w:r>
      <w:r w:rsidRPr="001726C4">
        <w:rPr>
          <w:rStyle w:val="un"/>
          <w:rFonts w:ascii="Times New Roman" w:hAnsi="Times New Roman"/>
          <w:color w:val="000000" w:themeColor="text1"/>
          <w:shd w:val="clear" w:color="auto" w:fill="FFFFFF"/>
        </w:rPr>
        <w:t>También puedes ampliar tus conocimientos con la propuesta del portal de la Unión Europea</w:t>
      </w:r>
      <w:r w:rsidRPr="001726C4">
        <w:rPr>
          <w:rStyle w:val="apple-converted-space"/>
          <w:rFonts w:ascii="Times New Roman" w:hAnsi="Times New Roman" w:cs="Times New Roman"/>
          <w:color w:val="000000" w:themeColor="text1"/>
          <w:shd w:val="clear" w:color="auto" w:fill="FFFFFF"/>
        </w:rPr>
        <w:t> </w:t>
      </w:r>
      <w:commentRangeStart w:id="985"/>
      <w:r w:rsidR="008A36F2">
        <w:fldChar w:fldCharType="begin"/>
      </w:r>
      <w:r w:rsidR="008A36F2">
        <w:instrText xml:space="preserve"> HYPERLINK "http://www.ecb.int/euro/play/html/index.es.html" \t "_blank" </w:instrText>
      </w:r>
      <w:r w:rsidR="008A36F2">
        <w:fldChar w:fldCharType="separate"/>
      </w:r>
      <w:r w:rsidRPr="001726C4">
        <w:rPr>
          <w:rStyle w:val="Hipervnculo"/>
          <w:rFonts w:ascii="Times New Roman" w:hAnsi="Times New Roman" w:cs="Times New Roman"/>
          <w:color w:val="000000" w:themeColor="text1"/>
          <w:bdr w:val="none" w:sz="0" w:space="0" w:color="auto" w:frame="1"/>
          <w:shd w:val="clear" w:color="auto" w:fill="FFFFFF"/>
        </w:rPr>
        <w:t>[</w:t>
      </w:r>
      <w:r w:rsidR="004417E5" w:rsidRPr="001726C4">
        <w:rPr>
          <w:rStyle w:val="Hipervnculo"/>
          <w:rFonts w:ascii="Times New Roman" w:hAnsi="Times New Roman" w:cs="Times New Roman"/>
          <w:color w:val="000000" w:themeColor="text1"/>
          <w:bdr w:val="none" w:sz="0" w:space="0" w:color="auto" w:frame="1"/>
          <w:shd w:val="clear" w:color="auto" w:fill="FFFFFF"/>
        </w:rPr>
        <w:t>VER</w:t>
      </w:r>
      <w:r w:rsidRPr="001726C4">
        <w:rPr>
          <w:rStyle w:val="Hipervnculo"/>
          <w:rFonts w:ascii="Times New Roman" w:hAnsi="Times New Roman" w:cs="Times New Roman"/>
          <w:color w:val="000000" w:themeColor="text1"/>
          <w:bdr w:val="none" w:sz="0" w:space="0" w:color="auto" w:frame="1"/>
          <w:shd w:val="clear" w:color="auto" w:fill="FFFFFF"/>
        </w:rPr>
        <w:t>]</w:t>
      </w:r>
      <w:r w:rsidR="008A36F2">
        <w:rPr>
          <w:rStyle w:val="Hipervnculo"/>
          <w:rFonts w:ascii="Times New Roman" w:hAnsi="Times New Roman" w:cs="Times New Roman"/>
          <w:color w:val="000000" w:themeColor="text1"/>
          <w:bdr w:val="none" w:sz="0" w:space="0" w:color="auto" w:frame="1"/>
          <w:shd w:val="clear" w:color="auto" w:fill="FFFFFF"/>
        </w:rPr>
        <w:fldChar w:fldCharType="end"/>
      </w:r>
      <w:commentRangeEnd w:id="985"/>
      <w:r w:rsidR="0050592E">
        <w:rPr>
          <w:rStyle w:val="Refdecomentario"/>
          <w:rFonts w:ascii="Calibri" w:eastAsia="Calibri" w:hAnsi="Calibri" w:cs="Times New Roman"/>
          <w:lang w:val="es-MX"/>
        </w:rPr>
        <w:commentReference w:id="985"/>
      </w:r>
      <w:r w:rsidRPr="001726C4">
        <w:rPr>
          <w:rStyle w:val="un"/>
          <w:rFonts w:ascii="Times New Roman" w:hAnsi="Times New Roman"/>
          <w:color w:val="000000" w:themeColor="text1"/>
          <w:shd w:val="clear" w:color="auto" w:fill="FFFFFF"/>
        </w:rPr>
        <w:t>.</w:t>
      </w:r>
    </w:p>
    <w:p w14:paraId="155AACCF"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52A44B01" w14:textId="0120EC3D" w:rsidR="00E76345" w:rsidRPr="00915246" w:rsidDel="009C7DCC" w:rsidRDefault="00E76345" w:rsidP="00E76345">
      <w:pPr>
        <w:spacing w:after="0"/>
        <w:jc w:val="both"/>
        <w:rPr>
          <w:del w:id="986" w:author="Dayrtman Fajardo Vásquez" w:date="2015-11-30T14:32:00Z"/>
          <w:rStyle w:val="un"/>
          <w:rFonts w:ascii="Times New Roman" w:hAnsi="Times New Roman"/>
          <w:color w:val="000000" w:themeColor="text1"/>
        </w:rPr>
      </w:pPr>
      <w:del w:id="987" w:author="Dayrtman Fajardo Vásquez" w:date="2015-11-30T14:32:00Z">
        <w:r w:rsidRPr="00915246" w:rsidDel="009C7DCC">
          <w:rPr>
            <w:rStyle w:val="un"/>
            <w:rFonts w:ascii="Times New Roman" w:hAnsi="Times New Roman"/>
            <w:color w:val="000000" w:themeColor="text1"/>
            <w:shd w:val="clear" w:color="auto" w:fill="FFFFFF"/>
          </w:rPr>
          <w:delText>Durante los últimos años se ha hablado de la “</w:delText>
        </w:r>
        <w:r w:rsidRPr="00DA381F" w:rsidDel="009C7DCC">
          <w:rPr>
            <w:rStyle w:val="un"/>
            <w:rFonts w:ascii="Times New Roman" w:hAnsi="Times New Roman"/>
            <w:b/>
            <w:color w:val="000000" w:themeColor="text1"/>
            <w:shd w:val="clear" w:color="auto" w:fill="FFFFFF"/>
          </w:rPr>
          <w:delText>crisis económica europ</w:delText>
        </w:r>
        <w:r w:rsidRPr="00915246" w:rsidDel="009C7DCC">
          <w:rPr>
            <w:rStyle w:val="un"/>
            <w:rFonts w:ascii="Times New Roman" w:hAnsi="Times New Roman"/>
            <w:color w:val="000000" w:themeColor="text1"/>
            <w:shd w:val="clear" w:color="auto" w:fill="FFFFFF"/>
          </w:rPr>
          <w:delText>ea”. Desde a</w:delText>
        </w:r>
      </w:del>
      <w:ins w:id="988" w:author="TOSHIBA" w:date="2015-10-29T11:59:00Z">
        <w:del w:id="989" w:author="Dayrtman Fajardo Vásquez" w:date="2015-11-30T14:32:00Z">
          <w:r w:rsidR="004417E5" w:rsidDel="009C7DCC">
            <w:rPr>
              <w:rStyle w:val="un"/>
              <w:rFonts w:ascii="Times New Roman" w:hAnsi="Times New Roman"/>
              <w:color w:val="000000" w:themeColor="text1"/>
              <w:shd w:val="clear" w:color="auto" w:fill="FFFFFF"/>
            </w:rPr>
            <w:delText xml:space="preserve"> e</w:delText>
          </w:r>
        </w:del>
      </w:ins>
      <w:del w:id="990" w:author="Dayrtman Fajardo Vásquez" w:date="2015-11-30T14:32:00Z">
        <w:r w:rsidRPr="00915246" w:rsidDel="009C7DCC">
          <w:rPr>
            <w:rStyle w:val="un"/>
            <w:rFonts w:ascii="Times New Roman" w:hAnsi="Times New Roman"/>
            <w:color w:val="000000" w:themeColor="text1"/>
            <w:shd w:val="clear" w:color="auto" w:fill="FFFFFF"/>
          </w:rPr>
          <w:delText>l año 2010 está</w:delText>
        </w:r>
      </w:del>
      <w:ins w:id="991" w:author="TOSHIBA" w:date="2015-10-29T11:59:00Z">
        <w:del w:id="992" w:author="Dayrtman Fajardo Vásquez" w:date="2015-11-30T14:32:00Z">
          <w:r w:rsidR="004417E5" w:rsidDel="009C7DCC">
            <w:rPr>
              <w:rStyle w:val="un"/>
              <w:rFonts w:ascii="Times New Roman" w:hAnsi="Times New Roman"/>
              <w:color w:val="000000" w:themeColor="text1"/>
              <w:shd w:val="clear" w:color="auto" w:fill="FFFFFF"/>
            </w:rPr>
            <w:delText xml:space="preserve"> </w:delText>
          </w:r>
        </w:del>
      </w:ins>
      <w:ins w:id="993" w:author="EUGENIA ARCE LONDONO" w:date="2015-04-29T09:25:00Z">
        <w:del w:id="994" w:author="Dayrtman Fajardo Vásquez" w:date="2015-11-30T14:32:00Z">
          <w:r w:rsidDel="009C7DCC">
            <w:rPr>
              <w:rStyle w:val="un"/>
              <w:rFonts w:ascii="Times New Roman" w:hAnsi="Times New Roman"/>
              <w:color w:val="000000" w:themeColor="text1"/>
              <w:shd w:val="clear" w:color="auto" w:fill="FFFFFF"/>
            </w:rPr>
            <w:delText>esta</w:delText>
          </w:r>
        </w:del>
      </w:ins>
      <w:del w:id="995" w:author="Dayrtman Fajardo Vásquez" w:date="2015-11-30T14:32:00Z">
        <w:r w:rsidRPr="00915246" w:rsidDel="009C7DCC">
          <w:rPr>
            <w:rStyle w:val="un"/>
            <w:rFonts w:ascii="Times New Roman" w:hAnsi="Times New Roman"/>
            <w:color w:val="000000" w:themeColor="text1"/>
            <w:shd w:val="clear" w:color="auto" w:fill="FFFFFF"/>
          </w:rPr>
          <w:delText xml:space="preserve"> crisis se ha </w:delText>
        </w:r>
      </w:del>
      <w:ins w:id="996" w:author="TOSHIBA" w:date="2015-10-29T15:58:00Z">
        <w:del w:id="997" w:author="Dayrtman Fajardo Vásquez" w:date="2015-11-30T14:32:00Z">
          <w:r w:rsidR="00627D28" w:rsidDel="009C7DCC">
            <w:rPr>
              <w:rStyle w:val="un"/>
              <w:rFonts w:ascii="Times New Roman" w:hAnsi="Times New Roman"/>
              <w:color w:val="000000" w:themeColor="text1"/>
              <w:shd w:val="clear" w:color="auto" w:fill="FFFFFF"/>
            </w:rPr>
            <w:delText xml:space="preserve">tocado </w:delText>
          </w:r>
        </w:del>
      </w:ins>
      <w:del w:id="998" w:author="Dayrtman Fajardo Vásquez" w:date="2015-11-30T14:32:00Z">
        <w:r w:rsidRPr="00915246" w:rsidDel="009C7DCC">
          <w:rPr>
            <w:rStyle w:val="un"/>
            <w:rFonts w:ascii="Times New Roman" w:hAnsi="Times New Roman"/>
            <w:color w:val="000000" w:themeColor="text1"/>
            <w:shd w:val="clear" w:color="auto" w:fill="FFFFFF"/>
          </w:rPr>
          <w:delText xml:space="preserve">hecho presente en la economía, la política y la sociedad.  </w:delText>
        </w:r>
      </w:del>
      <w:ins w:id="999" w:author="TOSHIBA" w:date="2015-10-28T12:15:00Z">
        <w:del w:id="1000" w:author="Dayrtman Fajardo Vásquez" w:date="2015-11-30T14:32:00Z">
          <w:r w:rsidR="00225EC7" w:rsidDel="009C7DCC">
            <w:rPr>
              <w:rStyle w:val="un"/>
              <w:rFonts w:ascii="Times New Roman" w:hAnsi="Times New Roman"/>
              <w:color w:val="000000" w:themeColor="text1"/>
              <w:shd w:val="clear" w:color="auto" w:fill="FFFFFF"/>
            </w:rPr>
            <w:delText xml:space="preserve"> </w:delText>
          </w:r>
        </w:del>
      </w:ins>
      <w:del w:id="1001" w:author="Dayrtman Fajardo Vásquez" w:date="2015-11-30T14:32:00Z">
        <w:r w:rsidRPr="00915246" w:rsidDel="009C7DCC">
          <w:rPr>
            <w:rStyle w:val="un"/>
            <w:rFonts w:ascii="Times New Roman" w:hAnsi="Times New Roman"/>
            <w:color w:val="000000" w:themeColor="text1"/>
          </w:rPr>
          <w:delText xml:space="preserve">Con el fin de superar esta problemática, la </w:delText>
        </w:r>
        <w:r w:rsidRPr="000C32EA" w:rsidDel="009C7DCC">
          <w:rPr>
            <w:rStyle w:val="un"/>
            <w:rFonts w:ascii="Times New Roman" w:hAnsi="Times New Roman"/>
            <w:b/>
            <w:color w:val="000000" w:themeColor="text1"/>
          </w:rPr>
          <w:delText>Unión Europea</w:delText>
        </w:r>
        <w:r w:rsidRPr="00915246" w:rsidDel="009C7DCC">
          <w:rPr>
            <w:rStyle w:val="un"/>
            <w:rFonts w:ascii="Times New Roman" w:hAnsi="Times New Roman"/>
            <w:color w:val="000000" w:themeColor="text1"/>
          </w:rPr>
          <w:delText xml:space="preserve"> ha impulsado acciones para la recuperación económica y el fomento del crecimiento de </w:delText>
        </w:r>
      </w:del>
      <w:ins w:id="1002" w:author="TOSHIBA" w:date="2015-10-29T16:00:00Z">
        <w:del w:id="1003" w:author="Dayrtman Fajardo Vásquez" w:date="2015-11-30T14:32:00Z">
          <w:r w:rsidR="00627D28" w:rsidDel="009C7DCC">
            <w:rPr>
              <w:rStyle w:val="un"/>
              <w:rFonts w:ascii="Times New Roman" w:hAnsi="Times New Roman"/>
              <w:color w:val="000000" w:themeColor="text1"/>
            </w:rPr>
            <w:delText xml:space="preserve">su </w:delText>
          </w:r>
        </w:del>
      </w:ins>
      <w:del w:id="1004" w:author="Dayrtman Fajardo Vásquez" w:date="2015-11-30T14:32:00Z">
        <w:r w:rsidDel="009C7DCC">
          <w:rPr>
            <w:rStyle w:val="un"/>
            <w:rFonts w:ascii="Times New Roman" w:hAnsi="Times New Roman"/>
            <w:color w:val="000000" w:themeColor="text1"/>
          </w:rPr>
          <w:delText xml:space="preserve">la economía de este continente. </w:delText>
        </w:r>
      </w:del>
    </w:p>
    <w:p w14:paraId="03DE3BFC" w14:textId="0B8F93D6" w:rsidR="00E76345" w:rsidRPr="003D1087" w:rsidRDefault="00E76345">
      <w:pPr>
        <w:spacing w:after="0"/>
        <w:jc w:val="both"/>
        <w:rPr>
          <w:rFonts w:ascii="Times New Roman" w:hAnsi="Times New Roman"/>
          <w:color w:val="000000" w:themeColor="text1"/>
          <w:rPrChange w:id="1005" w:author="EUGENIA ARCE LONDONO" w:date="2015-04-29T09:25:00Z">
            <w:rPr>
              <w:rFonts w:ascii="Times New Roman" w:hAnsi="Times New Roman"/>
              <w:color w:val="000000"/>
              <w:lang w:val="es-CO"/>
            </w:rPr>
          </w:rPrChange>
        </w:rPr>
        <w:pPrChange w:id="1006" w:author="EUGENIA ARCE LONDONO" w:date="2015-04-29T09:25:00Z">
          <w:pPr>
            <w:shd w:val="clear" w:color="auto" w:fill="FFFFFF"/>
            <w:spacing w:before="100" w:beforeAutospacing="1" w:after="100" w:afterAutospacing="1" w:line="264" w:lineRule="atLeast"/>
            <w:jc w:val="both"/>
          </w:pPr>
        </w:pPrChange>
      </w:pPr>
      <w:ins w:id="1007" w:author="EUGENIA ARCE LONDONO" w:date="2015-04-29T09:25:00Z">
        <w:del w:id="1008" w:author="Dayrtman Fajardo Vásquez" w:date="2015-11-30T14:32:00Z">
          <w:r w:rsidDel="009C7DCC">
            <w:rPr>
              <w:rStyle w:val="un"/>
              <w:rFonts w:ascii="Times New Roman" w:hAnsi="Times New Roman"/>
              <w:color w:val="000000" w:themeColor="text1"/>
            </w:rPr>
            <w:delText xml:space="preserve"> </w:delText>
          </w:r>
        </w:del>
      </w:ins>
      <w:r w:rsidRPr="001746E2">
        <w:rPr>
          <w:rFonts w:ascii="Times New Roman" w:eastAsia="Times New Roman" w:hAnsi="Times New Roman" w:cs="Times New Roman"/>
          <w:color w:val="000000"/>
          <w:lang w:val="es-CO" w:eastAsia="es-CO"/>
        </w:rPr>
        <w:t>La</w:t>
      </w:r>
      <w:r w:rsidRPr="00915246">
        <w:rPr>
          <w:rFonts w:ascii="Times New Roman" w:eastAsia="Times New Roman" w:hAnsi="Times New Roman" w:cs="Times New Roman"/>
          <w:color w:val="000000"/>
          <w:lang w:val="es-CO" w:eastAsia="es-CO"/>
        </w:rPr>
        <w:t xml:space="preserve"> economía de la</w:t>
      </w:r>
      <w:r w:rsidRPr="001746E2">
        <w:rPr>
          <w:rFonts w:ascii="Times New Roman" w:eastAsia="Times New Roman" w:hAnsi="Times New Roman" w:cs="Times New Roman"/>
          <w:color w:val="000000"/>
          <w:lang w:val="es-CO" w:eastAsia="es-CO"/>
        </w:rPr>
        <w:t xml:space="preserve"> U</w:t>
      </w:r>
      <w:r w:rsidRPr="00915246">
        <w:rPr>
          <w:rFonts w:ascii="Times New Roman" w:eastAsia="Times New Roman" w:hAnsi="Times New Roman" w:cs="Times New Roman"/>
          <w:color w:val="000000"/>
          <w:lang w:val="es-CO" w:eastAsia="es-CO"/>
        </w:rPr>
        <w:t xml:space="preserve">nión </w:t>
      </w:r>
      <w:r w:rsidRPr="001746E2">
        <w:rPr>
          <w:rFonts w:ascii="Times New Roman" w:eastAsia="Times New Roman" w:hAnsi="Times New Roman" w:cs="Times New Roman"/>
          <w:color w:val="000000"/>
          <w:lang w:val="es-CO" w:eastAsia="es-CO"/>
        </w:rPr>
        <w:t>E</w:t>
      </w:r>
      <w:r w:rsidRPr="00915246">
        <w:rPr>
          <w:rFonts w:ascii="Times New Roman" w:eastAsia="Times New Roman" w:hAnsi="Times New Roman" w:cs="Times New Roman"/>
          <w:color w:val="000000"/>
          <w:lang w:val="es-CO" w:eastAsia="es-CO"/>
        </w:rPr>
        <w:t>uropea</w:t>
      </w:r>
      <w:r w:rsidRPr="001746E2">
        <w:rPr>
          <w:rFonts w:ascii="Times New Roman" w:eastAsia="Times New Roman" w:hAnsi="Times New Roman" w:cs="Times New Roman"/>
          <w:color w:val="000000"/>
          <w:lang w:val="es-CO" w:eastAsia="es-CO"/>
        </w:rPr>
        <w:t xml:space="preserve"> </w:t>
      </w:r>
      <w:r w:rsidRPr="00915246">
        <w:rPr>
          <w:rFonts w:ascii="Times New Roman" w:eastAsia="Times New Roman" w:hAnsi="Times New Roman" w:cs="Times New Roman"/>
          <w:color w:val="000000"/>
          <w:lang w:val="es-CO" w:eastAsia="es-CO"/>
        </w:rPr>
        <w:t xml:space="preserve">es considerada como una de las </w:t>
      </w:r>
      <w:ins w:id="1009" w:author="TOSHIBA" w:date="2015-10-31T12:28:00Z">
        <w:r w:rsidR="00D42E42">
          <w:rPr>
            <w:rFonts w:ascii="Times New Roman" w:eastAsia="Times New Roman" w:hAnsi="Times New Roman" w:cs="Times New Roman"/>
            <w:color w:val="000000"/>
            <w:lang w:val="es-CO" w:eastAsia="es-CO"/>
          </w:rPr>
          <w:t xml:space="preserve">más importantes </w:t>
        </w:r>
      </w:ins>
      <w:del w:id="1010" w:author="TOSHIBA" w:date="2015-10-31T12:29:00Z">
        <w:r w:rsidRPr="00915246" w:rsidDel="00D42E42">
          <w:rPr>
            <w:rFonts w:ascii="Times New Roman" w:eastAsia="Times New Roman" w:hAnsi="Times New Roman" w:cs="Times New Roman"/>
            <w:color w:val="000000"/>
            <w:lang w:val="es-CO" w:eastAsia="es-CO"/>
          </w:rPr>
          <w:delText xml:space="preserve">principales economías </w:delText>
        </w:r>
      </w:del>
      <w:r w:rsidRPr="00915246">
        <w:rPr>
          <w:rFonts w:ascii="Times New Roman" w:eastAsia="Times New Roman" w:hAnsi="Times New Roman" w:cs="Times New Roman"/>
          <w:color w:val="000000"/>
          <w:lang w:val="es-CO" w:eastAsia="es-CO"/>
        </w:rPr>
        <w:t xml:space="preserve">del mundo. Concentra </w:t>
      </w:r>
      <w:r w:rsidRPr="001746E2">
        <w:rPr>
          <w:rFonts w:ascii="Times New Roman" w:eastAsia="Times New Roman" w:hAnsi="Times New Roman" w:cs="Times New Roman"/>
          <w:color w:val="000000"/>
          <w:lang w:val="es-CO" w:eastAsia="es-CO"/>
        </w:rPr>
        <w:t xml:space="preserve">aproximadamente </w:t>
      </w:r>
      <w:r w:rsidRPr="00915246">
        <w:rPr>
          <w:rFonts w:ascii="Times New Roman" w:eastAsia="Times New Roman" w:hAnsi="Times New Roman" w:cs="Times New Roman"/>
          <w:color w:val="000000"/>
          <w:lang w:val="es-CO" w:eastAsia="es-CO"/>
        </w:rPr>
        <w:t>el</w:t>
      </w:r>
      <w:r w:rsidRPr="001746E2">
        <w:rPr>
          <w:rFonts w:ascii="Times New Roman" w:eastAsia="Times New Roman" w:hAnsi="Times New Roman" w:cs="Times New Roman"/>
          <w:color w:val="000000"/>
          <w:lang w:val="es-CO" w:eastAsia="es-CO"/>
        </w:rPr>
        <w:t xml:space="preserve"> 20</w:t>
      </w:r>
      <w:ins w:id="1011" w:author="EUGENIA ARCE LONDONO" w:date="2015-04-29T09:25:00Z">
        <w:r>
          <w:rPr>
            <w:rFonts w:ascii="Times New Roman" w:eastAsia="Times New Roman" w:hAnsi="Times New Roman" w:cs="Times New Roman"/>
            <w:color w:val="000000"/>
            <w:lang w:val="es-CO" w:eastAsia="es-CO"/>
          </w:rPr>
          <w:t xml:space="preserve"> </w:t>
        </w:r>
      </w:ins>
      <w:r w:rsidRPr="001746E2">
        <w:rPr>
          <w:rFonts w:ascii="Times New Roman" w:eastAsia="Times New Roman" w:hAnsi="Times New Roman" w:cs="Times New Roman"/>
          <w:color w:val="000000"/>
          <w:lang w:val="es-CO" w:eastAsia="es-CO"/>
        </w:rPr>
        <w:t>% de la</w:t>
      </w:r>
      <w:r w:rsidRPr="00915246">
        <w:rPr>
          <w:rFonts w:ascii="Times New Roman" w:eastAsia="Times New Roman" w:hAnsi="Times New Roman" w:cs="Times New Roman"/>
          <w:color w:val="000000"/>
          <w:lang w:val="es-CO" w:eastAsia="es-CO"/>
        </w:rPr>
        <w:t xml:space="preserve">s </w:t>
      </w:r>
      <w:r w:rsidRPr="000C32EA">
        <w:rPr>
          <w:rFonts w:ascii="Times New Roman" w:eastAsia="Times New Roman" w:hAnsi="Times New Roman" w:cs="Times New Roman"/>
          <w:b/>
          <w:color w:val="000000"/>
          <w:lang w:val="es-CO" w:eastAsia="es-CO"/>
        </w:rPr>
        <w:t>importaciones y exportaciones</w:t>
      </w:r>
      <w:r w:rsidRPr="00915246">
        <w:rPr>
          <w:rFonts w:ascii="Times New Roman" w:eastAsia="Times New Roman" w:hAnsi="Times New Roman" w:cs="Times New Roman"/>
          <w:color w:val="000000"/>
          <w:lang w:val="es-CO" w:eastAsia="es-CO"/>
        </w:rPr>
        <w:t xml:space="preserve">. Es la </w:t>
      </w:r>
      <w:r w:rsidRPr="001746E2">
        <w:rPr>
          <w:rFonts w:ascii="Times New Roman" w:eastAsia="Times New Roman" w:hAnsi="Times New Roman" w:cs="Times New Roman"/>
          <w:color w:val="000000"/>
          <w:lang w:val="es-CO" w:eastAsia="es-CO"/>
        </w:rPr>
        <w:t xml:space="preserve">primera </w:t>
      </w:r>
      <w:r w:rsidRPr="000D4803">
        <w:rPr>
          <w:rFonts w:ascii="Times New Roman" w:eastAsia="Times New Roman" w:hAnsi="Times New Roman" w:cs="Times New Roman"/>
          <w:b/>
          <w:color w:val="000000"/>
          <w:lang w:val="es-CO" w:eastAsia="es-CO"/>
        </w:rPr>
        <w:t>economía exportadora</w:t>
      </w:r>
      <w:r w:rsidRPr="00915246">
        <w:rPr>
          <w:rFonts w:ascii="Times New Roman" w:eastAsia="Times New Roman" w:hAnsi="Times New Roman" w:cs="Times New Roman"/>
          <w:color w:val="000000"/>
          <w:lang w:val="es-CO" w:eastAsia="es-CO"/>
        </w:rPr>
        <w:t>, con un 15,4</w:t>
      </w:r>
      <w:ins w:id="1012" w:author="EUGENIA ARCE LONDONO" w:date="2015-04-29T09:25:00Z">
        <w:r>
          <w:rPr>
            <w:rFonts w:ascii="Times New Roman" w:eastAsia="Times New Roman" w:hAnsi="Times New Roman" w:cs="Times New Roman"/>
            <w:color w:val="000000"/>
            <w:lang w:val="es-CO" w:eastAsia="es-CO"/>
          </w:rPr>
          <w:t xml:space="preserve"> </w:t>
        </w:r>
      </w:ins>
      <w:r w:rsidRPr="00915246">
        <w:rPr>
          <w:rFonts w:ascii="Times New Roman" w:eastAsia="Times New Roman" w:hAnsi="Times New Roman" w:cs="Times New Roman"/>
          <w:color w:val="000000"/>
          <w:lang w:val="es-CO" w:eastAsia="es-CO"/>
        </w:rPr>
        <w:t xml:space="preserve">%, seguida por </w:t>
      </w:r>
      <w:r w:rsidRPr="001746E2">
        <w:rPr>
          <w:rFonts w:ascii="Times New Roman" w:eastAsia="Times New Roman" w:hAnsi="Times New Roman" w:cs="Times New Roman"/>
          <w:color w:val="000000"/>
          <w:lang w:val="es-CO" w:eastAsia="es-CO"/>
        </w:rPr>
        <w:t>China</w:t>
      </w:r>
      <w:r w:rsidRPr="00915246">
        <w:rPr>
          <w:rFonts w:ascii="Times New Roman" w:eastAsia="Times New Roman" w:hAnsi="Times New Roman" w:cs="Times New Roman"/>
          <w:color w:val="000000"/>
          <w:lang w:val="es-CO" w:eastAsia="es-CO"/>
        </w:rPr>
        <w:t xml:space="preserve"> y </w:t>
      </w:r>
      <w:r w:rsidRPr="001746E2">
        <w:rPr>
          <w:rFonts w:ascii="Times New Roman" w:eastAsia="Times New Roman" w:hAnsi="Times New Roman" w:cs="Times New Roman"/>
          <w:color w:val="000000"/>
          <w:lang w:val="es-CO" w:eastAsia="es-CO"/>
        </w:rPr>
        <w:t xml:space="preserve">Estados </w:t>
      </w:r>
      <w:commentRangeStart w:id="1013"/>
      <w:r w:rsidRPr="001746E2">
        <w:rPr>
          <w:rFonts w:ascii="Times New Roman" w:eastAsia="Times New Roman" w:hAnsi="Times New Roman" w:cs="Times New Roman"/>
          <w:color w:val="000000"/>
          <w:lang w:val="es-CO" w:eastAsia="es-CO"/>
        </w:rPr>
        <w:t>Unidos</w:t>
      </w:r>
      <w:commentRangeEnd w:id="1013"/>
      <w:r w:rsidR="0013038D">
        <w:rPr>
          <w:rStyle w:val="Refdecomentario"/>
          <w:rFonts w:ascii="Calibri" w:eastAsia="Calibri" w:hAnsi="Calibri" w:cs="Times New Roman"/>
          <w:lang w:val="es-MX"/>
        </w:rPr>
        <w:commentReference w:id="1013"/>
      </w:r>
      <w:r w:rsidRPr="001746E2">
        <w:rPr>
          <w:rFonts w:ascii="Times New Roman" w:eastAsia="Times New Roman" w:hAnsi="Times New Roman" w:cs="Times New Roman"/>
          <w:color w:val="000000"/>
          <w:lang w:val="es-CO" w:eastAsia="es-CO"/>
        </w:rPr>
        <w:t>.</w:t>
      </w:r>
      <w:ins w:id="1014" w:author="Dayrtman Fajardo Vásquez" w:date="2015-11-30T14:32:00Z">
        <w:r w:rsidR="009C7DCC" w:rsidRPr="009C7DCC">
          <w:rPr>
            <w:rStyle w:val="un"/>
            <w:rFonts w:ascii="Times New Roman" w:hAnsi="Times New Roman"/>
            <w:color w:val="000000" w:themeColor="text1"/>
            <w:shd w:val="clear" w:color="auto" w:fill="FFFFFF"/>
          </w:rPr>
          <w:t xml:space="preserve"> </w:t>
        </w:r>
        <w:r w:rsidR="009C7DCC">
          <w:rPr>
            <w:rStyle w:val="un"/>
            <w:rFonts w:ascii="Times New Roman" w:hAnsi="Times New Roman"/>
            <w:color w:val="000000" w:themeColor="text1"/>
            <w:shd w:val="clear" w:color="auto" w:fill="FFFFFF"/>
          </w:rPr>
          <w:t>Sin embargo, d</w:t>
        </w:r>
        <w:r w:rsidR="009C7DCC" w:rsidRPr="00915246">
          <w:rPr>
            <w:rStyle w:val="un"/>
            <w:rFonts w:ascii="Times New Roman" w:hAnsi="Times New Roman"/>
            <w:color w:val="000000" w:themeColor="text1"/>
            <w:shd w:val="clear" w:color="auto" w:fill="FFFFFF"/>
          </w:rPr>
          <w:t>urante los últimos años se ha hablado de la “</w:t>
        </w:r>
        <w:r w:rsidR="009C7DCC" w:rsidRPr="00DA381F">
          <w:rPr>
            <w:rStyle w:val="un"/>
            <w:rFonts w:ascii="Times New Roman" w:hAnsi="Times New Roman"/>
            <w:b/>
            <w:color w:val="000000" w:themeColor="text1"/>
            <w:shd w:val="clear" w:color="auto" w:fill="FFFFFF"/>
          </w:rPr>
          <w:t>crisis económica europ</w:t>
        </w:r>
        <w:r w:rsidR="009C7DCC">
          <w:rPr>
            <w:rStyle w:val="un"/>
            <w:rFonts w:ascii="Times New Roman" w:hAnsi="Times New Roman"/>
            <w:color w:val="000000" w:themeColor="text1"/>
            <w:shd w:val="clear" w:color="auto" w:fill="FFFFFF"/>
          </w:rPr>
          <w:t>ea” que d</w:t>
        </w:r>
        <w:r w:rsidR="009C7DCC" w:rsidRPr="00915246">
          <w:rPr>
            <w:rStyle w:val="un"/>
            <w:rFonts w:ascii="Times New Roman" w:hAnsi="Times New Roman"/>
            <w:color w:val="000000" w:themeColor="text1"/>
            <w:shd w:val="clear" w:color="auto" w:fill="FFFFFF"/>
          </w:rPr>
          <w:t xml:space="preserve">esde </w:t>
        </w:r>
        <w:r w:rsidR="009C7DCC">
          <w:rPr>
            <w:rStyle w:val="un"/>
            <w:rFonts w:ascii="Times New Roman" w:hAnsi="Times New Roman"/>
            <w:color w:val="000000" w:themeColor="text1"/>
            <w:shd w:val="clear" w:color="auto" w:fill="FFFFFF"/>
          </w:rPr>
          <w:t xml:space="preserve"> el año 2008</w:t>
        </w:r>
        <w:r w:rsidR="009C7DCC" w:rsidRPr="00915246">
          <w:rPr>
            <w:rStyle w:val="un"/>
            <w:rFonts w:ascii="Times New Roman" w:hAnsi="Times New Roman"/>
            <w:color w:val="000000" w:themeColor="text1"/>
            <w:shd w:val="clear" w:color="auto" w:fill="FFFFFF"/>
          </w:rPr>
          <w:t xml:space="preserve"> ha </w:t>
        </w:r>
        <w:r w:rsidR="009C7DCC">
          <w:rPr>
            <w:rStyle w:val="un"/>
            <w:rFonts w:ascii="Times New Roman" w:hAnsi="Times New Roman"/>
            <w:color w:val="000000" w:themeColor="text1"/>
            <w:shd w:val="clear" w:color="auto" w:fill="FFFFFF"/>
          </w:rPr>
          <w:t xml:space="preserve">afectado </w:t>
        </w:r>
        <w:r w:rsidR="009C7DCC" w:rsidRPr="00915246">
          <w:rPr>
            <w:rStyle w:val="un"/>
            <w:rFonts w:ascii="Times New Roman" w:hAnsi="Times New Roman"/>
            <w:color w:val="000000" w:themeColor="text1"/>
            <w:shd w:val="clear" w:color="auto" w:fill="FFFFFF"/>
          </w:rPr>
          <w:t>la eco</w:t>
        </w:r>
        <w:r w:rsidR="009C7DCC">
          <w:rPr>
            <w:rStyle w:val="un"/>
            <w:rFonts w:ascii="Times New Roman" w:hAnsi="Times New Roman"/>
            <w:color w:val="000000" w:themeColor="text1"/>
            <w:shd w:val="clear" w:color="auto" w:fill="FFFFFF"/>
          </w:rPr>
          <w:t>nomía de la Uni</w:t>
        </w:r>
      </w:ins>
      <w:ins w:id="1015" w:author="Dayrtman Fajardo Vásquez" w:date="2015-11-30T14:33:00Z">
        <w:r w:rsidR="009C7DCC">
          <w:rPr>
            <w:rStyle w:val="un"/>
            <w:rFonts w:ascii="Times New Roman" w:hAnsi="Times New Roman"/>
            <w:color w:val="000000" w:themeColor="text1"/>
            <w:shd w:val="clear" w:color="auto" w:fill="FFFFFF"/>
          </w:rPr>
          <w:t>ón</w:t>
        </w:r>
      </w:ins>
      <w:ins w:id="1016" w:author="Dayrtman Fajardo Vásquez" w:date="2015-11-30T14:32:00Z">
        <w:r w:rsidR="009C7DCC" w:rsidRPr="00915246">
          <w:rPr>
            <w:rStyle w:val="un"/>
            <w:rFonts w:ascii="Times New Roman" w:hAnsi="Times New Roman"/>
            <w:color w:val="000000" w:themeColor="text1"/>
            <w:shd w:val="clear" w:color="auto" w:fill="FFFFFF"/>
          </w:rPr>
          <w:t>.</w:t>
        </w:r>
        <w:r w:rsidR="009C7DCC">
          <w:rPr>
            <w:rStyle w:val="un"/>
            <w:rFonts w:ascii="Times New Roman" w:hAnsi="Times New Roman"/>
            <w:color w:val="000000" w:themeColor="text1"/>
            <w:shd w:val="clear" w:color="auto" w:fill="FFFFFF"/>
          </w:rPr>
          <w:t xml:space="preserve"> </w:t>
        </w:r>
        <w:r w:rsidR="009C7DCC" w:rsidRPr="00915246">
          <w:rPr>
            <w:rStyle w:val="un"/>
            <w:rFonts w:ascii="Times New Roman" w:hAnsi="Times New Roman"/>
            <w:color w:val="000000" w:themeColor="text1"/>
          </w:rPr>
          <w:t xml:space="preserve">Con el fin de superar esta problemática, la </w:t>
        </w:r>
        <w:r w:rsidR="009C7DCC" w:rsidRPr="000C32EA">
          <w:rPr>
            <w:rStyle w:val="un"/>
            <w:rFonts w:ascii="Times New Roman" w:hAnsi="Times New Roman"/>
            <w:b/>
            <w:color w:val="000000" w:themeColor="text1"/>
          </w:rPr>
          <w:t>Unión Europea</w:t>
        </w:r>
        <w:r w:rsidR="009C7DCC">
          <w:rPr>
            <w:rStyle w:val="un"/>
            <w:rFonts w:ascii="Times New Roman" w:hAnsi="Times New Roman"/>
            <w:color w:val="000000" w:themeColor="text1"/>
          </w:rPr>
          <w:t xml:space="preserve"> ha impulsado una serie de mecanismos comunitarios</w:t>
        </w:r>
        <w:r w:rsidR="009C7DCC" w:rsidRPr="00915246">
          <w:rPr>
            <w:rStyle w:val="un"/>
            <w:rFonts w:ascii="Times New Roman" w:hAnsi="Times New Roman"/>
            <w:color w:val="000000" w:themeColor="text1"/>
          </w:rPr>
          <w:t xml:space="preserve"> para </w:t>
        </w:r>
      </w:ins>
      <w:ins w:id="1017" w:author="Dayrtman Fajardo Vásquez" w:date="2015-11-30T14:34:00Z">
        <w:r w:rsidR="009C7DCC">
          <w:rPr>
            <w:rStyle w:val="un"/>
            <w:rFonts w:ascii="Times New Roman" w:hAnsi="Times New Roman"/>
            <w:color w:val="000000" w:themeColor="text1"/>
          </w:rPr>
          <w:t xml:space="preserve">conseguir </w:t>
        </w:r>
      </w:ins>
      <w:ins w:id="1018" w:author="Dayrtman Fajardo Vásquez" w:date="2015-11-30T14:32:00Z">
        <w:r w:rsidR="009C7DCC" w:rsidRPr="00915246">
          <w:rPr>
            <w:rStyle w:val="un"/>
            <w:rFonts w:ascii="Times New Roman" w:hAnsi="Times New Roman"/>
            <w:color w:val="000000" w:themeColor="text1"/>
          </w:rPr>
          <w:t xml:space="preserve">la recuperación económica </w:t>
        </w:r>
        <w:r w:rsidR="009C7DCC">
          <w:rPr>
            <w:rStyle w:val="un"/>
            <w:rFonts w:ascii="Times New Roman" w:hAnsi="Times New Roman"/>
            <w:color w:val="000000" w:themeColor="text1"/>
          </w:rPr>
          <w:t>de los pa</w:t>
        </w:r>
      </w:ins>
      <w:ins w:id="1019" w:author="Dayrtman Fajardo Vásquez" w:date="2015-11-30T14:34:00Z">
        <w:r w:rsidR="009C7DCC">
          <w:rPr>
            <w:rStyle w:val="un"/>
            <w:rFonts w:ascii="Times New Roman" w:hAnsi="Times New Roman"/>
            <w:color w:val="000000" w:themeColor="text1"/>
          </w:rPr>
          <w:t>íses más afectados por esta crisis</w:t>
        </w:r>
      </w:ins>
      <w:ins w:id="1020" w:author="Dayrtman Fajardo Vásquez" w:date="2015-11-30T14:32:00Z">
        <w:r w:rsidR="009C7DCC">
          <w:rPr>
            <w:rStyle w:val="un"/>
            <w:rFonts w:ascii="Times New Roman" w:hAnsi="Times New Roman"/>
            <w:color w:val="000000" w:themeColor="text1"/>
          </w:rPr>
          <w:t xml:space="preserve">.  </w:t>
        </w:r>
      </w:ins>
    </w:p>
    <w:p w14:paraId="7FAFE51F" w14:textId="374AD62D" w:rsidR="00E76345" w:rsidRPr="00915246" w:rsidRDefault="00E76345" w:rsidP="00E76345">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r w:rsidRPr="00915246">
        <w:rPr>
          <w:rFonts w:ascii="Times New Roman" w:eastAsia="Times New Roman" w:hAnsi="Times New Roman" w:cs="Times New Roman"/>
          <w:color w:val="000000"/>
          <w:lang w:val="es-CO" w:eastAsia="es-CO"/>
        </w:rPr>
        <w:lastRenderedPageBreak/>
        <w:t xml:space="preserve">La economía del </w:t>
      </w:r>
      <w:r w:rsidRPr="000D4803">
        <w:rPr>
          <w:rFonts w:ascii="Times New Roman" w:eastAsia="Times New Roman" w:hAnsi="Times New Roman" w:cs="Times New Roman"/>
          <w:b/>
          <w:color w:val="000000"/>
          <w:lang w:val="es-CO" w:eastAsia="es-CO"/>
        </w:rPr>
        <w:t>sector primario</w:t>
      </w:r>
      <w:del w:id="1021" w:author="EUGENIA ARCE LONDONO" w:date="2015-04-29T09:25:00Z">
        <w:r>
          <w:rPr>
            <w:rFonts w:ascii="Times New Roman" w:eastAsia="Times New Roman" w:hAnsi="Times New Roman" w:cs="Times New Roman"/>
            <w:b/>
            <w:color w:val="000000"/>
            <w:lang w:val="es-CO" w:eastAsia="es-CO"/>
          </w:rPr>
          <w:delText>,</w:delText>
        </w:r>
        <w:r w:rsidRPr="00915246">
          <w:rPr>
            <w:rFonts w:ascii="Times New Roman" w:eastAsia="Times New Roman" w:hAnsi="Times New Roman" w:cs="Times New Roman"/>
            <w:color w:val="000000"/>
            <w:lang w:val="es-CO" w:eastAsia="es-CO"/>
          </w:rPr>
          <w:delText xml:space="preserve"> </w:delText>
        </w:r>
        <w:r>
          <w:rPr>
            <w:rFonts w:ascii="Times New Roman" w:eastAsia="Times New Roman" w:hAnsi="Times New Roman" w:cs="Times New Roman"/>
            <w:color w:val="000000"/>
            <w:lang w:val="es-CO" w:eastAsia="es-CO"/>
          </w:rPr>
          <w:delText>de</w:delText>
        </w:r>
        <w:r w:rsidRPr="00915246">
          <w:rPr>
            <w:rFonts w:ascii="Times New Roman" w:eastAsia="Times New Roman" w:hAnsi="Times New Roman" w:cs="Times New Roman"/>
            <w:color w:val="000000"/>
            <w:lang w:val="es-CO" w:eastAsia="es-CO"/>
          </w:rPr>
          <w:delText xml:space="preserve"> este</w:delText>
        </w:r>
      </w:del>
      <w:ins w:id="1022" w:author="EUGENIA ARCE LONDONO" w:date="2015-04-29T09:25:00Z">
        <w:r>
          <w:rPr>
            <w:rFonts w:ascii="Times New Roman" w:eastAsia="Times New Roman" w:hAnsi="Times New Roman" w:cs="Times New Roman"/>
            <w:b/>
            <w:color w:val="000000"/>
            <w:lang w:val="es-CO" w:eastAsia="es-CO"/>
          </w:rPr>
          <w:t xml:space="preserve"> </w:t>
        </w:r>
        <w:r>
          <w:rPr>
            <w:rFonts w:ascii="Times New Roman" w:eastAsia="Times New Roman" w:hAnsi="Times New Roman" w:cs="Times New Roman"/>
            <w:color w:val="000000"/>
            <w:lang w:val="es-CO" w:eastAsia="es-CO"/>
          </w:rPr>
          <w:t>del</w:t>
        </w:r>
      </w:ins>
      <w:r w:rsidRPr="00915246">
        <w:rPr>
          <w:rFonts w:ascii="Times New Roman" w:eastAsia="Times New Roman" w:hAnsi="Times New Roman" w:cs="Times New Roman"/>
          <w:color w:val="000000"/>
          <w:lang w:val="es-CO" w:eastAsia="es-CO"/>
        </w:rPr>
        <w:t xml:space="preserve"> continente</w:t>
      </w:r>
      <w:ins w:id="1023" w:author="EUGENIA ARCE LONDONO" w:date="2015-04-29T09:25:00Z">
        <w:r w:rsidRPr="00915246">
          <w:rPr>
            <w:rFonts w:ascii="Times New Roman" w:eastAsia="Times New Roman" w:hAnsi="Times New Roman" w:cs="Times New Roman"/>
            <w:color w:val="000000"/>
            <w:lang w:val="es-CO" w:eastAsia="es-CO"/>
          </w:rPr>
          <w:t xml:space="preserve"> </w:t>
        </w:r>
        <w:r>
          <w:rPr>
            <w:rFonts w:ascii="Times New Roman" w:eastAsia="Times New Roman" w:hAnsi="Times New Roman" w:cs="Times New Roman"/>
            <w:color w:val="000000"/>
            <w:lang w:val="es-CO" w:eastAsia="es-CO"/>
          </w:rPr>
          <w:t>europeo, incluyendo los países miembros y no miembros de la UE</w:t>
        </w:r>
      </w:ins>
      <w:r>
        <w:rPr>
          <w:rFonts w:ascii="Times New Roman" w:eastAsia="Times New Roman" w:hAnsi="Times New Roman" w:cs="Times New Roman"/>
          <w:color w:val="000000"/>
          <w:lang w:val="es-CO" w:eastAsia="es-CO"/>
        </w:rPr>
        <w:t>,</w:t>
      </w:r>
      <w:ins w:id="1024" w:author="Dayrtman Fajardo Vásquez" w:date="2015-11-30T14:35:00Z">
        <w:r w:rsidR="00276324">
          <w:rPr>
            <w:rFonts w:ascii="Times New Roman" w:eastAsia="Times New Roman" w:hAnsi="Times New Roman" w:cs="Times New Roman"/>
            <w:color w:val="000000"/>
            <w:lang w:val="es-CO" w:eastAsia="es-CO"/>
          </w:rPr>
          <w:t xml:space="preserve"> está altamente</w:t>
        </w:r>
      </w:ins>
      <w:ins w:id="1025" w:author="Dayrtman Fajardo Vásquez" w:date="2015-11-30T14:36:00Z">
        <w:r w:rsidR="00276324">
          <w:rPr>
            <w:rFonts w:ascii="Times New Roman" w:eastAsia="Times New Roman" w:hAnsi="Times New Roman" w:cs="Times New Roman"/>
            <w:color w:val="000000"/>
            <w:lang w:val="es-CO" w:eastAsia="es-CO"/>
          </w:rPr>
          <w:t xml:space="preserve"> </w:t>
        </w:r>
      </w:ins>
      <w:del w:id="1026" w:author="Dayrtman Fajardo Vásquez" w:date="2015-11-30T14:36:00Z">
        <w:r w:rsidDel="00276324">
          <w:rPr>
            <w:rFonts w:ascii="Times New Roman" w:eastAsia="Times New Roman" w:hAnsi="Times New Roman" w:cs="Times New Roman"/>
            <w:color w:val="000000"/>
            <w:lang w:val="es-CO" w:eastAsia="es-CO"/>
          </w:rPr>
          <w:delText xml:space="preserve"> </w:delText>
        </w:r>
      </w:del>
      <w:del w:id="1027" w:author="Dayrtman Fajardo Vásquez" w:date="2015-11-30T14:35:00Z">
        <w:r w:rsidRPr="00915246" w:rsidDel="00276324">
          <w:rPr>
            <w:rFonts w:ascii="Times New Roman" w:eastAsia="Times New Roman" w:hAnsi="Times New Roman" w:cs="Times New Roman"/>
            <w:color w:val="000000"/>
            <w:lang w:val="es-CO" w:eastAsia="es-CO"/>
          </w:rPr>
          <w:delText xml:space="preserve">se especializa en la agricultura, la ganadería, la pesca y la explotación forestal, </w:delText>
        </w:r>
      </w:del>
      <w:del w:id="1028" w:author="Dayrtman Fajardo Vásquez" w:date="2015-11-30T14:36:00Z">
        <w:r w:rsidRPr="00915246" w:rsidDel="00276324">
          <w:rPr>
            <w:rFonts w:ascii="Times New Roman" w:eastAsia="Times New Roman" w:hAnsi="Times New Roman" w:cs="Times New Roman"/>
            <w:color w:val="000000"/>
            <w:lang w:val="es-CO" w:eastAsia="es-CO"/>
          </w:rPr>
          <w:delText xml:space="preserve">todas ellas </w:delText>
        </w:r>
      </w:del>
      <w:r w:rsidRPr="00915246">
        <w:rPr>
          <w:rFonts w:ascii="Times New Roman" w:eastAsia="Times New Roman" w:hAnsi="Times New Roman" w:cs="Times New Roman"/>
          <w:color w:val="000000"/>
          <w:lang w:val="es-CO" w:eastAsia="es-CO"/>
        </w:rPr>
        <w:t>tecnificada</w:t>
      </w:r>
      <w:del w:id="1029" w:author="Dayrtman Fajardo Vásquez" w:date="2015-11-30T14:36:00Z">
        <w:r w:rsidRPr="00915246" w:rsidDel="00276324">
          <w:rPr>
            <w:rFonts w:ascii="Times New Roman" w:eastAsia="Times New Roman" w:hAnsi="Times New Roman" w:cs="Times New Roman"/>
            <w:color w:val="000000"/>
            <w:lang w:val="es-CO" w:eastAsia="es-CO"/>
          </w:rPr>
          <w:delText>s</w:delText>
        </w:r>
      </w:del>
      <w:r w:rsidRPr="00915246">
        <w:rPr>
          <w:rFonts w:ascii="Times New Roman" w:eastAsia="Times New Roman" w:hAnsi="Times New Roman" w:cs="Times New Roman"/>
          <w:color w:val="000000"/>
          <w:lang w:val="es-CO" w:eastAsia="es-CO"/>
        </w:rPr>
        <w:t xml:space="preserve">. Entre sus principales cultivos se </w:t>
      </w:r>
      <w:r>
        <w:rPr>
          <w:rFonts w:ascii="Times New Roman" w:eastAsia="Times New Roman" w:hAnsi="Times New Roman" w:cs="Times New Roman"/>
          <w:color w:val="000000"/>
          <w:lang w:val="es-CO" w:eastAsia="es-CO"/>
        </w:rPr>
        <w:t>encuentran los cereales, la vid</w:t>
      </w:r>
      <w:r w:rsidRPr="00915246">
        <w:rPr>
          <w:rFonts w:ascii="Times New Roman" w:eastAsia="Times New Roman" w:hAnsi="Times New Roman" w:cs="Times New Roman"/>
          <w:color w:val="000000"/>
          <w:lang w:val="es-CO" w:eastAsia="es-CO"/>
        </w:rPr>
        <w:t>, el olivo y la remolacha.</w:t>
      </w:r>
    </w:p>
    <w:p w14:paraId="19F5C768" w14:textId="25FFAA37" w:rsidR="00E76345" w:rsidRPr="00915246" w:rsidRDefault="00E76345" w:rsidP="00E76345">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del w:id="1030" w:author="EUGENIA ARCE LONDONO" w:date="2015-04-29T09:25:00Z">
        <w:r w:rsidRPr="00915246">
          <w:rPr>
            <w:rFonts w:ascii="Times New Roman" w:eastAsia="Times New Roman" w:hAnsi="Times New Roman" w:cs="Times New Roman"/>
            <w:color w:val="000000"/>
            <w:lang w:val="es-CO" w:eastAsia="es-CO"/>
          </w:rPr>
          <w:delText>Su</w:delText>
        </w:r>
      </w:del>
      <w:ins w:id="1031" w:author="EUGENIA ARCE LONDONO" w:date="2015-04-29T09:25:00Z">
        <w:r>
          <w:rPr>
            <w:rFonts w:ascii="Times New Roman" w:eastAsia="Times New Roman" w:hAnsi="Times New Roman" w:cs="Times New Roman"/>
            <w:color w:val="000000"/>
            <w:lang w:val="es-CO" w:eastAsia="es-CO"/>
          </w:rPr>
          <w:t>La</w:t>
        </w:r>
      </w:ins>
      <w:r w:rsidRPr="00915246">
        <w:rPr>
          <w:rFonts w:ascii="Times New Roman" w:eastAsia="Times New Roman" w:hAnsi="Times New Roman" w:cs="Times New Roman"/>
          <w:color w:val="000000"/>
          <w:lang w:val="es-CO" w:eastAsia="es-CO"/>
        </w:rPr>
        <w:t xml:space="preserve"> </w:t>
      </w:r>
      <w:r w:rsidRPr="000D4803">
        <w:rPr>
          <w:rFonts w:ascii="Times New Roman" w:eastAsia="Times New Roman" w:hAnsi="Times New Roman" w:cs="Times New Roman"/>
          <w:b/>
          <w:color w:val="000000"/>
          <w:lang w:val="es-CO" w:eastAsia="es-CO"/>
        </w:rPr>
        <w:t>ganadería</w:t>
      </w:r>
      <w:r w:rsidRPr="00915246">
        <w:rPr>
          <w:rFonts w:ascii="Times New Roman" w:eastAsia="Times New Roman" w:hAnsi="Times New Roman" w:cs="Times New Roman"/>
          <w:color w:val="000000"/>
          <w:lang w:val="es-CO" w:eastAsia="es-CO"/>
        </w:rPr>
        <w:t xml:space="preserve"> </w:t>
      </w:r>
      <w:ins w:id="1032" w:author="EUGENIA ARCE LONDONO" w:date="2015-04-29T09:25:00Z">
        <w:r>
          <w:rPr>
            <w:rFonts w:ascii="Times New Roman" w:eastAsia="Times New Roman" w:hAnsi="Times New Roman" w:cs="Times New Roman"/>
            <w:color w:val="000000"/>
            <w:lang w:val="es-CO" w:eastAsia="es-CO"/>
          </w:rPr>
          <w:t xml:space="preserve">de Europa </w:t>
        </w:r>
      </w:ins>
      <w:del w:id="1033" w:author="Dayrtman Fajardo Vásquez" w:date="2015-11-30T14:35:00Z">
        <w:r w:rsidRPr="00915246" w:rsidDel="00276324">
          <w:rPr>
            <w:rFonts w:ascii="Times New Roman" w:eastAsia="Times New Roman" w:hAnsi="Times New Roman" w:cs="Times New Roman"/>
            <w:color w:val="000000"/>
            <w:lang w:val="es-CO" w:eastAsia="es-CO"/>
          </w:rPr>
          <w:delText>se desarrolla especialmente al</w:delText>
        </w:r>
        <w:r w:rsidDel="00276324">
          <w:rPr>
            <w:rFonts w:ascii="Times New Roman" w:eastAsia="Times New Roman" w:hAnsi="Times New Roman" w:cs="Times New Roman"/>
            <w:color w:val="000000"/>
            <w:lang w:val="es-CO" w:eastAsia="es-CO"/>
          </w:rPr>
          <w:delText xml:space="preserve"> norte</w:delText>
        </w:r>
        <w:r w:rsidRPr="00915246" w:rsidDel="00276324">
          <w:rPr>
            <w:rFonts w:ascii="Times New Roman" w:eastAsia="Times New Roman" w:hAnsi="Times New Roman" w:cs="Times New Roman"/>
            <w:color w:val="000000"/>
            <w:lang w:val="es-CO" w:eastAsia="es-CO"/>
          </w:rPr>
          <w:delText xml:space="preserve">, </w:delText>
        </w:r>
      </w:del>
      <w:ins w:id="1034" w:author="EUGENIA ARCE LONDONO" w:date="2015-04-29T09:25:00Z">
        <w:del w:id="1035" w:author="Dayrtman Fajardo Vásquez" w:date="2015-11-30T14:35:00Z">
          <w:r w:rsidDel="00276324">
            <w:rPr>
              <w:rFonts w:ascii="Times New Roman" w:eastAsia="Times New Roman" w:hAnsi="Times New Roman" w:cs="Times New Roman"/>
              <w:color w:val="000000"/>
              <w:lang w:val="es-CO" w:eastAsia="es-CO"/>
            </w:rPr>
            <w:delText xml:space="preserve"> </w:delText>
          </w:r>
        </w:del>
      </w:ins>
      <w:ins w:id="1036" w:author="TOSHIBA" w:date="2015-10-28T12:15:00Z">
        <w:del w:id="1037" w:author="Dayrtman Fajardo Vásquez" w:date="2015-11-30T14:35:00Z">
          <w:r w:rsidR="00225EC7" w:rsidDel="00276324">
            <w:rPr>
              <w:rFonts w:ascii="Times New Roman" w:eastAsia="Times New Roman" w:hAnsi="Times New Roman" w:cs="Times New Roman"/>
              <w:color w:val="000000"/>
              <w:lang w:val="es-CO" w:eastAsia="es-CO"/>
            </w:rPr>
            <w:delText xml:space="preserve"> </w:delText>
          </w:r>
        </w:del>
      </w:ins>
      <w:ins w:id="1038" w:author="EUGENIA ARCE LONDONO" w:date="2015-04-29T09:25:00Z">
        <w:del w:id="1039" w:author="Dayrtman Fajardo Vásquez" w:date="2015-11-30T14:35:00Z">
          <w:r w:rsidDel="00276324">
            <w:rPr>
              <w:rFonts w:ascii="Times New Roman" w:eastAsia="Times New Roman" w:hAnsi="Times New Roman" w:cs="Times New Roman"/>
              <w:color w:val="000000"/>
              <w:lang w:val="es-CO" w:eastAsia="es-CO"/>
            </w:rPr>
            <w:delText>y</w:delText>
          </w:r>
        </w:del>
      </w:ins>
      <w:del w:id="1040" w:author="Dayrtman Fajardo Vásquez" w:date="2015-11-30T14:35:00Z">
        <w:r w:rsidRPr="00915246" w:rsidDel="00276324">
          <w:rPr>
            <w:rFonts w:ascii="Times New Roman" w:eastAsia="Times New Roman" w:hAnsi="Times New Roman" w:cs="Times New Roman"/>
            <w:color w:val="000000"/>
            <w:lang w:val="es-CO" w:eastAsia="es-CO"/>
          </w:rPr>
          <w:delText xml:space="preserve"> </w:delText>
        </w:r>
      </w:del>
      <w:ins w:id="1041" w:author="TOSHIBA" w:date="2015-10-29T16:07:00Z">
        <w:del w:id="1042" w:author="Dayrtman Fajardo Vásquez" w:date="2015-11-30T14:35:00Z">
          <w:r w:rsidR="006837D6" w:rsidDel="00276324">
            <w:rPr>
              <w:rFonts w:ascii="Times New Roman" w:eastAsia="Times New Roman" w:hAnsi="Times New Roman" w:cs="Times New Roman"/>
              <w:color w:val="000000"/>
              <w:lang w:val="es-CO" w:eastAsia="es-CO"/>
            </w:rPr>
            <w:delText xml:space="preserve">en </w:delText>
          </w:r>
        </w:del>
      </w:ins>
      <w:del w:id="1043" w:author="Dayrtman Fajardo Vásquez" w:date="2015-11-30T14:35:00Z">
        <w:r w:rsidRPr="00915246" w:rsidDel="00276324">
          <w:rPr>
            <w:rFonts w:ascii="Times New Roman" w:eastAsia="Times New Roman" w:hAnsi="Times New Roman" w:cs="Times New Roman"/>
            <w:color w:val="000000"/>
            <w:lang w:val="es-CO" w:eastAsia="es-CO"/>
          </w:rPr>
          <w:delText xml:space="preserve">el centro del continente y </w:delText>
        </w:r>
      </w:del>
      <w:ins w:id="1044" w:author="TOSHIBA" w:date="2015-10-29T16:07:00Z">
        <w:del w:id="1045" w:author="Dayrtman Fajardo Vásquez" w:date="2015-11-30T14:35:00Z">
          <w:r w:rsidR="006837D6" w:rsidDel="00276324">
            <w:rPr>
              <w:rFonts w:ascii="Times New Roman" w:eastAsia="Times New Roman" w:hAnsi="Times New Roman" w:cs="Times New Roman"/>
              <w:color w:val="000000"/>
              <w:lang w:val="es-CO" w:eastAsia="es-CO"/>
            </w:rPr>
            <w:delText xml:space="preserve">en </w:delText>
          </w:r>
        </w:del>
      </w:ins>
      <w:del w:id="1046" w:author="Dayrtman Fajardo Vásquez" w:date="2015-11-30T14:35:00Z">
        <w:r w:rsidRPr="00915246" w:rsidDel="00276324">
          <w:rPr>
            <w:rFonts w:ascii="Times New Roman" w:eastAsia="Times New Roman" w:hAnsi="Times New Roman" w:cs="Times New Roman"/>
            <w:color w:val="000000"/>
            <w:lang w:val="es-CO" w:eastAsia="es-CO"/>
          </w:rPr>
          <w:delText>lo</w:delText>
        </w:r>
        <w:r w:rsidDel="00276324">
          <w:rPr>
            <w:rFonts w:ascii="Times New Roman" w:eastAsia="Times New Roman" w:hAnsi="Times New Roman" w:cs="Times New Roman"/>
            <w:color w:val="000000"/>
            <w:lang w:val="es-CO" w:eastAsia="es-CO"/>
          </w:rPr>
          <w:delText xml:space="preserve">s territorios de la región del </w:delText>
        </w:r>
        <w:r w:rsidRPr="00915246" w:rsidDel="00276324">
          <w:rPr>
            <w:rFonts w:ascii="Times New Roman" w:eastAsia="Times New Roman" w:hAnsi="Times New Roman" w:cs="Times New Roman"/>
            <w:color w:val="000000"/>
            <w:lang w:val="es-CO" w:eastAsia="es-CO"/>
          </w:rPr>
          <w:delText>mediterráneo</w:delText>
        </w:r>
      </w:del>
      <w:ins w:id="1047" w:author="TOSHIBA" w:date="2015-10-29T16:08:00Z">
        <w:del w:id="1048" w:author="Dayrtman Fajardo Vásquez" w:date="2015-11-30T14:35:00Z">
          <w:r w:rsidR="006837D6" w:rsidDel="00276324">
            <w:rPr>
              <w:rFonts w:ascii="Times New Roman" w:eastAsia="Times New Roman" w:hAnsi="Times New Roman" w:cs="Times New Roman"/>
              <w:color w:val="000000"/>
              <w:lang w:val="es-CO" w:eastAsia="es-CO"/>
            </w:rPr>
            <w:delText xml:space="preserve"> </w:delText>
          </w:r>
        </w:del>
      </w:ins>
      <w:ins w:id="1049" w:author="EUGENIA ARCE LONDONO" w:date="2015-04-29T09:25:00Z">
        <w:del w:id="1050" w:author="Dayrtman Fajardo Vásquez" w:date="2015-11-30T14:35:00Z">
          <w:r w:rsidDel="00276324">
            <w:rPr>
              <w:rFonts w:ascii="Times New Roman" w:eastAsia="Times New Roman" w:hAnsi="Times New Roman" w:cs="Times New Roman"/>
              <w:color w:val="000000"/>
              <w:lang w:val="es-CO" w:eastAsia="es-CO"/>
            </w:rPr>
            <w:delText>M</w:delText>
          </w:r>
          <w:r w:rsidRPr="00915246" w:rsidDel="00276324">
            <w:rPr>
              <w:rFonts w:ascii="Times New Roman" w:eastAsia="Times New Roman" w:hAnsi="Times New Roman" w:cs="Times New Roman"/>
              <w:color w:val="000000"/>
              <w:lang w:val="es-CO" w:eastAsia="es-CO"/>
            </w:rPr>
            <w:delText>editerráneo</w:delText>
          </w:r>
        </w:del>
      </w:ins>
      <w:del w:id="1051" w:author="Dayrtman Fajardo Vásquez" w:date="2015-11-30T14:35:00Z">
        <w:r w:rsidRPr="00915246" w:rsidDel="00276324">
          <w:rPr>
            <w:rFonts w:ascii="Times New Roman" w:eastAsia="Times New Roman" w:hAnsi="Times New Roman" w:cs="Times New Roman"/>
            <w:color w:val="000000"/>
            <w:lang w:val="es-CO" w:eastAsia="es-CO"/>
          </w:rPr>
          <w:delText>. La producció</w:delText>
        </w:r>
      </w:del>
      <w:ins w:id="1052" w:author="Dayrtman Fajardo Vásquez" w:date="2015-11-30T14:42:00Z">
        <w:r w:rsidR="00276324">
          <w:rPr>
            <w:rFonts w:ascii="Times New Roman" w:eastAsia="Times New Roman" w:hAnsi="Times New Roman" w:cs="Times New Roman"/>
            <w:color w:val="000000"/>
            <w:lang w:val="es-CO" w:eastAsia="es-CO"/>
          </w:rPr>
          <w:t>produce</w:t>
        </w:r>
      </w:ins>
      <w:del w:id="1053" w:author="Dayrtman Fajardo Vásquez" w:date="2015-11-30T14:35:00Z">
        <w:r w:rsidRPr="00915246" w:rsidDel="00276324">
          <w:rPr>
            <w:rFonts w:ascii="Times New Roman" w:eastAsia="Times New Roman" w:hAnsi="Times New Roman" w:cs="Times New Roman"/>
            <w:color w:val="000000"/>
            <w:lang w:val="es-CO" w:eastAsia="es-CO"/>
          </w:rPr>
          <w:delText xml:space="preserve">n </w:delText>
        </w:r>
      </w:del>
      <w:del w:id="1054" w:author="Dayrtman Fajardo Vásquez" w:date="2015-11-30T14:42:00Z">
        <w:r w:rsidRPr="00915246" w:rsidDel="00276324">
          <w:rPr>
            <w:rFonts w:ascii="Times New Roman" w:eastAsia="Times New Roman" w:hAnsi="Times New Roman" w:cs="Times New Roman"/>
            <w:color w:val="000000"/>
            <w:lang w:val="es-CO" w:eastAsia="es-CO"/>
          </w:rPr>
          <w:delText>está destinada a la exportación de</w:delText>
        </w:r>
      </w:del>
      <w:r w:rsidRPr="00915246">
        <w:rPr>
          <w:rFonts w:ascii="Times New Roman" w:eastAsia="Times New Roman" w:hAnsi="Times New Roman" w:cs="Times New Roman"/>
          <w:color w:val="000000"/>
          <w:lang w:val="es-CO" w:eastAsia="es-CO"/>
        </w:rPr>
        <w:t xml:space="preserve"> ganado ovino, bovino y porcino.</w:t>
      </w:r>
      <w:del w:id="1055" w:author="TOSHIBA" w:date="2015-10-28T12:15:00Z">
        <w:r w:rsidRPr="00915246" w:rsidDel="00225EC7">
          <w:rPr>
            <w:rFonts w:ascii="Times New Roman" w:eastAsia="Times New Roman" w:hAnsi="Times New Roman" w:cs="Times New Roman"/>
            <w:color w:val="000000"/>
            <w:lang w:val="es-CO" w:eastAsia="es-CO"/>
          </w:rPr>
          <w:delText xml:space="preserve"> </w:delText>
        </w:r>
        <w:r w:rsidDel="00225EC7">
          <w:rPr>
            <w:rFonts w:ascii="Times New Roman" w:eastAsia="Times New Roman" w:hAnsi="Times New Roman" w:cs="Times New Roman"/>
            <w:color w:val="000000"/>
            <w:lang w:val="es-CO" w:eastAsia="es-CO"/>
          </w:rPr>
          <w:delText xml:space="preserve"> </w:delText>
        </w:r>
      </w:del>
      <w:ins w:id="1056" w:author="TOSHIBA" w:date="2015-10-28T12:15:00Z">
        <w:r w:rsidR="00225EC7">
          <w:rPr>
            <w:rFonts w:ascii="Times New Roman" w:eastAsia="Times New Roman" w:hAnsi="Times New Roman" w:cs="Times New Roman"/>
            <w:color w:val="000000"/>
            <w:lang w:val="es-CO" w:eastAsia="es-CO"/>
          </w:rPr>
          <w:t xml:space="preserve"> </w:t>
        </w:r>
      </w:ins>
      <w:r>
        <w:rPr>
          <w:rFonts w:ascii="Times New Roman" w:eastAsia="Times New Roman" w:hAnsi="Times New Roman" w:cs="Times New Roman"/>
          <w:color w:val="000000"/>
          <w:lang w:val="es-CO" w:eastAsia="es-CO"/>
        </w:rPr>
        <w:t xml:space="preserve">Por su parte, la </w:t>
      </w:r>
      <w:r w:rsidRPr="000D4803">
        <w:rPr>
          <w:rFonts w:ascii="Times New Roman" w:eastAsia="Times New Roman" w:hAnsi="Times New Roman" w:cs="Times New Roman"/>
          <w:b/>
          <w:color w:val="000000"/>
          <w:lang w:val="es-CO" w:eastAsia="es-CO"/>
        </w:rPr>
        <w:t>pesca</w:t>
      </w:r>
      <w:r>
        <w:rPr>
          <w:rFonts w:ascii="Times New Roman" w:eastAsia="Times New Roman" w:hAnsi="Times New Roman" w:cs="Times New Roman"/>
          <w:color w:val="000000"/>
          <w:lang w:val="es-CO" w:eastAsia="es-CO"/>
        </w:rPr>
        <w:t xml:space="preserve"> es industrial y se desarrolla en países </w:t>
      </w:r>
      <w:r w:rsidRPr="00915246">
        <w:rPr>
          <w:rFonts w:ascii="Times New Roman" w:eastAsia="Times New Roman" w:hAnsi="Times New Roman" w:cs="Times New Roman"/>
          <w:color w:val="000000"/>
          <w:lang w:val="es-CO" w:eastAsia="es-CO"/>
        </w:rPr>
        <w:t xml:space="preserve">como Islandia, Rusia, </w:t>
      </w:r>
      <w:r>
        <w:rPr>
          <w:rFonts w:ascii="Times New Roman" w:eastAsia="Times New Roman" w:hAnsi="Times New Roman" w:cs="Times New Roman"/>
          <w:color w:val="000000"/>
          <w:lang w:val="es-CO" w:eastAsia="es-CO"/>
        </w:rPr>
        <w:t>Reino Unido, Noruega, Dinamarca</w:t>
      </w:r>
      <w:del w:id="1057" w:author="EUGENIA ARCE LONDONO" w:date="2015-04-29T09:25:00Z">
        <w:r w:rsidRPr="00915246">
          <w:rPr>
            <w:rFonts w:ascii="Times New Roman" w:eastAsia="Times New Roman" w:hAnsi="Times New Roman" w:cs="Times New Roman"/>
            <w:color w:val="000000"/>
            <w:lang w:val="es-CO" w:eastAsia="es-CO"/>
          </w:rPr>
          <w:delText>,</w:delText>
        </w:r>
      </w:del>
      <w:ins w:id="1058" w:author="EUGENIA ARCE LONDONO" w:date="2015-04-29T09:25:00Z">
        <w:r>
          <w:rPr>
            <w:rFonts w:ascii="Times New Roman" w:eastAsia="Times New Roman" w:hAnsi="Times New Roman" w:cs="Times New Roman"/>
            <w:color w:val="000000"/>
            <w:lang w:val="es-CO" w:eastAsia="es-CO"/>
          </w:rPr>
          <w:t xml:space="preserve"> y</w:t>
        </w:r>
      </w:ins>
      <w:r w:rsidRPr="00915246">
        <w:rPr>
          <w:rFonts w:ascii="Times New Roman" w:eastAsia="Times New Roman" w:hAnsi="Times New Roman" w:cs="Times New Roman"/>
          <w:color w:val="000000"/>
          <w:lang w:val="es-CO" w:eastAsia="es-CO"/>
        </w:rPr>
        <w:t xml:space="preserve"> Es</w:t>
      </w:r>
      <w:r>
        <w:rPr>
          <w:rFonts w:ascii="Times New Roman" w:eastAsia="Times New Roman" w:hAnsi="Times New Roman" w:cs="Times New Roman"/>
          <w:color w:val="000000"/>
          <w:lang w:val="es-CO" w:eastAsia="es-CO"/>
        </w:rPr>
        <w:t>paña.</w:t>
      </w:r>
    </w:p>
    <w:p w14:paraId="04EF9F0D" w14:textId="77777777" w:rsidR="00E76345" w:rsidRDefault="00E76345" w:rsidP="00E76345">
      <w:pPr>
        <w:spacing w:after="0"/>
        <w:jc w:val="both"/>
        <w:rPr>
          <w:rFonts w:ascii="Times New Roman" w:eastAsia="Times New Roman" w:hAnsi="Times New Roman" w:cs="Times New Roman"/>
          <w:color w:val="000000"/>
          <w:lang w:val="es-CO" w:eastAsia="es-CO"/>
        </w:rPr>
      </w:pPr>
      <w:r w:rsidRPr="00490600">
        <w:rPr>
          <w:rFonts w:ascii="Times New Roman" w:eastAsia="Times New Roman" w:hAnsi="Times New Roman" w:cs="Times New Roman"/>
          <w:color w:val="000000"/>
          <w:lang w:val="es-CO" w:eastAsia="es-CO"/>
        </w:rPr>
        <w:t xml:space="preserve">La </w:t>
      </w:r>
      <w:r w:rsidRPr="000D4803">
        <w:rPr>
          <w:rFonts w:ascii="Times New Roman" w:eastAsia="Times New Roman" w:hAnsi="Times New Roman" w:cs="Times New Roman"/>
          <w:b/>
          <w:color w:val="000000"/>
          <w:lang w:val="es-CO" w:eastAsia="es-CO"/>
        </w:rPr>
        <w:t>explotación forestal</w:t>
      </w:r>
      <w:r w:rsidRPr="00490600">
        <w:rPr>
          <w:rFonts w:ascii="Times New Roman" w:eastAsia="Times New Roman" w:hAnsi="Times New Roman" w:cs="Times New Roman"/>
          <w:color w:val="000000"/>
          <w:lang w:val="es-CO" w:eastAsia="es-CO"/>
        </w:rPr>
        <w:t xml:space="preserve"> se </w:t>
      </w:r>
      <w:r>
        <w:rPr>
          <w:rFonts w:ascii="Times New Roman" w:eastAsia="Times New Roman" w:hAnsi="Times New Roman" w:cs="Times New Roman"/>
          <w:color w:val="000000"/>
          <w:lang w:val="es-CO" w:eastAsia="es-CO"/>
        </w:rPr>
        <w:t>realiza principalmente en Rusia, Alemania, Austria, Suiza, Finlandia, España y</w:t>
      </w:r>
      <w:del w:id="1059" w:author="TOSHIBA" w:date="2015-10-28T12:15:00Z">
        <w:r w:rsidDel="00225EC7">
          <w:rPr>
            <w:rFonts w:ascii="Times New Roman" w:eastAsia="Times New Roman" w:hAnsi="Times New Roman" w:cs="Times New Roman"/>
            <w:color w:val="000000"/>
            <w:lang w:val="es-CO" w:eastAsia="es-CO"/>
          </w:rPr>
          <w:delText xml:space="preserve">  </w:delText>
        </w:r>
      </w:del>
      <w:ins w:id="1060" w:author="TOSHIBA" w:date="2015-10-28T12:15:00Z">
        <w:r w:rsidR="00225EC7">
          <w:rPr>
            <w:rFonts w:ascii="Times New Roman" w:eastAsia="Times New Roman" w:hAnsi="Times New Roman" w:cs="Times New Roman"/>
            <w:color w:val="000000"/>
            <w:lang w:val="es-CO" w:eastAsia="es-CO"/>
          </w:rPr>
          <w:t xml:space="preserve"> </w:t>
        </w:r>
      </w:ins>
      <w:r>
        <w:rPr>
          <w:rFonts w:ascii="Times New Roman" w:eastAsia="Times New Roman" w:hAnsi="Times New Roman" w:cs="Times New Roman"/>
          <w:color w:val="000000"/>
          <w:lang w:val="es-CO" w:eastAsia="es-CO"/>
        </w:rPr>
        <w:t xml:space="preserve">Francia. </w:t>
      </w:r>
    </w:p>
    <w:p w14:paraId="77B56706" w14:textId="77777777" w:rsidR="00E76345" w:rsidRDefault="00E76345" w:rsidP="00E76345">
      <w:pPr>
        <w:spacing w:after="0"/>
        <w:jc w:val="both"/>
        <w:rPr>
          <w:rFonts w:ascii="Times New Roman" w:eastAsia="Times New Roman" w:hAnsi="Times New Roman" w:cs="Times New Roman"/>
          <w:color w:val="000000"/>
          <w:lang w:val="es-CO" w:eastAsia="es-CO"/>
        </w:rPr>
      </w:pPr>
    </w:p>
    <w:p w14:paraId="053E3EF4" w14:textId="3B39831B" w:rsidR="00E76345" w:rsidDel="00276324" w:rsidRDefault="00E76345" w:rsidP="00E76345">
      <w:pPr>
        <w:spacing w:after="0"/>
        <w:jc w:val="both"/>
        <w:rPr>
          <w:del w:id="1061" w:author="Dayrtman Fajardo Vásquez" w:date="2015-11-30T14:36:00Z"/>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Europa</w:t>
      </w:r>
      <w:bookmarkStart w:id="1062" w:name="_GoBack"/>
      <w:bookmarkEnd w:id="1062"/>
      <w:r>
        <w:rPr>
          <w:rFonts w:ascii="Times New Roman" w:eastAsia="Times New Roman" w:hAnsi="Times New Roman" w:cs="Times New Roman"/>
          <w:color w:val="000000"/>
          <w:lang w:val="es-CO" w:eastAsia="es-CO"/>
        </w:rPr>
        <w:t xml:space="preserve"> es un continente con un amplio desarrollo del </w:t>
      </w:r>
      <w:r w:rsidRPr="000D4803">
        <w:rPr>
          <w:rFonts w:ascii="Times New Roman" w:hAnsi="Times New Roman" w:cs="Times New Roman"/>
          <w:b/>
          <w:color w:val="000000" w:themeColor="text1"/>
        </w:rPr>
        <w:t>segundo sector</w:t>
      </w:r>
      <w:r>
        <w:rPr>
          <w:rFonts w:ascii="Times New Roman" w:hAnsi="Times New Roman" w:cs="Times New Roman"/>
          <w:b/>
          <w:color w:val="000000" w:themeColor="text1"/>
        </w:rPr>
        <w:t xml:space="preserve"> de la economía</w:t>
      </w:r>
      <w:del w:id="1063" w:author="EUGENIA ARCE LONDONO" w:date="2015-04-29T09:25:00Z">
        <w:r>
          <w:rPr>
            <w:rFonts w:ascii="Times New Roman" w:eastAsia="Times New Roman" w:hAnsi="Times New Roman" w:cs="Times New Roman"/>
            <w:color w:val="000000"/>
            <w:lang w:val="es-CO" w:eastAsia="es-CO"/>
          </w:rPr>
          <w:delText>.</w:delText>
        </w:r>
      </w:del>
      <w:ins w:id="1064" w:author="EUGENIA ARCE LONDONO" w:date="2015-04-29T09:25:00Z">
        <w:r>
          <w:rPr>
            <w:rFonts w:ascii="Times New Roman" w:hAnsi="Times New Roman" w:cs="Times New Roman"/>
            <w:b/>
            <w:color w:val="000000" w:themeColor="text1"/>
          </w:rPr>
          <w:t xml:space="preserve"> </w:t>
        </w:r>
        <w:r w:rsidRPr="003D1087">
          <w:rPr>
            <w:rFonts w:ascii="Times New Roman" w:hAnsi="Times New Roman" w:cs="Times New Roman"/>
            <w:color w:val="000000" w:themeColor="text1"/>
          </w:rPr>
          <w:t>o de las manufacturas</w:t>
        </w:r>
        <w:r>
          <w:rPr>
            <w:rFonts w:ascii="Times New Roman" w:eastAsia="Times New Roman" w:hAnsi="Times New Roman" w:cs="Times New Roman"/>
            <w:color w:val="000000"/>
            <w:lang w:val="es-CO" w:eastAsia="es-CO"/>
          </w:rPr>
          <w:t>.</w:t>
        </w:r>
      </w:ins>
      <w:r>
        <w:rPr>
          <w:rFonts w:ascii="Times New Roman" w:eastAsia="Times New Roman" w:hAnsi="Times New Roman" w:cs="Times New Roman"/>
          <w:color w:val="000000"/>
          <w:lang w:val="es-CO" w:eastAsia="es-CO"/>
        </w:rPr>
        <w:t xml:space="preserve"> Los países que se destacan en la </w:t>
      </w:r>
      <w:r w:rsidRPr="000D4803">
        <w:rPr>
          <w:rFonts w:ascii="Times New Roman" w:eastAsia="Times New Roman" w:hAnsi="Times New Roman" w:cs="Times New Roman"/>
          <w:b/>
          <w:color w:val="000000"/>
          <w:lang w:val="es-CO" w:eastAsia="es-CO"/>
        </w:rPr>
        <w:t>producción industrial</w:t>
      </w:r>
      <w:r>
        <w:rPr>
          <w:rFonts w:ascii="Times New Roman" w:eastAsia="Times New Roman" w:hAnsi="Times New Roman" w:cs="Times New Roman"/>
          <w:color w:val="000000"/>
          <w:lang w:val="es-CO" w:eastAsia="es-CO"/>
        </w:rPr>
        <w:t xml:space="preserve"> son</w:t>
      </w:r>
      <w:ins w:id="1065" w:author="Dayrtman Fajardo Vásquez" w:date="2015-11-30T14:36:00Z">
        <w:r w:rsidR="00276324">
          <w:rPr>
            <w:rFonts w:ascii="Times New Roman" w:eastAsia="Times New Roman" w:hAnsi="Times New Roman" w:cs="Times New Roman"/>
            <w:b/>
            <w:color w:val="000000"/>
            <w:lang w:val="es-CO" w:eastAsia="es-CO"/>
          </w:rPr>
          <w:t xml:space="preserve"> </w:t>
        </w:r>
      </w:ins>
      <w:del w:id="1066" w:author="Dayrtman Fajardo Vásquez" w:date="2015-11-30T14:36:00Z">
        <w:r w:rsidDel="00276324">
          <w:rPr>
            <w:rFonts w:ascii="Times New Roman" w:eastAsia="Times New Roman" w:hAnsi="Times New Roman" w:cs="Times New Roman"/>
            <w:color w:val="000000"/>
            <w:lang w:val="es-CO" w:eastAsia="es-CO"/>
          </w:rPr>
          <w:delText>:</w:delText>
        </w:r>
      </w:del>
    </w:p>
    <w:p w14:paraId="4001CE2A" w14:textId="77777777" w:rsidR="00E76345" w:rsidDel="00276324" w:rsidRDefault="00E76345" w:rsidP="00E76345">
      <w:pPr>
        <w:spacing w:after="0"/>
        <w:jc w:val="both"/>
        <w:rPr>
          <w:del w:id="1067" w:author="Dayrtman Fajardo Vásquez" w:date="2015-11-30T14:36:00Z"/>
          <w:rFonts w:ascii="Times New Roman" w:eastAsia="Times New Roman" w:hAnsi="Times New Roman" w:cs="Times New Roman"/>
          <w:color w:val="000000"/>
          <w:lang w:val="es-CO" w:eastAsia="es-CO"/>
        </w:rPr>
      </w:pPr>
    </w:p>
    <w:p w14:paraId="204EEB97" w14:textId="5A995B56" w:rsidR="00E76345" w:rsidRPr="00276324" w:rsidDel="00276324" w:rsidRDefault="00E76345" w:rsidP="00276324">
      <w:pPr>
        <w:spacing w:after="0"/>
        <w:jc w:val="both"/>
        <w:rPr>
          <w:del w:id="1068" w:author="Dayrtman Fajardo Vásquez" w:date="2015-11-30T14:39:00Z"/>
          <w:rFonts w:ascii="Times New Roman" w:eastAsia="Times New Roman" w:hAnsi="Times New Roman" w:cs="Times New Roman"/>
          <w:color w:val="000000"/>
          <w:lang w:val="es-CO" w:eastAsia="es-CO"/>
          <w:rPrChange w:id="1069" w:author="Dayrtman Fajardo Vásquez" w:date="2015-11-30T14:36:00Z">
            <w:rPr>
              <w:del w:id="1070" w:author="Dayrtman Fajardo Vásquez" w:date="2015-11-30T14:39:00Z"/>
              <w:lang w:val="es-CO" w:eastAsia="es-CO"/>
            </w:rPr>
          </w:rPrChange>
        </w:rPr>
        <w:pPrChange w:id="1071" w:author="Dayrtman Fajardo Vásquez" w:date="2015-11-30T14:39:00Z">
          <w:pPr>
            <w:pStyle w:val="Prrafodelista"/>
            <w:numPr>
              <w:numId w:val="25"/>
            </w:numPr>
            <w:spacing w:after="0"/>
            <w:ind w:hanging="360"/>
            <w:jc w:val="both"/>
          </w:pPr>
        </w:pPrChange>
      </w:pPr>
      <w:r w:rsidRPr="00276324">
        <w:rPr>
          <w:rFonts w:ascii="Times New Roman" w:eastAsia="Times New Roman" w:hAnsi="Times New Roman" w:cs="Times New Roman"/>
          <w:b/>
          <w:color w:val="000000"/>
          <w:lang w:val="es-CO" w:eastAsia="es-CO"/>
          <w:rPrChange w:id="1072" w:author="Dayrtman Fajardo Vásquez" w:date="2015-11-30T14:36:00Z">
            <w:rPr>
              <w:b/>
              <w:lang w:val="es-CO" w:eastAsia="es-CO"/>
            </w:rPr>
          </w:rPrChange>
        </w:rPr>
        <w:t>Alemania</w:t>
      </w:r>
      <w:del w:id="1073" w:author="EUGENIA ARCE LONDONO" w:date="2015-04-29T09:25:00Z">
        <w:r w:rsidRPr="00276324">
          <w:rPr>
            <w:rFonts w:ascii="Times New Roman" w:eastAsia="Times New Roman" w:hAnsi="Times New Roman" w:cs="Times New Roman"/>
            <w:b/>
            <w:color w:val="000000"/>
            <w:lang w:val="es-CO" w:eastAsia="es-CO"/>
            <w:rPrChange w:id="1074" w:author="Dayrtman Fajardo Vásquez" w:date="2015-11-30T14:36:00Z">
              <w:rPr>
                <w:b/>
                <w:lang w:val="es-CO" w:eastAsia="es-CO"/>
              </w:rPr>
            </w:rPrChange>
          </w:rPr>
          <w:delText>.</w:delText>
        </w:r>
        <w:r w:rsidRPr="00276324">
          <w:rPr>
            <w:rFonts w:ascii="Times New Roman" w:eastAsia="Times New Roman" w:hAnsi="Times New Roman" w:cs="Times New Roman"/>
            <w:color w:val="000000"/>
            <w:lang w:val="es-CO" w:eastAsia="es-CO"/>
            <w:rPrChange w:id="1075" w:author="Dayrtman Fajardo Vásquez" w:date="2015-11-30T14:36:00Z">
              <w:rPr>
                <w:lang w:val="es-CO" w:eastAsia="es-CO"/>
              </w:rPr>
            </w:rPrChange>
          </w:rPr>
          <w:delText xml:space="preserve"> Es</w:delText>
        </w:r>
      </w:del>
      <w:ins w:id="1076" w:author="Dayrtman Fajardo Vásquez" w:date="2015-11-30T14:36:00Z">
        <w:r w:rsidR="00276324">
          <w:rPr>
            <w:rFonts w:ascii="Times New Roman" w:eastAsia="Times New Roman" w:hAnsi="Times New Roman" w:cs="Times New Roman"/>
            <w:b/>
            <w:color w:val="000000"/>
            <w:lang w:val="es-CO" w:eastAsia="es-CO"/>
          </w:rPr>
          <w:t xml:space="preserve">, </w:t>
        </w:r>
      </w:ins>
      <w:ins w:id="1077" w:author="EUGENIA ARCE LONDONO" w:date="2015-04-29T09:25:00Z">
        <w:del w:id="1078" w:author="Dayrtman Fajardo Vásquez" w:date="2015-11-30T14:36:00Z">
          <w:r w:rsidRPr="00276324" w:rsidDel="00276324">
            <w:rPr>
              <w:rFonts w:ascii="Times New Roman" w:eastAsia="Times New Roman" w:hAnsi="Times New Roman" w:cs="Times New Roman"/>
              <w:b/>
              <w:color w:val="000000"/>
              <w:lang w:val="es-CO" w:eastAsia="es-CO"/>
              <w:rPrChange w:id="1079" w:author="Dayrtman Fajardo Vásquez" w:date="2015-11-30T14:36:00Z">
                <w:rPr>
                  <w:b/>
                  <w:lang w:val="es-CO" w:eastAsia="es-CO"/>
                </w:rPr>
              </w:rPrChange>
            </w:rPr>
            <w:delText>:</w:delText>
          </w:r>
        </w:del>
        <w:r w:rsidRPr="00276324">
          <w:rPr>
            <w:rFonts w:ascii="Times New Roman" w:eastAsia="Times New Roman" w:hAnsi="Times New Roman" w:cs="Times New Roman"/>
            <w:b/>
            <w:color w:val="000000"/>
            <w:lang w:val="es-CO" w:eastAsia="es-CO"/>
            <w:rPrChange w:id="1080" w:author="Dayrtman Fajardo Vásquez" w:date="2015-11-30T14:36:00Z">
              <w:rPr>
                <w:b/>
                <w:lang w:val="es-CO" w:eastAsia="es-CO"/>
              </w:rPr>
            </w:rPrChange>
          </w:rPr>
          <w:t xml:space="preserve"> </w:t>
        </w:r>
      </w:ins>
      <w:ins w:id="1081" w:author="Dayrtman Fajardo Vásquez" w:date="2015-11-30T14:37:00Z">
        <w:r w:rsidR="00276324" w:rsidRPr="0029605A">
          <w:rPr>
            <w:rFonts w:ascii="Times New Roman" w:eastAsia="Times New Roman" w:hAnsi="Times New Roman" w:cs="Times New Roman"/>
            <w:b/>
            <w:color w:val="000000"/>
            <w:lang w:val="es-CO" w:eastAsia="es-CO"/>
          </w:rPr>
          <w:t>Rusia</w:t>
        </w:r>
        <w:r w:rsidR="00276324">
          <w:rPr>
            <w:rFonts w:ascii="Times New Roman" w:eastAsia="Times New Roman" w:hAnsi="Times New Roman" w:cs="Times New Roman"/>
            <w:b/>
            <w:color w:val="000000"/>
            <w:lang w:val="es-CO" w:eastAsia="es-CO"/>
          </w:rPr>
          <w:t>, Italia,</w:t>
        </w:r>
        <w:r w:rsidR="00276324" w:rsidRPr="00276324">
          <w:rPr>
            <w:rFonts w:ascii="Times New Roman" w:eastAsia="Times New Roman" w:hAnsi="Times New Roman" w:cs="Times New Roman"/>
            <w:b/>
            <w:color w:val="000000"/>
            <w:lang w:val="es-CO" w:eastAsia="es-CO"/>
          </w:rPr>
          <w:t xml:space="preserve"> </w:t>
        </w:r>
        <w:r w:rsidR="00276324">
          <w:rPr>
            <w:rFonts w:ascii="Times New Roman" w:eastAsia="Times New Roman" w:hAnsi="Times New Roman" w:cs="Times New Roman"/>
            <w:b/>
            <w:color w:val="000000"/>
            <w:lang w:val="es-CO" w:eastAsia="es-CO"/>
          </w:rPr>
          <w:t xml:space="preserve">Reino Unido y Francia. </w:t>
        </w:r>
        <w:r w:rsidR="00276324" w:rsidRPr="00276324">
          <w:rPr>
            <w:rFonts w:ascii="Times New Roman" w:eastAsia="Times New Roman" w:hAnsi="Times New Roman" w:cs="Times New Roman"/>
            <w:color w:val="000000"/>
            <w:lang w:val="es-CO" w:eastAsia="es-CO"/>
            <w:rPrChange w:id="1082" w:author="Dayrtman Fajardo Vásquez" w:date="2015-11-30T14:36:00Z">
              <w:rPr>
                <w:rFonts w:ascii="Times New Roman" w:eastAsia="Times New Roman" w:hAnsi="Times New Roman" w:cs="Times New Roman"/>
                <w:color w:val="000000"/>
                <w:lang w:val="es-CO" w:eastAsia="es-CO"/>
              </w:rPr>
            </w:rPrChange>
          </w:rPr>
          <w:t xml:space="preserve"> </w:t>
        </w:r>
      </w:ins>
      <w:ins w:id="1083" w:author="Dayrtman Fajardo Vásquez" w:date="2015-11-30T14:38:00Z">
        <w:r w:rsidR="00276324">
          <w:rPr>
            <w:rFonts w:ascii="Times New Roman" w:eastAsia="Times New Roman" w:hAnsi="Times New Roman" w:cs="Times New Roman"/>
            <w:color w:val="000000"/>
            <w:lang w:val="es-CO" w:eastAsia="es-CO"/>
          </w:rPr>
          <w:t xml:space="preserve">Las industrias más destacadas en este continente son la </w:t>
        </w:r>
      </w:ins>
      <w:ins w:id="1084" w:author="EUGENIA ARCE LONDONO" w:date="2015-04-29T09:25:00Z">
        <w:del w:id="1085" w:author="Dayrtman Fajardo Vásquez" w:date="2015-11-30T14:39:00Z">
          <w:r w:rsidRPr="00276324" w:rsidDel="00276324">
            <w:rPr>
              <w:rFonts w:ascii="Times New Roman" w:eastAsia="Times New Roman" w:hAnsi="Times New Roman" w:cs="Times New Roman"/>
              <w:color w:val="000000"/>
              <w:lang w:val="es-CO" w:eastAsia="es-CO"/>
              <w:rPrChange w:id="1086" w:author="Dayrtman Fajardo Vásquez" w:date="2015-11-30T14:36:00Z">
                <w:rPr>
                  <w:lang w:val="es-CO" w:eastAsia="es-CO"/>
                </w:rPr>
              </w:rPrChange>
            </w:rPr>
            <w:delText>es</w:delText>
          </w:r>
        </w:del>
      </w:ins>
      <w:del w:id="1087" w:author="Dayrtman Fajardo Vásquez" w:date="2015-11-30T14:39:00Z">
        <w:r w:rsidRPr="00276324" w:rsidDel="00276324">
          <w:rPr>
            <w:rFonts w:ascii="Times New Roman" w:eastAsia="Times New Roman" w:hAnsi="Times New Roman" w:cs="Times New Roman"/>
            <w:color w:val="000000"/>
            <w:lang w:val="es-CO" w:eastAsia="es-CO"/>
            <w:rPrChange w:id="1088" w:author="Dayrtman Fajardo Vásquez" w:date="2015-11-30T14:36:00Z">
              <w:rPr>
                <w:lang w:val="es-CO" w:eastAsia="es-CO"/>
              </w:rPr>
            </w:rPrChange>
          </w:rPr>
          <w:delText xml:space="preserve"> uno de los países con la más importante economía del continente, se</w:delText>
        </w:r>
      </w:del>
      <w:ins w:id="1089" w:author="EUGENIA ARCE LONDONO" w:date="2015-04-29T09:25:00Z">
        <w:del w:id="1090" w:author="Dayrtman Fajardo Vásquez" w:date="2015-11-30T14:39:00Z">
          <w:r w:rsidRPr="00276324" w:rsidDel="00276324">
            <w:rPr>
              <w:rFonts w:ascii="Times New Roman" w:eastAsia="Times New Roman" w:hAnsi="Times New Roman" w:cs="Times New Roman"/>
              <w:color w:val="000000"/>
              <w:lang w:val="es-CO" w:eastAsia="es-CO"/>
              <w:rPrChange w:id="1091" w:author="Dayrtman Fajardo Vásquez" w:date="2015-11-30T14:36:00Z">
                <w:rPr>
                  <w:lang w:val="es-CO" w:eastAsia="es-CO"/>
                </w:rPr>
              </w:rPrChange>
            </w:rPr>
            <w:delText>. Se</w:delText>
          </w:r>
        </w:del>
      </w:ins>
      <w:del w:id="1092" w:author="Dayrtman Fajardo Vásquez" w:date="2015-11-30T14:39:00Z">
        <w:r w:rsidRPr="00276324" w:rsidDel="00276324">
          <w:rPr>
            <w:rFonts w:ascii="Times New Roman" w:eastAsia="Times New Roman" w:hAnsi="Times New Roman" w:cs="Times New Roman"/>
            <w:color w:val="000000"/>
            <w:lang w:val="es-CO" w:eastAsia="es-CO"/>
            <w:rPrChange w:id="1093" w:author="Dayrtman Fajardo Vásquez" w:date="2015-11-30T14:36:00Z">
              <w:rPr>
                <w:lang w:val="es-CO" w:eastAsia="es-CO"/>
              </w:rPr>
            </w:rPrChange>
          </w:rPr>
          <w:delText xml:space="preserve"> destacan en este país, la fabricación de bienes industriales, la tecnología y los bienes d</w:delText>
        </w:r>
      </w:del>
      <w:del w:id="1094" w:author="Dayrtman Fajardo Vásquez" w:date="2015-11-30T14:38:00Z">
        <w:r w:rsidRPr="00276324" w:rsidDel="00276324">
          <w:rPr>
            <w:rFonts w:ascii="Times New Roman" w:eastAsia="Times New Roman" w:hAnsi="Times New Roman" w:cs="Times New Roman"/>
            <w:color w:val="000000"/>
            <w:lang w:val="es-CO" w:eastAsia="es-CO"/>
            <w:rPrChange w:id="1095" w:author="Dayrtman Fajardo Vásquez" w:date="2015-11-30T14:36:00Z">
              <w:rPr>
                <w:lang w:val="es-CO" w:eastAsia="es-CO"/>
              </w:rPr>
            </w:rPrChange>
          </w:rPr>
          <w:delText>e inversión.</w:delText>
        </w:r>
      </w:del>
      <w:del w:id="1096" w:author="Dayrtman Fajardo Vásquez" w:date="2015-11-30T14:39:00Z">
        <w:r w:rsidRPr="00276324" w:rsidDel="00276324">
          <w:rPr>
            <w:rFonts w:ascii="Times New Roman" w:eastAsia="Times New Roman" w:hAnsi="Times New Roman" w:cs="Times New Roman"/>
            <w:color w:val="000000"/>
            <w:lang w:val="es-CO" w:eastAsia="es-CO"/>
            <w:rPrChange w:id="1097" w:author="Dayrtman Fajardo Vásquez" w:date="2015-11-30T14:36:00Z">
              <w:rPr>
                <w:lang w:val="es-CO" w:eastAsia="es-CO"/>
              </w:rPr>
            </w:rPrChange>
          </w:rPr>
          <w:delText xml:space="preserve"> </w:delText>
        </w:r>
      </w:del>
    </w:p>
    <w:p w14:paraId="0EB0BA87" w14:textId="5A96F93A" w:rsidR="00E76345" w:rsidDel="00276324" w:rsidRDefault="00E76345" w:rsidP="00276324">
      <w:pPr>
        <w:spacing w:after="0"/>
        <w:jc w:val="both"/>
        <w:rPr>
          <w:del w:id="1098" w:author="Dayrtman Fajardo Vásquez" w:date="2015-11-30T14:38:00Z"/>
          <w:rFonts w:ascii="Times New Roman" w:eastAsia="Times New Roman" w:hAnsi="Times New Roman" w:cs="Times New Roman"/>
          <w:color w:val="000000"/>
          <w:lang w:val="es-CO" w:eastAsia="es-CO"/>
        </w:rPr>
        <w:pPrChange w:id="1099" w:author="Dayrtman Fajardo Vásquez" w:date="2015-11-30T14:39:00Z">
          <w:pPr>
            <w:pStyle w:val="Prrafodelista"/>
            <w:numPr>
              <w:numId w:val="25"/>
            </w:numPr>
            <w:spacing w:after="0"/>
            <w:ind w:hanging="360"/>
            <w:jc w:val="both"/>
          </w:pPr>
        </w:pPrChange>
      </w:pPr>
      <w:del w:id="1100" w:author="Dayrtman Fajardo Vásquez" w:date="2015-11-30T14:36:00Z">
        <w:r w:rsidRPr="0029605A" w:rsidDel="00276324">
          <w:rPr>
            <w:rFonts w:ascii="Times New Roman" w:eastAsia="Times New Roman" w:hAnsi="Times New Roman" w:cs="Times New Roman"/>
            <w:b/>
            <w:color w:val="000000"/>
            <w:lang w:val="es-CO" w:eastAsia="es-CO"/>
          </w:rPr>
          <w:delText>Rusia</w:delText>
        </w:r>
      </w:del>
      <w:del w:id="1101" w:author="Dayrtman Fajardo Vásquez" w:date="2015-11-30T14:38:00Z">
        <w:r w:rsidDel="00276324">
          <w:rPr>
            <w:rFonts w:ascii="Times New Roman" w:eastAsia="Times New Roman" w:hAnsi="Times New Roman" w:cs="Times New Roman"/>
            <w:b/>
            <w:color w:val="000000"/>
            <w:lang w:val="es-CO" w:eastAsia="es-CO"/>
          </w:rPr>
          <w:delText>.</w:delText>
        </w:r>
        <w:r w:rsidRPr="0029605A" w:rsidDel="00276324">
          <w:rPr>
            <w:rFonts w:ascii="Times New Roman" w:eastAsia="Times New Roman" w:hAnsi="Times New Roman" w:cs="Times New Roman"/>
            <w:color w:val="000000"/>
            <w:lang w:val="es-CO" w:eastAsia="es-CO"/>
          </w:rPr>
          <w:delText xml:space="preserve"> </w:delText>
        </w:r>
        <w:r w:rsidDel="00276324">
          <w:rPr>
            <w:rFonts w:ascii="Times New Roman" w:eastAsia="Times New Roman" w:hAnsi="Times New Roman" w:cs="Times New Roman"/>
            <w:color w:val="000000"/>
            <w:lang w:val="es-CO" w:eastAsia="es-CO"/>
          </w:rPr>
          <w:delText>Su</w:delText>
        </w:r>
      </w:del>
      <w:ins w:id="1102" w:author="EUGENIA ARCE LONDONO" w:date="2015-04-29T09:25:00Z">
        <w:del w:id="1103" w:author="Dayrtman Fajardo Vásquez" w:date="2015-11-30T14:38:00Z">
          <w:r w:rsidDel="00276324">
            <w:rPr>
              <w:rFonts w:ascii="Times New Roman" w:eastAsia="Times New Roman" w:hAnsi="Times New Roman" w:cs="Times New Roman"/>
              <w:b/>
              <w:color w:val="000000"/>
              <w:lang w:val="es-CO" w:eastAsia="es-CO"/>
            </w:rPr>
            <w:delText xml:space="preserve">: </w:delText>
          </w:r>
          <w:r w:rsidRPr="003D1087" w:rsidDel="00276324">
            <w:rPr>
              <w:rFonts w:ascii="Times New Roman" w:eastAsia="Times New Roman" w:hAnsi="Times New Roman" w:cs="Times New Roman"/>
              <w:color w:val="000000"/>
              <w:lang w:val="es-CO" w:eastAsia="es-CO"/>
            </w:rPr>
            <w:delText>s</w:delText>
          </w:r>
          <w:r w:rsidDel="00276324">
            <w:rPr>
              <w:rFonts w:ascii="Times New Roman" w:eastAsia="Times New Roman" w:hAnsi="Times New Roman" w:cs="Times New Roman"/>
              <w:color w:val="000000"/>
              <w:lang w:val="es-CO" w:eastAsia="es-CO"/>
            </w:rPr>
            <w:delText>u</w:delText>
          </w:r>
        </w:del>
      </w:ins>
      <w:del w:id="1104" w:author="Dayrtman Fajardo Vásquez" w:date="2015-11-30T14:38:00Z">
        <w:r w:rsidDel="00276324">
          <w:rPr>
            <w:rFonts w:ascii="Times New Roman" w:eastAsia="Times New Roman" w:hAnsi="Times New Roman" w:cs="Times New Roman"/>
            <w:color w:val="000000"/>
            <w:lang w:val="es-CO" w:eastAsia="es-CO"/>
          </w:rPr>
          <w:delText xml:space="preserve"> principal </w:delText>
        </w:r>
        <w:r w:rsidRPr="0029605A" w:rsidDel="00276324">
          <w:rPr>
            <w:rFonts w:ascii="Times New Roman" w:eastAsia="Times New Roman" w:hAnsi="Times New Roman" w:cs="Times New Roman"/>
            <w:color w:val="000000"/>
            <w:lang w:val="es-CO" w:eastAsia="es-CO"/>
          </w:rPr>
          <w:delText xml:space="preserve">industria </w:delText>
        </w:r>
        <w:r w:rsidDel="00276324">
          <w:rPr>
            <w:rFonts w:ascii="Times New Roman" w:eastAsia="Times New Roman" w:hAnsi="Times New Roman" w:cs="Times New Roman"/>
            <w:color w:val="000000"/>
            <w:lang w:val="es-CO" w:eastAsia="es-CO"/>
          </w:rPr>
          <w:delText>es la manufacturera, además de ser</w:delText>
        </w:r>
        <w:r w:rsidRPr="0029605A" w:rsidDel="00276324">
          <w:rPr>
            <w:rFonts w:ascii="Times New Roman" w:eastAsia="Times New Roman" w:hAnsi="Times New Roman" w:cs="Times New Roman"/>
            <w:color w:val="000000"/>
            <w:lang w:val="es-CO" w:eastAsia="es-CO"/>
          </w:rPr>
          <w:delText xml:space="preserve">  </w:delText>
        </w:r>
      </w:del>
      <w:ins w:id="1105" w:author="TOSHIBA" w:date="2015-10-28T12:15:00Z">
        <w:del w:id="1106" w:author="Dayrtman Fajardo Vásquez" w:date="2015-11-30T14:38:00Z">
          <w:r w:rsidR="00225EC7" w:rsidDel="00276324">
            <w:rPr>
              <w:rFonts w:ascii="Times New Roman" w:eastAsia="Times New Roman" w:hAnsi="Times New Roman" w:cs="Times New Roman"/>
              <w:color w:val="000000"/>
              <w:lang w:val="es-CO" w:eastAsia="es-CO"/>
            </w:rPr>
            <w:delText xml:space="preserve"> </w:delText>
          </w:r>
        </w:del>
      </w:ins>
      <w:del w:id="1107" w:author="Dayrtman Fajardo Vásquez" w:date="2015-11-30T14:38:00Z">
        <w:r w:rsidRPr="0029605A" w:rsidDel="00276324">
          <w:rPr>
            <w:rFonts w:ascii="Times New Roman" w:eastAsia="Times New Roman" w:hAnsi="Times New Roman" w:cs="Times New Roman"/>
            <w:color w:val="000000"/>
            <w:lang w:val="es-CO" w:eastAsia="es-CO"/>
          </w:rPr>
          <w:delText>el primer productor mundial de gas natural del mundo y el segundo productor mundial de petróle</w:delText>
        </w:r>
      </w:del>
      <w:del w:id="1108" w:author="Dayrtman Fajardo Vásquez" w:date="2015-11-30T14:37:00Z">
        <w:r w:rsidRPr="0029605A" w:rsidDel="00276324">
          <w:rPr>
            <w:rFonts w:ascii="Times New Roman" w:eastAsia="Times New Roman" w:hAnsi="Times New Roman" w:cs="Times New Roman"/>
            <w:color w:val="000000"/>
            <w:lang w:val="es-CO" w:eastAsia="es-CO"/>
          </w:rPr>
          <w:delText xml:space="preserve">o. </w:delText>
        </w:r>
      </w:del>
    </w:p>
    <w:p w14:paraId="2CF08923" w14:textId="5C9B7EE5" w:rsidR="00E76345" w:rsidDel="00276324" w:rsidRDefault="00E76345" w:rsidP="00276324">
      <w:pPr>
        <w:spacing w:after="0"/>
        <w:jc w:val="both"/>
        <w:rPr>
          <w:del w:id="1109" w:author="Dayrtman Fajardo Vásquez" w:date="2015-11-30T14:39:00Z"/>
          <w:rFonts w:ascii="Times New Roman" w:eastAsia="Times New Roman" w:hAnsi="Times New Roman" w:cs="Times New Roman"/>
          <w:color w:val="000000"/>
          <w:lang w:val="es-CO" w:eastAsia="es-CO"/>
        </w:rPr>
        <w:pPrChange w:id="1110" w:author="Dayrtman Fajardo Vásquez" w:date="2015-11-30T14:41:00Z">
          <w:pPr>
            <w:pStyle w:val="Prrafodelista"/>
            <w:numPr>
              <w:numId w:val="25"/>
            </w:numPr>
            <w:spacing w:after="0"/>
            <w:ind w:hanging="360"/>
            <w:jc w:val="both"/>
          </w:pPr>
        </w:pPrChange>
      </w:pPr>
      <w:del w:id="1111" w:author="Dayrtman Fajardo Vásquez" w:date="2015-11-30T14:37:00Z">
        <w:r w:rsidDel="00276324">
          <w:rPr>
            <w:rFonts w:ascii="Times New Roman" w:eastAsia="Times New Roman" w:hAnsi="Times New Roman" w:cs="Times New Roman"/>
            <w:b/>
            <w:color w:val="000000"/>
            <w:lang w:val="es-CO" w:eastAsia="es-CO"/>
          </w:rPr>
          <w:delText>Italia</w:delText>
        </w:r>
      </w:del>
      <w:del w:id="1112" w:author="Dayrtman Fajardo Vásquez" w:date="2015-11-30T14:39:00Z">
        <w:r w:rsidDel="00276324">
          <w:rPr>
            <w:rFonts w:ascii="Times New Roman" w:eastAsia="Times New Roman" w:hAnsi="Times New Roman" w:cs="Times New Roman"/>
            <w:b/>
            <w:color w:val="000000"/>
            <w:lang w:val="es-CO" w:eastAsia="es-CO"/>
          </w:rPr>
          <w:delText xml:space="preserve">. </w:delText>
        </w:r>
        <w:r w:rsidDel="00276324">
          <w:rPr>
            <w:rFonts w:ascii="Times New Roman" w:eastAsia="Times New Roman" w:hAnsi="Times New Roman" w:cs="Times New Roman"/>
            <w:color w:val="000000"/>
            <w:lang w:val="es-CO" w:eastAsia="es-CO"/>
          </w:rPr>
          <w:delText>Es</w:delText>
        </w:r>
      </w:del>
      <w:ins w:id="1113" w:author="EUGENIA ARCE LONDONO" w:date="2015-04-29T09:25:00Z">
        <w:del w:id="1114" w:author="Dayrtman Fajardo Vásquez" w:date="2015-11-30T14:39:00Z">
          <w:r w:rsidDel="00276324">
            <w:rPr>
              <w:rFonts w:ascii="Times New Roman" w:eastAsia="Times New Roman" w:hAnsi="Times New Roman" w:cs="Times New Roman"/>
              <w:b/>
              <w:color w:val="000000"/>
              <w:lang w:val="es-CO" w:eastAsia="es-CO"/>
            </w:rPr>
            <w:delText xml:space="preserve">: </w:delText>
          </w:r>
          <w:r w:rsidRPr="003D1087" w:rsidDel="00276324">
            <w:rPr>
              <w:rFonts w:ascii="Times New Roman" w:eastAsia="Times New Roman" w:hAnsi="Times New Roman" w:cs="Times New Roman"/>
              <w:color w:val="000000"/>
              <w:lang w:val="es-CO" w:eastAsia="es-CO"/>
            </w:rPr>
            <w:delText>e</w:delText>
          </w:r>
          <w:r w:rsidDel="00276324">
            <w:rPr>
              <w:rFonts w:ascii="Times New Roman" w:eastAsia="Times New Roman" w:hAnsi="Times New Roman" w:cs="Times New Roman"/>
              <w:color w:val="000000"/>
              <w:lang w:val="es-CO" w:eastAsia="es-CO"/>
            </w:rPr>
            <w:delText>s</w:delText>
          </w:r>
        </w:del>
      </w:ins>
      <w:del w:id="1115" w:author="Dayrtman Fajardo Vásquez" w:date="2015-11-30T14:39:00Z">
        <w:r w:rsidDel="00276324">
          <w:rPr>
            <w:rFonts w:ascii="Times New Roman" w:eastAsia="Times New Roman" w:hAnsi="Times New Roman" w:cs="Times New Roman"/>
            <w:color w:val="000000"/>
            <w:lang w:val="es-CO" w:eastAsia="es-CO"/>
          </w:rPr>
          <w:delText xml:space="preserve"> líder en la industria </w:delText>
        </w:r>
      </w:del>
      <w:proofErr w:type="gramStart"/>
      <w:r>
        <w:rPr>
          <w:rFonts w:ascii="Times New Roman" w:eastAsia="Times New Roman" w:hAnsi="Times New Roman" w:cs="Times New Roman"/>
          <w:color w:val="000000"/>
          <w:lang w:val="es-CO" w:eastAsia="es-CO"/>
        </w:rPr>
        <w:t>automotriz</w:t>
      </w:r>
      <w:proofErr w:type="gramEnd"/>
      <w:ins w:id="1116" w:author="Dayrtman Fajardo Vásquez" w:date="2015-11-30T14:39:00Z">
        <w:r w:rsidR="00276324">
          <w:rPr>
            <w:rFonts w:ascii="Times New Roman" w:eastAsia="Times New Roman" w:hAnsi="Times New Roman" w:cs="Times New Roman"/>
            <w:color w:val="000000"/>
            <w:lang w:val="es-CO" w:eastAsia="es-CO"/>
          </w:rPr>
          <w:t xml:space="preserve">, química, </w:t>
        </w:r>
      </w:ins>
      <w:ins w:id="1117" w:author="Dayrtman Fajardo Vásquez" w:date="2015-11-30T14:40:00Z">
        <w:r w:rsidR="00276324" w:rsidRPr="009D2E1D">
          <w:rPr>
            <w:rFonts w:ascii="Times New Roman" w:eastAsia="Times New Roman" w:hAnsi="Times New Roman" w:cs="Times New Roman"/>
            <w:color w:val="000000"/>
            <w:lang w:val="es-CO" w:eastAsia="es-CO"/>
          </w:rPr>
          <w:t xml:space="preserve">electrónica y </w:t>
        </w:r>
        <w:r w:rsidR="00276324">
          <w:rPr>
            <w:rFonts w:ascii="Times New Roman" w:eastAsia="Times New Roman" w:hAnsi="Times New Roman" w:cs="Times New Roman"/>
            <w:color w:val="000000"/>
            <w:lang w:val="es-CO" w:eastAsia="es-CO"/>
          </w:rPr>
          <w:t xml:space="preserve"> </w:t>
        </w:r>
        <w:r w:rsidR="00276324" w:rsidRPr="009D2E1D">
          <w:rPr>
            <w:rFonts w:ascii="Times New Roman" w:eastAsia="Times New Roman" w:hAnsi="Times New Roman" w:cs="Times New Roman"/>
            <w:color w:val="000000"/>
            <w:lang w:val="es-CO" w:eastAsia="es-CO"/>
          </w:rPr>
          <w:t>metalúrgi</w:t>
        </w:r>
        <w:r w:rsidR="00276324">
          <w:rPr>
            <w:rFonts w:ascii="Times New Roman" w:eastAsia="Times New Roman" w:hAnsi="Times New Roman" w:cs="Times New Roman"/>
            <w:color w:val="000000"/>
            <w:lang w:val="es-CO" w:eastAsia="es-CO"/>
          </w:rPr>
          <w:t>c</w:t>
        </w:r>
        <w:r w:rsidR="00276324" w:rsidRPr="009D2E1D">
          <w:rPr>
            <w:rFonts w:ascii="Times New Roman" w:eastAsia="Times New Roman" w:hAnsi="Times New Roman" w:cs="Times New Roman"/>
            <w:color w:val="000000"/>
            <w:lang w:val="es-CO" w:eastAsia="es-CO"/>
          </w:rPr>
          <w:t>a. Cu</w:t>
        </w:r>
        <w:r w:rsidR="00276324">
          <w:rPr>
            <w:rFonts w:ascii="Times New Roman" w:eastAsia="Times New Roman" w:hAnsi="Times New Roman" w:cs="Times New Roman"/>
            <w:color w:val="000000"/>
            <w:lang w:val="es-CO" w:eastAsia="es-CO"/>
          </w:rPr>
          <w:t>enta además con importantes fábricas de</w:t>
        </w:r>
        <w:r w:rsidR="00276324" w:rsidRPr="009D2E1D">
          <w:rPr>
            <w:rFonts w:ascii="Times New Roman" w:eastAsia="Times New Roman" w:hAnsi="Times New Roman" w:cs="Times New Roman"/>
            <w:color w:val="000000"/>
            <w:lang w:val="es-CO" w:eastAsia="es-CO"/>
          </w:rPr>
          <w:t xml:space="preserve"> </w:t>
        </w:r>
        <w:r w:rsidR="00276324">
          <w:rPr>
            <w:rFonts w:ascii="Times New Roman" w:eastAsia="Times New Roman" w:hAnsi="Times New Roman" w:cs="Times New Roman"/>
            <w:color w:val="000000"/>
            <w:lang w:val="es-CO" w:eastAsia="es-CO"/>
          </w:rPr>
          <w:t xml:space="preserve">armamento, </w:t>
        </w:r>
        <w:r w:rsidR="00276324" w:rsidRPr="00027CE1">
          <w:rPr>
            <w:rFonts w:ascii="Times New Roman" w:eastAsia="Times New Roman" w:hAnsi="Times New Roman" w:cs="Times New Roman"/>
            <w:color w:val="000000"/>
            <w:lang w:val="es-CO" w:eastAsia="es-CO"/>
          </w:rPr>
          <w:t>equipos eléctricos</w:t>
        </w:r>
        <w:r w:rsidR="00276324">
          <w:rPr>
            <w:rFonts w:ascii="Times New Roman" w:eastAsia="Times New Roman" w:hAnsi="Times New Roman" w:cs="Times New Roman"/>
            <w:color w:val="000000"/>
            <w:lang w:val="es-CO" w:eastAsia="es-CO"/>
          </w:rPr>
          <w:t>,</w:t>
        </w:r>
        <w:r w:rsidR="00276324" w:rsidRPr="00027CE1">
          <w:rPr>
            <w:rFonts w:ascii="Times New Roman" w:eastAsia="Times New Roman" w:hAnsi="Times New Roman" w:cs="Times New Roman"/>
            <w:color w:val="000000"/>
            <w:lang w:val="es-CO" w:eastAsia="es-CO"/>
          </w:rPr>
          <w:t xml:space="preserve"> </w:t>
        </w:r>
        <w:r w:rsidR="00276324">
          <w:rPr>
            <w:rFonts w:ascii="Times New Roman" w:eastAsia="Times New Roman" w:hAnsi="Times New Roman" w:cs="Times New Roman"/>
            <w:color w:val="000000"/>
            <w:lang w:val="es-CO" w:eastAsia="es-CO"/>
          </w:rPr>
          <w:t>maquinaria,</w:t>
        </w:r>
        <w:r w:rsidR="00276324" w:rsidRPr="009D2E1D">
          <w:rPr>
            <w:rFonts w:ascii="Times New Roman" w:eastAsia="Times New Roman" w:hAnsi="Times New Roman" w:cs="Times New Roman"/>
            <w:color w:val="000000"/>
            <w:lang w:val="es-CO" w:eastAsia="es-CO"/>
          </w:rPr>
          <w:t xml:space="preserve"> av</w:t>
        </w:r>
        <w:r w:rsidR="00276324">
          <w:rPr>
            <w:rFonts w:ascii="Times New Roman" w:eastAsia="Times New Roman" w:hAnsi="Times New Roman" w:cs="Times New Roman"/>
            <w:color w:val="000000"/>
            <w:lang w:val="es-CO" w:eastAsia="es-CO"/>
          </w:rPr>
          <w:t>iones y equipos aeroespaciales</w:t>
        </w:r>
      </w:ins>
      <w:ins w:id="1118" w:author="Dayrtman Fajardo Vásquez" w:date="2015-11-30T14:41:00Z">
        <w:r w:rsidR="00276324">
          <w:rPr>
            <w:rFonts w:ascii="Times New Roman" w:eastAsia="Times New Roman" w:hAnsi="Times New Roman" w:cs="Times New Roman"/>
            <w:color w:val="000000"/>
            <w:lang w:val="es-CO" w:eastAsia="es-CO"/>
          </w:rPr>
          <w:t>.</w:t>
        </w:r>
      </w:ins>
      <w:del w:id="1119" w:author="Dayrtman Fajardo Vásquez" w:date="2015-11-30T14:39:00Z">
        <w:r w:rsidDel="00276324">
          <w:rPr>
            <w:rFonts w:ascii="Times New Roman" w:eastAsia="Times New Roman" w:hAnsi="Times New Roman" w:cs="Times New Roman"/>
            <w:color w:val="000000"/>
            <w:lang w:val="es-CO" w:eastAsia="es-CO"/>
          </w:rPr>
          <w:delText>.</w:delText>
        </w:r>
      </w:del>
      <w:del w:id="1120" w:author="Dayrtman Fajardo Vásquez" w:date="2015-11-30T14:41:00Z">
        <w:r w:rsidDel="00276324">
          <w:rPr>
            <w:rFonts w:ascii="Times New Roman" w:eastAsia="Times New Roman" w:hAnsi="Times New Roman" w:cs="Times New Roman"/>
            <w:color w:val="000000"/>
            <w:lang w:val="es-CO" w:eastAsia="es-CO"/>
          </w:rPr>
          <w:delText xml:space="preserve"> </w:delText>
        </w:r>
      </w:del>
      <w:ins w:id="1121" w:author="EUGENIA ARCE LONDONO" w:date="2015-04-29T09:25:00Z">
        <w:del w:id="1122" w:author="Dayrtman Fajardo Vásquez" w:date="2015-11-30T14:39:00Z">
          <w:r w:rsidDel="00276324">
            <w:rPr>
              <w:rFonts w:ascii="Times New Roman" w:eastAsia="Times New Roman" w:hAnsi="Times New Roman" w:cs="Times New Roman"/>
              <w:color w:val="000000"/>
              <w:lang w:val="es-CO" w:eastAsia="es-CO"/>
            </w:rPr>
            <w:delText xml:space="preserve">Algunas casas automovilísticas como </w:delText>
          </w:r>
        </w:del>
      </w:ins>
      <w:del w:id="1123" w:author="Dayrtman Fajardo Vásquez" w:date="2015-11-30T14:39:00Z">
        <w:r w:rsidRPr="0029605A" w:rsidDel="00276324">
          <w:rPr>
            <w:rFonts w:ascii="Times New Roman" w:eastAsia="Times New Roman" w:hAnsi="Times New Roman" w:cs="Times New Roman"/>
            <w:color w:val="000000"/>
            <w:lang w:val="es-CO" w:eastAsia="es-CO"/>
          </w:rPr>
          <w:delText xml:space="preserve">Lamborghini, </w:delText>
        </w:r>
        <w:r w:rsidDel="00276324">
          <w:rPr>
            <w:rFonts w:ascii="Times New Roman" w:eastAsia="Times New Roman" w:hAnsi="Times New Roman" w:cs="Times New Roman"/>
            <w:color w:val="000000"/>
            <w:lang w:val="es-CO" w:eastAsia="es-CO"/>
          </w:rPr>
          <w:delText xml:space="preserve">Ferrari y Fiat son símbolos de su industria. </w:delText>
        </w:r>
      </w:del>
    </w:p>
    <w:p w14:paraId="22C9D11E" w14:textId="3CA0D748" w:rsidR="00E76345" w:rsidDel="00276324" w:rsidRDefault="00E76345" w:rsidP="00276324">
      <w:pPr>
        <w:spacing w:after="0"/>
        <w:jc w:val="both"/>
        <w:rPr>
          <w:del w:id="1124" w:author="Dayrtman Fajardo Vásquez" w:date="2015-11-30T14:41:00Z"/>
          <w:rFonts w:ascii="Times New Roman" w:eastAsia="Times New Roman" w:hAnsi="Times New Roman" w:cs="Times New Roman"/>
          <w:color w:val="000000"/>
          <w:lang w:val="es-CO" w:eastAsia="es-CO"/>
        </w:rPr>
        <w:pPrChange w:id="1125" w:author="Dayrtman Fajardo Vásquez" w:date="2015-11-30T14:41:00Z">
          <w:pPr>
            <w:pStyle w:val="Prrafodelista"/>
            <w:numPr>
              <w:numId w:val="25"/>
            </w:numPr>
            <w:spacing w:after="0"/>
            <w:ind w:hanging="360"/>
            <w:jc w:val="both"/>
          </w:pPr>
        </w:pPrChange>
      </w:pPr>
      <w:del w:id="1126" w:author="Dayrtman Fajardo Vásquez" w:date="2015-11-30T14:37:00Z">
        <w:r w:rsidDel="00276324">
          <w:rPr>
            <w:rFonts w:ascii="Times New Roman" w:eastAsia="Times New Roman" w:hAnsi="Times New Roman" w:cs="Times New Roman"/>
            <w:b/>
            <w:color w:val="000000"/>
            <w:lang w:val="es-CO" w:eastAsia="es-CO"/>
          </w:rPr>
          <w:delText>Reino Unido</w:delText>
        </w:r>
      </w:del>
      <w:del w:id="1127" w:author="Dayrtman Fajardo Vásquez" w:date="2015-11-30T14:41:00Z">
        <w:r w:rsidDel="00276324">
          <w:rPr>
            <w:rFonts w:ascii="Times New Roman" w:eastAsia="Times New Roman" w:hAnsi="Times New Roman" w:cs="Times New Roman"/>
            <w:b/>
            <w:color w:val="000000"/>
            <w:lang w:val="es-CO" w:eastAsia="es-CO"/>
          </w:rPr>
          <w:delText>.</w:delText>
        </w:r>
        <w:r w:rsidDel="00276324">
          <w:rPr>
            <w:rFonts w:ascii="Times New Roman" w:eastAsia="Times New Roman" w:hAnsi="Times New Roman" w:cs="Times New Roman"/>
            <w:color w:val="000000"/>
            <w:lang w:val="es-CO" w:eastAsia="es-CO"/>
          </w:rPr>
          <w:delText xml:space="preserve"> Su</w:delText>
        </w:r>
      </w:del>
      <w:ins w:id="1128" w:author="EUGENIA ARCE LONDONO" w:date="2015-04-29T09:25:00Z">
        <w:del w:id="1129" w:author="Dayrtman Fajardo Vásquez" w:date="2015-11-30T14:41:00Z">
          <w:r w:rsidDel="00276324">
            <w:rPr>
              <w:rFonts w:ascii="Times New Roman" w:eastAsia="Times New Roman" w:hAnsi="Times New Roman" w:cs="Times New Roman"/>
              <w:b/>
              <w:color w:val="000000"/>
              <w:lang w:val="es-CO" w:eastAsia="es-CO"/>
            </w:rPr>
            <w:delText xml:space="preserve">: </w:delText>
          </w:r>
          <w:r w:rsidRPr="003D1087" w:rsidDel="00276324">
            <w:rPr>
              <w:rFonts w:ascii="Times New Roman" w:eastAsia="Times New Roman" w:hAnsi="Times New Roman" w:cs="Times New Roman"/>
              <w:color w:val="000000"/>
              <w:lang w:val="es-CO" w:eastAsia="es-CO"/>
            </w:rPr>
            <w:delText>s</w:delText>
          </w:r>
          <w:r w:rsidDel="00276324">
            <w:rPr>
              <w:rFonts w:ascii="Times New Roman" w:eastAsia="Times New Roman" w:hAnsi="Times New Roman" w:cs="Times New Roman"/>
              <w:color w:val="000000"/>
              <w:lang w:val="es-CO" w:eastAsia="es-CO"/>
            </w:rPr>
            <w:delText>u</w:delText>
          </w:r>
        </w:del>
      </w:ins>
      <w:del w:id="1130" w:author="Dayrtman Fajardo Vásquez" w:date="2015-11-30T14:41:00Z">
        <w:r w:rsidDel="00276324">
          <w:rPr>
            <w:rFonts w:ascii="Times New Roman" w:eastAsia="Times New Roman" w:hAnsi="Times New Roman" w:cs="Times New Roman"/>
            <w:color w:val="000000"/>
            <w:lang w:val="es-CO" w:eastAsia="es-CO"/>
          </w:rPr>
          <w:delText xml:space="preserve"> industria se caracteriza principalmente por la </w:delText>
        </w:r>
        <w:r w:rsidRPr="00027CE1" w:rsidDel="00276324">
          <w:rPr>
            <w:rFonts w:ascii="Times New Roman" w:eastAsia="Times New Roman" w:hAnsi="Times New Roman" w:cs="Times New Roman"/>
            <w:color w:val="000000"/>
            <w:lang w:val="es-CO" w:eastAsia="es-CO"/>
          </w:rPr>
          <w:delText> </w:delText>
        </w:r>
      </w:del>
      <w:ins w:id="1131" w:author="TOSHIBA" w:date="2015-10-28T12:15:00Z">
        <w:del w:id="1132" w:author="Dayrtman Fajardo Vásquez" w:date="2015-11-30T14:41:00Z">
          <w:r w:rsidR="00225EC7" w:rsidDel="00276324">
            <w:rPr>
              <w:rFonts w:ascii="Times New Roman" w:eastAsia="Times New Roman" w:hAnsi="Times New Roman" w:cs="Times New Roman"/>
              <w:color w:val="000000"/>
              <w:lang w:val="es-CO" w:eastAsia="es-CO"/>
            </w:rPr>
            <w:delText xml:space="preserve"> </w:delText>
          </w:r>
        </w:del>
      </w:ins>
      <w:del w:id="1133" w:author="Dayrtman Fajardo Vásquez" w:date="2015-11-30T14:41:00Z">
        <w:r w:rsidRPr="00027CE1" w:rsidDel="00276324">
          <w:rPr>
            <w:rFonts w:ascii="Times New Roman" w:eastAsia="Times New Roman" w:hAnsi="Times New Roman" w:cs="Times New Roman"/>
            <w:color w:val="000000"/>
            <w:lang w:val="es-CO" w:eastAsia="es-CO"/>
          </w:rPr>
          <w:delText>manufactura de</w:delText>
        </w:r>
      </w:del>
      <w:del w:id="1134" w:author="Dayrtman Fajardo Vásquez" w:date="2015-11-30T14:40:00Z">
        <w:r w:rsidRPr="00027CE1" w:rsidDel="00276324">
          <w:rPr>
            <w:rFonts w:ascii="Times New Roman" w:eastAsia="Times New Roman" w:hAnsi="Times New Roman" w:cs="Times New Roman"/>
            <w:color w:val="000000"/>
            <w:lang w:val="es-CO" w:eastAsia="es-CO"/>
          </w:rPr>
          <w:delText xml:space="preserve"> equipos eléctricos</w:delText>
        </w:r>
      </w:del>
      <w:ins w:id="1135" w:author="EUGENIA ARCE LONDONO" w:date="2015-04-29T09:25:00Z">
        <w:del w:id="1136" w:author="Dayrtman Fajardo Vásquez" w:date="2015-11-30T14:40:00Z">
          <w:r w:rsidDel="00276324">
            <w:rPr>
              <w:rFonts w:ascii="Times New Roman" w:eastAsia="Times New Roman" w:hAnsi="Times New Roman" w:cs="Times New Roman"/>
              <w:color w:val="000000"/>
              <w:lang w:val="es-CO" w:eastAsia="es-CO"/>
            </w:rPr>
            <w:delText>,</w:delText>
          </w:r>
        </w:del>
      </w:ins>
      <w:del w:id="1137" w:author="Dayrtman Fajardo Vásquez" w:date="2015-11-30T14:40:00Z">
        <w:r w:rsidRPr="00027CE1" w:rsidDel="00276324">
          <w:rPr>
            <w:rFonts w:ascii="Times New Roman" w:eastAsia="Times New Roman" w:hAnsi="Times New Roman" w:cs="Times New Roman"/>
            <w:color w:val="000000"/>
            <w:lang w:val="es-CO" w:eastAsia="es-CO"/>
          </w:rPr>
          <w:delText xml:space="preserve"> </w:delText>
        </w:r>
        <w:r w:rsidDel="00276324">
          <w:rPr>
            <w:rFonts w:ascii="Times New Roman" w:eastAsia="Times New Roman" w:hAnsi="Times New Roman" w:cs="Times New Roman"/>
            <w:color w:val="000000"/>
            <w:lang w:val="es-CO" w:eastAsia="es-CO"/>
          </w:rPr>
          <w:delText>maquinaria</w:delText>
        </w:r>
      </w:del>
      <w:del w:id="1138" w:author="Dayrtman Fajardo Vásquez" w:date="2015-11-30T14:41:00Z">
        <w:r w:rsidDel="00276324">
          <w:rPr>
            <w:rFonts w:ascii="Times New Roman" w:eastAsia="Times New Roman" w:hAnsi="Times New Roman" w:cs="Times New Roman"/>
            <w:color w:val="000000"/>
            <w:lang w:val="es-CO" w:eastAsia="es-CO"/>
          </w:rPr>
          <w:delText>,</w:delText>
        </w:r>
        <w:r w:rsidRPr="00027CE1" w:rsidDel="00276324">
          <w:rPr>
            <w:rFonts w:ascii="Times New Roman" w:eastAsia="Times New Roman" w:hAnsi="Times New Roman" w:cs="Times New Roman"/>
            <w:color w:val="000000"/>
            <w:lang w:val="es-CO" w:eastAsia="es-CO"/>
          </w:rPr>
          <w:delText> vehículos</w:delText>
        </w:r>
        <w:r w:rsidDel="00276324">
          <w:rPr>
            <w:rFonts w:ascii="Times New Roman" w:eastAsia="Times New Roman" w:hAnsi="Times New Roman" w:cs="Times New Roman"/>
            <w:color w:val="000000"/>
            <w:lang w:val="es-CO" w:eastAsia="es-CO"/>
          </w:rPr>
          <w:delText xml:space="preserve"> y </w:delText>
        </w:r>
        <w:r w:rsidRPr="00027CE1" w:rsidDel="00276324">
          <w:rPr>
            <w:rFonts w:ascii="Times New Roman" w:eastAsia="Times New Roman" w:hAnsi="Times New Roman" w:cs="Times New Roman"/>
            <w:color w:val="000000"/>
            <w:lang w:val="es-CO" w:eastAsia="es-CO"/>
          </w:rPr>
          <w:delText>aeronaves</w:delText>
        </w:r>
        <w:r w:rsidDel="00276324">
          <w:rPr>
            <w:rFonts w:ascii="Times New Roman" w:eastAsia="Times New Roman" w:hAnsi="Times New Roman" w:cs="Times New Roman"/>
            <w:color w:val="000000"/>
            <w:lang w:val="es-CO" w:eastAsia="es-CO"/>
          </w:rPr>
          <w:delText xml:space="preserve">. </w:delText>
        </w:r>
      </w:del>
    </w:p>
    <w:p w14:paraId="336837BA" w14:textId="4D65FCAE" w:rsidR="00E76345" w:rsidRPr="009D2E1D" w:rsidRDefault="00E76345" w:rsidP="00276324">
      <w:pPr>
        <w:spacing w:after="0"/>
        <w:jc w:val="both"/>
        <w:rPr>
          <w:rFonts w:ascii="Times New Roman" w:hAnsi="Times New Roman" w:cs="Times New Roman"/>
          <w:color w:val="000000" w:themeColor="text1"/>
        </w:rPr>
        <w:pPrChange w:id="1139" w:author="Dayrtman Fajardo Vásquez" w:date="2015-11-30T14:41:00Z">
          <w:pPr>
            <w:pStyle w:val="Prrafodelista"/>
            <w:numPr>
              <w:numId w:val="25"/>
            </w:numPr>
            <w:spacing w:after="0"/>
            <w:ind w:hanging="360"/>
            <w:jc w:val="both"/>
          </w:pPr>
        </w:pPrChange>
      </w:pPr>
      <w:del w:id="1140" w:author="Dayrtman Fajardo Vásquez" w:date="2015-11-30T14:37:00Z">
        <w:r w:rsidDel="00276324">
          <w:rPr>
            <w:rFonts w:ascii="Times New Roman" w:eastAsia="Times New Roman" w:hAnsi="Times New Roman" w:cs="Times New Roman"/>
            <w:b/>
            <w:color w:val="000000"/>
            <w:lang w:val="es-CO" w:eastAsia="es-CO"/>
          </w:rPr>
          <w:delText>Francia</w:delText>
        </w:r>
      </w:del>
      <w:del w:id="1141" w:author="Dayrtman Fajardo Vásquez" w:date="2015-11-30T14:41:00Z">
        <w:r w:rsidRPr="009D2E1D" w:rsidDel="00276324">
          <w:rPr>
            <w:rFonts w:ascii="Times New Roman" w:eastAsia="Times New Roman" w:hAnsi="Times New Roman" w:cs="Times New Roman"/>
            <w:b/>
            <w:color w:val="000000"/>
            <w:lang w:val="es-CO" w:eastAsia="es-CO"/>
          </w:rPr>
          <w:delText>.</w:delText>
        </w:r>
        <w:r w:rsidRPr="009D2E1D" w:rsidDel="00276324">
          <w:rPr>
            <w:rFonts w:ascii="Times New Roman" w:eastAsia="Times New Roman" w:hAnsi="Times New Roman" w:cs="Times New Roman"/>
            <w:color w:val="000000"/>
            <w:lang w:val="es-CO" w:eastAsia="es-CO"/>
          </w:rPr>
          <w:delText xml:space="preserve"> Se</w:delText>
        </w:r>
      </w:del>
      <w:ins w:id="1142" w:author="EUGENIA ARCE LONDONO" w:date="2015-04-29T09:25:00Z">
        <w:del w:id="1143" w:author="Dayrtman Fajardo Vásquez" w:date="2015-11-30T14:41:00Z">
          <w:r w:rsidDel="00276324">
            <w:rPr>
              <w:rFonts w:ascii="Times New Roman" w:eastAsia="Times New Roman" w:hAnsi="Times New Roman" w:cs="Times New Roman"/>
              <w:b/>
              <w:color w:val="000000"/>
              <w:lang w:val="es-CO" w:eastAsia="es-CO"/>
            </w:rPr>
            <w:delText xml:space="preserve">: </w:delText>
          </w:r>
          <w:r w:rsidRPr="003D1087" w:rsidDel="00276324">
            <w:rPr>
              <w:rFonts w:ascii="Times New Roman" w:eastAsia="Times New Roman" w:hAnsi="Times New Roman" w:cs="Times New Roman"/>
              <w:color w:val="000000"/>
              <w:lang w:val="es-CO" w:eastAsia="es-CO"/>
            </w:rPr>
            <w:delText>s</w:delText>
          </w:r>
          <w:r w:rsidRPr="009D2E1D" w:rsidDel="00276324">
            <w:rPr>
              <w:rFonts w:ascii="Times New Roman" w:eastAsia="Times New Roman" w:hAnsi="Times New Roman" w:cs="Times New Roman"/>
              <w:color w:val="000000"/>
              <w:lang w:val="es-CO" w:eastAsia="es-CO"/>
            </w:rPr>
            <w:delText>e</w:delText>
          </w:r>
        </w:del>
      </w:ins>
      <w:del w:id="1144" w:author="Dayrtman Fajardo Vásquez" w:date="2015-11-30T14:41:00Z">
        <w:r w:rsidRPr="009D2E1D" w:rsidDel="00276324">
          <w:rPr>
            <w:rFonts w:ascii="Times New Roman" w:eastAsia="Times New Roman" w:hAnsi="Times New Roman" w:cs="Times New Roman"/>
            <w:color w:val="000000"/>
            <w:lang w:val="es-CO" w:eastAsia="es-CO"/>
          </w:rPr>
          <w:delText xml:space="preserve"> caracteriza por el desarrollo de </w:delText>
        </w:r>
        <w:r w:rsidDel="00276324">
          <w:rPr>
            <w:rFonts w:ascii="Times New Roman" w:eastAsia="Times New Roman" w:hAnsi="Times New Roman" w:cs="Times New Roman"/>
            <w:color w:val="000000"/>
            <w:lang w:val="es-CO" w:eastAsia="es-CO"/>
          </w:rPr>
          <w:delText>la</w:delText>
        </w:r>
        <w:r w:rsidRPr="009D2E1D" w:rsidDel="00276324">
          <w:rPr>
            <w:rFonts w:ascii="Times New Roman" w:eastAsia="Times New Roman" w:hAnsi="Times New Roman" w:cs="Times New Roman"/>
            <w:color w:val="000000"/>
            <w:lang w:val="es-CO" w:eastAsia="es-CO"/>
          </w:rPr>
          <w:delText xml:space="preserve"> industria de sustancias</w:delText>
        </w:r>
      </w:del>
      <w:del w:id="1145" w:author="Dayrtman Fajardo Vásquez" w:date="2015-11-30T14:39:00Z">
        <w:r w:rsidRPr="009D2E1D" w:rsidDel="00276324">
          <w:rPr>
            <w:rFonts w:ascii="Times New Roman" w:eastAsia="Times New Roman" w:hAnsi="Times New Roman" w:cs="Times New Roman"/>
            <w:color w:val="000000"/>
            <w:lang w:val="es-CO" w:eastAsia="es-CO"/>
          </w:rPr>
          <w:delText xml:space="preserve"> químicas</w:delText>
        </w:r>
      </w:del>
      <w:del w:id="1146" w:author="Dayrtman Fajardo Vásquez" w:date="2015-11-30T14:41:00Z">
        <w:r w:rsidRPr="009D2E1D" w:rsidDel="00276324">
          <w:rPr>
            <w:rFonts w:ascii="Times New Roman" w:eastAsia="Times New Roman" w:hAnsi="Times New Roman" w:cs="Times New Roman"/>
            <w:color w:val="000000"/>
            <w:lang w:val="es-CO" w:eastAsia="es-CO"/>
          </w:rPr>
          <w:delText>, automotriz, textil,</w:delText>
        </w:r>
      </w:del>
      <w:del w:id="1147" w:author="Dayrtman Fajardo Vásquez" w:date="2015-11-30T14:40:00Z">
        <w:r w:rsidRPr="009D2E1D" w:rsidDel="00276324">
          <w:rPr>
            <w:rFonts w:ascii="Times New Roman" w:eastAsia="Times New Roman" w:hAnsi="Times New Roman" w:cs="Times New Roman"/>
            <w:color w:val="000000"/>
            <w:lang w:val="es-CO" w:eastAsia="es-CO"/>
          </w:rPr>
          <w:delText xml:space="preserve"> electrónica y metalurgia</w:delText>
        </w:r>
      </w:del>
      <w:ins w:id="1148" w:author="TOSHIBA" w:date="2015-10-29T16:09:00Z">
        <w:del w:id="1149" w:author="Dayrtman Fajardo Vásquez" w:date="2015-11-30T14:40:00Z">
          <w:r w:rsidR="006837D6" w:rsidDel="00276324">
            <w:rPr>
              <w:rFonts w:ascii="Times New Roman" w:eastAsia="Times New Roman" w:hAnsi="Times New Roman" w:cs="Times New Roman"/>
              <w:color w:val="000000"/>
              <w:lang w:val="es-CO" w:eastAsia="es-CO"/>
            </w:rPr>
            <w:delText xml:space="preserve"> </w:delText>
          </w:r>
        </w:del>
      </w:ins>
      <w:ins w:id="1150" w:author="EUGENIA ARCE LONDONO" w:date="2015-04-29T09:25:00Z">
        <w:del w:id="1151" w:author="Dayrtman Fajardo Vásquez" w:date="2015-11-30T14:40:00Z">
          <w:r w:rsidRPr="009D2E1D" w:rsidDel="00276324">
            <w:rPr>
              <w:rFonts w:ascii="Times New Roman" w:eastAsia="Times New Roman" w:hAnsi="Times New Roman" w:cs="Times New Roman"/>
              <w:color w:val="000000"/>
              <w:lang w:val="es-CO" w:eastAsia="es-CO"/>
            </w:rPr>
            <w:delText>metalúrgi</w:delText>
          </w:r>
          <w:r w:rsidDel="00276324">
            <w:rPr>
              <w:rFonts w:ascii="Times New Roman" w:eastAsia="Times New Roman" w:hAnsi="Times New Roman" w:cs="Times New Roman"/>
              <w:color w:val="000000"/>
              <w:lang w:val="es-CO" w:eastAsia="es-CO"/>
            </w:rPr>
            <w:delText>c</w:delText>
          </w:r>
          <w:r w:rsidRPr="009D2E1D" w:rsidDel="00276324">
            <w:rPr>
              <w:rFonts w:ascii="Times New Roman" w:eastAsia="Times New Roman" w:hAnsi="Times New Roman" w:cs="Times New Roman"/>
              <w:color w:val="000000"/>
              <w:lang w:val="es-CO" w:eastAsia="es-CO"/>
            </w:rPr>
            <w:delText>a</w:delText>
          </w:r>
        </w:del>
      </w:ins>
      <w:del w:id="1152" w:author="Dayrtman Fajardo Vásquez" w:date="2015-11-30T14:40:00Z">
        <w:r w:rsidRPr="009D2E1D" w:rsidDel="00276324">
          <w:rPr>
            <w:rFonts w:ascii="Times New Roman" w:eastAsia="Times New Roman" w:hAnsi="Times New Roman" w:cs="Times New Roman"/>
            <w:color w:val="000000"/>
            <w:lang w:val="es-CO" w:eastAsia="es-CO"/>
          </w:rPr>
          <w:delText>. Cuenta además con la mayor fábrica</w:delText>
        </w:r>
        <w:r w:rsidDel="00276324">
          <w:rPr>
            <w:rFonts w:ascii="Times New Roman" w:eastAsia="Times New Roman" w:hAnsi="Times New Roman" w:cs="Times New Roman"/>
            <w:color w:val="000000"/>
            <w:lang w:val="es-CO" w:eastAsia="es-CO"/>
          </w:rPr>
          <w:delText xml:space="preserve"> mundial de</w:delText>
        </w:r>
        <w:r w:rsidRPr="009D2E1D" w:rsidDel="00276324">
          <w:rPr>
            <w:rFonts w:ascii="Times New Roman" w:eastAsia="Times New Roman" w:hAnsi="Times New Roman" w:cs="Times New Roman"/>
            <w:color w:val="000000"/>
            <w:lang w:val="es-CO" w:eastAsia="es-CO"/>
          </w:rPr>
          <w:delText xml:space="preserve"> av</w:delText>
        </w:r>
        <w:r w:rsidDel="00276324">
          <w:rPr>
            <w:rFonts w:ascii="Times New Roman" w:eastAsia="Times New Roman" w:hAnsi="Times New Roman" w:cs="Times New Roman"/>
            <w:color w:val="000000"/>
            <w:lang w:val="es-CO" w:eastAsia="es-CO"/>
          </w:rPr>
          <w:delText>iones y equipos aeroespaciales</w:delText>
        </w:r>
      </w:del>
      <w:del w:id="1153" w:author="Dayrtman Fajardo Vásquez" w:date="2015-11-30T14:41:00Z">
        <w:r w:rsidDel="00276324">
          <w:rPr>
            <w:rFonts w:ascii="Times New Roman" w:eastAsia="Times New Roman" w:hAnsi="Times New Roman" w:cs="Times New Roman"/>
            <w:color w:val="000000"/>
            <w:lang w:val="es-CO" w:eastAsia="es-CO"/>
          </w:rPr>
          <w:delText>.</w:delText>
        </w:r>
      </w:del>
    </w:p>
    <w:p w14:paraId="402EAD84" w14:textId="77777777" w:rsidR="00E76345" w:rsidRDefault="00E76345" w:rsidP="00E76345">
      <w:pPr>
        <w:spacing w:after="0"/>
        <w:jc w:val="both"/>
        <w:rPr>
          <w:rFonts w:ascii="Times New Roman" w:hAnsi="Times New Roman" w:cs="Times New Roman"/>
          <w:color w:val="000000" w:themeColor="text1"/>
        </w:rPr>
      </w:pPr>
    </w:p>
    <w:p w14:paraId="59C37DB7" w14:textId="473C29F0" w:rsidR="00E76345" w:rsidRDefault="00E76345" w:rsidP="00E76345">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sector terciario</w:t>
      </w:r>
      <w:r>
        <w:rPr>
          <w:rFonts w:ascii="Times New Roman" w:hAnsi="Times New Roman" w:cs="Times New Roman"/>
          <w:color w:val="000000" w:themeColor="text1"/>
        </w:rPr>
        <w:t xml:space="preserve"> o de los servicios es el que ofrece mayor empleo en el continente. Se concentra principalmente en </w:t>
      </w:r>
      <w:r w:rsidRPr="009D2E1D">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transporte</w:t>
      </w:r>
      <w:r>
        <w:rPr>
          <w:rFonts w:ascii="Times New Roman" w:hAnsi="Times New Roman" w:cs="Times New Roman"/>
          <w:color w:val="000000" w:themeColor="text1"/>
        </w:rPr>
        <w:t>,</w:t>
      </w:r>
      <w:r w:rsidRPr="009D2E1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comercio</w:t>
      </w:r>
      <w:r w:rsidRPr="009D2E1D">
        <w:rPr>
          <w:rFonts w:ascii="Times New Roman" w:hAnsi="Times New Roman" w:cs="Times New Roman"/>
          <w:color w:val="000000" w:themeColor="text1"/>
        </w:rPr>
        <w:t xml:space="preserve"> y el </w:t>
      </w:r>
      <w:r w:rsidRPr="000D4803">
        <w:rPr>
          <w:rFonts w:ascii="Times New Roman" w:hAnsi="Times New Roman" w:cs="Times New Roman"/>
          <w:b/>
          <w:color w:val="000000" w:themeColor="text1"/>
        </w:rPr>
        <w:t>turismo</w:t>
      </w:r>
      <w:r w:rsidRPr="009D2E1D">
        <w:rPr>
          <w:rFonts w:ascii="Times New Roman" w:hAnsi="Times New Roman" w:cs="Times New Roman"/>
          <w:color w:val="000000" w:themeColor="text1"/>
        </w:rPr>
        <w:t>.</w:t>
      </w:r>
      <w:r>
        <w:rPr>
          <w:rFonts w:ascii="Times New Roman" w:hAnsi="Times New Roman" w:cs="Times New Roman"/>
          <w:color w:val="000000" w:themeColor="text1"/>
        </w:rPr>
        <w:t xml:space="preserve"> </w:t>
      </w:r>
      <w:ins w:id="1154" w:author="Dayrtman Fajardo Vásquez" w:date="2015-11-12T17:02:00Z">
        <w:r w:rsidR="0013038D">
          <w:rPr>
            <w:rFonts w:ascii="Times New Roman" w:hAnsi="Times New Roman" w:cs="Times New Roman"/>
            <w:color w:val="000000" w:themeColor="text1"/>
          </w:rPr>
          <w:t>E</w:t>
        </w:r>
      </w:ins>
      <w:del w:id="1155" w:author="Dayrtman Fajardo Vásquez" w:date="2015-11-12T17:01:00Z">
        <w:r w:rsidDel="0013038D">
          <w:rPr>
            <w:rFonts w:ascii="Times New Roman" w:hAnsi="Times New Roman" w:cs="Times New Roman"/>
            <w:color w:val="000000" w:themeColor="text1"/>
          </w:rPr>
          <w:delText>Es una de las economías más importantes en e</w:delText>
        </w:r>
      </w:del>
      <w:r>
        <w:rPr>
          <w:rFonts w:ascii="Times New Roman" w:hAnsi="Times New Roman" w:cs="Times New Roman"/>
          <w:color w:val="000000" w:themeColor="text1"/>
        </w:rPr>
        <w:t>l comercio</w:t>
      </w:r>
      <w:ins w:id="1156" w:author="Dayrtman Fajardo Vásquez" w:date="2015-11-12T17:01:00Z">
        <w:r w:rsidR="00276324">
          <w:rPr>
            <w:rFonts w:ascii="Times New Roman" w:hAnsi="Times New Roman" w:cs="Times New Roman"/>
            <w:color w:val="000000" w:themeColor="text1"/>
          </w:rPr>
          <w:t xml:space="preserve"> exterior </w:t>
        </w:r>
        <w:r w:rsidR="0013038D">
          <w:rPr>
            <w:rFonts w:ascii="Times New Roman" w:hAnsi="Times New Roman" w:cs="Times New Roman"/>
            <w:color w:val="000000" w:themeColor="text1"/>
          </w:rPr>
          <w:t>es una parte destacada de su economía</w:t>
        </w:r>
      </w:ins>
      <w:del w:id="1157" w:author="EUGENIA ARCE LONDONO" w:date="2015-04-29T09:25:00Z">
        <w:r>
          <w:rPr>
            <w:rFonts w:ascii="Times New Roman" w:hAnsi="Times New Roman" w:cs="Times New Roman"/>
            <w:color w:val="000000" w:themeColor="text1"/>
          </w:rPr>
          <w:delText>,</w:delText>
        </w:r>
      </w:del>
      <w:ins w:id="1158" w:author="EUGENIA ARCE LONDONO" w:date="2015-04-29T09:25:00Z">
        <w:r>
          <w:rPr>
            <w:rFonts w:ascii="Times New Roman" w:hAnsi="Times New Roman" w:cs="Times New Roman"/>
            <w:color w:val="000000" w:themeColor="text1"/>
          </w:rPr>
          <w:t>:</w:t>
        </w:r>
      </w:ins>
      <w:r>
        <w:rPr>
          <w:rFonts w:ascii="Times New Roman" w:hAnsi="Times New Roman" w:cs="Times New Roman"/>
          <w:color w:val="000000" w:themeColor="text1"/>
        </w:rPr>
        <w:t xml:space="preserve"> importa petróleo y materias primas y exporta </w:t>
      </w:r>
      <w:del w:id="1159" w:author="Dayrtman Fajardo Vásquez" w:date="2015-11-30T14:41:00Z">
        <w:r w:rsidDel="00276324">
          <w:rPr>
            <w:rFonts w:ascii="Times New Roman" w:hAnsi="Times New Roman" w:cs="Times New Roman"/>
            <w:color w:val="000000" w:themeColor="text1"/>
          </w:rPr>
          <w:delText>p</w:delText>
        </w:r>
      </w:del>
      <w:ins w:id="1160" w:author="Dayrtman Fajardo Vásquez" w:date="2015-11-30T14:41:00Z">
        <w:r w:rsidR="00276324">
          <w:rPr>
            <w:rFonts w:ascii="Times New Roman" w:hAnsi="Times New Roman" w:cs="Times New Roman"/>
            <w:color w:val="000000" w:themeColor="text1"/>
          </w:rPr>
          <w:t>productos industriales.</w:t>
        </w:r>
      </w:ins>
      <w:del w:id="1161" w:author="Dayrtman Fajardo Vásquez" w:date="2015-11-30T14:41:00Z">
        <w:r w:rsidDel="00276324">
          <w:rPr>
            <w:rFonts w:ascii="Times New Roman" w:hAnsi="Times New Roman" w:cs="Times New Roman"/>
            <w:color w:val="000000" w:themeColor="text1"/>
          </w:rPr>
          <w:delText>rincipalmente productos metalúrgicos, químicos</w:delText>
        </w:r>
      </w:del>
      <w:del w:id="1162" w:author="EUGENIA ARCE LONDONO" w:date="2015-04-29T09:25:00Z">
        <w:r>
          <w:rPr>
            <w:rFonts w:ascii="Times New Roman" w:hAnsi="Times New Roman" w:cs="Times New Roman"/>
            <w:color w:val="000000" w:themeColor="text1"/>
          </w:rPr>
          <w:delText>,</w:delText>
        </w:r>
      </w:del>
      <w:del w:id="1163" w:author="Dayrtman Fajardo Vásquez" w:date="2015-11-30T14:41:00Z">
        <w:r w:rsidDel="00276324">
          <w:rPr>
            <w:rFonts w:ascii="Times New Roman" w:hAnsi="Times New Roman" w:cs="Times New Roman"/>
            <w:color w:val="000000" w:themeColor="text1"/>
          </w:rPr>
          <w:delText xml:space="preserve"> y materiales de transporte.</w:delText>
        </w:r>
      </w:del>
      <w:r>
        <w:rPr>
          <w:rFonts w:ascii="Times New Roman" w:hAnsi="Times New Roman" w:cs="Times New Roman"/>
          <w:color w:val="000000" w:themeColor="text1"/>
        </w:rPr>
        <w:t xml:space="preserve"> </w:t>
      </w:r>
    </w:p>
    <w:p w14:paraId="3BBAAA60" w14:textId="77777777" w:rsidR="00E76345" w:rsidRDefault="00E76345" w:rsidP="00E76345">
      <w:pPr>
        <w:spacing w:after="0"/>
        <w:jc w:val="both"/>
        <w:rPr>
          <w:rFonts w:ascii="Times New Roman" w:hAnsi="Times New Roman" w:cs="Times New Roman"/>
          <w:color w:val="000000" w:themeColor="text1"/>
        </w:rPr>
      </w:pPr>
    </w:p>
    <w:p w14:paraId="0326F700" w14:textId="77777777" w:rsidR="00E76345" w:rsidRDefault="00E76345" w:rsidP="00E76345">
      <w:pPr>
        <w:spacing w:after="0"/>
        <w:jc w:val="both"/>
        <w:rPr>
          <w:rFonts w:ascii="Times New Roman" w:hAnsi="Times New Roman" w:cs="Times New Roman"/>
          <w:color w:val="000000" w:themeColor="text1"/>
        </w:rPr>
      </w:pPr>
      <w:r>
        <w:rPr>
          <w:rFonts w:ascii="Times New Roman" w:hAnsi="Times New Roman" w:cs="Times New Roman"/>
          <w:color w:val="000000" w:themeColor="text1"/>
        </w:rPr>
        <w:t>Este continente es además uno de los</w:t>
      </w:r>
      <w:r w:rsidRPr="00501CC8">
        <w:rPr>
          <w:rFonts w:ascii="Times New Roman" w:hAnsi="Times New Roman" w:cs="Times New Roman"/>
          <w:color w:val="000000" w:themeColor="text1"/>
        </w:rPr>
        <w:t xml:space="preserve"> principal</w:t>
      </w:r>
      <w:r>
        <w:rPr>
          <w:rFonts w:ascii="Times New Roman" w:hAnsi="Times New Roman" w:cs="Times New Roman"/>
          <w:color w:val="000000" w:themeColor="text1"/>
        </w:rPr>
        <w:t>es</w:t>
      </w:r>
      <w:r w:rsidRPr="00501CC8">
        <w:rPr>
          <w:rFonts w:ascii="Times New Roman" w:hAnsi="Times New Roman" w:cs="Times New Roman"/>
          <w:color w:val="000000" w:themeColor="text1"/>
        </w:rPr>
        <w:t xml:space="preserve"> </w:t>
      </w:r>
      <w:r w:rsidRPr="000D4803">
        <w:rPr>
          <w:rFonts w:ascii="Times New Roman" w:hAnsi="Times New Roman" w:cs="Times New Roman"/>
          <w:b/>
          <w:color w:val="000000" w:themeColor="text1"/>
        </w:rPr>
        <w:t>destinos turístico</w:t>
      </w:r>
      <w:r>
        <w:rPr>
          <w:rFonts w:ascii="Times New Roman" w:hAnsi="Times New Roman" w:cs="Times New Roman"/>
          <w:b/>
          <w:color w:val="000000" w:themeColor="text1"/>
        </w:rPr>
        <w:t>s</w:t>
      </w:r>
      <w:r w:rsidRPr="00501CC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a nivel mundial. </w:t>
      </w:r>
      <w:r w:rsidRPr="00501CC8">
        <w:rPr>
          <w:rFonts w:ascii="Times New Roman" w:hAnsi="Times New Roman" w:cs="Times New Roman"/>
          <w:color w:val="000000" w:themeColor="text1"/>
        </w:rPr>
        <w:t xml:space="preserve">Francia, España, </w:t>
      </w:r>
      <w:r>
        <w:rPr>
          <w:rFonts w:ascii="Times New Roman" w:hAnsi="Times New Roman" w:cs="Times New Roman"/>
          <w:color w:val="000000" w:themeColor="text1"/>
        </w:rPr>
        <w:t xml:space="preserve">Reino Unido, Italia, Alemania y </w:t>
      </w:r>
      <w:r w:rsidRPr="00501CC8">
        <w:rPr>
          <w:rFonts w:ascii="Times New Roman" w:hAnsi="Times New Roman" w:cs="Times New Roman"/>
          <w:color w:val="000000" w:themeColor="text1"/>
        </w:rPr>
        <w:t xml:space="preserve">Austria </w:t>
      </w:r>
      <w:r>
        <w:rPr>
          <w:rFonts w:ascii="Times New Roman" w:hAnsi="Times New Roman" w:cs="Times New Roman"/>
          <w:color w:val="000000" w:themeColor="text1"/>
        </w:rPr>
        <w:t>son algunos de los países más visitados.</w:t>
      </w:r>
      <w:del w:id="1164" w:author="Dayrtman Fajardo Vásquez" w:date="2015-11-12T17:02:00Z">
        <w:r w:rsidDel="0013038D">
          <w:rPr>
            <w:rFonts w:ascii="Times New Roman" w:hAnsi="Times New Roman" w:cs="Times New Roman"/>
            <w:color w:val="000000" w:themeColor="text1"/>
          </w:rPr>
          <w:delText xml:space="preserve"> </w:delText>
        </w:r>
      </w:del>
    </w:p>
    <w:p w14:paraId="08DE717A" w14:textId="77777777" w:rsidR="00E76345" w:rsidRPr="009D2E1D" w:rsidRDefault="00E76345" w:rsidP="00E76345">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E76345" w:rsidRPr="001726C4" w:rsidDel="0013038D" w14:paraId="0E0FFF49" w14:textId="77777777" w:rsidTr="008C38A3">
        <w:trPr>
          <w:del w:id="1165" w:author="Dayrtman Fajardo Vásquez" w:date="2015-11-12T17:02:00Z"/>
        </w:trPr>
        <w:tc>
          <w:tcPr>
            <w:tcW w:w="9054" w:type="dxa"/>
            <w:gridSpan w:val="2"/>
            <w:shd w:val="clear" w:color="auto" w:fill="000000" w:themeFill="text1"/>
          </w:tcPr>
          <w:p w14:paraId="58B40AD2" w14:textId="77777777" w:rsidR="00E76345" w:rsidRPr="001726C4" w:rsidDel="0013038D" w:rsidRDefault="00E76345" w:rsidP="008C38A3">
            <w:pPr>
              <w:spacing w:before="2" w:after="2"/>
              <w:jc w:val="center"/>
              <w:rPr>
                <w:del w:id="1166" w:author="Dayrtman Fajardo Vásquez" w:date="2015-11-12T17:02:00Z"/>
                <w:rFonts w:ascii="Times New Roman" w:hAnsi="Times New Roman" w:cs="Times New Roman"/>
                <w:b/>
                <w:color w:val="000000" w:themeColor="text1"/>
              </w:rPr>
            </w:pPr>
            <w:del w:id="1167" w:author="Dayrtman Fajardo Vásquez" w:date="2015-11-12T17:02:00Z">
              <w:r w:rsidRPr="0060633F" w:rsidDel="0013038D">
                <w:rPr>
                  <w:rFonts w:ascii="Times New Roman" w:hAnsi="Times New Roman" w:cs="Times New Roman"/>
                  <w:b/>
                  <w:color w:val="FFFFFF" w:themeColor="background1"/>
                </w:rPr>
                <w:delText>Profundiza: recurso aprovechado</w:delText>
              </w:r>
            </w:del>
          </w:p>
        </w:tc>
      </w:tr>
      <w:tr w:rsidR="00E76345" w:rsidRPr="001726C4" w:rsidDel="0013038D" w14:paraId="481084B9" w14:textId="77777777" w:rsidTr="008C38A3">
        <w:trPr>
          <w:del w:id="1168" w:author="Dayrtman Fajardo Vásquez" w:date="2015-11-12T17:02:00Z"/>
        </w:trPr>
        <w:tc>
          <w:tcPr>
            <w:tcW w:w="2518" w:type="dxa"/>
          </w:tcPr>
          <w:p w14:paraId="16C15862" w14:textId="77777777" w:rsidR="00E76345" w:rsidRPr="001726C4" w:rsidDel="0013038D" w:rsidRDefault="00E76345" w:rsidP="008C38A3">
            <w:pPr>
              <w:spacing w:before="2" w:after="2"/>
              <w:rPr>
                <w:del w:id="1169" w:author="Dayrtman Fajardo Vásquez" w:date="2015-11-12T17:02:00Z"/>
                <w:rFonts w:ascii="Times New Roman" w:hAnsi="Times New Roman" w:cs="Times New Roman"/>
                <w:b/>
                <w:color w:val="000000" w:themeColor="text1"/>
                <w:sz w:val="18"/>
                <w:szCs w:val="18"/>
              </w:rPr>
            </w:pPr>
            <w:del w:id="1170" w:author="Dayrtman Fajardo Vásquez" w:date="2015-11-12T17:02:00Z">
              <w:r w:rsidRPr="001726C4" w:rsidDel="0013038D">
                <w:rPr>
                  <w:rFonts w:ascii="Times New Roman" w:hAnsi="Times New Roman" w:cs="Times New Roman"/>
                  <w:b/>
                  <w:color w:val="000000" w:themeColor="text1"/>
                  <w:sz w:val="18"/>
                  <w:szCs w:val="18"/>
                </w:rPr>
                <w:delText>Código</w:delText>
              </w:r>
            </w:del>
          </w:p>
        </w:tc>
        <w:tc>
          <w:tcPr>
            <w:tcW w:w="6536" w:type="dxa"/>
          </w:tcPr>
          <w:p w14:paraId="1268584F" w14:textId="77777777" w:rsidR="00E76345" w:rsidRPr="001726C4" w:rsidDel="0013038D" w:rsidRDefault="00E76345" w:rsidP="008C38A3">
            <w:pPr>
              <w:spacing w:before="2" w:after="2"/>
              <w:rPr>
                <w:del w:id="1171" w:author="Dayrtman Fajardo Vásquez" w:date="2015-11-12T17:02:00Z"/>
                <w:rFonts w:ascii="Times New Roman" w:hAnsi="Times New Roman" w:cs="Times New Roman"/>
                <w:b/>
                <w:color w:val="000000" w:themeColor="text1"/>
                <w:sz w:val="18"/>
                <w:szCs w:val="18"/>
              </w:rPr>
            </w:pPr>
            <w:del w:id="1172" w:author="Dayrtman Fajardo Vásquez" w:date="2015-11-12T17:02:00Z">
              <w:r w:rsidRPr="004A0527" w:rsidDel="0013038D">
                <w:rPr>
                  <w:rFonts w:ascii="Times New Roman" w:hAnsi="Times New Roman" w:cs="Times New Roman"/>
                  <w:color w:val="000000" w:themeColor="text1"/>
                </w:rPr>
                <w:delText>CS_07_07_CO</w:delText>
              </w:r>
              <w:r w:rsidDel="0013038D">
                <w:rPr>
                  <w:rFonts w:ascii="Times New Roman" w:hAnsi="Times New Roman" w:cs="Times New Roman"/>
                  <w:color w:val="000000" w:themeColor="text1"/>
                </w:rPr>
                <w:delText>_REC10</w:delText>
              </w:r>
            </w:del>
          </w:p>
        </w:tc>
      </w:tr>
      <w:tr w:rsidR="00E76345" w:rsidRPr="001726C4" w:rsidDel="0013038D" w14:paraId="7B6C955F" w14:textId="77777777" w:rsidTr="008C38A3">
        <w:trPr>
          <w:del w:id="1173" w:author="Dayrtman Fajardo Vásquez" w:date="2015-11-12T17:02:00Z"/>
        </w:trPr>
        <w:tc>
          <w:tcPr>
            <w:tcW w:w="2518" w:type="dxa"/>
          </w:tcPr>
          <w:p w14:paraId="3CC0859F" w14:textId="77777777" w:rsidR="00E76345" w:rsidRPr="001726C4" w:rsidDel="0013038D" w:rsidRDefault="00E76345" w:rsidP="008C38A3">
            <w:pPr>
              <w:spacing w:before="2" w:after="2"/>
              <w:rPr>
                <w:del w:id="1174" w:author="Dayrtman Fajardo Vásquez" w:date="2015-11-12T17:02:00Z"/>
                <w:rFonts w:ascii="Times New Roman" w:hAnsi="Times New Roman" w:cs="Times New Roman"/>
                <w:color w:val="000000" w:themeColor="text1"/>
              </w:rPr>
            </w:pPr>
            <w:del w:id="1175" w:author="Dayrtman Fajardo Vásquez" w:date="2015-11-12T17:02:00Z">
              <w:r w:rsidRPr="001726C4" w:rsidDel="0013038D">
                <w:rPr>
                  <w:rFonts w:ascii="Times New Roman" w:hAnsi="Times New Roman" w:cs="Times New Roman"/>
                  <w:b/>
                  <w:color w:val="000000" w:themeColor="text1"/>
                  <w:sz w:val="18"/>
                  <w:szCs w:val="18"/>
                </w:rPr>
                <w:delText>Ubicación en Aula Planeta</w:delText>
              </w:r>
            </w:del>
          </w:p>
        </w:tc>
        <w:tc>
          <w:tcPr>
            <w:tcW w:w="6536" w:type="dxa"/>
          </w:tcPr>
          <w:p w14:paraId="40D30B7D" w14:textId="77777777" w:rsidR="00E76345" w:rsidRPr="001726C4" w:rsidDel="0013038D" w:rsidRDefault="00E76345" w:rsidP="008C38A3">
            <w:pPr>
              <w:spacing w:before="2" w:after="2"/>
              <w:rPr>
                <w:del w:id="1176" w:author="Dayrtman Fajardo Vásquez" w:date="2015-11-12T17:02:00Z"/>
                <w:rFonts w:ascii="Times New Roman" w:hAnsi="Times New Roman" w:cs="Times New Roman"/>
                <w:color w:val="000000" w:themeColor="text1"/>
              </w:rPr>
            </w:pPr>
            <w:del w:id="1177" w:author="Dayrtman Fajardo Vásquez" w:date="2015-11-12T17:02:00Z">
              <w:r w:rsidRPr="0060633F" w:rsidDel="0013038D">
                <w:rPr>
                  <w:rFonts w:ascii="Times New Roman" w:eastAsia="Times New Roman" w:hAnsi="Times New Roman" w:cs="Times New Roman"/>
                  <w:color w:val="000000" w:themeColor="text1"/>
                  <w:lang w:val="es-CO" w:eastAsia="es-CO"/>
                </w:rPr>
                <w:delText xml:space="preserve">3 Eso </w:delText>
              </w:r>
              <w:commentRangeStart w:id="1178"/>
              <w:r w:rsidRPr="0060633F" w:rsidDel="0013038D">
                <w:rPr>
                  <w:rFonts w:ascii="Times New Roman" w:eastAsia="Times New Roman" w:hAnsi="Times New Roman" w:cs="Times New Roman"/>
                  <w:color w:val="000000" w:themeColor="text1"/>
                  <w:lang w:val="es-CO" w:eastAsia="es-CO"/>
                </w:rPr>
                <w:delText>El medio físico del mundo, Europa y España</w:delText>
              </w:r>
              <w:commentRangeEnd w:id="1178"/>
              <w:r w:rsidR="00A658FA" w:rsidDel="0013038D">
                <w:rPr>
                  <w:rStyle w:val="Refdecomentario"/>
                  <w:rFonts w:ascii="Calibri" w:eastAsia="Calibri" w:hAnsi="Calibri" w:cs="Times New Roman"/>
                  <w:lang w:val="es-MX"/>
                </w:rPr>
                <w:commentReference w:id="1178"/>
              </w:r>
            </w:del>
          </w:p>
        </w:tc>
      </w:tr>
      <w:tr w:rsidR="00E76345" w:rsidRPr="001726C4" w:rsidDel="0013038D" w14:paraId="4B6D5CE1" w14:textId="77777777" w:rsidTr="008C38A3">
        <w:trPr>
          <w:del w:id="1179" w:author="Dayrtman Fajardo Vásquez" w:date="2015-11-12T17:02:00Z"/>
        </w:trPr>
        <w:tc>
          <w:tcPr>
            <w:tcW w:w="2518" w:type="dxa"/>
          </w:tcPr>
          <w:p w14:paraId="0FAB4AFC" w14:textId="77777777" w:rsidR="00E76345" w:rsidRPr="001726C4" w:rsidDel="0013038D" w:rsidRDefault="00E76345" w:rsidP="008C38A3">
            <w:pPr>
              <w:spacing w:before="2" w:after="2"/>
              <w:rPr>
                <w:del w:id="1180" w:author="Dayrtman Fajardo Vásquez" w:date="2015-11-12T17:02:00Z"/>
                <w:rFonts w:ascii="Times New Roman" w:hAnsi="Times New Roman" w:cs="Times New Roman"/>
                <w:color w:val="000000" w:themeColor="text1"/>
              </w:rPr>
            </w:pPr>
            <w:del w:id="1181" w:author="Dayrtman Fajardo Vásquez" w:date="2015-11-12T17:02:00Z">
              <w:r w:rsidRPr="001726C4" w:rsidDel="0013038D">
                <w:rPr>
                  <w:rFonts w:ascii="Times New Roman" w:hAnsi="Times New Roman" w:cs="Times New Roman"/>
                  <w:b/>
                  <w:color w:val="000000" w:themeColor="text1"/>
                  <w:sz w:val="18"/>
                  <w:szCs w:val="18"/>
                </w:rPr>
                <w:delText>Cambio (descripción o capturas de pantallas)</w:delText>
              </w:r>
            </w:del>
          </w:p>
        </w:tc>
        <w:tc>
          <w:tcPr>
            <w:tcW w:w="6536" w:type="dxa"/>
          </w:tcPr>
          <w:p w14:paraId="3968678F" w14:textId="77777777" w:rsidR="00E76345" w:rsidRPr="001726C4" w:rsidDel="0013038D" w:rsidRDefault="00E76345" w:rsidP="008C38A3">
            <w:pPr>
              <w:shd w:val="clear" w:color="auto" w:fill="FFFFFF"/>
              <w:spacing w:before="2" w:after="2"/>
              <w:jc w:val="both"/>
              <w:rPr>
                <w:del w:id="1182" w:author="Dayrtman Fajardo Vásquez" w:date="2015-11-12T17:02:00Z"/>
                <w:rFonts w:ascii="Times New Roman" w:eastAsia="Times New Roman" w:hAnsi="Times New Roman" w:cs="Times New Roman"/>
                <w:color w:val="000000" w:themeColor="text1"/>
                <w:lang w:val="es-CO" w:eastAsia="es-CO"/>
              </w:rPr>
            </w:pPr>
            <w:del w:id="1183" w:author="Dayrtman Fajardo Vásquez" w:date="2015-11-12T17:02:00Z">
              <w:r w:rsidRPr="001726C4" w:rsidDel="0013038D">
                <w:rPr>
                  <w:rFonts w:ascii="Times New Roman" w:eastAsia="Times New Roman" w:hAnsi="Times New Roman" w:cs="Times New Roman"/>
                  <w:color w:val="000000" w:themeColor="text1"/>
                  <w:lang w:val="es-CO" w:eastAsia="es-CO"/>
                </w:rPr>
                <w:delText>El relieve de Europa se estructura en torno a la </w:delText>
              </w:r>
              <w:r w:rsidRPr="001726C4" w:rsidDel="0013038D">
                <w:rPr>
                  <w:rFonts w:ascii="Times New Roman" w:eastAsia="Times New Roman" w:hAnsi="Times New Roman" w:cs="Times New Roman"/>
                  <w:b/>
                  <w:bCs/>
                  <w:color w:val="000000" w:themeColor="text1"/>
                  <w:lang w:val="es-CO" w:eastAsia="es-CO"/>
                </w:rPr>
                <w:delText>Gran Llanura Europea</w:delText>
              </w:r>
              <w:r w:rsidRPr="001726C4" w:rsidDel="0013038D">
                <w:rPr>
                  <w:rFonts w:ascii="Times New Roman" w:eastAsia="Times New Roman" w:hAnsi="Times New Roman" w:cs="Times New Roman"/>
                  <w:color w:val="000000" w:themeColor="text1"/>
                  <w:lang w:val="es-CO" w:eastAsia="es-CO"/>
                </w:rPr>
                <w:delText>, la cual</w:delText>
              </w:r>
            </w:del>
            <w:ins w:id="1184" w:author="EUGENIA ARCE LONDONO" w:date="2015-04-29T09:25:00Z">
              <w:del w:id="1185" w:author="Dayrtman Fajardo Vásquez" w:date="2015-11-12T17:02:00Z">
                <w:r w:rsidDel="0013038D">
                  <w:rPr>
                    <w:rFonts w:ascii="Times New Roman" w:eastAsia="Times New Roman" w:hAnsi="Times New Roman" w:cs="Times New Roman"/>
                    <w:color w:val="000000" w:themeColor="text1"/>
                    <w:lang w:val="es-CO" w:eastAsia="es-CO"/>
                  </w:rPr>
                  <w:delText>que</w:delText>
                </w:r>
              </w:del>
            </w:ins>
            <w:del w:id="1186" w:author="Dayrtman Fajardo Vásquez" w:date="2015-11-12T17:02:00Z">
              <w:r w:rsidRPr="001726C4" w:rsidDel="0013038D">
                <w:rPr>
                  <w:rFonts w:ascii="Times New Roman" w:eastAsia="Times New Roman" w:hAnsi="Times New Roman" w:cs="Times New Roman"/>
                  <w:color w:val="000000" w:themeColor="text1"/>
                  <w:lang w:val="es-CO" w:eastAsia="es-CO"/>
                </w:rPr>
                <w:delText xml:space="preserve"> ocupa </w:delText>
              </w:r>
            </w:del>
            <w:ins w:id="1187" w:author="TOSHIBA" w:date="2015-10-29T16:20:00Z">
              <w:del w:id="1188" w:author="Dayrtman Fajardo Vásquez" w:date="2015-11-12T17:02:00Z">
                <w:r w:rsidR="00A658FA" w:rsidDel="0013038D">
                  <w:rPr>
                    <w:rFonts w:ascii="Times New Roman" w:eastAsia="Times New Roman" w:hAnsi="Times New Roman" w:cs="Times New Roman"/>
                    <w:color w:val="000000" w:themeColor="text1"/>
                    <w:lang w:val="es-CO" w:eastAsia="es-CO"/>
                  </w:rPr>
                  <w:delText xml:space="preserve">las </w:delText>
                </w:r>
              </w:del>
            </w:ins>
            <w:del w:id="1189" w:author="Dayrtman Fajardo Vásquez" w:date="2015-11-12T17:02:00Z">
              <w:r w:rsidRPr="001726C4" w:rsidDel="0013038D">
                <w:rPr>
                  <w:rFonts w:ascii="Times New Roman" w:eastAsia="Times New Roman" w:hAnsi="Times New Roman" w:cs="Times New Roman"/>
                  <w:color w:val="000000" w:themeColor="text1"/>
                  <w:lang w:val="es-CO" w:eastAsia="es-CO"/>
                </w:rPr>
                <w:delText xml:space="preserve">dos terceras partes del continente y se extiende entre las estribaciones de los Urales y el océano Atlántico. </w:delText>
              </w:r>
            </w:del>
          </w:p>
          <w:p w14:paraId="7559B3C2" w14:textId="77777777" w:rsidR="00E76345" w:rsidRPr="001726C4" w:rsidDel="0013038D" w:rsidRDefault="00E76345" w:rsidP="008C38A3">
            <w:pPr>
              <w:shd w:val="clear" w:color="auto" w:fill="FFFFFF"/>
              <w:spacing w:before="2" w:after="2"/>
              <w:jc w:val="both"/>
              <w:rPr>
                <w:del w:id="1190" w:author="Dayrtman Fajardo Vásquez" w:date="2015-11-12T17:02:00Z"/>
                <w:rFonts w:ascii="Times New Roman" w:eastAsia="Times New Roman" w:hAnsi="Times New Roman" w:cs="Times New Roman"/>
                <w:color w:val="000000" w:themeColor="text1"/>
                <w:lang w:val="es-CO" w:eastAsia="es-CO"/>
              </w:rPr>
            </w:pPr>
          </w:p>
          <w:p w14:paraId="0D521F60" w14:textId="77777777" w:rsidR="00E76345" w:rsidRPr="001726C4" w:rsidDel="0013038D" w:rsidRDefault="00E76345" w:rsidP="008C38A3">
            <w:pPr>
              <w:shd w:val="clear" w:color="auto" w:fill="FFFFFF"/>
              <w:spacing w:before="2" w:after="2"/>
              <w:jc w:val="both"/>
              <w:rPr>
                <w:del w:id="1191" w:author="Dayrtman Fajardo Vásquez" w:date="2015-11-12T17:02:00Z"/>
                <w:rFonts w:ascii="Times New Roman" w:eastAsia="Times New Roman" w:hAnsi="Times New Roman" w:cs="Times New Roman"/>
                <w:color w:val="000000" w:themeColor="text1"/>
                <w:lang w:val="es-CO" w:eastAsia="es-CO"/>
              </w:rPr>
            </w:pPr>
            <w:del w:id="1192" w:author="Dayrtman Fajardo Vásquez" w:date="2015-11-12T17:02:00Z">
              <w:r w:rsidRPr="001726C4" w:rsidDel="0013038D">
                <w:rPr>
                  <w:rFonts w:ascii="Times New Roman" w:eastAsia="Times New Roman" w:hAnsi="Times New Roman" w:cs="Times New Roman"/>
                  <w:color w:val="000000" w:themeColor="text1"/>
                  <w:lang w:val="es-CO" w:eastAsia="es-CO"/>
                </w:rPr>
                <w:delText>El resto del territorio Europeo</w:delText>
              </w:r>
            </w:del>
            <w:ins w:id="1193" w:author="EUGENIA ARCE LONDONO" w:date="2015-04-29T09:25:00Z">
              <w:del w:id="1194" w:author="Dayrtman Fajardo Vásquez" w:date="2015-11-12T17:02:00Z">
                <w:r w:rsidDel="0013038D">
                  <w:rPr>
                    <w:rFonts w:ascii="Times New Roman" w:eastAsia="Times New Roman" w:hAnsi="Times New Roman" w:cs="Times New Roman"/>
                    <w:color w:val="000000" w:themeColor="text1"/>
                    <w:lang w:val="es-CO" w:eastAsia="es-CO"/>
                  </w:rPr>
                  <w:delText>e</w:delText>
                </w:r>
                <w:r w:rsidRPr="001726C4" w:rsidDel="0013038D">
                  <w:rPr>
                    <w:rFonts w:ascii="Times New Roman" w:eastAsia="Times New Roman" w:hAnsi="Times New Roman" w:cs="Times New Roman"/>
                    <w:color w:val="000000" w:themeColor="text1"/>
                    <w:lang w:val="es-CO" w:eastAsia="es-CO"/>
                  </w:rPr>
                  <w:delText>uropeo</w:delText>
                </w:r>
              </w:del>
            </w:ins>
            <w:del w:id="1195" w:author="Dayrtman Fajardo Vásquez" w:date="2015-11-12T17:02:00Z">
              <w:r w:rsidRPr="001726C4" w:rsidDel="0013038D">
                <w:rPr>
                  <w:rFonts w:ascii="Times New Roman" w:eastAsia="Times New Roman" w:hAnsi="Times New Roman" w:cs="Times New Roman"/>
                  <w:color w:val="000000" w:themeColor="text1"/>
                  <w:lang w:val="es-CO" w:eastAsia="es-CO"/>
                </w:rPr>
                <w:delText xml:space="preserve"> está compuesto por: </w:delText>
              </w:r>
            </w:del>
          </w:p>
          <w:p w14:paraId="228A7022" w14:textId="77777777" w:rsidR="00E76345" w:rsidRPr="001726C4" w:rsidDel="0013038D" w:rsidRDefault="00E76345" w:rsidP="008C38A3">
            <w:pPr>
              <w:shd w:val="clear" w:color="auto" w:fill="FFFFFF"/>
              <w:spacing w:before="2" w:after="2"/>
              <w:jc w:val="both"/>
              <w:rPr>
                <w:del w:id="1196" w:author="Dayrtman Fajardo Vásquez" w:date="2015-11-12T17:02:00Z"/>
                <w:rFonts w:ascii="Times New Roman" w:eastAsia="Times New Roman" w:hAnsi="Times New Roman" w:cs="Times New Roman"/>
                <w:color w:val="000000" w:themeColor="text1"/>
                <w:lang w:val="es-CO" w:eastAsia="es-CO"/>
              </w:rPr>
            </w:pPr>
          </w:p>
          <w:p w14:paraId="33FC7C0E" w14:textId="77777777" w:rsidR="00E76345" w:rsidRPr="001726C4" w:rsidDel="0013038D" w:rsidRDefault="00E76345" w:rsidP="008C38A3">
            <w:pPr>
              <w:shd w:val="clear" w:color="auto" w:fill="FFFFFF"/>
              <w:spacing w:before="2" w:after="2"/>
              <w:jc w:val="both"/>
              <w:rPr>
                <w:del w:id="1197" w:author="Dayrtman Fajardo Vásquez" w:date="2015-11-12T17:02:00Z"/>
                <w:rFonts w:ascii="Times New Roman" w:eastAsia="Times New Roman" w:hAnsi="Times New Roman" w:cs="Times New Roman"/>
                <w:color w:val="000000" w:themeColor="text1"/>
                <w:lang w:val="es-CO" w:eastAsia="es-CO"/>
              </w:rPr>
            </w:pPr>
            <w:del w:id="1198"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Macizos viejos</w:delText>
              </w:r>
              <w:r w:rsidRPr="001726C4" w:rsidDel="0013038D">
                <w:rPr>
                  <w:rFonts w:ascii="Times New Roman" w:eastAsia="Times New Roman" w:hAnsi="Times New Roman" w:cs="Times New Roman"/>
                  <w:color w:val="000000" w:themeColor="text1"/>
                  <w:lang w:val="es-CO" w:eastAsia="es-CO"/>
                </w:rPr>
                <w:delText>: Alpes Escandinavos, macizo Central y Urales.</w:delText>
              </w:r>
            </w:del>
          </w:p>
          <w:p w14:paraId="782FE54C" w14:textId="77777777" w:rsidR="00E76345" w:rsidRPr="001726C4" w:rsidDel="0013038D" w:rsidRDefault="00E76345" w:rsidP="008C38A3">
            <w:pPr>
              <w:shd w:val="clear" w:color="auto" w:fill="FFFFFF"/>
              <w:spacing w:before="2" w:after="2"/>
              <w:jc w:val="both"/>
              <w:rPr>
                <w:del w:id="1199" w:author="Dayrtman Fajardo Vásquez" w:date="2015-11-12T17:02:00Z"/>
                <w:rFonts w:ascii="Times New Roman" w:eastAsia="Times New Roman" w:hAnsi="Times New Roman" w:cs="Times New Roman"/>
                <w:color w:val="000000" w:themeColor="text1"/>
                <w:lang w:val="es-CO" w:eastAsia="es-CO"/>
              </w:rPr>
            </w:pPr>
            <w:del w:id="1200"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Cordilleras jóvenes</w:delText>
              </w:r>
              <w:r w:rsidRPr="001726C4" w:rsidDel="0013038D">
                <w:rPr>
                  <w:rFonts w:ascii="Times New Roman" w:eastAsia="Times New Roman" w:hAnsi="Times New Roman" w:cs="Times New Roman"/>
                  <w:color w:val="000000" w:themeColor="text1"/>
                  <w:lang w:val="es-CO" w:eastAsia="es-CO"/>
                </w:rPr>
                <w:delText>: Alpes, Alpes Dináricos, Apeninos, Balcanes, Cárpatos, Pirineos y Cáucaso.</w:delText>
              </w:r>
            </w:del>
          </w:p>
          <w:p w14:paraId="607C87FF" w14:textId="77777777" w:rsidR="00E76345" w:rsidRPr="001726C4" w:rsidDel="0013038D" w:rsidRDefault="00E76345" w:rsidP="008C38A3">
            <w:pPr>
              <w:shd w:val="clear" w:color="auto" w:fill="FFFFFF"/>
              <w:spacing w:before="2" w:after="2"/>
              <w:jc w:val="both"/>
              <w:rPr>
                <w:del w:id="1201" w:author="Dayrtman Fajardo Vásquez" w:date="2015-11-12T17:02:00Z"/>
                <w:rFonts w:ascii="Times New Roman" w:eastAsia="Times New Roman" w:hAnsi="Times New Roman" w:cs="Times New Roman"/>
                <w:color w:val="000000" w:themeColor="text1"/>
                <w:lang w:val="es-CO" w:eastAsia="es-CO"/>
              </w:rPr>
            </w:pPr>
          </w:p>
          <w:p w14:paraId="247A375A" w14:textId="77777777" w:rsidR="00E76345" w:rsidRPr="001726C4" w:rsidDel="0013038D" w:rsidRDefault="00E76345" w:rsidP="008C38A3">
            <w:pPr>
              <w:shd w:val="clear" w:color="auto" w:fill="FFFFFF"/>
              <w:spacing w:before="2" w:after="2"/>
              <w:jc w:val="both"/>
              <w:rPr>
                <w:del w:id="1202" w:author="Dayrtman Fajardo Vásquez" w:date="2015-11-12T17:02:00Z"/>
                <w:rFonts w:ascii="Times New Roman" w:eastAsia="Times New Roman" w:hAnsi="Times New Roman" w:cs="Times New Roman"/>
                <w:color w:val="000000" w:themeColor="text1"/>
                <w:lang w:val="es-CO" w:eastAsia="es-CO"/>
              </w:rPr>
            </w:pPr>
            <w:del w:id="1203" w:author="Dayrtman Fajardo Vásquez" w:date="2015-11-12T17:02:00Z">
              <w:r w:rsidRPr="001726C4" w:rsidDel="0013038D">
                <w:rPr>
                  <w:rFonts w:ascii="Times New Roman" w:eastAsia="Times New Roman" w:hAnsi="Times New Roman" w:cs="Times New Roman"/>
                  <w:color w:val="000000" w:themeColor="text1"/>
                  <w:lang w:val="es-CO" w:eastAsia="es-CO"/>
                </w:rPr>
                <w:delText>El </w:delText>
              </w:r>
              <w:r w:rsidRPr="001726C4" w:rsidDel="0013038D">
                <w:rPr>
                  <w:rFonts w:ascii="Times New Roman" w:eastAsia="Times New Roman" w:hAnsi="Times New Roman" w:cs="Times New Roman"/>
                  <w:b/>
                  <w:bCs/>
                  <w:color w:val="000000" w:themeColor="text1"/>
                  <w:lang w:val="es-CO" w:eastAsia="es-CO"/>
                </w:rPr>
                <w:delText>litoral europeo </w:delText>
              </w:r>
              <w:r w:rsidRPr="001726C4" w:rsidDel="0013038D">
                <w:rPr>
                  <w:rFonts w:ascii="Times New Roman" w:eastAsia="Times New Roman" w:hAnsi="Times New Roman" w:cs="Times New Roman"/>
                  <w:color w:val="000000" w:themeColor="text1"/>
                  <w:lang w:val="es-CO" w:eastAsia="es-CO"/>
                </w:rPr>
                <w:delText>está bañado por las aguas de</w:delText>
              </w:r>
            </w:del>
            <w:ins w:id="1204" w:author="EUGENIA ARCE LONDONO" w:date="2015-04-29T09:25:00Z">
              <w:del w:id="1205" w:author="Dayrtman Fajardo Vásquez" w:date="2015-11-12T17:02:00Z">
                <w:r w:rsidDel="0013038D">
                  <w:rPr>
                    <w:rFonts w:ascii="Times New Roman" w:eastAsia="Times New Roman" w:hAnsi="Times New Roman" w:cs="Times New Roman"/>
                    <w:color w:val="000000" w:themeColor="text1"/>
                    <w:lang w:val="es-CO" w:eastAsia="es-CO"/>
                  </w:rPr>
                  <w:delText xml:space="preserve"> los siguientes mares y océanos</w:delText>
                </w:r>
              </w:del>
            </w:ins>
            <w:del w:id="1206" w:author="Dayrtman Fajardo Vásquez" w:date="2015-11-12T17:02:00Z">
              <w:r w:rsidRPr="001726C4" w:rsidDel="0013038D">
                <w:rPr>
                  <w:rFonts w:ascii="Times New Roman" w:eastAsia="Times New Roman" w:hAnsi="Times New Roman" w:cs="Times New Roman"/>
                  <w:color w:val="000000" w:themeColor="text1"/>
                  <w:lang w:val="es-CO" w:eastAsia="es-CO"/>
                </w:rPr>
                <w:delText>:</w:delText>
              </w:r>
            </w:del>
          </w:p>
          <w:p w14:paraId="7FAA38E1" w14:textId="77777777" w:rsidR="00E76345" w:rsidRPr="001726C4" w:rsidDel="0013038D" w:rsidRDefault="00E76345" w:rsidP="008C38A3">
            <w:pPr>
              <w:shd w:val="clear" w:color="auto" w:fill="FFFFFF"/>
              <w:spacing w:before="2" w:after="2"/>
              <w:jc w:val="both"/>
              <w:rPr>
                <w:del w:id="1207" w:author="Dayrtman Fajardo Vásquez" w:date="2015-11-12T17:02:00Z"/>
                <w:rFonts w:ascii="Times New Roman" w:eastAsia="Times New Roman" w:hAnsi="Times New Roman" w:cs="Times New Roman"/>
                <w:color w:val="000000" w:themeColor="text1"/>
                <w:lang w:val="es-CO" w:eastAsia="es-CO"/>
              </w:rPr>
            </w:pPr>
          </w:p>
          <w:p w14:paraId="405510FD" w14:textId="77777777" w:rsidR="00E76345" w:rsidDel="0013038D" w:rsidRDefault="00E76345" w:rsidP="008C38A3">
            <w:pPr>
              <w:shd w:val="clear" w:color="auto" w:fill="FFFFFF"/>
              <w:spacing w:before="2" w:after="2"/>
              <w:jc w:val="both"/>
              <w:rPr>
                <w:del w:id="1208" w:author="Dayrtman Fajardo Vásquez" w:date="2015-11-12T17:02:00Z"/>
                <w:rFonts w:ascii="Times New Roman" w:eastAsia="Times New Roman" w:hAnsi="Times New Roman" w:cs="Times New Roman"/>
                <w:color w:val="000000" w:themeColor="text1"/>
                <w:lang w:val="es-CO" w:eastAsia="es-CO"/>
              </w:rPr>
            </w:pPr>
            <w:del w:id="1209" w:author="Dayrtman Fajardo Vásquez" w:date="2015-11-12T17:02:00Z">
              <w:r w:rsidRPr="001726C4" w:rsidDel="0013038D">
                <w:rPr>
                  <w:rFonts w:ascii="Times New Roman" w:eastAsia="Times New Roman" w:hAnsi="Times New Roman" w:cs="Times New Roman"/>
                  <w:color w:val="000000" w:themeColor="text1"/>
                  <w:lang w:val="es-CO" w:eastAsia="es-CO"/>
                </w:rPr>
                <w:delText>- Océano Atlántico.</w:delText>
              </w:r>
            </w:del>
          </w:p>
          <w:p w14:paraId="1A79A07D" w14:textId="77777777" w:rsidR="00E76345" w:rsidRPr="001726C4" w:rsidDel="0013038D" w:rsidRDefault="00E76345" w:rsidP="008C38A3">
            <w:pPr>
              <w:shd w:val="clear" w:color="auto" w:fill="FFFFFF"/>
              <w:spacing w:before="2" w:after="2"/>
              <w:jc w:val="both"/>
              <w:rPr>
                <w:ins w:id="1210" w:author="EUGENIA ARCE LONDONO" w:date="2015-04-29T09:25:00Z"/>
                <w:del w:id="1211" w:author="Dayrtman Fajardo Vásquez" w:date="2015-11-12T17:02:00Z"/>
                <w:rFonts w:ascii="Times New Roman" w:eastAsia="Times New Roman" w:hAnsi="Times New Roman" w:cs="Times New Roman"/>
                <w:color w:val="000000" w:themeColor="text1"/>
                <w:lang w:val="es-CO" w:eastAsia="es-CO"/>
              </w:rPr>
            </w:pPr>
            <w:ins w:id="1212" w:author="EUGENIA ARCE LONDONO" w:date="2015-04-29T09:25:00Z">
              <w:del w:id="1213" w:author="Dayrtman Fajardo Vásquez" w:date="2015-11-12T17:02:00Z">
                <w:r w:rsidDel="0013038D">
                  <w:rPr>
                    <w:rFonts w:ascii="Times New Roman" w:eastAsia="Times New Roman" w:hAnsi="Times New Roman" w:cs="Times New Roman"/>
                    <w:color w:val="000000" w:themeColor="text1"/>
                    <w:lang w:val="es-CO" w:eastAsia="es-CO"/>
                  </w:rPr>
                  <w:delText>- Océano Glacial Ártico.</w:delText>
                </w:r>
              </w:del>
            </w:ins>
          </w:p>
          <w:p w14:paraId="470EA870" w14:textId="77777777" w:rsidR="00E76345" w:rsidRPr="001726C4" w:rsidDel="0013038D" w:rsidRDefault="00E76345" w:rsidP="008C38A3">
            <w:pPr>
              <w:shd w:val="clear" w:color="auto" w:fill="FFFFFF"/>
              <w:spacing w:before="2" w:after="2"/>
              <w:jc w:val="both"/>
              <w:rPr>
                <w:del w:id="1214" w:author="Dayrtman Fajardo Vásquez" w:date="2015-11-12T17:02:00Z"/>
                <w:rFonts w:ascii="Times New Roman" w:eastAsia="Times New Roman" w:hAnsi="Times New Roman" w:cs="Times New Roman"/>
                <w:color w:val="000000" w:themeColor="text1"/>
                <w:lang w:val="es-CO" w:eastAsia="es-CO"/>
              </w:rPr>
            </w:pPr>
            <w:del w:id="1215" w:author="Dayrtman Fajardo Vásquez" w:date="2015-11-12T17:02:00Z">
              <w:r w:rsidRPr="001726C4" w:rsidDel="0013038D">
                <w:rPr>
                  <w:rFonts w:ascii="Times New Roman" w:eastAsia="Times New Roman" w:hAnsi="Times New Roman" w:cs="Times New Roman"/>
                  <w:color w:val="000000" w:themeColor="text1"/>
                  <w:lang w:val="es-CO" w:eastAsia="es-CO"/>
                </w:rPr>
                <w:delText>- Mar Mediterráneo.</w:delText>
              </w:r>
            </w:del>
          </w:p>
          <w:p w14:paraId="1860A00A" w14:textId="77777777" w:rsidR="00E76345" w:rsidRPr="001726C4" w:rsidDel="0013038D" w:rsidRDefault="00E76345" w:rsidP="008C38A3">
            <w:pPr>
              <w:shd w:val="clear" w:color="auto" w:fill="FFFFFF"/>
              <w:spacing w:before="2" w:after="2"/>
              <w:jc w:val="both"/>
              <w:rPr>
                <w:del w:id="1216" w:author="Dayrtman Fajardo Vásquez" w:date="2015-11-12T17:02:00Z"/>
                <w:rFonts w:ascii="Times New Roman" w:eastAsia="Times New Roman" w:hAnsi="Times New Roman" w:cs="Times New Roman"/>
                <w:color w:val="000000" w:themeColor="text1"/>
                <w:lang w:val="es-CO" w:eastAsia="es-CO"/>
              </w:rPr>
            </w:pPr>
            <w:del w:id="1217" w:author="Dayrtman Fajardo Vásquez" w:date="2015-11-12T17:02:00Z">
              <w:r w:rsidRPr="001726C4" w:rsidDel="0013038D">
                <w:rPr>
                  <w:rFonts w:ascii="Times New Roman" w:eastAsia="Times New Roman" w:hAnsi="Times New Roman" w:cs="Times New Roman"/>
                  <w:color w:val="000000" w:themeColor="text1"/>
                  <w:lang w:val="es-CO" w:eastAsia="es-CO"/>
                </w:rPr>
                <w:delText>- Mar del Norte.</w:delText>
              </w:r>
            </w:del>
          </w:p>
          <w:p w14:paraId="4DE860D2" w14:textId="77777777" w:rsidR="00E76345" w:rsidRPr="001726C4" w:rsidDel="0013038D" w:rsidRDefault="00E76345" w:rsidP="008C38A3">
            <w:pPr>
              <w:shd w:val="clear" w:color="auto" w:fill="FFFFFF"/>
              <w:spacing w:before="2" w:after="2"/>
              <w:jc w:val="both"/>
              <w:rPr>
                <w:del w:id="1218" w:author="Dayrtman Fajardo Vásquez" w:date="2015-11-12T17:02:00Z"/>
                <w:rFonts w:ascii="Times New Roman" w:eastAsia="Times New Roman" w:hAnsi="Times New Roman" w:cs="Times New Roman"/>
                <w:color w:val="000000" w:themeColor="text1"/>
                <w:lang w:val="es-CO" w:eastAsia="es-CO"/>
              </w:rPr>
            </w:pPr>
            <w:del w:id="1219" w:author="Dayrtman Fajardo Vásquez" w:date="2015-11-12T17:02:00Z">
              <w:r w:rsidRPr="001726C4" w:rsidDel="0013038D">
                <w:rPr>
                  <w:rFonts w:ascii="Times New Roman" w:eastAsia="Times New Roman" w:hAnsi="Times New Roman" w:cs="Times New Roman"/>
                  <w:color w:val="000000" w:themeColor="text1"/>
                  <w:lang w:val="es-CO" w:eastAsia="es-CO"/>
                </w:rPr>
                <w:delText>- Mar Báltico.</w:delText>
              </w:r>
            </w:del>
          </w:p>
          <w:p w14:paraId="66D7332D" w14:textId="77777777" w:rsidR="00E76345" w:rsidRPr="001726C4" w:rsidDel="0013038D" w:rsidRDefault="00E76345" w:rsidP="008C38A3">
            <w:pPr>
              <w:shd w:val="clear" w:color="auto" w:fill="FFFFFF"/>
              <w:spacing w:before="2" w:after="2"/>
              <w:jc w:val="both"/>
              <w:rPr>
                <w:del w:id="1220" w:author="Dayrtman Fajardo Vásquez" w:date="2015-11-12T17:02:00Z"/>
                <w:rFonts w:ascii="Times New Roman" w:eastAsia="Times New Roman" w:hAnsi="Times New Roman" w:cs="Times New Roman"/>
                <w:color w:val="000000" w:themeColor="text1"/>
                <w:lang w:val="es-CO" w:eastAsia="es-CO"/>
              </w:rPr>
            </w:pPr>
            <w:del w:id="1221" w:author="Dayrtman Fajardo Vásquez" w:date="2015-11-12T17:02:00Z">
              <w:r w:rsidRPr="001726C4" w:rsidDel="0013038D">
                <w:rPr>
                  <w:rFonts w:ascii="Times New Roman" w:eastAsia="Times New Roman" w:hAnsi="Times New Roman" w:cs="Times New Roman"/>
                  <w:color w:val="000000" w:themeColor="text1"/>
                  <w:lang w:val="es-CO" w:eastAsia="es-CO"/>
                </w:rPr>
                <w:delText>- Mar Negro.</w:delText>
              </w:r>
            </w:del>
          </w:p>
          <w:p w14:paraId="68D32BD9" w14:textId="77777777" w:rsidR="00E76345" w:rsidRPr="001726C4" w:rsidDel="0013038D" w:rsidRDefault="00E76345" w:rsidP="008C38A3">
            <w:pPr>
              <w:shd w:val="clear" w:color="auto" w:fill="FFFFFF"/>
              <w:spacing w:before="2" w:after="2"/>
              <w:jc w:val="both"/>
              <w:rPr>
                <w:del w:id="1222" w:author="Dayrtman Fajardo Vásquez" w:date="2015-11-12T17:02:00Z"/>
                <w:rFonts w:ascii="Times New Roman" w:eastAsia="Times New Roman" w:hAnsi="Times New Roman" w:cs="Times New Roman"/>
                <w:color w:val="000000" w:themeColor="text1"/>
                <w:lang w:val="es-CO" w:eastAsia="es-CO"/>
              </w:rPr>
            </w:pPr>
          </w:p>
          <w:p w14:paraId="08461042" w14:textId="77777777" w:rsidR="00E76345" w:rsidRPr="001726C4" w:rsidDel="0013038D" w:rsidRDefault="00E76345" w:rsidP="008C38A3">
            <w:pPr>
              <w:shd w:val="clear" w:color="auto" w:fill="FFFFFF"/>
              <w:spacing w:before="2" w:after="2"/>
              <w:jc w:val="both"/>
              <w:rPr>
                <w:del w:id="1223" w:author="Dayrtman Fajardo Vásquez" w:date="2015-11-12T17:02:00Z"/>
                <w:rFonts w:ascii="Times New Roman" w:eastAsia="Times New Roman" w:hAnsi="Times New Roman" w:cs="Times New Roman"/>
                <w:color w:val="000000" w:themeColor="text1"/>
                <w:lang w:val="es-CO" w:eastAsia="es-CO"/>
              </w:rPr>
            </w:pPr>
            <w:del w:id="1224" w:author="Dayrtman Fajardo Vásquez" w:date="2015-11-12T17:02:00Z">
              <w:r w:rsidRPr="001726C4" w:rsidDel="0013038D">
                <w:rPr>
                  <w:rFonts w:ascii="Times New Roman" w:eastAsia="Times New Roman" w:hAnsi="Times New Roman" w:cs="Times New Roman"/>
                  <w:color w:val="000000" w:themeColor="text1"/>
                  <w:lang w:val="es-CO" w:eastAsia="es-CO"/>
                </w:rPr>
                <w:delText>Las costas europeas son recortadas, lo que se concreta en la existencia de numerosas penínsulas e islas. Las principales son:</w:delText>
              </w:r>
            </w:del>
          </w:p>
          <w:p w14:paraId="02EA6116" w14:textId="77777777" w:rsidR="00E76345" w:rsidRPr="001726C4" w:rsidDel="0013038D" w:rsidRDefault="00E76345" w:rsidP="008C38A3">
            <w:pPr>
              <w:shd w:val="clear" w:color="auto" w:fill="FFFFFF"/>
              <w:spacing w:before="2" w:after="2"/>
              <w:jc w:val="both"/>
              <w:rPr>
                <w:del w:id="1225" w:author="Dayrtman Fajardo Vásquez" w:date="2015-11-12T17:02:00Z"/>
                <w:rFonts w:ascii="Times New Roman" w:eastAsia="Times New Roman" w:hAnsi="Times New Roman" w:cs="Times New Roman"/>
                <w:color w:val="000000" w:themeColor="text1"/>
                <w:lang w:val="es-CO" w:eastAsia="es-CO"/>
              </w:rPr>
            </w:pPr>
          </w:p>
          <w:p w14:paraId="749B49CD" w14:textId="77777777" w:rsidR="00E76345" w:rsidRPr="001726C4" w:rsidDel="0013038D" w:rsidRDefault="00E76345" w:rsidP="008C38A3">
            <w:pPr>
              <w:shd w:val="clear" w:color="auto" w:fill="FFFFFF"/>
              <w:spacing w:before="2" w:after="2"/>
              <w:jc w:val="both"/>
              <w:rPr>
                <w:del w:id="1226" w:author="Dayrtman Fajardo Vásquez" w:date="2015-11-12T17:02:00Z"/>
                <w:rFonts w:ascii="Times New Roman" w:eastAsia="Times New Roman" w:hAnsi="Times New Roman" w:cs="Times New Roman"/>
                <w:color w:val="000000" w:themeColor="text1"/>
                <w:lang w:val="es-CO" w:eastAsia="es-CO"/>
              </w:rPr>
            </w:pPr>
            <w:del w:id="1227"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Penínsulas</w:delText>
              </w:r>
              <w:r w:rsidRPr="001726C4" w:rsidDel="0013038D">
                <w:rPr>
                  <w:rFonts w:ascii="Times New Roman" w:eastAsia="Times New Roman" w:hAnsi="Times New Roman" w:cs="Times New Roman"/>
                  <w:color w:val="000000" w:themeColor="text1"/>
                  <w:lang w:val="es-CO" w:eastAsia="es-CO"/>
                </w:rPr>
                <w:delText>: Balcánica, Itálica, Ibérica, de Jutlandia y de Escandinavia.</w:delText>
              </w:r>
            </w:del>
          </w:p>
          <w:p w14:paraId="046B4240" w14:textId="77777777" w:rsidR="00E76345" w:rsidRPr="001726C4" w:rsidDel="0013038D" w:rsidRDefault="00E76345" w:rsidP="008C38A3">
            <w:pPr>
              <w:shd w:val="clear" w:color="auto" w:fill="FFFFFF"/>
              <w:spacing w:before="2" w:after="2"/>
              <w:jc w:val="both"/>
              <w:rPr>
                <w:del w:id="1228" w:author="Dayrtman Fajardo Vásquez" w:date="2015-11-12T17:02:00Z"/>
                <w:rFonts w:ascii="Times New Roman" w:eastAsia="Times New Roman" w:hAnsi="Times New Roman" w:cs="Times New Roman"/>
                <w:color w:val="000000" w:themeColor="text1"/>
                <w:lang w:val="es-CO" w:eastAsia="es-CO"/>
              </w:rPr>
            </w:pPr>
            <w:del w:id="1229"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Islas</w:delText>
              </w:r>
              <w:r w:rsidRPr="001726C4" w:rsidDel="0013038D">
                <w:rPr>
                  <w:rFonts w:ascii="Times New Roman" w:eastAsia="Times New Roman" w:hAnsi="Times New Roman" w:cs="Times New Roman"/>
                  <w:color w:val="000000" w:themeColor="text1"/>
                  <w:lang w:val="es-CO" w:eastAsia="es-CO"/>
                </w:rPr>
                <w:delText>: Creta, Córcega, Cerdeña, Sicilia, Mallorca, Gr</w:delText>
              </w:r>
              <w:r w:rsidDel="0013038D">
                <w:rPr>
                  <w:rFonts w:ascii="Times New Roman" w:eastAsia="Times New Roman" w:hAnsi="Times New Roman" w:cs="Times New Roman"/>
                  <w:color w:val="000000" w:themeColor="text1"/>
                  <w:lang w:val="es-CO" w:eastAsia="es-CO"/>
                </w:rPr>
                <w:delText>an Bretaña, Irlanda e Islandia</w:delText>
              </w:r>
              <w:r w:rsidRPr="001726C4" w:rsidDel="0013038D">
                <w:rPr>
                  <w:rFonts w:ascii="Times New Roman" w:eastAsia="Times New Roman" w:hAnsi="Times New Roman" w:cs="Times New Roman"/>
                  <w:color w:val="000000" w:themeColor="text1"/>
                  <w:lang w:val="es-CO" w:eastAsia="es-CO"/>
                </w:rPr>
                <w:delText xml:space="preserve"> (</w:delText>
              </w:r>
            </w:del>
            <w:ins w:id="1230" w:author="EUGENIA ARCE LONDONO" w:date="2015-04-29T09:25:00Z">
              <w:del w:id="1231" w:author="Dayrtman Fajardo Vásquez" w:date="2015-11-12T17:02:00Z">
                <w:r w:rsidDel="0013038D">
                  <w:rPr>
                    <w:rFonts w:ascii="Times New Roman" w:eastAsia="Times New Roman" w:hAnsi="Times New Roman" w:cs="Times New Roman"/>
                    <w:color w:val="000000" w:themeColor="text1"/>
                    <w:lang w:val="es-CO" w:eastAsia="es-CO"/>
                  </w:rPr>
                  <w:delText xml:space="preserve">. Esta última </w:delText>
                </w:r>
              </w:del>
            </w:ins>
            <w:del w:id="1232" w:author="Dayrtman Fajardo Vásquez" w:date="2015-11-12T17:02:00Z">
              <w:r w:rsidRPr="001726C4" w:rsidDel="0013038D">
                <w:rPr>
                  <w:rFonts w:ascii="Times New Roman" w:eastAsia="Times New Roman" w:hAnsi="Times New Roman" w:cs="Times New Roman"/>
                  <w:color w:val="000000" w:themeColor="text1"/>
                  <w:lang w:val="es-CO" w:eastAsia="es-CO"/>
                </w:rPr>
                <w:delText>en realidad no forma parte de la pla</w:delText>
              </w:r>
              <w:r w:rsidDel="0013038D">
                <w:rPr>
                  <w:rFonts w:ascii="Times New Roman" w:eastAsia="Times New Roman" w:hAnsi="Times New Roman" w:cs="Times New Roman"/>
                  <w:color w:val="000000" w:themeColor="text1"/>
                  <w:lang w:val="es-CO" w:eastAsia="es-CO"/>
                </w:rPr>
                <w:delText>ca euroasiática</w:delText>
              </w:r>
              <w:r w:rsidRPr="001726C4" w:rsidDel="0013038D">
                <w:rPr>
                  <w:rFonts w:ascii="Times New Roman" w:eastAsia="Times New Roman" w:hAnsi="Times New Roman" w:cs="Times New Roman"/>
                  <w:color w:val="000000" w:themeColor="text1"/>
                  <w:lang w:val="es-CO" w:eastAsia="es-CO"/>
                </w:rPr>
                <w:delText>).</w:delText>
              </w:r>
            </w:del>
            <w:ins w:id="1233" w:author="EUGENIA ARCE LONDONO" w:date="2015-04-29T09:25:00Z">
              <w:del w:id="1234" w:author="Dayrtman Fajardo Vásquez" w:date="2015-11-12T17:02:00Z">
                <w:r w:rsidRPr="001726C4" w:rsidDel="0013038D">
                  <w:rPr>
                    <w:rFonts w:ascii="Times New Roman" w:eastAsia="Times New Roman" w:hAnsi="Times New Roman" w:cs="Times New Roman"/>
                    <w:color w:val="000000" w:themeColor="text1"/>
                    <w:lang w:val="es-CO" w:eastAsia="es-CO"/>
                  </w:rPr>
                  <w:delText>.</w:delText>
                </w:r>
              </w:del>
            </w:ins>
          </w:p>
          <w:p w14:paraId="21D956B6" w14:textId="77777777" w:rsidR="00E76345" w:rsidRPr="001726C4" w:rsidDel="0013038D" w:rsidRDefault="00E76345" w:rsidP="008C38A3">
            <w:pPr>
              <w:shd w:val="clear" w:color="auto" w:fill="FFFFFF"/>
              <w:spacing w:before="2" w:after="2"/>
              <w:jc w:val="both"/>
              <w:rPr>
                <w:del w:id="1235" w:author="Dayrtman Fajardo Vásquez" w:date="2015-11-12T17:02:00Z"/>
                <w:rFonts w:ascii="Times New Roman" w:eastAsia="Times New Roman" w:hAnsi="Times New Roman" w:cs="Times New Roman"/>
                <w:color w:val="000000" w:themeColor="text1"/>
                <w:lang w:val="es-CO" w:eastAsia="es-CO"/>
              </w:rPr>
            </w:pPr>
          </w:p>
          <w:p w14:paraId="29E04635" w14:textId="77777777" w:rsidR="00E76345" w:rsidRPr="001726C4" w:rsidDel="0013038D" w:rsidRDefault="00E76345" w:rsidP="008C38A3">
            <w:pPr>
              <w:shd w:val="clear" w:color="auto" w:fill="FFFFFF"/>
              <w:spacing w:before="2" w:after="2"/>
              <w:jc w:val="both"/>
              <w:rPr>
                <w:del w:id="1236" w:author="Dayrtman Fajardo Vásquez" w:date="2015-11-12T17:02:00Z"/>
                <w:rFonts w:ascii="Times New Roman" w:eastAsia="Times New Roman" w:hAnsi="Times New Roman" w:cs="Times New Roman"/>
                <w:color w:val="000000" w:themeColor="text1"/>
                <w:lang w:val="es-CO" w:eastAsia="es-CO"/>
              </w:rPr>
            </w:pPr>
            <w:del w:id="1237" w:author="Dayrtman Fajardo Vásquez" w:date="2015-11-12T17:02:00Z">
              <w:r w:rsidRPr="001726C4" w:rsidDel="0013038D">
                <w:rPr>
                  <w:rFonts w:ascii="Times New Roman" w:eastAsia="Times New Roman" w:hAnsi="Times New Roman" w:cs="Times New Roman"/>
                  <w:color w:val="000000" w:themeColor="text1"/>
                  <w:lang w:val="es-CO" w:eastAsia="es-CO"/>
                </w:rPr>
                <w:delText>Los ríos europeos se agrupan en diversas vertientes hidrográficas:</w:delText>
              </w:r>
            </w:del>
          </w:p>
          <w:p w14:paraId="1BF21AAD" w14:textId="77777777" w:rsidR="00E76345" w:rsidRPr="001726C4" w:rsidDel="0013038D" w:rsidRDefault="00E76345" w:rsidP="008C38A3">
            <w:pPr>
              <w:shd w:val="clear" w:color="auto" w:fill="FFFFFF"/>
              <w:spacing w:before="2" w:after="2"/>
              <w:jc w:val="both"/>
              <w:rPr>
                <w:del w:id="1238" w:author="Dayrtman Fajardo Vásquez" w:date="2015-11-12T17:02:00Z"/>
                <w:rFonts w:ascii="Times New Roman" w:eastAsia="Times New Roman" w:hAnsi="Times New Roman" w:cs="Times New Roman"/>
                <w:color w:val="000000" w:themeColor="text1"/>
                <w:lang w:val="es-CO" w:eastAsia="es-CO"/>
              </w:rPr>
            </w:pPr>
          </w:p>
          <w:p w14:paraId="31F613E6" w14:textId="77777777" w:rsidR="00E76345" w:rsidRPr="001726C4" w:rsidDel="0013038D" w:rsidRDefault="00E76345" w:rsidP="008C38A3">
            <w:pPr>
              <w:shd w:val="clear" w:color="auto" w:fill="FFFFFF"/>
              <w:spacing w:before="2" w:after="2"/>
              <w:jc w:val="both"/>
              <w:rPr>
                <w:del w:id="1239" w:author="Dayrtman Fajardo Vásquez" w:date="2015-11-12T17:02:00Z"/>
                <w:rFonts w:ascii="Times New Roman" w:eastAsia="Times New Roman" w:hAnsi="Times New Roman" w:cs="Times New Roman"/>
                <w:color w:val="000000" w:themeColor="text1"/>
                <w:lang w:val="es-CO" w:eastAsia="es-CO"/>
              </w:rPr>
            </w:pPr>
            <w:del w:id="1240"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Vertiente ártica</w:delText>
              </w:r>
              <w:r w:rsidRPr="001726C4" w:rsidDel="0013038D">
                <w:rPr>
                  <w:rFonts w:ascii="Times New Roman" w:eastAsia="Times New Roman" w:hAnsi="Times New Roman" w:cs="Times New Roman"/>
                  <w:color w:val="000000" w:themeColor="text1"/>
                  <w:lang w:val="es-CO" w:eastAsia="es-CO"/>
                </w:rPr>
                <w:delText>: Pechora y Dviná Septentrional.</w:delText>
              </w:r>
            </w:del>
          </w:p>
          <w:p w14:paraId="4866291C" w14:textId="77777777" w:rsidR="00E76345" w:rsidRPr="001726C4" w:rsidDel="0013038D" w:rsidRDefault="00E76345" w:rsidP="008C38A3">
            <w:pPr>
              <w:shd w:val="clear" w:color="auto" w:fill="FFFFFF"/>
              <w:spacing w:before="2" w:after="2"/>
              <w:jc w:val="both"/>
              <w:rPr>
                <w:del w:id="1241" w:author="Dayrtman Fajardo Vásquez" w:date="2015-11-12T17:02:00Z"/>
                <w:rFonts w:ascii="Times New Roman" w:eastAsia="Times New Roman" w:hAnsi="Times New Roman" w:cs="Times New Roman"/>
                <w:color w:val="000000" w:themeColor="text1"/>
                <w:lang w:val="es-CO" w:eastAsia="es-CO"/>
              </w:rPr>
            </w:pPr>
            <w:del w:id="1242"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Vertiente atlántica</w:delText>
              </w:r>
              <w:r w:rsidRPr="001726C4" w:rsidDel="0013038D">
                <w:rPr>
                  <w:rFonts w:ascii="Times New Roman" w:eastAsia="Times New Roman" w:hAnsi="Times New Roman" w:cs="Times New Roman"/>
                  <w:color w:val="000000" w:themeColor="text1"/>
                  <w:lang w:val="es-CO" w:eastAsia="es-CO"/>
                </w:rPr>
                <w:delText>: Dviná Occidental, Vístula, Elba, Rin, Sena, Loira, Duero, Tajo, Guadalquivir y Támesis.</w:delText>
              </w:r>
            </w:del>
          </w:p>
          <w:p w14:paraId="1243E6C0" w14:textId="77777777" w:rsidR="00E76345" w:rsidRPr="001726C4" w:rsidDel="0013038D" w:rsidRDefault="00E76345" w:rsidP="008C38A3">
            <w:pPr>
              <w:shd w:val="clear" w:color="auto" w:fill="FFFFFF"/>
              <w:spacing w:before="2" w:after="2"/>
              <w:jc w:val="both"/>
              <w:rPr>
                <w:del w:id="1243" w:author="Dayrtman Fajardo Vásquez" w:date="2015-11-12T17:02:00Z"/>
                <w:rFonts w:ascii="Times New Roman" w:eastAsia="Times New Roman" w:hAnsi="Times New Roman" w:cs="Times New Roman"/>
                <w:color w:val="000000" w:themeColor="text1"/>
                <w:lang w:val="es-CO" w:eastAsia="es-CO"/>
              </w:rPr>
            </w:pPr>
            <w:del w:id="1244"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Vertiente mediterránea</w:delText>
              </w:r>
              <w:r w:rsidRPr="001726C4" w:rsidDel="0013038D">
                <w:rPr>
                  <w:rFonts w:ascii="Times New Roman" w:eastAsia="Times New Roman" w:hAnsi="Times New Roman" w:cs="Times New Roman"/>
                  <w:color w:val="000000" w:themeColor="text1"/>
                  <w:lang w:val="es-CO" w:eastAsia="es-CO"/>
                </w:rPr>
                <w:delText>: Ródano, Ebro, Po y Tíber.</w:delText>
              </w:r>
            </w:del>
          </w:p>
          <w:p w14:paraId="51F8037B" w14:textId="77777777" w:rsidR="00E76345" w:rsidRPr="001726C4" w:rsidDel="0013038D" w:rsidRDefault="00E76345" w:rsidP="008C38A3">
            <w:pPr>
              <w:shd w:val="clear" w:color="auto" w:fill="FFFFFF"/>
              <w:spacing w:before="2" w:after="2"/>
              <w:jc w:val="both"/>
              <w:rPr>
                <w:del w:id="1245" w:author="Dayrtman Fajardo Vásquez" w:date="2015-11-12T17:02:00Z"/>
                <w:rFonts w:ascii="Times New Roman" w:eastAsia="Times New Roman" w:hAnsi="Times New Roman" w:cs="Times New Roman"/>
                <w:color w:val="000000" w:themeColor="text1"/>
                <w:lang w:val="es-CO" w:eastAsia="es-CO"/>
              </w:rPr>
            </w:pPr>
            <w:del w:id="1246"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Vertiente del mar Negro</w:delText>
              </w:r>
              <w:r w:rsidRPr="001726C4" w:rsidDel="0013038D">
                <w:rPr>
                  <w:rFonts w:ascii="Times New Roman" w:eastAsia="Times New Roman" w:hAnsi="Times New Roman" w:cs="Times New Roman"/>
                  <w:color w:val="000000" w:themeColor="text1"/>
                  <w:lang w:val="es-CO" w:eastAsia="es-CO"/>
                </w:rPr>
                <w:delText>: Danubio, Dniéster, Dniéper y Don.</w:delText>
              </w:r>
            </w:del>
          </w:p>
          <w:p w14:paraId="32AA5436" w14:textId="77777777" w:rsidR="00E76345" w:rsidRPr="001726C4" w:rsidDel="0013038D" w:rsidRDefault="00E76345" w:rsidP="008C38A3">
            <w:pPr>
              <w:shd w:val="clear" w:color="auto" w:fill="FFFFFF"/>
              <w:spacing w:before="2" w:after="2"/>
              <w:jc w:val="both"/>
              <w:rPr>
                <w:del w:id="1247" w:author="Dayrtman Fajardo Vásquez" w:date="2015-11-12T17:02:00Z"/>
                <w:rFonts w:ascii="Times New Roman" w:eastAsia="Times New Roman" w:hAnsi="Times New Roman" w:cs="Times New Roman"/>
                <w:color w:val="000000" w:themeColor="text1"/>
                <w:sz w:val="21"/>
                <w:szCs w:val="21"/>
                <w:lang w:val="es-CO" w:eastAsia="es-CO"/>
              </w:rPr>
            </w:pPr>
            <w:del w:id="1248" w:author="Dayrtman Fajardo Vásquez" w:date="2015-11-12T17:02:00Z">
              <w:r w:rsidRPr="001726C4" w:rsidDel="0013038D">
                <w:rPr>
                  <w:rFonts w:ascii="Times New Roman" w:eastAsia="Times New Roman" w:hAnsi="Times New Roman" w:cs="Times New Roman"/>
                  <w:color w:val="000000" w:themeColor="text1"/>
                  <w:lang w:val="es-CO" w:eastAsia="es-CO"/>
                </w:rPr>
                <w:delText>- </w:delText>
              </w:r>
              <w:r w:rsidRPr="001726C4" w:rsidDel="0013038D">
                <w:rPr>
                  <w:rFonts w:ascii="Times New Roman" w:eastAsia="Times New Roman" w:hAnsi="Times New Roman" w:cs="Times New Roman"/>
                  <w:b/>
                  <w:bCs/>
                  <w:color w:val="000000" w:themeColor="text1"/>
                  <w:lang w:val="es-CO" w:eastAsia="es-CO"/>
                </w:rPr>
                <w:delText>Vertiente del mar Caspio</w:delText>
              </w:r>
              <w:r w:rsidRPr="001726C4" w:rsidDel="0013038D">
                <w:rPr>
                  <w:rFonts w:ascii="Times New Roman" w:eastAsia="Times New Roman" w:hAnsi="Times New Roman" w:cs="Times New Roman"/>
                  <w:color w:val="000000" w:themeColor="text1"/>
                  <w:lang w:val="es-CO" w:eastAsia="es-CO"/>
                </w:rPr>
                <w:delText>: Volga.</w:delText>
              </w:r>
            </w:del>
          </w:p>
        </w:tc>
      </w:tr>
      <w:tr w:rsidR="00E76345" w:rsidRPr="001726C4" w:rsidDel="0013038D" w14:paraId="64BC2C60" w14:textId="77777777" w:rsidTr="008C38A3">
        <w:trPr>
          <w:del w:id="1249" w:author="Dayrtman Fajardo Vásquez" w:date="2015-11-12T17:02:00Z"/>
        </w:trPr>
        <w:tc>
          <w:tcPr>
            <w:tcW w:w="2518" w:type="dxa"/>
          </w:tcPr>
          <w:p w14:paraId="3D910598" w14:textId="77777777" w:rsidR="00E76345" w:rsidRPr="001726C4" w:rsidDel="0013038D" w:rsidRDefault="00E76345" w:rsidP="008C38A3">
            <w:pPr>
              <w:spacing w:before="2" w:after="2"/>
              <w:rPr>
                <w:del w:id="1250" w:author="Dayrtman Fajardo Vásquez" w:date="2015-11-12T17:02:00Z"/>
                <w:rFonts w:ascii="Times New Roman" w:hAnsi="Times New Roman" w:cs="Times New Roman"/>
                <w:b/>
                <w:color w:val="000000" w:themeColor="text1"/>
                <w:sz w:val="18"/>
                <w:szCs w:val="18"/>
              </w:rPr>
            </w:pPr>
            <w:del w:id="1251" w:author="Dayrtman Fajardo Vásquez" w:date="2015-11-12T17:02:00Z">
              <w:r w:rsidRPr="001726C4" w:rsidDel="0013038D">
                <w:rPr>
                  <w:rFonts w:ascii="Times New Roman" w:hAnsi="Times New Roman" w:cs="Times New Roman"/>
                  <w:b/>
                  <w:color w:val="000000" w:themeColor="text1"/>
                  <w:sz w:val="18"/>
                  <w:szCs w:val="18"/>
                </w:rPr>
                <w:delText>Título</w:delText>
              </w:r>
            </w:del>
          </w:p>
        </w:tc>
        <w:tc>
          <w:tcPr>
            <w:tcW w:w="6536" w:type="dxa"/>
          </w:tcPr>
          <w:p w14:paraId="7F907A99" w14:textId="77777777" w:rsidR="00E76345" w:rsidRPr="001726C4" w:rsidDel="0013038D" w:rsidRDefault="00E76345" w:rsidP="008C38A3">
            <w:pPr>
              <w:spacing w:before="2" w:after="2"/>
              <w:rPr>
                <w:del w:id="1252" w:author="Dayrtman Fajardo Vásquez" w:date="2015-11-12T17:02:00Z"/>
                <w:rFonts w:ascii="Times New Roman" w:hAnsi="Times New Roman" w:cs="Times New Roman"/>
                <w:color w:val="000000" w:themeColor="text1"/>
              </w:rPr>
            </w:pPr>
            <w:del w:id="1253" w:author="Dayrtman Fajardo Vásquez" w:date="2015-11-12T17:02:00Z">
              <w:r w:rsidRPr="001726C4" w:rsidDel="0013038D">
                <w:rPr>
                  <w:rFonts w:ascii="Times New Roman" w:eastAsia="Times New Roman" w:hAnsi="Times New Roman" w:cs="Times New Roman"/>
                  <w:color w:val="000000" w:themeColor="text1"/>
                  <w:lang w:val="es-CO" w:eastAsia="es-CO"/>
                </w:rPr>
                <w:delText xml:space="preserve">El relieve, </w:delText>
              </w:r>
            </w:del>
            <w:ins w:id="1254" w:author="EUGENIA ARCE LONDONO" w:date="2015-04-29T09:25:00Z">
              <w:del w:id="1255" w:author="Dayrtman Fajardo Vásquez" w:date="2015-11-12T17:02:00Z">
                <w:r w:rsidDel="0013038D">
                  <w:rPr>
                    <w:rFonts w:ascii="Times New Roman" w:eastAsia="Times New Roman" w:hAnsi="Times New Roman" w:cs="Times New Roman"/>
                    <w:color w:val="000000" w:themeColor="text1"/>
                    <w:lang w:val="es-CO" w:eastAsia="es-CO"/>
                  </w:rPr>
                  <w:delText xml:space="preserve">las </w:delText>
                </w:r>
              </w:del>
            </w:ins>
            <w:del w:id="1256" w:author="Dayrtman Fajardo Vásquez" w:date="2015-11-12T17:02:00Z">
              <w:r w:rsidRPr="001726C4" w:rsidDel="0013038D">
                <w:rPr>
                  <w:rFonts w:ascii="Times New Roman" w:eastAsia="Times New Roman" w:hAnsi="Times New Roman" w:cs="Times New Roman"/>
                  <w:color w:val="000000" w:themeColor="text1"/>
                  <w:lang w:val="es-CO" w:eastAsia="es-CO"/>
                </w:rPr>
                <w:delText xml:space="preserve">costas y </w:delText>
              </w:r>
            </w:del>
            <w:ins w:id="1257" w:author="EUGENIA ARCE LONDONO" w:date="2015-04-29T09:25:00Z">
              <w:del w:id="1258" w:author="Dayrtman Fajardo Vásquez" w:date="2015-11-12T17:02:00Z">
                <w:r w:rsidDel="0013038D">
                  <w:rPr>
                    <w:rFonts w:ascii="Times New Roman" w:eastAsia="Times New Roman" w:hAnsi="Times New Roman" w:cs="Times New Roman"/>
                    <w:color w:val="000000" w:themeColor="text1"/>
                    <w:lang w:val="es-CO" w:eastAsia="es-CO"/>
                  </w:rPr>
                  <w:delText xml:space="preserve">las </w:delText>
                </w:r>
              </w:del>
            </w:ins>
            <w:del w:id="1259" w:author="Dayrtman Fajardo Vásquez" w:date="2015-11-12T17:02:00Z">
              <w:r w:rsidRPr="001726C4" w:rsidDel="0013038D">
                <w:rPr>
                  <w:rFonts w:ascii="Times New Roman" w:eastAsia="Times New Roman" w:hAnsi="Times New Roman" w:cs="Times New Roman"/>
                  <w:color w:val="000000" w:themeColor="text1"/>
                  <w:lang w:val="es-CO" w:eastAsia="es-CO"/>
                </w:rPr>
                <w:delText>aguas de Europa</w:delText>
              </w:r>
            </w:del>
          </w:p>
        </w:tc>
      </w:tr>
      <w:tr w:rsidR="00E76345" w:rsidRPr="001726C4" w:rsidDel="0013038D" w14:paraId="08255E03" w14:textId="77777777" w:rsidTr="008C38A3">
        <w:trPr>
          <w:del w:id="1260" w:author="Dayrtman Fajardo Vásquez" w:date="2015-11-12T17:02:00Z"/>
        </w:trPr>
        <w:tc>
          <w:tcPr>
            <w:tcW w:w="2518" w:type="dxa"/>
          </w:tcPr>
          <w:p w14:paraId="21FF5530" w14:textId="77777777" w:rsidR="00E76345" w:rsidRPr="001726C4" w:rsidDel="0013038D" w:rsidRDefault="00E76345" w:rsidP="008C38A3">
            <w:pPr>
              <w:spacing w:before="2" w:after="2"/>
              <w:rPr>
                <w:del w:id="1261" w:author="Dayrtman Fajardo Vásquez" w:date="2015-11-12T17:02:00Z"/>
                <w:rFonts w:ascii="Times New Roman" w:hAnsi="Times New Roman" w:cs="Times New Roman"/>
                <w:b/>
                <w:color w:val="000000" w:themeColor="text1"/>
                <w:sz w:val="18"/>
                <w:szCs w:val="18"/>
              </w:rPr>
            </w:pPr>
            <w:del w:id="1262" w:author="Dayrtman Fajardo Vásquez" w:date="2015-11-12T17:02:00Z">
              <w:r w:rsidRPr="001726C4" w:rsidDel="0013038D">
                <w:rPr>
                  <w:rFonts w:ascii="Times New Roman" w:hAnsi="Times New Roman" w:cs="Times New Roman"/>
                  <w:b/>
                  <w:color w:val="000000" w:themeColor="text1"/>
                  <w:sz w:val="18"/>
                  <w:szCs w:val="18"/>
                </w:rPr>
                <w:delText>Descripción</w:delText>
              </w:r>
            </w:del>
          </w:p>
        </w:tc>
        <w:tc>
          <w:tcPr>
            <w:tcW w:w="6536" w:type="dxa"/>
          </w:tcPr>
          <w:p w14:paraId="5B73E502" w14:textId="77777777" w:rsidR="00E76345" w:rsidRPr="001726C4" w:rsidDel="0013038D" w:rsidRDefault="00E76345" w:rsidP="008C38A3">
            <w:pPr>
              <w:spacing w:before="2" w:after="2"/>
              <w:jc w:val="both"/>
              <w:rPr>
                <w:del w:id="1263" w:author="Dayrtman Fajardo Vásquez" w:date="2015-11-12T17:02:00Z"/>
                <w:rFonts w:ascii="Times New Roman" w:hAnsi="Times New Roman" w:cs="Times New Roman"/>
                <w:color w:val="000000" w:themeColor="text1"/>
              </w:rPr>
            </w:pPr>
            <w:del w:id="1264" w:author="Dayrtman Fajardo Vásquez" w:date="2015-11-12T17:02:00Z">
              <w:r w:rsidRPr="001726C4" w:rsidDel="0013038D">
                <w:rPr>
                  <w:rFonts w:ascii="Times New Roman" w:eastAsia="Times New Roman" w:hAnsi="Times New Roman" w:cs="Times New Roman"/>
                  <w:color w:val="000000" w:themeColor="text1"/>
                  <w:lang w:val="es-CO" w:eastAsia="es-CO"/>
                </w:rPr>
                <w:delText>Interactivo que facilita conocer las principales unidades de relieve de Europa, los mares interiores, las penínsulas e islas más importantes y sus ríos más destacados</w:delText>
              </w:r>
            </w:del>
            <w:ins w:id="1265" w:author="EUGENIA ARCE LONDONO" w:date="2015-04-29T09:25:00Z">
              <w:del w:id="1266" w:author="Dayrtman Fajardo Vásquez" w:date="2015-11-12T17:02:00Z">
                <w:r w:rsidDel="0013038D">
                  <w:rPr>
                    <w:rFonts w:ascii="Times New Roman" w:eastAsia="Times New Roman" w:hAnsi="Times New Roman" w:cs="Times New Roman"/>
                    <w:color w:val="000000" w:themeColor="text1"/>
                    <w:lang w:val="es-CO" w:eastAsia="es-CO"/>
                  </w:rPr>
                  <w:delText>.</w:delText>
                </w:r>
              </w:del>
            </w:ins>
          </w:p>
        </w:tc>
      </w:tr>
    </w:tbl>
    <w:p w14:paraId="1C945C3A" w14:textId="77777777" w:rsidR="00E76345" w:rsidDel="0013038D" w:rsidRDefault="00E76345" w:rsidP="00E76345">
      <w:pPr>
        <w:spacing w:after="0"/>
        <w:rPr>
          <w:del w:id="1267" w:author="Dayrtman Fajardo Vásquez" w:date="2015-11-12T17:04:00Z"/>
          <w:rFonts w:ascii="Times New Roman" w:hAnsi="Times New Roman" w:cs="Times New Roman"/>
          <w:color w:val="000000" w:themeColor="text1"/>
        </w:rPr>
      </w:pPr>
    </w:p>
    <w:p w14:paraId="02A2ED53" w14:textId="77777777" w:rsidR="00E76345" w:rsidRPr="002E6E92" w:rsidRDefault="00E76345" w:rsidP="00E76345">
      <w:pPr>
        <w:spacing w:after="0"/>
        <w:rPr>
          <w:rFonts w:ascii="Times New Roman" w:hAnsi="Times New Roman" w:cs="Times New Roman"/>
          <w:color w:val="FFFFFF" w:themeColor="background1"/>
        </w:rPr>
      </w:pPr>
      <w:del w:id="1268" w:author="Dayrtman Fajardo Vásquez" w:date="2015-11-12T17:04:00Z">
        <w:r w:rsidRPr="002E6E92" w:rsidDel="0013038D">
          <w:rPr>
            <w:rFonts w:ascii="Times New Roman" w:hAnsi="Times New Roman" w:cs="Times New Roman"/>
            <w:color w:val="FFFFFF" w:themeColor="background1"/>
          </w:rPr>
          <w:delText>.</w:delText>
        </w:r>
      </w:del>
    </w:p>
    <w:p w14:paraId="3F772ADF" w14:textId="77777777" w:rsidR="00E76345" w:rsidRPr="002E6E92" w:rsidDel="0013038D" w:rsidRDefault="00E76345">
      <w:pPr>
        <w:spacing w:after="0"/>
        <w:rPr>
          <w:del w:id="1269" w:author="Dayrtman Fajardo Vásquez" w:date="2015-11-12T17:06:00Z"/>
          <w:rFonts w:ascii="Times New Roman" w:hAnsi="Times New Roman" w:cs="Times New Roman"/>
          <w:color w:val="FFFFFF" w:themeColor="background1"/>
        </w:rPr>
      </w:pPr>
      <w:r w:rsidRPr="002E6E92">
        <w:rPr>
          <w:rFonts w:ascii="Times New Roman" w:hAnsi="Times New Roman" w:cs="Times New Roman"/>
          <w:color w:val="FFFFFF" w:themeColor="background1"/>
        </w:rPr>
        <w:t>.</w:t>
      </w:r>
      <w:ins w:id="1270" w:author="Dayrtman Fajardo Vásquez" w:date="2015-11-12T17:06:00Z">
        <w:r w:rsidR="0013038D" w:rsidRPr="002E6E92" w:rsidDel="0013038D">
          <w:rPr>
            <w:rFonts w:ascii="Times New Roman" w:hAnsi="Times New Roman" w:cs="Times New Roman"/>
            <w:color w:val="FFFFFF" w:themeColor="background1"/>
          </w:rPr>
          <w:t xml:space="preserve"> </w:t>
        </w:r>
      </w:ins>
    </w:p>
    <w:tbl>
      <w:tblPr>
        <w:tblStyle w:val="Tablaconcuadrcula"/>
        <w:tblW w:w="0" w:type="auto"/>
        <w:tblLayout w:type="fixed"/>
        <w:tblLook w:val="04A0" w:firstRow="1" w:lastRow="0" w:firstColumn="1" w:lastColumn="0" w:noHBand="0" w:noVBand="1"/>
      </w:tblPr>
      <w:tblGrid>
        <w:gridCol w:w="1242"/>
        <w:gridCol w:w="7812"/>
      </w:tblGrid>
      <w:tr w:rsidR="00E76345" w:rsidRPr="001726C4" w:rsidDel="0013038D" w14:paraId="7C251332" w14:textId="77777777" w:rsidTr="008C38A3">
        <w:trPr>
          <w:del w:id="1271" w:author="Dayrtman Fajardo Vásquez" w:date="2015-11-12T17:05:00Z"/>
        </w:trPr>
        <w:tc>
          <w:tcPr>
            <w:tcW w:w="9054" w:type="dxa"/>
            <w:gridSpan w:val="2"/>
            <w:shd w:val="clear" w:color="auto" w:fill="000000" w:themeFill="text1"/>
          </w:tcPr>
          <w:p w14:paraId="59B47CD0" w14:textId="77777777" w:rsidR="00E76345" w:rsidRPr="001726C4" w:rsidDel="0013038D" w:rsidRDefault="00E76345">
            <w:pPr>
              <w:spacing w:after="0"/>
              <w:rPr>
                <w:del w:id="1272" w:author="Dayrtman Fajardo Vásquez" w:date="2015-11-12T17:05:00Z"/>
                <w:rFonts w:ascii="Times New Roman" w:hAnsi="Times New Roman" w:cs="Times New Roman"/>
                <w:b/>
                <w:color w:val="000000" w:themeColor="text1"/>
              </w:rPr>
              <w:pPrChange w:id="1273" w:author="Dayrtman Fajardo Vásquez" w:date="2015-11-12T17:06:00Z">
                <w:pPr>
                  <w:spacing w:before="2" w:after="2"/>
                  <w:jc w:val="center"/>
                </w:pPr>
              </w:pPrChange>
            </w:pPr>
            <w:del w:id="1274" w:author="Dayrtman Fajardo Vásquez" w:date="2015-11-12T17:05:00Z">
              <w:r w:rsidRPr="0060633F" w:rsidDel="0013038D">
                <w:rPr>
                  <w:rFonts w:ascii="Times New Roman" w:hAnsi="Times New Roman" w:cs="Times New Roman"/>
                  <w:b/>
                  <w:color w:val="FFFFFF" w:themeColor="background1"/>
                </w:rPr>
                <w:delText>Profundiza: recurso ap</w:delText>
              </w:r>
              <w:r w:rsidRPr="000C32EA" w:rsidDel="0013038D">
                <w:rPr>
                  <w:rFonts w:ascii="Times New Roman" w:hAnsi="Times New Roman" w:cs="Times New Roman"/>
                  <w:b/>
                  <w:color w:val="FFFFFF" w:themeColor="background1"/>
                </w:rPr>
                <w:delText>rovechado</w:delText>
              </w:r>
            </w:del>
          </w:p>
        </w:tc>
      </w:tr>
      <w:tr w:rsidR="00E76345" w:rsidRPr="001726C4" w:rsidDel="0013038D" w14:paraId="33914F38" w14:textId="77777777" w:rsidTr="008C38A3">
        <w:trPr>
          <w:del w:id="1275" w:author="Dayrtman Fajardo Vásquez" w:date="2015-11-12T17:05:00Z"/>
        </w:trPr>
        <w:tc>
          <w:tcPr>
            <w:tcW w:w="1242" w:type="dxa"/>
          </w:tcPr>
          <w:p w14:paraId="355E6AFD" w14:textId="77777777" w:rsidR="00E76345" w:rsidRPr="001726C4" w:rsidDel="0013038D" w:rsidRDefault="00E76345">
            <w:pPr>
              <w:spacing w:after="0"/>
              <w:rPr>
                <w:del w:id="1276" w:author="Dayrtman Fajardo Vásquez" w:date="2015-11-12T17:05:00Z"/>
                <w:rFonts w:ascii="Times New Roman" w:hAnsi="Times New Roman" w:cs="Times New Roman"/>
                <w:b/>
                <w:color w:val="000000" w:themeColor="text1"/>
                <w:sz w:val="18"/>
                <w:szCs w:val="18"/>
              </w:rPr>
              <w:pPrChange w:id="1277" w:author="Dayrtman Fajardo Vásquez" w:date="2015-11-12T17:06:00Z">
                <w:pPr>
                  <w:spacing w:before="2" w:after="2"/>
                </w:pPr>
              </w:pPrChange>
            </w:pPr>
            <w:del w:id="1278" w:author="Dayrtman Fajardo Vásquez" w:date="2015-11-12T17:05:00Z">
              <w:r w:rsidRPr="001726C4" w:rsidDel="0013038D">
                <w:rPr>
                  <w:rFonts w:ascii="Times New Roman" w:hAnsi="Times New Roman" w:cs="Times New Roman"/>
                  <w:b/>
                  <w:color w:val="000000" w:themeColor="text1"/>
                  <w:sz w:val="18"/>
                  <w:szCs w:val="18"/>
                </w:rPr>
                <w:delText>Código</w:delText>
              </w:r>
            </w:del>
          </w:p>
        </w:tc>
        <w:tc>
          <w:tcPr>
            <w:tcW w:w="7812" w:type="dxa"/>
          </w:tcPr>
          <w:p w14:paraId="023B2F46" w14:textId="77777777" w:rsidR="00E76345" w:rsidRPr="001726C4" w:rsidDel="0013038D" w:rsidRDefault="00E76345">
            <w:pPr>
              <w:spacing w:after="0"/>
              <w:rPr>
                <w:del w:id="1279" w:author="Dayrtman Fajardo Vásquez" w:date="2015-11-12T17:05:00Z"/>
                <w:rFonts w:ascii="Times New Roman" w:hAnsi="Times New Roman" w:cs="Times New Roman"/>
                <w:b/>
                <w:color w:val="000000" w:themeColor="text1"/>
                <w:sz w:val="18"/>
                <w:szCs w:val="18"/>
              </w:rPr>
              <w:pPrChange w:id="1280" w:author="Dayrtman Fajardo Vásquez" w:date="2015-11-12T17:06:00Z">
                <w:pPr>
                  <w:spacing w:before="2" w:after="2"/>
                </w:pPr>
              </w:pPrChange>
            </w:pPr>
            <w:del w:id="1281" w:author="Dayrtman Fajardo Vásquez" w:date="2015-11-12T17:05:00Z">
              <w:r w:rsidRPr="004A0527" w:rsidDel="0013038D">
                <w:rPr>
                  <w:rFonts w:ascii="Times New Roman" w:hAnsi="Times New Roman" w:cs="Times New Roman"/>
                  <w:color w:val="000000" w:themeColor="text1"/>
                </w:rPr>
                <w:delText>CS_07_07_CO</w:delText>
              </w:r>
              <w:r w:rsidDel="0013038D">
                <w:rPr>
                  <w:rFonts w:ascii="Times New Roman" w:hAnsi="Times New Roman" w:cs="Times New Roman"/>
                  <w:color w:val="000000" w:themeColor="text1"/>
                </w:rPr>
                <w:delText>_REC20</w:delText>
              </w:r>
            </w:del>
          </w:p>
        </w:tc>
      </w:tr>
      <w:tr w:rsidR="00E76345" w:rsidRPr="001726C4" w:rsidDel="0013038D" w14:paraId="22BE960C" w14:textId="77777777" w:rsidTr="008C38A3">
        <w:trPr>
          <w:del w:id="1282" w:author="Dayrtman Fajardo Vásquez" w:date="2015-11-12T17:05:00Z"/>
        </w:trPr>
        <w:tc>
          <w:tcPr>
            <w:tcW w:w="1242" w:type="dxa"/>
          </w:tcPr>
          <w:p w14:paraId="6898F96D" w14:textId="77777777" w:rsidR="00E76345" w:rsidRPr="001726C4" w:rsidDel="0013038D" w:rsidRDefault="00E76345">
            <w:pPr>
              <w:spacing w:after="0"/>
              <w:rPr>
                <w:del w:id="1283" w:author="Dayrtman Fajardo Vásquez" w:date="2015-11-12T17:05:00Z"/>
                <w:rFonts w:ascii="Times New Roman" w:hAnsi="Times New Roman" w:cs="Times New Roman"/>
                <w:color w:val="000000" w:themeColor="text1"/>
              </w:rPr>
              <w:pPrChange w:id="1284" w:author="Dayrtman Fajardo Vásquez" w:date="2015-11-12T17:06:00Z">
                <w:pPr>
                  <w:spacing w:before="2" w:after="2"/>
                </w:pPr>
              </w:pPrChange>
            </w:pPr>
            <w:del w:id="1285" w:author="Dayrtman Fajardo Vásquez" w:date="2015-11-12T17:05:00Z">
              <w:r w:rsidRPr="001726C4" w:rsidDel="0013038D">
                <w:rPr>
                  <w:rFonts w:ascii="Times New Roman" w:hAnsi="Times New Roman" w:cs="Times New Roman"/>
                  <w:b/>
                  <w:color w:val="000000" w:themeColor="text1"/>
                  <w:sz w:val="18"/>
                  <w:szCs w:val="18"/>
                </w:rPr>
                <w:delText>Ubicación en Aula Planeta</w:delText>
              </w:r>
            </w:del>
          </w:p>
        </w:tc>
        <w:tc>
          <w:tcPr>
            <w:tcW w:w="7812" w:type="dxa"/>
          </w:tcPr>
          <w:p w14:paraId="4FA5B286" w14:textId="77777777" w:rsidR="00E76345" w:rsidRPr="001726C4" w:rsidDel="0013038D" w:rsidRDefault="00E76345">
            <w:pPr>
              <w:spacing w:after="0"/>
              <w:rPr>
                <w:del w:id="1286" w:author="Dayrtman Fajardo Vásquez" w:date="2015-11-12T17:05:00Z"/>
                <w:rFonts w:ascii="Times New Roman" w:hAnsi="Times New Roman" w:cs="Times New Roman"/>
                <w:color w:val="000000" w:themeColor="text1"/>
              </w:rPr>
              <w:pPrChange w:id="1287" w:author="Dayrtman Fajardo Vásquez" w:date="2015-11-12T17:06:00Z">
                <w:pPr>
                  <w:spacing w:before="2" w:after="2"/>
                </w:pPr>
              </w:pPrChange>
            </w:pPr>
            <w:del w:id="1288" w:author="Dayrtman Fajardo Vásquez" w:date="2015-11-12T17:05:00Z">
              <w:r w:rsidDel="0013038D">
                <w:rPr>
                  <w:rFonts w:ascii="Times New Roman" w:hAnsi="Times New Roman" w:cs="Times New Roman"/>
                  <w:color w:val="000000" w:themeColor="text1"/>
                </w:rPr>
                <w:delText xml:space="preserve">3º ESO </w:delText>
              </w:r>
              <w:r w:rsidRPr="0060633F" w:rsidDel="0013038D">
                <w:rPr>
                  <w:rFonts w:ascii="Times New Roman" w:hAnsi="Times New Roman" w:cs="Times New Roman"/>
                  <w:color w:val="000000" w:themeColor="text1"/>
                </w:rPr>
                <w:delText>El medio físico del mundo, Europa y España</w:delText>
              </w:r>
            </w:del>
          </w:p>
        </w:tc>
      </w:tr>
      <w:tr w:rsidR="00E76345" w:rsidRPr="001726C4" w:rsidDel="0013038D" w14:paraId="5D3649E3" w14:textId="77777777" w:rsidTr="008C38A3">
        <w:trPr>
          <w:del w:id="1289" w:author="Dayrtman Fajardo Vásquez" w:date="2015-11-12T17:05:00Z"/>
        </w:trPr>
        <w:tc>
          <w:tcPr>
            <w:tcW w:w="1242" w:type="dxa"/>
          </w:tcPr>
          <w:p w14:paraId="048F1C43" w14:textId="77777777" w:rsidR="00E76345" w:rsidRPr="001726C4" w:rsidDel="0013038D" w:rsidRDefault="00E76345">
            <w:pPr>
              <w:spacing w:after="0"/>
              <w:rPr>
                <w:del w:id="1290" w:author="Dayrtman Fajardo Vásquez" w:date="2015-11-12T17:05:00Z"/>
                <w:rFonts w:ascii="Times New Roman" w:hAnsi="Times New Roman" w:cs="Times New Roman"/>
                <w:color w:val="000000" w:themeColor="text1"/>
              </w:rPr>
              <w:pPrChange w:id="1291" w:author="Dayrtman Fajardo Vásquez" w:date="2015-11-12T17:06:00Z">
                <w:pPr>
                  <w:spacing w:before="2" w:after="2"/>
                </w:pPr>
              </w:pPrChange>
            </w:pPr>
            <w:del w:id="1292" w:author="Dayrtman Fajardo Vásquez" w:date="2015-11-12T17:05:00Z">
              <w:r w:rsidRPr="001726C4" w:rsidDel="0013038D">
                <w:rPr>
                  <w:rFonts w:ascii="Times New Roman" w:hAnsi="Times New Roman" w:cs="Times New Roman"/>
                  <w:b/>
                  <w:color w:val="000000" w:themeColor="text1"/>
                  <w:sz w:val="18"/>
                  <w:szCs w:val="18"/>
                </w:rPr>
                <w:delText>Cambio (descripción o capturas de pantallas)</w:delText>
              </w:r>
            </w:del>
          </w:p>
        </w:tc>
        <w:tc>
          <w:tcPr>
            <w:tcW w:w="7812" w:type="dxa"/>
          </w:tcPr>
          <w:p w14:paraId="013BD7E9" w14:textId="77777777" w:rsidR="00E76345" w:rsidRPr="001726C4" w:rsidDel="0013038D" w:rsidRDefault="00E76345">
            <w:pPr>
              <w:spacing w:after="0"/>
              <w:rPr>
                <w:del w:id="1293" w:author="Dayrtman Fajardo Vásquez" w:date="2015-11-12T17:05:00Z"/>
                <w:color w:val="000000" w:themeColor="text1"/>
              </w:rPr>
              <w:pPrChange w:id="1294" w:author="Dayrtman Fajardo Vásquez" w:date="2015-11-12T17:06:00Z">
                <w:pPr>
                  <w:pStyle w:val="cabecera2"/>
                  <w:shd w:val="clear" w:color="auto" w:fill="FFFFFF"/>
                  <w:spacing w:before="2" w:beforeAutospacing="0" w:after="2" w:afterAutospacing="0"/>
                </w:pPr>
              </w:pPrChange>
            </w:pPr>
            <w:del w:id="1295" w:author="Dayrtman Fajardo Vásquez" w:date="2015-11-12T17:05:00Z">
              <w:r w:rsidRPr="001726C4" w:rsidDel="0013038D">
                <w:rPr>
                  <w:rStyle w:val="cursiva"/>
                  <w:i/>
                  <w:iCs/>
                  <w:color w:val="000000" w:themeColor="text1"/>
                </w:rPr>
                <w:delText>¿Dónde está?</w:delText>
              </w:r>
            </w:del>
          </w:p>
          <w:p w14:paraId="6FD6C781" w14:textId="77777777" w:rsidR="00E76345" w:rsidRPr="001726C4" w:rsidDel="0013038D" w:rsidRDefault="00E76345">
            <w:pPr>
              <w:spacing w:after="0"/>
              <w:rPr>
                <w:del w:id="1296" w:author="Dayrtman Fajardo Vásquez" w:date="2015-11-12T17:05:00Z"/>
                <w:color w:val="000000" w:themeColor="text1"/>
              </w:rPr>
              <w:pPrChange w:id="1297" w:author="Dayrtman Fajardo Vásquez" w:date="2015-11-12T17:06:00Z">
                <w:pPr>
                  <w:pStyle w:val="Normal1"/>
                  <w:shd w:val="clear" w:color="auto" w:fill="FFFFFF"/>
                  <w:spacing w:before="2" w:beforeAutospacing="0" w:after="2" w:afterAutospacing="0"/>
                  <w:jc w:val="both"/>
                </w:pPr>
              </w:pPrChange>
            </w:pPr>
            <w:del w:id="1298" w:author="Dayrtman Fajardo Vásquez" w:date="2015-11-12T17:05:00Z">
              <w:r w:rsidRPr="001726C4" w:rsidDel="0013038D">
                <w:rPr>
                  <w:color w:val="000000" w:themeColor="text1"/>
                </w:rPr>
                <w:delText>El siguiente interactivo te permitirá poner a prueba tus conocimientos sobre el relieve de Europa.</w:delText>
              </w:r>
            </w:del>
          </w:p>
          <w:p w14:paraId="1DB0931B" w14:textId="77777777" w:rsidR="00E76345" w:rsidRPr="001726C4" w:rsidDel="0013038D" w:rsidRDefault="00E76345">
            <w:pPr>
              <w:spacing w:after="0"/>
              <w:rPr>
                <w:del w:id="1299" w:author="Dayrtman Fajardo Vásquez" w:date="2015-11-12T17:05:00Z"/>
                <w:rStyle w:val="cursiva"/>
                <w:i/>
                <w:iCs/>
                <w:color w:val="000000" w:themeColor="text1"/>
              </w:rPr>
              <w:pPrChange w:id="1300" w:author="Dayrtman Fajardo Vásquez" w:date="2015-11-12T17:06:00Z">
                <w:pPr>
                  <w:pStyle w:val="cabecera2"/>
                  <w:shd w:val="clear" w:color="auto" w:fill="FFFFFF"/>
                  <w:spacing w:before="2" w:beforeAutospacing="0" w:after="2" w:afterAutospacing="0"/>
                </w:pPr>
              </w:pPrChange>
            </w:pPr>
            <w:del w:id="1301" w:author="Dayrtman Fajardo Vásquez" w:date="2015-11-12T17:05:00Z">
              <w:r w:rsidRPr="001726C4" w:rsidDel="0013038D">
                <w:rPr>
                  <w:rStyle w:val="cursiva"/>
                  <w:i/>
                  <w:iCs/>
                  <w:color w:val="000000" w:themeColor="text1"/>
                </w:rPr>
                <w:delText>Instrucciones de uso</w:delText>
              </w:r>
            </w:del>
          </w:p>
          <w:p w14:paraId="1A083FC3" w14:textId="77777777" w:rsidR="00E76345" w:rsidRPr="001726C4" w:rsidDel="0013038D" w:rsidRDefault="00E76345">
            <w:pPr>
              <w:spacing w:after="0"/>
              <w:rPr>
                <w:del w:id="1302" w:author="Dayrtman Fajardo Vásquez" w:date="2015-11-12T17:05:00Z"/>
                <w:color w:val="000000" w:themeColor="text1"/>
              </w:rPr>
              <w:pPrChange w:id="1303" w:author="Dayrtman Fajardo Vásquez" w:date="2015-11-12T17:06:00Z">
                <w:pPr>
                  <w:pStyle w:val="Normal1"/>
                  <w:shd w:val="clear" w:color="auto" w:fill="FFFFFF"/>
                  <w:spacing w:before="2" w:beforeAutospacing="0" w:after="2" w:afterAutospacing="0"/>
                  <w:jc w:val="both"/>
                </w:pPr>
              </w:pPrChange>
            </w:pPr>
            <w:del w:id="1304" w:author="Dayrtman Fajardo Vásquez" w:date="2015-11-12T17:05:00Z">
              <w:r w:rsidRPr="001726C4" w:rsidDel="0013038D">
                <w:rPr>
                  <w:rStyle w:val="cursiva"/>
                  <w:i/>
                  <w:iCs/>
                  <w:color w:val="000000" w:themeColor="text1"/>
                </w:rPr>
                <w:delText>Identifica el relieve de Europa</w:delText>
              </w:r>
              <w:r w:rsidDel="0013038D">
                <w:rPr>
                  <w:rStyle w:val="cursiva"/>
                  <w:i/>
                  <w:iCs/>
                  <w:color w:val="000000" w:themeColor="text1"/>
                </w:rPr>
                <w:delText>,</w:delText>
              </w:r>
              <w:r w:rsidRPr="001726C4" w:rsidDel="0013038D">
                <w:rPr>
                  <w:rStyle w:val="apple-converted-space"/>
                  <w:color w:val="000000" w:themeColor="text1"/>
                </w:rPr>
                <w:delText> </w:delText>
              </w:r>
              <w:r w:rsidRPr="001726C4" w:rsidDel="0013038D">
                <w:rPr>
                  <w:color w:val="000000" w:themeColor="text1"/>
                </w:rPr>
                <w:delText>es un buen recurso para divertirte a la vez que pones a prueba tus conocimientos sobre el tema.</w:delText>
              </w:r>
            </w:del>
          </w:p>
          <w:p w14:paraId="4982E438" w14:textId="77777777" w:rsidR="00E76345" w:rsidRPr="001726C4" w:rsidDel="0013038D" w:rsidRDefault="00E76345">
            <w:pPr>
              <w:spacing w:after="0"/>
              <w:rPr>
                <w:del w:id="1305" w:author="Dayrtman Fajardo Vásquez" w:date="2015-11-12T17:05:00Z"/>
                <w:color w:val="000000" w:themeColor="text1"/>
              </w:rPr>
              <w:pPrChange w:id="1306" w:author="Dayrtman Fajardo Vásquez" w:date="2015-11-12T17:06:00Z">
                <w:pPr>
                  <w:pStyle w:val="Normal1"/>
                  <w:shd w:val="clear" w:color="auto" w:fill="FFFFFF"/>
                  <w:spacing w:before="2" w:beforeAutospacing="0" w:after="2" w:afterAutospacing="0"/>
                  <w:jc w:val="both"/>
                </w:pPr>
              </w:pPrChange>
            </w:pPr>
            <w:del w:id="1307" w:author="Dayrtman Fajardo Vásquez" w:date="2015-11-12T17:05:00Z">
              <w:r w:rsidRPr="001726C4" w:rsidDel="0013038D">
                <w:rPr>
                  <w:color w:val="000000" w:themeColor="text1"/>
                </w:rPr>
                <w:delText xml:space="preserve">El juego te plantea el reto de situar </w:delText>
              </w:r>
            </w:del>
            <w:ins w:id="1308" w:author="TOSHIBA" w:date="2015-10-29T16:22:00Z">
              <w:del w:id="1309" w:author="Dayrtman Fajardo Vásquez" w:date="2015-11-12T17:05:00Z">
                <w:r w:rsidR="00A658FA" w:rsidDel="0013038D">
                  <w:rPr>
                    <w:color w:val="000000" w:themeColor="text1"/>
                  </w:rPr>
                  <w:delText xml:space="preserve">diez </w:delText>
                </w:r>
              </w:del>
            </w:ins>
            <w:del w:id="1310" w:author="Dayrtman Fajardo Vásquez" w:date="2015-11-12T17:05:00Z">
              <w:r w:rsidRPr="001726C4" w:rsidDel="0013038D">
                <w:rPr>
                  <w:color w:val="000000" w:themeColor="text1"/>
                </w:rPr>
                <w:delText xml:space="preserve">10 elementos del relieve europeo. </w:delText>
              </w:r>
              <w:r w:rsidDel="0013038D">
                <w:rPr>
                  <w:color w:val="000000" w:themeColor="text1"/>
                </w:rPr>
                <w:delText>T</w:delText>
              </w:r>
              <w:r w:rsidRPr="001726C4" w:rsidDel="0013038D">
                <w:rPr>
                  <w:color w:val="000000" w:themeColor="text1"/>
                </w:rPr>
                <w:delText>endrás que hacer clic sobre la zona que te piden localizar.</w:delText>
              </w:r>
            </w:del>
          </w:p>
          <w:p w14:paraId="3D7A2404" w14:textId="77777777" w:rsidR="00E76345" w:rsidRPr="001726C4" w:rsidDel="0013038D" w:rsidRDefault="00E76345">
            <w:pPr>
              <w:spacing w:after="0"/>
              <w:rPr>
                <w:del w:id="1311" w:author="Dayrtman Fajardo Vásquez" w:date="2015-11-12T17:05:00Z"/>
                <w:color w:val="000000" w:themeColor="text1"/>
              </w:rPr>
              <w:pPrChange w:id="1312" w:author="Dayrtman Fajardo Vásquez" w:date="2015-11-12T17:06:00Z">
                <w:pPr>
                  <w:pStyle w:val="Normal1"/>
                  <w:shd w:val="clear" w:color="auto" w:fill="FFFFFF"/>
                  <w:spacing w:before="2" w:beforeAutospacing="0" w:after="2" w:afterAutospacing="0"/>
                  <w:jc w:val="both"/>
                </w:pPr>
              </w:pPrChange>
            </w:pPr>
            <w:del w:id="1313" w:author="Dayrtman Fajardo Vásquez" w:date="2015-11-12T17:05:00Z">
              <w:r w:rsidRPr="001726C4" w:rsidDel="0013038D">
                <w:rPr>
                  <w:color w:val="000000" w:themeColor="text1"/>
                </w:rPr>
                <w:delText>Por c</w:delText>
              </w:r>
              <w:r w:rsidDel="0013038D">
                <w:rPr>
                  <w:color w:val="000000" w:themeColor="text1"/>
                </w:rPr>
                <w:delText xml:space="preserve">ada acierto obtendrás 5 puntos  </w:delText>
              </w:r>
            </w:del>
            <w:ins w:id="1314" w:author="TOSHIBA" w:date="2015-10-28T12:15:00Z">
              <w:del w:id="1315" w:author="Dayrtman Fajardo Vásquez" w:date="2015-11-12T17:05:00Z">
                <w:r w:rsidR="00225EC7" w:rsidDel="0013038D">
                  <w:rPr>
                    <w:color w:val="000000" w:themeColor="text1"/>
                  </w:rPr>
                  <w:delText xml:space="preserve"> </w:delText>
                </w:r>
              </w:del>
            </w:ins>
            <w:del w:id="1316" w:author="Dayrtman Fajardo Vásquez" w:date="2015-11-12T17:05:00Z">
              <w:r w:rsidDel="0013038D">
                <w:rPr>
                  <w:color w:val="000000" w:themeColor="text1"/>
                </w:rPr>
                <w:delText>y la puntuación máxima es 50</w:delText>
              </w:r>
              <w:r w:rsidRPr="001726C4" w:rsidDel="0013038D">
                <w:rPr>
                  <w:color w:val="000000" w:themeColor="text1"/>
                </w:rPr>
                <w:delText>.</w:delText>
              </w:r>
            </w:del>
          </w:p>
          <w:p w14:paraId="11C487F8" w14:textId="77777777" w:rsidR="00E76345" w:rsidRPr="001726C4" w:rsidDel="0013038D" w:rsidRDefault="00E76345">
            <w:pPr>
              <w:spacing w:after="0"/>
              <w:rPr>
                <w:del w:id="1317" w:author="Dayrtman Fajardo Vásquez" w:date="2015-11-12T17:05:00Z"/>
                <w:color w:val="000000" w:themeColor="text1"/>
              </w:rPr>
              <w:pPrChange w:id="1318" w:author="Dayrtman Fajardo Vásquez" w:date="2015-11-12T17:06:00Z">
                <w:pPr>
                  <w:pStyle w:val="Normal1"/>
                  <w:shd w:val="clear" w:color="auto" w:fill="FFFFFF"/>
                  <w:spacing w:before="2" w:beforeAutospacing="0" w:after="2" w:afterAutospacing="0"/>
                  <w:jc w:val="both"/>
                </w:pPr>
              </w:pPrChange>
            </w:pPr>
            <w:del w:id="1319" w:author="Dayrtman Fajardo Vásquez" w:date="2015-11-12T17:05:00Z">
              <w:r w:rsidRPr="001726C4" w:rsidDel="0013038D">
                <w:rPr>
                  <w:color w:val="000000" w:themeColor="text1"/>
                </w:rPr>
                <w:delText xml:space="preserve">Cuentas con máximo tres intentos para responder. Si no </w:delText>
              </w:r>
            </w:del>
            <w:ins w:id="1320" w:author="TOSHIBA" w:date="2015-10-29T16:23:00Z">
              <w:del w:id="1321" w:author="Dayrtman Fajardo Vásquez" w:date="2015-11-12T17:05:00Z">
                <w:r w:rsidR="00A658FA" w:rsidDel="0013038D">
                  <w:rPr>
                    <w:color w:val="000000" w:themeColor="text1"/>
                  </w:rPr>
                  <w:delText>aciertas</w:delText>
                </w:r>
              </w:del>
            </w:ins>
            <w:del w:id="1322" w:author="Dayrtman Fajardo Vásquez" w:date="2015-11-12T17:05:00Z">
              <w:r w:rsidRPr="001726C4" w:rsidDel="0013038D">
                <w:rPr>
                  <w:color w:val="000000" w:themeColor="text1"/>
                </w:rPr>
                <w:delText xml:space="preserve">acertases, el propio juego te dará la solución, </w:delText>
              </w:r>
              <w:r w:rsidDel="0013038D">
                <w:rPr>
                  <w:color w:val="000000" w:themeColor="text1"/>
                </w:rPr>
                <w:delText>pero</w:delText>
              </w:r>
              <w:r w:rsidRPr="001726C4" w:rsidDel="0013038D">
                <w:rPr>
                  <w:color w:val="000000" w:themeColor="text1"/>
                </w:rPr>
                <w:delText xml:space="preserve"> tu error quedará marcado con una X roja sobre el mapa.</w:delText>
              </w:r>
            </w:del>
          </w:p>
          <w:p w14:paraId="3BA0F8C1" w14:textId="77777777" w:rsidR="00E76345" w:rsidDel="0013038D" w:rsidRDefault="00E76345">
            <w:pPr>
              <w:spacing w:after="0"/>
              <w:rPr>
                <w:del w:id="1323" w:author="Dayrtman Fajardo Vásquez" w:date="2015-11-12T17:05:00Z"/>
                <w:color w:val="000000" w:themeColor="text1"/>
              </w:rPr>
              <w:pPrChange w:id="1324" w:author="Dayrtman Fajardo Vásquez" w:date="2015-11-12T17:06:00Z">
                <w:pPr>
                  <w:pStyle w:val="Normal1"/>
                  <w:shd w:val="clear" w:color="auto" w:fill="FFFFFF"/>
                  <w:spacing w:before="2" w:beforeAutospacing="0" w:after="2" w:afterAutospacing="0"/>
                  <w:jc w:val="both"/>
                </w:pPr>
              </w:pPrChange>
            </w:pPr>
            <w:del w:id="1325" w:author="Dayrtman Fajardo Vásquez" w:date="2015-11-12T17:05:00Z">
              <w:r w:rsidRPr="001726C4" w:rsidDel="0013038D">
                <w:rPr>
                  <w:color w:val="000000" w:themeColor="text1"/>
                </w:rPr>
                <w:delText>Al acabar el juego, podrás ver la puntuación total que has conseguido</w:delText>
              </w:r>
            </w:del>
            <w:ins w:id="1326" w:author="TOSHIBA" w:date="2015-10-29T16:23:00Z">
              <w:del w:id="1327" w:author="Dayrtman Fajardo Vásquez" w:date="2015-11-12T17:05:00Z">
                <w:r w:rsidR="00A658FA" w:rsidDel="0013038D">
                  <w:rPr>
                    <w:color w:val="000000" w:themeColor="text1"/>
                  </w:rPr>
                  <w:delText>a</w:delText>
                </w:r>
              </w:del>
            </w:ins>
            <w:del w:id="1328" w:author="Dayrtman Fajardo Vásquez" w:date="2015-11-12T17:05:00Z">
              <w:r w:rsidRPr="001726C4" w:rsidDel="0013038D">
                <w:rPr>
                  <w:color w:val="000000" w:themeColor="text1"/>
                </w:rPr>
                <w:delText xml:space="preserve">, tus errores y aciertos. </w:delText>
              </w:r>
            </w:del>
          </w:p>
          <w:p w14:paraId="2973DEC7" w14:textId="77777777" w:rsidR="00E76345" w:rsidRPr="001726C4" w:rsidDel="0013038D" w:rsidRDefault="00E76345">
            <w:pPr>
              <w:spacing w:after="0"/>
              <w:rPr>
                <w:del w:id="1329" w:author="Dayrtman Fajardo Vásquez" w:date="2015-11-12T17:05:00Z"/>
                <w:rFonts w:ascii="Times New Roman" w:eastAsia="Times New Roman" w:hAnsi="Times New Roman" w:cs="Times New Roman"/>
                <w:color w:val="000000" w:themeColor="text1"/>
                <w:sz w:val="21"/>
                <w:szCs w:val="21"/>
                <w:lang w:val="es-CO" w:eastAsia="es-CO"/>
              </w:rPr>
              <w:pPrChange w:id="1330" w:author="Dayrtman Fajardo Vásquez" w:date="2015-11-12T17:06:00Z">
                <w:pPr>
                  <w:shd w:val="clear" w:color="auto" w:fill="FFFFFF"/>
                  <w:spacing w:before="2" w:after="2"/>
                  <w:jc w:val="both"/>
                </w:pPr>
              </w:pPrChange>
            </w:pPr>
            <w:del w:id="1331" w:author="Dayrtman Fajardo Vásquez" w:date="2015-11-12T17:05:00Z">
              <w:r w:rsidDel="0013038D">
                <w:rPr>
                  <w:color w:val="000000" w:themeColor="text1"/>
                </w:rPr>
                <w:delText xml:space="preserve">Recuerda que </w:delText>
              </w:r>
              <w:r w:rsidRPr="001726C4" w:rsidDel="0013038D">
                <w:rPr>
                  <w:color w:val="000000" w:themeColor="text1"/>
                </w:rPr>
                <w:delText>puedes mejorar tus resultados volviendo a jugar.</w:delText>
              </w:r>
            </w:del>
          </w:p>
        </w:tc>
      </w:tr>
      <w:tr w:rsidR="00E76345" w:rsidRPr="001726C4" w:rsidDel="0013038D" w14:paraId="77A2EFF5" w14:textId="77777777" w:rsidTr="008C38A3">
        <w:trPr>
          <w:del w:id="1332" w:author="Dayrtman Fajardo Vásquez" w:date="2015-11-12T17:05:00Z"/>
        </w:trPr>
        <w:tc>
          <w:tcPr>
            <w:tcW w:w="1242" w:type="dxa"/>
          </w:tcPr>
          <w:p w14:paraId="06BD8241" w14:textId="77777777" w:rsidR="00E76345" w:rsidRPr="001726C4" w:rsidDel="0013038D" w:rsidRDefault="00E76345">
            <w:pPr>
              <w:spacing w:after="0"/>
              <w:rPr>
                <w:del w:id="1333" w:author="Dayrtman Fajardo Vásquez" w:date="2015-11-12T17:05:00Z"/>
                <w:rFonts w:ascii="Times New Roman" w:hAnsi="Times New Roman" w:cs="Times New Roman"/>
                <w:b/>
                <w:color w:val="000000" w:themeColor="text1"/>
                <w:sz w:val="18"/>
                <w:szCs w:val="18"/>
              </w:rPr>
              <w:pPrChange w:id="1334" w:author="Dayrtman Fajardo Vásquez" w:date="2015-11-12T17:06:00Z">
                <w:pPr>
                  <w:spacing w:before="2" w:after="2"/>
                </w:pPr>
              </w:pPrChange>
            </w:pPr>
            <w:del w:id="1335" w:author="Dayrtman Fajardo Vásquez" w:date="2015-11-12T17:05:00Z">
              <w:r w:rsidRPr="001726C4" w:rsidDel="0013038D">
                <w:rPr>
                  <w:rFonts w:ascii="Times New Roman" w:hAnsi="Times New Roman" w:cs="Times New Roman"/>
                  <w:b/>
                  <w:color w:val="000000" w:themeColor="text1"/>
                  <w:sz w:val="18"/>
                  <w:szCs w:val="18"/>
                </w:rPr>
                <w:delText>Título</w:delText>
              </w:r>
            </w:del>
          </w:p>
        </w:tc>
        <w:tc>
          <w:tcPr>
            <w:tcW w:w="7812" w:type="dxa"/>
          </w:tcPr>
          <w:p w14:paraId="2F3AA399" w14:textId="77777777" w:rsidR="00E76345" w:rsidRPr="001726C4" w:rsidDel="0013038D" w:rsidRDefault="00E76345">
            <w:pPr>
              <w:spacing w:after="0"/>
              <w:rPr>
                <w:del w:id="1336" w:author="Dayrtman Fajardo Vásquez" w:date="2015-11-12T17:05:00Z"/>
                <w:rFonts w:ascii="Times New Roman" w:hAnsi="Times New Roman" w:cs="Times New Roman"/>
                <w:color w:val="000000" w:themeColor="text1"/>
              </w:rPr>
              <w:pPrChange w:id="1337" w:author="Dayrtman Fajardo Vásquez" w:date="2015-11-12T17:06:00Z">
                <w:pPr>
                  <w:spacing w:before="2" w:after="2"/>
                </w:pPr>
              </w:pPrChange>
            </w:pPr>
            <w:del w:id="1338" w:author="Dayrtman Fajardo Vásquez" w:date="2015-11-12T17:05:00Z">
              <w:r w:rsidRPr="001726C4" w:rsidDel="0013038D">
                <w:rPr>
                  <w:rFonts w:ascii="Times New Roman" w:eastAsia="Times New Roman" w:hAnsi="Times New Roman" w:cs="Times New Roman"/>
                  <w:color w:val="000000" w:themeColor="text1"/>
                  <w:lang w:val="es-CO" w:eastAsia="es-CO"/>
                </w:rPr>
                <w:delText>Identifica el relieve de Europa</w:delText>
              </w:r>
            </w:del>
          </w:p>
        </w:tc>
      </w:tr>
      <w:tr w:rsidR="00E76345" w:rsidRPr="001726C4" w:rsidDel="0013038D" w14:paraId="499EFC72" w14:textId="77777777" w:rsidTr="008C38A3">
        <w:trPr>
          <w:del w:id="1339" w:author="Dayrtman Fajardo Vásquez" w:date="2015-11-12T17:05:00Z"/>
        </w:trPr>
        <w:tc>
          <w:tcPr>
            <w:tcW w:w="1242" w:type="dxa"/>
          </w:tcPr>
          <w:p w14:paraId="40DC7FDE" w14:textId="77777777" w:rsidR="00E76345" w:rsidRPr="001726C4" w:rsidDel="0013038D" w:rsidRDefault="00E76345">
            <w:pPr>
              <w:spacing w:after="0"/>
              <w:rPr>
                <w:del w:id="1340" w:author="Dayrtman Fajardo Vásquez" w:date="2015-11-12T17:05:00Z"/>
                <w:rFonts w:ascii="Times New Roman" w:hAnsi="Times New Roman" w:cs="Times New Roman"/>
                <w:b/>
                <w:color w:val="000000" w:themeColor="text1"/>
                <w:sz w:val="18"/>
                <w:szCs w:val="18"/>
              </w:rPr>
              <w:pPrChange w:id="1341" w:author="Dayrtman Fajardo Vásquez" w:date="2015-11-12T17:06:00Z">
                <w:pPr>
                  <w:spacing w:before="2" w:after="2"/>
                </w:pPr>
              </w:pPrChange>
            </w:pPr>
            <w:del w:id="1342" w:author="Dayrtman Fajardo Vásquez" w:date="2015-11-12T17:05:00Z">
              <w:r w:rsidRPr="001726C4" w:rsidDel="0013038D">
                <w:rPr>
                  <w:rFonts w:ascii="Times New Roman" w:hAnsi="Times New Roman" w:cs="Times New Roman"/>
                  <w:b/>
                  <w:color w:val="000000" w:themeColor="text1"/>
                  <w:sz w:val="18"/>
                  <w:szCs w:val="18"/>
                </w:rPr>
                <w:delText>Descripción</w:delText>
              </w:r>
            </w:del>
          </w:p>
        </w:tc>
        <w:tc>
          <w:tcPr>
            <w:tcW w:w="7812" w:type="dxa"/>
          </w:tcPr>
          <w:p w14:paraId="662236D8" w14:textId="77777777" w:rsidR="00E76345" w:rsidRPr="001726C4" w:rsidDel="0013038D" w:rsidRDefault="00E76345">
            <w:pPr>
              <w:spacing w:after="0"/>
              <w:rPr>
                <w:del w:id="1343" w:author="Dayrtman Fajardo Vásquez" w:date="2015-11-12T17:05:00Z"/>
                <w:rFonts w:ascii="Times New Roman" w:hAnsi="Times New Roman" w:cs="Times New Roman"/>
                <w:color w:val="000000" w:themeColor="text1"/>
              </w:rPr>
              <w:pPrChange w:id="1344" w:author="Dayrtman Fajardo Vásquez" w:date="2015-11-12T17:06:00Z">
                <w:pPr>
                  <w:spacing w:before="2" w:after="2"/>
                  <w:jc w:val="both"/>
                </w:pPr>
              </w:pPrChange>
            </w:pPr>
            <w:del w:id="1345" w:author="Dayrtman Fajardo Vásquez" w:date="2015-11-12T17:05:00Z">
              <w:r w:rsidRPr="001726C4" w:rsidDel="0013038D">
                <w:rPr>
                  <w:rFonts w:ascii="Times New Roman" w:eastAsia="Times New Roman" w:hAnsi="Times New Roman" w:cs="Times New Roman"/>
                  <w:color w:val="000000" w:themeColor="text1"/>
                  <w:lang w:val="es-CO" w:eastAsia="es-CO"/>
                </w:rPr>
                <w:delText>Interactivo para ubicar sobre un mapa físico de Europa los distintos elementos del relieve del continente</w:delText>
              </w:r>
            </w:del>
          </w:p>
        </w:tc>
      </w:tr>
    </w:tbl>
    <w:p w14:paraId="7347848B" w14:textId="77777777" w:rsidR="00E76345" w:rsidRPr="000C32EA" w:rsidDel="0013038D" w:rsidRDefault="00E76345">
      <w:pPr>
        <w:spacing w:after="0"/>
        <w:rPr>
          <w:del w:id="1346" w:author="Dayrtman Fajardo Vásquez" w:date="2015-11-12T17:06:00Z"/>
          <w:rFonts w:ascii="Times New Roman" w:hAnsi="Times New Roman" w:cs="Times New Roman"/>
          <w:color w:val="FFFFFF" w:themeColor="background1"/>
        </w:rPr>
      </w:pPr>
    </w:p>
    <w:p w14:paraId="19B4AE40" w14:textId="77777777" w:rsidR="00E76345" w:rsidRPr="000C32EA" w:rsidDel="0013038D" w:rsidRDefault="00E76345">
      <w:pPr>
        <w:spacing w:after="0"/>
        <w:rPr>
          <w:del w:id="1347" w:author="Dayrtman Fajardo Vásquez" w:date="2015-11-12T17:06:00Z"/>
          <w:rFonts w:ascii="Times New Roman" w:hAnsi="Times New Roman" w:cs="Times New Roman"/>
          <w:color w:val="FFFFFF" w:themeColor="background1"/>
        </w:rPr>
      </w:pPr>
      <w:del w:id="1348" w:author="Dayrtman Fajardo Vásquez" w:date="2015-11-12T17:06:00Z">
        <w:r w:rsidRPr="000C32EA" w:rsidDel="0013038D">
          <w:rPr>
            <w:rFonts w:ascii="Times New Roman" w:hAnsi="Times New Roman" w:cs="Times New Roman"/>
            <w:color w:val="FFFFFF" w:themeColor="background1"/>
          </w:rPr>
          <w:delText>.</w:delText>
        </w:r>
      </w:del>
    </w:p>
    <w:tbl>
      <w:tblPr>
        <w:tblStyle w:val="Tablaconcuadrcula"/>
        <w:tblW w:w="0" w:type="auto"/>
        <w:tblLayout w:type="fixed"/>
        <w:tblLook w:val="04A0" w:firstRow="1" w:lastRow="0" w:firstColumn="1" w:lastColumn="0" w:noHBand="0" w:noVBand="1"/>
      </w:tblPr>
      <w:tblGrid>
        <w:gridCol w:w="1242"/>
        <w:gridCol w:w="7812"/>
      </w:tblGrid>
      <w:tr w:rsidR="00E76345" w:rsidRPr="001726C4" w:rsidDel="0013038D" w14:paraId="2A6D04C1" w14:textId="77777777" w:rsidTr="008C38A3">
        <w:trPr>
          <w:del w:id="1349" w:author="Dayrtman Fajardo Vásquez" w:date="2015-11-12T17:06:00Z"/>
        </w:trPr>
        <w:tc>
          <w:tcPr>
            <w:tcW w:w="9054" w:type="dxa"/>
            <w:gridSpan w:val="2"/>
            <w:shd w:val="clear" w:color="auto" w:fill="000000" w:themeFill="text1"/>
          </w:tcPr>
          <w:p w14:paraId="438D9A80" w14:textId="77777777" w:rsidR="00E76345" w:rsidRPr="001726C4" w:rsidDel="0013038D" w:rsidRDefault="00E76345">
            <w:pPr>
              <w:spacing w:after="0"/>
              <w:rPr>
                <w:del w:id="1350" w:author="Dayrtman Fajardo Vásquez" w:date="2015-11-12T17:06:00Z"/>
                <w:rFonts w:ascii="Times New Roman" w:hAnsi="Times New Roman" w:cs="Times New Roman"/>
                <w:b/>
                <w:color w:val="000000" w:themeColor="text1"/>
              </w:rPr>
              <w:pPrChange w:id="1351" w:author="Dayrtman Fajardo Vásquez" w:date="2015-11-12T17:06:00Z">
                <w:pPr>
                  <w:spacing w:before="2" w:after="2"/>
                  <w:jc w:val="center"/>
                </w:pPr>
              </w:pPrChange>
            </w:pPr>
            <w:del w:id="1352" w:author="Dayrtman Fajardo Vásquez" w:date="2015-11-12T17:06:00Z">
              <w:r w:rsidRPr="0060633F" w:rsidDel="0013038D">
                <w:rPr>
                  <w:rFonts w:ascii="Times New Roman" w:hAnsi="Times New Roman" w:cs="Times New Roman"/>
                  <w:b/>
                  <w:color w:val="FFFFFF" w:themeColor="background1"/>
                </w:rPr>
                <w:delText>Profundiza: recurso a</w:delText>
              </w:r>
              <w:r w:rsidRPr="009F7A40" w:rsidDel="0013038D">
                <w:rPr>
                  <w:rFonts w:ascii="Times New Roman" w:hAnsi="Times New Roman" w:cs="Times New Roman"/>
                  <w:b/>
                  <w:color w:val="FFFFFF" w:themeColor="background1"/>
                </w:rPr>
                <w:delText>provechado</w:delText>
              </w:r>
            </w:del>
          </w:p>
        </w:tc>
      </w:tr>
      <w:tr w:rsidR="00E76345" w:rsidRPr="001726C4" w:rsidDel="0013038D" w14:paraId="0206A37D" w14:textId="77777777" w:rsidTr="008C38A3">
        <w:trPr>
          <w:del w:id="1353" w:author="Dayrtman Fajardo Vásquez" w:date="2015-11-12T17:06:00Z"/>
        </w:trPr>
        <w:tc>
          <w:tcPr>
            <w:tcW w:w="1242" w:type="dxa"/>
          </w:tcPr>
          <w:p w14:paraId="335C3B4D" w14:textId="77777777" w:rsidR="00E76345" w:rsidRPr="001726C4" w:rsidDel="0013038D" w:rsidRDefault="00E76345">
            <w:pPr>
              <w:spacing w:after="0"/>
              <w:rPr>
                <w:del w:id="1354" w:author="Dayrtman Fajardo Vásquez" w:date="2015-11-12T17:06:00Z"/>
                <w:rFonts w:ascii="Times New Roman" w:hAnsi="Times New Roman" w:cs="Times New Roman"/>
                <w:b/>
                <w:color w:val="000000" w:themeColor="text1"/>
                <w:sz w:val="18"/>
                <w:szCs w:val="18"/>
              </w:rPr>
              <w:pPrChange w:id="1355" w:author="Dayrtman Fajardo Vásquez" w:date="2015-11-12T17:06:00Z">
                <w:pPr>
                  <w:spacing w:before="2" w:after="2"/>
                </w:pPr>
              </w:pPrChange>
            </w:pPr>
            <w:del w:id="1356" w:author="Dayrtman Fajardo Vásquez" w:date="2015-11-12T17:06:00Z">
              <w:r w:rsidRPr="001726C4" w:rsidDel="0013038D">
                <w:rPr>
                  <w:rFonts w:ascii="Times New Roman" w:hAnsi="Times New Roman" w:cs="Times New Roman"/>
                  <w:b/>
                  <w:color w:val="000000" w:themeColor="text1"/>
                  <w:sz w:val="18"/>
                  <w:szCs w:val="18"/>
                </w:rPr>
                <w:delText>Código</w:delText>
              </w:r>
            </w:del>
          </w:p>
        </w:tc>
        <w:tc>
          <w:tcPr>
            <w:tcW w:w="7812" w:type="dxa"/>
          </w:tcPr>
          <w:p w14:paraId="745BD4FB" w14:textId="77777777" w:rsidR="00E76345" w:rsidRPr="001726C4" w:rsidDel="0013038D" w:rsidRDefault="00E76345">
            <w:pPr>
              <w:spacing w:after="0"/>
              <w:rPr>
                <w:del w:id="1357" w:author="Dayrtman Fajardo Vásquez" w:date="2015-11-12T17:06:00Z"/>
                <w:rFonts w:ascii="Times New Roman" w:hAnsi="Times New Roman" w:cs="Times New Roman"/>
                <w:b/>
                <w:color w:val="000000" w:themeColor="text1"/>
                <w:sz w:val="18"/>
                <w:szCs w:val="18"/>
              </w:rPr>
              <w:pPrChange w:id="1358" w:author="Dayrtman Fajardo Vásquez" w:date="2015-11-12T17:06:00Z">
                <w:pPr>
                  <w:spacing w:before="2" w:after="2"/>
                </w:pPr>
              </w:pPrChange>
            </w:pPr>
            <w:del w:id="1359" w:author="Dayrtman Fajardo Vásquez" w:date="2015-11-12T17:06:00Z">
              <w:r w:rsidRPr="004A0527" w:rsidDel="0013038D">
                <w:rPr>
                  <w:rFonts w:ascii="Times New Roman" w:hAnsi="Times New Roman" w:cs="Times New Roman"/>
                  <w:color w:val="000000" w:themeColor="text1"/>
                </w:rPr>
                <w:delText>CS_07_07_CO</w:delText>
              </w:r>
              <w:r w:rsidDel="0013038D">
                <w:rPr>
                  <w:rFonts w:ascii="Times New Roman" w:hAnsi="Times New Roman" w:cs="Times New Roman"/>
                  <w:color w:val="000000" w:themeColor="text1"/>
                </w:rPr>
                <w:delText>_REC3</w:delText>
              </w:r>
              <w:r w:rsidRPr="001726C4" w:rsidDel="0013038D">
                <w:rPr>
                  <w:rFonts w:ascii="Times New Roman" w:hAnsi="Times New Roman" w:cs="Times New Roman"/>
                  <w:color w:val="000000" w:themeColor="text1"/>
                </w:rPr>
                <w:delText>0</w:delText>
              </w:r>
            </w:del>
          </w:p>
        </w:tc>
      </w:tr>
      <w:tr w:rsidR="00E76345" w:rsidRPr="001726C4" w:rsidDel="0013038D" w14:paraId="58E33C5A" w14:textId="77777777" w:rsidTr="008C38A3">
        <w:trPr>
          <w:del w:id="1360" w:author="Dayrtman Fajardo Vásquez" w:date="2015-11-12T17:06:00Z"/>
        </w:trPr>
        <w:tc>
          <w:tcPr>
            <w:tcW w:w="1242" w:type="dxa"/>
          </w:tcPr>
          <w:p w14:paraId="53BAA117" w14:textId="77777777" w:rsidR="00E76345" w:rsidRPr="001726C4" w:rsidDel="0013038D" w:rsidRDefault="00E76345">
            <w:pPr>
              <w:spacing w:after="0"/>
              <w:rPr>
                <w:del w:id="1361" w:author="Dayrtman Fajardo Vásquez" w:date="2015-11-12T17:06:00Z"/>
                <w:rFonts w:ascii="Times New Roman" w:hAnsi="Times New Roman" w:cs="Times New Roman"/>
                <w:color w:val="000000" w:themeColor="text1"/>
              </w:rPr>
              <w:pPrChange w:id="1362" w:author="Dayrtman Fajardo Vásquez" w:date="2015-11-12T17:06:00Z">
                <w:pPr>
                  <w:spacing w:before="2" w:after="2"/>
                </w:pPr>
              </w:pPrChange>
            </w:pPr>
            <w:del w:id="1363" w:author="Dayrtman Fajardo Vásquez" w:date="2015-11-12T17:06:00Z">
              <w:r w:rsidRPr="001726C4" w:rsidDel="0013038D">
                <w:rPr>
                  <w:rFonts w:ascii="Times New Roman" w:hAnsi="Times New Roman" w:cs="Times New Roman"/>
                  <w:b/>
                  <w:color w:val="000000" w:themeColor="text1"/>
                  <w:sz w:val="18"/>
                  <w:szCs w:val="18"/>
                </w:rPr>
                <w:delText>Ubicación en Aula Planeta</w:delText>
              </w:r>
            </w:del>
          </w:p>
        </w:tc>
        <w:tc>
          <w:tcPr>
            <w:tcW w:w="7812" w:type="dxa"/>
          </w:tcPr>
          <w:p w14:paraId="39C2CF6B" w14:textId="77777777" w:rsidR="00E76345" w:rsidRPr="001726C4" w:rsidDel="0013038D" w:rsidRDefault="008A36F2">
            <w:pPr>
              <w:spacing w:after="0"/>
              <w:rPr>
                <w:del w:id="1364" w:author="Dayrtman Fajardo Vásquez" w:date="2015-11-12T17:06:00Z"/>
                <w:rFonts w:ascii="Times New Roman" w:hAnsi="Times New Roman" w:cs="Times New Roman"/>
                <w:color w:val="000000" w:themeColor="text1"/>
              </w:rPr>
              <w:pPrChange w:id="1365" w:author="Dayrtman Fajardo Vásquez" w:date="2015-11-12T17:06:00Z">
                <w:pPr>
                  <w:spacing w:before="2" w:after="2"/>
                </w:pPr>
              </w:pPrChange>
            </w:pPr>
            <w:del w:id="1366" w:author="Dayrtman Fajardo Vásquez" w:date="2015-11-12T17:06:00Z">
              <w:r w:rsidDel="0013038D">
                <w:fldChar w:fldCharType="begin"/>
              </w:r>
              <w:r w:rsidDel="0013038D">
                <w:delInstrText xml:space="preserve"> HYPERLINK "http://profesores.aulaplaneta.com//DesktopModules/PPP_UploadScorms/RecursoPopUp.aspx?RecursoID=504784" </w:delInstrText>
              </w:r>
              <w:r w:rsidDel="0013038D">
                <w:fldChar w:fldCharType="separate"/>
              </w:r>
              <w:r w:rsidR="00E76345" w:rsidRPr="001726C4" w:rsidDel="0013038D">
                <w:rPr>
                  <w:rStyle w:val="Hipervnculo"/>
                  <w:rFonts w:ascii="Times New Roman" w:hAnsi="Times New Roman" w:cs="Times New Roman"/>
                  <w:color w:val="000000" w:themeColor="text1"/>
                </w:rPr>
                <w:delText>http://profesores.aulaplaneta.com//DesktopModules/PPP_UploadScorms/RecursoPopUp.aspx?RecursoID=504784</w:delText>
              </w:r>
              <w:r w:rsidDel="0013038D">
                <w:rPr>
                  <w:rStyle w:val="Hipervnculo"/>
                  <w:rFonts w:ascii="Times New Roman" w:hAnsi="Times New Roman" w:cs="Times New Roman"/>
                  <w:color w:val="000000" w:themeColor="text1"/>
                </w:rPr>
                <w:fldChar w:fldCharType="end"/>
              </w:r>
            </w:del>
          </w:p>
          <w:p w14:paraId="019C011C" w14:textId="77777777" w:rsidR="00E76345" w:rsidRPr="001726C4" w:rsidDel="0013038D" w:rsidRDefault="00E76345">
            <w:pPr>
              <w:spacing w:after="0"/>
              <w:rPr>
                <w:del w:id="1367" w:author="Dayrtman Fajardo Vásquez" w:date="2015-11-12T17:06:00Z"/>
                <w:rFonts w:ascii="Times New Roman" w:hAnsi="Times New Roman" w:cs="Times New Roman"/>
                <w:color w:val="000000" w:themeColor="text1"/>
              </w:rPr>
              <w:pPrChange w:id="1368" w:author="Dayrtman Fajardo Vásquez" w:date="2015-11-12T17:06:00Z">
                <w:pPr>
                  <w:spacing w:before="2" w:after="2"/>
                </w:pPr>
              </w:pPrChange>
            </w:pPr>
          </w:p>
        </w:tc>
      </w:tr>
      <w:tr w:rsidR="00E76345" w:rsidRPr="001726C4" w:rsidDel="0013038D" w14:paraId="14BD2080" w14:textId="77777777" w:rsidTr="008C38A3">
        <w:trPr>
          <w:del w:id="1369" w:author="Dayrtman Fajardo Vásquez" w:date="2015-11-12T17:06:00Z"/>
        </w:trPr>
        <w:tc>
          <w:tcPr>
            <w:tcW w:w="1242" w:type="dxa"/>
          </w:tcPr>
          <w:p w14:paraId="208F36D8" w14:textId="77777777" w:rsidR="00E76345" w:rsidRPr="001726C4" w:rsidDel="0013038D" w:rsidRDefault="00E76345">
            <w:pPr>
              <w:spacing w:after="0"/>
              <w:rPr>
                <w:del w:id="1370" w:author="Dayrtman Fajardo Vásquez" w:date="2015-11-12T17:06:00Z"/>
                <w:rFonts w:ascii="Times New Roman" w:hAnsi="Times New Roman" w:cs="Times New Roman"/>
                <w:color w:val="000000" w:themeColor="text1"/>
              </w:rPr>
              <w:pPrChange w:id="1371" w:author="Dayrtman Fajardo Vásquez" w:date="2015-11-12T17:06:00Z">
                <w:pPr>
                  <w:spacing w:before="2" w:after="2"/>
                </w:pPr>
              </w:pPrChange>
            </w:pPr>
            <w:del w:id="1372" w:author="Dayrtman Fajardo Vásquez" w:date="2015-11-12T17:06:00Z">
              <w:r w:rsidRPr="001726C4" w:rsidDel="0013038D">
                <w:rPr>
                  <w:rFonts w:ascii="Times New Roman" w:hAnsi="Times New Roman" w:cs="Times New Roman"/>
                  <w:b/>
                  <w:color w:val="000000" w:themeColor="text1"/>
                  <w:sz w:val="18"/>
                  <w:szCs w:val="18"/>
                </w:rPr>
                <w:delText>Cambio (descripción o capturas de pantallas)</w:delText>
              </w:r>
            </w:del>
          </w:p>
        </w:tc>
        <w:tc>
          <w:tcPr>
            <w:tcW w:w="7812" w:type="dxa"/>
          </w:tcPr>
          <w:p w14:paraId="3137BBDC" w14:textId="77777777" w:rsidR="00E76345" w:rsidRPr="001726C4" w:rsidDel="0013038D" w:rsidRDefault="00E76345">
            <w:pPr>
              <w:spacing w:after="0"/>
              <w:rPr>
                <w:del w:id="1373" w:author="Dayrtman Fajardo Vásquez" w:date="2015-11-12T17:06:00Z"/>
                <w:rFonts w:ascii="Times New Roman" w:eastAsia="Times New Roman" w:hAnsi="Times New Roman" w:cs="Times New Roman"/>
                <w:color w:val="000000" w:themeColor="text1"/>
                <w:lang w:val="es-CO" w:eastAsia="es-CO"/>
              </w:rPr>
              <w:pPrChange w:id="1374" w:author="Dayrtman Fajardo Vásquez" w:date="2015-11-12T17:06:00Z">
                <w:pPr>
                  <w:shd w:val="clear" w:color="auto" w:fill="FFFFFF"/>
                  <w:spacing w:before="2" w:after="2"/>
                  <w:jc w:val="both"/>
                </w:pPr>
              </w:pPrChange>
            </w:pPr>
            <w:del w:id="1375" w:author="Dayrtman Fajardo Vásquez" w:date="2015-11-12T17:06:00Z">
              <w:r w:rsidRPr="001726C4" w:rsidDel="0013038D">
                <w:rPr>
                  <w:rFonts w:ascii="Times New Roman" w:eastAsia="Times New Roman" w:hAnsi="Times New Roman" w:cs="Times New Roman"/>
                  <w:color w:val="000000" w:themeColor="text1"/>
                  <w:lang w:val="es-CO" w:eastAsia="es-CO"/>
                </w:rPr>
                <w:delText>Sin cambios</w:delText>
              </w:r>
            </w:del>
          </w:p>
          <w:p w14:paraId="422EB406" w14:textId="77777777" w:rsidR="00E76345" w:rsidRPr="001726C4" w:rsidDel="0013038D" w:rsidRDefault="00E76345">
            <w:pPr>
              <w:spacing w:after="0"/>
              <w:rPr>
                <w:del w:id="1376" w:author="Dayrtman Fajardo Vásquez" w:date="2015-11-12T17:06:00Z"/>
                <w:rFonts w:ascii="Times New Roman" w:eastAsia="Times New Roman" w:hAnsi="Times New Roman" w:cs="Times New Roman"/>
                <w:color w:val="000000" w:themeColor="text1"/>
                <w:sz w:val="21"/>
                <w:szCs w:val="21"/>
                <w:lang w:val="es-CO" w:eastAsia="es-CO"/>
              </w:rPr>
              <w:pPrChange w:id="1377" w:author="Dayrtman Fajardo Vásquez" w:date="2015-11-12T17:06:00Z">
                <w:pPr>
                  <w:shd w:val="clear" w:color="auto" w:fill="FFFFFF"/>
                  <w:spacing w:before="2" w:after="2"/>
                  <w:jc w:val="both"/>
                </w:pPr>
              </w:pPrChange>
            </w:pPr>
            <w:del w:id="1378" w:author="Dayrtman Fajardo Vásquez" w:date="2015-11-12T17:06:00Z">
              <w:r w:rsidRPr="001726C4" w:rsidDel="0013038D">
                <w:rPr>
                  <w:rFonts w:ascii="Times New Roman" w:hAnsi="Times New Roman" w:cs="Times New Roman"/>
                  <w:noProof/>
                  <w:color w:val="000000" w:themeColor="text1"/>
                  <w:lang w:val="es-CO" w:eastAsia="es-CO"/>
                </w:rPr>
                <w:drawing>
                  <wp:inline distT="0" distB="0" distL="0" distR="0" wp14:anchorId="188F015A" wp14:editId="41339005">
                    <wp:extent cx="2676525" cy="164306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926" t="7359" r="18587" b="11254"/>
                            <a:stretch/>
                          </pic:blipFill>
                          <pic:spPr bwMode="auto">
                            <a:xfrm>
                              <a:off x="0" y="0"/>
                              <a:ext cx="2679290" cy="1644760"/>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1726C4" w:rsidDel="0013038D" w14:paraId="531F1E2B" w14:textId="77777777" w:rsidTr="008C38A3">
        <w:trPr>
          <w:del w:id="1379" w:author="Dayrtman Fajardo Vásquez" w:date="2015-11-12T17:06:00Z"/>
        </w:trPr>
        <w:tc>
          <w:tcPr>
            <w:tcW w:w="1242" w:type="dxa"/>
          </w:tcPr>
          <w:p w14:paraId="36948B91" w14:textId="77777777" w:rsidR="00E76345" w:rsidRPr="001726C4" w:rsidDel="0013038D" w:rsidRDefault="00E76345">
            <w:pPr>
              <w:spacing w:after="0"/>
              <w:rPr>
                <w:del w:id="1380" w:author="Dayrtman Fajardo Vásquez" w:date="2015-11-12T17:06:00Z"/>
                <w:rFonts w:ascii="Times New Roman" w:hAnsi="Times New Roman" w:cs="Times New Roman"/>
                <w:b/>
                <w:color w:val="000000" w:themeColor="text1"/>
                <w:sz w:val="18"/>
                <w:szCs w:val="18"/>
              </w:rPr>
              <w:pPrChange w:id="1381" w:author="Dayrtman Fajardo Vásquez" w:date="2015-11-12T17:06:00Z">
                <w:pPr>
                  <w:spacing w:before="2" w:after="2"/>
                </w:pPr>
              </w:pPrChange>
            </w:pPr>
            <w:del w:id="1382" w:author="Dayrtman Fajardo Vásquez" w:date="2015-11-12T17:06:00Z">
              <w:r w:rsidRPr="001726C4" w:rsidDel="0013038D">
                <w:rPr>
                  <w:rFonts w:ascii="Times New Roman" w:hAnsi="Times New Roman" w:cs="Times New Roman"/>
                  <w:b/>
                  <w:color w:val="000000" w:themeColor="text1"/>
                  <w:sz w:val="18"/>
                  <w:szCs w:val="18"/>
                </w:rPr>
                <w:delText>Título</w:delText>
              </w:r>
            </w:del>
          </w:p>
        </w:tc>
        <w:tc>
          <w:tcPr>
            <w:tcW w:w="7812" w:type="dxa"/>
          </w:tcPr>
          <w:p w14:paraId="7BBB14EF" w14:textId="77777777" w:rsidR="00E76345" w:rsidRPr="001726C4" w:rsidDel="0013038D" w:rsidRDefault="00E76345">
            <w:pPr>
              <w:spacing w:after="0"/>
              <w:rPr>
                <w:del w:id="1383" w:author="Dayrtman Fajardo Vásquez" w:date="2015-11-12T17:06:00Z"/>
                <w:rFonts w:ascii="Times New Roman" w:hAnsi="Times New Roman" w:cs="Times New Roman"/>
                <w:color w:val="000000" w:themeColor="text1"/>
              </w:rPr>
              <w:pPrChange w:id="1384" w:author="Dayrtman Fajardo Vásquez" w:date="2015-11-12T17:06:00Z">
                <w:pPr>
                  <w:spacing w:before="2" w:after="2"/>
                </w:pPr>
              </w:pPrChange>
            </w:pPr>
            <w:del w:id="1385" w:author="Dayrtman Fajardo Vásquez" w:date="2015-11-12T17:06:00Z">
              <w:r w:rsidRPr="001726C4" w:rsidDel="0013038D">
                <w:rPr>
                  <w:rFonts w:ascii="Times New Roman" w:eastAsia="Times New Roman" w:hAnsi="Times New Roman" w:cs="Times New Roman"/>
                  <w:color w:val="000000" w:themeColor="text1"/>
                  <w:lang w:val="es-CO" w:eastAsia="es-CO"/>
                </w:rPr>
                <w:delText>El mapa político de Europa</w:delText>
              </w:r>
            </w:del>
          </w:p>
        </w:tc>
      </w:tr>
      <w:tr w:rsidR="00E76345" w:rsidRPr="001726C4" w:rsidDel="0013038D" w14:paraId="679FBF5D" w14:textId="77777777" w:rsidTr="008C38A3">
        <w:trPr>
          <w:del w:id="1386" w:author="Dayrtman Fajardo Vásquez" w:date="2015-11-12T17:06:00Z"/>
        </w:trPr>
        <w:tc>
          <w:tcPr>
            <w:tcW w:w="1242" w:type="dxa"/>
          </w:tcPr>
          <w:p w14:paraId="6BD52F82" w14:textId="77777777" w:rsidR="00E76345" w:rsidRPr="001726C4" w:rsidDel="0013038D" w:rsidRDefault="00E76345">
            <w:pPr>
              <w:spacing w:after="0"/>
              <w:rPr>
                <w:del w:id="1387" w:author="Dayrtman Fajardo Vásquez" w:date="2015-11-12T17:06:00Z"/>
                <w:rFonts w:ascii="Times New Roman" w:hAnsi="Times New Roman" w:cs="Times New Roman"/>
                <w:b/>
                <w:color w:val="000000" w:themeColor="text1"/>
                <w:sz w:val="18"/>
                <w:szCs w:val="18"/>
              </w:rPr>
              <w:pPrChange w:id="1388" w:author="Dayrtman Fajardo Vásquez" w:date="2015-11-12T17:06:00Z">
                <w:pPr>
                  <w:spacing w:before="2" w:after="2"/>
                </w:pPr>
              </w:pPrChange>
            </w:pPr>
            <w:del w:id="1389" w:author="Dayrtman Fajardo Vásquez" w:date="2015-11-12T17:06:00Z">
              <w:r w:rsidRPr="001726C4" w:rsidDel="0013038D">
                <w:rPr>
                  <w:rFonts w:ascii="Times New Roman" w:hAnsi="Times New Roman" w:cs="Times New Roman"/>
                  <w:b/>
                  <w:color w:val="000000" w:themeColor="text1"/>
                  <w:sz w:val="18"/>
                  <w:szCs w:val="18"/>
                </w:rPr>
                <w:delText>Descripción</w:delText>
              </w:r>
            </w:del>
          </w:p>
        </w:tc>
        <w:tc>
          <w:tcPr>
            <w:tcW w:w="7812" w:type="dxa"/>
          </w:tcPr>
          <w:p w14:paraId="6C8C90E6" w14:textId="77777777" w:rsidR="00E76345" w:rsidRPr="001726C4" w:rsidDel="0013038D" w:rsidRDefault="00E76345">
            <w:pPr>
              <w:spacing w:after="0"/>
              <w:rPr>
                <w:del w:id="1390" w:author="Dayrtman Fajardo Vásquez" w:date="2015-11-12T17:06:00Z"/>
                <w:rFonts w:ascii="Times New Roman" w:hAnsi="Times New Roman" w:cs="Times New Roman"/>
                <w:color w:val="000000" w:themeColor="text1"/>
              </w:rPr>
              <w:pPrChange w:id="1391" w:author="Dayrtman Fajardo Vásquez" w:date="2015-11-12T17:06:00Z">
                <w:pPr>
                  <w:spacing w:before="2" w:after="2"/>
                  <w:jc w:val="both"/>
                </w:pPr>
              </w:pPrChange>
            </w:pPr>
            <w:del w:id="1392" w:author="Dayrtman Fajardo Vásquez" w:date="2015-11-12T17:06:00Z">
              <w:r w:rsidRPr="001726C4" w:rsidDel="0013038D">
                <w:rPr>
                  <w:rFonts w:ascii="Times New Roman" w:eastAsia="Times New Roman" w:hAnsi="Times New Roman" w:cs="Times New Roman"/>
                  <w:color w:val="000000" w:themeColor="text1"/>
                  <w:lang w:val="es-CO" w:eastAsia="es-CO"/>
                </w:rPr>
                <w:delText xml:space="preserve">Interactivo que sirve para aprender </w:delText>
              </w:r>
            </w:del>
            <w:ins w:id="1393" w:author="TOSHIBA" w:date="2015-10-29T16:24:00Z">
              <w:del w:id="1394" w:author="Dayrtman Fajardo Vásquez" w:date="2015-11-12T17:06:00Z">
                <w:r w:rsidR="00167EDA" w:rsidDel="0013038D">
                  <w:rPr>
                    <w:rFonts w:ascii="Times New Roman" w:eastAsia="Times New Roman" w:hAnsi="Times New Roman" w:cs="Times New Roman"/>
                    <w:color w:val="000000" w:themeColor="text1"/>
                    <w:lang w:val="es-CO" w:eastAsia="es-CO"/>
                  </w:rPr>
                  <w:delText xml:space="preserve">sobre </w:delText>
                </w:r>
              </w:del>
            </w:ins>
            <w:del w:id="1395" w:author="Dayrtman Fajardo Vásquez" w:date="2015-11-12T17:06:00Z">
              <w:r w:rsidRPr="001726C4" w:rsidDel="0013038D">
                <w:rPr>
                  <w:rFonts w:ascii="Times New Roman" w:eastAsia="Times New Roman" w:hAnsi="Times New Roman" w:cs="Times New Roman"/>
                  <w:color w:val="000000" w:themeColor="text1"/>
                  <w:lang w:val="es-CO" w:eastAsia="es-CO"/>
                </w:rPr>
                <w:delText xml:space="preserve">los distintos Estados de Europa Interactivo que sirve para aprender los distintos Estados de Europa. </w:delText>
              </w:r>
            </w:del>
          </w:p>
        </w:tc>
      </w:tr>
    </w:tbl>
    <w:p w14:paraId="767D3DB4" w14:textId="77777777" w:rsidR="00E76345" w:rsidDel="0013038D" w:rsidRDefault="00E76345">
      <w:pPr>
        <w:spacing w:after="0"/>
        <w:rPr>
          <w:del w:id="1396" w:author="Dayrtman Fajardo Vásquez" w:date="2015-11-12T17:06:00Z"/>
          <w:rFonts w:ascii="Times New Roman" w:eastAsia="Times New Roman" w:hAnsi="Times New Roman" w:cs="Times New Roman"/>
          <w:b/>
          <w:color w:val="000000" w:themeColor="text1"/>
          <w:lang w:val="es-CO" w:eastAsia="es-CO"/>
        </w:rPr>
        <w:pPrChange w:id="1397" w:author="Dayrtman Fajardo Vásquez" w:date="2015-11-12T17:06:00Z">
          <w:pPr>
            <w:spacing w:after="0"/>
            <w:jc w:val="both"/>
          </w:pPr>
        </w:pPrChange>
      </w:pPr>
    </w:p>
    <w:p w14:paraId="3DB52A50" w14:textId="77777777" w:rsidR="00E76345" w:rsidRPr="009F7A40" w:rsidDel="0013038D" w:rsidRDefault="00E76345">
      <w:pPr>
        <w:spacing w:after="0"/>
        <w:rPr>
          <w:del w:id="1398" w:author="Dayrtman Fajardo Vásquez" w:date="2015-11-12T17:06:00Z"/>
          <w:rFonts w:ascii="Times New Roman" w:eastAsia="Times New Roman" w:hAnsi="Times New Roman" w:cs="Times New Roman"/>
          <w:b/>
          <w:color w:val="FFFFFF" w:themeColor="background1"/>
          <w:lang w:val="es-CO" w:eastAsia="es-CO"/>
        </w:rPr>
        <w:pPrChange w:id="1399" w:author="Dayrtman Fajardo Vásquez" w:date="2015-11-12T17:06:00Z">
          <w:pPr>
            <w:spacing w:after="0"/>
            <w:jc w:val="both"/>
          </w:pPr>
        </w:pPrChange>
      </w:pPr>
      <w:del w:id="1400" w:author="Dayrtman Fajardo Vásquez" w:date="2015-11-12T17:06:00Z">
        <w:r w:rsidRPr="009F7A40" w:rsidDel="0013038D">
          <w:rPr>
            <w:rFonts w:ascii="Times New Roman" w:eastAsia="Times New Roman" w:hAnsi="Times New Roman" w:cs="Times New Roman"/>
            <w:b/>
            <w:color w:val="FFFFFF" w:themeColor="background1"/>
            <w:lang w:val="es-CO" w:eastAsia="es-CO"/>
          </w:rPr>
          <w:delText>..</w:delText>
        </w:r>
      </w:del>
    </w:p>
    <w:p w14:paraId="6A2505B8" w14:textId="77777777" w:rsidR="00E76345" w:rsidRPr="00076A16" w:rsidDel="0013038D" w:rsidRDefault="00E76345">
      <w:pPr>
        <w:spacing w:after="0"/>
        <w:rPr>
          <w:del w:id="1401" w:author="Dayrtman Fajardo Vásquez" w:date="2015-11-12T17:06:00Z"/>
          <w:rFonts w:ascii="Times New Roman" w:eastAsia="Times New Roman" w:hAnsi="Times New Roman" w:cs="Times New Roman"/>
          <w:b/>
          <w:color w:val="FFFFFF" w:themeColor="background1"/>
          <w:lang w:val="es-CO" w:eastAsia="es-CO"/>
        </w:rPr>
        <w:pPrChange w:id="1402" w:author="Dayrtman Fajardo Vásquez" w:date="2015-11-12T17:06:00Z">
          <w:pPr>
            <w:spacing w:after="0"/>
            <w:jc w:val="both"/>
          </w:pPr>
        </w:pPrChange>
      </w:pPr>
      <w:del w:id="1403" w:author="Dayrtman Fajardo Vásquez" w:date="2015-11-12T17:06:00Z">
        <w:r w:rsidRPr="00076A16" w:rsidDel="0013038D">
          <w:rPr>
            <w:rFonts w:ascii="Times New Roman" w:eastAsia="Times New Roman" w:hAnsi="Times New Roman" w:cs="Times New Roman"/>
            <w:b/>
            <w:color w:val="FFFFFF" w:themeColor="background1"/>
            <w:lang w:val="es-CO" w:eastAsia="es-CO"/>
          </w:rPr>
          <w:delText>…..</w:delText>
        </w:r>
      </w:del>
    </w:p>
    <w:tbl>
      <w:tblPr>
        <w:tblStyle w:val="Tablaconcuadrcula"/>
        <w:tblW w:w="0" w:type="auto"/>
        <w:tblLayout w:type="fixed"/>
        <w:tblLook w:val="04A0" w:firstRow="1" w:lastRow="0" w:firstColumn="1" w:lastColumn="0" w:noHBand="0" w:noVBand="1"/>
      </w:tblPr>
      <w:tblGrid>
        <w:gridCol w:w="1242"/>
        <w:gridCol w:w="7812"/>
      </w:tblGrid>
      <w:tr w:rsidR="00E76345" w:rsidRPr="001726C4" w:rsidDel="0013038D" w14:paraId="6146C13C" w14:textId="77777777" w:rsidTr="008C38A3">
        <w:trPr>
          <w:del w:id="1404" w:author="Dayrtman Fajardo Vásquez" w:date="2015-11-12T17:06:00Z"/>
        </w:trPr>
        <w:tc>
          <w:tcPr>
            <w:tcW w:w="9054" w:type="dxa"/>
            <w:gridSpan w:val="2"/>
            <w:shd w:val="clear" w:color="auto" w:fill="000000" w:themeFill="text1"/>
          </w:tcPr>
          <w:p w14:paraId="295948B3" w14:textId="77777777" w:rsidR="00E76345" w:rsidRPr="001726C4" w:rsidDel="0013038D" w:rsidRDefault="00E76345">
            <w:pPr>
              <w:spacing w:after="0"/>
              <w:rPr>
                <w:del w:id="1405" w:author="Dayrtman Fajardo Vásquez" w:date="2015-11-12T17:06:00Z"/>
                <w:rFonts w:ascii="Times New Roman" w:hAnsi="Times New Roman" w:cs="Times New Roman"/>
                <w:b/>
                <w:color w:val="000000" w:themeColor="text1"/>
              </w:rPr>
              <w:pPrChange w:id="1406" w:author="Dayrtman Fajardo Vásquez" w:date="2015-11-12T17:06:00Z">
                <w:pPr>
                  <w:spacing w:before="2" w:after="2"/>
                  <w:jc w:val="center"/>
                </w:pPr>
              </w:pPrChange>
            </w:pPr>
            <w:del w:id="1407" w:author="Dayrtman Fajardo Vásquez" w:date="2015-11-12T17:06:00Z">
              <w:r w:rsidRPr="009F7A40" w:rsidDel="0013038D">
                <w:rPr>
                  <w:rFonts w:ascii="Times New Roman" w:hAnsi="Times New Roman" w:cs="Times New Roman"/>
                  <w:b/>
                  <w:color w:val="FFFFFF" w:themeColor="background1"/>
                </w:rPr>
                <w:delText>Profundiza: recurso aprovechado</w:delText>
              </w:r>
            </w:del>
          </w:p>
        </w:tc>
      </w:tr>
      <w:tr w:rsidR="00E76345" w:rsidRPr="001726C4" w:rsidDel="0013038D" w14:paraId="0DBCBEE4" w14:textId="77777777" w:rsidTr="008C38A3">
        <w:trPr>
          <w:del w:id="1408" w:author="Dayrtman Fajardo Vásquez" w:date="2015-11-12T17:06:00Z"/>
        </w:trPr>
        <w:tc>
          <w:tcPr>
            <w:tcW w:w="1242" w:type="dxa"/>
          </w:tcPr>
          <w:p w14:paraId="726FFC33" w14:textId="77777777" w:rsidR="00E76345" w:rsidRPr="001726C4" w:rsidDel="0013038D" w:rsidRDefault="00E76345">
            <w:pPr>
              <w:spacing w:after="0"/>
              <w:rPr>
                <w:del w:id="1409" w:author="Dayrtman Fajardo Vásquez" w:date="2015-11-12T17:06:00Z"/>
                <w:rFonts w:ascii="Times New Roman" w:hAnsi="Times New Roman" w:cs="Times New Roman"/>
                <w:b/>
                <w:color w:val="000000" w:themeColor="text1"/>
                <w:sz w:val="18"/>
                <w:szCs w:val="18"/>
              </w:rPr>
              <w:pPrChange w:id="1410" w:author="Dayrtman Fajardo Vásquez" w:date="2015-11-12T17:06:00Z">
                <w:pPr>
                  <w:spacing w:before="2" w:after="2"/>
                </w:pPr>
              </w:pPrChange>
            </w:pPr>
            <w:del w:id="1411" w:author="Dayrtman Fajardo Vásquez" w:date="2015-11-12T17:06:00Z">
              <w:r w:rsidRPr="001726C4" w:rsidDel="0013038D">
                <w:rPr>
                  <w:rFonts w:ascii="Times New Roman" w:hAnsi="Times New Roman" w:cs="Times New Roman"/>
                  <w:b/>
                  <w:color w:val="000000" w:themeColor="text1"/>
                  <w:sz w:val="18"/>
                  <w:szCs w:val="18"/>
                </w:rPr>
                <w:delText>Código</w:delText>
              </w:r>
            </w:del>
          </w:p>
        </w:tc>
        <w:tc>
          <w:tcPr>
            <w:tcW w:w="7812" w:type="dxa"/>
          </w:tcPr>
          <w:p w14:paraId="4D2B35D3" w14:textId="77777777" w:rsidR="00E76345" w:rsidRPr="001726C4" w:rsidDel="0013038D" w:rsidRDefault="00E76345">
            <w:pPr>
              <w:spacing w:after="0"/>
              <w:rPr>
                <w:del w:id="1412" w:author="Dayrtman Fajardo Vásquez" w:date="2015-11-12T17:06:00Z"/>
                <w:rFonts w:ascii="Times New Roman" w:hAnsi="Times New Roman" w:cs="Times New Roman"/>
                <w:b/>
                <w:color w:val="000000" w:themeColor="text1"/>
                <w:sz w:val="18"/>
                <w:szCs w:val="18"/>
              </w:rPr>
              <w:pPrChange w:id="1413" w:author="Dayrtman Fajardo Vásquez" w:date="2015-11-12T17:06:00Z">
                <w:pPr>
                  <w:spacing w:before="2" w:after="2"/>
                </w:pPr>
              </w:pPrChange>
            </w:pPr>
            <w:del w:id="1414" w:author="Dayrtman Fajardo Vásquez" w:date="2015-11-12T17:06:00Z">
              <w:r w:rsidRPr="004A0527" w:rsidDel="0013038D">
                <w:rPr>
                  <w:rFonts w:ascii="Times New Roman" w:hAnsi="Times New Roman" w:cs="Times New Roman"/>
                  <w:color w:val="000000" w:themeColor="text1"/>
                </w:rPr>
                <w:delText>CS_07_07_CO</w:delText>
              </w:r>
              <w:r w:rsidDel="0013038D">
                <w:rPr>
                  <w:rFonts w:ascii="Times New Roman" w:hAnsi="Times New Roman" w:cs="Times New Roman"/>
                  <w:color w:val="000000" w:themeColor="text1"/>
                </w:rPr>
                <w:delText>_REC4</w:delText>
              </w:r>
              <w:r w:rsidRPr="001726C4" w:rsidDel="0013038D">
                <w:rPr>
                  <w:rFonts w:ascii="Times New Roman" w:hAnsi="Times New Roman" w:cs="Times New Roman"/>
                  <w:color w:val="000000" w:themeColor="text1"/>
                </w:rPr>
                <w:delText>0</w:delText>
              </w:r>
            </w:del>
          </w:p>
        </w:tc>
      </w:tr>
      <w:tr w:rsidR="00E76345" w:rsidRPr="001726C4" w:rsidDel="0013038D" w14:paraId="62060322" w14:textId="77777777" w:rsidTr="008C38A3">
        <w:trPr>
          <w:del w:id="1415" w:author="Dayrtman Fajardo Vásquez" w:date="2015-11-12T17:06:00Z"/>
        </w:trPr>
        <w:tc>
          <w:tcPr>
            <w:tcW w:w="1242" w:type="dxa"/>
          </w:tcPr>
          <w:p w14:paraId="1CF3DF23" w14:textId="77777777" w:rsidR="00E76345" w:rsidRPr="001726C4" w:rsidDel="0013038D" w:rsidRDefault="00E76345">
            <w:pPr>
              <w:spacing w:after="0"/>
              <w:rPr>
                <w:del w:id="1416" w:author="Dayrtman Fajardo Vásquez" w:date="2015-11-12T17:06:00Z"/>
                <w:rFonts w:ascii="Times New Roman" w:hAnsi="Times New Roman" w:cs="Times New Roman"/>
                <w:color w:val="000000" w:themeColor="text1"/>
              </w:rPr>
              <w:pPrChange w:id="1417" w:author="Dayrtman Fajardo Vásquez" w:date="2015-11-12T17:06:00Z">
                <w:pPr>
                  <w:spacing w:before="2" w:after="2"/>
                </w:pPr>
              </w:pPrChange>
            </w:pPr>
            <w:del w:id="1418" w:author="Dayrtman Fajardo Vásquez" w:date="2015-11-12T17:06:00Z">
              <w:r w:rsidRPr="001726C4" w:rsidDel="0013038D">
                <w:rPr>
                  <w:rFonts w:ascii="Times New Roman" w:hAnsi="Times New Roman" w:cs="Times New Roman"/>
                  <w:b/>
                  <w:color w:val="000000" w:themeColor="text1"/>
                  <w:sz w:val="18"/>
                  <w:szCs w:val="18"/>
                </w:rPr>
                <w:delText>Ubicación en Aula Planeta</w:delText>
              </w:r>
            </w:del>
          </w:p>
        </w:tc>
        <w:tc>
          <w:tcPr>
            <w:tcW w:w="7812" w:type="dxa"/>
          </w:tcPr>
          <w:p w14:paraId="52C3FEEE" w14:textId="77777777" w:rsidR="00E76345" w:rsidRPr="001726C4" w:rsidDel="0013038D" w:rsidRDefault="008A36F2">
            <w:pPr>
              <w:spacing w:after="0"/>
              <w:rPr>
                <w:del w:id="1419" w:author="Dayrtman Fajardo Vásquez" w:date="2015-11-12T17:06:00Z"/>
                <w:rFonts w:ascii="Times New Roman" w:hAnsi="Times New Roman" w:cs="Times New Roman"/>
                <w:color w:val="000000" w:themeColor="text1"/>
              </w:rPr>
              <w:pPrChange w:id="1420" w:author="Dayrtman Fajardo Vásquez" w:date="2015-11-12T17:06:00Z">
                <w:pPr>
                  <w:spacing w:before="2" w:after="2"/>
                </w:pPr>
              </w:pPrChange>
            </w:pPr>
            <w:del w:id="1421" w:author="Dayrtman Fajardo Vásquez" w:date="2015-11-12T17:06:00Z">
              <w:r w:rsidDel="0013038D">
                <w:fldChar w:fldCharType="begin"/>
              </w:r>
              <w:r w:rsidDel="0013038D">
                <w:delInstrText xml:space="preserve"> HYPERLINK "http://profesores.aulaplaneta.com//DesktopModules/PPP_UploadScorms/RecursoPopUp.aspx?RecursoID=504785" </w:delInstrText>
              </w:r>
              <w:r w:rsidDel="0013038D">
                <w:fldChar w:fldCharType="separate"/>
              </w:r>
              <w:r w:rsidR="00E76345" w:rsidRPr="001726C4" w:rsidDel="0013038D">
                <w:rPr>
                  <w:rStyle w:val="Hipervnculo"/>
                  <w:rFonts w:ascii="Times New Roman" w:hAnsi="Times New Roman" w:cs="Times New Roman"/>
                  <w:color w:val="000000" w:themeColor="text1"/>
                </w:rPr>
                <w:delText>http://profesores.aulaplaneta.com//DesktopModules/PPP_UploadScorms/RecursoPopUp.aspx?RecursoID=504785</w:delText>
              </w:r>
              <w:r w:rsidDel="0013038D">
                <w:rPr>
                  <w:rStyle w:val="Hipervnculo"/>
                  <w:rFonts w:ascii="Times New Roman" w:hAnsi="Times New Roman" w:cs="Times New Roman"/>
                  <w:color w:val="000000" w:themeColor="text1"/>
                </w:rPr>
                <w:fldChar w:fldCharType="end"/>
              </w:r>
            </w:del>
          </w:p>
          <w:p w14:paraId="4417D9A9" w14:textId="77777777" w:rsidR="00E76345" w:rsidRPr="001726C4" w:rsidDel="0013038D" w:rsidRDefault="00E76345">
            <w:pPr>
              <w:spacing w:after="0"/>
              <w:rPr>
                <w:del w:id="1422" w:author="Dayrtman Fajardo Vásquez" w:date="2015-11-12T17:06:00Z"/>
                <w:rFonts w:ascii="Times New Roman" w:hAnsi="Times New Roman" w:cs="Times New Roman"/>
                <w:color w:val="000000" w:themeColor="text1"/>
              </w:rPr>
              <w:pPrChange w:id="1423" w:author="Dayrtman Fajardo Vásquez" w:date="2015-11-12T17:06:00Z">
                <w:pPr>
                  <w:spacing w:before="2" w:after="2"/>
                </w:pPr>
              </w:pPrChange>
            </w:pPr>
          </w:p>
        </w:tc>
      </w:tr>
      <w:tr w:rsidR="00E76345" w:rsidRPr="001726C4" w:rsidDel="0013038D" w14:paraId="672C5E1C" w14:textId="77777777" w:rsidTr="008C38A3">
        <w:trPr>
          <w:del w:id="1424" w:author="Dayrtman Fajardo Vásquez" w:date="2015-11-12T17:06:00Z"/>
        </w:trPr>
        <w:tc>
          <w:tcPr>
            <w:tcW w:w="1242" w:type="dxa"/>
          </w:tcPr>
          <w:p w14:paraId="1BB307EB" w14:textId="77777777" w:rsidR="00E76345" w:rsidRPr="001726C4" w:rsidDel="0013038D" w:rsidRDefault="00E76345">
            <w:pPr>
              <w:spacing w:after="0"/>
              <w:rPr>
                <w:del w:id="1425" w:author="Dayrtman Fajardo Vásquez" w:date="2015-11-12T17:06:00Z"/>
                <w:rFonts w:ascii="Times New Roman" w:hAnsi="Times New Roman" w:cs="Times New Roman"/>
                <w:color w:val="000000" w:themeColor="text1"/>
              </w:rPr>
              <w:pPrChange w:id="1426" w:author="Dayrtman Fajardo Vásquez" w:date="2015-11-12T17:06:00Z">
                <w:pPr>
                  <w:spacing w:before="2" w:after="2"/>
                </w:pPr>
              </w:pPrChange>
            </w:pPr>
            <w:del w:id="1427" w:author="Dayrtman Fajardo Vásquez" w:date="2015-11-12T17:06:00Z">
              <w:r w:rsidRPr="001726C4" w:rsidDel="0013038D">
                <w:rPr>
                  <w:rFonts w:ascii="Times New Roman" w:hAnsi="Times New Roman" w:cs="Times New Roman"/>
                  <w:b/>
                  <w:color w:val="000000" w:themeColor="text1"/>
                  <w:sz w:val="18"/>
                  <w:szCs w:val="18"/>
                </w:rPr>
                <w:delText>Cambio (descripción o capturas de pantallas)</w:delText>
              </w:r>
            </w:del>
          </w:p>
        </w:tc>
        <w:tc>
          <w:tcPr>
            <w:tcW w:w="7812" w:type="dxa"/>
          </w:tcPr>
          <w:p w14:paraId="3E4390AC" w14:textId="77777777" w:rsidR="00E76345" w:rsidRPr="001726C4" w:rsidDel="0013038D" w:rsidRDefault="00E76345">
            <w:pPr>
              <w:spacing w:after="0"/>
              <w:rPr>
                <w:del w:id="1428" w:author="Dayrtman Fajardo Vásquez" w:date="2015-11-12T17:06:00Z"/>
                <w:rFonts w:ascii="Times New Roman" w:eastAsia="Times New Roman" w:hAnsi="Times New Roman" w:cs="Times New Roman"/>
                <w:color w:val="000000" w:themeColor="text1"/>
                <w:lang w:val="es-CO" w:eastAsia="es-CO"/>
              </w:rPr>
              <w:pPrChange w:id="1429" w:author="Dayrtman Fajardo Vásquez" w:date="2015-11-12T17:06:00Z">
                <w:pPr>
                  <w:shd w:val="clear" w:color="auto" w:fill="FFFFFF"/>
                  <w:spacing w:before="2" w:after="2"/>
                  <w:jc w:val="both"/>
                </w:pPr>
              </w:pPrChange>
            </w:pPr>
            <w:del w:id="1430" w:author="Dayrtman Fajardo Vásquez" w:date="2015-11-12T17:06:00Z">
              <w:r w:rsidRPr="001726C4" w:rsidDel="0013038D">
                <w:rPr>
                  <w:rFonts w:ascii="Times New Roman" w:eastAsia="Times New Roman" w:hAnsi="Times New Roman" w:cs="Times New Roman"/>
                  <w:color w:val="000000" w:themeColor="text1"/>
                  <w:lang w:val="es-CO" w:eastAsia="es-CO"/>
                </w:rPr>
                <w:delText>Sin cambios</w:delText>
              </w:r>
            </w:del>
          </w:p>
          <w:p w14:paraId="4111E935" w14:textId="77777777" w:rsidR="00E76345" w:rsidRPr="001726C4" w:rsidDel="0013038D" w:rsidRDefault="00E76345">
            <w:pPr>
              <w:spacing w:after="0"/>
              <w:rPr>
                <w:del w:id="1431" w:author="Dayrtman Fajardo Vásquez" w:date="2015-11-12T17:06:00Z"/>
                <w:rFonts w:ascii="Times New Roman" w:eastAsia="Times New Roman" w:hAnsi="Times New Roman" w:cs="Times New Roman"/>
                <w:color w:val="000000" w:themeColor="text1"/>
                <w:sz w:val="21"/>
                <w:szCs w:val="21"/>
                <w:lang w:val="es-CO" w:eastAsia="es-CO"/>
              </w:rPr>
              <w:pPrChange w:id="1432" w:author="Dayrtman Fajardo Vásquez" w:date="2015-11-12T17:06:00Z">
                <w:pPr>
                  <w:shd w:val="clear" w:color="auto" w:fill="FFFFFF"/>
                  <w:spacing w:before="2" w:after="2"/>
                  <w:jc w:val="both"/>
                </w:pPr>
              </w:pPrChange>
            </w:pPr>
            <w:del w:id="1433" w:author="Dayrtman Fajardo Vásquez" w:date="2015-11-12T17:06:00Z">
              <w:r w:rsidRPr="001726C4" w:rsidDel="0013038D">
                <w:rPr>
                  <w:rFonts w:ascii="Times New Roman" w:hAnsi="Times New Roman" w:cs="Times New Roman"/>
                  <w:noProof/>
                  <w:color w:val="000000" w:themeColor="text1"/>
                  <w:lang w:val="es-CO" w:eastAsia="es-CO"/>
                </w:rPr>
                <w:drawing>
                  <wp:inline distT="0" distB="0" distL="0" distR="0" wp14:anchorId="7228DDBD" wp14:editId="24CF9845">
                    <wp:extent cx="2400300" cy="1386839"/>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3" t="6156" r="17889" b="11040"/>
                            <a:stretch/>
                          </pic:blipFill>
                          <pic:spPr bwMode="auto">
                            <a:xfrm>
                              <a:off x="0" y="0"/>
                              <a:ext cx="2403888" cy="1388912"/>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1726C4" w:rsidDel="0013038D" w14:paraId="7DDAFB67" w14:textId="77777777" w:rsidTr="008C38A3">
        <w:trPr>
          <w:del w:id="1434" w:author="Dayrtman Fajardo Vásquez" w:date="2015-11-12T17:06:00Z"/>
        </w:trPr>
        <w:tc>
          <w:tcPr>
            <w:tcW w:w="1242" w:type="dxa"/>
          </w:tcPr>
          <w:p w14:paraId="2C23396E" w14:textId="77777777" w:rsidR="00E76345" w:rsidRPr="001726C4" w:rsidDel="0013038D" w:rsidRDefault="00E76345">
            <w:pPr>
              <w:spacing w:after="0"/>
              <w:rPr>
                <w:del w:id="1435" w:author="Dayrtman Fajardo Vásquez" w:date="2015-11-12T17:06:00Z"/>
                <w:rFonts w:ascii="Times New Roman" w:hAnsi="Times New Roman" w:cs="Times New Roman"/>
                <w:b/>
                <w:color w:val="000000" w:themeColor="text1"/>
                <w:sz w:val="18"/>
                <w:szCs w:val="18"/>
              </w:rPr>
              <w:pPrChange w:id="1436" w:author="Dayrtman Fajardo Vásquez" w:date="2015-11-12T17:06:00Z">
                <w:pPr>
                  <w:spacing w:before="2" w:after="2"/>
                </w:pPr>
              </w:pPrChange>
            </w:pPr>
            <w:del w:id="1437" w:author="Dayrtman Fajardo Vásquez" w:date="2015-11-12T17:06:00Z">
              <w:r w:rsidRPr="001726C4" w:rsidDel="0013038D">
                <w:rPr>
                  <w:rFonts w:ascii="Times New Roman" w:hAnsi="Times New Roman" w:cs="Times New Roman"/>
                  <w:b/>
                  <w:color w:val="000000" w:themeColor="text1"/>
                  <w:sz w:val="18"/>
                  <w:szCs w:val="18"/>
                </w:rPr>
                <w:delText>Título</w:delText>
              </w:r>
            </w:del>
          </w:p>
        </w:tc>
        <w:tc>
          <w:tcPr>
            <w:tcW w:w="7812" w:type="dxa"/>
          </w:tcPr>
          <w:p w14:paraId="5E5F01F5" w14:textId="77777777" w:rsidR="00E76345" w:rsidRPr="008E6587" w:rsidDel="0013038D" w:rsidRDefault="00E76345">
            <w:pPr>
              <w:spacing w:after="0"/>
              <w:rPr>
                <w:del w:id="1438" w:author="Dayrtman Fajardo Vásquez" w:date="2015-11-12T17:06:00Z"/>
                <w:rFonts w:ascii="Times New Roman" w:eastAsia="Times New Roman" w:hAnsi="Times New Roman" w:cs="Times New Roman"/>
                <w:color w:val="000000" w:themeColor="text1"/>
                <w:lang w:val="es-CO" w:eastAsia="es-CO"/>
              </w:rPr>
              <w:pPrChange w:id="1439" w:author="Dayrtman Fajardo Vásquez" w:date="2015-11-12T17:06:00Z">
                <w:pPr>
                  <w:pStyle w:val="Ttulo1"/>
                  <w:shd w:val="clear" w:color="auto" w:fill="FFFFFF"/>
                  <w:spacing w:before="2" w:after="2"/>
                  <w:outlineLvl w:val="0"/>
                </w:pPr>
              </w:pPrChange>
            </w:pPr>
            <w:del w:id="1440" w:author="Dayrtman Fajardo Vásquez" w:date="2015-11-12T17:06:00Z">
              <w:r w:rsidRPr="008E6587" w:rsidDel="0013038D">
                <w:rPr>
                  <w:rFonts w:ascii="Times New Roman" w:eastAsia="Times New Roman" w:hAnsi="Times New Roman" w:cs="Times New Roman"/>
                  <w:b/>
                  <w:color w:val="000000" w:themeColor="text1"/>
                  <w:sz w:val="22"/>
                  <w:szCs w:val="22"/>
                  <w:lang w:val="es-CO" w:eastAsia="es-CO"/>
                </w:rPr>
                <w:delText xml:space="preserve">Sitúa en el mapa algunos Estados de Europa </w:delText>
              </w:r>
            </w:del>
          </w:p>
        </w:tc>
      </w:tr>
      <w:tr w:rsidR="00E76345" w:rsidRPr="001726C4" w:rsidDel="0013038D" w14:paraId="53443564" w14:textId="77777777" w:rsidTr="008C38A3">
        <w:trPr>
          <w:del w:id="1441" w:author="Dayrtman Fajardo Vásquez" w:date="2015-11-12T17:06:00Z"/>
        </w:trPr>
        <w:tc>
          <w:tcPr>
            <w:tcW w:w="1242" w:type="dxa"/>
          </w:tcPr>
          <w:p w14:paraId="54EB91BB" w14:textId="77777777" w:rsidR="00E76345" w:rsidRPr="001726C4" w:rsidDel="0013038D" w:rsidRDefault="00E76345">
            <w:pPr>
              <w:spacing w:after="0"/>
              <w:rPr>
                <w:del w:id="1442" w:author="Dayrtman Fajardo Vásquez" w:date="2015-11-12T17:06:00Z"/>
                <w:rFonts w:ascii="Times New Roman" w:hAnsi="Times New Roman" w:cs="Times New Roman"/>
                <w:b/>
                <w:color w:val="000000" w:themeColor="text1"/>
                <w:sz w:val="18"/>
                <w:szCs w:val="18"/>
              </w:rPr>
              <w:pPrChange w:id="1443" w:author="Dayrtman Fajardo Vásquez" w:date="2015-11-12T17:06:00Z">
                <w:pPr>
                  <w:spacing w:before="2" w:after="2"/>
                </w:pPr>
              </w:pPrChange>
            </w:pPr>
            <w:del w:id="1444" w:author="Dayrtman Fajardo Vásquez" w:date="2015-11-12T17:06:00Z">
              <w:r w:rsidRPr="001726C4" w:rsidDel="0013038D">
                <w:rPr>
                  <w:rFonts w:ascii="Times New Roman" w:hAnsi="Times New Roman" w:cs="Times New Roman"/>
                  <w:b/>
                  <w:color w:val="000000" w:themeColor="text1"/>
                  <w:sz w:val="18"/>
                  <w:szCs w:val="18"/>
                </w:rPr>
                <w:delText>Descripción</w:delText>
              </w:r>
            </w:del>
          </w:p>
        </w:tc>
        <w:tc>
          <w:tcPr>
            <w:tcW w:w="7812" w:type="dxa"/>
          </w:tcPr>
          <w:p w14:paraId="6C42A1C0" w14:textId="77777777" w:rsidR="00E76345" w:rsidRPr="001726C4" w:rsidDel="0013038D" w:rsidRDefault="00E76345">
            <w:pPr>
              <w:spacing w:after="0"/>
              <w:rPr>
                <w:del w:id="1445" w:author="Dayrtman Fajardo Vásquez" w:date="2015-11-12T17:06:00Z"/>
                <w:rFonts w:ascii="Times New Roman" w:hAnsi="Times New Roman" w:cs="Times New Roman"/>
                <w:color w:val="000000" w:themeColor="text1"/>
              </w:rPr>
              <w:pPrChange w:id="1446" w:author="Dayrtman Fajardo Vásquez" w:date="2015-11-12T17:06:00Z">
                <w:pPr>
                  <w:spacing w:before="2" w:after="2"/>
                  <w:jc w:val="both"/>
                </w:pPr>
              </w:pPrChange>
            </w:pPr>
            <w:del w:id="1447" w:author="Dayrtman Fajardo Vásquez" w:date="2015-11-12T17:06:00Z">
              <w:r w:rsidRPr="001726C4" w:rsidDel="0013038D">
                <w:rPr>
                  <w:rFonts w:ascii="Times New Roman" w:eastAsia="Times New Roman" w:hAnsi="Times New Roman" w:cs="Times New Roman"/>
                  <w:color w:val="000000" w:themeColor="text1"/>
                  <w:lang w:val="es-CO" w:eastAsia="es-CO"/>
                </w:rPr>
                <w:delText>Interactivo para ubicar sobre el mapa de Europa algunos de sus Estados</w:delText>
              </w:r>
            </w:del>
          </w:p>
        </w:tc>
      </w:tr>
      <w:tr w:rsidR="00E76345" w:rsidRPr="001726C4" w:rsidDel="0013038D" w14:paraId="5C2423FB" w14:textId="77777777" w:rsidTr="008C38A3">
        <w:trPr>
          <w:del w:id="1448" w:author="Dayrtman Fajardo Vásquez" w:date="2015-11-12T17:06:00Z"/>
        </w:trPr>
        <w:tc>
          <w:tcPr>
            <w:tcW w:w="9054" w:type="dxa"/>
            <w:gridSpan w:val="2"/>
            <w:shd w:val="clear" w:color="auto" w:fill="000000" w:themeFill="text1"/>
          </w:tcPr>
          <w:p w14:paraId="7AC113DE" w14:textId="77777777" w:rsidR="00E76345" w:rsidRPr="001726C4" w:rsidDel="0013038D" w:rsidRDefault="00E76345">
            <w:pPr>
              <w:spacing w:after="0"/>
              <w:rPr>
                <w:del w:id="1449" w:author="Dayrtman Fajardo Vásquez" w:date="2015-11-12T17:06:00Z"/>
                <w:rFonts w:ascii="Times New Roman" w:hAnsi="Times New Roman" w:cs="Times New Roman"/>
                <w:b/>
                <w:color w:val="000000" w:themeColor="text1"/>
              </w:rPr>
              <w:pPrChange w:id="1450" w:author="Dayrtman Fajardo Vásquez" w:date="2015-11-12T17:06:00Z">
                <w:pPr>
                  <w:spacing w:before="2" w:after="2"/>
                  <w:jc w:val="center"/>
                </w:pPr>
              </w:pPrChange>
            </w:pPr>
          </w:p>
        </w:tc>
      </w:tr>
    </w:tbl>
    <w:p w14:paraId="71854998" w14:textId="77777777" w:rsidR="00E76345" w:rsidRPr="00076A16" w:rsidDel="0013038D" w:rsidRDefault="00E76345">
      <w:pPr>
        <w:spacing w:after="0"/>
        <w:rPr>
          <w:del w:id="1451" w:author="Dayrtman Fajardo Vásquez" w:date="2015-11-12T17:06:00Z"/>
          <w:rFonts w:ascii="Times New Roman" w:eastAsia="Times New Roman" w:hAnsi="Times New Roman" w:cs="Times New Roman"/>
          <w:b/>
          <w:color w:val="FFFFFF" w:themeColor="background1"/>
          <w:lang w:val="es-CO" w:eastAsia="es-CO"/>
        </w:rPr>
        <w:pPrChange w:id="1452" w:author="Dayrtman Fajardo Vásquez" w:date="2015-11-12T17:06:00Z">
          <w:pPr>
            <w:spacing w:after="0"/>
            <w:jc w:val="both"/>
          </w:pPr>
        </w:pPrChange>
      </w:pPr>
      <w:del w:id="1453" w:author="Dayrtman Fajardo Vásquez" w:date="2015-11-12T17:06:00Z">
        <w:r w:rsidRPr="00076A16" w:rsidDel="0013038D">
          <w:rPr>
            <w:rFonts w:ascii="Times New Roman" w:eastAsia="Times New Roman" w:hAnsi="Times New Roman" w:cs="Times New Roman"/>
            <w:b/>
            <w:color w:val="FFFFFF" w:themeColor="background1"/>
            <w:lang w:val="es-CO" w:eastAsia="es-CO"/>
          </w:rPr>
          <w:delText>…..</w:delText>
        </w:r>
      </w:del>
    </w:p>
    <w:tbl>
      <w:tblPr>
        <w:tblStyle w:val="Tablaconcuadrcula"/>
        <w:tblW w:w="0" w:type="auto"/>
        <w:tblLayout w:type="fixed"/>
        <w:tblLook w:val="04A0" w:firstRow="1" w:lastRow="0" w:firstColumn="1" w:lastColumn="0" w:noHBand="0" w:noVBand="1"/>
      </w:tblPr>
      <w:tblGrid>
        <w:gridCol w:w="1242"/>
        <w:gridCol w:w="7812"/>
      </w:tblGrid>
      <w:tr w:rsidR="00E76345" w:rsidRPr="001726C4" w:rsidDel="0013038D" w14:paraId="44125580" w14:textId="77777777" w:rsidTr="008C38A3">
        <w:trPr>
          <w:del w:id="1454" w:author="Dayrtman Fajardo Vásquez" w:date="2015-11-12T17:06:00Z"/>
        </w:trPr>
        <w:tc>
          <w:tcPr>
            <w:tcW w:w="9054" w:type="dxa"/>
            <w:gridSpan w:val="2"/>
            <w:shd w:val="clear" w:color="auto" w:fill="000000" w:themeFill="text1"/>
          </w:tcPr>
          <w:p w14:paraId="21653E43" w14:textId="77777777" w:rsidR="00E76345" w:rsidRPr="001726C4" w:rsidDel="0013038D" w:rsidRDefault="00E76345">
            <w:pPr>
              <w:spacing w:after="0"/>
              <w:rPr>
                <w:del w:id="1455" w:author="Dayrtman Fajardo Vásquez" w:date="2015-11-12T17:06:00Z"/>
                <w:rFonts w:ascii="Times New Roman" w:hAnsi="Times New Roman" w:cs="Times New Roman"/>
                <w:b/>
                <w:color w:val="000000" w:themeColor="text1"/>
              </w:rPr>
              <w:pPrChange w:id="1456" w:author="Dayrtman Fajardo Vásquez" w:date="2015-11-12T17:06:00Z">
                <w:pPr>
                  <w:spacing w:before="2" w:after="2"/>
                  <w:jc w:val="center"/>
                </w:pPr>
              </w:pPrChange>
            </w:pPr>
            <w:del w:id="1457" w:author="Dayrtman Fajardo Vásquez" w:date="2015-11-12T17:06:00Z">
              <w:r w:rsidRPr="009F7A40" w:rsidDel="0013038D">
                <w:rPr>
                  <w:rFonts w:ascii="Times New Roman" w:hAnsi="Times New Roman" w:cs="Times New Roman"/>
                  <w:b/>
                  <w:color w:val="FFFFFF" w:themeColor="background1"/>
                </w:rPr>
                <w:delText>Practica: recurso aprovechado</w:delText>
              </w:r>
            </w:del>
          </w:p>
        </w:tc>
      </w:tr>
      <w:tr w:rsidR="00E76345" w:rsidRPr="001726C4" w:rsidDel="0013038D" w14:paraId="2B20C689" w14:textId="77777777" w:rsidTr="008C38A3">
        <w:trPr>
          <w:del w:id="1458" w:author="Dayrtman Fajardo Vásquez" w:date="2015-11-12T17:06:00Z"/>
        </w:trPr>
        <w:tc>
          <w:tcPr>
            <w:tcW w:w="1242" w:type="dxa"/>
          </w:tcPr>
          <w:p w14:paraId="0E66DC14" w14:textId="77777777" w:rsidR="00E76345" w:rsidRPr="001726C4" w:rsidDel="0013038D" w:rsidRDefault="00E76345">
            <w:pPr>
              <w:spacing w:after="0"/>
              <w:rPr>
                <w:del w:id="1459" w:author="Dayrtman Fajardo Vásquez" w:date="2015-11-12T17:06:00Z"/>
                <w:rFonts w:ascii="Times New Roman" w:hAnsi="Times New Roman" w:cs="Times New Roman"/>
                <w:b/>
                <w:color w:val="000000" w:themeColor="text1"/>
                <w:sz w:val="18"/>
                <w:szCs w:val="18"/>
              </w:rPr>
              <w:pPrChange w:id="1460" w:author="Dayrtman Fajardo Vásquez" w:date="2015-11-12T17:06:00Z">
                <w:pPr>
                  <w:spacing w:before="2" w:after="2"/>
                </w:pPr>
              </w:pPrChange>
            </w:pPr>
            <w:del w:id="1461" w:author="Dayrtman Fajardo Vásquez" w:date="2015-11-12T17:06:00Z">
              <w:r w:rsidRPr="001726C4" w:rsidDel="0013038D">
                <w:rPr>
                  <w:rFonts w:ascii="Times New Roman" w:hAnsi="Times New Roman" w:cs="Times New Roman"/>
                  <w:b/>
                  <w:color w:val="000000" w:themeColor="text1"/>
                  <w:sz w:val="18"/>
                  <w:szCs w:val="18"/>
                </w:rPr>
                <w:delText>Código</w:delText>
              </w:r>
            </w:del>
          </w:p>
        </w:tc>
        <w:tc>
          <w:tcPr>
            <w:tcW w:w="7812" w:type="dxa"/>
          </w:tcPr>
          <w:p w14:paraId="1B15B72C" w14:textId="77777777" w:rsidR="00E76345" w:rsidRPr="001726C4" w:rsidDel="0013038D" w:rsidRDefault="00E76345">
            <w:pPr>
              <w:spacing w:after="0"/>
              <w:rPr>
                <w:del w:id="1462" w:author="Dayrtman Fajardo Vásquez" w:date="2015-11-12T17:06:00Z"/>
                <w:rFonts w:ascii="Times New Roman" w:hAnsi="Times New Roman" w:cs="Times New Roman"/>
                <w:b/>
                <w:color w:val="000000" w:themeColor="text1"/>
                <w:sz w:val="18"/>
                <w:szCs w:val="18"/>
              </w:rPr>
              <w:pPrChange w:id="1463" w:author="Dayrtman Fajardo Vásquez" w:date="2015-11-12T17:06:00Z">
                <w:pPr>
                  <w:spacing w:before="2" w:after="2"/>
                </w:pPr>
              </w:pPrChange>
            </w:pPr>
            <w:del w:id="1464" w:author="Dayrtman Fajardo Vásquez" w:date="2015-11-12T17:06:00Z">
              <w:r w:rsidRPr="004A0527" w:rsidDel="0013038D">
                <w:rPr>
                  <w:rFonts w:ascii="Times New Roman" w:hAnsi="Times New Roman" w:cs="Times New Roman"/>
                  <w:color w:val="000000" w:themeColor="text1"/>
                </w:rPr>
                <w:delText>CS_07_07_CO</w:delText>
              </w:r>
              <w:r w:rsidDel="0013038D">
                <w:rPr>
                  <w:rFonts w:ascii="Times New Roman" w:hAnsi="Times New Roman" w:cs="Times New Roman"/>
                  <w:color w:val="000000" w:themeColor="text1"/>
                </w:rPr>
                <w:delText>_REC50</w:delText>
              </w:r>
            </w:del>
          </w:p>
        </w:tc>
      </w:tr>
      <w:tr w:rsidR="00E76345" w:rsidRPr="001726C4" w:rsidDel="0013038D" w14:paraId="2650A668" w14:textId="77777777" w:rsidTr="008C38A3">
        <w:trPr>
          <w:del w:id="1465" w:author="Dayrtman Fajardo Vásquez" w:date="2015-11-12T17:06:00Z"/>
        </w:trPr>
        <w:tc>
          <w:tcPr>
            <w:tcW w:w="1242" w:type="dxa"/>
          </w:tcPr>
          <w:p w14:paraId="236D4E69" w14:textId="77777777" w:rsidR="00E76345" w:rsidRPr="001726C4" w:rsidDel="0013038D" w:rsidRDefault="00E76345">
            <w:pPr>
              <w:spacing w:after="0"/>
              <w:rPr>
                <w:del w:id="1466" w:author="Dayrtman Fajardo Vásquez" w:date="2015-11-12T17:06:00Z"/>
                <w:rFonts w:ascii="Times New Roman" w:hAnsi="Times New Roman" w:cs="Times New Roman"/>
                <w:color w:val="000000" w:themeColor="text1"/>
              </w:rPr>
              <w:pPrChange w:id="1467" w:author="Dayrtman Fajardo Vásquez" w:date="2015-11-12T17:06:00Z">
                <w:pPr>
                  <w:spacing w:before="2" w:after="2"/>
                </w:pPr>
              </w:pPrChange>
            </w:pPr>
            <w:del w:id="1468" w:author="Dayrtman Fajardo Vásquez" w:date="2015-11-12T17:06:00Z">
              <w:r w:rsidRPr="001726C4" w:rsidDel="0013038D">
                <w:rPr>
                  <w:rFonts w:ascii="Times New Roman" w:hAnsi="Times New Roman" w:cs="Times New Roman"/>
                  <w:b/>
                  <w:color w:val="000000" w:themeColor="text1"/>
                  <w:sz w:val="18"/>
                  <w:szCs w:val="18"/>
                </w:rPr>
                <w:delText>Ubicación en Aula Planeta</w:delText>
              </w:r>
            </w:del>
          </w:p>
        </w:tc>
        <w:tc>
          <w:tcPr>
            <w:tcW w:w="7812" w:type="dxa"/>
          </w:tcPr>
          <w:p w14:paraId="3365E76A" w14:textId="77777777" w:rsidR="00E76345" w:rsidRPr="001726C4" w:rsidDel="0013038D" w:rsidRDefault="008A36F2">
            <w:pPr>
              <w:spacing w:after="0"/>
              <w:rPr>
                <w:del w:id="1469" w:author="Dayrtman Fajardo Vásquez" w:date="2015-11-12T17:06:00Z"/>
                <w:rFonts w:ascii="Times New Roman" w:hAnsi="Times New Roman" w:cs="Times New Roman"/>
                <w:color w:val="000000" w:themeColor="text1"/>
              </w:rPr>
              <w:pPrChange w:id="1470" w:author="Dayrtman Fajardo Vásquez" w:date="2015-11-12T17:06:00Z">
                <w:pPr>
                  <w:spacing w:before="2" w:after="2"/>
                </w:pPr>
              </w:pPrChange>
            </w:pPr>
            <w:del w:id="1471" w:author="Dayrtman Fajardo Vásquez" w:date="2015-11-12T17:06:00Z">
              <w:r w:rsidDel="0013038D">
                <w:fldChar w:fldCharType="begin"/>
              </w:r>
              <w:r w:rsidDel="0013038D">
                <w:delInstrText xml:space="preserve"> HYPERLINK "http://profesores.aulaplaneta.com/DNNPlayerPackages/Package10654/Recurso120/Principal.html?transparent=on&amp;solucion=si" </w:delInstrText>
              </w:r>
              <w:r w:rsidDel="0013038D">
                <w:fldChar w:fldCharType="separate"/>
              </w:r>
              <w:r w:rsidR="00E76345" w:rsidRPr="001726C4" w:rsidDel="0013038D">
                <w:rPr>
                  <w:rStyle w:val="Hipervnculo"/>
                  <w:rFonts w:ascii="Times New Roman" w:hAnsi="Times New Roman" w:cs="Times New Roman"/>
                  <w:color w:val="000000" w:themeColor="text1"/>
                </w:rPr>
                <w:delText>http://profesores.aulaplaneta.com/DNNPlayerPackages/Package10654/Recurso120/Principal.html?transparent=on&amp;solucion=si</w:delText>
              </w:r>
              <w:r w:rsidDel="0013038D">
                <w:rPr>
                  <w:rStyle w:val="Hipervnculo"/>
                  <w:rFonts w:ascii="Times New Roman" w:hAnsi="Times New Roman" w:cs="Times New Roman"/>
                  <w:color w:val="000000" w:themeColor="text1"/>
                </w:rPr>
                <w:fldChar w:fldCharType="end"/>
              </w:r>
            </w:del>
          </w:p>
          <w:p w14:paraId="676B9C1B" w14:textId="77777777" w:rsidR="00E76345" w:rsidRPr="001726C4" w:rsidDel="0013038D" w:rsidRDefault="00E76345">
            <w:pPr>
              <w:spacing w:after="0"/>
              <w:rPr>
                <w:del w:id="1472" w:author="Dayrtman Fajardo Vásquez" w:date="2015-11-12T17:06:00Z"/>
                <w:rFonts w:ascii="Times New Roman" w:hAnsi="Times New Roman" w:cs="Times New Roman"/>
                <w:color w:val="000000" w:themeColor="text1"/>
              </w:rPr>
              <w:pPrChange w:id="1473" w:author="Dayrtman Fajardo Vásquez" w:date="2015-11-12T17:06:00Z">
                <w:pPr>
                  <w:spacing w:before="2" w:after="2"/>
                </w:pPr>
              </w:pPrChange>
            </w:pPr>
          </w:p>
        </w:tc>
      </w:tr>
      <w:tr w:rsidR="00E76345" w:rsidRPr="001726C4" w:rsidDel="0013038D" w14:paraId="1683CA2D" w14:textId="77777777" w:rsidTr="008C38A3">
        <w:trPr>
          <w:del w:id="1474" w:author="Dayrtman Fajardo Vásquez" w:date="2015-11-12T17:06:00Z"/>
        </w:trPr>
        <w:tc>
          <w:tcPr>
            <w:tcW w:w="1242" w:type="dxa"/>
          </w:tcPr>
          <w:p w14:paraId="7F0C9B26" w14:textId="77777777" w:rsidR="00E76345" w:rsidRPr="001726C4" w:rsidDel="0013038D" w:rsidRDefault="00E76345">
            <w:pPr>
              <w:spacing w:after="0"/>
              <w:rPr>
                <w:del w:id="1475" w:author="Dayrtman Fajardo Vásquez" w:date="2015-11-12T17:06:00Z"/>
                <w:rFonts w:ascii="Times New Roman" w:hAnsi="Times New Roman" w:cs="Times New Roman"/>
                <w:color w:val="000000" w:themeColor="text1"/>
              </w:rPr>
              <w:pPrChange w:id="1476" w:author="Dayrtman Fajardo Vásquez" w:date="2015-11-12T17:06:00Z">
                <w:pPr>
                  <w:spacing w:before="2" w:after="2"/>
                </w:pPr>
              </w:pPrChange>
            </w:pPr>
            <w:del w:id="1477" w:author="Dayrtman Fajardo Vásquez" w:date="2015-11-12T17:06:00Z">
              <w:r w:rsidRPr="001726C4" w:rsidDel="0013038D">
                <w:rPr>
                  <w:rFonts w:ascii="Times New Roman" w:hAnsi="Times New Roman" w:cs="Times New Roman"/>
                  <w:b/>
                  <w:color w:val="000000" w:themeColor="text1"/>
                  <w:sz w:val="18"/>
                  <w:szCs w:val="18"/>
                </w:rPr>
                <w:delText>Cambio (descripción o capturas de pantallas)</w:delText>
              </w:r>
              <w:r w:rsidRPr="001726C4" w:rsidDel="0013038D">
                <w:rPr>
                  <w:rFonts w:ascii="Times New Roman" w:hAnsi="Times New Roman" w:cs="Times New Roman"/>
                  <w:noProof/>
                  <w:color w:val="000000" w:themeColor="text1"/>
                  <w:lang w:val="es-CO" w:eastAsia="es-CO"/>
                </w:rPr>
                <w:delText xml:space="preserve"> </w:delText>
              </w:r>
            </w:del>
          </w:p>
        </w:tc>
        <w:tc>
          <w:tcPr>
            <w:tcW w:w="7812" w:type="dxa"/>
          </w:tcPr>
          <w:p w14:paraId="21A909ED" w14:textId="77777777" w:rsidR="00E76345" w:rsidRPr="001726C4" w:rsidDel="0013038D" w:rsidRDefault="00E76345">
            <w:pPr>
              <w:spacing w:after="0"/>
              <w:rPr>
                <w:del w:id="1478" w:author="Dayrtman Fajardo Vásquez" w:date="2015-11-12T17:06:00Z"/>
                <w:rFonts w:ascii="Times New Roman" w:eastAsia="Times New Roman" w:hAnsi="Times New Roman" w:cs="Times New Roman"/>
                <w:color w:val="000000" w:themeColor="text1"/>
                <w:lang w:val="es-CO" w:eastAsia="es-CO"/>
              </w:rPr>
              <w:pPrChange w:id="1479" w:author="Dayrtman Fajardo Vásquez" w:date="2015-11-12T17:06:00Z">
                <w:pPr>
                  <w:shd w:val="clear" w:color="auto" w:fill="FFFFFF"/>
                  <w:spacing w:before="2" w:after="2"/>
                  <w:jc w:val="both"/>
                </w:pPr>
              </w:pPrChange>
            </w:pPr>
            <w:del w:id="1480" w:author="Dayrtman Fajardo Vásquez" w:date="2015-11-12T17:06:00Z">
              <w:r w:rsidRPr="001726C4" w:rsidDel="0013038D">
                <w:rPr>
                  <w:rFonts w:ascii="Times New Roman" w:hAnsi="Times New Roman" w:cs="Times New Roman"/>
                  <w:noProof/>
                  <w:color w:val="000000" w:themeColor="text1"/>
                  <w:lang w:val="es-CO" w:eastAsia="es-CO"/>
                </w:rPr>
                <w:drawing>
                  <wp:inline distT="0" distB="0" distL="0" distR="0" wp14:anchorId="4B11453D" wp14:editId="709A1B82">
                    <wp:extent cx="3616657" cy="1672491"/>
                    <wp:effectExtent l="0" t="0" r="317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143" b="10606"/>
                            <a:stretch/>
                          </pic:blipFill>
                          <pic:spPr bwMode="auto">
                            <a:xfrm>
                              <a:off x="0" y="0"/>
                              <a:ext cx="3623936" cy="1675857"/>
                            </a:xfrm>
                            <a:prstGeom prst="rect">
                              <a:avLst/>
                            </a:prstGeom>
                            <a:ln>
                              <a:noFill/>
                            </a:ln>
                            <a:extLst>
                              <a:ext uri="{53640926-AAD7-44D8-BBD7-CCE9431645EC}">
                                <a14:shadowObscured xmlns:a14="http://schemas.microsoft.com/office/drawing/2010/main"/>
                              </a:ext>
                            </a:extLst>
                          </pic:spPr>
                        </pic:pic>
                      </a:graphicData>
                    </a:graphic>
                  </wp:inline>
                </w:drawing>
              </w:r>
              <w:r w:rsidRPr="001726C4" w:rsidDel="0013038D">
                <w:rPr>
                  <w:rFonts w:ascii="Times New Roman" w:eastAsia="Times New Roman" w:hAnsi="Times New Roman" w:cs="Times New Roman"/>
                  <w:color w:val="000000" w:themeColor="text1"/>
                  <w:lang w:val="es-CO" w:eastAsia="es-CO"/>
                </w:rPr>
                <w:delText xml:space="preserve"> Sin cambios</w:delText>
              </w:r>
            </w:del>
          </w:p>
          <w:p w14:paraId="6CEE8C28" w14:textId="77777777" w:rsidR="00E76345" w:rsidRPr="001726C4" w:rsidDel="0013038D" w:rsidRDefault="00E76345">
            <w:pPr>
              <w:spacing w:after="0"/>
              <w:rPr>
                <w:del w:id="1481" w:author="Dayrtman Fajardo Vásquez" w:date="2015-11-12T17:06:00Z"/>
                <w:rFonts w:ascii="Times New Roman" w:hAnsi="Times New Roman" w:cs="Times New Roman"/>
                <w:color w:val="000000" w:themeColor="text1"/>
              </w:rPr>
              <w:pPrChange w:id="1482" w:author="Dayrtman Fajardo Vásquez" w:date="2015-11-12T17:06:00Z">
                <w:pPr>
                  <w:spacing w:before="2" w:after="2"/>
                </w:pPr>
              </w:pPrChange>
            </w:pPr>
          </w:p>
        </w:tc>
      </w:tr>
      <w:tr w:rsidR="00E76345" w:rsidRPr="001726C4" w:rsidDel="0013038D" w14:paraId="6642F83D" w14:textId="77777777" w:rsidTr="008C38A3">
        <w:trPr>
          <w:del w:id="1483" w:author="Dayrtman Fajardo Vásquez" w:date="2015-11-12T17:06:00Z"/>
        </w:trPr>
        <w:tc>
          <w:tcPr>
            <w:tcW w:w="1242" w:type="dxa"/>
          </w:tcPr>
          <w:p w14:paraId="58EFECB3" w14:textId="77777777" w:rsidR="00E76345" w:rsidRPr="001726C4" w:rsidDel="0013038D" w:rsidRDefault="00E76345">
            <w:pPr>
              <w:spacing w:after="0"/>
              <w:rPr>
                <w:del w:id="1484" w:author="Dayrtman Fajardo Vásquez" w:date="2015-11-12T17:06:00Z"/>
                <w:rFonts w:ascii="Times New Roman" w:hAnsi="Times New Roman" w:cs="Times New Roman"/>
                <w:b/>
                <w:color w:val="000000" w:themeColor="text1"/>
                <w:sz w:val="18"/>
                <w:szCs w:val="18"/>
              </w:rPr>
              <w:pPrChange w:id="1485" w:author="Dayrtman Fajardo Vásquez" w:date="2015-11-12T17:06:00Z">
                <w:pPr>
                  <w:spacing w:before="2" w:after="2"/>
                </w:pPr>
              </w:pPrChange>
            </w:pPr>
            <w:del w:id="1486" w:author="Dayrtman Fajardo Vásquez" w:date="2015-11-12T17:06:00Z">
              <w:r w:rsidRPr="001726C4" w:rsidDel="0013038D">
                <w:rPr>
                  <w:rFonts w:ascii="Times New Roman" w:hAnsi="Times New Roman" w:cs="Times New Roman"/>
                  <w:b/>
                  <w:color w:val="000000" w:themeColor="text1"/>
                  <w:sz w:val="18"/>
                  <w:szCs w:val="18"/>
                </w:rPr>
                <w:delText>Título</w:delText>
              </w:r>
            </w:del>
          </w:p>
        </w:tc>
        <w:tc>
          <w:tcPr>
            <w:tcW w:w="7812" w:type="dxa"/>
          </w:tcPr>
          <w:p w14:paraId="07586C64" w14:textId="77777777" w:rsidR="00E76345" w:rsidRPr="001726C4" w:rsidDel="0013038D" w:rsidRDefault="00E76345">
            <w:pPr>
              <w:spacing w:after="0"/>
              <w:rPr>
                <w:del w:id="1487" w:author="Dayrtman Fajardo Vásquez" w:date="2015-11-12T17:06:00Z"/>
                <w:rFonts w:ascii="Times New Roman" w:hAnsi="Times New Roman" w:cs="Times New Roman"/>
                <w:color w:val="000000" w:themeColor="text1"/>
              </w:rPr>
              <w:pPrChange w:id="1488" w:author="Dayrtman Fajardo Vásquez" w:date="2015-11-12T17:06:00Z">
                <w:pPr>
                  <w:spacing w:before="2" w:after="2"/>
                </w:pPr>
              </w:pPrChange>
            </w:pPr>
            <w:del w:id="1489" w:author="Dayrtman Fajardo Vásquez" w:date="2015-11-12T17:06:00Z">
              <w:r w:rsidRPr="001726C4" w:rsidDel="0013038D">
                <w:rPr>
                  <w:rFonts w:ascii="Times New Roman" w:hAnsi="Times New Roman" w:cs="Times New Roman"/>
                  <w:color w:val="000000" w:themeColor="text1"/>
                </w:rPr>
                <w:delText>Relaciona los Estados de Europa con sus capitales</w:delText>
              </w:r>
            </w:del>
          </w:p>
        </w:tc>
      </w:tr>
      <w:tr w:rsidR="00E76345" w:rsidRPr="001726C4" w:rsidDel="0013038D" w14:paraId="43FAC848" w14:textId="77777777" w:rsidTr="008C38A3">
        <w:trPr>
          <w:del w:id="1490" w:author="Dayrtman Fajardo Vásquez" w:date="2015-11-12T17:06:00Z"/>
        </w:trPr>
        <w:tc>
          <w:tcPr>
            <w:tcW w:w="1242" w:type="dxa"/>
          </w:tcPr>
          <w:p w14:paraId="323A3A0A" w14:textId="77777777" w:rsidR="00E76345" w:rsidRPr="001726C4" w:rsidDel="0013038D" w:rsidRDefault="00E76345">
            <w:pPr>
              <w:spacing w:after="0"/>
              <w:rPr>
                <w:del w:id="1491" w:author="Dayrtman Fajardo Vásquez" w:date="2015-11-12T17:06:00Z"/>
                <w:rFonts w:ascii="Times New Roman" w:hAnsi="Times New Roman" w:cs="Times New Roman"/>
                <w:b/>
                <w:color w:val="000000" w:themeColor="text1"/>
                <w:sz w:val="18"/>
                <w:szCs w:val="18"/>
              </w:rPr>
              <w:pPrChange w:id="1492" w:author="Dayrtman Fajardo Vásquez" w:date="2015-11-12T17:06:00Z">
                <w:pPr>
                  <w:spacing w:before="2" w:after="2"/>
                </w:pPr>
              </w:pPrChange>
            </w:pPr>
            <w:del w:id="1493" w:author="Dayrtman Fajardo Vásquez" w:date="2015-11-12T17:06:00Z">
              <w:r w:rsidRPr="001726C4" w:rsidDel="0013038D">
                <w:rPr>
                  <w:rFonts w:ascii="Times New Roman" w:hAnsi="Times New Roman" w:cs="Times New Roman"/>
                  <w:b/>
                  <w:color w:val="000000" w:themeColor="text1"/>
                  <w:sz w:val="18"/>
                  <w:szCs w:val="18"/>
                </w:rPr>
                <w:delText>Descripción</w:delText>
              </w:r>
            </w:del>
          </w:p>
        </w:tc>
        <w:tc>
          <w:tcPr>
            <w:tcW w:w="7812" w:type="dxa"/>
          </w:tcPr>
          <w:p w14:paraId="7ED17176" w14:textId="77777777" w:rsidR="00E76345" w:rsidRPr="001726C4" w:rsidDel="0013038D" w:rsidRDefault="00E76345">
            <w:pPr>
              <w:spacing w:after="0"/>
              <w:rPr>
                <w:del w:id="1494" w:author="Dayrtman Fajardo Vásquez" w:date="2015-11-12T17:06:00Z"/>
                <w:rFonts w:ascii="Times New Roman" w:hAnsi="Times New Roman" w:cs="Times New Roman"/>
                <w:color w:val="000000" w:themeColor="text1"/>
              </w:rPr>
              <w:pPrChange w:id="1495" w:author="Dayrtman Fajardo Vásquez" w:date="2015-11-12T17:06:00Z">
                <w:pPr>
                  <w:spacing w:before="2" w:after="2"/>
                </w:pPr>
              </w:pPrChange>
            </w:pPr>
            <w:del w:id="1496" w:author="Dayrtman Fajardo Vásquez" w:date="2015-11-12T17:06:00Z">
              <w:r w:rsidRPr="001726C4" w:rsidDel="0013038D">
                <w:rPr>
                  <w:rFonts w:ascii="Times New Roman" w:hAnsi="Times New Roman" w:cs="Times New Roman"/>
                  <w:color w:val="000000" w:themeColor="text1"/>
                </w:rPr>
                <w:delText>Actividad pensada</w:delText>
              </w:r>
            </w:del>
            <w:ins w:id="1497" w:author="TOSHIBA" w:date="2015-10-29T16:31:00Z">
              <w:del w:id="1498" w:author="Dayrtman Fajardo Vásquez" w:date="2015-11-12T17:06:00Z">
                <w:r w:rsidR="00167EDA" w:rsidDel="0013038D">
                  <w:rPr>
                    <w:rFonts w:ascii="Times New Roman" w:hAnsi="Times New Roman" w:cs="Times New Roman"/>
                    <w:color w:val="000000" w:themeColor="text1"/>
                  </w:rPr>
                  <w:delText xml:space="preserve"> </w:delText>
                </w:r>
              </w:del>
            </w:ins>
            <w:ins w:id="1499" w:author="EUGENIA ARCE LONDONO" w:date="2015-04-29T09:25:00Z">
              <w:del w:id="1500" w:author="Dayrtman Fajardo Vásquez" w:date="2015-11-12T17:06:00Z">
                <w:r w:rsidDel="0013038D">
                  <w:rPr>
                    <w:rFonts w:ascii="Times New Roman" w:hAnsi="Times New Roman" w:cs="Times New Roman"/>
                    <w:color w:val="000000" w:themeColor="text1"/>
                  </w:rPr>
                  <w:delText>diseñada</w:delText>
                </w:r>
              </w:del>
            </w:ins>
            <w:del w:id="1501" w:author="Dayrtman Fajardo Vásquez" w:date="2015-11-12T17:06:00Z">
              <w:r w:rsidDel="0013038D">
                <w:rPr>
                  <w:rFonts w:ascii="Times New Roman" w:hAnsi="Times New Roman" w:cs="Times New Roman"/>
                  <w:color w:val="000000" w:themeColor="text1"/>
                </w:rPr>
                <w:delText xml:space="preserve"> para asociar distintos </w:delText>
              </w:r>
              <w:r w:rsidRPr="001726C4" w:rsidDel="0013038D">
                <w:rPr>
                  <w:rFonts w:ascii="Times New Roman" w:hAnsi="Times New Roman" w:cs="Times New Roman"/>
                  <w:color w:val="000000" w:themeColor="text1"/>
                </w:rPr>
                <w:delText>estados</w:delText>
              </w:r>
            </w:del>
            <w:ins w:id="1502" w:author="TOSHIBA" w:date="2015-10-29T16:31:00Z">
              <w:del w:id="1503" w:author="Dayrtman Fajardo Vásquez" w:date="2015-11-12T17:06:00Z">
                <w:r w:rsidR="00167EDA" w:rsidDel="0013038D">
                  <w:rPr>
                    <w:rFonts w:ascii="Times New Roman" w:hAnsi="Times New Roman" w:cs="Times New Roman"/>
                    <w:color w:val="000000" w:themeColor="text1"/>
                  </w:rPr>
                  <w:delText xml:space="preserve"> </w:delText>
                </w:r>
              </w:del>
            </w:ins>
            <w:ins w:id="1504" w:author="EUGENIA ARCE LONDONO" w:date="2015-04-29T09:25:00Z">
              <w:del w:id="1505" w:author="Dayrtman Fajardo Vásquez" w:date="2015-11-12T17:06:00Z">
                <w:r w:rsidDel="0013038D">
                  <w:rPr>
                    <w:rFonts w:ascii="Times New Roman" w:hAnsi="Times New Roman" w:cs="Times New Roman"/>
                    <w:color w:val="000000" w:themeColor="text1"/>
                  </w:rPr>
                  <w:delText>E</w:delText>
                </w:r>
                <w:r w:rsidRPr="001726C4" w:rsidDel="0013038D">
                  <w:rPr>
                    <w:rFonts w:ascii="Times New Roman" w:hAnsi="Times New Roman" w:cs="Times New Roman"/>
                    <w:color w:val="000000" w:themeColor="text1"/>
                  </w:rPr>
                  <w:delText>stados</w:delText>
                </w:r>
              </w:del>
            </w:ins>
            <w:del w:id="1506" w:author="Dayrtman Fajardo Vásquez" w:date="2015-11-12T17:06:00Z">
              <w:r w:rsidRPr="001726C4" w:rsidDel="0013038D">
                <w:rPr>
                  <w:rFonts w:ascii="Times New Roman" w:hAnsi="Times New Roman" w:cs="Times New Roman"/>
                  <w:color w:val="000000" w:themeColor="text1"/>
                </w:rPr>
                <w:delText xml:space="preserve"> de Europa con sus capitales</w:delText>
              </w:r>
            </w:del>
          </w:p>
        </w:tc>
      </w:tr>
    </w:tbl>
    <w:p w14:paraId="06E25B49" w14:textId="77777777" w:rsidR="00E76345" w:rsidRPr="001726C4" w:rsidDel="0013038D" w:rsidRDefault="00E76345">
      <w:pPr>
        <w:spacing w:after="0"/>
        <w:rPr>
          <w:del w:id="1507" w:author="Dayrtman Fajardo Vásquez" w:date="2015-11-12T17:06:00Z"/>
          <w:rFonts w:ascii="Times New Roman" w:eastAsia="Times New Roman" w:hAnsi="Times New Roman" w:cs="Times New Roman"/>
          <w:b/>
          <w:color w:val="000000" w:themeColor="text1"/>
          <w:lang w:val="es-CO" w:eastAsia="es-CO"/>
        </w:rPr>
        <w:pPrChange w:id="1508" w:author="Dayrtman Fajardo Vásquez" w:date="2015-11-12T17:06:00Z">
          <w:pPr>
            <w:spacing w:after="0"/>
            <w:jc w:val="both"/>
          </w:pPr>
        </w:pPrChange>
      </w:pPr>
    </w:p>
    <w:p w14:paraId="34D4ACED" w14:textId="77777777" w:rsidR="00E76345" w:rsidRPr="00D22CAE" w:rsidDel="0013038D" w:rsidRDefault="00E76345">
      <w:pPr>
        <w:spacing w:after="0"/>
        <w:rPr>
          <w:del w:id="1509" w:author="Dayrtman Fajardo Vásquez" w:date="2015-11-12T17:06:00Z"/>
          <w:rFonts w:ascii="Times New Roman" w:eastAsia="Times New Roman" w:hAnsi="Times New Roman" w:cs="Times New Roman"/>
          <w:b/>
          <w:color w:val="FFFFFF" w:themeColor="background1"/>
          <w:lang w:val="es-CO" w:eastAsia="es-CO"/>
        </w:rPr>
        <w:pPrChange w:id="1510" w:author="Dayrtman Fajardo Vásquez" w:date="2015-11-12T17:06:00Z">
          <w:pPr>
            <w:spacing w:after="0"/>
            <w:jc w:val="both"/>
          </w:pPr>
        </w:pPrChange>
      </w:pPr>
      <w:del w:id="1511" w:author="Dayrtman Fajardo Vásquez" w:date="2015-11-12T17:06:00Z">
        <w:r w:rsidDel="0013038D">
          <w:rPr>
            <w:rFonts w:ascii="Times New Roman" w:eastAsia="Times New Roman" w:hAnsi="Times New Roman" w:cs="Times New Roman"/>
            <w:b/>
            <w:color w:val="FFFFFF" w:themeColor="background1"/>
            <w:lang w:val="es-CO" w:eastAsia="es-CO"/>
          </w:rPr>
          <w:delText>..…</w:delText>
        </w:r>
      </w:del>
    </w:p>
    <w:tbl>
      <w:tblPr>
        <w:tblStyle w:val="Tablaconcuadrcula"/>
        <w:tblW w:w="0" w:type="auto"/>
        <w:tblLayout w:type="fixed"/>
        <w:tblLook w:val="04A0" w:firstRow="1" w:lastRow="0" w:firstColumn="1" w:lastColumn="0" w:noHBand="0" w:noVBand="1"/>
      </w:tblPr>
      <w:tblGrid>
        <w:gridCol w:w="1242"/>
        <w:gridCol w:w="7812"/>
      </w:tblGrid>
      <w:tr w:rsidR="00E76345" w:rsidRPr="00D22CAE" w:rsidDel="0013038D" w14:paraId="7BF4D8F1" w14:textId="77777777" w:rsidTr="008C38A3">
        <w:trPr>
          <w:del w:id="1512" w:author="Dayrtman Fajardo Vásquez" w:date="2015-11-12T17:06:00Z"/>
        </w:trPr>
        <w:tc>
          <w:tcPr>
            <w:tcW w:w="9054" w:type="dxa"/>
            <w:gridSpan w:val="2"/>
            <w:shd w:val="clear" w:color="auto" w:fill="000000" w:themeFill="text1"/>
          </w:tcPr>
          <w:p w14:paraId="5DFADCC8" w14:textId="77777777" w:rsidR="00E76345" w:rsidRPr="00D22CAE" w:rsidDel="0013038D" w:rsidRDefault="00E76345">
            <w:pPr>
              <w:spacing w:after="0"/>
              <w:rPr>
                <w:del w:id="1513" w:author="Dayrtman Fajardo Vásquez" w:date="2015-11-12T17:06:00Z"/>
                <w:rFonts w:ascii="Times New Roman" w:hAnsi="Times New Roman" w:cs="Times New Roman"/>
                <w:b/>
                <w:color w:val="FFFFFF" w:themeColor="background1"/>
              </w:rPr>
              <w:pPrChange w:id="1514" w:author="Dayrtman Fajardo Vásquez" w:date="2015-11-12T17:06:00Z">
                <w:pPr>
                  <w:spacing w:before="2" w:after="2"/>
                  <w:jc w:val="center"/>
                </w:pPr>
              </w:pPrChange>
            </w:pPr>
            <w:del w:id="1515" w:author="Dayrtman Fajardo Vásquez" w:date="2015-11-12T17:06:00Z">
              <w:r w:rsidRPr="00D22CAE" w:rsidDel="0013038D">
                <w:rPr>
                  <w:rFonts w:ascii="Times New Roman" w:hAnsi="Times New Roman" w:cs="Times New Roman"/>
                  <w:b/>
                  <w:color w:val="FFFFFF" w:themeColor="background1"/>
                </w:rPr>
                <w:delText>Practica: recurso aprovechado</w:delText>
              </w:r>
            </w:del>
          </w:p>
        </w:tc>
      </w:tr>
      <w:tr w:rsidR="00E76345" w:rsidRPr="001726C4" w:rsidDel="0013038D" w14:paraId="79B2A399" w14:textId="77777777" w:rsidTr="008C38A3">
        <w:trPr>
          <w:del w:id="1516" w:author="Dayrtman Fajardo Vásquez" w:date="2015-11-12T17:06:00Z"/>
        </w:trPr>
        <w:tc>
          <w:tcPr>
            <w:tcW w:w="1242" w:type="dxa"/>
          </w:tcPr>
          <w:p w14:paraId="7B339227" w14:textId="77777777" w:rsidR="00E76345" w:rsidRPr="001726C4" w:rsidDel="0013038D" w:rsidRDefault="00E76345">
            <w:pPr>
              <w:spacing w:after="0"/>
              <w:rPr>
                <w:del w:id="1517" w:author="Dayrtman Fajardo Vásquez" w:date="2015-11-12T17:06:00Z"/>
                <w:rFonts w:ascii="Times New Roman" w:hAnsi="Times New Roman" w:cs="Times New Roman"/>
                <w:b/>
                <w:color w:val="000000" w:themeColor="text1"/>
                <w:sz w:val="18"/>
                <w:szCs w:val="18"/>
              </w:rPr>
              <w:pPrChange w:id="1518" w:author="Dayrtman Fajardo Vásquez" w:date="2015-11-12T17:06:00Z">
                <w:pPr>
                  <w:spacing w:before="2" w:after="2"/>
                </w:pPr>
              </w:pPrChange>
            </w:pPr>
            <w:del w:id="1519" w:author="Dayrtman Fajardo Vásquez" w:date="2015-11-12T17:06:00Z">
              <w:r w:rsidRPr="001726C4" w:rsidDel="0013038D">
                <w:rPr>
                  <w:rFonts w:ascii="Times New Roman" w:hAnsi="Times New Roman" w:cs="Times New Roman"/>
                  <w:b/>
                  <w:color w:val="000000" w:themeColor="text1"/>
                  <w:sz w:val="18"/>
                  <w:szCs w:val="18"/>
                </w:rPr>
                <w:delText>Código</w:delText>
              </w:r>
            </w:del>
          </w:p>
        </w:tc>
        <w:tc>
          <w:tcPr>
            <w:tcW w:w="7812" w:type="dxa"/>
          </w:tcPr>
          <w:p w14:paraId="047AE512" w14:textId="77777777" w:rsidR="00E76345" w:rsidRPr="001726C4" w:rsidDel="0013038D" w:rsidRDefault="00E76345">
            <w:pPr>
              <w:spacing w:after="0"/>
              <w:rPr>
                <w:del w:id="1520" w:author="Dayrtman Fajardo Vásquez" w:date="2015-11-12T17:06:00Z"/>
                <w:rFonts w:ascii="Times New Roman" w:hAnsi="Times New Roman" w:cs="Times New Roman"/>
                <w:b/>
                <w:color w:val="000000" w:themeColor="text1"/>
                <w:sz w:val="18"/>
                <w:szCs w:val="18"/>
              </w:rPr>
              <w:pPrChange w:id="1521" w:author="Dayrtman Fajardo Vásquez" w:date="2015-11-12T17:06:00Z">
                <w:pPr>
                  <w:spacing w:before="2" w:after="2"/>
                </w:pPr>
              </w:pPrChange>
            </w:pPr>
            <w:del w:id="1522" w:author="Dayrtman Fajardo Vásquez" w:date="2015-11-12T17:06:00Z">
              <w:r w:rsidRPr="004A0527" w:rsidDel="0013038D">
                <w:rPr>
                  <w:rFonts w:ascii="Times New Roman" w:hAnsi="Times New Roman" w:cs="Times New Roman"/>
                  <w:color w:val="000000" w:themeColor="text1"/>
                </w:rPr>
                <w:delText>CS_07_07_CO</w:delText>
              </w:r>
              <w:r w:rsidDel="0013038D">
                <w:rPr>
                  <w:rFonts w:ascii="Times New Roman" w:hAnsi="Times New Roman" w:cs="Times New Roman"/>
                  <w:color w:val="000000" w:themeColor="text1"/>
                </w:rPr>
                <w:delText>_REC60</w:delText>
              </w:r>
            </w:del>
          </w:p>
        </w:tc>
      </w:tr>
      <w:tr w:rsidR="00E76345" w:rsidRPr="001726C4" w:rsidDel="0013038D" w14:paraId="4E7E5EBC" w14:textId="77777777" w:rsidTr="008C38A3">
        <w:trPr>
          <w:del w:id="1523" w:author="Dayrtman Fajardo Vásquez" w:date="2015-11-12T17:06:00Z"/>
        </w:trPr>
        <w:tc>
          <w:tcPr>
            <w:tcW w:w="1242" w:type="dxa"/>
          </w:tcPr>
          <w:p w14:paraId="553B3066" w14:textId="77777777" w:rsidR="00E76345" w:rsidRPr="001726C4" w:rsidDel="0013038D" w:rsidRDefault="00E76345">
            <w:pPr>
              <w:spacing w:after="0"/>
              <w:rPr>
                <w:del w:id="1524" w:author="Dayrtman Fajardo Vásquez" w:date="2015-11-12T17:06:00Z"/>
                <w:rFonts w:ascii="Times New Roman" w:hAnsi="Times New Roman" w:cs="Times New Roman"/>
                <w:color w:val="000000" w:themeColor="text1"/>
              </w:rPr>
              <w:pPrChange w:id="1525" w:author="Dayrtman Fajardo Vásquez" w:date="2015-11-12T17:06:00Z">
                <w:pPr>
                  <w:spacing w:before="2" w:after="2"/>
                </w:pPr>
              </w:pPrChange>
            </w:pPr>
            <w:del w:id="1526" w:author="Dayrtman Fajardo Vásquez" w:date="2015-11-12T17:06:00Z">
              <w:r w:rsidRPr="001726C4" w:rsidDel="0013038D">
                <w:rPr>
                  <w:rFonts w:ascii="Times New Roman" w:hAnsi="Times New Roman" w:cs="Times New Roman"/>
                  <w:b/>
                  <w:color w:val="000000" w:themeColor="text1"/>
                  <w:sz w:val="18"/>
                  <w:szCs w:val="18"/>
                </w:rPr>
                <w:delText>Ubicación en Aula Planeta</w:delText>
              </w:r>
            </w:del>
          </w:p>
        </w:tc>
        <w:tc>
          <w:tcPr>
            <w:tcW w:w="7812" w:type="dxa"/>
          </w:tcPr>
          <w:p w14:paraId="5ABC90CB" w14:textId="77777777" w:rsidR="00E76345" w:rsidRPr="001726C4" w:rsidDel="0013038D" w:rsidRDefault="008A36F2">
            <w:pPr>
              <w:spacing w:after="0"/>
              <w:rPr>
                <w:del w:id="1527" w:author="Dayrtman Fajardo Vásquez" w:date="2015-11-12T17:06:00Z"/>
                <w:rFonts w:ascii="Times New Roman" w:hAnsi="Times New Roman" w:cs="Times New Roman"/>
                <w:color w:val="000000" w:themeColor="text1"/>
              </w:rPr>
              <w:pPrChange w:id="1528" w:author="Dayrtman Fajardo Vásquez" w:date="2015-11-12T17:06:00Z">
                <w:pPr>
                  <w:spacing w:before="2" w:after="2"/>
                </w:pPr>
              </w:pPrChange>
            </w:pPr>
            <w:del w:id="1529" w:author="Dayrtman Fajardo Vásquez" w:date="2015-11-12T17:06:00Z">
              <w:r w:rsidDel="0013038D">
                <w:fldChar w:fldCharType="begin"/>
              </w:r>
              <w:r w:rsidDel="0013038D">
                <w:delInstrText xml:space="preserve"> HYPERLINK "http://profesores.aulaplaneta.com/DNNPlayerPackages/Package10654/Recurso110/Principal.html?transparent=on&amp;solucion=si" </w:delInstrText>
              </w:r>
              <w:r w:rsidDel="0013038D">
                <w:fldChar w:fldCharType="separate"/>
              </w:r>
              <w:r w:rsidR="00E76345" w:rsidRPr="001726C4" w:rsidDel="0013038D">
                <w:rPr>
                  <w:rStyle w:val="Hipervnculo"/>
                  <w:rFonts w:ascii="Times New Roman" w:hAnsi="Times New Roman" w:cs="Times New Roman"/>
                  <w:color w:val="000000" w:themeColor="text1"/>
                </w:rPr>
                <w:delText>http://profesores.aulaplaneta.com/DNNPlayerPackages/Package10654/Recurso110/Principal.html?transparent=on&amp;solucion=si</w:delText>
              </w:r>
              <w:r w:rsidDel="0013038D">
                <w:rPr>
                  <w:rStyle w:val="Hipervnculo"/>
                  <w:rFonts w:ascii="Times New Roman" w:hAnsi="Times New Roman" w:cs="Times New Roman"/>
                  <w:color w:val="000000" w:themeColor="text1"/>
                </w:rPr>
                <w:fldChar w:fldCharType="end"/>
              </w:r>
            </w:del>
          </w:p>
          <w:p w14:paraId="0F0BB07D" w14:textId="77777777" w:rsidR="00E76345" w:rsidRPr="001726C4" w:rsidDel="0013038D" w:rsidRDefault="00E76345">
            <w:pPr>
              <w:spacing w:after="0"/>
              <w:rPr>
                <w:del w:id="1530" w:author="Dayrtman Fajardo Vásquez" w:date="2015-11-12T17:06:00Z"/>
                <w:rFonts w:ascii="Times New Roman" w:hAnsi="Times New Roman" w:cs="Times New Roman"/>
                <w:color w:val="000000" w:themeColor="text1"/>
              </w:rPr>
              <w:pPrChange w:id="1531" w:author="Dayrtman Fajardo Vásquez" w:date="2015-11-12T17:06:00Z">
                <w:pPr>
                  <w:spacing w:before="2" w:after="2"/>
                </w:pPr>
              </w:pPrChange>
            </w:pPr>
          </w:p>
        </w:tc>
      </w:tr>
      <w:tr w:rsidR="00E76345" w:rsidRPr="001726C4" w:rsidDel="0013038D" w14:paraId="6685FB6B" w14:textId="77777777" w:rsidTr="008C38A3">
        <w:trPr>
          <w:del w:id="1532" w:author="Dayrtman Fajardo Vásquez" w:date="2015-11-12T17:06:00Z"/>
        </w:trPr>
        <w:tc>
          <w:tcPr>
            <w:tcW w:w="1242" w:type="dxa"/>
          </w:tcPr>
          <w:p w14:paraId="61053C65" w14:textId="77777777" w:rsidR="00E76345" w:rsidRPr="001726C4" w:rsidDel="0013038D" w:rsidRDefault="00E76345">
            <w:pPr>
              <w:spacing w:after="0"/>
              <w:rPr>
                <w:del w:id="1533" w:author="Dayrtman Fajardo Vásquez" w:date="2015-11-12T17:06:00Z"/>
                <w:rFonts w:ascii="Times New Roman" w:hAnsi="Times New Roman" w:cs="Times New Roman"/>
                <w:color w:val="000000" w:themeColor="text1"/>
              </w:rPr>
              <w:pPrChange w:id="1534" w:author="Dayrtman Fajardo Vásquez" w:date="2015-11-12T17:06:00Z">
                <w:pPr>
                  <w:spacing w:before="2" w:after="2"/>
                </w:pPr>
              </w:pPrChange>
            </w:pPr>
            <w:del w:id="1535" w:author="Dayrtman Fajardo Vásquez" w:date="2015-11-12T17:06:00Z">
              <w:r w:rsidRPr="001726C4" w:rsidDel="0013038D">
                <w:rPr>
                  <w:rFonts w:ascii="Times New Roman" w:hAnsi="Times New Roman" w:cs="Times New Roman"/>
                  <w:b/>
                  <w:color w:val="000000" w:themeColor="text1"/>
                  <w:sz w:val="18"/>
                  <w:szCs w:val="18"/>
                </w:rPr>
                <w:delText>Cambio (descripción o capturas de pantallas)</w:delText>
              </w:r>
              <w:r w:rsidRPr="001726C4" w:rsidDel="0013038D">
                <w:rPr>
                  <w:rFonts w:ascii="Times New Roman" w:hAnsi="Times New Roman" w:cs="Times New Roman"/>
                  <w:noProof/>
                  <w:color w:val="000000" w:themeColor="text1"/>
                  <w:lang w:val="es-CO" w:eastAsia="es-CO"/>
                </w:rPr>
                <w:delText xml:space="preserve"> </w:delText>
              </w:r>
            </w:del>
          </w:p>
        </w:tc>
        <w:tc>
          <w:tcPr>
            <w:tcW w:w="7812" w:type="dxa"/>
          </w:tcPr>
          <w:p w14:paraId="20EAD053" w14:textId="77777777" w:rsidR="00E76345" w:rsidRPr="001726C4" w:rsidDel="0013038D" w:rsidRDefault="00E76345">
            <w:pPr>
              <w:spacing w:after="0"/>
              <w:rPr>
                <w:del w:id="1536" w:author="Dayrtman Fajardo Vásquez" w:date="2015-11-12T17:06:00Z"/>
                <w:rFonts w:ascii="Times New Roman" w:eastAsia="Times New Roman" w:hAnsi="Times New Roman" w:cs="Times New Roman"/>
                <w:color w:val="000000" w:themeColor="text1"/>
                <w:lang w:val="es-CO" w:eastAsia="es-CO"/>
              </w:rPr>
              <w:pPrChange w:id="1537" w:author="Dayrtman Fajardo Vásquez" w:date="2015-11-12T17:06:00Z">
                <w:pPr>
                  <w:shd w:val="clear" w:color="auto" w:fill="FFFFFF"/>
                  <w:spacing w:before="2" w:after="2"/>
                  <w:jc w:val="both"/>
                </w:pPr>
              </w:pPrChange>
            </w:pPr>
            <w:del w:id="1538" w:author="Dayrtman Fajardo Vásquez" w:date="2015-11-12T17:06:00Z">
              <w:r w:rsidRPr="001726C4" w:rsidDel="0013038D">
                <w:rPr>
                  <w:rFonts w:ascii="Times New Roman" w:eastAsia="Times New Roman" w:hAnsi="Times New Roman" w:cs="Times New Roman"/>
                  <w:color w:val="000000" w:themeColor="text1"/>
                  <w:lang w:val="es-CO" w:eastAsia="es-CO"/>
                </w:rPr>
                <w:delText xml:space="preserve"> Sin cambios</w:delText>
              </w:r>
            </w:del>
          </w:p>
          <w:p w14:paraId="6B46CDA0" w14:textId="77777777" w:rsidR="00E76345" w:rsidRPr="001726C4" w:rsidDel="0013038D" w:rsidRDefault="00E76345">
            <w:pPr>
              <w:spacing w:after="0"/>
              <w:rPr>
                <w:del w:id="1539" w:author="Dayrtman Fajardo Vásquez" w:date="2015-11-12T17:06:00Z"/>
                <w:rFonts w:ascii="Times New Roman" w:eastAsia="Times New Roman" w:hAnsi="Times New Roman" w:cs="Times New Roman"/>
                <w:color w:val="000000" w:themeColor="text1"/>
                <w:lang w:val="es-CO" w:eastAsia="es-CO"/>
              </w:rPr>
              <w:pPrChange w:id="1540" w:author="Dayrtman Fajardo Vásquez" w:date="2015-11-12T17:06:00Z">
                <w:pPr>
                  <w:shd w:val="clear" w:color="auto" w:fill="FFFFFF"/>
                  <w:spacing w:before="2" w:after="2"/>
                  <w:jc w:val="both"/>
                </w:pPr>
              </w:pPrChange>
            </w:pPr>
            <w:del w:id="1541" w:author="Dayrtman Fajardo Vásquez" w:date="2015-11-12T17:06:00Z">
              <w:r w:rsidRPr="001726C4" w:rsidDel="0013038D">
                <w:rPr>
                  <w:rFonts w:ascii="Times New Roman" w:hAnsi="Times New Roman" w:cs="Times New Roman"/>
                  <w:noProof/>
                  <w:color w:val="000000" w:themeColor="text1"/>
                  <w:lang w:val="es-CO" w:eastAsia="es-CO"/>
                </w:rPr>
                <w:drawing>
                  <wp:inline distT="0" distB="0" distL="0" distR="0" wp14:anchorId="631E4F13" wp14:editId="1CCC67B1">
                    <wp:extent cx="2969483" cy="1877543"/>
                    <wp:effectExtent l="0" t="0" r="254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264" t="7577" r="13596" b="10172"/>
                            <a:stretch/>
                          </pic:blipFill>
                          <pic:spPr bwMode="auto">
                            <a:xfrm>
                              <a:off x="0" y="0"/>
                              <a:ext cx="2974820" cy="1880917"/>
                            </a:xfrm>
                            <a:prstGeom prst="rect">
                              <a:avLst/>
                            </a:prstGeom>
                            <a:ln>
                              <a:noFill/>
                            </a:ln>
                            <a:extLst>
                              <a:ext uri="{53640926-AAD7-44D8-BBD7-CCE9431645EC}">
                                <a14:shadowObscured xmlns:a14="http://schemas.microsoft.com/office/drawing/2010/main"/>
                              </a:ext>
                            </a:extLst>
                          </pic:spPr>
                        </pic:pic>
                      </a:graphicData>
                    </a:graphic>
                  </wp:inline>
                </w:drawing>
              </w:r>
            </w:del>
          </w:p>
          <w:p w14:paraId="164B6C49" w14:textId="77777777" w:rsidR="00E76345" w:rsidRPr="001726C4" w:rsidDel="0013038D" w:rsidRDefault="00E76345">
            <w:pPr>
              <w:spacing w:after="0"/>
              <w:rPr>
                <w:del w:id="1542" w:author="Dayrtman Fajardo Vásquez" w:date="2015-11-12T17:06:00Z"/>
                <w:rFonts w:ascii="Times New Roman" w:hAnsi="Times New Roman" w:cs="Times New Roman"/>
                <w:color w:val="000000" w:themeColor="text1"/>
              </w:rPr>
              <w:pPrChange w:id="1543" w:author="Dayrtman Fajardo Vásquez" w:date="2015-11-12T17:06:00Z">
                <w:pPr>
                  <w:spacing w:before="2" w:after="2"/>
                </w:pPr>
              </w:pPrChange>
            </w:pPr>
          </w:p>
        </w:tc>
      </w:tr>
      <w:tr w:rsidR="00E76345" w:rsidRPr="001726C4" w:rsidDel="0013038D" w14:paraId="38117DCB" w14:textId="77777777" w:rsidTr="008C38A3">
        <w:trPr>
          <w:del w:id="1544" w:author="Dayrtman Fajardo Vásquez" w:date="2015-11-12T17:06:00Z"/>
        </w:trPr>
        <w:tc>
          <w:tcPr>
            <w:tcW w:w="1242" w:type="dxa"/>
          </w:tcPr>
          <w:p w14:paraId="3D0B1BFA" w14:textId="77777777" w:rsidR="00E76345" w:rsidRPr="001726C4" w:rsidDel="0013038D" w:rsidRDefault="00E76345">
            <w:pPr>
              <w:spacing w:after="0"/>
              <w:rPr>
                <w:del w:id="1545" w:author="Dayrtman Fajardo Vásquez" w:date="2015-11-12T17:06:00Z"/>
                <w:rFonts w:ascii="Times New Roman" w:hAnsi="Times New Roman" w:cs="Times New Roman"/>
                <w:b/>
                <w:color w:val="000000" w:themeColor="text1"/>
                <w:sz w:val="18"/>
                <w:szCs w:val="18"/>
              </w:rPr>
              <w:pPrChange w:id="1546" w:author="Dayrtman Fajardo Vásquez" w:date="2015-11-12T17:06:00Z">
                <w:pPr>
                  <w:spacing w:before="2" w:after="2"/>
                </w:pPr>
              </w:pPrChange>
            </w:pPr>
            <w:del w:id="1547" w:author="Dayrtman Fajardo Vásquez" w:date="2015-11-12T17:06:00Z">
              <w:r w:rsidRPr="001726C4" w:rsidDel="0013038D">
                <w:rPr>
                  <w:rFonts w:ascii="Times New Roman" w:hAnsi="Times New Roman" w:cs="Times New Roman"/>
                  <w:b/>
                  <w:color w:val="000000" w:themeColor="text1"/>
                  <w:sz w:val="18"/>
                  <w:szCs w:val="18"/>
                </w:rPr>
                <w:delText>Título</w:delText>
              </w:r>
            </w:del>
          </w:p>
        </w:tc>
        <w:tc>
          <w:tcPr>
            <w:tcW w:w="7812" w:type="dxa"/>
          </w:tcPr>
          <w:p w14:paraId="6E3D1312" w14:textId="77777777" w:rsidR="00E76345" w:rsidRPr="001726C4" w:rsidDel="0013038D" w:rsidRDefault="00E76345">
            <w:pPr>
              <w:spacing w:after="0"/>
              <w:rPr>
                <w:del w:id="1548" w:author="Dayrtman Fajardo Vásquez" w:date="2015-11-12T17:06:00Z"/>
                <w:rFonts w:ascii="Times New Roman" w:hAnsi="Times New Roman" w:cs="Times New Roman"/>
                <w:color w:val="000000" w:themeColor="text1"/>
              </w:rPr>
              <w:pPrChange w:id="1549" w:author="Dayrtman Fajardo Vásquez" w:date="2015-11-12T17:06:00Z">
                <w:pPr>
                  <w:spacing w:before="2" w:after="2"/>
                </w:pPr>
              </w:pPrChange>
            </w:pPr>
            <w:del w:id="1550" w:author="Dayrtman Fajardo Vásquez" w:date="2015-11-12T17:06:00Z">
              <w:r w:rsidRPr="001726C4" w:rsidDel="0013038D">
                <w:rPr>
                  <w:rFonts w:ascii="Times New Roman" w:hAnsi="Times New Roman" w:cs="Times New Roman"/>
                  <w:color w:val="000000" w:themeColor="text1"/>
                </w:rPr>
                <w:delText xml:space="preserve">Conoce la Unión Europea </w:delText>
              </w:r>
            </w:del>
          </w:p>
        </w:tc>
      </w:tr>
      <w:tr w:rsidR="00E76345" w:rsidRPr="001726C4" w:rsidDel="0013038D" w14:paraId="5C97A476" w14:textId="77777777" w:rsidTr="008C38A3">
        <w:trPr>
          <w:del w:id="1551" w:author="Dayrtman Fajardo Vásquez" w:date="2015-11-12T17:06:00Z"/>
        </w:trPr>
        <w:tc>
          <w:tcPr>
            <w:tcW w:w="1242" w:type="dxa"/>
          </w:tcPr>
          <w:p w14:paraId="1213B016" w14:textId="77777777" w:rsidR="00E76345" w:rsidRPr="001726C4" w:rsidDel="0013038D" w:rsidRDefault="00E76345">
            <w:pPr>
              <w:spacing w:after="0"/>
              <w:rPr>
                <w:del w:id="1552" w:author="Dayrtman Fajardo Vásquez" w:date="2015-11-12T17:06:00Z"/>
                <w:rFonts w:ascii="Times New Roman" w:hAnsi="Times New Roman" w:cs="Times New Roman"/>
                <w:b/>
                <w:color w:val="000000" w:themeColor="text1"/>
                <w:sz w:val="18"/>
                <w:szCs w:val="18"/>
              </w:rPr>
              <w:pPrChange w:id="1553" w:author="Dayrtman Fajardo Vásquez" w:date="2015-11-12T17:06:00Z">
                <w:pPr>
                  <w:spacing w:before="2" w:after="2"/>
                </w:pPr>
              </w:pPrChange>
            </w:pPr>
            <w:del w:id="1554" w:author="Dayrtman Fajardo Vásquez" w:date="2015-11-12T17:06:00Z">
              <w:r w:rsidRPr="001726C4" w:rsidDel="0013038D">
                <w:rPr>
                  <w:rFonts w:ascii="Times New Roman" w:hAnsi="Times New Roman" w:cs="Times New Roman"/>
                  <w:b/>
                  <w:color w:val="000000" w:themeColor="text1"/>
                  <w:sz w:val="18"/>
                  <w:szCs w:val="18"/>
                </w:rPr>
                <w:delText>Descripción</w:delText>
              </w:r>
            </w:del>
          </w:p>
        </w:tc>
        <w:tc>
          <w:tcPr>
            <w:tcW w:w="7812" w:type="dxa"/>
          </w:tcPr>
          <w:p w14:paraId="1856FF95" w14:textId="77777777" w:rsidR="00E76345" w:rsidRPr="001726C4" w:rsidDel="0013038D" w:rsidRDefault="00E76345">
            <w:pPr>
              <w:spacing w:after="0"/>
              <w:rPr>
                <w:del w:id="1555" w:author="Dayrtman Fajardo Vásquez" w:date="2015-11-12T17:06:00Z"/>
                <w:rFonts w:ascii="Times New Roman" w:hAnsi="Times New Roman" w:cs="Times New Roman"/>
                <w:color w:val="000000" w:themeColor="text1"/>
              </w:rPr>
              <w:pPrChange w:id="1556" w:author="Dayrtman Fajardo Vásquez" w:date="2015-11-12T17:06:00Z">
                <w:pPr>
                  <w:spacing w:before="2" w:after="2"/>
                </w:pPr>
              </w:pPrChange>
            </w:pPr>
            <w:del w:id="1557" w:author="Dayrtman Fajardo Vásquez" w:date="2015-11-12T17:06:00Z">
              <w:r w:rsidRPr="001726C4" w:rsidDel="0013038D">
                <w:rPr>
                  <w:rFonts w:ascii="Times New Roman" w:hAnsi="Times New Roman" w:cs="Times New Roman"/>
                  <w:color w:val="000000" w:themeColor="text1"/>
                </w:rPr>
                <w:delText>Actividad que permite asegurar la comprensión del significado de la Unión Europea</w:delText>
              </w:r>
            </w:del>
          </w:p>
        </w:tc>
      </w:tr>
    </w:tbl>
    <w:p w14:paraId="408D1896" w14:textId="77777777" w:rsidR="00E76345" w:rsidRPr="001726C4" w:rsidRDefault="00E76345">
      <w:pPr>
        <w:spacing w:after="0"/>
        <w:rPr>
          <w:rFonts w:ascii="Times New Roman" w:eastAsia="Times New Roman" w:hAnsi="Times New Roman" w:cs="Times New Roman"/>
          <w:b/>
          <w:color w:val="000000" w:themeColor="text1"/>
          <w:lang w:val="es-CO" w:eastAsia="es-CO"/>
        </w:rPr>
        <w:pPrChange w:id="1558" w:author="Dayrtman Fajardo Vásquez" w:date="2015-11-12T17:06:00Z">
          <w:pPr>
            <w:spacing w:after="0"/>
            <w:jc w:val="both"/>
          </w:pPr>
        </w:pPrChange>
      </w:pPr>
    </w:p>
    <w:p w14:paraId="7FF50489" w14:textId="77777777" w:rsidR="00E76345" w:rsidRDefault="00814BBC" w:rsidP="00E76345">
      <w:pPr>
        <w:spacing w:after="0"/>
        <w:jc w:val="both"/>
        <w:rPr>
          <w:rFonts w:ascii="Times New Roman" w:hAnsi="Times New Roman" w:cs="Times New Roman"/>
          <w:b/>
          <w:color w:val="000000" w:themeColor="text1"/>
          <w:lang w:val="es-ES"/>
        </w:rPr>
      </w:pPr>
      <w:r>
        <w:rPr>
          <w:rFonts w:ascii="Times New Roman" w:hAnsi="Times New Roman" w:cs="Times New Roman"/>
          <w:b/>
          <w:color w:val="000000" w:themeColor="text1"/>
          <w:lang w:val="es-ES"/>
        </w:rPr>
        <w:t xml:space="preserve">1.3. </w:t>
      </w:r>
      <w:r w:rsidR="00E76345" w:rsidRPr="001726C4">
        <w:rPr>
          <w:rFonts w:ascii="Times New Roman" w:hAnsi="Times New Roman" w:cs="Times New Roman"/>
          <w:b/>
          <w:color w:val="000000" w:themeColor="text1"/>
          <w:lang w:val="es-ES"/>
        </w:rPr>
        <w:t>Consolidación</w:t>
      </w:r>
    </w:p>
    <w:p w14:paraId="75BBF7FF" w14:textId="77777777" w:rsidR="00E76345" w:rsidRDefault="00E76345" w:rsidP="00E76345">
      <w:pPr>
        <w:spacing w:after="0"/>
        <w:jc w:val="both"/>
        <w:rPr>
          <w:rFonts w:ascii="Arial" w:hAnsi="Arial" w:cs="Arial"/>
          <w:sz w:val="18"/>
          <w:szCs w:val="18"/>
        </w:rPr>
      </w:pPr>
      <w:r w:rsidRPr="00C26E97">
        <w:rPr>
          <w:rFonts w:ascii="Arial" w:hAnsi="Arial" w:cs="Arial"/>
          <w:sz w:val="18"/>
          <w:szCs w:val="18"/>
        </w:rPr>
        <w:t>Actividades para consolidar lo que has aprendido en esta sección</w:t>
      </w:r>
      <w:ins w:id="1559" w:author="EUGENIA ARCE LONDONO" w:date="2015-04-29T09:25:00Z">
        <w:r>
          <w:rPr>
            <w:rFonts w:ascii="Arial" w:hAnsi="Arial" w:cs="Arial"/>
            <w:sz w:val="18"/>
            <w:szCs w:val="18"/>
          </w:rPr>
          <w:t>.</w:t>
        </w:r>
      </w:ins>
    </w:p>
    <w:p w14:paraId="4725F822" w14:textId="77777777" w:rsidR="00E76345" w:rsidRPr="001726C4" w:rsidRDefault="00E76345" w:rsidP="00E76345">
      <w:pPr>
        <w:spacing w:after="0"/>
        <w:jc w:val="both"/>
        <w:rPr>
          <w:rFonts w:ascii="Times New Roman" w:hAnsi="Times New Roman" w:cs="Times New Roman"/>
          <w:b/>
          <w:color w:val="000000" w:themeColor="text1"/>
          <w:lang w:val="es-ES"/>
        </w:rPr>
      </w:pPr>
    </w:p>
    <w:tbl>
      <w:tblPr>
        <w:tblStyle w:val="Tablaconcuadrcula"/>
        <w:tblW w:w="0" w:type="auto"/>
        <w:tblLook w:val="04A0" w:firstRow="1" w:lastRow="0" w:firstColumn="1" w:lastColumn="0" w:noHBand="0" w:noVBand="1"/>
      </w:tblPr>
      <w:tblGrid>
        <w:gridCol w:w="2518"/>
        <w:gridCol w:w="6515"/>
      </w:tblGrid>
      <w:tr w:rsidR="00E76345" w:rsidRPr="005D1738" w14:paraId="07B1C85F" w14:textId="77777777" w:rsidTr="008C38A3">
        <w:tc>
          <w:tcPr>
            <w:tcW w:w="9033" w:type="dxa"/>
            <w:gridSpan w:val="2"/>
            <w:shd w:val="clear" w:color="auto" w:fill="000000" w:themeFill="text1"/>
          </w:tcPr>
          <w:p w14:paraId="16AD0BFE" w14:textId="77777777" w:rsidR="00E76345" w:rsidRPr="005D1738" w:rsidRDefault="00E76345" w:rsidP="008C38A3">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76345" w:rsidRPr="00053744" w14:paraId="5867888E" w14:textId="77777777" w:rsidTr="008C38A3">
        <w:tc>
          <w:tcPr>
            <w:tcW w:w="2518" w:type="dxa"/>
          </w:tcPr>
          <w:p w14:paraId="4A60A7B9" w14:textId="77777777" w:rsidR="00E76345" w:rsidRPr="00053744" w:rsidRDefault="00E76345"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90F3B6C" w14:textId="77777777" w:rsidR="00E76345" w:rsidRPr="00053744" w:rsidRDefault="00E76345" w:rsidP="008C38A3">
            <w:pPr>
              <w:spacing w:before="2" w:after="2"/>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_REC10</w:t>
            </w:r>
          </w:p>
        </w:tc>
      </w:tr>
      <w:tr w:rsidR="00E76345" w14:paraId="77826097" w14:textId="77777777" w:rsidTr="008C38A3">
        <w:tc>
          <w:tcPr>
            <w:tcW w:w="2518" w:type="dxa"/>
          </w:tcPr>
          <w:p w14:paraId="16EEA633" w14:textId="77777777" w:rsidR="00E76345" w:rsidRDefault="00E76345"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6ABA9B" w14:textId="77777777" w:rsidR="00E76345" w:rsidRPr="000719EE" w:rsidRDefault="00E76345" w:rsidP="008C38A3">
            <w:pPr>
              <w:spacing w:before="2" w:after="2"/>
              <w:rPr>
                <w:rFonts w:ascii="Arial" w:hAnsi="Arial" w:cs="Arial"/>
                <w:sz w:val="18"/>
                <w:szCs w:val="18"/>
              </w:rPr>
            </w:pPr>
            <w:r>
              <w:rPr>
                <w:rFonts w:ascii="Arial" w:hAnsi="Arial" w:cs="Arial"/>
                <w:sz w:val="18"/>
                <w:szCs w:val="18"/>
              </w:rPr>
              <w:t xml:space="preserve">Refuerza tu aprendizaje: </w:t>
            </w:r>
            <w:ins w:id="1560" w:author="TOSHIBA" w:date="2015-10-29T16:34:00Z">
              <w:r w:rsidR="009949A4">
                <w:rPr>
                  <w:rFonts w:ascii="Arial" w:hAnsi="Arial" w:cs="Arial"/>
                  <w:sz w:val="18"/>
                  <w:szCs w:val="18"/>
                </w:rPr>
                <w:t xml:space="preserve">Las </w:t>
              </w:r>
            </w:ins>
            <w:del w:id="1561" w:author="TOSHIBA" w:date="2015-10-29T16:34:00Z">
              <w:r w:rsidDel="009949A4">
                <w:rPr>
                  <w:rFonts w:ascii="Arial" w:hAnsi="Arial" w:cs="Arial"/>
                  <w:sz w:val="18"/>
                  <w:szCs w:val="18"/>
                </w:rPr>
                <w:delText>P</w:delText>
              </w:r>
            </w:del>
            <w:ins w:id="1562" w:author="TOSHIBA" w:date="2015-10-29T16:34:00Z">
              <w:r w:rsidR="009949A4">
                <w:rPr>
                  <w:rFonts w:ascii="Arial" w:hAnsi="Arial" w:cs="Arial"/>
                  <w:sz w:val="18"/>
                  <w:szCs w:val="18"/>
                </w:rPr>
                <w:t>p</w:t>
              </w:r>
            </w:ins>
            <w:r>
              <w:rPr>
                <w:rFonts w:ascii="Arial" w:hAnsi="Arial" w:cs="Arial"/>
                <w:sz w:val="18"/>
                <w:szCs w:val="18"/>
              </w:rPr>
              <w:t xml:space="preserve">rincipales características del continente </w:t>
            </w:r>
            <w:del w:id="1563" w:author="EUGENIA ARCE LONDONO" w:date="2015-04-29T09:25:00Z">
              <w:r>
                <w:rPr>
                  <w:rFonts w:ascii="Arial" w:hAnsi="Arial" w:cs="Arial"/>
                  <w:sz w:val="18"/>
                  <w:szCs w:val="18"/>
                </w:rPr>
                <w:delText>Europeo</w:delText>
              </w:r>
            </w:del>
            <w:ins w:id="1564" w:author="EUGENIA ARCE LONDONO" w:date="2015-04-29T09:25:00Z">
              <w:r>
                <w:rPr>
                  <w:rFonts w:ascii="Arial" w:hAnsi="Arial" w:cs="Arial"/>
                  <w:sz w:val="18"/>
                  <w:szCs w:val="18"/>
                </w:rPr>
                <w:t>europeo</w:t>
              </w:r>
            </w:ins>
          </w:p>
          <w:p w14:paraId="0585C279" w14:textId="77777777" w:rsidR="00E76345" w:rsidRDefault="00E76345" w:rsidP="008C38A3">
            <w:pPr>
              <w:spacing w:before="2" w:after="2"/>
              <w:rPr>
                <w:rFonts w:ascii="Times New Roman" w:hAnsi="Times New Roman" w:cs="Times New Roman"/>
                <w:color w:val="000000"/>
              </w:rPr>
            </w:pPr>
          </w:p>
        </w:tc>
      </w:tr>
      <w:tr w:rsidR="00E76345" w14:paraId="0933E2DD" w14:textId="77777777" w:rsidTr="008C38A3">
        <w:tc>
          <w:tcPr>
            <w:tcW w:w="2518" w:type="dxa"/>
          </w:tcPr>
          <w:p w14:paraId="5FC06961" w14:textId="77777777" w:rsidR="00E76345" w:rsidRDefault="00E76345" w:rsidP="008C38A3">
            <w:pPr>
              <w:spacing w:before="2" w:after="2"/>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97970F" w14:textId="77777777" w:rsidR="00E76345" w:rsidRPr="000719EE" w:rsidRDefault="009949A4" w:rsidP="008C38A3">
            <w:pPr>
              <w:spacing w:before="2" w:after="2"/>
              <w:jc w:val="both"/>
              <w:rPr>
                <w:rFonts w:ascii="Arial" w:hAnsi="Arial" w:cs="Arial"/>
                <w:sz w:val="18"/>
                <w:szCs w:val="18"/>
              </w:rPr>
            </w:pPr>
            <w:ins w:id="1565" w:author="TOSHIBA" w:date="2015-10-29T16:34:00Z">
              <w:r>
                <w:rPr>
                  <w:rFonts w:ascii="Arial" w:hAnsi="Arial" w:cs="Arial"/>
                  <w:sz w:val="18"/>
                  <w:szCs w:val="18"/>
                </w:rPr>
                <w:t xml:space="preserve">Actividad sobre Las principales características del continente </w:t>
              </w:r>
            </w:ins>
            <w:del w:id="1566" w:author="TOSHIBA" w:date="2015-10-29T16:35:00Z">
              <w:r w:rsidR="00E76345" w:rsidDel="009949A4">
                <w:rPr>
                  <w:rFonts w:ascii="Arial" w:hAnsi="Arial" w:cs="Arial"/>
                  <w:sz w:val="18"/>
                  <w:szCs w:val="18"/>
                </w:rPr>
                <w:delText>Recursos de ejercitación que le permite</w:delText>
              </w:r>
            </w:del>
            <w:ins w:id="1567" w:author="EUGENIA ARCE LONDONO" w:date="2015-04-29T09:25:00Z">
              <w:del w:id="1568" w:author="TOSHIBA" w:date="2015-10-29T16:35:00Z">
                <w:r w:rsidR="00E76345" w:rsidDel="009949A4">
                  <w:rPr>
                    <w:rFonts w:ascii="Arial" w:hAnsi="Arial" w:cs="Arial"/>
                    <w:sz w:val="18"/>
                    <w:szCs w:val="18"/>
                  </w:rPr>
                  <w:delText>permiten</w:delText>
                </w:r>
              </w:del>
            </w:ins>
            <w:del w:id="1569" w:author="TOSHIBA" w:date="2015-10-29T16:35:00Z">
              <w:r w:rsidR="00E76345" w:rsidDel="009949A4">
                <w:rPr>
                  <w:rFonts w:ascii="Arial" w:hAnsi="Arial" w:cs="Arial"/>
                  <w:sz w:val="18"/>
                  <w:szCs w:val="18"/>
                </w:rPr>
                <w:delText xml:space="preserve"> al estudiante reforzar los temas abordados sobre los aspectos físicos y humanos del continente Europeo</w:delText>
              </w:r>
            </w:del>
            <w:ins w:id="1570" w:author="EUGENIA ARCE LONDONO" w:date="2015-04-29T09:25:00Z">
              <w:del w:id="1571" w:author="TOSHIBA" w:date="2015-10-29T16:35:00Z">
                <w:r w:rsidR="00E76345" w:rsidDel="009949A4">
                  <w:rPr>
                    <w:rFonts w:ascii="Arial" w:hAnsi="Arial" w:cs="Arial"/>
                    <w:sz w:val="18"/>
                    <w:szCs w:val="18"/>
                  </w:rPr>
                  <w:delText>europeo.</w:delText>
                </w:r>
              </w:del>
            </w:ins>
          </w:p>
          <w:p w14:paraId="198B1F13" w14:textId="77777777" w:rsidR="00E76345" w:rsidRDefault="00E76345" w:rsidP="008C38A3">
            <w:pPr>
              <w:spacing w:before="2" w:after="2"/>
              <w:rPr>
                <w:rFonts w:ascii="Times New Roman" w:hAnsi="Times New Roman" w:cs="Times New Roman"/>
                <w:color w:val="000000"/>
              </w:rPr>
            </w:pPr>
          </w:p>
        </w:tc>
      </w:tr>
    </w:tbl>
    <w:p w14:paraId="2692EC4A" w14:textId="77777777" w:rsidR="00E76345" w:rsidRPr="001726C4" w:rsidRDefault="00E76345" w:rsidP="00E76345">
      <w:pPr>
        <w:spacing w:after="0"/>
        <w:jc w:val="both"/>
        <w:rPr>
          <w:rFonts w:ascii="Times New Roman" w:hAnsi="Times New Roman" w:cs="Times New Roman"/>
          <w:color w:val="000000" w:themeColor="text1"/>
          <w:lang w:val="es-ES"/>
        </w:rPr>
      </w:pPr>
    </w:p>
    <w:p w14:paraId="6D7F889B" w14:textId="77777777" w:rsidR="00E76345" w:rsidRPr="001726C4" w:rsidRDefault="00E76345" w:rsidP="00E76345">
      <w:pPr>
        <w:spacing w:after="0"/>
        <w:rPr>
          <w:rFonts w:ascii="Times New Roman" w:hAnsi="Times New Roman" w:cs="Times New Roman"/>
          <w:color w:val="000000" w:themeColor="text1"/>
          <w:highlight w:val="yellow"/>
        </w:rPr>
      </w:pPr>
    </w:p>
    <w:p w14:paraId="50A88537"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2</w:t>
      </w:r>
      <w:del w:id="1572" w:author="TOSHIBA" w:date="2015-10-30T11:56:00Z">
        <w:r w:rsidR="00814BBC" w:rsidDel="00F93AE7">
          <w:rPr>
            <w:rFonts w:ascii="Times New Roman" w:hAnsi="Times New Roman" w:cs="Times New Roman"/>
            <w:b/>
            <w:color w:val="000000" w:themeColor="text1"/>
          </w:rPr>
          <w:delText>.</w:delText>
        </w:r>
      </w:del>
      <w:r w:rsidR="00814BBC">
        <w:rPr>
          <w:rFonts w:ascii="Times New Roman" w:hAnsi="Times New Roman" w:cs="Times New Roman"/>
          <w:b/>
          <w:color w:val="000000" w:themeColor="text1"/>
        </w:rPr>
        <w:t xml:space="preserve"> Geografía física y humana</w:t>
      </w:r>
      <w:r w:rsidRPr="001726C4">
        <w:rPr>
          <w:rFonts w:ascii="Times New Roman" w:hAnsi="Times New Roman" w:cs="Times New Roman"/>
          <w:b/>
          <w:color w:val="000000" w:themeColor="text1"/>
        </w:rPr>
        <w:t xml:space="preserve"> </w:t>
      </w:r>
      <w:ins w:id="1573" w:author="TOSHIBA" w:date="2015-10-29T16:36:00Z">
        <w:r w:rsidR="00F72D86">
          <w:rPr>
            <w:rFonts w:ascii="Times New Roman" w:hAnsi="Times New Roman" w:cs="Times New Roman"/>
            <w:b/>
            <w:color w:val="000000" w:themeColor="text1"/>
          </w:rPr>
          <w:t xml:space="preserve">de </w:t>
        </w:r>
      </w:ins>
      <w:r w:rsidRPr="001726C4">
        <w:rPr>
          <w:rFonts w:ascii="Times New Roman" w:hAnsi="Times New Roman" w:cs="Times New Roman"/>
          <w:b/>
          <w:color w:val="000000" w:themeColor="text1"/>
        </w:rPr>
        <w:t>Asia</w:t>
      </w:r>
    </w:p>
    <w:p w14:paraId="6C0B5FD3" w14:textId="77777777" w:rsidR="00E76345" w:rsidRPr="001726C4" w:rsidRDefault="00E76345" w:rsidP="00E76345">
      <w:pPr>
        <w:spacing w:after="0"/>
        <w:rPr>
          <w:rFonts w:ascii="Times New Roman" w:hAnsi="Times New Roman" w:cs="Times New Roman"/>
          <w:color w:val="000000" w:themeColor="text1"/>
          <w:highlight w:val="yellow"/>
        </w:rPr>
      </w:pPr>
    </w:p>
    <w:p w14:paraId="0B68217C" w14:textId="77777777" w:rsidR="00E76345" w:rsidRPr="001726C4" w:rsidRDefault="00E76345" w:rsidP="00E76345">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 </w:t>
      </w:r>
      <w:del w:id="1574" w:author="EUGENIA ARCE LONDONO" w:date="2015-04-29T09:25:00Z">
        <w:r w:rsidRPr="001726C4">
          <w:rPr>
            <w:rFonts w:ascii="Times New Roman" w:hAnsi="Times New Roman" w:cs="Times New Roman"/>
            <w:b/>
            <w:color w:val="000000" w:themeColor="text1"/>
          </w:rPr>
          <w:delText>Aspecto</w:delText>
        </w:r>
      </w:del>
      <w:ins w:id="1575" w:author="EUGENIA ARCE LONDONO" w:date="2015-04-29T09:25:00Z">
        <w:r>
          <w:rPr>
            <w:rFonts w:ascii="Times New Roman" w:hAnsi="Times New Roman" w:cs="Times New Roman"/>
            <w:b/>
            <w:color w:val="000000" w:themeColor="text1"/>
          </w:rPr>
          <w:t>El a</w:t>
        </w:r>
        <w:r w:rsidRPr="001726C4">
          <w:rPr>
            <w:rFonts w:ascii="Times New Roman" w:hAnsi="Times New Roman" w:cs="Times New Roman"/>
            <w:b/>
            <w:color w:val="000000" w:themeColor="text1"/>
          </w:rPr>
          <w:t>specto</w:t>
        </w:r>
      </w:ins>
      <w:r w:rsidRPr="001726C4">
        <w:rPr>
          <w:rFonts w:ascii="Times New Roman" w:hAnsi="Times New Roman" w:cs="Times New Roman"/>
          <w:b/>
          <w:color w:val="000000" w:themeColor="text1"/>
        </w:rPr>
        <w:t xml:space="preserve"> físico</w:t>
      </w:r>
      <w:ins w:id="1576" w:author="EUGENIA ARCE LONDONO" w:date="2015-04-29T09:25:00Z">
        <w:r>
          <w:rPr>
            <w:rFonts w:ascii="Times New Roman" w:hAnsi="Times New Roman" w:cs="Times New Roman"/>
            <w:b/>
            <w:color w:val="000000" w:themeColor="text1"/>
          </w:rPr>
          <w:t xml:space="preserve"> de Asia</w:t>
        </w:r>
      </w:ins>
      <w:del w:id="1577" w:author="TOSHIBA" w:date="2015-10-28T12:15:00Z">
        <w:r w:rsidRPr="001726C4" w:rsidDel="00225EC7">
          <w:rPr>
            <w:rFonts w:ascii="Times New Roman" w:eastAsia="Times New Roman" w:hAnsi="Times New Roman" w:cs="Times New Roman"/>
            <w:color w:val="000000" w:themeColor="text1"/>
            <w:lang w:eastAsia="es-CO"/>
          </w:rPr>
          <w:delText>  </w:delText>
        </w:r>
      </w:del>
      <w:ins w:id="1578" w:author="TOSHIBA" w:date="2015-10-28T12:15:00Z">
        <w:r w:rsidR="00225EC7">
          <w:rPr>
            <w:rFonts w:ascii="Times New Roman" w:eastAsia="Times New Roman" w:hAnsi="Times New Roman" w:cs="Times New Roman"/>
            <w:color w:val="000000" w:themeColor="text1"/>
            <w:lang w:eastAsia="es-CO"/>
          </w:rPr>
          <w:t xml:space="preserve"> </w:t>
        </w:r>
      </w:ins>
    </w:p>
    <w:p w14:paraId="34D94107" w14:textId="77777777" w:rsidR="00E76345" w:rsidRPr="001726C4" w:rsidRDefault="00E76345" w:rsidP="00E76345">
      <w:pPr>
        <w:spacing w:after="0"/>
        <w:rPr>
          <w:rFonts w:ascii="Times New Roman" w:eastAsia="Times New Roman" w:hAnsi="Times New Roman" w:cs="Times New Roman"/>
          <w:color w:val="000000" w:themeColor="text1"/>
          <w:lang w:eastAsia="es-CO"/>
        </w:rPr>
      </w:pPr>
    </w:p>
    <w:p w14:paraId="0DA07F1D"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r w:rsidRPr="00DA381F">
        <w:rPr>
          <w:rFonts w:ascii="Times New Roman" w:hAnsi="Times New Roman" w:cs="Times New Roman"/>
          <w:b/>
          <w:color w:val="000000" w:themeColor="text1"/>
          <w:lang w:val="es-ES"/>
        </w:rPr>
        <w:t>Asia </w:t>
      </w:r>
      <w:r w:rsidRPr="001726C4">
        <w:rPr>
          <w:rFonts w:ascii="Times New Roman" w:hAnsi="Times New Roman" w:cs="Times New Roman"/>
          <w:color w:val="000000" w:themeColor="text1"/>
          <w:lang w:val="es-ES"/>
        </w:rPr>
        <w:t>es el continente más grande del planeta</w:t>
      </w:r>
      <w:ins w:id="1579" w:author="TOSHIBA" w:date="2015-10-29T16:41:00Z">
        <w:r w:rsidR="003F1B73">
          <w:rPr>
            <w:rFonts w:ascii="Times New Roman" w:hAnsi="Times New Roman" w:cs="Times New Roman"/>
            <w:color w:val="000000" w:themeColor="text1"/>
            <w:lang w:val="es-ES"/>
          </w:rPr>
          <w:t>,</w:t>
        </w:r>
      </w:ins>
      <w:del w:id="1580" w:author="TOSHIBA" w:date="2015-10-29T16:41:00Z">
        <w:r w:rsidRPr="001726C4" w:rsidDel="003F1B73">
          <w:rPr>
            <w:rFonts w:ascii="Times New Roman" w:hAnsi="Times New Roman" w:cs="Times New Roman"/>
            <w:color w:val="000000" w:themeColor="text1"/>
            <w:lang w:val="es-ES"/>
          </w:rPr>
          <w:delText>;</w:delText>
        </w:r>
      </w:del>
      <w:r w:rsidRPr="001726C4">
        <w:rPr>
          <w:rFonts w:ascii="Times New Roman" w:hAnsi="Times New Roman" w:cs="Times New Roman"/>
          <w:color w:val="000000" w:themeColor="text1"/>
          <w:lang w:val="es-ES"/>
        </w:rPr>
        <w:t xml:space="preserve"> </w:t>
      </w:r>
      <w:ins w:id="1581" w:author="TOSHIBA" w:date="2015-10-29T16:41:00Z">
        <w:r w:rsidR="003F1B73">
          <w:rPr>
            <w:rFonts w:ascii="Times New Roman" w:hAnsi="Times New Roman" w:cs="Times New Roman"/>
            <w:color w:val="000000" w:themeColor="text1"/>
            <w:lang w:val="es-ES"/>
          </w:rPr>
          <w:t xml:space="preserve">con </w:t>
        </w:r>
      </w:ins>
      <w:del w:id="1582" w:author="TOSHIBA" w:date="2015-10-29T16:41:00Z">
        <w:r w:rsidRPr="001726C4" w:rsidDel="003F1B73">
          <w:rPr>
            <w:rFonts w:ascii="Times New Roman" w:hAnsi="Times New Roman" w:cs="Times New Roman"/>
            <w:color w:val="000000" w:themeColor="text1"/>
            <w:lang w:val="es-ES"/>
          </w:rPr>
          <w:delText xml:space="preserve">tiene </w:delText>
        </w:r>
      </w:del>
      <w:r w:rsidRPr="001726C4">
        <w:rPr>
          <w:rFonts w:ascii="Times New Roman" w:hAnsi="Times New Roman" w:cs="Times New Roman"/>
          <w:color w:val="000000" w:themeColor="text1"/>
          <w:lang w:val="es-ES"/>
        </w:rPr>
        <w:t xml:space="preserve">una </w:t>
      </w:r>
      <w:ins w:id="1583" w:author="TOSHIBA" w:date="2015-10-29T16:43:00Z">
        <w:r w:rsidR="003F1B73">
          <w:rPr>
            <w:rFonts w:ascii="Times New Roman" w:hAnsi="Times New Roman" w:cs="Times New Roman"/>
            <w:color w:val="000000" w:themeColor="text1"/>
            <w:lang w:val="es-ES"/>
          </w:rPr>
          <w:t xml:space="preserve">extensión </w:t>
        </w:r>
      </w:ins>
      <w:del w:id="1584" w:author="TOSHIBA" w:date="2015-10-31T12:35:00Z">
        <w:r w:rsidRPr="001726C4" w:rsidDel="004F11BE">
          <w:rPr>
            <w:rFonts w:ascii="Times New Roman" w:hAnsi="Times New Roman" w:cs="Times New Roman"/>
            <w:color w:val="000000" w:themeColor="text1"/>
            <w:lang w:val="es-ES"/>
          </w:rPr>
          <w:delText>superficie</w:delText>
        </w:r>
        <w:r w:rsidDel="004F11BE">
          <w:rPr>
            <w:rFonts w:ascii="Times New Roman" w:hAnsi="Times New Roman" w:cs="Times New Roman"/>
            <w:color w:val="000000" w:themeColor="text1"/>
            <w:lang w:val="es-ES"/>
          </w:rPr>
          <w:delText xml:space="preserve"> </w:delText>
        </w:r>
      </w:del>
      <w:r>
        <w:rPr>
          <w:rFonts w:ascii="Times New Roman" w:hAnsi="Times New Roman" w:cs="Times New Roman"/>
          <w:color w:val="000000" w:themeColor="text1"/>
          <w:lang w:val="es-ES"/>
        </w:rPr>
        <w:t>de 44</w:t>
      </w:r>
      <w:del w:id="1585" w:author="EUGENIA ARCE LONDONO" w:date="2015-04-29T09:25:00Z">
        <w:r w:rsidRPr="001726C4">
          <w:rPr>
            <w:rFonts w:ascii="Times New Roman" w:hAnsi="Times New Roman" w:cs="Times New Roman"/>
            <w:color w:val="000000" w:themeColor="text1"/>
            <w:lang w:val="es-ES"/>
          </w:rPr>
          <w:delText>.</w:delText>
        </w:r>
      </w:del>
      <w:ins w:id="1586" w:author="EUGENIA ARCE LONDONO" w:date="2015-04-29T09:25:00Z">
        <w:r>
          <w:rPr>
            <w:rFonts w:ascii="Times New Roman" w:hAnsi="Times New Roman" w:cs="Times New Roman"/>
            <w:color w:val="000000" w:themeColor="text1"/>
            <w:lang w:val="es-ES"/>
          </w:rPr>
          <w:t xml:space="preserve"> </w:t>
        </w:r>
      </w:ins>
      <w:r>
        <w:rPr>
          <w:rFonts w:ascii="Times New Roman" w:hAnsi="Times New Roman" w:cs="Times New Roman"/>
          <w:color w:val="000000" w:themeColor="text1"/>
          <w:lang w:val="es-ES"/>
        </w:rPr>
        <w:t>661</w:t>
      </w:r>
      <w:del w:id="1587" w:author="EUGENIA ARCE LONDONO" w:date="2015-04-29T09:25:00Z">
        <w:r w:rsidRPr="001726C4">
          <w:rPr>
            <w:rFonts w:ascii="Times New Roman" w:hAnsi="Times New Roman" w:cs="Times New Roman"/>
            <w:color w:val="000000" w:themeColor="text1"/>
            <w:lang w:val="es-ES"/>
          </w:rPr>
          <w:delText>.</w:delText>
        </w:r>
      </w:del>
      <w:ins w:id="1588" w:author="EUGENIA ARCE LONDONO" w:date="2015-04-29T09:25:00Z">
        <w:r>
          <w:rPr>
            <w:rFonts w:ascii="Times New Roman" w:hAnsi="Times New Roman" w:cs="Times New Roman"/>
            <w:color w:val="000000" w:themeColor="text1"/>
            <w:lang w:val="es-ES"/>
          </w:rPr>
          <w:t xml:space="preserve"> </w:t>
        </w:r>
      </w:ins>
      <w:r>
        <w:rPr>
          <w:rFonts w:ascii="Times New Roman" w:hAnsi="Times New Roman" w:cs="Times New Roman"/>
          <w:color w:val="000000" w:themeColor="text1"/>
          <w:lang w:val="es-ES"/>
        </w:rPr>
        <w:t>151 km</w:t>
      </w:r>
      <w:r w:rsidRPr="004506C4">
        <w:rPr>
          <w:rFonts w:ascii="Times New Roman" w:hAnsi="Times New Roman"/>
          <w:color w:val="000000" w:themeColor="text1"/>
          <w:vertAlign w:val="superscript"/>
          <w:lang w:val="es-ES"/>
          <w:rPrChange w:id="1589" w:author="EUGENIA ARCE LONDONO" w:date="2015-04-29T09:25:00Z">
            <w:rPr>
              <w:rFonts w:ascii="Times New Roman" w:hAnsi="Times New Roman"/>
              <w:color w:val="000000" w:themeColor="text1"/>
              <w:lang w:val="es-ES"/>
            </w:rPr>
          </w:rPrChange>
        </w:rPr>
        <w:t>2</w:t>
      </w:r>
      <w:r w:rsidRPr="001726C4">
        <w:rPr>
          <w:rFonts w:ascii="Times New Roman" w:hAnsi="Times New Roman" w:cs="Times New Roman"/>
          <w:color w:val="000000" w:themeColor="text1"/>
          <w:lang w:val="es-ES"/>
        </w:rPr>
        <w:t>. Ocupa aproximadamente el 8,65</w:t>
      </w:r>
      <w:ins w:id="1590" w:author="EUGENIA ARCE LONDONO" w:date="2015-04-29T09:25:00Z">
        <w:r>
          <w:rPr>
            <w:rFonts w:ascii="Times New Roman" w:hAnsi="Times New Roman" w:cs="Times New Roman"/>
            <w:color w:val="000000" w:themeColor="text1"/>
            <w:lang w:val="es-ES"/>
          </w:rPr>
          <w:t xml:space="preserve"> </w:t>
        </w:r>
      </w:ins>
      <w:r w:rsidRPr="001726C4">
        <w:rPr>
          <w:rFonts w:ascii="Times New Roman" w:hAnsi="Times New Roman" w:cs="Times New Roman"/>
          <w:color w:val="000000" w:themeColor="text1"/>
          <w:lang w:val="es-ES"/>
        </w:rPr>
        <w:t>% del total de la superficie terrestre.</w:t>
      </w:r>
    </w:p>
    <w:p w14:paraId="61393FA5" w14:textId="77777777" w:rsidR="00E76345" w:rsidRPr="001726C4" w:rsidRDefault="00E76345" w:rsidP="00E76345">
      <w:pPr>
        <w:shd w:val="clear" w:color="auto" w:fill="FFFFFF"/>
        <w:spacing w:after="0"/>
        <w:rPr>
          <w:rFonts w:ascii="Times New Roman" w:hAnsi="Times New Roman" w:cs="Times New Roman"/>
          <w:color w:val="000000" w:themeColor="text1"/>
          <w:lang w:val="es-ES"/>
        </w:rPr>
      </w:pPr>
    </w:p>
    <w:p w14:paraId="6C4B7B0D"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 xml:space="preserve">2.1. 1 </w:t>
      </w:r>
      <w:del w:id="1591" w:author="EUGENIA ARCE LONDONO" w:date="2015-04-29T09:25:00Z">
        <w:r w:rsidRPr="001726C4">
          <w:rPr>
            <w:rFonts w:ascii="Times New Roman" w:hAnsi="Times New Roman" w:cs="Times New Roman"/>
            <w:b/>
            <w:color w:val="000000" w:themeColor="text1"/>
          </w:rPr>
          <w:delText>Posición Geográfica</w:delText>
        </w:r>
      </w:del>
      <w:ins w:id="1592" w:author="EUGENIA ARCE LONDONO" w:date="2015-04-29T09:25:00Z">
        <w:r>
          <w:rPr>
            <w:rFonts w:ascii="Times New Roman" w:hAnsi="Times New Roman" w:cs="Times New Roman"/>
            <w:b/>
            <w:color w:val="000000" w:themeColor="text1"/>
          </w:rPr>
          <w:t>La posición geográfica</w:t>
        </w:r>
      </w:ins>
      <w:r>
        <w:rPr>
          <w:rFonts w:ascii="Times New Roman" w:hAnsi="Times New Roman" w:cs="Times New Roman"/>
          <w:b/>
          <w:color w:val="000000" w:themeColor="text1"/>
        </w:rPr>
        <w:t xml:space="preserve"> y </w:t>
      </w:r>
      <w:del w:id="1593" w:author="EUGENIA ARCE LONDONO" w:date="2015-04-29T09:25:00Z">
        <w:r w:rsidRPr="001726C4">
          <w:rPr>
            <w:rFonts w:ascii="Times New Roman" w:hAnsi="Times New Roman" w:cs="Times New Roman"/>
            <w:b/>
            <w:color w:val="000000" w:themeColor="text1"/>
          </w:rPr>
          <w:delText>Astronómica</w:delText>
        </w:r>
      </w:del>
      <w:ins w:id="1594" w:author="EUGENIA ARCE LONDONO" w:date="2015-04-29T09:25:00Z">
        <w:r>
          <w:rPr>
            <w:rFonts w:ascii="Times New Roman" w:hAnsi="Times New Roman" w:cs="Times New Roman"/>
            <w:b/>
            <w:color w:val="000000" w:themeColor="text1"/>
          </w:rPr>
          <w:t>a</w:t>
        </w:r>
        <w:r w:rsidRPr="001726C4">
          <w:rPr>
            <w:rFonts w:ascii="Times New Roman" w:hAnsi="Times New Roman" w:cs="Times New Roman"/>
            <w:b/>
            <w:color w:val="000000" w:themeColor="text1"/>
          </w:rPr>
          <w:t>stronómica</w:t>
        </w:r>
      </w:ins>
    </w:p>
    <w:p w14:paraId="26BC80F5" w14:textId="77777777" w:rsidR="00E76345" w:rsidRPr="001726C4" w:rsidRDefault="00E76345" w:rsidP="00E76345">
      <w:pPr>
        <w:shd w:val="clear" w:color="auto" w:fill="FFFFFF"/>
        <w:spacing w:after="0"/>
        <w:rPr>
          <w:rFonts w:ascii="Times New Roman" w:hAnsi="Times New Roman" w:cs="Times New Roman"/>
          <w:color w:val="000000" w:themeColor="text1"/>
          <w:lang w:val="es-ES"/>
        </w:rPr>
      </w:pPr>
    </w:p>
    <w:p w14:paraId="28AC0BC0"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De acuerdo con su </w:t>
      </w:r>
      <w:r w:rsidRPr="001726C4">
        <w:rPr>
          <w:rFonts w:ascii="Times New Roman" w:eastAsia="Times New Roman" w:hAnsi="Times New Roman" w:cs="Times New Roman"/>
          <w:b/>
          <w:color w:val="000000" w:themeColor="text1"/>
          <w:lang w:val="es-CO" w:eastAsia="es-CO"/>
        </w:rPr>
        <w:t>posición geográfica</w:t>
      </w:r>
      <w:r w:rsidRPr="001726C4">
        <w:rPr>
          <w:rFonts w:ascii="Times New Roman" w:eastAsia="Times New Roman" w:hAnsi="Times New Roman" w:cs="Times New Roman"/>
          <w:color w:val="000000" w:themeColor="text1"/>
          <w:lang w:val="es-CO" w:eastAsia="es-CO"/>
        </w:rPr>
        <w:t xml:space="preserve">, </w:t>
      </w:r>
      <w:r w:rsidRPr="00D22CAE">
        <w:rPr>
          <w:rFonts w:ascii="Times New Roman" w:eastAsia="Times New Roman" w:hAnsi="Times New Roman" w:cs="Times New Roman"/>
          <w:b/>
          <w:color w:val="000000" w:themeColor="text1"/>
          <w:lang w:val="es-CO" w:eastAsia="es-CO"/>
        </w:rPr>
        <w:t xml:space="preserve">Asia </w:t>
      </w:r>
      <w:r w:rsidRPr="001726C4">
        <w:rPr>
          <w:rFonts w:ascii="Times New Roman" w:eastAsia="Times New Roman" w:hAnsi="Times New Roman" w:cs="Times New Roman"/>
          <w:color w:val="000000" w:themeColor="text1"/>
          <w:lang w:val="es-CO" w:eastAsia="es-CO"/>
        </w:rPr>
        <w:t xml:space="preserve">limita al occidente con Europa por los montes </w:t>
      </w:r>
      <w:r w:rsidRPr="00D22CAE">
        <w:rPr>
          <w:rFonts w:ascii="Times New Roman" w:eastAsia="Times New Roman" w:hAnsi="Times New Roman" w:cs="Times New Roman"/>
          <w:b/>
          <w:color w:val="000000" w:themeColor="text1"/>
          <w:lang w:val="es-CO" w:eastAsia="es-CO"/>
        </w:rPr>
        <w:t>Urales</w:t>
      </w:r>
      <w:r w:rsidRPr="001726C4">
        <w:rPr>
          <w:rFonts w:ascii="Times New Roman" w:eastAsia="Times New Roman" w:hAnsi="Times New Roman" w:cs="Times New Roman"/>
          <w:color w:val="000000" w:themeColor="text1"/>
          <w:lang w:val="es-CO" w:eastAsia="es-CO"/>
        </w:rPr>
        <w:t xml:space="preserve"> y el </w:t>
      </w:r>
      <w:r w:rsidRPr="00D22CAE">
        <w:rPr>
          <w:rFonts w:ascii="Times New Roman" w:eastAsia="Times New Roman" w:hAnsi="Times New Roman" w:cs="Times New Roman"/>
          <w:b/>
          <w:color w:val="000000" w:themeColor="text1"/>
          <w:lang w:val="es-CO" w:eastAsia="es-CO"/>
        </w:rPr>
        <w:t>Cáucaso</w:t>
      </w:r>
      <w:ins w:id="1595" w:author="TOSHIBA" w:date="2015-10-29T16:43:00Z">
        <w:r w:rsidR="003F1B73">
          <w:rPr>
            <w:rFonts w:ascii="Times New Roman" w:eastAsia="Times New Roman" w:hAnsi="Times New Roman" w:cs="Times New Roman"/>
            <w:b/>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y al oriente</w:t>
      </w:r>
      <w:r w:rsidRPr="001726C4">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 xml:space="preserve">con </w:t>
      </w:r>
      <w:r w:rsidRPr="001726C4">
        <w:rPr>
          <w:rFonts w:ascii="Times New Roman" w:eastAsia="Times New Roman" w:hAnsi="Times New Roman" w:cs="Times New Roman"/>
          <w:color w:val="000000" w:themeColor="text1"/>
          <w:lang w:val="es-CO" w:eastAsia="es-CO"/>
        </w:rPr>
        <w:t xml:space="preserve">el </w:t>
      </w:r>
      <w:r w:rsidRPr="00D22CAE">
        <w:rPr>
          <w:rFonts w:ascii="Times New Roman" w:eastAsia="Times New Roman" w:hAnsi="Times New Roman" w:cs="Times New Roman"/>
          <w:b/>
          <w:color w:val="000000" w:themeColor="text1"/>
          <w:lang w:val="es-CO" w:eastAsia="es-CO"/>
        </w:rPr>
        <w:t>océano Pacífico</w:t>
      </w:r>
      <w:r w:rsidRPr="001726C4">
        <w:rPr>
          <w:rFonts w:ascii="Times New Roman" w:eastAsia="Times New Roman" w:hAnsi="Times New Roman" w:cs="Times New Roman"/>
          <w:color w:val="000000" w:themeColor="text1"/>
          <w:lang w:val="es-CO" w:eastAsia="es-CO"/>
        </w:rPr>
        <w:t xml:space="preserve">. Al norte limita con el </w:t>
      </w:r>
      <w:del w:id="1596" w:author="EUGENIA ARCE LONDONO" w:date="2015-04-29T09:25:00Z">
        <w:r w:rsidRPr="00D22CAE">
          <w:rPr>
            <w:rFonts w:ascii="Times New Roman" w:eastAsia="Times New Roman" w:hAnsi="Times New Roman" w:cs="Times New Roman"/>
            <w:b/>
            <w:color w:val="000000" w:themeColor="text1"/>
            <w:lang w:val="es-CO" w:eastAsia="es-CO"/>
          </w:rPr>
          <w:delText>Océano</w:delText>
        </w:r>
      </w:del>
      <w:ins w:id="1597" w:author="TOSHIBA" w:date="2015-10-29T16:37:00Z">
        <w:r w:rsidR="00F72D86">
          <w:rPr>
            <w:rFonts w:ascii="Times New Roman" w:eastAsia="Times New Roman" w:hAnsi="Times New Roman" w:cs="Times New Roman"/>
            <w:b/>
            <w:color w:val="000000" w:themeColor="text1"/>
            <w:lang w:val="es-CO" w:eastAsia="es-CO"/>
          </w:rPr>
          <w:t xml:space="preserve"> </w:t>
        </w:r>
      </w:ins>
      <w:ins w:id="1598" w:author="EUGENIA ARCE LONDONO" w:date="2015-04-29T09:25:00Z">
        <w:r>
          <w:rPr>
            <w:rFonts w:ascii="Times New Roman" w:eastAsia="Times New Roman" w:hAnsi="Times New Roman" w:cs="Times New Roman"/>
            <w:b/>
            <w:color w:val="000000" w:themeColor="text1"/>
            <w:lang w:val="es-CO" w:eastAsia="es-CO"/>
          </w:rPr>
          <w:t>o</w:t>
        </w:r>
        <w:r w:rsidRPr="00D22CAE">
          <w:rPr>
            <w:rFonts w:ascii="Times New Roman" w:eastAsia="Times New Roman" w:hAnsi="Times New Roman" w:cs="Times New Roman"/>
            <w:b/>
            <w:color w:val="000000" w:themeColor="text1"/>
            <w:lang w:val="es-CO" w:eastAsia="es-CO"/>
          </w:rPr>
          <w:t>céano</w:t>
        </w:r>
      </w:ins>
      <w:r w:rsidRPr="00D22CAE">
        <w:rPr>
          <w:rFonts w:ascii="Times New Roman" w:eastAsia="Times New Roman" w:hAnsi="Times New Roman" w:cs="Times New Roman"/>
          <w:b/>
          <w:color w:val="000000" w:themeColor="text1"/>
          <w:lang w:val="es-CO" w:eastAsia="es-CO"/>
        </w:rPr>
        <w:t xml:space="preserve"> Glacial Ártico</w:t>
      </w:r>
      <w:ins w:id="1599" w:author="TOSHIBA" w:date="2015-10-29T16:37:00Z">
        <w:r w:rsidR="00F72D86">
          <w:rPr>
            <w:rFonts w:ascii="Times New Roman" w:eastAsia="Times New Roman" w:hAnsi="Times New Roman" w:cs="Times New Roman"/>
            <w:b/>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y al sur</w:t>
      </w:r>
      <w:ins w:id="1600" w:author="TOSHIBA" w:date="2015-10-29T16:37:00Z">
        <w:r w:rsidR="00F72D86">
          <w:rPr>
            <w:rFonts w:ascii="Times New Roman" w:eastAsia="Times New Roman" w:hAnsi="Times New Roman" w:cs="Times New Roman"/>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con el </w:t>
      </w:r>
      <w:del w:id="1601" w:author="EUGENIA ARCE LONDONO" w:date="2015-04-29T09:25:00Z">
        <w:r w:rsidRPr="00D22CAE">
          <w:rPr>
            <w:rFonts w:ascii="Times New Roman" w:eastAsia="Times New Roman" w:hAnsi="Times New Roman" w:cs="Times New Roman"/>
            <w:b/>
            <w:color w:val="000000" w:themeColor="text1"/>
            <w:lang w:val="es-CO" w:eastAsia="es-CO"/>
          </w:rPr>
          <w:delText>Océano Indico</w:delText>
        </w:r>
      </w:del>
      <w:ins w:id="1602" w:author="TOSHIBA" w:date="2015-10-29T16:38:00Z">
        <w:r w:rsidR="00F72D86">
          <w:rPr>
            <w:rFonts w:ascii="Times New Roman" w:eastAsia="Times New Roman" w:hAnsi="Times New Roman" w:cs="Times New Roman"/>
            <w:b/>
            <w:color w:val="000000" w:themeColor="text1"/>
            <w:lang w:val="es-CO" w:eastAsia="es-CO"/>
          </w:rPr>
          <w:t xml:space="preserve"> </w:t>
        </w:r>
      </w:ins>
      <w:ins w:id="1603" w:author="EUGENIA ARCE LONDONO" w:date="2015-04-29T09:25:00Z">
        <w:r>
          <w:rPr>
            <w:rFonts w:ascii="Times New Roman" w:eastAsia="Times New Roman" w:hAnsi="Times New Roman" w:cs="Times New Roman"/>
            <w:b/>
            <w:color w:val="000000" w:themeColor="text1"/>
            <w:lang w:val="es-CO" w:eastAsia="es-CO"/>
          </w:rPr>
          <w:t>océano Í</w:t>
        </w:r>
        <w:r w:rsidRPr="00D22CAE">
          <w:rPr>
            <w:rFonts w:ascii="Times New Roman" w:eastAsia="Times New Roman" w:hAnsi="Times New Roman" w:cs="Times New Roman"/>
            <w:b/>
            <w:color w:val="000000" w:themeColor="text1"/>
            <w:lang w:val="es-CO" w:eastAsia="es-CO"/>
          </w:rPr>
          <w:t>ndico</w:t>
        </w:r>
      </w:ins>
      <w:r w:rsidRPr="001726C4">
        <w:rPr>
          <w:rFonts w:ascii="Times New Roman" w:eastAsia="Times New Roman" w:hAnsi="Times New Roman" w:cs="Times New Roman"/>
          <w:color w:val="000000" w:themeColor="text1"/>
          <w:lang w:val="es-CO" w:eastAsia="es-CO"/>
        </w:rPr>
        <w:t>.</w:t>
      </w:r>
      <w:del w:id="1604" w:author="TOSHIBA" w:date="2015-10-28T12:15:00Z">
        <w:r w:rsidRPr="001726C4" w:rsidDel="00225EC7">
          <w:rPr>
            <w:rFonts w:ascii="Times New Roman" w:eastAsia="Times New Roman" w:hAnsi="Times New Roman" w:cs="Times New Roman"/>
            <w:color w:val="000000" w:themeColor="text1"/>
            <w:lang w:val="es-CO" w:eastAsia="es-CO"/>
          </w:rPr>
          <w:delText xml:space="preserve">  </w:delText>
        </w:r>
      </w:del>
      <w:ins w:id="1605" w:author="TOSHIBA" w:date="2015-10-28T12:15:00Z">
        <w:r w:rsidR="00225EC7">
          <w:rPr>
            <w:rFonts w:ascii="Times New Roman" w:eastAsia="Times New Roman" w:hAnsi="Times New Roman" w:cs="Times New Roman"/>
            <w:color w:val="000000" w:themeColor="text1"/>
            <w:lang w:val="es-CO" w:eastAsia="es-CO"/>
          </w:rPr>
          <w:t xml:space="preserve"> </w:t>
        </w:r>
      </w:ins>
    </w:p>
    <w:p w14:paraId="6B4B88EF" w14:textId="77777777" w:rsidR="00E76345" w:rsidRPr="00F72D86" w:rsidRDefault="00E76345" w:rsidP="00E76345">
      <w:pPr>
        <w:shd w:val="clear" w:color="auto" w:fill="FFFFFF"/>
        <w:spacing w:after="0"/>
        <w:jc w:val="both"/>
        <w:rPr>
          <w:rFonts w:ascii="Times New Roman" w:hAnsi="Times New Roman" w:cs="Times New Roman"/>
          <w:color w:val="000000" w:themeColor="text1"/>
          <w:lang w:val="es-CO"/>
          <w:rPrChange w:id="1606" w:author="TOSHIBA" w:date="2015-10-29T16:38:00Z">
            <w:rPr>
              <w:rFonts w:ascii="Times New Roman" w:hAnsi="Times New Roman" w:cs="Times New Roman"/>
              <w:color w:val="000000" w:themeColor="text1"/>
              <w:lang w:val="es-ES"/>
            </w:rPr>
          </w:rPrChange>
        </w:rPr>
      </w:pPr>
    </w:p>
    <w:p w14:paraId="4BD11DE7"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continente asiático se ubica sobre la mitad del hemisferio norte</w:t>
      </w:r>
      <w:r>
        <w:rPr>
          <w:rFonts w:ascii="Times New Roman" w:eastAsia="Times New Roman" w:hAnsi="Times New Roman" w:cs="Times New Roman"/>
          <w:color w:val="000000" w:themeColor="text1"/>
          <w:lang w:val="es-CO" w:eastAsia="es-CO"/>
        </w:rPr>
        <w:t xml:space="preserve"> y </w:t>
      </w:r>
      <w:del w:id="1607" w:author="EUGENIA ARCE LONDONO" w:date="2015-04-29T09:25:00Z">
        <w:r w:rsidRPr="001726C4">
          <w:rPr>
            <w:rFonts w:ascii="Times New Roman" w:eastAsia="Times New Roman" w:hAnsi="Times New Roman" w:cs="Times New Roman"/>
            <w:color w:val="000000" w:themeColor="text1"/>
            <w:lang w:val="es-CO" w:eastAsia="es-CO"/>
          </w:rPr>
          <w:delText xml:space="preserve">Este, según </w:delText>
        </w:r>
      </w:del>
      <w:ins w:id="1608" w:author="EUGENIA ARCE LONDONO" w:date="2015-04-29T09:25:00Z">
        <w:r>
          <w:rPr>
            <w:rFonts w:ascii="Times New Roman" w:eastAsia="Times New Roman" w:hAnsi="Times New Roman" w:cs="Times New Roman"/>
            <w:color w:val="000000" w:themeColor="text1"/>
            <w:lang w:val="es-CO" w:eastAsia="es-CO"/>
          </w:rPr>
          <w:t>se encuentra en su mayor parte al este</w:t>
        </w:r>
        <w:r w:rsidRPr="001726C4">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 xml:space="preserve">del meridiano de </w:t>
        </w:r>
      </w:ins>
      <w:r w:rsidRPr="001726C4">
        <w:rPr>
          <w:rFonts w:ascii="Times New Roman" w:eastAsia="Times New Roman" w:hAnsi="Times New Roman" w:cs="Times New Roman"/>
          <w:color w:val="000000" w:themeColor="text1"/>
          <w:lang w:val="es-CO" w:eastAsia="es-CO"/>
        </w:rPr>
        <w:t>Greenwich. Una pequeña porción insular de este continente se ubica</w:t>
      </w:r>
      <w:r>
        <w:rPr>
          <w:rFonts w:ascii="Times New Roman" w:eastAsia="Times New Roman" w:hAnsi="Times New Roman" w:cs="Times New Roman"/>
          <w:color w:val="000000" w:themeColor="text1"/>
          <w:lang w:val="es-CO" w:eastAsia="es-CO"/>
        </w:rPr>
        <w:t xml:space="preserve"> en el </w:t>
      </w:r>
      <w:del w:id="1609" w:author="EUGENIA ARCE LONDONO" w:date="2015-04-29T09:25:00Z">
        <w:r w:rsidRPr="001726C4">
          <w:rPr>
            <w:rFonts w:ascii="Times New Roman" w:eastAsia="Times New Roman" w:hAnsi="Times New Roman" w:cs="Times New Roman"/>
            <w:color w:val="000000" w:themeColor="text1"/>
            <w:lang w:val="es-CO" w:eastAsia="es-CO"/>
          </w:rPr>
          <w:delText>Hemisferio</w:delText>
        </w:r>
      </w:del>
      <w:ins w:id="1610" w:author="TOSHIBA" w:date="2015-10-29T16:44:00Z">
        <w:r w:rsidR="003F1B73">
          <w:rPr>
            <w:rFonts w:ascii="Times New Roman" w:eastAsia="Times New Roman" w:hAnsi="Times New Roman" w:cs="Times New Roman"/>
            <w:color w:val="000000" w:themeColor="text1"/>
            <w:lang w:val="es-CO" w:eastAsia="es-CO"/>
          </w:rPr>
          <w:t xml:space="preserve"> </w:t>
        </w:r>
      </w:ins>
      <w:ins w:id="1611" w:author="EUGENIA ARCE LONDONO" w:date="2015-04-29T09:25:00Z">
        <w:r>
          <w:rPr>
            <w:rFonts w:ascii="Times New Roman" w:eastAsia="Times New Roman" w:hAnsi="Times New Roman" w:cs="Times New Roman"/>
            <w:color w:val="000000" w:themeColor="text1"/>
            <w:lang w:val="es-CO" w:eastAsia="es-CO"/>
          </w:rPr>
          <w:t>h</w:t>
        </w:r>
        <w:r w:rsidRPr="001726C4">
          <w:rPr>
            <w:rFonts w:ascii="Times New Roman" w:eastAsia="Times New Roman" w:hAnsi="Times New Roman" w:cs="Times New Roman"/>
            <w:color w:val="000000" w:themeColor="text1"/>
            <w:lang w:val="es-CO" w:eastAsia="es-CO"/>
          </w:rPr>
          <w:t>emisferio</w:t>
        </w:r>
      </w:ins>
      <w:r w:rsidRPr="001726C4">
        <w:rPr>
          <w:rFonts w:ascii="Times New Roman" w:eastAsia="Times New Roman" w:hAnsi="Times New Roman" w:cs="Times New Roman"/>
          <w:color w:val="000000" w:themeColor="text1"/>
          <w:lang w:val="es-CO" w:eastAsia="es-CO"/>
        </w:rPr>
        <w:t xml:space="preserve"> sur.</w:t>
      </w:r>
    </w:p>
    <w:p w14:paraId="3075021B"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13DEA1D3"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val="es-CO" w:eastAsia="es-CO"/>
        </w:rPr>
        <w:t xml:space="preserve">Por su </w:t>
      </w:r>
      <w:r w:rsidRPr="001726C4">
        <w:rPr>
          <w:rFonts w:ascii="Times New Roman" w:eastAsia="Times New Roman" w:hAnsi="Times New Roman" w:cs="Times New Roman"/>
          <w:b/>
          <w:color w:val="000000" w:themeColor="text1"/>
          <w:lang w:val="es-CO" w:eastAsia="es-CO"/>
        </w:rPr>
        <w:t>posición astronómica</w:t>
      </w:r>
      <w:r w:rsidRPr="001726C4">
        <w:rPr>
          <w:rFonts w:ascii="Times New Roman" w:eastAsia="Times New Roman" w:hAnsi="Times New Roman" w:cs="Times New Roman"/>
          <w:color w:val="000000" w:themeColor="text1"/>
          <w:lang w:val="es-CO" w:eastAsia="es-CO"/>
        </w:rPr>
        <w:t>, los siguientes son los puntos extremos que marcan su latitud y su longitud</w:t>
      </w:r>
      <w:del w:id="1612" w:author="EUGENIA ARCE LONDONO" w:date="2015-04-29T09:25:00Z">
        <w:r w:rsidRPr="001726C4">
          <w:rPr>
            <w:rFonts w:ascii="Times New Roman" w:eastAsia="Times New Roman" w:hAnsi="Times New Roman" w:cs="Times New Roman"/>
            <w:color w:val="000000" w:themeColor="text1"/>
            <w:lang w:eastAsia="es-CO"/>
          </w:rPr>
          <w:delText>.</w:delText>
        </w:r>
      </w:del>
      <w:ins w:id="1613" w:author="EUGENIA ARCE LONDONO" w:date="2015-04-29T09:25:00Z">
        <w:r>
          <w:rPr>
            <w:rFonts w:ascii="Times New Roman" w:eastAsia="Times New Roman" w:hAnsi="Times New Roman" w:cs="Times New Roman"/>
            <w:color w:val="000000" w:themeColor="text1"/>
            <w:lang w:eastAsia="es-CO"/>
          </w:rPr>
          <w:t>:</w:t>
        </w:r>
      </w:ins>
      <w:r w:rsidRPr="001726C4">
        <w:rPr>
          <w:rFonts w:ascii="Times New Roman" w:eastAsia="Times New Roman" w:hAnsi="Times New Roman" w:cs="Times New Roman"/>
          <w:color w:val="000000" w:themeColor="text1"/>
          <w:lang w:eastAsia="es-CO"/>
        </w:rPr>
        <w:t xml:space="preserve"> </w:t>
      </w:r>
    </w:p>
    <w:p w14:paraId="5EF2D139" w14:textId="77777777" w:rsidR="00E76345" w:rsidRPr="001726C4" w:rsidRDefault="00E76345" w:rsidP="00E76345">
      <w:pPr>
        <w:shd w:val="clear" w:color="auto" w:fill="FFFFFF"/>
        <w:spacing w:after="0"/>
        <w:jc w:val="both"/>
        <w:rPr>
          <w:rFonts w:ascii="Times New Roman" w:eastAsia="Times New Roman" w:hAnsi="Times New Roman" w:cs="Times New Roman"/>
          <w:color w:val="000000" w:themeColor="text1"/>
          <w:lang w:eastAsia="es-CO"/>
        </w:rPr>
      </w:pPr>
    </w:p>
    <w:p w14:paraId="2451730A" w14:textId="77777777" w:rsidR="00E76345" w:rsidRPr="00C77525" w:rsidRDefault="00E76345" w:rsidP="00E76345">
      <w:pPr>
        <w:pStyle w:val="Prrafodelista"/>
        <w:numPr>
          <w:ilvl w:val="0"/>
          <w:numId w:val="1"/>
        </w:numPr>
        <w:spacing w:after="0"/>
        <w:jc w:val="both"/>
        <w:rPr>
          <w:rFonts w:ascii="Times New Roman" w:eastAsia="Times New Roman" w:hAnsi="Times New Roman" w:cs="Times New Roman"/>
          <w:color w:val="000000" w:themeColor="text1"/>
          <w:lang w:val="es-CO" w:eastAsia="es-CO"/>
        </w:rPr>
      </w:pPr>
      <w:r w:rsidRPr="00C77525">
        <w:rPr>
          <w:rFonts w:ascii="Times New Roman" w:eastAsia="Times New Roman" w:hAnsi="Times New Roman" w:cs="Times New Roman"/>
          <w:b/>
          <w:color w:val="000000" w:themeColor="text1"/>
          <w:lang w:val="es-CO" w:eastAsia="es-CO"/>
        </w:rPr>
        <w:t>Latitud</w:t>
      </w:r>
      <w:del w:id="1614" w:author="EUGENIA ARCE LONDONO" w:date="2015-04-29T09:25:00Z">
        <w:r w:rsidRPr="001726C4">
          <w:rPr>
            <w:rFonts w:ascii="Times New Roman" w:eastAsia="Times New Roman" w:hAnsi="Times New Roman" w:cs="Times New Roman"/>
            <w:b/>
            <w:color w:val="000000" w:themeColor="text1"/>
            <w:lang w:val="es-CO" w:eastAsia="es-CO"/>
          </w:rPr>
          <w:delText>.</w:delText>
        </w:r>
      </w:del>
      <w:ins w:id="1615" w:author="EUGENIA ARCE LONDONO" w:date="2015-04-29T09:25:00Z">
        <w:r w:rsidRPr="00C77525">
          <w:rPr>
            <w:rFonts w:ascii="Times New Roman" w:eastAsia="Times New Roman" w:hAnsi="Times New Roman" w:cs="Times New Roman"/>
            <w:b/>
            <w:color w:val="000000" w:themeColor="text1"/>
            <w:lang w:val="es-CO" w:eastAsia="es-CO"/>
          </w:rPr>
          <w:t>:</w:t>
        </w:r>
      </w:ins>
      <w:r w:rsidRPr="00C77525">
        <w:rPr>
          <w:rFonts w:ascii="Times New Roman" w:eastAsia="Times New Roman" w:hAnsi="Times New Roman" w:cs="Times New Roman"/>
          <w:color w:val="000000" w:themeColor="text1"/>
          <w:lang w:val="es-CO" w:eastAsia="es-CO"/>
        </w:rPr>
        <w:t xml:space="preserve"> </w:t>
      </w:r>
      <w:del w:id="1616" w:author="TOSHIBA" w:date="2015-10-29T16:44:00Z">
        <w:r w:rsidRPr="00C77525" w:rsidDel="003F1B73">
          <w:rPr>
            <w:rFonts w:ascii="Times New Roman" w:eastAsia="Times New Roman" w:hAnsi="Times New Roman" w:cs="Times New Roman"/>
            <w:color w:val="000000" w:themeColor="text1"/>
            <w:lang w:val="es-CO" w:eastAsia="es-CO"/>
          </w:rPr>
          <w:delText>A</w:delText>
        </w:r>
      </w:del>
      <w:ins w:id="1617" w:author="TOSHIBA" w:date="2015-10-29T16:44:00Z">
        <w:r w:rsidR="003F1B73">
          <w:rPr>
            <w:rFonts w:ascii="Times New Roman" w:eastAsia="Times New Roman" w:hAnsi="Times New Roman" w:cs="Times New Roman"/>
            <w:color w:val="000000" w:themeColor="text1"/>
            <w:lang w:val="es-CO" w:eastAsia="es-CO"/>
          </w:rPr>
          <w:t>a</w:t>
        </w:r>
      </w:ins>
      <w:r w:rsidRPr="00C77525">
        <w:rPr>
          <w:rFonts w:ascii="Times New Roman" w:eastAsia="Times New Roman" w:hAnsi="Times New Roman" w:cs="Times New Roman"/>
          <w:color w:val="000000" w:themeColor="text1"/>
          <w:lang w:val="es-CO" w:eastAsia="es-CO"/>
        </w:rPr>
        <w:t>l norte</w:t>
      </w:r>
      <w:del w:id="1618" w:author="EUGENIA ARCE LONDONO" w:date="2015-04-29T09:25:00Z">
        <w:r w:rsidRPr="001726C4">
          <w:rPr>
            <w:rFonts w:ascii="Times New Roman" w:eastAsia="Times New Roman" w:hAnsi="Times New Roman" w:cs="Times New Roman"/>
            <w:color w:val="000000" w:themeColor="text1"/>
            <w:lang w:val="es-CO" w:eastAsia="es-CO"/>
          </w:rPr>
          <w:delText xml:space="preserve"> en</w:delText>
        </w:r>
      </w:del>
      <w:ins w:id="1619" w:author="EUGENIA ARCE LONDONO" w:date="2015-04-29T09:25:00Z">
        <w:r w:rsidRPr="00C77525">
          <w:rPr>
            <w:rFonts w:ascii="Times New Roman" w:eastAsia="Times New Roman" w:hAnsi="Times New Roman" w:cs="Times New Roman"/>
            <w:color w:val="000000" w:themeColor="text1"/>
            <w:lang w:val="es-CO" w:eastAsia="es-CO"/>
          </w:rPr>
          <w:t>,</w:t>
        </w:r>
      </w:ins>
      <w:r w:rsidRPr="00C77525">
        <w:rPr>
          <w:rFonts w:ascii="Times New Roman" w:eastAsia="Times New Roman" w:hAnsi="Times New Roman" w:cs="Times New Roman"/>
          <w:color w:val="000000" w:themeColor="text1"/>
          <w:lang w:val="es-CO" w:eastAsia="es-CO"/>
        </w:rPr>
        <w:t xml:space="preserve"> el </w:t>
      </w:r>
      <w:del w:id="1620" w:author="EUGENIA ARCE LONDONO" w:date="2015-04-29T09:25:00Z">
        <w:r w:rsidRPr="001726C4">
          <w:rPr>
            <w:rFonts w:ascii="Times New Roman" w:eastAsia="Times New Roman" w:hAnsi="Times New Roman" w:cs="Times New Roman"/>
            <w:color w:val="000000" w:themeColor="text1"/>
            <w:lang w:val="es-CO" w:eastAsia="es-CO"/>
          </w:rPr>
          <w:delText>Cabo</w:delText>
        </w:r>
      </w:del>
      <w:ins w:id="1621" w:author="TOSHIBA" w:date="2015-10-29T16:44:00Z">
        <w:r w:rsidR="003F1B73">
          <w:rPr>
            <w:rFonts w:ascii="Times New Roman" w:eastAsia="Times New Roman" w:hAnsi="Times New Roman" w:cs="Times New Roman"/>
            <w:color w:val="000000" w:themeColor="text1"/>
            <w:lang w:val="es-CO" w:eastAsia="es-CO"/>
          </w:rPr>
          <w:t xml:space="preserve"> </w:t>
        </w:r>
      </w:ins>
      <w:ins w:id="1622" w:author="EUGENIA ARCE LONDONO" w:date="2015-04-29T09:25:00Z">
        <w:r w:rsidRPr="00C77525">
          <w:rPr>
            <w:rFonts w:ascii="Times New Roman" w:eastAsia="Times New Roman" w:hAnsi="Times New Roman" w:cs="Times New Roman"/>
            <w:color w:val="000000" w:themeColor="text1"/>
            <w:lang w:val="es-CO" w:eastAsia="es-CO"/>
          </w:rPr>
          <w:t>cabo</w:t>
        </w:r>
      </w:ins>
      <w:r w:rsidRPr="00C77525">
        <w:rPr>
          <w:rFonts w:ascii="Times New Roman" w:eastAsia="Times New Roman" w:hAnsi="Times New Roman" w:cs="Times New Roman"/>
          <w:color w:val="000000" w:themeColor="text1"/>
          <w:lang w:val="es-CO" w:eastAsia="es-CO"/>
        </w:rPr>
        <w:t xml:space="preserve"> Molotov</w:t>
      </w:r>
      <w:del w:id="1623" w:author="EUGENIA ARCE LONDONO" w:date="2015-04-29T09:25:00Z">
        <w:r w:rsidRPr="001726C4">
          <w:rPr>
            <w:rFonts w:ascii="Times New Roman" w:eastAsia="Times New Roman" w:hAnsi="Times New Roman" w:cs="Times New Roman"/>
            <w:color w:val="000000" w:themeColor="text1"/>
            <w:lang w:val="es-CO" w:eastAsia="es-CO"/>
          </w:rPr>
          <w:delText>,</w:delText>
        </w:r>
      </w:del>
      <w:ins w:id="1624" w:author="EUGENIA ARCE LONDONO" w:date="2015-04-29T09:25:00Z">
        <w:r w:rsidRPr="00C77525">
          <w:rPr>
            <w:rFonts w:ascii="Times New Roman" w:eastAsia="Times New Roman" w:hAnsi="Times New Roman" w:cs="Times New Roman"/>
            <w:color w:val="000000" w:themeColor="text1"/>
            <w:lang w:val="es-CO" w:eastAsia="es-CO"/>
          </w:rPr>
          <w:t xml:space="preserve"> en</w:t>
        </w:r>
      </w:ins>
      <w:r w:rsidRPr="00C77525">
        <w:rPr>
          <w:rFonts w:ascii="Times New Roman" w:eastAsia="Times New Roman" w:hAnsi="Times New Roman" w:cs="Times New Roman"/>
          <w:color w:val="000000" w:themeColor="text1"/>
          <w:lang w:val="es-CO" w:eastAsia="es-CO"/>
        </w:rPr>
        <w:t xml:space="preserve"> Rusia</w:t>
      </w:r>
      <w:ins w:id="1625" w:author="EUGENIA ARCE LONDONO" w:date="2015-04-29T09:25:00Z">
        <w:r w:rsidRPr="00C77525">
          <w:rPr>
            <w:rFonts w:ascii="Times New Roman" w:eastAsia="Times New Roman" w:hAnsi="Times New Roman" w:cs="Times New Roman"/>
            <w:color w:val="000000" w:themeColor="text1"/>
            <w:lang w:val="es-CO" w:eastAsia="es-CO"/>
          </w:rPr>
          <w:t>,</w:t>
        </w:r>
      </w:ins>
      <w:r w:rsidRPr="00C77525">
        <w:rPr>
          <w:rFonts w:ascii="Times New Roman" w:eastAsia="Times New Roman" w:hAnsi="Times New Roman" w:cs="Times New Roman"/>
          <w:color w:val="000000" w:themeColor="text1"/>
          <w:lang w:val="es-CO" w:eastAsia="es-CO"/>
        </w:rPr>
        <w:t xml:space="preserve"> localizado a </w:t>
      </w:r>
      <w:del w:id="1626" w:author="EUGENIA ARCE LONDONO" w:date="2015-04-29T09:25:00Z">
        <w:r w:rsidRPr="001726C4">
          <w:rPr>
            <w:rFonts w:ascii="Times New Roman" w:eastAsia="Times New Roman" w:hAnsi="Times New Roman" w:cs="Times New Roman"/>
            <w:color w:val="000000" w:themeColor="text1"/>
            <w:lang w:val="es-CO" w:eastAsia="es-CO"/>
          </w:rPr>
          <w:delText>81º</w:delText>
        </w:r>
      </w:del>
      <w:ins w:id="1627" w:author="EUGENIA ARCE LONDONO" w:date="2015-04-29T09:25:00Z">
        <w:r w:rsidRPr="00C77525">
          <w:rPr>
            <w:rFonts w:ascii="Times New Roman" w:eastAsia="Times New Roman" w:hAnsi="Times New Roman" w:cs="Times New Roman"/>
            <w:color w:val="000000" w:themeColor="text1"/>
            <w:lang w:val="es-CO" w:eastAsia="es-CO"/>
          </w:rPr>
          <w:t>81 º de</w:t>
        </w:r>
      </w:ins>
      <w:r w:rsidRPr="00C77525">
        <w:rPr>
          <w:rFonts w:ascii="Times New Roman" w:eastAsia="Times New Roman" w:hAnsi="Times New Roman" w:cs="Times New Roman"/>
          <w:color w:val="000000" w:themeColor="text1"/>
          <w:lang w:val="es-CO" w:eastAsia="es-CO"/>
        </w:rPr>
        <w:t xml:space="preserve"> latitud norte</w:t>
      </w:r>
      <w:del w:id="1628" w:author="EUGENIA ARCE LONDONO" w:date="2015-04-29T09:25:00Z">
        <w:r w:rsidRPr="001726C4">
          <w:rPr>
            <w:rFonts w:ascii="Times New Roman" w:eastAsia="Times New Roman" w:hAnsi="Times New Roman" w:cs="Times New Roman"/>
            <w:color w:val="000000" w:themeColor="text1"/>
            <w:lang w:val="es-CO" w:eastAsia="es-CO"/>
          </w:rPr>
          <w:delText>. Al</w:delText>
        </w:r>
      </w:del>
      <w:ins w:id="1629" w:author="EUGENIA ARCE LONDONO" w:date="2015-04-29T09:25:00Z">
        <w:r w:rsidRPr="00C77525">
          <w:rPr>
            <w:rFonts w:ascii="Times New Roman" w:eastAsia="Times New Roman" w:hAnsi="Times New Roman" w:cs="Times New Roman"/>
            <w:color w:val="000000" w:themeColor="text1"/>
            <w:lang w:val="es-CO" w:eastAsia="es-CO"/>
          </w:rPr>
          <w:t>; al</w:t>
        </w:r>
      </w:ins>
      <w:r w:rsidRPr="00C77525">
        <w:rPr>
          <w:rFonts w:ascii="Times New Roman" w:eastAsia="Times New Roman" w:hAnsi="Times New Roman" w:cs="Times New Roman"/>
          <w:color w:val="000000" w:themeColor="text1"/>
          <w:lang w:val="es-CO" w:eastAsia="es-CO"/>
        </w:rPr>
        <w:t xml:space="preserve"> sur</w:t>
      </w:r>
      <w:del w:id="1630" w:author="EUGENIA ARCE LONDONO" w:date="2015-04-29T09:25:00Z">
        <w:r w:rsidRPr="001726C4">
          <w:rPr>
            <w:rFonts w:ascii="Times New Roman" w:eastAsia="Times New Roman" w:hAnsi="Times New Roman" w:cs="Times New Roman"/>
            <w:color w:val="000000" w:themeColor="text1"/>
            <w:lang w:val="es-CO" w:eastAsia="es-CO"/>
          </w:rPr>
          <w:delText xml:space="preserve"> en</w:delText>
        </w:r>
      </w:del>
      <w:ins w:id="1631" w:author="EUGENIA ARCE LONDONO" w:date="2015-04-29T09:25:00Z">
        <w:r w:rsidRPr="00C77525">
          <w:rPr>
            <w:rFonts w:ascii="Times New Roman" w:eastAsia="Times New Roman" w:hAnsi="Times New Roman" w:cs="Times New Roman"/>
            <w:color w:val="000000" w:themeColor="text1"/>
            <w:lang w:val="es-CO" w:eastAsia="es-CO"/>
          </w:rPr>
          <w:t>,</w:t>
        </w:r>
      </w:ins>
      <w:r w:rsidRPr="00C77525">
        <w:rPr>
          <w:rFonts w:ascii="Times New Roman" w:eastAsia="Times New Roman" w:hAnsi="Times New Roman" w:cs="Times New Roman"/>
          <w:color w:val="000000" w:themeColor="text1"/>
          <w:lang w:val="es-CO" w:eastAsia="es-CO"/>
        </w:rPr>
        <w:t xml:space="preserve"> la </w:t>
      </w:r>
      <w:del w:id="1632" w:author="EUGENIA ARCE LONDONO" w:date="2015-04-29T09:25:00Z">
        <w:r w:rsidRPr="001726C4">
          <w:rPr>
            <w:rFonts w:ascii="Times New Roman" w:eastAsia="Times New Roman" w:hAnsi="Times New Roman" w:cs="Times New Roman"/>
            <w:color w:val="000000" w:themeColor="text1"/>
            <w:lang w:val="es-CO" w:eastAsia="es-CO"/>
          </w:rPr>
          <w:delText>Isla</w:delText>
        </w:r>
      </w:del>
      <w:ins w:id="1633" w:author="EUGENIA ARCE LONDONO" w:date="2015-04-29T09:25:00Z">
        <w:r w:rsidRPr="00C77525">
          <w:rPr>
            <w:rFonts w:ascii="Times New Roman" w:eastAsia="Times New Roman" w:hAnsi="Times New Roman" w:cs="Times New Roman"/>
            <w:color w:val="000000" w:themeColor="text1"/>
            <w:lang w:val="es-CO" w:eastAsia="es-CO"/>
          </w:rPr>
          <w:t>isla</w:t>
        </w:r>
      </w:ins>
      <w:r w:rsidRPr="00C77525">
        <w:rPr>
          <w:rFonts w:ascii="Times New Roman" w:eastAsia="Times New Roman" w:hAnsi="Times New Roman" w:cs="Times New Roman"/>
          <w:color w:val="000000" w:themeColor="text1"/>
          <w:lang w:val="es-CO" w:eastAsia="es-CO"/>
        </w:rPr>
        <w:t xml:space="preserve"> </w:t>
      </w:r>
      <w:proofErr w:type="spellStart"/>
      <w:r w:rsidRPr="00C77525">
        <w:rPr>
          <w:rFonts w:ascii="Times New Roman" w:eastAsia="Times New Roman" w:hAnsi="Times New Roman" w:cs="Times New Roman"/>
          <w:color w:val="000000" w:themeColor="text1"/>
          <w:lang w:val="es-CO" w:eastAsia="es-CO"/>
        </w:rPr>
        <w:t>Roti</w:t>
      </w:r>
      <w:proofErr w:type="spellEnd"/>
      <w:r>
        <w:rPr>
          <w:rFonts w:ascii="Times New Roman" w:eastAsia="Times New Roman" w:hAnsi="Times New Roman" w:cs="Times New Roman"/>
          <w:color w:val="000000" w:themeColor="text1"/>
          <w:lang w:val="es-CO" w:eastAsia="es-CO"/>
        </w:rPr>
        <w:t>,</w:t>
      </w:r>
      <w:r w:rsidRPr="00C77525">
        <w:rPr>
          <w:rFonts w:ascii="Times New Roman" w:eastAsia="Times New Roman" w:hAnsi="Times New Roman" w:cs="Times New Roman"/>
          <w:color w:val="000000" w:themeColor="text1"/>
          <w:lang w:val="es-CO" w:eastAsia="es-CO"/>
        </w:rPr>
        <w:t xml:space="preserve"> en Indonesia</w:t>
      </w:r>
      <w:ins w:id="1634" w:author="EUGENIA ARCE LONDONO" w:date="2015-04-29T09:25:00Z">
        <w:r>
          <w:rPr>
            <w:rFonts w:ascii="Times New Roman" w:eastAsia="Times New Roman" w:hAnsi="Times New Roman" w:cs="Times New Roman"/>
            <w:color w:val="000000" w:themeColor="text1"/>
            <w:lang w:val="es-CO" w:eastAsia="es-CO"/>
          </w:rPr>
          <w:t>,</w:t>
        </w:r>
        <w:r w:rsidRPr="00C77525">
          <w:rPr>
            <w:rFonts w:ascii="Times New Roman" w:eastAsia="Times New Roman" w:hAnsi="Times New Roman" w:cs="Times New Roman"/>
            <w:color w:val="000000" w:themeColor="text1"/>
            <w:lang w:val="es-CO" w:eastAsia="es-CO"/>
          </w:rPr>
          <w:t xml:space="preserve"> ubicada</w:t>
        </w:r>
      </w:ins>
      <w:r w:rsidRPr="00C77525">
        <w:rPr>
          <w:rFonts w:ascii="Times New Roman" w:eastAsia="Times New Roman" w:hAnsi="Times New Roman" w:cs="Times New Roman"/>
          <w:color w:val="000000" w:themeColor="text1"/>
          <w:lang w:val="es-CO" w:eastAsia="es-CO"/>
        </w:rPr>
        <w:t xml:space="preserve"> a </w:t>
      </w:r>
      <w:del w:id="1635" w:author="EUGENIA ARCE LONDONO" w:date="2015-04-29T09:25:00Z">
        <w:r w:rsidRPr="001726C4">
          <w:rPr>
            <w:rFonts w:ascii="Times New Roman" w:eastAsia="Times New Roman" w:hAnsi="Times New Roman" w:cs="Times New Roman"/>
            <w:color w:val="000000" w:themeColor="text1"/>
            <w:lang w:val="es-CO" w:eastAsia="es-CO"/>
          </w:rPr>
          <w:delText>11º</w:delText>
        </w:r>
      </w:del>
      <w:ins w:id="1636" w:author="EUGENIA ARCE LONDONO" w:date="2015-04-29T09:25:00Z">
        <w:r w:rsidRPr="00C77525">
          <w:rPr>
            <w:rFonts w:ascii="Times New Roman" w:eastAsia="Times New Roman" w:hAnsi="Times New Roman" w:cs="Times New Roman"/>
            <w:color w:val="000000" w:themeColor="text1"/>
            <w:lang w:val="es-CO" w:eastAsia="es-CO"/>
          </w:rPr>
          <w:t>11</w:t>
        </w:r>
        <w:r>
          <w:rPr>
            <w:rFonts w:ascii="Times New Roman" w:eastAsia="Times New Roman" w:hAnsi="Times New Roman" w:cs="Times New Roman"/>
            <w:color w:val="000000" w:themeColor="text1"/>
            <w:lang w:val="es-CO" w:eastAsia="es-CO"/>
          </w:rPr>
          <w:t xml:space="preserve"> </w:t>
        </w:r>
        <w:r w:rsidRPr="00C77525">
          <w:rPr>
            <w:rFonts w:ascii="Times New Roman" w:eastAsia="Times New Roman" w:hAnsi="Times New Roman" w:cs="Times New Roman"/>
            <w:color w:val="000000" w:themeColor="text1"/>
            <w:lang w:val="es-CO" w:eastAsia="es-CO"/>
          </w:rPr>
          <w:t>º de</w:t>
        </w:r>
      </w:ins>
      <w:r w:rsidRPr="00C77525">
        <w:rPr>
          <w:rFonts w:ascii="Times New Roman" w:eastAsia="Times New Roman" w:hAnsi="Times New Roman" w:cs="Times New Roman"/>
          <w:color w:val="000000" w:themeColor="text1"/>
          <w:lang w:val="es-CO" w:eastAsia="es-CO"/>
        </w:rPr>
        <w:t xml:space="preserve"> latitud </w:t>
      </w:r>
      <w:del w:id="1637" w:author="EUGENIA ARCE LONDONO" w:date="2015-04-29T09:25:00Z">
        <w:r w:rsidRPr="001726C4">
          <w:rPr>
            <w:rFonts w:ascii="Times New Roman" w:eastAsia="Times New Roman" w:hAnsi="Times New Roman" w:cs="Times New Roman"/>
            <w:color w:val="000000" w:themeColor="text1"/>
            <w:lang w:val="es-CO" w:eastAsia="es-CO"/>
          </w:rPr>
          <w:delText>Sur</w:delText>
        </w:r>
      </w:del>
      <w:ins w:id="1638" w:author="EUGENIA ARCE LONDONO" w:date="2015-04-29T09:25:00Z">
        <w:r w:rsidRPr="00C77525">
          <w:rPr>
            <w:rFonts w:ascii="Times New Roman" w:eastAsia="Times New Roman" w:hAnsi="Times New Roman" w:cs="Times New Roman"/>
            <w:color w:val="000000" w:themeColor="text1"/>
            <w:lang w:val="es-CO" w:eastAsia="es-CO"/>
          </w:rPr>
          <w:t>sur</w:t>
        </w:r>
      </w:ins>
      <w:r w:rsidRPr="00C77525">
        <w:rPr>
          <w:rFonts w:ascii="Times New Roman" w:eastAsia="Times New Roman" w:hAnsi="Times New Roman" w:cs="Times New Roman"/>
          <w:color w:val="000000" w:themeColor="text1"/>
          <w:lang w:val="es-CO" w:eastAsia="es-CO"/>
        </w:rPr>
        <w:t>.</w:t>
      </w:r>
    </w:p>
    <w:p w14:paraId="63B71FB8" w14:textId="77777777" w:rsidR="00E76345" w:rsidRPr="00C77525" w:rsidRDefault="00E76345" w:rsidP="00E76345">
      <w:pPr>
        <w:pStyle w:val="Prrafodelista"/>
        <w:numPr>
          <w:ilvl w:val="0"/>
          <w:numId w:val="1"/>
        </w:numPr>
        <w:spacing w:after="0"/>
        <w:jc w:val="both"/>
        <w:rPr>
          <w:rFonts w:ascii="Times New Roman" w:eastAsia="Times New Roman" w:hAnsi="Times New Roman" w:cs="Times New Roman"/>
          <w:color w:val="000000" w:themeColor="text1"/>
          <w:sz w:val="20"/>
          <w:szCs w:val="20"/>
          <w:lang w:eastAsia="es-ES"/>
        </w:rPr>
      </w:pPr>
      <w:r w:rsidRPr="00C77525">
        <w:rPr>
          <w:rFonts w:ascii="Times New Roman" w:eastAsia="Times New Roman" w:hAnsi="Times New Roman" w:cs="Times New Roman"/>
          <w:b/>
          <w:color w:val="000000" w:themeColor="text1"/>
          <w:lang w:val="es-CO" w:eastAsia="es-CO"/>
        </w:rPr>
        <w:t>Longitud:</w:t>
      </w:r>
      <w:r w:rsidRPr="00C77525">
        <w:rPr>
          <w:rFonts w:ascii="Times New Roman" w:eastAsia="Times New Roman" w:hAnsi="Times New Roman" w:cs="Times New Roman"/>
          <w:color w:val="000000" w:themeColor="text1"/>
          <w:lang w:val="es-CO" w:eastAsia="es-CO"/>
        </w:rPr>
        <w:t xml:space="preserve"> </w:t>
      </w:r>
      <w:del w:id="1639" w:author="EUGENIA ARCE LONDONO" w:date="2015-04-29T09:25:00Z">
        <w:r w:rsidRPr="001726C4">
          <w:rPr>
            <w:rFonts w:ascii="Times New Roman" w:eastAsia="Times New Roman" w:hAnsi="Times New Roman" w:cs="Times New Roman"/>
            <w:color w:val="000000" w:themeColor="text1"/>
            <w:lang w:val="es-CO" w:eastAsia="es-CO"/>
          </w:rPr>
          <w:delText>Desde</w:delText>
        </w:r>
      </w:del>
      <w:ins w:id="1640" w:author="TOSHIBA" w:date="2015-10-29T16:45:00Z">
        <w:r w:rsidR="00AA3D70">
          <w:rPr>
            <w:rFonts w:ascii="Times New Roman" w:eastAsia="Times New Roman" w:hAnsi="Times New Roman" w:cs="Times New Roman"/>
            <w:color w:val="000000" w:themeColor="text1"/>
            <w:lang w:val="es-CO" w:eastAsia="es-CO"/>
          </w:rPr>
          <w:t xml:space="preserve"> </w:t>
        </w:r>
      </w:ins>
      <w:ins w:id="1641" w:author="EUGENIA ARCE LONDONO" w:date="2015-04-29T09:25:00Z">
        <w:r>
          <w:rPr>
            <w:rFonts w:ascii="Times New Roman" w:eastAsia="Times New Roman" w:hAnsi="Times New Roman" w:cs="Times New Roman"/>
            <w:color w:val="000000" w:themeColor="text1"/>
            <w:lang w:val="es-CO" w:eastAsia="es-CO"/>
          </w:rPr>
          <w:t>en</w:t>
        </w:r>
      </w:ins>
      <w:r>
        <w:rPr>
          <w:rFonts w:ascii="Times New Roman" w:eastAsia="Times New Roman" w:hAnsi="Times New Roman" w:cs="Times New Roman"/>
          <w:color w:val="000000" w:themeColor="text1"/>
          <w:lang w:val="es-CO" w:eastAsia="es-CO"/>
        </w:rPr>
        <w:t xml:space="preserve"> el </w:t>
      </w:r>
      <w:del w:id="1642" w:author="EUGENIA ARCE LONDONO" w:date="2015-04-29T09:25:00Z">
        <w:r w:rsidRPr="001726C4">
          <w:rPr>
            <w:rFonts w:ascii="Times New Roman" w:eastAsia="Times New Roman" w:hAnsi="Times New Roman" w:cs="Times New Roman"/>
            <w:color w:val="000000" w:themeColor="text1"/>
            <w:lang w:val="es-CO" w:eastAsia="es-CO"/>
          </w:rPr>
          <w:delText>punto de vista longitudinal,</w:delText>
        </w:r>
      </w:del>
      <w:ins w:id="1643" w:author="TOSHIBA" w:date="2015-10-29T16:44:00Z">
        <w:r w:rsidR="00AA3D70">
          <w:rPr>
            <w:rFonts w:ascii="Times New Roman" w:eastAsia="Times New Roman" w:hAnsi="Times New Roman" w:cs="Times New Roman"/>
            <w:color w:val="000000" w:themeColor="text1"/>
            <w:lang w:val="es-CO" w:eastAsia="es-CO"/>
          </w:rPr>
          <w:t xml:space="preserve"> </w:t>
        </w:r>
      </w:ins>
      <w:ins w:id="1644" w:author="EUGENIA ARCE LONDONO" w:date="2015-04-29T09:25:00Z">
        <w:r>
          <w:rPr>
            <w:rFonts w:ascii="Times New Roman" w:eastAsia="Times New Roman" w:hAnsi="Times New Roman" w:cs="Times New Roman"/>
            <w:color w:val="000000" w:themeColor="text1"/>
            <w:lang w:val="es-CO" w:eastAsia="es-CO"/>
          </w:rPr>
          <w:t>extremo occidental del continente está</w:t>
        </w:r>
      </w:ins>
      <w:r>
        <w:rPr>
          <w:rFonts w:ascii="Times New Roman" w:eastAsia="Times New Roman" w:hAnsi="Times New Roman" w:cs="Times New Roman"/>
          <w:color w:val="000000" w:themeColor="text1"/>
          <w:lang w:val="es-CO" w:eastAsia="es-CO"/>
        </w:rPr>
        <w:t xml:space="preserve"> </w:t>
      </w:r>
      <w:r w:rsidRPr="00C77525">
        <w:rPr>
          <w:rFonts w:ascii="Times New Roman" w:eastAsia="Times New Roman" w:hAnsi="Times New Roman" w:cs="Times New Roman"/>
          <w:color w:val="000000" w:themeColor="text1"/>
          <w:lang w:val="es-CO" w:eastAsia="es-CO"/>
        </w:rPr>
        <w:t xml:space="preserve">el </w:t>
      </w:r>
      <w:del w:id="1645" w:author="EUGENIA ARCE LONDONO" w:date="2015-04-29T09:25:00Z">
        <w:r w:rsidRPr="001726C4">
          <w:rPr>
            <w:rFonts w:ascii="Times New Roman" w:eastAsia="Times New Roman" w:hAnsi="Times New Roman" w:cs="Times New Roman"/>
            <w:color w:val="000000" w:themeColor="text1"/>
            <w:lang w:val="es-CO" w:eastAsia="es-CO"/>
          </w:rPr>
          <w:delText>Cabo Dejnev, en Rusia a 170º Occidente, hasta el Cabo</w:delText>
        </w:r>
      </w:del>
      <w:ins w:id="1646" w:author="EUGENIA ARCE LONDONO" w:date="2015-04-29T09:25:00Z">
        <w:r>
          <w:rPr>
            <w:rFonts w:ascii="Times New Roman" w:eastAsia="Times New Roman" w:hAnsi="Times New Roman" w:cs="Times New Roman"/>
            <w:color w:val="000000" w:themeColor="text1"/>
            <w:lang w:val="es-CO" w:eastAsia="es-CO"/>
          </w:rPr>
          <w:t>c</w:t>
        </w:r>
        <w:r w:rsidRPr="00C77525">
          <w:rPr>
            <w:rFonts w:ascii="Times New Roman" w:eastAsia="Times New Roman" w:hAnsi="Times New Roman" w:cs="Times New Roman"/>
            <w:color w:val="000000" w:themeColor="text1"/>
            <w:lang w:val="es-CO" w:eastAsia="es-CO"/>
          </w:rPr>
          <w:t>abo</w:t>
        </w:r>
      </w:ins>
      <w:r w:rsidRPr="00C77525">
        <w:rPr>
          <w:rFonts w:ascii="Times New Roman" w:eastAsia="Times New Roman" w:hAnsi="Times New Roman" w:cs="Times New Roman"/>
          <w:color w:val="000000" w:themeColor="text1"/>
          <w:lang w:val="es-CO" w:eastAsia="es-CO"/>
        </w:rPr>
        <w:t xml:space="preserve"> Baba, en Turquía</w:t>
      </w:r>
      <w:ins w:id="1647" w:author="EUGENIA ARCE LONDONO" w:date="2015-04-29T09:25:00Z">
        <w:r>
          <w:rPr>
            <w:rFonts w:ascii="Times New Roman" w:eastAsia="Times New Roman" w:hAnsi="Times New Roman" w:cs="Times New Roman"/>
            <w:color w:val="000000" w:themeColor="text1"/>
            <w:lang w:val="es-CO" w:eastAsia="es-CO"/>
          </w:rPr>
          <w:t>, ubicado</w:t>
        </w:r>
      </w:ins>
      <w:r w:rsidRPr="00C77525">
        <w:rPr>
          <w:rFonts w:ascii="Times New Roman" w:eastAsia="Times New Roman" w:hAnsi="Times New Roman" w:cs="Times New Roman"/>
          <w:color w:val="000000" w:themeColor="text1"/>
          <w:lang w:val="es-CO" w:eastAsia="es-CO"/>
        </w:rPr>
        <w:t xml:space="preserve"> a los </w:t>
      </w:r>
      <w:del w:id="1648" w:author="EUGENIA ARCE LONDONO" w:date="2015-04-29T09:25:00Z">
        <w:r w:rsidRPr="001726C4">
          <w:rPr>
            <w:rFonts w:ascii="Times New Roman" w:eastAsia="Times New Roman" w:hAnsi="Times New Roman" w:cs="Times New Roman"/>
            <w:color w:val="000000" w:themeColor="text1"/>
            <w:lang w:val="es-CO" w:eastAsia="es-CO"/>
          </w:rPr>
          <w:delText xml:space="preserve">26º oriente. </w:delText>
        </w:r>
      </w:del>
      <w:ins w:id="1649" w:author="EUGENIA ARCE LONDONO" w:date="2015-04-29T09:25:00Z">
        <w:r w:rsidRPr="00C77525">
          <w:rPr>
            <w:rFonts w:ascii="Times New Roman" w:eastAsia="Times New Roman" w:hAnsi="Times New Roman" w:cs="Times New Roman"/>
            <w:color w:val="000000" w:themeColor="text1"/>
            <w:lang w:val="es-CO" w:eastAsia="es-CO"/>
          </w:rPr>
          <w:t>26</w:t>
        </w:r>
        <w:r>
          <w:rPr>
            <w:rFonts w:ascii="Times New Roman" w:eastAsia="Times New Roman" w:hAnsi="Times New Roman" w:cs="Times New Roman"/>
            <w:color w:val="000000" w:themeColor="text1"/>
            <w:lang w:val="es-CO" w:eastAsia="es-CO"/>
          </w:rPr>
          <w:t xml:space="preserve"> </w:t>
        </w:r>
        <w:r w:rsidRPr="00C77525">
          <w:rPr>
            <w:rFonts w:ascii="Times New Roman" w:eastAsia="Times New Roman" w:hAnsi="Times New Roman" w:cs="Times New Roman"/>
            <w:color w:val="000000" w:themeColor="text1"/>
            <w:lang w:val="es-CO" w:eastAsia="es-CO"/>
          </w:rPr>
          <w:t xml:space="preserve">º </w:t>
        </w:r>
        <w:r>
          <w:rPr>
            <w:rFonts w:ascii="Times New Roman" w:eastAsia="Times New Roman" w:hAnsi="Times New Roman" w:cs="Times New Roman"/>
            <w:color w:val="000000" w:themeColor="text1"/>
            <w:lang w:val="es-CO" w:eastAsia="es-CO"/>
          </w:rPr>
          <w:t>de latitud este; el extremo oriental está en Rusia, en el c</w:t>
        </w:r>
        <w:r w:rsidRPr="00C77525">
          <w:rPr>
            <w:rFonts w:ascii="Times New Roman" w:eastAsia="Times New Roman" w:hAnsi="Times New Roman" w:cs="Times New Roman"/>
            <w:color w:val="000000" w:themeColor="text1"/>
            <w:lang w:val="es-CO" w:eastAsia="es-CO"/>
          </w:rPr>
          <w:t xml:space="preserve">abo </w:t>
        </w:r>
        <w:proofErr w:type="spellStart"/>
        <w:r w:rsidRPr="00C77525">
          <w:rPr>
            <w:rFonts w:ascii="Times New Roman" w:eastAsia="Times New Roman" w:hAnsi="Times New Roman" w:cs="Times New Roman"/>
            <w:color w:val="000000" w:themeColor="text1"/>
            <w:lang w:val="es-CO" w:eastAsia="es-CO"/>
          </w:rPr>
          <w:t>Dejnev</w:t>
        </w:r>
        <w:proofErr w:type="spellEnd"/>
        <w:r w:rsidRPr="00C77525">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ubicado</w:t>
        </w:r>
        <w:r w:rsidRPr="00C77525">
          <w:rPr>
            <w:rFonts w:ascii="Times New Roman" w:eastAsia="Times New Roman" w:hAnsi="Times New Roman" w:cs="Times New Roman"/>
            <w:color w:val="000000" w:themeColor="text1"/>
            <w:lang w:val="es-CO" w:eastAsia="es-CO"/>
          </w:rPr>
          <w:t xml:space="preserve"> a 170</w:t>
        </w:r>
        <w:r>
          <w:rPr>
            <w:rFonts w:ascii="Times New Roman" w:eastAsia="Times New Roman" w:hAnsi="Times New Roman" w:cs="Times New Roman"/>
            <w:color w:val="000000" w:themeColor="text1"/>
            <w:lang w:val="es-CO" w:eastAsia="es-CO"/>
          </w:rPr>
          <w:t xml:space="preserve"> </w:t>
        </w:r>
        <w:r w:rsidRPr="00C77525">
          <w:rPr>
            <w:rFonts w:ascii="Times New Roman" w:eastAsia="Times New Roman" w:hAnsi="Times New Roman" w:cs="Times New Roman"/>
            <w:color w:val="000000" w:themeColor="text1"/>
            <w:lang w:val="es-CO" w:eastAsia="es-CO"/>
          </w:rPr>
          <w:t xml:space="preserve">º </w:t>
        </w:r>
        <w:r>
          <w:rPr>
            <w:rFonts w:ascii="Times New Roman" w:eastAsia="Times New Roman" w:hAnsi="Times New Roman" w:cs="Times New Roman"/>
            <w:color w:val="000000" w:themeColor="text1"/>
            <w:lang w:val="es-CO" w:eastAsia="es-CO"/>
          </w:rPr>
          <w:t>de latitud oeste.</w:t>
        </w:r>
      </w:ins>
    </w:p>
    <w:p w14:paraId="0348D4ED" w14:textId="77777777" w:rsidR="00E76345" w:rsidRDefault="00E76345" w:rsidP="00E76345">
      <w:pPr>
        <w:shd w:val="clear" w:color="auto" w:fill="FFFFFF"/>
        <w:spacing w:after="0"/>
        <w:jc w:val="both"/>
        <w:rPr>
          <w:rFonts w:ascii="Times New Roman" w:hAnsi="Times New Roman" w:cs="Times New Roman"/>
          <w:color w:val="000000" w:themeColor="text1"/>
          <w:sz w:val="20"/>
          <w:szCs w:val="20"/>
          <w:lang w:eastAsia="es-ES"/>
        </w:rPr>
      </w:pPr>
    </w:p>
    <w:p w14:paraId="1C1D3DF9" w14:textId="77777777" w:rsidR="00E76345" w:rsidRPr="001726C4" w:rsidRDefault="00E76345" w:rsidP="00E76345">
      <w:pPr>
        <w:shd w:val="clear" w:color="auto" w:fill="FFFFFF"/>
        <w:spacing w:after="0"/>
        <w:jc w:val="both"/>
        <w:rPr>
          <w:rFonts w:ascii="Times New Roman" w:hAnsi="Times New Roman" w:cs="Times New Roman"/>
          <w:color w:val="000000" w:themeColor="text1"/>
          <w:sz w:val="20"/>
          <w:szCs w:val="20"/>
          <w:lang w:eastAsia="es-ES"/>
        </w:rPr>
      </w:pPr>
    </w:p>
    <w:p w14:paraId="28DF43F1" w14:textId="77777777" w:rsidR="00E76345" w:rsidRPr="001726C4" w:rsidRDefault="00E76345" w:rsidP="00E76345">
      <w:pPr>
        <w:shd w:val="clear" w:color="auto" w:fill="FFFFFF"/>
        <w:spacing w:after="0"/>
        <w:rPr>
          <w:rFonts w:ascii="Times New Roman" w:hAnsi="Times New Roman" w:cs="Times New Roman"/>
          <w:color w:val="000000" w:themeColor="text1"/>
          <w:sz w:val="21"/>
          <w:szCs w:val="21"/>
        </w:rPr>
      </w:pPr>
    </w:p>
    <w:p w14:paraId="183E2DCC" w14:textId="77777777" w:rsidR="00E76345"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2.1.2 </w:t>
      </w:r>
      <w:del w:id="1650" w:author="EUGENIA ARCE LONDONO" w:date="2015-04-29T09:25:00Z">
        <w:r w:rsidRPr="001726C4">
          <w:rPr>
            <w:rFonts w:ascii="Times New Roman" w:eastAsia="Times New Roman" w:hAnsi="Times New Roman" w:cs="Times New Roman"/>
            <w:b/>
            <w:color w:val="000000" w:themeColor="text1"/>
            <w:lang w:val="es-CO" w:eastAsia="es-CO"/>
          </w:rPr>
          <w:delText>Relieve</w:delText>
        </w:r>
      </w:del>
      <w:ins w:id="1651" w:author="TOSHIBA" w:date="2015-10-29T16:45:00Z">
        <w:r w:rsidR="00AA3D70">
          <w:rPr>
            <w:rFonts w:ascii="Times New Roman" w:eastAsia="Times New Roman" w:hAnsi="Times New Roman" w:cs="Times New Roman"/>
            <w:b/>
            <w:color w:val="000000" w:themeColor="text1"/>
            <w:lang w:val="es-CO" w:eastAsia="es-CO"/>
          </w:rPr>
          <w:t xml:space="preserve"> </w:t>
        </w:r>
      </w:ins>
      <w:ins w:id="1652" w:author="EUGENIA ARCE LONDONO" w:date="2015-04-29T09:25:00Z">
        <w:r>
          <w:rPr>
            <w:rFonts w:ascii="Times New Roman" w:hAnsi="Times New Roman" w:cs="Times New Roman"/>
            <w:b/>
            <w:color w:val="000000" w:themeColor="text1"/>
          </w:rPr>
          <w:t>El relieve</w:t>
        </w:r>
      </w:ins>
      <w:r w:rsidRPr="001726C4">
        <w:rPr>
          <w:rFonts w:ascii="Times New Roman" w:eastAsia="Times New Roman" w:hAnsi="Times New Roman" w:cs="Times New Roman"/>
          <w:b/>
          <w:color w:val="000000" w:themeColor="text1"/>
          <w:lang w:val="es-CO" w:eastAsia="es-CO"/>
        </w:rPr>
        <w:t xml:space="preserve"> y </w:t>
      </w:r>
      <w:ins w:id="1653" w:author="EUGENIA ARCE LONDONO" w:date="2015-04-29T09:25:00Z">
        <w:r>
          <w:rPr>
            <w:rFonts w:ascii="Times New Roman" w:eastAsia="Times New Roman" w:hAnsi="Times New Roman" w:cs="Times New Roman"/>
            <w:b/>
            <w:color w:val="000000" w:themeColor="text1"/>
            <w:lang w:val="es-CO" w:eastAsia="es-CO"/>
          </w:rPr>
          <w:t xml:space="preserve">el </w:t>
        </w:r>
      </w:ins>
      <w:r w:rsidRPr="001726C4">
        <w:rPr>
          <w:rFonts w:ascii="Times New Roman" w:eastAsia="Times New Roman" w:hAnsi="Times New Roman" w:cs="Times New Roman"/>
          <w:b/>
          <w:color w:val="000000" w:themeColor="text1"/>
          <w:lang w:val="es-CO" w:eastAsia="es-CO"/>
        </w:rPr>
        <w:t>clima</w:t>
      </w:r>
    </w:p>
    <w:p w14:paraId="246FBC42" w14:textId="77777777" w:rsidR="00E76345" w:rsidRPr="006C11D1" w:rsidRDefault="00E76345">
      <w:pPr>
        <w:spacing w:after="0"/>
        <w:rPr>
          <w:rFonts w:ascii="Times New Roman" w:hAnsi="Times New Roman"/>
          <w:color w:val="000000" w:themeColor="text1"/>
          <w:highlight w:val="yellow"/>
          <w:rPrChange w:id="1654" w:author="EUGENIA ARCE LONDONO" w:date="2015-04-29T09:25:00Z">
            <w:rPr>
              <w:rFonts w:ascii="Times New Roman" w:hAnsi="Times New Roman"/>
              <w:color w:val="000000" w:themeColor="text1"/>
              <w:sz w:val="21"/>
            </w:rPr>
          </w:rPrChange>
        </w:rPr>
        <w:pPrChange w:id="1655" w:author="EUGENIA ARCE LONDONO" w:date="2015-04-29T09:25:00Z">
          <w:pPr>
            <w:shd w:val="clear" w:color="auto" w:fill="FFFFFF"/>
            <w:spacing w:after="0"/>
          </w:pPr>
        </w:pPrChange>
      </w:pPr>
    </w:p>
    <w:p w14:paraId="6D95FEF3"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r w:rsidRPr="001726C4">
        <w:rPr>
          <w:rFonts w:ascii="Times New Roman" w:eastAsia="Times New Roman" w:hAnsi="Times New Roman" w:cs="Times New Roman"/>
          <w:color w:val="000000" w:themeColor="text1"/>
          <w:lang w:val="es-CO" w:eastAsia="es-CO"/>
        </w:rPr>
        <w:t xml:space="preserve">En el relieve de Asia predominan los sistemas de cordilleras, las llanuras, los altiplanos y los desiertos. </w:t>
      </w:r>
      <w:r>
        <w:rPr>
          <w:rFonts w:ascii="Times New Roman" w:eastAsia="Times New Roman" w:hAnsi="Times New Roman" w:cs="Times New Roman"/>
          <w:color w:val="000000" w:themeColor="text1"/>
          <w:lang w:val="es-CO" w:eastAsia="es-CO"/>
        </w:rPr>
        <w:t>Su principal</w:t>
      </w:r>
      <w:r w:rsidRPr="001726C4">
        <w:rPr>
          <w:rFonts w:ascii="Times New Roman" w:eastAsia="Times New Roman" w:hAnsi="Times New Roman" w:cs="Times New Roman"/>
          <w:color w:val="000000" w:themeColor="text1"/>
          <w:lang w:val="es-CO" w:eastAsia="es-CO"/>
        </w:rPr>
        <w:t xml:space="preserve"> </w:t>
      </w:r>
      <w:r>
        <w:rPr>
          <w:rFonts w:ascii="Times New Roman" w:hAnsi="Times New Roman" w:cs="Times New Roman"/>
          <w:b/>
          <w:color w:val="000000" w:themeColor="text1"/>
          <w:lang w:val="es-ES"/>
        </w:rPr>
        <w:t>cordillera</w:t>
      </w:r>
      <w:r w:rsidRPr="001726C4">
        <w:rPr>
          <w:rFonts w:ascii="Times New Roman" w:hAnsi="Times New Roman" w:cs="Times New Roman"/>
          <w:color w:val="000000" w:themeColor="text1"/>
          <w:lang w:val="es-ES"/>
        </w:rPr>
        <w:t xml:space="preserve"> </w:t>
      </w:r>
      <w:r>
        <w:rPr>
          <w:rFonts w:ascii="Times New Roman" w:hAnsi="Times New Roman" w:cs="Times New Roman"/>
          <w:color w:val="000000" w:themeColor="text1"/>
          <w:lang w:val="es-ES"/>
        </w:rPr>
        <w:t>es el</w:t>
      </w:r>
      <w:r w:rsidRPr="001726C4">
        <w:rPr>
          <w:rFonts w:ascii="Times New Roman" w:hAnsi="Times New Roman" w:cs="Times New Roman"/>
          <w:color w:val="000000" w:themeColor="text1"/>
          <w:lang w:val="es-ES"/>
        </w:rPr>
        <w:t xml:space="preserve"> Himalaya, cuyas </w:t>
      </w:r>
      <w:ins w:id="1656" w:author="TOSHIBA" w:date="2015-10-29T17:46:00Z">
        <w:r w:rsidR="00BC527D">
          <w:rPr>
            <w:rFonts w:ascii="Times New Roman" w:hAnsi="Times New Roman" w:cs="Times New Roman"/>
            <w:color w:val="000000" w:themeColor="text1"/>
            <w:lang w:val="es-ES"/>
          </w:rPr>
          <w:t xml:space="preserve">cimas </w:t>
        </w:r>
      </w:ins>
      <w:del w:id="1657" w:author="TOSHIBA" w:date="2015-10-29T17:47:00Z">
        <w:r w:rsidRPr="001726C4" w:rsidDel="00BC527D">
          <w:rPr>
            <w:rFonts w:ascii="Times New Roman" w:hAnsi="Times New Roman" w:cs="Times New Roman"/>
            <w:color w:val="000000" w:themeColor="text1"/>
            <w:lang w:val="es-ES"/>
          </w:rPr>
          <w:delText xml:space="preserve">cumbres </w:delText>
        </w:r>
      </w:del>
      <w:r w:rsidRPr="001726C4">
        <w:rPr>
          <w:rFonts w:ascii="Times New Roman" w:hAnsi="Times New Roman" w:cs="Times New Roman"/>
          <w:color w:val="000000" w:themeColor="text1"/>
          <w:lang w:val="es-ES"/>
        </w:rPr>
        <w:t>sobrepasan los 8000 metros de</w:t>
      </w:r>
      <w:r>
        <w:rPr>
          <w:rFonts w:ascii="Times New Roman" w:hAnsi="Times New Roman" w:cs="Times New Roman"/>
          <w:color w:val="000000" w:themeColor="text1"/>
          <w:lang w:val="es-ES"/>
        </w:rPr>
        <w:t xml:space="preserve"> altura</w:t>
      </w:r>
      <w:r w:rsidRPr="001726C4">
        <w:rPr>
          <w:rFonts w:ascii="Times New Roman" w:hAnsi="Times New Roman" w:cs="Times New Roman"/>
          <w:color w:val="000000" w:themeColor="text1"/>
          <w:lang w:val="es-ES"/>
        </w:rPr>
        <w:t xml:space="preserve">. Su </w:t>
      </w:r>
      <w:r>
        <w:rPr>
          <w:rFonts w:ascii="Times New Roman" w:hAnsi="Times New Roman" w:cs="Times New Roman"/>
          <w:color w:val="000000" w:themeColor="text1"/>
          <w:lang w:val="es-ES"/>
        </w:rPr>
        <w:t>cumbre es el</w:t>
      </w:r>
      <w:r w:rsidRPr="001726C4">
        <w:rPr>
          <w:rFonts w:ascii="Times New Roman" w:hAnsi="Times New Roman" w:cs="Times New Roman"/>
          <w:color w:val="000000" w:themeColor="text1"/>
          <w:lang w:val="es-ES"/>
        </w:rPr>
        <w:t xml:space="preserve"> monte Everest</w:t>
      </w:r>
      <w:r>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w:t>
      </w:r>
      <w:del w:id="1658" w:author="EUGENIA ARCE LONDONO" w:date="2015-04-29T09:25:00Z">
        <w:r w:rsidRPr="001726C4">
          <w:rPr>
            <w:rFonts w:ascii="Times New Roman" w:hAnsi="Times New Roman" w:cs="Times New Roman"/>
            <w:color w:val="000000" w:themeColor="text1"/>
            <w:lang w:val="es-ES"/>
          </w:rPr>
          <w:delText>el cual</w:delText>
        </w:r>
        <w:r>
          <w:rPr>
            <w:rFonts w:ascii="Times New Roman" w:hAnsi="Times New Roman" w:cs="Times New Roman"/>
            <w:color w:val="000000" w:themeColor="text1"/>
            <w:lang w:val="es-ES"/>
          </w:rPr>
          <w:delText xml:space="preserve"> alcanza </w:delText>
        </w:r>
      </w:del>
      <w:ins w:id="1659" w:author="EUGENIA ARCE LONDONO" w:date="2015-04-29T09:25:00Z">
        <w:r>
          <w:rPr>
            <w:rFonts w:ascii="Times New Roman" w:hAnsi="Times New Roman" w:cs="Times New Roman"/>
            <w:color w:val="000000" w:themeColor="text1"/>
            <w:lang w:val="es-ES"/>
          </w:rPr>
          <w:t xml:space="preserve">que con </w:t>
        </w:r>
      </w:ins>
      <w:r>
        <w:rPr>
          <w:rFonts w:ascii="Times New Roman" w:hAnsi="Times New Roman" w:cs="Times New Roman"/>
          <w:color w:val="000000" w:themeColor="text1"/>
          <w:lang w:val="es-ES"/>
        </w:rPr>
        <w:t>8848 metros de altura</w:t>
      </w:r>
      <w:del w:id="1660" w:author="EUGENIA ARCE LONDONO" w:date="2015-04-29T09:25:00Z">
        <w:r>
          <w:rPr>
            <w:rFonts w:ascii="Times New Roman" w:hAnsi="Times New Roman" w:cs="Times New Roman"/>
            <w:color w:val="000000" w:themeColor="text1"/>
            <w:lang w:val="es-ES"/>
          </w:rPr>
          <w:delText>, con lo cual</w:delText>
        </w:r>
      </w:del>
      <w:del w:id="1661" w:author="TOSHIBA" w:date="2015-10-29T17:47:00Z">
        <w:r w:rsidDel="00BC527D">
          <w:rPr>
            <w:rFonts w:ascii="Times New Roman" w:hAnsi="Times New Roman" w:cs="Times New Roman"/>
            <w:color w:val="000000" w:themeColor="text1"/>
            <w:lang w:val="es-ES"/>
          </w:rPr>
          <w:delText xml:space="preserve"> se constituye</w:delText>
        </w:r>
        <w:r w:rsidRPr="001726C4" w:rsidDel="00BC527D">
          <w:rPr>
            <w:rFonts w:ascii="Times New Roman" w:hAnsi="Times New Roman" w:cs="Times New Roman"/>
            <w:color w:val="000000" w:themeColor="text1"/>
            <w:lang w:val="es-ES"/>
          </w:rPr>
          <w:delText xml:space="preserve"> en</w:delText>
        </w:r>
      </w:del>
      <w:ins w:id="1662" w:author="TOSHIBA" w:date="2015-10-29T17:47:00Z">
        <w:r w:rsidR="00BC527D">
          <w:rPr>
            <w:rFonts w:ascii="Times New Roman" w:hAnsi="Times New Roman" w:cs="Times New Roman"/>
            <w:color w:val="000000" w:themeColor="text1"/>
            <w:lang w:val="es-ES"/>
          </w:rPr>
          <w:t xml:space="preserve"> es</w:t>
        </w:r>
      </w:ins>
      <w:r w:rsidRPr="001726C4">
        <w:rPr>
          <w:rFonts w:ascii="Times New Roman" w:hAnsi="Times New Roman" w:cs="Times New Roman"/>
          <w:color w:val="000000" w:themeColor="text1"/>
          <w:lang w:val="es-ES"/>
        </w:rPr>
        <w:t xml:space="preserve"> </w:t>
      </w:r>
      <w:r>
        <w:rPr>
          <w:rFonts w:ascii="Times New Roman" w:hAnsi="Times New Roman" w:cs="Times New Roman"/>
          <w:color w:val="000000" w:themeColor="text1"/>
          <w:lang w:val="es-ES"/>
        </w:rPr>
        <w:t>el más alto</w:t>
      </w:r>
      <w:r w:rsidRPr="001726C4">
        <w:rPr>
          <w:rFonts w:ascii="Times New Roman" w:hAnsi="Times New Roman" w:cs="Times New Roman"/>
          <w:color w:val="000000" w:themeColor="text1"/>
          <w:lang w:val="es-ES"/>
        </w:rPr>
        <w:t xml:space="preserve"> del mundo</w:t>
      </w:r>
      <w:ins w:id="1663" w:author="EUGENIA ARCE LONDONO" w:date="2015-04-29T09:25:00Z">
        <w:r>
          <w:rPr>
            <w:rFonts w:ascii="Times New Roman" w:hAnsi="Times New Roman" w:cs="Times New Roman"/>
            <w:color w:val="000000" w:themeColor="text1"/>
            <w:lang w:val="es-ES"/>
          </w:rPr>
          <w:t>.</w:t>
        </w:r>
      </w:ins>
    </w:p>
    <w:p w14:paraId="2E629B5A"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p>
    <w:p w14:paraId="17EE94E7"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cuanto a sus </w:t>
      </w:r>
      <w:r w:rsidRPr="001726C4">
        <w:rPr>
          <w:rFonts w:ascii="Times New Roman" w:hAnsi="Times New Roman" w:cs="Times New Roman"/>
          <w:b/>
          <w:color w:val="000000" w:themeColor="text1"/>
          <w:lang w:val="es-ES"/>
        </w:rPr>
        <w:t>llanuras</w:t>
      </w:r>
      <w:r w:rsidRPr="001726C4">
        <w:rPr>
          <w:rFonts w:ascii="Times New Roman" w:eastAsia="Times New Roman" w:hAnsi="Times New Roman" w:cs="Times New Roman"/>
          <w:color w:val="000000" w:themeColor="text1"/>
          <w:lang w:val="es-CO" w:eastAsia="es-CO"/>
        </w:rPr>
        <w:t>, sobres</w:t>
      </w:r>
      <w:r>
        <w:rPr>
          <w:rFonts w:ascii="Times New Roman" w:eastAsia="Times New Roman" w:hAnsi="Times New Roman" w:cs="Times New Roman"/>
          <w:color w:val="000000" w:themeColor="text1"/>
          <w:lang w:val="es-CO" w:eastAsia="es-CO"/>
        </w:rPr>
        <w:t>alen</w:t>
      </w:r>
      <w:ins w:id="1664" w:author="EUGENIA ARCE LONDONO" w:date="2015-04-29T09:25:00Z">
        <w:r>
          <w:rPr>
            <w:rFonts w:ascii="Times New Roman" w:eastAsia="Times New Roman" w:hAnsi="Times New Roman" w:cs="Times New Roman"/>
            <w:color w:val="000000" w:themeColor="text1"/>
            <w:lang w:val="es-CO" w:eastAsia="es-CO"/>
          </w:rPr>
          <w:t>:</w:t>
        </w:r>
      </w:ins>
      <w:r>
        <w:rPr>
          <w:rFonts w:ascii="Times New Roman" w:eastAsia="Times New Roman" w:hAnsi="Times New Roman" w:cs="Times New Roman"/>
          <w:color w:val="000000" w:themeColor="text1"/>
          <w:lang w:val="es-CO" w:eastAsia="es-CO"/>
        </w:rPr>
        <w:t xml:space="preserve"> la Gran Llanura de Siberia</w:t>
      </w:r>
      <w:del w:id="1665" w:author="EUGENIA ARCE LONDONO" w:date="2015-04-29T09:25:00Z">
        <w:r w:rsidRPr="001726C4">
          <w:rPr>
            <w:rFonts w:ascii="Times New Roman" w:eastAsia="Times New Roman" w:hAnsi="Times New Roman" w:cs="Times New Roman"/>
            <w:color w:val="000000" w:themeColor="text1"/>
            <w:lang w:val="es-CO" w:eastAsia="es-CO"/>
          </w:rPr>
          <w:delText>,</w:delText>
        </w:r>
      </w:del>
      <w:ins w:id="1666" w:author="EUGENIA ARCE LONDONO" w:date="2015-04-29T09:25:00Z">
        <w:r>
          <w:rPr>
            <w:rFonts w:ascii="Times New Roman" w:eastAsia="Times New Roman" w:hAnsi="Times New Roman" w:cs="Times New Roman"/>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la llanura </w:t>
      </w:r>
      <w:r>
        <w:rPr>
          <w:rFonts w:ascii="Times New Roman" w:eastAsia="Times New Roman" w:hAnsi="Times New Roman" w:cs="Times New Roman"/>
          <w:color w:val="000000" w:themeColor="text1"/>
          <w:lang w:val="es-CO" w:eastAsia="es-CO"/>
        </w:rPr>
        <w:t>de Mesopotamia</w:t>
      </w:r>
      <w:ins w:id="1667" w:author="TOSHIBA" w:date="2015-10-29T17:47:00Z">
        <w:r w:rsidR="00BC527D">
          <w:rPr>
            <w:rFonts w:ascii="Times New Roman" w:eastAsia="Times New Roman" w:hAnsi="Times New Roman" w:cs="Times New Roman"/>
            <w:color w:val="000000" w:themeColor="text1"/>
            <w:lang w:val="es-CO" w:eastAsia="es-CO"/>
          </w:rPr>
          <w:t>,</w:t>
        </w:r>
      </w:ins>
      <w:r>
        <w:rPr>
          <w:rFonts w:ascii="Times New Roman" w:eastAsia="Times New Roman" w:hAnsi="Times New Roman" w:cs="Times New Roman"/>
          <w:color w:val="000000" w:themeColor="text1"/>
          <w:lang w:val="es-CO" w:eastAsia="es-CO"/>
        </w:rPr>
        <w:t xml:space="preserve"> que se </w:t>
      </w:r>
      <w:del w:id="1668" w:author="EUGENIA ARCE LONDONO" w:date="2015-04-29T09:25:00Z">
        <w:r w:rsidRPr="001726C4">
          <w:rPr>
            <w:rFonts w:ascii="Times New Roman" w:eastAsia="Times New Roman" w:hAnsi="Times New Roman" w:cs="Times New Roman"/>
            <w:color w:val="000000" w:themeColor="text1"/>
            <w:lang w:val="es-CO" w:eastAsia="es-CO"/>
          </w:rPr>
          <w:delText>localizada</w:delText>
        </w:r>
      </w:del>
      <w:ins w:id="1669" w:author="TOSHIBA" w:date="2015-10-29T17:47:00Z">
        <w:r w:rsidR="00BC527D">
          <w:rPr>
            <w:rFonts w:ascii="Times New Roman" w:eastAsia="Times New Roman" w:hAnsi="Times New Roman" w:cs="Times New Roman"/>
            <w:color w:val="000000" w:themeColor="text1"/>
            <w:lang w:val="es-CO" w:eastAsia="es-CO"/>
          </w:rPr>
          <w:t xml:space="preserve"> </w:t>
        </w:r>
      </w:ins>
      <w:ins w:id="1670" w:author="EUGENIA ARCE LONDONO" w:date="2015-04-29T09:25:00Z">
        <w:r>
          <w:rPr>
            <w:rFonts w:ascii="Times New Roman" w:eastAsia="Times New Roman" w:hAnsi="Times New Roman" w:cs="Times New Roman"/>
            <w:color w:val="000000" w:themeColor="text1"/>
            <w:lang w:val="es-CO" w:eastAsia="es-CO"/>
          </w:rPr>
          <w:t>localiza</w:t>
        </w:r>
      </w:ins>
      <w:r w:rsidRPr="001726C4">
        <w:rPr>
          <w:rFonts w:ascii="Times New Roman" w:eastAsia="Times New Roman" w:hAnsi="Times New Roman" w:cs="Times New Roman"/>
          <w:color w:val="000000" w:themeColor="text1"/>
          <w:lang w:val="es-CO" w:eastAsia="es-CO"/>
        </w:rPr>
        <w:t xml:space="preserve"> entre las mesetas del Irán y Arabia; la llanura</w:t>
      </w:r>
      <w:del w:id="1671" w:author="TOSHIBA" w:date="2015-10-28T12:15:00Z">
        <w:r w:rsidRPr="001726C4" w:rsidDel="00225EC7">
          <w:rPr>
            <w:rFonts w:ascii="Times New Roman" w:eastAsia="Times New Roman" w:hAnsi="Times New Roman" w:cs="Times New Roman"/>
            <w:color w:val="000000" w:themeColor="text1"/>
            <w:lang w:val="es-CO" w:eastAsia="es-CO"/>
          </w:rPr>
          <w:delText xml:space="preserve">  </w:delText>
        </w:r>
      </w:del>
      <w:ins w:id="1672" w:author="TOSHIBA" w:date="2015-10-28T12:15:00Z">
        <w:r w:rsidR="00225EC7">
          <w:rPr>
            <w:rFonts w:ascii="Times New Roman" w:eastAsia="Times New Roman" w:hAnsi="Times New Roman" w:cs="Times New Roman"/>
            <w:color w:val="000000" w:themeColor="text1"/>
            <w:lang w:val="es-CO" w:eastAsia="es-CO"/>
          </w:rPr>
          <w:t xml:space="preserve"> </w:t>
        </w:r>
      </w:ins>
      <w:proofErr w:type="spellStart"/>
      <w:r>
        <w:rPr>
          <w:rFonts w:ascii="Times New Roman" w:eastAsia="Times New Roman" w:hAnsi="Times New Roman" w:cs="Times New Roman"/>
          <w:color w:val="000000" w:themeColor="text1"/>
          <w:lang w:val="es-CO" w:eastAsia="es-CO"/>
        </w:rPr>
        <w:t>Indogangética</w:t>
      </w:r>
      <w:proofErr w:type="spellEnd"/>
      <w:ins w:id="1673" w:author="TOSHIBA" w:date="2015-10-29T17:48:00Z">
        <w:r w:rsidR="00BC527D">
          <w:rPr>
            <w:rFonts w:ascii="Times New Roman" w:eastAsia="Times New Roman" w:hAnsi="Times New Roman" w:cs="Times New Roman"/>
            <w:color w:val="000000" w:themeColor="text1"/>
            <w:lang w:val="es-CO" w:eastAsia="es-CO"/>
          </w:rPr>
          <w:t>,</w:t>
        </w:r>
      </w:ins>
      <w:r>
        <w:rPr>
          <w:rFonts w:ascii="Times New Roman" w:eastAsia="Times New Roman" w:hAnsi="Times New Roman" w:cs="Times New Roman"/>
          <w:color w:val="000000" w:themeColor="text1"/>
          <w:lang w:val="es-CO" w:eastAsia="es-CO"/>
        </w:rPr>
        <w:t xml:space="preserve"> ubicada </w:t>
      </w:r>
      <w:del w:id="1674" w:author="EUGENIA ARCE LONDONO" w:date="2015-04-29T09:25:00Z">
        <w:r w:rsidRPr="001726C4">
          <w:rPr>
            <w:rFonts w:ascii="Times New Roman" w:eastAsia="Times New Roman" w:hAnsi="Times New Roman" w:cs="Times New Roman"/>
            <w:color w:val="000000" w:themeColor="text1"/>
            <w:lang w:val="es-CO" w:eastAsia="es-CO"/>
          </w:rPr>
          <w:delText>Entre</w:delText>
        </w:r>
      </w:del>
      <w:ins w:id="1675" w:author="TOSHIBA" w:date="2015-10-29T17:57:00Z">
        <w:r w:rsidR="00174A41">
          <w:rPr>
            <w:rFonts w:ascii="Times New Roman" w:eastAsia="Times New Roman" w:hAnsi="Times New Roman" w:cs="Times New Roman"/>
            <w:color w:val="000000" w:themeColor="text1"/>
            <w:lang w:val="es-CO" w:eastAsia="es-CO"/>
          </w:rPr>
          <w:t xml:space="preserve"> </w:t>
        </w:r>
      </w:ins>
      <w:ins w:id="1676" w:author="EUGENIA ARCE LONDONO" w:date="2015-04-29T09:25:00Z">
        <w:r>
          <w:rPr>
            <w:rFonts w:ascii="Times New Roman" w:eastAsia="Times New Roman" w:hAnsi="Times New Roman" w:cs="Times New Roman"/>
            <w:color w:val="000000" w:themeColor="text1"/>
            <w:lang w:val="es-CO" w:eastAsia="es-CO"/>
          </w:rPr>
          <w:t>e</w:t>
        </w:r>
        <w:r w:rsidRPr="001726C4">
          <w:rPr>
            <w:rFonts w:ascii="Times New Roman" w:eastAsia="Times New Roman" w:hAnsi="Times New Roman" w:cs="Times New Roman"/>
            <w:color w:val="000000" w:themeColor="text1"/>
            <w:lang w:val="es-CO" w:eastAsia="es-CO"/>
          </w:rPr>
          <w:t>ntre</w:t>
        </w:r>
      </w:ins>
      <w:r w:rsidRPr="001726C4">
        <w:rPr>
          <w:rFonts w:ascii="Times New Roman" w:eastAsia="Times New Roman" w:hAnsi="Times New Roman" w:cs="Times New Roman"/>
          <w:color w:val="000000" w:themeColor="text1"/>
          <w:lang w:val="es-CO" w:eastAsia="es-CO"/>
        </w:rPr>
        <w:t xml:space="preserve"> los ríos Indo y </w:t>
      </w:r>
      <w:del w:id="1677" w:author="EUGENIA ARCE LONDONO" w:date="2015-04-29T09:25:00Z">
        <w:r w:rsidRPr="001726C4">
          <w:rPr>
            <w:rFonts w:ascii="Times New Roman" w:eastAsia="Times New Roman" w:hAnsi="Times New Roman" w:cs="Times New Roman"/>
            <w:color w:val="000000" w:themeColor="text1"/>
            <w:lang w:val="es-CO" w:eastAsia="es-CO"/>
          </w:rPr>
          <w:delText>Gang</w:delText>
        </w:r>
      </w:del>
      <w:ins w:id="1678" w:author="TOSHIBA" w:date="2015-10-29T17:49:00Z">
        <w:r w:rsidR="00BC527D">
          <w:rPr>
            <w:rFonts w:ascii="Times New Roman" w:eastAsia="Times New Roman" w:hAnsi="Times New Roman" w:cs="Times New Roman"/>
            <w:color w:val="000000" w:themeColor="text1"/>
            <w:lang w:val="es-CO" w:eastAsia="es-CO"/>
          </w:rPr>
          <w:t xml:space="preserve"> </w:t>
        </w:r>
      </w:ins>
      <w:ins w:id="1679" w:author="EUGENIA ARCE LONDONO" w:date="2015-04-29T09:25:00Z">
        <w:r w:rsidRPr="001726C4">
          <w:rPr>
            <w:rFonts w:ascii="Times New Roman" w:eastAsia="Times New Roman" w:hAnsi="Times New Roman" w:cs="Times New Roman"/>
            <w:color w:val="000000" w:themeColor="text1"/>
            <w:lang w:val="es-CO" w:eastAsia="es-CO"/>
          </w:rPr>
          <w:t>Gang</w:t>
        </w:r>
        <w:r>
          <w:rPr>
            <w:rFonts w:ascii="Times New Roman" w:eastAsia="Times New Roman" w:hAnsi="Times New Roman" w:cs="Times New Roman"/>
            <w:color w:val="000000" w:themeColor="text1"/>
            <w:lang w:val="es-CO" w:eastAsia="es-CO"/>
          </w:rPr>
          <w:t>es</w:t>
        </w:r>
        <w:del w:id="1680" w:author="TOSHIBA" w:date="2015-10-29T17:49:00Z">
          <w:r w:rsidDel="00BC527D">
            <w:rPr>
              <w:rFonts w:ascii="Times New Roman" w:eastAsia="Times New Roman" w:hAnsi="Times New Roman" w:cs="Times New Roman"/>
              <w:color w:val="000000" w:themeColor="text1"/>
              <w:lang w:val="es-CO" w:eastAsia="es-CO"/>
            </w:rPr>
            <w:delText>;</w:delText>
          </w:r>
        </w:del>
      </w:ins>
      <w:ins w:id="1681" w:author="TOSHIBA" w:date="2015-10-29T17:49:00Z">
        <w:r w:rsidR="00BC527D">
          <w:rPr>
            <w:rFonts w:ascii="Times New Roman" w:eastAsia="Times New Roman" w:hAnsi="Times New Roman" w:cs="Times New Roman"/>
            <w:color w:val="000000" w:themeColor="text1"/>
            <w:lang w:val="es-CO" w:eastAsia="es-CO"/>
          </w:rPr>
          <w:t>,</w:t>
        </w:r>
      </w:ins>
      <w:r>
        <w:rPr>
          <w:rFonts w:ascii="Times New Roman" w:eastAsia="Times New Roman" w:hAnsi="Times New Roman" w:cs="Times New Roman"/>
          <w:color w:val="000000" w:themeColor="text1"/>
          <w:lang w:val="es-CO" w:eastAsia="es-CO"/>
        </w:rPr>
        <w:t xml:space="preserve"> y </w:t>
      </w:r>
      <w:del w:id="1682" w:author="EUGENIA ARCE LONDONO" w:date="2015-04-29T09:25:00Z">
        <w:r w:rsidRPr="001726C4">
          <w:rPr>
            <w:rFonts w:ascii="Times New Roman" w:eastAsia="Times New Roman" w:hAnsi="Times New Roman" w:cs="Times New Roman"/>
            <w:color w:val="000000" w:themeColor="text1"/>
            <w:lang w:val="es-CO" w:eastAsia="es-CO"/>
          </w:rPr>
          <w:delText>La gran llanura</w:delText>
        </w:r>
      </w:del>
      <w:ins w:id="1683" w:author="TOSHIBA" w:date="2015-10-29T17:49:00Z">
        <w:r w:rsidR="00BC527D">
          <w:rPr>
            <w:rFonts w:ascii="Times New Roman" w:eastAsia="Times New Roman" w:hAnsi="Times New Roman" w:cs="Times New Roman"/>
            <w:color w:val="000000" w:themeColor="text1"/>
            <w:lang w:val="es-CO" w:eastAsia="es-CO"/>
          </w:rPr>
          <w:t xml:space="preserve"> </w:t>
        </w:r>
      </w:ins>
      <w:ins w:id="1684" w:author="EUGENIA ARCE LONDONO" w:date="2015-04-29T09:25:00Z">
        <w:r>
          <w:rPr>
            <w:rFonts w:ascii="Times New Roman" w:eastAsia="Times New Roman" w:hAnsi="Times New Roman" w:cs="Times New Roman"/>
            <w:color w:val="000000" w:themeColor="text1"/>
            <w:lang w:val="es-CO" w:eastAsia="es-CO"/>
          </w:rPr>
          <w:t>la Gran L</w:t>
        </w:r>
        <w:r w:rsidRPr="001726C4">
          <w:rPr>
            <w:rFonts w:ascii="Times New Roman" w:eastAsia="Times New Roman" w:hAnsi="Times New Roman" w:cs="Times New Roman"/>
            <w:color w:val="000000" w:themeColor="text1"/>
            <w:lang w:val="es-CO" w:eastAsia="es-CO"/>
          </w:rPr>
          <w:t>lanura</w:t>
        </w:r>
      </w:ins>
      <w:r w:rsidRPr="001726C4">
        <w:rPr>
          <w:rFonts w:ascii="Times New Roman" w:eastAsia="Times New Roman" w:hAnsi="Times New Roman" w:cs="Times New Roman"/>
          <w:color w:val="000000" w:themeColor="text1"/>
          <w:lang w:val="es-CO" w:eastAsia="es-CO"/>
        </w:rPr>
        <w:t xml:space="preserve"> China</w:t>
      </w:r>
      <w:ins w:id="1685" w:author="TOSHIBA" w:date="2015-10-29T17:49:00Z">
        <w:r w:rsidR="00BC527D">
          <w:rPr>
            <w:rFonts w:ascii="Times New Roman" w:eastAsia="Times New Roman" w:hAnsi="Times New Roman" w:cs="Times New Roman"/>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atravesada por </w:t>
      </w:r>
      <w:ins w:id="1686" w:author="TOSHIBA" w:date="2015-10-29T17:57:00Z">
        <w:r w:rsidR="00174A41">
          <w:rPr>
            <w:rFonts w:ascii="Times New Roman" w:eastAsia="Times New Roman" w:hAnsi="Times New Roman" w:cs="Times New Roman"/>
            <w:color w:val="000000" w:themeColor="text1"/>
            <w:lang w:val="es-CO" w:eastAsia="es-CO"/>
          </w:rPr>
          <w:t xml:space="preserve">los </w:t>
        </w:r>
      </w:ins>
      <w:r w:rsidRPr="001726C4">
        <w:rPr>
          <w:rFonts w:ascii="Times New Roman" w:eastAsia="Times New Roman" w:hAnsi="Times New Roman" w:cs="Times New Roman"/>
          <w:color w:val="000000" w:themeColor="text1"/>
          <w:lang w:val="es-CO" w:eastAsia="es-CO"/>
        </w:rPr>
        <w:t xml:space="preserve">ríos </w:t>
      </w:r>
      <w:del w:id="1687" w:author="EUGENIA ARCE LONDONO" w:date="2015-04-29T09:25:00Z">
        <w:r w:rsidRPr="001726C4">
          <w:rPr>
            <w:rFonts w:ascii="Times New Roman" w:eastAsia="Times New Roman" w:hAnsi="Times New Roman" w:cs="Times New Roman"/>
            <w:color w:val="000000" w:themeColor="text1"/>
            <w:lang w:val="es-CO" w:eastAsia="es-CO"/>
          </w:rPr>
          <w:delText xml:space="preserve">Ganges o </w:delText>
        </w:r>
      </w:del>
      <w:proofErr w:type="spellStart"/>
      <w:r>
        <w:rPr>
          <w:rFonts w:ascii="Times New Roman" w:eastAsia="Times New Roman" w:hAnsi="Times New Roman" w:cs="Times New Roman"/>
          <w:color w:val="000000" w:themeColor="text1"/>
          <w:lang w:val="es-CO" w:eastAsia="es-CO"/>
        </w:rPr>
        <w:t>Yangzi</w:t>
      </w:r>
      <w:proofErr w:type="spellEnd"/>
      <w:r>
        <w:rPr>
          <w:rFonts w:ascii="Times New Roman" w:eastAsia="Times New Roman" w:hAnsi="Times New Roman" w:cs="Times New Roman"/>
          <w:color w:val="000000" w:themeColor="text1"/>
          <w:lang w:val="es-CO" w:eastAsia="es-CO"/>
        </w:rPr>
        <w:t xml:space="preserve"> </w:t>
      </w:r>
      <w:proofErr w:type="spellStart"/>
      <w:r>
        <w:rPr>
          <w:rFonts w:ascii="Times New Roman" w:eastAsia="Times New Roman" w:hAnsi="Times New Roman" w:cs="Times New Roman"/>
          <w:color w:val="000000" w:themeColor="text1"/>
          <w:lang w:val="es-CO" w:eastAsia="es-CO"/>
        </w:rPr>
        <w:t>Jiang</w:t>
      </w:r>
      <w:proofErr w:type="spellEnd"/>
      <w:r>
        <w:rPr>
          <w:rFonts w:ascii="Times New Roman" w:eastAsia="Times New Roman" w:hAnsi="Times New Roman" w:cs="Times New Roman"/>
          <w:color w:val="000000" w:themeColor="text1"/>
          <w:lang w:val="es-CO" w:eastAsia="es-CO"/>
        </w:rPr>
        <w:t xml:space="preserve"> y </w:t>
      </w:r>
      <w:proofErr w:type="spellStart"/>
      <w:r>
        <w:rPr>
          <w:rFonts w:ascii="Times New Roman" w:eastAsia="Times New Roman" w:hAnsi="Times New Roman" w:cs="Times New Roman"/>
          <w:color w:val="000000" w:themeColor="text1"/>
          <w:lang w:val="es-CO" w:eastAsia="es-CO"/>
        </w:rPr>
        <w:t>Huang</w:t>
      </w:r>
      <w:proofErr w:type="spellEnd"/>
      <w:r>
        <w:rPr>
          <w:rFonts w:ascii="Times New Roman" w:eastAsia="Times New Roman" w:hAnsi="Times New Roman" w:cs="Times New Roman"/>
          <w:color w:val="000000" w:themeColor="text1"/>
          <w:lang w:val="es-CO" w:eastAsia="es-CO"/>
        </w:rPr>
        <w:t xml:space="preserve"> </w:t>
      </w:r>
      <w:del w:id="1688" w:author="EUGENIA ARCE LONDONO" w:date="2015-04-29T09:25:00Z">
        <w:r w:rsidRPr="001726C4">
          <w:rPr>
            <w:rFonts w:ascii="Times New Roman" w:eastAsia="Times New Roman" w:hAnsi="Times New Roman" w:cs="Times New Roman"/>
            <w:color w:val="000000" w:themeColor="text1"/>
            <w:lang w:val="es-CO" w:eastAsia="es-CO"/>
          </w:rPr>
          <w:delText>Ho</w:delText>
        </w:r>
      </w:del>
      <w:ins w:id="1689" w:author="TOSHIBA" w:date="2015-10-29T17:57:00Z">
        <w:r w:rsidR="00174A41">
          <w:rPr>
            <w:rFonts w:ascii="Times New Roman" w:eastAsia="Times New Roman" w:hAnsi="Times New Roman" w:cs="Times New Roman"/>
            <w:color w:val="000000" w:themeColor="text1"/>
            <w:lang w:val="es-CO" w:eastAsia="es-CO"/>
          </w:rPr>
          <w:t xml:space="preserve"> </w:t>
        </w:r>
      </w:ins>
      <w:ins w:id="1690" w:author="EUGENIA ARCE LONDONO" w:date="2015-04-29T09:25:00Z">
        <w:r>
          <w:rPr>
            <w:rFonts w:ascii="Times New Roman" w:eastAsia="Times New Roman" w:hAnsi="Times New Roman" w:cs="Times New Roman"/>
            <w:color w:val="000000" w:themeColor="text1"/>
            <w:lang w:val="es-CO" w:eastAsia="es-CO"/>
          </w:rPr>
          <w:t>He</w:t>
        </w:r>
      </w:ins>
      <w:r w:rsidRPr="001726C4">
        <w:rPr>
          <w:rFonts w:ascii="Times New Roman" w:eastAsia="Times New Roman" w:hAnsi="Times New Roman" w:cs="Times New Roman"/>
          <w:color w:val="000000" w:themeColor="text1"/>
          <w:lang w:val="es-CO" w:eastAsia="es-CO"/>
        </w:rPr>
        <w:t xml:space="preserve"> en China.</w:t>
      </w:r>
    </w:p>
    <w:p w14:paraId="36D32727" w14:textId="77777777" w:rsidR="00E76345" w:rsidRDefault="00E76345" w:rsidP="00E76345">
      <w:pPr>
        <w:spacing w:after="0"/>
        <w:jc w:val="both"/>
        <w:rPr>
          <w:rFonts w:ascii="Times New Roman" w:hAnsi="Times New Roman" w:cs="Times New Roman"/>
          <w:color w:val="000000" w:themeColor="text1"/>
          <w:lang w:val="es-ES"/>
        </w:rPr>
      </w:pPr>
      <w:r w:rsidRPr="001726C4">
        <w:rPr>
          <w:rFonts w:ascii="Times New Roman" w:eastAsia="Times New Roman" w:hAnsi="Times New Roman" w:cs="Times New Roman"/>
          <w:color w:val="000000" w:themeColor="text1"/>
          <w:lang w:val="es-CO" w:eastAsia="es-CO"/>
        </w:rPr>
        <w:br/>
        <w:t xml:space="preserve">Además se encuentran </w:t>
      </w:r>
      <w:r w:rsidRPr="001726C4">
        <w:rPr>
          <w:rFonts w:ascii="Times New Roman" w:hAnsi="Times New Roman" w:cs="Times New Roman"/>
          <w:b/>
          <w:color w:val="000000" w:themeColor="text1"/>
          <w:lang w:val="es-ES"/>
        </w:rPr>
        <w:t>altiplanos y desiertos</w:t>
      </w:r>
      <w:ins w:id="1691" w:author="TOSHIBA" w:date="2015-10-29T17:57:00Z">
        <w:r w:rsidR="00174A41">
          <w:rPr>
            <w:rFonts w:ascii="Times New Roman" w:hAnsi="Times New Roman" w:cs="Times New Roman"/>
            <w:b/>
            <w:color w:val="000000" w:themeColor="text1"/>
            <w:lang w:val="es-ES"/>
          </w:rPr>
          <w:t>,</w:t>
        </w:r>
      </w:ins>
      <w:r w:rsidRPr="001726C4">
        <w:rPr>
          <w:rFonts w:ascii="Times New Roman" w:eastAsia="Times New Roman" w:hAnsi="Times New Roman" w:cs="Times New Roman"/>
          <w:color w:val="000000" w:themeColor="text1"/>
          <w:lang w:val="es-CO" w:eastAsia="es-CO"/>
        </w:rPr>
        <w:t xml:space="preserve"> como Anatolia, </w:t>
      </w:r>
      <w:r w:rsidRPr="001726C4">
        <w:rPr>
          <w:rFonts w:ascii="Times New Roman" w:hAnsi="Times New Roman" w:cs="Times New Roman"/>
          <w:color w:val="000000" w:themeColor="text1"/>
          <w:lang w:val="es-ES"/>
        </w:rPr>
        <w:t>Pamir,</w:t>
      </w:r>
      <w:r w:rsidRPr="001726C4">
        <w:rPr>
          <w:rFonts w:ascii="Times New Roman" w:eastAsia="Times New Roman" w:hAnsi="Times New Roman" w:cs="Times New Roman"/>
          <w:color w:val="000000" w:themeColor="text1"/>
          <w:lang w:val="es-CO" w:eastAsia="es-CO"/>
        </w:rPr>
        <w:t xml:space="preserve"> Irán, Arabia, Yunnan, Tíbet y Mongolia. El principal </w:t>
      </w:r>
      <w:r w:rsidRPr="001726C4">
        <w:rPr>
          <w:rFonts w:ascii="Times New Roman" w:hAnsi="Times New Roman" w:cs="Times New Roman"/>
          <w:color w:val="000000" w:themeColor="text1"/>
          <w:lang w:val="es-ES"/>
        </w:rPr>
        <w:t>desierto es el</w:t>
      </w:r>
      <w:ins w:id="1692" w:author="Dayrtman Fajardo Vásquez" w:date="2015-11-12T17:12:00Z">
        <w:r w:rsidR="00C8324E">
          <w:rPr>
            <w:rFonts w:ascii="Times New Roman" w:hAnsi="Times New Roman" w:cs="Times New Roman"/>
            <w:color w:val="000000" w:themeColor="text1"/>
            <w:lang w:val="es-ES"/>
          </w:rPr>
          <w:t xml:space="preserve"> de</w:t>
        </w:r>
      </w:ins>
      <w:r w:rsidRPr="001726C4">
        <w:rPr>
          <w:rFonts w:ascii="Times New Roman" w:hAnsi="Times New Roman" w:cs="Times New Roman"/>
          <w:color w:val="000000" w:themeColor="text1"/>
          <w:lang w:val="es-ES"/>
        </w:rPr>
        <w:t xml:space="preserve"> Gobi.</w:t>
      </w:r>
    </w:p>
    <w:p w14:paraId="5D91D6B6" w14:textId="77777777" w:rsidR="00E76345" w:rsidRPr="001726C4" w:rsidRDefault="00E76345" w:rsidP="00E76345">
      <w:pPr>
        <w:spacing w:after="0"/>
        <w:jc w:val="both"/>
        <w:rPr>
          <w:ins w:id="1693" w:author="EUGENIA ARCE LONDONO" w:date="2015-04-29T09:25:00Z"/>
          <w:rFonts w:ascii="Times New Roman" w:hAnsi="Times New Roman" w:cs="Times New Roman"/>
          <w:color w:val="000000" w:themeColor="text1"/>
          <w:lang w:val="es-ES"/>
        </w:rPr>
      </w:pPr>
    </w:p>
    <w:p w14:paraId="3EE6F243"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Entre sus principales </w:t>
      </w:r>
      <w:r w:rsidRPr="001726C4">
        <w:rPr>
          <w:rFonts w:ascii="Times New Roman" w:hAnsi="Times New Roman" w:cs="Times New Roman"/>
          <w:b/>
          <w:color w:val="000000" w:themeColor="text1"/>
          <w:lang w:val="es-ES"/>
        </w:rPr>
        <w:t>penínsulas</w:t>
      </w:r>
      <w:r w:rsidRPr="001726C4">
        <w:rPr>
          <w:rFonts w:ascii="Times New Roman" w:hAnsi="Times New Roman" w:cs="Times New Roman"/>
          <w:color w:val="000000" w:themeColor="text1"/>
          <w:lang w:val="es-ES"/>
        </w:rPr>
        <w:t xml:space="preserve"> se encuentran las de Corea, Arabia e Indochina. </w:t>
      </w:r>
      <w:ins w:id="1694" w:author="TOSHIBA" w:date="2015-10-29T18:01:00Z">
        <w:r w:rsidR="00174A41">
          <w:rPr>
            <w:rFonts w:ascii="Times New Roman" w:hAnsi="Times New Roman" w:cs="Times New Roman"/>
            <w:color w:val="000000" w:themeColor="text1"/>
            <w:lang w:val="es-ES"/>
          </w:rPr>
          <w:t xml:space="preserve">También sobresalen </w:t>
        </w:r>
      </w:ins>
      <w:del w:id="1695" w:author="TOSHIBA" w:date="2015-10-29T18:01:00Z">
        <w:r w:rsidRPr="001726C4" w:rsidDel="00174A41">
          <w:rPr>
            <w:rFonts w:ascii="Times New Roman" w:hAnsi="Times New Roman" w:cs="Times New Roman"/>
            <w:color w:val="000000" w:themeColor="text1"/>
            <w:lang w:val="es-ES"/>
          </w:rPr>
          <w:delText xml:space="preserve">Y en cuanto a sus </w:delText>
        </w:r>
      </w:del>
      <w:r w:rsidRPr="001726C4">
        <w:rPr>
          <w:rFonts w:ascii="Times New Roman" w:hAnsi="Times New Roman" w:cs="Times New Roman"/>
          <w:color w:val="000000" w:themeColor="text1"/>
          <w:lang w:val="es-ES"/>
        </w:rPr>
        <w:t xml:space="preserve">islas y </w:t>
      </w:r>
      <w:r w:rsidRPr="001726C4">
        <w:rPr>
          <w:rFonts w:ascii="Times New Roman" w:hAnsi="Times New Roman" w:cs="Times New Roman"/>
          <w:b/>
          <w:color w:val="000000" w:themeColor="text1"/>
          <w:lang w:val="es-ES"/>
        </w:rPr>
        <w:t>archipiélagos</w:t>
      </w:r>
      <w:ins w:id="1696" w:author="TOSHIBA" w:date="2015-10-29T18:01:00Z">
        <w:r w:rsidR="00174A41">
          <w:rPr>
            <w:rFonts w:ascii="Times New Roman" w:hAnsi="Times New Roman" w:cs="Times New Roman"/>
            <w:b/>
            <w:color w:val="000000" w:themeColor="text1"/>
            <w:lang w:val="es-ES"/>
          </w:rPr>
          <w:t>, como</w:t>
        </w:r>
      </w:ins>
      <w:r>
        <w:rPr>
          <w:rFonts w:ascii="Times New Roman" w:hAnsi="Times New Roman" w:cs="Times New Roman"/>
          <w:color w:val="000000" w:themeColor="text1"/>
          <w:lang w:val="es-ES"/>
        </w:rPr>
        <w:t xml:space="preserve"> </w:t>
      </w:r>
      <w:ins w:id="1697" w:author="EUGENIA ARCE LONDONO" w:date="2015-04-29T09:25:00Z">
        <w:del w:id="1698" w:author="TOSHIBA" w:date="2015-10-29T18:02:00Z">
          <w:r w:rsidDel="00174A41">
            <w:rPr>
              <w:rFonts w:ascii="Times New Roman" w:hAnsi="Times New Roman" w:cs="Times New Roman"/>
              <w:color w:val="000000" w:themeColor="text1"/>
              <w:lang w:val="es-ES"/>
            </w:rPr>
            <w:delText xml:space="preserve">se </w:delText>
          </w:r>
        </w:del>
      </w:ins>
      <w:del w:id="1699" w:author="TOSHIBA" w:date="2015-10-29T18:02:00Z">
        <w:r w:rsidDel="00174A41">
          <w:rPr>
            <w:rFonts w:ascii="Times New Roman" w:hAnsi="Times New Roman" w:cs="Times New Roman"/>
            <w:color w:val="000000" w:themeColor="text1"/>
            <w:lang w:val="es-ES"/>
          </w:rPr>
          <w:delText>destacan</w:delText>
        </w:r>
        <w:r w:rsidRPr="001726C4" w:rsidDel="00174A41">
          <w:rPr>
            <w:rFonts w:ascii="Times New Roman" w:hAnsi="Times New Roman" w:cs="Times New Roman"/>
            <w:color w:val="000000" w:themeColor="text1"/>
            <w:lang w:val="es-ES"/>
          </w:rPr>
          <w:delText>,</w:delText>
        </w:r>
        <w:r w:rsidDel="00174A41">
          <w:rPr>
            <w:rFonts w:ascii="Times New Roman" w:hAnsi="Times New Roman" w:cs="Times New Roman"/>
            <w:color w:val="000000" w:themeColor="text1"/>
            <w:lang w:val="es-ES"/>
          </w:rPr>
          <w:delText xml:space="preserve"> </w:delText>
        </w:r>
      </w:del>
      <w:r>
        <w:rPr>
          <w:rFonts w:ascii="Times New Roman" w:hAnsi="Times New Roman" w:cs="Times New Roman"/>
          <w:color w:val="000000" w:themeColor="text1"/>
          <w:lang w:val="es-ES"/>
        </w:rPr>
        <w:t xml:space="preserve">las </w:t>
      </w:r>
      <w:del w:id="1700" w:author="EUGENIA ARCE LONDONO" w:date="2015-04-29T09:25:00Z">
        <w:r w:rsidRPr="001726C4">
          <w:rPr>
            <w:rFonts w:ascii="Times New Roman" w:hAnsi="Times New Roman" w:cs="Times New Roman"/>
            <w:color w:val="000000" w:themeColor="text1"/>
            <w:lang w:val="es-ES"/>
          </w:rPr>
          <w:delText>Islas</w:delText>
        </w:r>
      </w:del>
      <w:ins w:id="1701" w:author="TOSHIBA" w:date="2015-10-29T17:58:00Z">
        <w:r w:rsidR="00174A41">
          <w:rPr>
            <w:rFonts w:ascii="Times New Roman" w:hAnsi="Times New Roman" w:cs="Times New Roman"/>
            <w:color w:val="000000" w:themeColor="text1"/>
            <w:lang w:val="es-ES"/>
          </w:rPr>
          <w:t xml:space="preserve"> </w:t>
        </w:r>
      </w:ins>
      <w:ins w:id="1702" w:author="EUGENIA ARCE LONDONO" w:date="2015-04-29T09:25:00Z">
        <w:r>
          <w:rPr>
            <w:rFonts w:ascii="Times New Roman" w:hAnsi="Times New Roman" w:cs="Times New Roman"/>
            <w:color w:val="000000" w:themeColor="text1"/>
            <w:lang w:val="es-ES"/>
          </w:rPr>
          <w:t>i</w:t>
        </w:r>
        <w:r w:rsidRPr="001726C4">
          <w:rPr>
            <w:rFonts w:ascii="Times New Roman" w:hAnsi="Times New Roman" w:cs="Times New Roman"/>
            <w:color w:val="000000" w:themeColor="text1"/>
            <w:lang w:val="es-ES"/>
          </w:rPr>
          <w:t>slas</w:t>
        </w:r>
      </w:ins>
      <w:r w:rsidRPr="001726C4">
        <w:rPr>
          <w:rFonts w:ascii="Times New Roman" w:hAnsi="Times New Roman" w:cs="Times New Roman"/>
          <w:color w:val="000000" w:themeColor="text1"/>
          <w:lang w:val="es-ES"/>
        </w:rPr>
        <w:t xml:space="preserve"> de Borneo y Sumatra</w:t>
      </w:r>
      <w:ins w:id="1703" w:author="TOSHIBA" w:date="2015-10-29T17:58:00Z">
        <w:r w:rsidR="00174A41">
          <w:rPr>
            <w:rFonts w:ascii="Times New Roman" w:hAnsi="Times New Roman" w:cs="Times New Roman"/>
            <w:color w:val="000000" w:themeColor="text1"/>
            <w:lang w:val="es-ES"/>
          </w:rPr>
          <w:t>,</w:t>
        </w:r>
      </w:ins>
      <w:r w:rsidRPr="001726C4">
        <w:rPr>
          <w:rFonts w:ascii="Times New Roman" w:hAnsi="Times New Roman" w:cs="Times New Roman"/>
          <w:color w:val="000000" w:themeColor="text1"/>
          <w:lang w:val="es-ES"/>
        </w:rPr>
        <w:t xml:space="preserve"> y los archipiélagos de Filipinas y Japón.</w:t>
      </w:r>
    </w:p>
    <w:p w14:paraId="3CE8CEA1" w14:textId="77777777" w:rsidR="00E76345" w:rsidRPr="001726C4" w:rsidRDefault="00E76345" w:rsidP="00E76345">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58CEE055" w14:textId="77777777" w:rsidTr="008C38A3">
        <w:tc>
          <w:tcPr>
            <w:tcW w:w="9054" w:type="dxa"/>
            <w:gridSpan w:val="2"/>
            <w:shd w:val="clear" w:color="auto" w:fill="0D0D0D" w:themeFill="text1" w:themeFillTint="F2"/>
          </w:tcPr>
          <w:p w14:paraId="4A4BCB9B" w14:textId="77777777" w:rsidR="00E76345" w:rsidRPr="001726C4" w:rsidRDefault="00E76345" w:rsidP="008C38A3">
            <w:pPr>
              <w:spacing w:before="2" w:after="2"/>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76345" w:rsidRPr="001726C4" w14:paraId="3BF62F08" w14:textId="77777777" w:rsidTr="008C38A3">
        <w:tc>
          <w:tcPr>
            <w:tcW w:w="2518" w:type="dxa"/>
          </w:tcPr>
          <w:p w14:paraId="138113B8"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59DE3077"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IMG</w:t>
            </w:r>
            <w:r>
              <w:rPr>
                <w:rFonts w:ascii="Times New Roman" w:hAnsi="Times New Roman" w:cs="Times New Roman"/>
                <w:color w:val="000000" w:themeColor="text1"/>
              </w:rPr>
              <w:t>100</w:t>
            </w:r>
            <w:r w:rsidRPr="001726C4">
              <w:rPr>
                <w:rFonts w:ascii="Times New Roman" w:hAnsi="Times New Roman" w:cs="Times New Roman"/>
                <w:color w:val="000000" w:themeColor="text1"/>
              </w:rPr>
              <w:t xml:space="preserve"> </w:t>
            </w:r>
          </w:p>
        </w:tc>
      </w:tr>
      <w:tr w:rsidR="00E76345" w:rsidRPr="001726C4" w14:paraId="7C96A24A" w14:textId="77777777" w:rsidTr="008C38A3">
        <w:tc>
          <w:tcPr>
            <w:tcW w:w="2518" w:type="dxa"/>
          </w:tcPr>
          <w:p w14:paraId="6E770BA9"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680756B7"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ECEF507" wp14:editId="449B01AF">
                  <wp:extent cx="2585112" cy="1647825"/>
                  <wp:effectExtent l="0" t="0" r="571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0251" cy="1651101"/>
                          </a:xfrm>
                          <a:prstGeom prst="rect">
                            <a:avLst/>
                          </a:prstGeom>
                          <a:noFill/>
                          <a:ln>
                            <a:noFill/>
                          </a:ln>
                        </pic:spPr>
                      </pic:pic>
                    </a:graphicData>
                  </a:graphic>
                </wp:inline>
              </w:drawing>
            </w:r>
          </w:p>
        </w:tc>
      </w:tr>
      <w:tr w:rsidR="00E76345" w:rsidRPr="001726C4" w14:paraId="6B56F20C" w14:textId="77777777" w:rsidTr="008C38A3">
        <w:tc>
          <w:tcPr>
            <w:tcW w:w="2518" w:type="dxa"/>
          </w:tcPr>
          <w:p w14:paraId="39DCDBBB"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8E66FAB"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"http://profesores.aulaplaneta.com/DNNPlayerPackages/Package10261/InfoGuion/cuadernoestudio/images_xml/CS_07_02_img8_zoom.jpg"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http://profesores.aulaplaneta.com/DNNPlayerPackages/Package10261/InfoGuion/cuadernoestudio/images_xml/CS_07_02_img8_zoom.jpg</w:t>
            </w:r>
            <w:r>
              <w:rPr>
                <w:rStyle w:val="Hipervnculo"/>
                <w:rFonts w:ascii="Times New Roman" w:hAnsi="Times New Roman" w:cs="Times New Roman"/>
                <w:color w:val="000000" w:themeColor="text1"/>
              </w:rPr>
              <w:fldChar w:fldCharType="end"/>
            </w:r>
          </w:p>
        </w:tc>
      </w:tr>
      <w:tr w:rsidR="00E76345" w:rsidRPr="001726C4" w14:paraId="165360A6" w14:textId="77777777" w:rsidTr="008C38A3">
        <w:tc>
          <w:tcPr>
            <w:tcW w:w="2518" w:type="dxa"/>
          </w:tcPr>
          <w:p w14:paraId="0190AB07"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25FDD7FA" w14:textId="77777777" w:rsidR="00E76345" w:rsidRPr="001726C4" w:rsidRDefault="00E76345" w:rsidP="008C38A3">
            <w:pPr>
              <w:spacing w:before="2" w:after="2"/>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rPr>
              <w:t>Entre las principales unidades del </w:t>
            </w:r>
            <w:r w:rsidRPr="001726C4">
              <w:rPr>
                <w:rFonts w:ascii="Times New Roman" w:hAnsi="Times New Roman" w:cs="Times New Roman"/>
                <w:b/>
                <w:bCs/>
                <w:color w:val="000000" w:themeColor="text1"/>
                <w:sz w:val="20"/>
                <w:szCs w:val="20"/>
                <w:shd w:val="clear" w:color="auto" w:fill="F9F9F9"/>
              </w:rPr>
              <w:t>relieve asiático</w:t>
            </w:r>
            <w:r w:rsidRPr="001726C4">
              <w:rPr>
                <w:rFonts w:ascii="Times New Roman" w:hAnsi="Times New Roman" w:cs="Times New Roman"/>
                <w:color w:val="000000" w:themeColor="text1"/>
                <w:sz w:val="20"/>
                <w:szCs w:val="20"/>
                <w:shd w:val="clear" w:color="auto" w:fill="F9F9F9"/>
              </w:rPr>
              <w:t> se cuentan la cordillera del </w:t>
            </w:r>
            <w:r w:rsidRPr="001726C4">
              <w:rPr>
                <w:rFonts w:ascii="Times New Roman" w:hAnsi="Times New Roman" w:cs="Times New Roman"/>
                <w:b/>
                <w:bCs/>
                <w:color w:val="000000" w:themeColor="text1"/>
                <w:sz w:val="20"/>
                <w:szCs w:val="20"/>
                <w:shd w:val="clear" w:color="auto" w:fill="F9F9F9"/>
              </w:rPr>
              <w:t>Himalaya</w:t>
            </w:r>
            <w:r w:rsidRPr="001726C4">
              <w:rPr>
                <w:rFonts w:ascii="Times New Roman" w:hAnsi="Times New Roman" w:cs="Times New Roman"/>
                <w:color w:val="000000" w:themeColor="text1"/>
                <w:sz w:val="20"/>
                <w:szCs w:val="20"/>
                <w:shd w:val="clear" w:color="auto" w:fill="F9F9F9"/>
              </w:rPr>
              <w:t>, la meseta del </w:t>
            </w:r>
            <w:del w:id="1704" w:author="EUGENIA ARCE LONDONO" w:date="2015-04-29T09:25:00Z">
              <w:r w:rsidRPr="001726C4">
                <w:rPr>
                  <w:rFonts w:ascii="Times New Roman" w:hAnsi="Times New Roman" w:cs="Times New Roman"/>
                  <w:b/>
                  <w:bCs/>
                  <w:color w:val="000000" w:themeColor="text1"/>
                  <w:sz w:val="20"/>
                  <w:szCs w:val="20"/>
                  <w:shd w:val="clear" w:color="auto" w:fill="F9F9F9"/>
                </w:rPr>
                <w:delText>Tibet</w:delText>
              </w:r>
            </w:del>
            <w:ins w:id="1705" w:author="TOSHIBA" w:date="2015-10-29T18:02:00Z">
              <w:r w:rsidR="00174A41">
                <w:rPr>
                  <w:rFonts w:ascii="Times New Roman" w:hAnsi="Times New Roman" w:cs="Times New Roman"/>
                  <w:b/>
                  <w:bCs/>
                  <w:color w:val="000000" w:themeColor="text1"/>
                  <w:sz w:val="20"/>
                  <w:szCs w:val="20"/>
                  <w:shd w:val="clear" w:color="auto" w:fill="F9F9F9"/>
                </w:rPr>
                <w:t xml:space="preserve"> </w:t>
              </w:r>
            </w:ins>
            <w:ins w:id="1706" w:author="EUGENIA ARCE LONDONO" w:date="2015-04-29T09:25:00Z">
              <w:r w:rsidRPr="001726C4">
                <w:rPr>
                  <w:rFonts w:ascii="Times New Roman" w:hAnsi="Times New Roman" w:cs="Times New Roman"/>
                  <w:b/>
                  <w:bCs/>
                  <w:color w:val="000000" w:themeColor="text1"/>
                  <w:sz w:val="20"/>
                  <w:szCs w:val="20"/>
                  <w:shd w:val="clear" w:color="auto" w:fill="F9F9F9"/>
                </w:rPr>
                <w:t>Tíbet</w:t>
              </w:r>
            </w:ins>
            <w:r w:rsidRPr="001726C4">
              <w:rPr>
                <w:rFonts w:ascii="Times New Roman" w:hAnsi="Times New Roman" w:cs="Times New Roman"/>
                <w:color w:val="000000" w:themeColor="text1"/>
                <w:sz w:val="20"/>
                <w:szCs w:val="20"/>
                <w:shd w:val="clear" w:color="auto" w:fill="F9F9F9"/>
              </w:rPr>
              <w:t>, el desierto del </w:t>
            </w:r>
            <w:r w:rsidRPr="001726C4">
              <w:rPr>
                <w:rFonts w:ascii="Times New Roman" w:hAnsi="Times New Roman" w:cs="Times New Roman"/>
                <w:b/>
                <w:bCs/>
                <w:color w:val="000000" w:themeColor="text1"/>
                <w:sz w:val="20"/>
                <w:szCs w:val="20"/>
                <w:shd w:val="clear" w:color="auto" w:fill="F9F9F9"/>
              </w:rPr>
              <w:t>Gobi</w:t>
            </w:r>
            <w:r>
              <w:rPr>
                <w:rFonts w:ascii="Times New Roman" w:hAnsi="Times New Roman" w:cs="Times New Roman"/>
                <w:color w:val="000000" w:themeColor="text1"/>
                <w:sz w:val="20"/>
                <w:szCs w:val="20"/>
                <w:shd w:val="clear" w:color="auto" w:fill="F9F9F9"/>
              </w:rPr>
              <w:t> </w:t>
            </w:r>
            <w:del w:id="1707" w:author="EUGENIA ARCE LONDONO" w:date="2015-04-29T09:25:00Z">
              <w:r w:rsidRPr="001726C4">
                <w:rPr>
                  <w:rFonts w:ascii="Times New Roman" w:hAnsi="Times New Roman" w:cs="Times New Roman"/>
                  <w:color w:val="000000" w:themeColor="text1"/>
                  <w:sz w:val="20"/>
                  <w:szCs w:val="20"/>
                  <w:shd w:val="clear" w:color="auto" w:fill="F9F9F9"/>
                </w:rPr>
                <w:delText>o</w:delText>
              </w:r>
            </w:del>
            <w:ins w:id="1708" w:author="TOSHIBA" w:date="2015-10-29T18:02:00Z">
              <w:r w:rsidR="00174A41">
                <w:rPr>
                  <w:rFonts w:ascii="Times New Roman" w:hAnsi="Times New Roman" w:cs="Times New Roman"/>
                  <w:color w:val="000000" w:themeColor="text1"/>
                  <w:sz w:val="20"/>
                  <w:szCs w:val="20"/>
                  <w:shd w:val="clear" w:color="auto" w:fill="F9F9F9"/>
                </w:rPr>
                <w:t xml:space="preserve"> </w:t>
              </w:r>
            </w:ins>
            <w:ins w:id="1709" w:author="EUGENIA ARCE LONDONO" w:date="2015-04-29T09:25:00Z">
              <w:r>
                <w:rPr>
                  <w:rFonts w:ascii="Times New Roman" w:hAnsi="Times New Roman" w:cs="Times New Roman"/>
                  <w:color w:val="000000" w:themeColor="text1"/>
                  <w:sz w:val="20"/>
                  <w:szCs w:val="20"/>
                  <w:shd w:val="clear" w:color="auto" w:fill="F9F9F9"/>
                </w:rPr>
                <w:t>y</w:t>
              </w:r>
            </w:ins>
            <w:r w:rsidRPr="001726C4">
              <w:rPr>
                <w:rFonts w:ascii="Times New Roman" w:hAnsi="Times New Roman" w:cs="Times New Roman"/>
                <w:color w:val="000000" w:themeColor="text1"/>
                <w:sz w:val="20"/>
                <w:szCs w:val="20"/>
                <w:shd w:val="clear" w:color="auto" w:fill="F9F9F9"/>
              </w:rPr>
              <w:t xml:space="preserve"> el </w:t>
            </w:r>
            <w:r w:rsidRPr="001726C4">
              <w:rPr>
                <w:rFonts w:ascii="Times New Roman" w:hAnsi="Times New Roman" w:cs="Times New Roman"/>
                <w:b/>
                <w:bCs/>
                <w:color w:val="000000" w:themeColor="text1"/>
                <w:sz w:val="20"/>
                <w:szCs w:val="20"/>
                <w:shd w:val="clear" w:color="auto" w:fill="F9F9F9"/>
              </w:rPr>
              <w:t>subcontinente indio</w:t>
            </w:r>
            <w:r w:rsidRPr="001726C4">
              <w:rPr>
                <w:rFonts w:ascii="Times New Roman" w:hAnsi="Times New Roman" w:cs="Times New Roman"/>
                <w:color w:val="000000" w:themeColor="text1"/>
                <w:sz w:val="20"/>
                <w:szCs w:val="20"/>
                <w:shd w:val="clear" w:color="auto" w:fill="F9F9F9"/>
              </w:rPr>
              <w:t>.</w:t>
            </w:r>
          </w:p>
        </w:tc>
      </w:tr>
    </w:tbl>
    <w:p w14:paraId="17AF8295" w14:textId="77777777" w:rsidR="00E76345" w:rsidRPr="001726C4" w:rsidRDefault="00E76345" w:rsidP="00E76345">
      <w:pPr>
        <w:spacing w:after="0"/>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A83F12" w:rsidRPr="005D1738" w14:paraId="1B3B159D" w14:textId="77777777" w:rsidTr="00F43B9A">
        <w:trPr>
          <w:ins w:id="1710" w:author="Dayrtman Fajardo Vásquez" w:date="2015-11-12T18:14:00Z"/>
        </w:trPr>
        <w:tc>
          <w:tcPr>
            <w:tcW w:w="9054" w:type="dxa"/>
            <w:gridSpan w:val="2"/>
            <w:shd w:val="clear" w:color="auto" w:fill="000000" w:themeFill="text1"/>
          </w:tcPr>
          <w:p w14:paraId="29BB8DC9" w14:textId="77777777" w:rsidR="00A83F12" w:rsidRPr="005D1738" w:rsidRDefault="00A83F12" w:rsidP="00F43B9A">
            <w:pPr>
              <w:spacing w:before="2" w:after="2"/>
              <w:jc w:val="center"/>
              <w:rPr>
                <w:ins w:id="1711" w:author="Dayrtman Fajardo Vásquez" w:date="2015-11-12T18:14:00Z"/>
                <w:rFonts w:ascii="Times New Roman" w:hAnsi="Times New Roman" w:cs="Times New Roman"/>
                <w:b/>
                <w:color w:val="FFFFFF" w:themeColor="background1"/>
              </w:rPr>
            </w:pPr>
            <w:ins w:id="1712" w:author="Dayrtman Fajardo Vásquez" w:date="2015-11-12T18:14:00Z">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ins>
          </w:p>
        </w:tc>
      </w:tr>
      <w:tr w:rsidR="00A83F12" w:rsidRPr="00053744" w14:paraId="2A3AF875" w14:textId="77777777" w:rsidTr="00F43B9A">
        <w:trPr>
          <w:ins w:id="1713" w:author="Dayrtman Fajardo Vásquez" w:date="2015-11-12T18:14:00Z"/>
        </w:trPr>
        <w:tc>
          <w:tcPr>
            <w:tcW w:w="2518" w:type="dxa"/>
          </w:tcPr>
          <w:p w14:paraId="44B8E759" w14:textId="77777777" w:rsidR="00A83F12" w:rsidRPr="00053744" w:rsidRDefault="00A83F12" w:rsidP="00F43B9A">
            <w:pPr>
              <w:spacing w:before="2" w:after="2"/>
              <w:rPr>
                <w:ins w:id="1714" w:author="Dayrtman Fajardo Vásquez" w:date="2015-11-12T18:14:00Z"/>
                <w:rFonts w:ascii="Times New Roman" w:hAnsi="Times New Roman" w:cs="Times New Roman"/>
                <w:b/>
                <w:color w:val="000000"/>
                <w:sz w:val="18"/>
                <w:szCs w:val="18"/>
              </w:rPr>
            </w:pPr>
            <w:ins w:id="1715" w:author="Dayrtman Fajardo Vásquez" w:date="2015-11-12T18:14:00Z">
              <w:r w:rsidRPr="00053744">
                <w:rPr>
                  <w:rFonts w:ascii="Times New Roman" w:hAnsi="Times New Roman" w:cs="Times New Roman"/>
                  <w:b/>
                  <w:color w:val="000000"/>
                  <w:sz w:val="18"/>
                  <w:szCs w:val="18"/>
                </w:rPr>
                <w:t>Código</w:t>
              </w:r>
            </w:ins>
          </w:p>
        </w:tc>
        <w:tc>
          <w:tcPr>
            <w:tcW w:w="6536" w:type="dxa"/>
          </w:tcPr>
          <w:p w14:paraId="04902DD5" w14:textId="77777777" w:rsidR="00A83F12" w:rsidRPr="00053744" w:rsidRDefault="00A83F12" w:rsidP="00F43B9A">
            <w:pPr>
              <w:spacing w:before="2" w:after="2"/>
              <w:rPr>
                <w:ins w:id="1716" w:author="Dayrtman Fajardo Vásquez" w:date="2015-11-12T18:14:00Z"/>
                <w:rFonts w:ascii="Times New Roman" w:hAnsi="Times New Roman" w:cs="Times New Roman"/>
                <w:b/>
                <w:color w:val="000000"/>
                <w:sz w:val="18"/>
                <w:szCs w:val="18"/>
              </w:rPr>
            </w:pPr>
            <w:ins w:id="1717" w:author="Dayrtman Fajardo Vásquez" w:date="2015-11-12T18:14:00Z">
              <w:r w:rsidRPr="004A0527">
                <w:rPr>
                  <w:rFonts w:ascii="Times New Roman" w:hAnsi="Times New Roman" w:cs="Times New Roman"/>
                  <w:color w:val="000000" w:themeColor="text1"/>
                </w:rPr>
                <w:t>CS_07_07_CO</w:t>
              </w:r>
              <w:r>
                <w:rPr>
                  <w:rFonts w:ascii="Times New Roman" w:hAnsi="Times New Roman" w:cs="Times New Roman"/>
                  <w:color w:val="000000"/>
                </w:rPr>
                <w:t>_REC70</w:t>
              </w:r>
            </w:ins>
          </w:p>
        </w:tc>
      </w:tr>
      <w:tr w:rsidR="00A83F12" w:rsidRPr="00053744" w14:paraId="62DAAC7F" w14:textId="77777777" w:rsidTr="00F43B9A">
        <w:trPr>
          <w:ins w:id="1718" w:author="Dayrtman Fajardo Vásquez" w:date="2015-11-12T18:14:00Z"/>
        </w:trPr>
        <w:tc>
          <w:tcPr>
            <w:tcW w:w="2518" w:type="dxa"/>
          </w:tcPr>
          <w:p w14:paraId="335A5D32" w14:textId="77777777" w:rsidR="00A83F12" w:rsidRPr="00053744" w:rsidRDefault="00A83F12" w:rsidP="00F43B9A">
            <w:pPr>
              <w:spacing w:before="2" w:after="2"/>
              <w:rPr>
                <w:ins w:id="1719" w:author="Dayrtman Fajardo Vásquez" w:date="2015-11-12T18:14:00Z"/>
                <w:rFonts w:ascii="Times New Roman" w:hAnsi="Times New Roman" w:cs="Times New Roman"/>
                <w:color w:val="000000"/>
              </w:rPr>
            </w:pPr>
            <w:ins w:id="1720" w:author="Dayrtman Fajardo Vásquez" w:date="2015-11-12T18:14:00Z">
              <w:r>
                <w:rPr>
                  <w:rFonts w:ascii="Times New Roman" w:hAnsi="Times New Roman" w:cs="Times New Roman"/>
                  <w:b/>
                  <w:color w:val="000000"/>
                  <w:sz w:val="18"/>
                  <w:szCs w:val="18"/>
                </w:rPr>
                <w:t>Ubicación en Aula Planeta</w:t>
              </w:r>
            </w:ins>
          </w:p>
        </w:tc>
        <w:tc>
          <w:tcPr>
            <w:tcW w:w="6536" w:type="dxa"/>
          </w:tcPr>
          <w:p w14:paraId="2CB625F3" w14:textId="77777777" w:rsidR="00A83F12" w:rsidRPr="00053744" w:rsidRDefault="00A83F12" w:rsidP="00F43B9A">
            <w:pPr>
              <w:spacing w:before="2" w:after="2"/>
              <w:rPr>
                <w:ins w:id="1721" w:author="Dayrtman Fajardo Vásquez" w:date="2015-11-12T18:14:00Z"/>
                <w:rFonts w:ascii="Times New Roman" w:hAnsi="Times New Roman" w:cs="Times New Roman"/>
                <w:color w:val="000000"/>
              </w:rPr>
            </w:pPr>
          </w:p>
        </w:tc>
      </w:tr>
      <w:tr w:rsidR="00A83F12" w:rsidRPr="00053744" w14:paraId="56642E04" w14:textId="77777777" w:rsidTr="00F43B9A">
        <w:trPr>
          <w:ins w:id="1722" w:author="Dayrtman Fajardo Vásquez" w:date="2015-11-12T18:14:00Z"/>
        </w:trPr>
        <w:tc>
          <w:tcPr>
            <w:tcW w:w="2518" w:type="dxa"/>
          </w:tcPr>
          <w:p w14:paraId="7A188071" w14:textId="77777777" w:rsidR="00A83F12" w:rsidRDefault="00A83F12" w:rsidP="00F43B9A">
            <w:pPr>
              <w:spacing w:before="2" w:after="2"/>
              <w:rPr>
                <w:ins w:id="1723" w:author="Dayrtman Fajardo Vásquez" w:date="2015-11-12T18:14:00Z"/>
                <w:rFonts w:ascii="Times New Roman" w:hAnsi="Times New Roman" w:cs="Times New Roman"/>
                <w:color w:val="000000"/>
              </w:rPr>
            </w:pPr>
            <w:ins w:id="1724" w:author="Dayrtman Fajardo Vásquez" w:date="2015-11-12T18:14:00Z">
              <w:r>
                <w:rPr>
                  <w:rFonts w:ascii="Times New Roman" w:hAnsi="Times New Roman" w:cs="Times New Roman"/>
                  <w:b/>
                  <w:color w:val="000000"/>
                  <w:sz w:val="18"/>
                  <w:szCs w:val="18"/>
                </w:rPr>
                <w:t>Cambio (descripción o capturas de pantallas)</w:t>
              </w:r>
            </w:ins>
          </w:p>
        </w:tc>
        <w:tc>
          <w:tcPr>
            <w:tcW w:w="6536" w:type="dxa"/>
          </w:tcPr>
          <w:p w14:paraId="19045601" w14:textId="77777777" w:rsidR="00A83F12" w:rsidRPr="00053744" w:rsidRDefault="00A83F12" w:rsidP="00F43B9A">
            <w:pPr>
              <w:spacing w:before="2" w:after="2"/>
              <w:rPr>
                <w:ins w:id="1725" w:author="Dayrtman Fajardo Vásquez" w:date="2015-11-12T18:14:00Z"/>
                <w:rFonts w:ascii="Times New Roman" w:hAnsi="Times New Roman" w:cs="Times New Roman"/>
                <w:color w:val="000000"/>
              </w:rPr>
            </w:pPr>
            <w:ins w:id="1726" w:author="Dayrtman Fajardo Vásquez" w:date="2015-11-12T18:14:00Z">
              <w:r>
                <w:rPr>
                  <w:noProof/>
                  <w:lang w:val="es-CO" w:eastAsia="es-CO"/>
                </w:rPr>
                <w:drawing>
                  <wp:inline distT="0" distB="0" distL="0" distR="0" wp14:anchorId="78216C47" wp14:editId="3543DECC">
                    <wp:extent cx="2904231" cy="150971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851" r="13243" b="11934"/>
                            <a:stretch/>
                          </pic:blipFill>
                          <pic:spPr bwMode="auto">
                            <a:xfrm>
                              <a:off x="0" y="0"/>
                              <a:ext cx="2908062" cy="1511705"/>
                            </a:xfrm>
                            <a:prstGeom prst="rect">
                              <a:avLst/>
                            </a:prstGeom>
                            <a:ln>
                              <a:noFill/>
                            </a:ln>
                            <a:extLst>
                              <a:ext uri="{53640926-AAD7-44D8-BBD7-CCE9431645EC}">
                                <a14:shadowObscured xmlns:a14="http://schemas.microsoft.com/office/drawing/2010/main"/>
                              </a:ext>
                            </a:extLst>
                          </pic:spPr>
                        </pic:pic>
                      </a:graphicData>
                    </a:graphic>
                  </wp:inline>
                </w:drawing>
              </w:r>
            </w:ins>
          </w:p>
        </w:tc>
      </w:tr>
      <w:tr w:rsidR="00A83F12" w:rsidRPr="00053744" w14:paraId="433366D1" w14:textId="77777777" w:rsidTr="00F43B9A">
        <w:trPr>
          <w:ins w:id="1727" w:author="Dayrtman Fajardo Vásquez" w:date="2015-11-12T18:14:00Z"/>
        </w:trPr>
        <w:tc>
          <w:tcPr>
            <w:tcW w:w="2518" w:type="dxa"/>
          </w:tcPr>
          <w:p w14:paraId="5C463E7F" w14:textId="77777777" w:rsidR="00A83F12" w:rsidRDefault="00A83F12" w:rsidP="00F43B9A">
            <w:pPr>
              <w:spacing w:before="2" w:after="2"/>
              <w:rPr>
                <w:ins w:id="1728" w:author="Dayrtman Fajardo Vásquez" w:date="2015-11-12T18:14:00Z"/>
                <w:rFonts w:ascii="Times New Roman" w:hAnsi="Times New Roman" w:cs="Times New Roman"/>
                <w:b/>
                <w:color w:val="000000"/>
                <w:sz w:val="18"/>
                <w:szCs w:val="18"/>
              </w:rPr>
            </w:pPr>
            <w:ins w:id="1729" w:author="Dayrtman Fajardo Vásquez" w:date="2015-11-12T18:14:00Z">
              <w:r>
                <w:rPr>
                  <w:rFonts w:ascii="Times New Roman" w:hAnsi="Times New Roman" w:cs="Times New Roman"/>
                  <w:b/>
                  <w:color w:val="000000"/>
                  <w:sz w:val="18"/>
                  <w:szCs w:val="18"/>
                </w:rPr>
                <w:t>Título</w:t>
              </w:r>
            </w:ins>
          </w:p>
        </w:tc>
        <w:tc>
          <w:tcPr>
            <w:tcW w:w="6536" w:type="dxa"/>
          </w:tcPr>
          <w:p w14:paraId="0DD86F52" w14:textId="77777777" w:rsidR="00A83F12" w:rsidRPr="00053744" w:rsidRDefault="00A83F12" w:rsidP="00F43B9A">
            <w:pPr>
              <w:spacing w:before="2" w:after="2"/>
              <w:rPr>
                <w:ins w:id="1730" w:author="Dayrtman Fajardo Vásquez" w:date="2015-11-12T18:14:00Z"/>
                <w:rFonts w:ascii="Times New Roman" w:hAnsi="Times New Roman" w:cs="Times New Roman"/>
                <w:color w:val="000000"/>
              </w:rPr>
            </w:pPr>
            <w:ins w:id="1731" w:author="Dayrtman Fajardo Vásquez" w:date="2015-11-12T18:14:00Z">
              <w:r>
                <w:rPr>
                  <w:rFonts w:ascii="Times New Roman" w:hAnsi="Times New Roman" w:cs="Times New Roman"/>
                  <w:color w:val="000000"/>
                </w:rPr>
                <w:t>Identifica el relieve asiático</w:t>
              </w:r>
            </w:ins>
          </w:p>
        </w:tc>
      </w:tr>
      <w:tr w:rsidR="00A83F12" w:rsidRPr="00053744" w14:paraId="75A939F5" w14:textId="77777777" w:rsidTr="00F43B9A">
        <w:trPr>
          <w:ins w:id="1732" w:author="Dayrtman Fajardo Vásquez" w:date="2015-11-12T18:14:00Z"/>
        </w:trPr>
        <w:tc>
          <w:tcPr>
            <w:tcW w:w="2518" w:type="dxa"/>
          </w:tcPr>
          <w:p w14:paraId="25FC4B73" w14:textId="77777777" w:rsidR="00A83F12" w:rsidRPr="00A171A0" w:rsidRDefault="00A83F12" w:rsidP="00F43B9A">
            <w:pPr>
              <w:spacing w:before="2" w:after="2"/>
              <w:rPr>
                <w:ins w:id="1733" w:author="Dayrtman Fajardo Vásquez" w:date="2015-11-12T18:14:00Z"/>
                <w:rFonts w:ascii="Times New Roman" w:hAnsi="Times New Roman" w:cs="Times New Roman"/>
                <w:b/>
                <w:color w:val="000000"/>
                <w:sz w:val="18"/>
                <w:szCs w:val="18"/>
              </w:rPr>
            </w:pPr>
            <w:ins w:id="1734" w:author="Dayrtman Fajardo Vásquez" w:date="2015-11-12T18:14:00Z">
              <w:r w:rsidRPr="00A171A0">
                <w:rPr>
                  <w:rFonts w:ascii="Times New Roman" w:hAnsi="Times New Roman" w:cs="Times New Roman"/>
                  <w:b/>
                  <w:color w:val="000000"/>
                  <w:sz w:val="18"/>
                  <w:szCs w:val="18"/>
                </w:rPr>
                <w:t>Descripción</w:t>
              </w:r>
            </w:ins>
          </w:p>
        </w:tc>
        <w:tc>
          <w:tcPr>
            <w:tcW w:w="6536" w:type="dxa"/>
          </w:tcPr>
          <w:p w14:paraId="5AE7475A" w14:textId="77777777" w:rsidR="00A83F12" w:rsidRPr="00A171A0" w:rsidRDefault="00A83F12" w:rsidP="00F43B9A">
            <w:pPr>
              <w:spacing w:before="2" w:after="2"/>
              <w:rPr>
                <w:ins w:id="1735" w:author="Dayrtman Fajardo Vásquez" w:date="2015-11-12T18:14:00Z"/>
                <w:rFonts w:ascii="Times New Roman" w:hAnsi="Times New Roman" w:cs="Times New Roman"/>
                <w:color w:val="000000"/>
              </w:rPr>
            </w:pPr>
            <w:ins w:id="1736" w:author="Dayrtman Fajardo Vásquez" w:date="2015-11-12T18:14:00Z">
              <w:r w:rsidRPr="00A171A0">
                <w:rPr>
                  <w:rFonts w:ascii="Times New Roman" w:hAnsi="Times New Roman" w:cs="Times New Roman"/>
                  <w:color w:val="000000"/>
                </w:rPr>
                <w:t xml:space="preserve">Actividad que permite relacionar ejemplos de unidades de relieve, con la forma de relieve a la que pertenecen </w:t>
              </w:r>
            </w:ins>
          </w:p>
        </w:tc>
      </w:tr>
    </w:tbl>
    <w:p w14:paraId="2C53E66C" w14:textId="77777777" w:rsidR="00A83F12" w:rsidRDefault="00A83F12" w:rsidP="00E76345">
      <w:pPr>
        <w:shd w:val="clear" w:color="auto" w:fill="FFFFFF"/>
        <w:spacing w:after="0"/>
        <w:jc w:val="both"/>
        <w:rPr>
          <w:ins w:id="1737" w:author="Dayrtman Fajardo Vásquez" w:date="2015-11-12T18:17:00Z"/>
          <w:rFonts w:ascii="Times New Roman" w:hAnsi="Times New Roman" w:cs="Times New Roman"/>
          <w:color w:val="000000" w:themeColor="text1"/>
          <w:lang w:val="es-CO" w:eastAsia="es-ES"/>
        </w:rPr>
      </w:pPr>
    </w:p>
    <w:tbl>
      <w:tblPr>
        <w:tblStyle w:val="Tablaconcuadrcula"/>
        <w:tblW w:w="0" w:type="auto"/>
        <w:tblLayout w:type="fixed"/>
        <w:tblLook w:val="04A0" w:firstRow="1" w:lastRow="0" w:firstColumn="1" w:lastColumn="0" w:noHBand="0" w:noVBand="1"/>
      </w:tblPr>
      <w:tblGrid>
        <w:gridCol w:w="1242"/>
        <w:gridCol w:w="7812"/>
      </w:tblGrid>
      <w:tr w:rsidR="00A83F12" w:rsidRPr="005D1738" w14:paraId="2BBBFD0F" w14:textId="77777777" w:rsidTr="00F43B9A">
        <w:trPr>
          <w:ins w:id="1738" w:author="Dayrtman Fajardo Vásquez" w:date="2015-11-12T18:17:00Z"/>
        </w:trPr>
        <w:tc>
          <w:tcPr>
            <w:tcW w:w="9054" w:type="dxa"/>
            <w:gridSpan w:val="2"/>
            <w:shd w:val="clear" w:color="auto" w:fill="000000" w:themeFill="text1"/>
          </w:tcPr>
          <w:p w14:paraId="560C2A34" w14:textId="77777777" w:rsidR="00A83F12" w:rsidRPr="005D1738" w:rsidRDefault="00A83F12" w:rsidP="00F43B9A">
            <w:pPr>
              <w:spacing w:before="2" w:after="2"/>
              <w:jc w:val="center"/>
              <w:rPr>
                <w:ins w:id="1739" w:author="Dayrtman Fajardo Vásquez" w:date="2015-11-12T18:17:00Z"/>
                <w:rFonts w:ascii="Times New Roman" w:hAnsi="Times New Roman" w:cs="Times New Roman"/>
                <w:b/>
                <w:color w:val="FFFFFF" w:themeColor="background1"/>
              </w:rPr>
            </w:pPr>
            <w:ins w:id="1740" w:author="Dayrtman Fajardo Vásquez" w:date="2015-11-12T18:17:00Z">
              <w:r>
                <w:rPr>
                  <w:rFonts w:ascii="Times New Roman" w:hAnsi="Times New Roman" w:cs="Times New Roman"/>
                  <w:b/>
                  <w:color w:val="FFFFFF" w:themeColor="background1"/>
                </w:rPr>
                <w:t>Recurso aprovechado</w:t>
              </w:r>
            </w:ins>
          </w:p>
        </w:tc>
      </w:tr>
      <w:tr w:rsidR="00A83F12" w:rsidRPr="00053744" w14:paraId="441131AD" w14:textId="77777777" w:rsidTr="00F43B9A">
        <w:trPr>
          <w:ins w:id="1741" w:author="Dayrtman Fajardo Vásquez" w:date="2015-11-12T18:17:00Z"/>
        </w:trPr>
        <w:tc>
          <w:tcPr>
            <w:tcW w:w="1242" w:type="dxa"/>
          </w:tcPr>
          <w:p w14:paraId="65E7FF10" w14:textId="77777777" w:rsidR="00A83F12" w:rsidRPr="00053744" w:rsidRDefault="00A83F12" w:rsidP="00F43B9A">
            <w:pPr>
              <w:spacing w:before="2" w:after="2"/>
              <w:rPr>
                <w:ins w:id="1742" w:author="Dayrtman Fajardo Vásquez" w:date="2015-11-12T18:17:00Z"/>
                <w:rFonts w:ascii="Times New Roman" w:hAnsi="Times New Roman" w:cs="Times New Roman"/>
                <w:b/>
                <w:color w:val="000000"/>
                <w:sz w:val="18"/>
                <w:szCs w:val="18"/>
              </w:rPr>
            </w:pPr>
            <w:ins w:id="1743" w:author="Dayrtman Fajardo Vásquez" w:date="2015-11-12T18:17:00Z">
              <w:r w:rsidRPr="00053744">
                <w:rPr>
                  <w:rFonts w:ascii="Times New Roman" w:hAnsi="Times New Roman" w:cs="Times New Roman"/>
                  <w:b/>
                  <w:color w:val="000000"/>
                  <w:sz w:val="18"/>
                  <w:szCs w:val="18"/>
                </w:rPr>
                <w:t>Código</w:t>
              </w:r>
            </w:ins>
          </w:p>
        </w:tc>
        <w:tc>
          <w:tcPr>
            <w:tcW w:w="7812" w:type="dxa"/>
          </w:tcPr>
          <w:p w14:paraId="1031081E" w14:textId="32760152" w:rsidR="00A83F12" w:rsidRPr="00053744" w:rsidRDefault="00A83F12" w:rsidP="00F43B9A">
            <w:pPr>
              <w:spacing w:before="2" w:after="2"/>
              <w:rPr>
                <w:ins w:id="1744" w:author="Dayrtman Fajardo Vásquez" w:date="2015-11-12T18:17:00Z"/>
                <w:rFonts w:ascii="Times New Roman" w:hAnsi="Times New Roman" w:cs="Times New Roman"/>
                <w:b/>
                <w:color w:val="000000"/>
                <w:sz w:val="18"/>
                <w:szCs w:val="18"/>
              </w:rPr>
            </w:pPr>
            <w:ins w:id="1745" w:author="Dayrtman Fajardo Vásquez" w:date="2015-11-12T18:17:00Z">
              <w:r w:rsidRPr="004A0527">
                <w:rPr>
                  <w:rFonts w:ascii="Times New Roman" w:hAnsi="Times New Roman" w:cs="Times New Roman"/>
                  <w:color w:val="000000" w:themeColor="text1"/>
                </w:rPr>
                <w:t>CS_07_07_CO</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_REC8</w:t>
              </w:r>
              <w:r w:rsidRPr="001726C4">
                <w:rPr>
                  <w:rFonts w:ascii="Times New Roman" w:hAnsi="Times New Roman" w:cs="Times New Roman"/>
                  <w:color w:val="000000" w:themeColor="text1"/>
                </w:rPr>
                <w:t>0</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 </w:t>
              </w:r>
            </w:ins>
          </w:p>
        </w:tc>
      </w:tr>
      <w:tr w:rsidR="00A83F12" w:rsidRPr="00053744" w14:paraId="1D4D1AE8" w14:textId="77777777" w:rsidTr="00F43B9A">
        <w:trPr>
          <w:ins w:id="1746" w:author="Dayrtman Fajardo Vásquez" w:date="2015-11-12T18:17:00Z"/>
        </w:trPr>
        <w:tc>
          <w:tcPr>
            <w:tcW w:w="1242" w:type="dxa"/>
          </w:tcPr>
          <w:p w14:paraId="62AB9E53" w14:textId="77777777" w:rsidR="00A83F12" w:rsidRPr="00053744" w:rsidRDefault="00A83F12" w:rsidP="00F43B9A">
            <w:pPr>
              <w:spacing w:before="2" w:after="2"/>
              <w:rPr>
                <w:ins w:id="1747" w:author="Dayrtman Fajardo Vásquez" w:date="2015-11-12T18:17:00Z"/>
                <w:rFonts w:ascii="Times New Roman" w:hAnsi="Times New Roman" w:cs="Times New Roman"/>
                <w:color w:val="000000"/>
              </w:rPr>
            </w:pPr>
            <w:ins w:id="1748" w:author="Dayrtman Fajardo Vásquez" w:date="2015-11-12T18:17:00Z">
              <w:r>
                <w:rPr>
                  <w:rFonts w:ascii="Times New Roman" w:hAnsi="Times New Roman" w:cs="Times New Roman"/>
                  <w:b/>
                  <w:color w:val="000000"/>
                  <w:sz w:val="18"/>
                  <w:szCs w:val="18"/>
                </w:rPr>
                <w:t>Ubicación en Aula Planeta</w:t>
              </w:r>
            </w:ins>
          </w:p>
        </w:tc>
        <w:tc>
          <w:tcPr>
            <w:tcW w:w="7812" w:type="dxa"/>
          </w:tcPr>
          <w:p w14:paraId="6CE5C63E" w14:textId="77777777" w:rsidR="00A83F12" w:rsidRDefault="00A83F12" w:rsidP="00F43B9A">
            <w:pPr>
              <w:spacing w:before="2" w:after="2"/>
              <w:rPr>
                <w:ins w:id="1749" w:author="Dayrtman Fajardo Vásquez" w:date="2015-11-12T18:17:00Z"/>
                <w:rFonts w:ascii="Times New Roman" w:hAnsi="Times New Roman" w:cs="Times New Roman"/>
                <w:color w:val="000000" w:themeColor="text1"/>
              </w:rPr>
            </w:pPr>
            <w:ins w:id="1750" w:author="Dayrtman Fajardo Vásquez" w:date="2015-11-12T18:17:00Z">
              <w:r>
                <w:fldChar w:fldCharType="begin"/>
              </w:r>
              <w:r>
                <w:instrText xml:space="preserve"> HYPERLINK "http://profesores.aulaplaneta.com/DesktopModules/PPP_EditorGuionesKO/RecursoProfesor.aspx?IdGuion=9439&amp;IdRecurso=426439&amp;Transparent=on"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http://profesores.aulaplaneta.com/DesktopModules/PPP_EditorGuionesKO/RecursoProfesor.aspx?IdGuion=9439&amp;IdRecurso=426439&amp;Transparent=on</w:t>
              </w:r>
              <w:r>
                <w:rPr>
                  <w:rStyle w:val="Hipervnculo"/>
                  <w:rFonts w:ascii="Times New Roman" w:hAnsi="Times New Roman" w:cs="Times New Roman"/>
                </w:rPr>
                <w:fldChar w:fldCharType="end"/>
              </w:r>
            </w:ins>
          </w:p>
          <w:p w14:paraId="45F32E89" w14:textId="77777777" w:rsidR="00A83F12" w:rsidRPr="00053744" w:rsidRDefault="00A83F12" w:rsidP="00F43B9A">
            <w:pPr>
              <w:spacing w:before="2" w:after="2"/>
              <w:rPr>
                <w:ins w:id="1751" w:author="Dayrtman Fajardo Vásquez" w:date="2015-11-12T18:17:00Z"/>
                <w:rFonts w:ascii="Times New Roman" w:hAnsi="Times New Roman" w:cs="Times New Roman"/>
                <w:color w:val="000000"/>
              </w:rPr>
            </w:pPr>
          </w:p>
        </w:tc>
      </w:tr>
      <w:tr w:rsidR="00A83F12" w:rsidRPr="00053744" w14:paraId="15E95D4C" w14:textId="77777777" w:rsidTr="00F43B9A">
        <w:trPr>
          <w:ins w:id="1752" w:author="Dayrtman Fajardo Vásquez" w:date="2015-11-12T18:17:00Z"/>
        </w:trPr>
        <w:tc>
          <w:tcPr>
            <w:tcW w:w="1242" w:type="dxa"/>
          </w:tcPr>
          <w:p w14:paraId="320E07A8" w14:textId="77777777" w:rsidR="00A83F12" w:rsidRDefault="00A83F12" w:rsidP="00F43B9A">
            <w:pPr>
              <w:spacing w:before="2" w:after="2"/>
              <w:rPr>
                <w:ins w:id="1753" w:author="Dayrtman Fajardo Vásquez" w:date="2015-11-12T18:17:00Z"/>
                <w:rFonts w:ascii="Times New Roman" w:hAnsi="Times New Roman" w:cs="Times New Roman"/>
                <w:color w:val="000000"/>
              </w:rPr>
            </w:pPr>
            <w:ins w:id="1754" w:author="Dayrtman Fajardo Vásquez" w:date="2015-11-12T18:17:00Z">
              <w:r>
                <w:rPr>
                  <w:rFonts w:ascii="Times New Roman" w:hAnsi="Times New Roman" w:cs="Times New Roman"/>
                  <w:b/>
                  <w:color w:val="000000"/>
                  <w:sz w:val="18"/>
                  <w:szCs w:val="18"/>
                </w:rPr>
                <w:t>Cambio (descripción o capturas de pantallas)</w:t>
              </w:r>
            </w:ins>
          </w:p>
        </w:tc>
        <w:tc>
          <w:tcPr>
            <w:tcW w:w="7812" w:type="dxa"/>
          </w:tcPr>
          <w:p w14:paraId="5F48758C" w14:textId="77777777" w:rsidR="00A83F12" w:rsidRDefault="00A83F12" w:rsidP="00F43B9A">
            <w:pPr>
              <w:spacing w:before="2" w:after="2"/>
              <w:rPr>
                <w:ins w:id="1755" w:author="Dayrtman Fajardo Vásquez" w:date="2015-11-12T18:17:00Z"/>
                <w:rFonts w:ascii="Times New Roman" w:hAnsi="Times New Roman" w:cs="Times New Roman"/>
                <w:color w:val="000000"/>
              </w:rPr>
            </w:pPr>
            <w:ins w:id="1756" w:author="Dayrtman Fajardo Vásquez" w:date="2015-11-12T18:17:00Z">
              <w:r>
                <w:rPr>
                  <w:rFonts w:ascii="Times New Roman" w:hAnsi="Times New Roman" w:cs="Times New Roman"/>
                  <w:color w:val="000000"/>
                </w:rPr>
                <w:t>Sin cambios</w:t>
              </w:r>
            </w:ins>
          </w:p>
          <w:p w14:paraId="79D25A91" w14:textId="77777777" w:rsidR="00A83F12" w:rsidRPr="00053744" w:rsidRDefault="00A83F12" w:rsidP="00F43B9A">
            <w:pPr>
              <w:spacing w:before="2" w:after="2"/>
              <w:rPr>
                <w:ins w:id="1757" w:author="Dayrtman Fajardo Vásquez" w:date="2015-11-12T18:17:00Z"/>
                <w:rFonts w:ascii="Times New Roman" w:hAnsi="Times New Roman" w:cs="Times New Roman"/>
                <w:color w:val="000000"/>
              </w:rPr>
            </w:pPr>
            <w:ins w:id="1758" w:author="Dayrtman Fajardo Vásquez" w:date="2015-11-12T18:17:00Z">
              <w:r>
                <w:rPr>
                  <w:noProof/>
                  <w:lang w:val="es-CO" w:eastAsia="es-CO"/>
                </w:rPr>
                <w:drawing>
                  <wp:inline distT="0" distB="0" distL="0" distR="0" wp14:anchorId="2687CB04" wp14:editId="42840CE7">
                    <wp:extent cx="3138488" cy="1466850"/>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7851" b="5633"/>
                            <a:stretch/>
                          </pic:blipFill>
                          <pic:spPr bwMode="auto">
                            <a:xfrm>
                              <a:off x="0" y="0"/>
                              <a:ext cx="3144439" cy="1469631"/>
                            </a:xfrm>
                            <a:prstGeom prst="rect">
                              <a:avLst/>
                            </a:prstGeom>
                            <a:ln>
                              <a:noFill/>
                            </a:ln>
                            <a:extLst>
                              <a:ext uri="{53640926-AAD7-44D8-BBD7-CCE9431645EC}">
                                <a14:shadowObscured xmlns:a14="http://schemas.microsoft.com/office/drawing/2010/main"/>
                              </a:ext>
                            </a:extLst>
                          </pic:spPr>
                        </pic:pic>
                      </a:graphicData>
                    </a:graphic>
                  </wp:inline>
                </w:drawing>
              </w:r>
            </w:ins>
          </w:p>
        </w:tc>
      </w:tr>
      <w:tr w:rsidR="00A83F12" w:rsidRPr="00053744" w14:paraId="2A8463B6" w14:textId="77777777" w:rsidTr="00F43B9A">
        <w:trPr>
          <w:trHeight w:val="388"/>
          <w:ins w:id="1759" w:author="Dayrtman Fajardo Vásquez" w:date="2015-11-12T18:17:00Z"/>
        </w:trPr>
        <w:tc>
          <w:tcPr>
            <w:tcW w:w="1242" w:type="dxa"/>
          </w:tcPr>
          <w:p w14:paraId="34ACE063" w14:textId="77777777" w:rsidR="00A83F12" w:rsidRDefault="00A83F12" w:rsidP="00F43B9A">
            <w:pPr>
              <w:spacing w:before="2" w:after="2"/>
              <w:rPr>
                <w:ins w:id="1760" w:author="Dayrtman Fajardo Vásquez" w:date="2015-11-12T18:17:00Z"/>
                <w:rFonts w:ascii="Times New Roman" w:hAnsi="Times New Roman" w:cs="Times New Roman"/>
                <w:b/>
                <w:color w:val="000000"/>
                <w:sz w:val="18"/>
                <w:szCs w:val="18"/>
              </w:rPr>
            </w:pPr>
            <w:ins w:id="1761" w:author="Dayrtman Fajardo Vásquez" w:date="2015-11-12T18:17:00Z">
              <w:r>
                <w:rPr>
                  <w:rFonts w:ascii="Times New Roman" w:hAnsi="Times New Roman" w:cs="Times New Roman"/>
                  <w:b/>
                  <w:color w:val="000000"/>
                  <w:sz w:val="18"/>
                  <w:szCs w:val="18"/>
                </w:rPr>
                <w:lastRenderedPageBreak/>
                <w:t>Título</w:t>
              </w:r>
            </w:ins>
          </w:p>
        </w:tc>
        <w:tc>
          <w:tcPr>
            <w:tcW w:w="7812" w:type="dxa"/>
          </w:tcPr>
          <w:p w14:paraId="6728FD25" w14:textId="77777777" w:rsidR="00A83F12" w:rsidRPr="00B31CBE" w:rsidRDefault="00A83F12" w:rsidP="00F43B9A">
            <w:pPr>
              <w:spacing w:before="2" w:after="2"/>
              <w:rPr>
                <w:ins w:id="1762" w:author="Dayrtman Fajardo Vásquez" w:date="2015-11-12T18:17:00Z"/>
                <w:rFonts w:ascii="Times New Roman" w:hAnsi="Times New Roman" w:cs="Times New Roman"/>
                <w:color w:val="000000" w:themeColor="text1"/>
              </w:rPr>
            </w:pPr>
            <w:ins w:id="1763" w:author="Dayrtman Fajardo Vásquez" w:date="2015-11-12T18:17:00Z">
              <w:r>
                <w:rPr>
                  <w:rFonts w:ascii="Times New Roman" w:hAnsi="Times New Roman" w:cs="Times New Roman"/>
                  <w:color w:val="000000" w:themeColor="text1"/>
                </w:rPr>
                <w:t>El relieve de Asia</w:t>
              </w:r>
            </w:ins>
          </w:p>
        </w:tc>
      </w:tr>
      <w:tr w:rsidR="00A83F12" w:rsidRPr="00053744" w14:paraId="1C849D00" w14:textId="77777777" w:rsidTr="00F43B9A">
        <w:trPr>
          <w:ins w:id="1764" w:author="Dayrtman Fajardo Vásquez" w:date="2015-11-12T18:17:00Z"/>
        </w:trPr>
        <w:tc>
          <w:tcPr>
            <w:tcW w:w="1242" w:type="dxa"/>
          </w:tcPr>
          <w:p w14:paraId="33F20CD8" w14:textId="77777777" w:rsidR="00A83F12" w:rsidRDefault="00A83F12" w:rsidP="00F43B9A">
            <w:pPr>
              <w:spacing w:before="2" w:after="2"/>
              <w:rPr>
                <w:ins w:id="1765" w:author="Dayrtman Fajardo Vásquez" w:date="2015-11-12T18:17:00Z"/>
                <w:rFonts w:ascii="Times New Roman" w:hAnsi="Times New Roman" w:cs="Times New Roman"/>
                <w:b/>
                <w:color w:val="000000"/>
                <w:sz w:val="18"/>
                <w:szCs w:val="18"/>
              </w:rPr>
            </w:pPr>
            <w:ins w:id="1766" w:author="Dayrtman Fajardo Vásquez" w:date="2015-11-12T18:17:00Z">
              <w:r>
                <w:rPr>
                  <w:rFonts w:ascii="Times New Roman" w:hAnsi="Times New Roman" w:cs="Times New Roman"/>
                  <w:b/>
                  <w:color w:val="000000"/>
                  <w:sz w:val="18"/>
                  <w:szCs w:val="18"/>
                </w:rPr>
                <w:t>Descripción</w:t>
              </w:r>
            </w:ins>
          </w:p>
        </w:tc>
        <w:tc>
          <w:tcPr>
            <w:tcW w:w="7812" w:type="dxa"/>
          </w:tcPr>
          <w:p w14:paraId="67E37822" w14:textId="77777777" w:rsidR="00A83F12" w:rsidRPr="00B31CBE" w:rsidRDefault="00A83F12" w:rsidP="00F43B9A">
            <w:pPr>
              <w:spacing w:before="2" w:after="2"/>
              <w:rPr>
                <w:ins w:id="1767" w:author="Dayrtman Fajardo Vásquez" w:date="2015-11-12T18:17:00Z"/>
                <w:rFonts w:ascii="Times New Roman" w:hAnsi="Times New Roman" w:cs="Times New Roman"/>
                <w:color w:val="000000" w:themeColor="text1"/>
              </w:rPr>
            </w:pPr>
            <w:ins w:id="1768" w:author="Dayrtman Fajardo Vásquez" w:date="2015-11-12T18:17:00Z">
              <w:r w:rsidRPr="00B31CBE">
                <w:rPr>
                  <w:rFonts w:ascii="Times New Roman" w:hAnsi="Times New Roman" w:cs="Times New Roman"/>
                  <w:color w:val="000000" w:themeColor="text1"/>
                </w:rPr>
                <w:t>Interactivo para conocer el relieve asiático</w:t>
              </w:r>
            </w:ins>
          </w:p>
        </w:tc>
      </w:tr>
    </w:tbl>
    <w:p w14:paraId="70357631" w14:textId="77777777" w:rsidR="00A83F12" w:rsidRDefault="00A83F12" w:rsidP="00E76345">
      <w:pPr>
        <w:shd w:val="clear" w:color="auto" w:fill="FFFFFF"/>
        <w:spacing w:after="0"/>
        <w:jc w:val="both"/>
        <w:rPr>
          <w:ins w:id="1769" w:author="Dayrtman Fajardo Vásquez" w:date="2015-11-12T18:14:00Z"/>
          <w:rFonts w:ascii="Times New Roman" w:hAnsi="Times New Roman" w:cs="Times New Roman"/>
          <w:color w:val="000000" w:themeColor="text1"/>
          <w:lang w:val="es-CO" w:eastAsia="es-ES"/>
        </w:rPr>
      </w:pPr>
    </w:p>
    <w:p w14:paraId="433147C9" w14:textId="77777777" w:rsidR="00E76345" w:rsidRPr="001726C4" w:rsidRDefault="00E76345" w:rsidP="00E76345">
      <w:pPr>
        <w:shd w:val="clear" w:color="auto" w:fill="FFFFFF"/>
        <w:spacing w:after="0"/>
        <w:jc w:val="both"/>
        <w:rPr>
          <w:rFonts w:ascii="Times New Roman" w:hAnsi="Times New Roman" w:cs="Times New Roman"/>
          <w:color w:val="000000" w:themeColor="text1"/>
          <w:sz w:val="20"/>
          <w:szCs w:val="20"/>
          <w:lang w:eastAsia="es-ES"/>
        </w:rPr>
      </w:pPr>
      <w:r w:rsidRPr="001726C4">
        <w:rPr>
          <w:rFonts w:ascii="Times New Roman" w:hAnsi="Times New Roman" w:cs="Times New Roman"/>
          <w:color w:val="000000" w:themeColor="text1"/>
          <w:lang w:val="es-CO" w:eastAsia="es-ES"/>
        </w:rPr>
        <w:t xml:space="preserve">El clima de Asia se define por su posición latitudinal y </w:t>
      </w:r>
      <w:ins w:id="1770" w:author="TOSHIBA" w:date="2015-10-29T18:02:00Z">
        <w:r w:rsidR="00174A41">
          <w:rPr>
            <w:rFonts w:ascii="Times New Roman" w:hAnsi="Times New Roman" w:cs="Times New Roman"/>
            <w:color w:val="000000" w:themeColor="text1"/>
            <w:lang w:val="es-CO" w:eastAsia="es-ES"/>
          </w:rPr>
          <w:t xml:space="preserve">por </w:t>
        </w:r>
      </w:ins>
      <w:r w:rsidRPr="001726C4">
        <w:rPr>
          <w:rFonts w:ascii="Times New Roman" w:hAnsi="Times New Roman" w:cs="Times New Roman"/>
          <w:color w:val="000000" w:themeColor="text1"/>
          <w:lang w:val="es-CO" w:eastAsia="es-ES"/>
        </w:rPr>
        <w:t>las alturas de sus tierras. Su principal característica son los </w:t>
      </w:r>
      <w:r w:rsidRPr="001726C4">
        <w:rPr>
          <w:rFonts w:ascii="Times New Roman" w:hAnsi="Times New Roman" w:cs="Times New Roman"/>
          <w:b/>
          <w:iCs/>
          <w:color w:val="000000" w:themeColor="text1"/>
          <w:lang w:val="es-CO" w:eastAsia="es-ES"/>
        </w:rPr>
        <w:t>monzones</w:t>
      </w:r>
      <w:r w:rsidRPr="001726C4">
        <w:rPr>
          <w:rFonts w:ascii="Times New Roman" w:hAnsi="Times New Roman" w:cs="Times New Roman"/>
          <w:b/>
          <w:color w:val="000000" w:themeColor="text1"/>
          <w:lang w:val="es-CO" w:eastAsia="es-ES"/>
        </w:rPr>
        <w:t xml:space="preserve">, </w:t>
      </w:r>
      <w:r w:rsidRPr="002C7BF7">
        <w:rPr>
          <w:rFonts w:ascii="Times New Roman" w:hAnsi="Times New Roman" w:cs="Times New Roman"/>
          <w:color w:val="000000" w:themeColor="text1"/>
          <w:lang w:val="es-CO" w:eastAsia="es-ES"/>
        </w:rPr>
        <w:t>vientos que hacen que en el verano</w:t>
      </w:r>
      <w:r w:rsidRPr="001726C4">
        <w:rPr>
          <w:rFonts w:ascii="Times New Roman" w:hAnsi="Times New Roman" w:cs="Times New Roman"/>
          <w:b/>
          <w:color w:val="000000" w:themeColor="text1"/>
          <w:lang w:val="es-CO" w:eastAsia="es-ES"/>
        </w:rPr>
        <w:t xml:space="preserve"> </w:t>
      </w:r>
      <w:r w:rsidRPr="001726C4">
        <w:rPr>
          <w:rFonts w:ascii="Times New Roman" w:hAnsi="Times New Roman" w:cs="Times New Roman"/>
          <w:color w:val="000000" w:themeColor="text1"/>
          <w:lang w:val="es-CO" w:eastAsia="es-ES"/>
        </w:rPr>
        <w:t>se incremente la humedad y se generen densas p</w:t>
      </w:r>
      <w:r>
        <w:rPr>
          <w:rFonts w:ascii="Times New Roman" w:hAnsi="Times New Roman" w:cs="Times New Roman"/>
          <w:color w:val="000000" w:themeColor="text1"/>
          <w:lang w:val="es-CO" w:eastAsia="es-ES"/>
        </w:rPr>
        <w:t>recipitaciones</w:t>
      </w:r>
      <w:ins w:id="1771" w:author="EUGENIA ARCE LONDONO" w:date="2015-04-29T09:25:00Z">
        <w:r>
          <w:rPr>
            <w:rFonts w:ascii="Times New Roman" w:hAnsi="Times New Roman" w:cs="Times New Roman"/>
            <w:color w:val="000000" w:themeColor="text1"/>
            <w:lang w:val="es-CO" w:eastAsia="es-ES"/>
          </w:rPr>
          <w:t>,</w:t>
        </w:r>
      </w:ins>
      <w:r w:rsidRPr="001726C4">
        <w:rPr>
          <w:rFonts w:ascii="Times New Roman" w:hAnsi="Times New Roman" w:cs="Times New Roman"/>
          <w:color w:val="000000" w:themeColor="text1"/>
          <w:lang w:val="es-CO" w:eastAsia="es-ES"/>
        </w:rPr>
        <w:t xml:space="preserve"> </w:t>
      </w:r>
      <w:r>
        <w:rPr>
          <w:rFonts w:ascii="Times New Roman" w:hAnsi="Times New Roman" w:cs="Times New Roman"/>
          <w:color w:val="000000" w:themeColor="text1"/>
          <w:lang w:val="es-CO" w:eastAsia="es-ES"/>
        </w:rPr>
        <w:t>y que</w:t>
      </w:r>
      <w:r w:rsidRPr="001726C4">
        <w:rPr>
          <w:rFonts w:ascii="Times New Roman" w:hAnsi="Times New Roman" w:cs="Times New Roman"/>
          <w:color w:val="000000" w:themeColor="text1"/>
          <w:lang w:val="es-CO" w:eastAsia="es-ES"/>
        </w:rPr>
        <w:t xml:space="preserve"> durante el </w:t>
      </w:r>
      <w:del w:id="1772" w:author="EUGENIA ARCE LONDONO" w:date="2015-04-29T09:25:00Z">
        <w:r>
          <w:rPr>
            <w:rFonts w:ascii="Times New Roman" w:hAnsi="Times New Roman" w:cs="Times New Roman"/>
            <w:color w:val="000000" w:themeColor="text1"/>
            <w:lang w:val="es-CO" w:eastAsia="es-ES"/>
          </w:rPr>
          <w:delText>verano</w:delText>
        </w:r>
      </w:del>
      <w:ins w:id="1773" w:author="TOSHIBA" w:date="2015-10-29T18:03:00Z">
        <w:r w:rsidR="00174A41">
          <w:rPr>
            <w:rFonts w:ascii="Times New Roman" w:hAnsi="Times New Roman" w:cs="Times New Roman"/>
            <w:color w:val="000000" w:themeColor="text1"/>
            <w:lang w:val="es-CO" w:eastAsia="es-ES"/>
          </w:rPr>
          <w:t xml:space="preserve"> </w:t>
        </w:r>
      </w:ins>
      <w:ins w:id="1774" w:author="EUGENIA ARCE LONDONO" w:date="2015-04-29T09:25:00Z">
        <w:r>
          <w:rPr>
            <w:rFonts w:ascii="Times New Roman" w:hAnsi="Times New Roman" w:cs="Times New Roman"/>
            <w:color w:val="000000" w:themeColor="text1"/>
            <w:lang w:val="es-CO" w:eastAsia="es-ES"/>
          </w:rPr>
          <w:t>invierno</w:t>
        </w:r>
      </w:ins>
      <w:del w:id="1775" w:author="TOSHIBA" w:date="2015-10-29T18:03:00Z">
        <w:r w:rsidDel="00174A41">
          <w:rPr>
            <w:rFonts w:ascii="Times New Roman" w:hAnsi="Times New Roman" w:cs="Times New Roman"/>
            <w:color w:val="000000" w:themeColor="text1"/>
            <w:lang w:val="es-CO" w:eastAsia="es-ES"/>
          </w:rPr>
          <w:delText>,</w:delText>
        </w:r>
      </w:del>
      <w:r w:rsidRPr="001726C4">
        <w:rPr>
          <w:rFonts w:ascii="Times New Roman" w:hAnsi="Times New Roman" w:cs="Times New Roman"/>
          <w:color w:val="000000" w:themeColor="text1"/>
          <w:lang w:val="es-CO" w:eastAsia="es-ES"/>
        </w:rPr>
        <w:t xml:space="preserve"> se origin</w:t>
      </w:r>
      <w:r>
        <w:rPr>
          <w:rFonts w:ascii="Times New Roman" w:hAnsi="Times New Roman" w:cs="Times New Roman"/>
          <w:color w:val="000000" w:themeColor="text1"/>
          <w:lang w:val="es-CO" w:eastAsia="es-ES"/>
        </w:rPr>
        <w:t>en</w:t>
      </w:r>
      <w:r w:rsidRPr="001726C4">
        <w:rPr>
          <w:rFonts w:ascii="Times New Roman" w:hAnsi="Times New Roman" w:cs="Times New Roman"/>
          <w:color w:val="000000" w:themeColor="text1"/>
          <w:lang w:val="es-CO" w:eastAsia="es-ES"/>
        </w:rPr>
        <w:t xml:space="preserve"> vientos secos y fríos</w:t>
      </w:r>
      <w:ins w:id="1776" w:author="TOSHIBA" w:date="2015-10-29T18:03:00Z">
        <w:r w:rsidR="00174A41">
          <w:rPr>
            <w:rFonts w:ascii="Times New Roman" w:hAnsi="Times New Roman" w:cs="Times New Roman"/>
            <w:color w:val="000000" w:themeColor="text1"/>
            <w:lang w:val="es-CO" w:eastAsia="es-ES"/>
          </w:rPr>
          <w:t>,</w:t>
        </w:r>
      </w:ins>
      <w:r w:rsidRPr="001726C4">
        <w:rPr>
          <w:rFonts w:ascii="Times New Roman" w:hAnsi="Times New Roman" w:cs="Times New Roman"/>
          <w:color w:val="000000" w:themeColor="text1"/>
          <w:lang w:val="es-CO" w:eastAsia="es-ES"/>
        </w:rPr>
        <w:t xml:space="preserve"> que van del centro de Asia </w:t>
      </w:r>
      <w:r>
        <w:rPr>
          <w:rFonts w:ascii="Times New Roman" w:hAnsi="Times New Roman" w:cs="Times New Roman"/>
          <w:color w:val="000000" w:themeColor="text1"/>
          <w:lang w:val="es-CO" w:eastAsia="es-ES"/>
        </w:rPr>
        <w:t>hasta el</w:t>
      </w:r>
      <w:r w:rsidRPr="001726C4">
        <w:rPr>
          <w:rFonts w:ascii="Times New Roman" w:hAnsi="Times New Roman" w:cs="Times New Roman"/>
          <w:color w:val="000000" w:themeColor="text1"/>
          <w:lang w:val="es-CO" w:eastAsia="es-ES"/>
        </w:rPr>
        <w:t xml:space="preserve"> océano.</w:t>
      </w:r>
    </w:p>
    <w:p w14:paraId="549BCE4F"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CO" w:eastAsia="es-ES"/>
        </w:rPr>
      </w:pPr>
      <w:r w:rsidRPr="001726C4">
        <w:rPr>
          <w:rFonts w:ascii="Times New Roman" w:hAnsi="Times New Roman" w:cs="Times New Roman"/>
          <w:color w:val="000000" w:themeColor="text1"/>
          <w:lang w:val="es-CO" w:eastAsia="es-ES"/>
        </w:rPr>
        <w:t> </w:t>
      </w:r>
    </w:p>
    <w:p w14:paraId="78469E96"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CO" w:eastAsia="es-ES"/>
        </w:rPr>
      </w:pPr>
      <w:r w:rsidRPr="001726C4">
        <w:rPr>
          <w:rFonts w:ascii="Times New Roman" w:hAnsi="Times New Roman" w:cs="Times New Roman"/>
          <w:color w:val="000000" w:themeColor="text1"/>
          <w:lang w:val="es-CO" w:eastAsia="es-ES"/>
        </w:rPr>
        <w:t xml:space="preserve">Tabla. Climas </w:t>
      </w:r>
      <w:r>
        <w:rPr>
          <w:rFonts w:ascii="Times New Roman" w:hAnsi="Times New Roman" w:cs="Times New Roman"/>
          <w:color w:val="000000" w:themeColor="text1"/>
          <w:lang w:val="es-CO" w:eastAsia="es-ES"/>
        </w:rPr>
        <w:t xml:space="preserve">del continente </w:t>
      </w:r>
      <w:del w:id="1777" w:author="EUGENIA ARCE LONDONO" w:date="2015-04-29T09:25:00Z">
        <w:r w:rsidRPr="001726C4">
          <w:rPr>
            <w:rFonts w:ascii="Times New Roman" w:hAnsi="Times New Roman" w:cs="Times New Roman"/>
            <w:color w:val="000000" w:themeColor="text1"/>
            <w:lang w:val="es-CO" w:eastAsia="es-ES"/>
          </w:rPr>
          <w:delText>Asiático</w:delText>
        </w:r>
      </w:del>
      <w:ins w:id="1778" w:author="EUGENIA ARCE LONDONO" w:date="2015-04-29T09:25:00Z">
        <w:r>
          <w:rPr>
            <w:rFonts w:ascii="Times New Roman" w:hAnsi="Times New Roman" w:cs="Times New Roman"/>
            <w:color w:val="000000" w:themeColor="text1"/>
            <w:lang w:val="es-CO" w:eastAsia="es-ES"/>
          </w:rPr>
          <w:t>a</w:t>
        </w:r>
        <w:r w:rsidRPr="001726C4">
          <w:rPr>
            <w:rFonts w:ascii="Times New Roman" w:hAnsi="Times New Roman" w:cs="Times New Roman"/>
            <w:color w:val="000000" w:themeColor="text1"/>
            <w:lang w:val="es-CO" w:eastAsia="es-ES"/>
          </w:rPr>
          <w:t>siático</w:t>
        </w:r>
        <w:r>
          <w:rPr>
            <w:rFonts w:ascii="Times New Roman" w:hAnsi="Times New Roman" w:cs="Times New Roman"/>
            <w:color w:val="000000" w:themeColor="text1"/>
            <w:lang w:val="es-CO" w:eastAsia="es-ES"/>
          </w:rPr>
          <w:t>.</w:t>
        </w:r>
      </w:ins>
    </w:p>
    <w:p w14:paraId="483EE44A"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CO" w:eastAsia="es-ES"/>
        </w:rPr>
      </w:pPr>
    </w:p>
    <w:tbl>
      <w:tblPr>
        <w:tblW w:w="4857" w:type="pct"/>
        <w:jc w:val="center"/>
        <w:tblCellSpacing w:w="7"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Change w:id="1779" w:author="EUGENIA ARCE LONDONO" w:date="2015-04-29T09:25:00Z">
          <w:tblPr>
            <w:tblW w:w="4857" w:type="pct"/>
            <w:jc w:val="center"/>
            <w:tblCellSpacing w:w="7"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PrChange>
      </w:tblPr>
      <w:tblGrid>
        <w:gridCol w:w="1395"/>
        <w:gridCol w:w="14"/>
        <w:gridCol w:w="1388"/>
        <w:gridCol w:w="5981"/>
        <w:gridCol w:w="68"/>
        <w:tblGridChange w:id="1780">
          <w:tblGrid>
            <w:gridCol w:w="1381"/>
            <w:gridCol w:w="29"/>
            <w:gridCol w:w="1373"/>
            <w:gridCol w:w="6049"/>
            <w:gridCol w:w="14"/>
          </w:tblGrid>
        </w:tblGridChange>
      </w:tblGrid>
      <w:tr w:rsidR="00E76345" w:rsidRPr="001726C4" w14:paraId="763E22B2" w14:textId="77777777" w:rsidTr="008C38A3">
        <w:trPr>
          <w:gridAfter w:val="1"/>
          <w:wAfter w:w="47" w:type="dxa"/>
          <w:tblCellSpacing w:w="7" w:type="dxa"/>
          <w:jc w:val="center"/>
          <w:trPrChange w:id="1781" w:author="EUGENIA ARCE LONDONO" w:date="2015-04-29T09:25:00Z">
            <w:trPr>
              <w:tblCellSpacing w:w="7" w:type="dxa"/>
              <w:jc w:val="center"/>
            </w:trPr>
          </w:trPrChange>
        </w:trPr>
        <w:tc>
          <w:tcPr>
            <w:tcW w:w="785" w:type="pct"/>
            <w:gridSpan w:val="2"/>
            <w:shd w:val="clear" w:color="auto" w:fill="auto"/>
            <w:hideMark/>
            <w:tcPrChange w:id="1782" w:author="EUGENIA ARCE LONDONO" w:date="2015-04-29T09:25:00Z">
              <w:tcPr>
                <w:tcW w:w="785" w:type="pct"/>
                <w:gridSpan w:val="2"/>
                <w:shd w:val="clear" w:color="auto" w:fill="auto"/>
                <w:hideMark/>
              </w:tcPr>
            </w:tcPrChange>
          </w:tcPr>
          <w:p w14:paraId="2FC8D834" w14:textId="77777777" w:rsidR="00E76345" w:rsidRPr="002C7BF7" w:rsidRDefault="00E76345" w:rsidP="008C38A3">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Clima</w:t>
            </w:r>
          </w:p>
        </w:tc>
        <w:tc>
          <w:tcPr>
            <w:tcW w:w="4191" w:type="pct"/>
            <w:gridSpan w:val="2"/>
            <w:shd w:val="clear" w:color="auto" w:fill="auto"/>
            <w:vAlign w:val="center"/>
            <w:hideMark/>
            <w:tcPrChange w:id="1783" w:author="EUGENIA ARCE LONDONO" w:date="2015-04-29T09:25:00Z">
              <w:tcPr>
                <w:tcW w:w="4191" w:type="pct"/>
                <w:gridSpan w:val="3"/>
                <w:shd w:val="clear" w:color="auto" w:fill="auto"/>
                <w:vAlign w:val="center"/>
                <w:hideMark/>
              </w:tcPr>
            </w:tcPrChange>
          </w:tcPr>
          <w:p w14:paraId="471B1D41" w14:textId="77777777" w:rsidR="00E76345" w:rsidRPr="002C7BF7" w:rsidRDefault="00E76345" w:rsidP="008C38A3">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Ubicación y características</w:t>
            </w:r>
          </w:p>
        </w:tc>
      </w:tr>
      <w:tr w:rsidR="00E76345" w:rsidRPr="001726C4" w14:paraId="5C1FC2AE" w14:textId="77777777" w:rsidTr="008C38A3">
        <w:trPr>
          <w:gridAfter w:val="1"/>
          <w:wAfter w:w="47" w:type="dxa"/>
          <w:tblCellSpacing w:w="7" w:type="dxa"/>
          <w:jc w:val="center"/>
          <w:trPrChange w:id="1784" w:author="EUGENIA ARCE LONDONO" w:date="2015-04-29T09:25:00Z">
            <w:trPr>
              <w:tblCellSpacing w:w="7" w:type="dxa"/>
              <w:jc w:val="center"/>
            </w:trPr>
          </w:trPrChange>
        </w:trPr>
        <w:tc>
          <w:tcPr>
            <w:tcW w:w="785" w:type="pct"/>
            <w:gridSpan w:val="2"/>
            <w:shd w:val="clear" w:color="auto" w:fill="auto"/>
            <w:tcPrChange w:id="1785" w:author="EUGENIA ARCE LONDONO" w:date="2015-04-29T09:25:00Z">
              <w:tcPr>
                <w:tcW w:w="785" w:type="pct"/>
                <w:gridSpan w:val="2"/>
                <w:shd w:val="clear" w:color="auto" w:fill="auto"/>
              </w:tcPr>
            </w:tcPrChange>
          </w:tcPr>
          <w:p w14:paraId="48C60FEF" w14:textId="77777777" w:rsidR="00E76345" w:rsidRPr="002C7BF7" w:rsidRDefault="00E76345" w:rsidP="008C38A3">
            <w:pPr>
              <w:spacing w:after="0"/>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b/>
                <w:bCs/>
                <w:color w:val="000000" w:themeColor="text1"/>
                <w:sz w:val="22"/>
                <w:szCs w:val="22"/>
                <w:lang w:val="es-CO" w:eastAsia="es-CO"/>
              </w:rPr>
              <w:t xml:space="preserve">Climas </w:t>
            </w:r>
            <w:del w:id="1786" w:author="EUGENIA ARCE LONDONO" w:date="2015-04-29T09:25:00Z">
              <w:r w:rsidRPr="002C7BF7">
                <w:rPr>
                  <w:rFonts w:ascii="Times New Roman" w:eastAsia="Times New Roman" w:hAnsi="Times New Roman" w:cs="Times New Roman"/>
                  <w:b/>
                  <w:bCs/>
                  <w:color w:val="000000" w:themeColor="text1"/>
                  <w:sz w:val="22"/>
                  <w:szCs w:val="22"/>
                  <w:lang w:val="es-CO" w:eastAsia="es-CO"/>
                </w:rPr>
                <w:delText>Cálidos</w:delText>
              </w:r>
            </w:del>
            <w:ins w:id="1787" w:author="EUGENIA ARCE LONDONO" w:date="2015-04-29T09:25:00Z">
              <w:r>
                <w:rPr>
                  <w:rFonts w:ascii="Times New Roman" w:eastAsia="Times New Roman" w:hAnsi="Times New Roman" w:cs="Times New Roman"/>
                  <w:b/>
                  <w:bCs/>
                  <w:color w:val="000000" w:themeColor="text1"/>
                  <w:sz w:val="22"/>
                  <w:szCs w:val="22"/>
                  <w:lang w:val="es-CO" w:eastAsia="es-CO"/>
                </w:rPr>
                <w:t>c</w:t>
              </w:r>
              <w:r w:rsidRPr="002C7BF7">
                <w:rPr>
                  <w:rFonts w:ascii="Times New Roman" w:eastAsia="Times New Roman" w:hAnsi="Times New Roman" w:cs="Times New Roman"/>
                  <w:b/>
                  <w:bCs/>
                  <w:color w:val="000000" w:themeColor="text1"/>
                  <w:sz w:val="22"/>
                  <w:szCs w:val="22"/>
                  <w:lang w:val="es-CO" w:eastAsia="es-CO"/>
                </w:rPr>
                <w:t>álidos</w:t>
              </w:r>
            </w:ins>
          </w:p>
        </w:tc>
        <w:tc>
          <w:tcPr>
            <w:tcW w:w="4191" w:type="pct"/>
            <w:gridSpan w:val="2"/>
            <w:shd w:val="clear" w:color="auto" w:fill="auto"/>
            <w:tcPrChange w:id="1788" w:author="EUGENIA ARCE LONDONO" w:date="2015-04-29T09:25:00Z">
              <w:tcPr>
                <w:tcW w:w="4191" w:type="pct"/>
                <w:gridSpan w:val="3"/>
                <w:shd w:val="clear" w:color="auto" w:fill="auto"/>
              </w:tcPr>
            </w:tcPrChange>
          </w:tcPr>
          <w:p w14:paraId="715E14AB" w14:textId="77777777" w:rsidR="00E76345" w:rsidRDefault="00E76345" w:rsidP="008C38A3">
            <w:pPr>
              <w:shd w:val="clear" w:color="auto" w:fill="FFFFFF"/>
              <w:spacing w:after="0"/>
              <w:jc w:val="both"/>
              <w:rPr>
                <w:ins w:id="1789" w:author="EUGENIA ARCE LONDONO" w:date="2015-04-29T09:25:00Z"/>
                <w:rFonts w:ascii="Times New Roman" w:hAnsi="Times New Roman" w:cs="Times New Roman"/>
                <w:color w:val="000000" w:themeColor="text1"/>
                <w:sz w:val="22"/>
                <w:szCs w:val="22"/>
                <w:lang w:eastAsia="es-CO"/>
              </w:rPr>
            </w:pPr>
            <w:ins w:id="1790" w:author="EUGENIA ARCE LONDONO" w:date="2015-04-29T09:25:00Z">
              <w:r w:rsidRPr="002C7BF7">
                <w:rPr>
                  <w:rFonts w:ascii="Times New Roman" w:hAnsi="Times New Roman" w:cs="Times New Roman"/>
                  <w:color w:val="000000" w:themeColor="text1"/>
                  <w:sz w:val="22"/>
                  <w:szCs w:val="22"/>
                  <w:lang w:eastAsia="es-CO"/>
                </w:rPr>
                <w:t>Entre estos climas se encuentran</w:t>
              </w:r>
              <w:r>
                <w:rPr>
                  <w:rFonts w:ascii="Times New Roman" w:hAnsi="Times New Roman" w:cs="Times New Roman"/>
                  <w:color w:val="000000" w:themeColor="text1"/>
                  <w:sz w:val="22"/>
                  <w:szCs w:val="22"/>
                  <w:lang w:eastAsia="es-CO"/>
                </w:rPr>
                <w:t xml:space="preserve"> los siguientes</w:t>
              </w:r>
              <w:r w:rsidRPr="002C7BF7">
                <w:rPr>
                  <w:rFonts w:ascii="Times New Roman" w:hAnsi="Times New Roman" w:cs="Times New Roman"/>
                  <w:color w:val="000000" w:themeColor="text1"/>
                  <w:sz w:val="22"/>
                  <w:szCs w:val="22"/>
                  <w:lang w:eastAsia="es-CO"/>
                </w:rPr>
                <w:t>: el ecuatorial, el desértico, el tropical húmedo y el tropical seco</w:t>
              </w:r>
              <w:r>
                <w:rPr>
                  <w:rFonts w:ascii="Times New Roman" w:hAnsi="Times New Roman" w:cs="Times New Roman"/>
                  <w:color w:val="000000" w:themeColor="text1"/>
                  <w:sz w:val="22"/>
                  <w:szCs w:val="22"/>
                  <w:lang w:eastAsia="es-CO"/>
                </w:rPr>
                <w:t>.</w:t>
              </w:r>
            </w:ins>
          </w:p>
          <w:p w14:paraId="414BE3F3" w14:textId="77777777" w:rsidR="00E76345" w:rsidRDefault="00E76345" w:rsidP="008C38A3">
            <w:pPr>
              <w:shd w:val="clear" w:color="auto" w:fill="FFFFFF"/>
              <w:spacing w:after="0"/>
              <w:jc w:val="both"/>
              <w:rPr>
                <w:ins w:id="1791" w:author="EUGENIA ARCE LONDONO" w:date="2015-04-29T09:25:00Z"/>
                <w:rFonts w:ascii="Times New Roman" w:hAnsi="Times New Roman" w:cs="Times New Roman"/>
                <w:color w:val="000000" w:themeColor="text1"/>
                <w:sz w:val="22"/>
                <w:szCs w:val="22"/>
                <w:lang w:eastAsia="es-CO"/>
              </w:rPr>
            </w:pPr>
          </w:p>
          <w:p w14:paraId="1774B6A0" w14:textId="77777777" w:rsidR="00E76345" w:rsidRDefault="00E76345" w:rsidP="008C38A3">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 xml:space="preserve">Son </w:t>
            </w:r>
            <w:r w:rsidRPr="002C7BF7">
              <w:rPr>
                <w:rFonts w:ascii="Times New Roman" w:eastAsia="Times New Roman" w:hAnsi="Times New Roman" w:cs="Times New Roman"/>
                <w:color w:val="000000" w:themeColor="text1"/>
                <w:sz w:val="22"/>
                <w:szCs w:val="22"/>
                <w:lang w:val="es-CO" w:eastAsia="es-CO"/>
              </w:rPr>
              <w:t>propios de l</w:t>
            </w:r>
            <w:r>
              <w:rPr>
                <w:rFonts w:ascii="Times New Roman" w:hAnsi="Times New Roman" w:cs="Times New Roman"/>
                <w:color w:val="000000" w:themeColor="text1"/>
                <w:sz w:val="22"/>
                <w:szCs w:val="22"/>
                <w:lang w:eastAsia="es-CO"/>
              </w:rPr>
              <w:t>as costas de la India, Vietn</w:t>
            </w:r>
            <w:r w:rsidRPr="002C7BF7">
              <w:rPr>
                <w:rFonts w:ascii="Times New Roman" w:hAnsi="Times New Roman" w:cs="Times New Roman"/>
                <w:color w:val="000000" w:themeColor="text1"/>
                <w:sz w:val="22"/>
                <w:szCs w:val="22"/>
                <w:lang w:eastAsia="es-CO"/>
              </w:rPr>
              <w:t xml:space="preserve">am, Filipinas, Bangladesh, Myanmar, Malasia e Indonesia. </w:t>
            </w:r>
            <w:del w:id="1792" w:author="EUGENIA ARCE LONDONO" w:date="2015-04-29T09:25:00Z">
              <w:r w:rsidRPr="002C7BF7">
                <w:rPr>
                  <w:rFonts w:ascii="Times New Roman" w:hAnsi="Times New Roman" w:cs="Times New Roman"/>
                  <w:color w:val="000000" w:themeColor="text1"/>
                  <w:sz w:val="22"/>
                  <w:szCs w:val="22"/>
                  <w:lang w:eastAsia="es-CO"/>
                </w:rPr>
                <w:delText>También</w:delText>
              </w:r>
            </w:del>
            <w:ins w:id="1793" w:author="TOSHIBA" w:date="2015-10-29T18:04:00Z">
              <w:r w:rsidR="00174A41">
                <w:rPr>
                  <w:rFonts w:ascii="Times New Roman" w:hAnsi="Times New Roman" w:cs="Times New Roman"/>
                  <w:color w:val="000000" w:themeColor="text1"/>
                  <w:sz w:val="22"/>
                  <w:szCs w:val="22"/>
                  <w:lang w:eastAsia="es-CO"/>
                </w:rPr>
                <w:t xml:space="preserve"> </w:t>
              </w:r>
            </w:ins>
            <w:ins w:id="1794" w:author="EUGENIA ARCE LONDONO" w:date="2015-04-29T09:25:00Z">
              <w:r>
                <w:rPr>
                  <w:rFonts w:ascii="Times New Roman" w:hAnsi="Times New Roman" w:cs="Times New Roman"/>
                  <w:color w:val="000000" w:themeColor="text1"/>
                  <w:sz w:val="22"/>
                  <w:szCs w:val="22"/>
                  <w:lang w:eastAsia="es-CO"/>
                </w:rPr>
                <w:t>En general,</w:t>
              </w:r>
            </w:ins>
            <w:r>
              <w:rPr>
                <w:rFonts w:ascii="Times New Roman" w:hAnsi="Times New Roman" w:cs="Times New Roman"/>
                <w:color w:val="000000" w:themeColor="text1"/>
                <w:sz w:val="22"/>
                <w:szCs w:val="22"/>
                <w:lang w:eastAsia="es-CO"/>
              </w:rPr>
              <w:t xml:space="preserve"> se encuentran al sur de Asia</w:t>
            </w:r>
            <w:del w:id="1795" w:author="EUGENIA ARCE LONDONO" w:date="2015-04-29T09:25:00Z">
              <w:r w:rsidRPr="002C7BF7">
                <w:rPr>
                  <w:rFonts w:ascii="Times New Roman" w:hAnsi="Times New Roman" w:cs="Times New Roman"/>
                  <w:color w:val="000000" w:themeColor="text1"/>
                  <w:sz w:val="22"/>
                  <w:szCs w:val="22"/>
                  <w:lang w:eastAsia="es-CO"/>
                </w:rPr>
                <w:delText>; en</w:delText>
              </w:r>
            </w:del>
            <w:ins w:id="1796" w:author="EUGENIA ARCE LONDONO" w:date="2015-04-29T09:25:00Z">
              <w:r>
                <w:rPr>
                  <w:rFonts w:ascii="Times New Roman" w:hAnsi="Times New Roman" w:cs="Times New Roman"/>
                  <w:color w:val="000000" w:themeColor="text1"/>
                  <w:sz w:val="22"/>
                  <w:szCs w:val="22"/>
                  <w:lang w:eastAsia="es-CO"/>
                </w:rPr>
                <w:t>,</w:t>
              </w:r>
              <w:r w:rsidRPr="002C7BF7">
                <w:rPr>
                  <w:rFonts w:ascii="Times New Roman" w:hAnsi="Times New Roman" w:cs="Times New Roman"/>
                  <w:color w:val="000000" w:themeColor="text1"/>
                  <w:sz w:val="22"/>
                  <w:szCs w:val="22"/>
                  <w:lang w:eastAsia="es-CO"/>
                </w:rPr>
                <w:t xml:space="preserve"> </w:t>
              </w:r>
              <w:r>
                <w:rPr>
                  <w:rFonts w:ascii="Times New Roman" w:hAnsi="Times New Roman" w:cs="Times New Roman"/>
                  <w:color w:val="000000" w:themeColor="text1"/>
                  <w:sz w:val="22"/>
                  <w:szCs w:val="22"/>
                  <w:lang w:eastAsia="es-CO"/>
                </w:rPr>
                <w:t>incluida</w:t>
              </w:r>
            </w:ins>
            <w:r>
              <w:rPr>
                <w:rFonts w:ascii="Times New Roman" w:hAnsi="Times New Roman" w:cs="Times New Roman"/>
                <w:color w:val="000000" w:themeColor="text1"/>
                <w:sz w:val="22"/>
                <w:szCs w:val="22"/>
                <w:lang w:eastAsia="es-CO"/>
              </w:rPr>
              <w:t xml:space="preserve"> </w:t>
            </w:r>
            <w:r w:rsidRPr="002C7BF7">
              <w:rPr>
                <w:rFonts w:ascii="Times New Roman" w:hAnsi="Times New Roman" w:cs="Times New Roman"/>
                <w:color w:val="000000" w:themeColor="text1"/>
                <w:sz w:val="22"/>
                <w:szCs w:val="22"/>
                <w:lang w:eastAsia="es-CO"/>
              </w:rPr>
              <w:t>Sri Lanka,</w:t>
            </w:r>
            <w:del w:id="1797" w:author="TOSHIBA" w:date="2015-10-28T12:15:00Z">
              <w:r w:rsidRPr="002C7BF7" w:rsidDel="00225EC7">
                <w:rPr>
                  <w:rFonts w:ascii="Times New Roman" w:hAnsi="Times New Roman" w:cs="Times New Roman"/>
                  <w:color w:val="000000" w:themeColor="text1"/>
                  <w:sz w:val="22"/>
                  <w:szCs w:val="22"/>
                  <w:lang w:eastAsia="es-CO"/>
                </w:rPr>
                <w:delText xml:space="preserve">  </w:delText>
              </w:r>
            </w:del>
            <w:ins w:id="1798" w:author="TOSHIBA" w:date="2015-10-28T12:15:00Z">
              <w:r w:rsidR="00225EC7">
                <w:rPr>
                  <w:rFonts w:ascii="Times New Roman" w:hAnsi="Times New Roman" w:cs="Times New Roman"/>
                  <w:color w:val="000000" w:themeColor="text1"/>
                  <w:sz w:val="22"/>
                  <w:szCs w:val="22"/>
                  <w:lang w:eastAsia="es-CO"/>
                </w:rPr>
                <w:t xml:space="preserve"> </w:t>
              </w:r>
            </w:ins>
            <w:r w:rsidRPr="002C7BF7">
              <w:rPr>
                <w:rFonts w:ascii="Times New Roman" w:hAnsi="Times New Roman" w:cs="Times New Roman"/>
                <w:color w:val="000000" w:themeColor="text1"/>
                <w:sz w:val="22"/>
                <w:szCs w:val="22"/>
                <w:lang w:eastAsia="es-CO"/>
              </w:rPr>
              <w:t xml:space="preserve">gran parte de la India, </w:t>
            </w:r>
            <w:del w:id="1799" w:author="EUGENIA ARCE LONDONO" w:date="2015-04-29T09:25:00Z">
              <w:r w:rsidRPr="002C7BF7">
                <w:rPr>
                  <w:rFonts w:ascii="Times New Roman" w:hAnsi="Times New Roman" w:cs="Times New Roman"/>
                  <w:color w:val="000000" w:themeColor="text1"/>
                  <w:sz w:val="22"/>
                  <w:szCs w:val="22"/>
                  <w:lang w:eastAsia="es-CO"/>
                </w:rPr>
                <w:delText>Lao</w:delText>
              </w:r>
            </w:del>
            <w:ins w:id="1800" w:author="TOSHIBA" w:date="2015-10-29T18:04:00Z">
              <w:r w:rsidR="00174A41">
                <w:rPr>
                  <w:rFonts w:ascii="Times New Roman" w:hAnsi="Times New Roman" w:cs="Times New Roman"/>
                  <w:color w:val="000000" w:themeColor="text1"/>
                  <w:sz w:val="22"/>
                  <w:szCs w:val="22"/>
                  <w:lang w:eastAsia="es-CO"/>
                </w:rPr>
                <w:t xml:space="preserve"> </w:t>
              </w:r>
            </w:ins>
            <w:ins w:id="1801" w:author="EUGENIA ARCE LONDONO" w:date="2015-04-29T09:25:00Z">
              <w:r w:rsidRPr="002C7BF7">
                <w:rPr>
                  <w:rFonts w:ascii="Times New Roman" w:hAnsi="Times New Roman" w:cs="Times New Roman"/>
                  <w:color w:val="000000" w:themeColor="text1"/>
                  <w:sz w:val="22"/>
                  <w:szCs w:val="22"/>
                  <w:lang w:eastAsia="es-CO"/>
                </w:rPr>
                <w:t>Lao</w:t>
              </w:r>
              <w:r>
                <w:rPr>
                  <w:rFonts w:ascii="Times New Roman" w:hAnsi="Times New Roman" w:cs="Times New Roman"/>
                  <w:color w:val="000000" w:themeColor="text1"/>
                  <w:sz w:val="22"/>
                  <w:szCs w:val="22"/>
                  <w:lang w:eastAsia="es-CO"/>
                </w:rPr>
                <w:t>s</w:t>
              </w:r>
            </w:ins>
            <w:r w:rsidRPr="002C7BF7">
              <w:rPr>
                <w:rFonts w:ascii="Times New Roman" w:hAnsi="Times New Roman" w:cs="Times New Roman"/>
                <w:color w:val="000000" w:themeColor="text1"/>
                <w:sz w:val="22"/>
                <w:szCs w:val="22"/>
                <w:lang w:eastAsia="es-CO"/>
              </w:rPr>
              <w:t xml:space="preserve"> y Camboya.</w:t>
            </w:r>
          </w:p>
          <w:p w14:paraId="738EC754" w14:textId="77777777" w:rsidR="00E76345" w:rsidRPr="002C7BF7" w:rsidRDefault="00E76345" w:rsidP="008C38A3">
            <w:pPr>
              <w:shd w:val="clear" w:color="auto" w:fill="FFFFFF"/>
              <w:spacing w:after="0"/>
              <w:jc w:val="both"/>
              <w:rPr>
                <w:rFonts w:ascii="Times New Roman" w:hAnsi="Times New Roman" w:cs="Times New Roman"/>
                <w:color w:val="000000" w:themeColor="text1"/>
                <w:sz w:val="22"/>
                <w:szCs w:val="22"/>
                <w:lang w:eastAsia="es-CO"/>
              </w:rPr>
            </w:pPr>
          </w:p>
          <w:p w14:paraId="4781CBFD" w14:textId="77777777" w:rsidR="00E76345"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sidRPr="0055296D">
              <w:rPr>
                <w:rFonts w:ascii="Times New Roman" w:eastAsia="Times New Roman" w:hAnsi="Times New Roman" w:cs="Times New Roman"/>
                <w:b/>
                <w:color w:val="000000" w:themeColor="text1"/>
                <w:sz w:val="22"/>
                <w:szCs w:val="22"/>
                <w:lang w:val="es-CO" w:eastAsia="es-CO"/>
              </w:rPr>
              <w:t>Características</w:t>
            </w:r>
            <w:del w:id="1802" w:author="TOSHIBA" w:date="2015-10-28T12:15:00Z">
              <w:r w:rsidRPr="0055296D" w:rsidDel="00225EC7">
                <w:rPr>
                  <w:rFonts w:ascii="Times New Roman" w:eastAsia="Times New Roman" w:hAnsi="Times New Roman" w:cs="Times New Roman"/>
                  <w:b/>
                  <w:color w:val="000000" w:themeColor="text1"/>
                  <w:sz w:val="22"/>
                  <w:szCs w:val="22"/>
                  <w:lang w:val="es-CO" w:eastAsia="es-CO"/>
                </w:rPr>
                <w:delText xml:space="preserve">  </w:delText>
              </w:r>
            </w:del>
            <w:ins w:id="1803" w:author="TOSHIBA" w:date="2015-10-28T12:15:00Z">
              <w:r w:rsidR="00225EC7">
                <w:rPr>
                  <w:rFonts w:ascii="Times New Roman" w:eastAsia="Times New Roman" w:hAnsi="Times New Roman" w:cs="Times New Roman"/>
                  <w:b/>
                  <w:color w:val="000000" w:themeColor="text1"/>
                  <w:sz w:val="22"/>
                  <w:szCs w:val="22"/>
                  <w:lang w:val="es-CO" w:eastAsia="es-CO"/>
                </w:rPr>
                <w:t xml:space="preserve"> </w:t>
              </w:r>
            </w:ins>
            <w:r w:rsidRPr="0055296D">
              <w:rPr>
                <w:rFonts w:ascii="Times New Roman" w:eastAsia="Times New Roman" w:hAnsi="Times New Roman" w:cs="Times New Roman"/>
                <w:b/>
                <w:color w:val="000000" w:themeColor="text1"/>
                <w:sz w:val="22"/>
                <w:szCs w:val="22"/>
                <w:lang w:val="es-CO" w:eastAsia="es-CO"/>
              </w:rPr>
              <w:t>del clima</w:t>
            </w:r>
            <w:del w:id="1804" w:author="TOSHIBA" w:date="2015-10-29T18:07:00Z">
              <w:r w:rsidRPr="0055296D" w:rsidDel="00CC35DF">
                <w:rPr>
                  <w:rFonts w:ascii="Times New Roman" w:eastAsia="Times New Roman" w:hAnsi="Times New Roman" w:cs="Times New Roman"/>
                  <w:b/>
                  <w:color w:val="000000" w:themeColor="text1"/>
                  <w:sz w:val="22"/>
                  <w:szCs w:val="22"/>
                  <w:lang w:val="es-CO" w:eastAsia="es-CO"/>
                </w:rPr>
                <w:delText>:</w:delText>
              </w:r>
            </w:del>
            <w:ins w:id="1805" w:author="EUGENIA ARCE LONDONO" w:date="2015-04-29T09:25:00Z">
              <w:r>
                <w:rPr>
                  <w:rFonts w:ascii="Times New Roman" w:eastAsia="Times New Roman" w:hAnsi="Times New Roman" w:cs="Times New Roman"/>
                  <w:b/>
                  <w:color w:val="000000" w:themeColor="text1"/>
                  <w:sz w:val="22"/>
                  <w:szCs w:val="22"/>
                  <w:lang w:val="es-CO" w:eastAsia="es-CO"/>
                </w:rPr>
                <w:t xml:space="preserve"> </w:t>
              </w:r>
            </w:ins>
          </w:p>
          <w:p w14:paraId="597B8718" w14:textId="77777777" w:rsidR="00E76345" w:rsidRPr="00716587" w:rsidRDefault="00E76345" w:rsidP="008C38A3">
            <w:pPr>
              <w:shd w:val="clear" w:color="auto" w:fill="FFFFFF"/>
              <w:spacing w:after="0"/>
              <w:rPr>
                <w:ins w:id="1806" w:author="EUGENIA ARCE LONDONO" w:date="2015-04-29T09:25:00Z"/>
                <w:rFonts w:ascii="Times New Roman" w:eastAsia="Times New Roman" w:hAnsi="Times New Roman" w:cs="Times New Roman"/>
                <w:color w:val="000000" w:themeColor="text1"/>
                <w:sz w:val="22"/>
                <w:szCs w:val="22"/>
                <w:lang w:val="es-CO" w:eastAsia="es-CO"/>
              </w:rPr>
            </w:pPr>
            <w:ins w:id="1807" w:author="EUGENIA ARCE LONDONO" w:date="2015-04-29T09:25:00Z">
              <w:r w:rsidRPr="00716587">
                <w:rPr>
                  <w:rFonts w:ascii="Times New Roman" w:eastAsia="Times New Roman" w:hAnsi="Times New Roman" w:cs="Times New Roman"/>
                  <w:color w:val="000000" w:themeColor="text1"/>
                  <w:sz w:val="22"/>
                  <w:szCs w:val="22"/>
                  <w:lang w:val="es-CO" w:eastAsia="es-CO"/>
                </w:rPr>
                <w:t xml:space="preserve">Según la región, se </w:t>
              </w:r>
              <w:r>
                <w:rPr>
                  <w:rFonts w:ascii="Times New Roman" w:eastAsia="Times New Roman" w:hAnsi="Times New Roman" w:cs="Times New Roman"/>
                  <w:color w:val="000000" w:themeColor="text1"/>
                  <w:sz w:val="22"/>
                  <w:szCs w:val="22"/>
                  <w:lang w:val="es-CO" w:eastAsia="es-CO"/>
                </w:rPr>
                <w:t>puede encontrar</w:t>
              </w:r>
              <w:r w:rsidRPr="00716587">
                <w:rPr>
                  <w:rFonts w:ascii="Times New Roman" w:eastAsia="Times New Roman" w:hAnsi="Times New Roman" w:cs="Times New Roman"/>
                  <w:color w:val="000000" w:themeColor="text1"/>
                  <w:sz w:val="22"/>
                  <w:szCs w:val="22"/>
                  <w:lang w:val="es-CO" w:eastAsia="es-CO"/>
                </w:rPr>
                <w:t>:</w:t>
              </w:r>
            </w:ins>
          </w:p>
          <w:p w14:paraId="72FA89EB"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08"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 xml:space="preserve">Temperaturas elevadas </w:t>
            </w:r>
            <w:ins w:id="1809" w:author="TOSHIBA" w:date="2015-10-29T18:04:00Z">
              <w:r w:rsidR="00174A41">
                <w:rPr>
                  <w:rFonts w:ascii="Times New Roman" w:eastAsia="Times New Roman" w:hAnsi="Times New Roman" w:cs="Times New Roman"/>
                  <w:color w:val="000000" w:themeColor="text1"/>
                  <w:sz w:val="22"/>
                  <w:szCs w:val="22"/>
                  <w:lang w:val="es-CO" w:eastAsia="es-CO"/>
                </w:rPr>
                <w:t xml:space="preserve">en todo el </w:t>
              </w:r>
            </w:ins>
            <w:del w:id="1810" w:author="TOSHIBA" w:date="2015-10-29T18:05:00Z">
              <w:r w:rsidRPr="002C7BF7" w:rsidDel="00174A41">
                <w:rPr>
                  <w:rFonts w:ascii="Times New Roman" w:eastAsia="Times New Roman" w:hAnsi="Times New Roman" w:cs="Times New Roman"/>
                  <w:color w:val="000000" w:themeColor="text1"/>
                  <w:sz w:val="22"/>
                  <w:szCs w:val="22"/>
                  <w:lang w:val="es-CO" w:eastAsia="es-CO"/>
                </w:rPr>
                <w:delText xml:space="preserve">a lo largo del </w:delText>
              </w:r>
            </w:del>
            <w:r w:rsidRPr="002C7BF7">
              <w:rPr>
                <w:rFonts w:ascii="Times New Roman" w:eastAsia="Times New Roman" w:hAnsi="Times New Roman" w:cs="Times New Roman"/>
                <w:color w:val="000000" w:themeColor="text1"/>
                <w:sz w:val="22"/>
                <w:szCs w:val="22"/>
                <w:lang w:val="es-CO" w:eastAsia="es-CO"/>
              </w:rPr>
              <w:t>año.</w:t>
            </w:r>
          </w:p>
          <w:p w14:paraId="1089F349"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11"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Pluviosidad regular a lo largo del año.</w:t>
            </w:r>
          </w:p>
          <w:p w14:paraId="1746F530"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12"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Presencia de tifones y sus consecuentes inundaciones.</w:t>
            </w:r>
          </w:p>
          <w:p w14:paraId="1838F8B9"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13"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Humedad</w:t>
            </w:r>
            <w:ins w:id="1814" w:author="EUGENIA ARCE LONDONO" w:date="2015-04-29T09:25:00Z">
              <w:r>
                <w:rPr>
                  <w:rFonts w:ascii="Times New Roman" w:eastAsia="Times New Roman" w:hAnsi="Times New Roman" w:cs="Times New Roman"/>
                  <w:color w:val="000000" w:themeColor="text1"/>
                  <w:sz w:val="22"/>
                  <w:szCs w:val="22"/>
                  <w:lang w:val="es-CO" w:eastAsia="es-CO"/>
                </w:rPr>
                <w:t xml:space="preserve"> elevada en algunas zonas.</w:t>
              </w:r>
            </w:ins>
          </w:p>
          <w:p w14:paraId="5CAA9338" w14:textId="77777777" w:rsidR="00E76345" w:rsidRDefault="00E76345" w:rsidP="008C38A3">
            <w:pPr>
              <w:pStyle w:val="Prrafodelista"/>
              <w:numPr>
                <w:ilvl w:val="0"/>
                <w:numId w:val="10"/>
              </w:numPr>
              <w:shd w:val="clear" w:color="auto" w:fill="FFFFFF"/>
              <w:spacing w:after="0"/>
              <w:ind w:left="0"/>
              <w:jc w:val="both"/>
              <w:rPr>
                <w:ins w:id="1815" w:author="EUGENIA ARCE LONDONO" w:date="2015-04-29T09:25:00Z"/>
                <w:rFonts w:ascii="Times New Roman" w:eastAsia="Times New Roman" w:hAnsi="Times New Roman" w:cs="Times New Roman"/>
                <w:color w:val="000000" w:themeColor="text1"/>
                <w:sz w:val="22"/>
                <w:szCs w:val="22"/>
                <w:lang w:val="es-CO" w:eastAsia="es-CO"/>
              </w:rPr>
            </w:pPr>
          </w:p>
          <w:p w14:paraId="16DEA629" w14:textId="77777777" w:rsidR="00CC35DF" w:rsidRDefault="00E76345" w:rsidP="008C38A3">
            <w:pPr>
              <w:pStyle w:val="Prrafodelista"/>
              <w:numPr>
                <w:ilvl w:val="0"/>
                <w:numId w:val="10"/>
              </w:numPr>
              <w:shd w:val="clear" w:color="auto" w:fill="FFFFFF"/>
              <w:spacing w:after="0"/>
              <w:ind w:left="0"/>
              <w:jc w:val="both"/>
              <w:rPr>
                <w:ins w:id="1816" w:author="TOSHIBA" w:date="2015-10-29T18:11:00Z"/>
                <w:rFonts w:ascii="Times New Roman" w:eastAsia="Times New Roman" w:hAnsi="Times New Roman" w:cs="Times New Roman"/>
                <w:color w:val="000000" w:themeColor="text1"/>
                <w:sz w:val="22"/>
                <w:szCs w:val="22"/>
                <w:lang w:val="es-CO" w:eastAsia="es-CO"/>
              </w:rPr>
            </w:pPr>
            <w:r w:rsidRPr="004E6FAF">
              <w:rPr>
                <w:rFonts w:ascii="Times New Roman" w:hAnsi="Times New Roman"/>
                <w:b/>
                <w:color w:val="000000" w:themeColor="text1"/>
                <w:sz w:val="22"/>
                <w:lang w:val="es-CO"/>
                <w:rPrChange w:id="1817" w:author="EUGENIA ARCE LONDONO" w:date="2015-04-29T09:25:00Z">
                  <w:rPr>
                    <w:rFonts w:ascii="Times New Roman" w:hAnsi="Times New Roman"/>
                    <w:color w:val="000000" w:themeColor="text1"/>
                    <w:sz w:val="22"/>
                    <w:lang w:val="es-CO"/>
                  </w:rPr>
                </w:rPrChange>
              </w:rPr>
              <w:t>Paisaje</w:t>
            </w:r>
            <w:del w:id="1818" w:author="EUGENIA ARCE LONDONO" w:date="2015-04-29T09:25:00Z">
              <w:r>
                <w:rPr>
                  <w:rFonts w:ascii="Times New Roman" w:eastAsia="Times New Roman" w:hAnsi="Times New Roman" w:cs="Times New Roman"/>
                  <w:color w:val="000000" w:themeColor="text1"/>
                  <w:sz w:val="22"/>
                  <w:szCs w:val="22"/>
                  <w:lang w:val="es-CO" w:eastAsia="es-CO"/>
                </w:rPr>
                <w:delText xml:space="preserve">: </w:delText>
              </w:r>
              <w:r w:rsidRPr="002C7BF7">
                <w:rPr>
                  <w:rFonts w:ascii="Times New Roman" w:eastAsia="Times New Roman" w:hAnsi="Times New Roman" w:cs="Times New Roman"/>
                  <w:color w:val="000000" w:themeColor="text1"/>
                  <w:sz w:val="22"/>
                  <w:szCs w:val="22"/>
                  <w:lang w:val="es-CO" w:eastAsia="es-CO"/>
                </w:rPr>
                <w:delText>Vegetación</w:delText>
              </w:r>
            </w:del>
            <w:ins w:id="1819" w:author="EUGENIA ARCE LONDONO" w:date="2015-04-29T09:25:00Z">
              <w:r>
                <w:rPr>
                  <w:rFonts w:ascii="Times New Roman" w:eastAsia="Times New Roman" w:hAnsi="Times New Roman" w:cs="Times New Roman"/>
                  <w:b/>
                  <w:color w:val="000000" w:themeColor="text1"/>
                  <w:sz w:val="22"/>
                  <w:szCs w:val="22"/>
                  <w:lang w:val="es-CO" w:eastAsia="es-CO"/>
                </w:rPr>
                <w:t>, vegetación y fauna</w:t>
              </w:r>
              <w:del w:id="1820" w:author="TOSHIBA" w:date="2015-10-29T18:11:00Z">
                <w:r w:rsidRPr="004E6FAF" w:rsidDel="00CC35DF">
                  <w:rPr>
                    <w:rFonts w:ascii="Times New Roman" w:eastAsia="Times New Roman" w:hAnsi="Times New Roman" w:cs="Times New Roman"/>
                    <w:b/>
                    <w:color w:val="000000" w:themeColor="text1"/>
                    <w:sz w:val="22"/>
                    <w:szCs w:val="22"/>
                    <w:lang w:val="es-CO" w:eastAsia="es-CO"/>
                  </w:rPr>
                  <w:delText>:</w:delText>
                </w:r>
              </w:del>
              <w:r>
                <w:rPr>
                  <w:rFonts w:ascii="Times New Roman" w:eastAsia="Times New Roman" w:hAnsi="Times New Roman" w:cs="Times New Roman"/>
                  <w:color w:val="000000" w:themeColor="text1"/>
                  <w:sz w:val="22"/>
                  <w:szCs w:val="22"/>
                  <w:lang w:val="es-CO" w:eastAsia="es-CO"/>
                </w:rPr>
                <w:t xml:space="preserve"> </w:t>
              </w:r>
            </w:ins>
          </w:p>
          <w:p w14:paraId="76992C10" w14:textId="77777777" w:rsidR="00E76345" w:rsidRPr="002C7BF7" w:rsidRDefault="00CC35DF"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21" w:author="TOSHIBA" w:date="2015-10-29T18:11:00Z">
              <w:r>
                <w:rPr>
                  <w:rFonts w:ascii="Times New Roman" w:eastAsia="Times New Roman" w:hAnsi="Times New Roman" w:cs="Times New Roman"/>
                  <w:color w:val="000000" w:themeColor="text1"/>
                  <w:sz w:val="22"/>
                  <w:szCs w:val="22"/>
                  <w:lang w:val="es-CO" w:eastAsia="es-CO"/>
                </w:rPr>
                <w:t>E</w:t>
              </w:r>
            </w:ins>
            <w:ins w:id="1822" w:author="EUGENIA ARCE LONDONO" w:date="2015-04-29T09:25:00Z">
              <w:r w:rsidR="00E76345">
                <w:rPr>
                  <w:rFonts w:ascii="Times New Roman" w:eastAsia="Times New Roman" w:hAnsi="Times New Roman" w:cs="Times New Roman"/>
                  <w:color w:val="000000" w:themeColor="text1"/>
                  <w:sz w:val="22"/>
                  <w:szCs w:val="22"/>
                  <w:lang w:val="es-CO" w:eastAsia="es-CO"/>
                </w:rPr>
                <w:t>n algunas zonas hay v</w:t>
              </w:r>
              <w:r w:rsidR="00E76345" w:rsidRPr="002C7BF7">
                <w:rPr>
                  <w:rFonts w:ascii="Times New Roman" w:eastAsia="Times New Roman" w:hAnsi="Times New Roman" w:cs="Times New Roman"/>
                  <w:color w:val="000000" w:themeColor="text1"/>
                  <w:sz w:val="22"/>
                  <w:szCs w:val="22"/>
                  <w:lang w:val="es-CO" w:eastAsia="es-CO"/>
                </w:rPr>
                <w:t>egetación</w:t>
              </w:r>
            </w:ins>
            <w:r w:rsidR="00E76345" w:rsidRPr="002C7BF7">
              <w:rPr>
                <w:rFonts w:ascii="Times New Roman" w:eastAsia="Times New Roman" w:hAnsi="Times New Roman" w:cs="Times New Roman"/>
                <w:color w:val="000000" w:themeColor="text1"/>
                <w:sz w:val="22"/>
                <w:szCs w:val="22"/>
                <w:lang w:val="es-CO" w:eastAsia="es-CO"/>
              </w:rPr>
              <w:t xml:space="preserve"> abundante con predominio de arbustos, matorrales y hierbas. En </w:t>
            </w:r>
            <w:del w:id="1823" w:author="EUGENIA ARCE LONDONO" w:date="2015-04-29T09:25:00Z">
              <w:r w:rsidR="00E76345" w:rsidRPr="002C7BF7">
                <w:rPr>
                  <w:rFonts w:ascii="Times New Roman" w:eastAsia="Times New Roman" w:hAnsi="Times New Roman" w:cs="Times New Roman"/>
                  <w:color w:val="000000" w:themeColor="text1"/>
                  <w:sz w:val="22"/>
                  <w:szCs w:val="22"/>
                  <w:lang w:val="es-CO" w:eastAsia="es-CO"/>
                </w:rPr>
                <w:delText>algunos</w:delText>
              </w:r>
            </w:del>
            <w:ins w:id="1824" w:author="TOSHIBA" w:date="2015-10-29T18:05:00Z">
              <w:r w:rsidR="00174A41">
                <w:rPr>
                  <w:rFonts w:ascii="Times New Roman" w:eastAsia="Times New Roman" w:hAnsi="Times New Roman" w:cs="Times New Roman"/>
                  <w:color w:val="000000" w:themeColor="text1"/>
                  <w:sz w:val="22"/>
                  <w:szCs w:val="22"/>
                  <w:lang w:val="es-CO" w:eastAsia="es-CO"/>
                </w:rPr>
                <w:t xml:space="preserve"> </w:t>
              </w:r>
            </w:ins>
            <w:ins w:id="1825" w:author="EUGENIA ARCE LONDONO" w:date="2015-04-29T09:25:00Z">
              <w:r w:rsidR="00E76345">
                <w:rPr>
                  <w:rFonts w:ascii="Times New Roman" w:eastAsia="Times New Roman" w:hAnsi="Times New Roman" w:cs="Times New Roman"/>
                  <w:color w:val="000000" w:themeColor="text1"/>
                  <w:sz w:val="22"/>
                  <w:szCs w:val="22"/>
                  <w:lang w:val="es-CO" w:eastAsia="es-CO"/>
                </w:rPr>
                <w:t>otros</w:t>
              </w:r>
            </w:ins>
            <w:r w:rsidR="00E76345" w:rsidRPr="002C7BF7">
              <w:rPr>
                <w:rFonts w:ascii="Times New Roman" w:eastAsia="Times New Roman" w:hAnsi="Times New Roman" w:cs="Times New Roman"/>
                <w:color w:val="000000" w:themeColor="text1"/>
                <w:sz w:val="22"/>
                <w:szCs w:val="22"/>
                <w:lang w:val="es-CO" w:eastAsia="es-CO"/>
              </w:rPr>
              <w:t xml:space="preserve"> lugares </w:t>
            </w:r>
            <w:del w:id="1826" w:author="EUGENIA ARCE LONDONO" w:date="2015-04-29T09:25:00Z">
              <w:r w:rsidR="00E76345" w:rsidRPr="002C7BF7">
                <w:rPr>
                  <w:rFonts w:ascii="Times New Roman" w:eastAsia="Times New Roman" w:hAnsi="Times New Roman" w:cs="Times New Roman"/>
                  <w:color w:val="000000" w:themeColor="text1"/>
                  <w:sz w:val="22"/>
                  <w:szCs w:val="22"/>
                  <w:lang w:val="es-CO" w:eastAsia="es-CO"/>
                </w:rPr>
                <w:delText>predominan</w:delText>
              </w:r>
            </w:del>
            <w:ins w:id="1827" w:author="TOSHIBA" w:date="2015-10-29T18:05:00Z">
              <w:r w:rsidR="00174A41">
                <w:rPr>
                  <w:rFonts w:ascii="Times New Roman" w:eastAsia="Times New Roman" w:hAnsi="Times New Roman" w:cs="Times New Roman"/>
                  <w:color w:val="000000" w:themeColor="text1"/>
                  <w:sz w:val="22"/>
                  <w:szCs w:val="22"/>
                  <w:lang w:val="es-CO" w:eastAsia="es-CO"/>
                </w:rPr>
                <w:t xml:space="preserve"> </w:t>
              </w:r>
            </w:ins>
            <w:ins w:id="1828" w:author="EUGENIA ARCE LONDONO" w:date="2015-04-29T09:25:00Z">
              <w:r w:rsidR="00E76345">
                <w:rPr>
                  <w:rFonts w:ascii="Times New Roman" w:eastAsia="Times New Roman" w:hAnsi="Times New Roman" w:cs="Times New Roman"/>
                  <w:color w:val="000000" w:themeColor="text1"/>
                  <w:sz w:val="22"/>
                  <w:szCs w:val="22"/>
                  <w:lang w:val="es-CO" w:eastAsia="es-CO"/>
                </w:rPr>
                <w:t>se extienden</w:t>
              </w:r>
            </w:ins>
            <w:r w:rsidR="00E76345" w:rsidRPr="002C7BF7">
              <w:rPr>
                <w:rFonts w:ascii="Times New Roman" w:eastAsia="Times New Roman" w:hAnsi="Times New Roman" w:cs="Times New Roman"/>
                <w:color w:val="000000" w:themeColor="text1"/>
                <w:sz w:val="22"/>
                <w:szCs w:val="22"/>
                <w:lang w:val="es-CO" w:eastAsia="es-CO"/>
              </w:rPr>
              <w:t xml:space="preserve"> las sabanas.</w:t>
            </w:r>
          </w:p>
          <w:p w14:paraId="6D3C525A" w14:textId="77777777" w:rsidR="00E76345" w:rsidRDefault="00E76345" w:rsidP="008C38A3">
            <w:pPr>
              <w:spacing w:after="0"/>
              <w:rPr>
                <w:rFonts w:ascii="Times New Roman" w:eastAsia="Times New Roman" w:hAnsi="Times New Roman" w:cs="Times New Roman"/>
                <w:color w:val="000000" w:themeColor="text1"/>
                <w:sz w:val="22"/>
                <w:szCs w:val="22"/>
                <w:lang w:val="es-CO" w:eastAsia="es-CO"/>
              </w:rPr>
            </w:pPr>
            <w:del w:id="1829" w:author="EUGENIA ARCE LONDONO" w:date="2015-04-29T09:25:00Z">
              <w:r w:rsidRPr="002C7BF7">
                <w:rPr>
                  <w:rFonts w:ascii="Times New Roman" w:eastAsia="Times New Roman" w:hAnsi="Times New Roman" w:cs="Times New Roman"/>
                  <w:color w:val="000000" w:themeColor="text1"/>
                  <w:sz w:val="22"/>
                  <w:szCs w:val="22"/>
                  <w:lang w:val="es-CO" w:eastAsia="es-CO"/>
                </w:rPr>
                <w:delText>En</w:delText>
              </w:r>
            </w:del>
            <w:ins w:id="1830" w:author="EUGENIA ARCE LONDONO" w:date="2015-04-29T09:25:00Z">
              <w:del w:id="1831" w:author="TOSHIBA" w:date="2015-10-31T12:39:00Z">
                <w:r w:rsidRPr="002C7BF7" w:rsidDel="004F11BE">
                  <w:rPr>
                    <w:rFonts w:ascii="Times New Roman" w:eastAsia="Times New Roman" w:hAnsi="Times New Roman" w:cs="Times New Roman"/>
                    <w:color w:val="000000" w:themeColor="text1"/>
                    <w:sz w:val="22"/>
                    <w:szCs w:val="22"/>
                    <w:lang w:val="es-CO" w:eastAsia="es-CO"/>
                  </w:rPr>
                  <w:delText>En</w:delText>
                </w:r>
                <w:r w:rsidDel="004F11BE">
                  <w:rPr>
                    <w:rFonts w:ascii="Times New Roman" w:eastAsia="Times New Roman" w:hAnsi="Times New Roman" w:cs="Times New Roman"/>
                    <w:color w:val="000000" w:themeColor="text1"/>
                    <w:sz w:val="22"/>
                    <w:szCs w:val="22"/>
                    <w:lang w:val="es-CO" w:eastAsia="es-CO"/>
                  </w:rPr>
                  <w:delText>tre</w:delText>
                </w:r>
              </w:del>
            </w:ins>
            <w:r w:rsidRPr="002C7BF7">
              <w:rPr>
                <w:rFonts w:ascii="Times New Roman" w:eastAsia="Times New Roman" w:hAnsi="Times New Roman" w:cs="Times New Roman"/>
                <w:color w:val="000000" w:themeColor="text1"/>
                <w:sz w:val="22"/>
                <w:szCs w:val="22"/>
                <w:lang w:val="es-CO" w:eastAsia="es-CO"/>
              </w:rPr>
              <w:t xml:space="preserve"> </w:t>
            </w:r>
            <w:ins w:id="1832" w:author="TOSHIBA" w:date="2015-10-31T12:39:00Z">
              <w:r w:rsidR="004F11BE">
                <w:rPr>
                  <w:rFonts w:ascii="Times New Roman" w:eastAsia="Times New Roman" w:hAnsi="Times New Roman" w:cs="Times New Roman"/>
                  <w:color w:val="000000" w:themeColor="text1"/>
                  <w:sz w:val="22"/>
                  <w:szCs w:val="22"/>
                  <w:lang w:val="es-CO" w:eastAsia="es-CO"/>
                </w:rPr>
                <w:t xml:space="preserve">De </w:t>
              </w:r>
            </w:ins>
            <w:r w:rsidRPr="002C7BF7">
              <w:rPr>
                <w:rFonts w:ascii="Times New Roman" w:eastAsia="Times New Roman" w:hAnsi="Times New Roman" w:cs="Times New Roman"/>
                <w:color w:val="000000" w:themeColor="text1"/>
                <w:sz w:val="22"/>
                <w:szCs w:val="22"/>
                <w:lang w:val="es-CO" w:eastAsia="es-CO"/>
              </w:rPr>
              <w:t xml:space="preserve">su fauna </w:t>
            </w:r>
            <w:ins w:id="1833" w:author="EUGENIA ARCE LONDONO" w:date="2015-04-29T09:25:00Z">
              <w:r>
                <w:rPr>
                  <w:rFonts w:ascii="Times New Roman" w:eastAsia="Times New Roman" w:hAnsi="Times New Roman" w:cs="Times New Roman"/>
                  <w:color w:val="000000" w:themeColor="text1"/>
                  <w:sz w:val="22"/>
                  <w:szCs w:val="22"/>
                  <w:lang w:val="es-CO" w:eastAsia="es-CO"/>
                </w:rPr>
                <w:t>se</w:t>
              </w:r>
            </w:ins>
            <w:r>
              <w:rPr>
                <w:rFonts w:ascii="Times New Roman" w:eastAsia="Times New Roman" w:hAnsi="Times New Roman" w:cs="Times New Roman"/>
                <w:color w:val="000000" w:themeColor="text1"/>
                <w:sz w:val="22"/>
                <w:szCs w:val="22"/>
                <w:lang w:val="es-CO" w:eastAsia="es-CO"/>
              </w:rPr>
              <w:t xml:space="preserve"> </w:t>
            </w:r>
            <w:r w:rsidRPr="002C7BF7">
              <w:rPr>
                <w:rFonts w:ascii="Times New Roman" w:eastAsia="Times New Roman" w:hAnsi="Times New Roman" w:cs="Times New Roman"/>
                <w:color w:val="000000" w:themeColor="text1"/>
                <w:sz w:val="22"/>
                <w:szCs w:val="22"/>
                <w:lang w:val="es-CO" w:eastAsia="es-CO"/>
              </w:rPr>
              <w:t>desatacan los leopardos, los tigres de Bengala, los monos y los elefantes.</w:t>
            </w:r>
          </w:p>
          <w:p w14:paraId="3E30404E" w14:textId="77777777" w:rsidR="00E76345" w:rsidRPr="002C7BF7" w:rsidRDefault="00E76345" w:rsidP="008C38A3">
            <w:pPr>
              <w:spacing w:after="0"/>
              <w:rPr>
                <w:rFonts w:ascii="Times New Roman" w:eastAsia="Times New Roman" w:hAnsi="Times New Roman" w:cs="Times New Roman"/>
                <w:b/>
                <w:bCs/>
                <w:color w:val="000000" w:themeColor="text1"/>
                <w:sz w:val="22"/>
                <w:szCs w:val="22"/>
                <w:lang w:val="es-CO" w:eastAsia="es-CO"/>
              </w:rPr>
            </w:pPr>
            <w:del w:id="1834" w:author="EUGENIA ARCE LONDONO" w:date="2015-04-29T09:25:00Z">
              <w:r w:rsidRPr="002C7BF7">
                <w:rPr>
                  <w:rFonts w:ascii="Times New Roman" w:hAnsi="Times New Roman" w:cs="Times New Roman"/>
                  <w:color w:val="000000" w:themeColor="text1"/>
                  <w:sz w:val="22"/>
                  <w:szCs w:val="22"/>
                  <w:lang w:eastAsia="es-CO"/>
                </w:rPr>
                <w:delText>Entre estos climas se encuentran: el ecuatorial, el desértico, el tropical húmedo y el tropical seco</w:delText>
              </w:r>
            </w:del>
          </w:p>
        </w:tc>
      </w:tr>
      <w:tr w:rsidR="00E76345" w:rsidRPr="001726C4" w14:paraId="0C2A6CAF" w14:textId="77777777" w:rsidTr="00174A41">
        <w:trPr>
          <w:gridBefore w:val="1"/>
          <w:tblCellSpacing w:w="7" w:type="dxa"/>
          <w:jc w:val="center"/>
        </w:trPr>
        <w:tc>
          <w:tcPr>
            <w:tcW w:w="785" w:type="pct"/>
            <w:gridSpan w:val="2"/>
            <w:shd w:val="clear" w:color="auto" w:fill="auto"/>
          </w:tcPr>
          <w:p w14:paraId="497C7EF4" w14:textId="77777777" w:rsidR="00E76345" w:rsidRPr="002C7BF7" w:rsidRDefault="00E76345" w:rsidP="008C38A3">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Climas templados</w:t>
            </w:r>
            <w:r w:rsidRPr="002C7BF7">
              <w:rPr>
                <w:rFonts w:ascii="Times New Roman" w:eastAsia="Times New Roman" w:hAnsi="Times New Roman" w:cs="Times New Roman"/>
                <w:color w:val="000000" w:themeColor="text1"/>
                <w:sz w:val="22"/>
                <w:szCs w:val="22"/>
                <w:lang w:val="es-CO" w:eastAsia="es-CO"/>
              </w:rPr>
              <w:t xml:space="preserve"> </w:t>
            </w:r>
          </w:p>
        </w:tc>
        <w:tc>
          <w:tcPr>
            <w:tcW w:w="4191" w:type="pct"/>
            <w:gridSpan w:val="2"/>
            <w:shd w:val="clear" w:color="auto" w:fill="auto"/>
          </w:tcPr>
          <w:p w14:paraId="481F2624" w14:textId="77777777" w:rsidR="00E76345" w:rsidRDefault="00E76345" w:rsidP="008C38A3">
            <w:pPr>
              <w:shd w:val="clear" w:color="auto" w:fill="FFFFFF"/>
              <w:spacing w:after="0"/>
              <w:jc w:val="both"/>
              <w:rPr>
                <w:ins w:id="1835" w:author="EUGENIA ARCE LONDONO" w:date="2015-04-29T09:25:00Z"/>
                <w:rFonts w:ascii="Times New Roman" w:eastAsia="Times New Roman" w:hAnsi="Times New Roman" w:cs="Times New Roman"/>
                <w:color w:val="000000" w:themeColor="text1"/>
                <w:sz w:val="22"/>
                <w:szCs w:val="22"/>
                <w:lang w:val="es-CO" w:eastAsia="es-CO"/>
              </w:rPr>
            </w:pPr>
            <w:ins w:id="1836" w:author="EUGENIA ARCE LONDONO" w:date="2015-04-29T09:25:00Z">
              <w:r w:rsidRPr="002C7BF7">
                <w:rPr>
                  <w:rFonts w:ascii="Times New Roman" w:eastAsia="Times New Roman" w:hAnsi="Times New Roman" w:cs="Times New Roman"/>
                  <w:color w:val="000000" w:themeColor="text1"/>
                  <w:sz w:val="22"/>
                  <w:szCs w:val="22"/>
                  <w:lang w:val="es-CO" w:eastAsia="es-CO"/>
                </w:rPr>
                <w:t xml:space="preserve">Entre estos climas se encuentran </w:t>
              </w:r>
              <w:r>
                <w:rPr>
                  <w:rFonts w:ascii="Times New Roman" w:eastAsia="Times New Roman" w:hAnsi="Times New Roman" w:cs="Times New Roman"/>
                  <w:color w:val="000000" w:themeColor="text1"/>
                  <w:sz w:val="22"/>
                  <w:szCs w:val="22"/>
                  <w:lang w:val="es-CO" w:eastAsia="es-CO"/>
                </w:rPr>
                <w:t xml:space="preserve">los </w:t>
              </w:r>
              <w:proofErr w:type="spellStart"/>
              <w:r>
                <w:rPr>
                  <w:rFonts w:ascii="Times New Roman" w:eastAsia="Times New Roman" w:hAnsi="Times New Roman" w:cs="Times New Roman"/>
                  <w:color w:val="000000" w:themeColor="text1"/>
                  <w:sz w:val="22"/>
                  <w:szCs w:val="22"/>
                  <w:lang w:val="es-CO" w:eastAsia="es-CO"/>
                </w:rPr>
                <w:t>subclimas</w:t>
              </w:r>
              <w:proofErr w:type="spellEnd"/>
              <w:r>
                <w:rPr>
                  <w:rFonts w:ascii="Times New Roman" w:eastAsia="Times New Roman" w:hAnsi="Times New Roman" w:cs="Times New Roman"/>
                  <w:color w:val="000000" w:themeColor="text1"/>
                  <w:sz w:val="22"/>
                  <w:szCs w:val="22"/>
                  <w:lang w:val="es-CO" w:eastAsia="es-CO"/>
                </w:rPr>
                <w:t xml:space="preserve"> mediterráneo y</w:t>
              </w:r>
              <w:r w:rsidRPr="002C7BF7">
                <w:rPr>
                  <w:rFonts w:ascii="Times New Roman" w:eastAsia="Times New Roman" w:hAnsi="Times New Roman" w:cs="Times New Roman"/>
                  <w:color w:val="000000" w:themeColor="text1"/>
                  <w:sz w:val="22"/>
                  <w:szCs w:val="22"/>
                  <w:lang w:val="es-CO" w:eastAsia="es-CO"/>
                </w:rPr>
                <w:t xml:space="preserve"> continental</w:t>
              </w:r>
              <w:r>
                <w:rPr>
                  <w:rFonts w:ascii="Times New Roman" w:eastAsia="Times New Roman" w:hAnsi="Times New Roman" w:cs="Times New Roman"/>
                  <w:color w:val="000000" w:themeColor="text1"/>
                  <w:sz w:val="22"/>
                  <w:szCs w:val="22"/>
                  <w:lang w:val="es-CO" w:eastAsia="es-CO"/>
                </w:rPr>
                <w:t>.</w:t>
              </w:r>
            </w:ins>
          </w:p>
          <w:p w14:paraId="6E070233" w14:textId="77777777" w:rsidR="00E76345" w:rsidRDefault="00E76345" w:rsidP="008C38A3">
            <w:pPr>
              <w:shd w:val="clear" w:color="auto" w:fill="FFFFFF"/>
              <w:spacing w:after="0"/>
              <w:jc w:val="both"/>
              <w:rPr>
                <w:ins w:id="1837" w:author="EUGENIA ARCE LONDONO" w:date="2015-04-29T09:25:00Z"/>
                <w:rFonts w:ascii="Times New Roman" w:eastAsia="Times New Roman" w:hAnsi="Times New Roman" w:cs="Times New Roman"/>
                <w:color w:val="000000" w:themeColor="text1"/>
                <w:sz w:val="22"/>
                <w:szCs w:val="22"/>
                <w:lang w:val="es-CO" w:eastAsia="es-CO"/>
              </w:rPr>
            </w:pPr>
          </w:p>
          <w:p w14:paraId="1DEC578A" w14:textId="77777777" w:rsidR="00E76345"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Se </w:t>
            </w:r>
            <w:r>
              <w:rPr>
                <w:rFonts w:ascii="Times New Roman" w:eastAsia="Times New Roman" w:hAnsi="Times New Roman" w:cs="Times New Roman"/>
                <w:color w:val="000000" w:themeColor="text1"/>
                <w:sz w:val="22"/>
                <w:szCs w:val="22"/>
                <w:lang w:val="es-CO" w:eastAsia="es-CO"/>
              </w:rPr>
              <w:t>ubican en</w:t>
            </w:r>
            <w:r w:rsidRPr="002C7BF7">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Siberia y Anatolia</w:t>
            </w:r>
            <w:del w:id="1838" w:author="EUGENIA ARCE LONDONO" w:date="2015-04-29T09:25:00Z">
              <w:r>
                <w:rPr>
                  <w:rFonts w:ascii="Times New Roman" w:eastAsia="Times New Roman" w:hAnsi="Times New Roman" w:cs="Times New Roman"/>
                  <w:color w:val="000000" w:themeColor="text1"/>
                  <w:sz w:val="22"/>
                  <w:szCs w:val="22"/>
                  <w:lang w:val="es-CO" w:eastAsia="es-CO"/>
                </w:rPr>
                <w:delText>;</w:delText>
              </w:r>
            </w:del>
            <w:ins w:id="1839" w:author="EUGENIA ARCE LONDONO" w:date="2015-04-29T09:25:00Z">
              <w:r>
                <w:rPr>
                  <w:rFonts w:ascii="Times New Roman" w:eastAsia="Times New Roman" w:hAnsi="Times New Roman" w:cs="Times New Roman"/>
                  <w:color w:val="000000" w:themeColor="text1"/>
                  <w:sz w:val="22"/>
                  <w:szCs w:val="22"/>
                  <w:lang w:val="es-CO" w:eastAsia="es-CO"/>
                </w:rPr>
                <w:t>,</w:t>
              </w:r>
            </w:ins>
            <w:r>
              <w:rPr>
                <w:rFonts w:ascii="Times New Roman" w:eastAsia="Times New Roman" w:hAnsi="Times New Roman" w:cs="Times New Roman"/>
                <w:color w:val="000000" w:themeColor="text1"/>
                <w:sz w:val="22"/>
                <w:szCs w:val="22"/>
                <w:lang w:val="es-CO" w:eastAsia="es-CO"/>
              </w:rPr>
              <w:t xml:space="preserve"> </w:t>
            </w:r>
            <w:r w:rsidRPr="002C7BF7">
              <w:rPr>
                <w:rFonts w:ascii="Times New Roman" w:eastAsia="Times New Roman" w:hAnsi="Times New Roman" w:cs="Times New Roman"/>
                <w:color w:val="000000" w:themeColor="text1"/>
                <w:sz w:val="22"/>
                <w:szCs w:val="22"/>
                <w:lang w:val="es-CO" w:eastAsia="es-CO"/>
              </w:rPr>
              <w:t xml:space="preserve">en las costas mediterráneas de Turquía, Siria, Líbano e Israel. </w:t>
            </w:r>
            <w:r>
              <w:rPr>
                <w:rFonts w:ascii="Times New Roman" w:eastAsia="Times New Roman" w:hAnsi="Times New Roman" w:cs="Times New Roman"/>
                <w:color w:val="000000" w:themeColor="text1"/>
                <w:sz w:val="22"/>
                <w:szCs w:val="22"/>
                <w:lang w:val="es-CO" w:eastAsia="es-CO"/>
              </w:rPr>
              <w:t>T</w:t>
            </w:r>
            <w:r w:rsidRPr="002C7BF7">
              <w:rPr>
                <w:rFonts w:ascii="Times New Roman" w:eastAsia="Times New Roman" w:hAnsi="Times New Roman" w:cs="Times New Roman"/>
                <w:color w:val="000000" w:themeColor="text1"/>
                <w:sz w:val="22"/>
                <w:szCs w:val="22"/>
                <w:lang w:val="es-CO" w:eastAsia="es-CO"/>
              </w:rPr>
              <w:t>ambién se encuentran en China, en</w:t>
            </w:r>
            <w:r>
              <w:rPr>
                <w:rFonts w:ascii="Times New Roman" w:eastAsia="Times New Roman" w:hAnsi="Times New Roman" w:cs="Times New Roman"/>
                <w:color w:val="000000" w:themeColor="text1"/>
                <w:sz w:val="22"/>
                <w:szCs w:val="22"/>
                <w:lang w:val="es-CO" w:eastAsia="es-CO"/>
              </w:rPr>
              <w:t xml:space="preserve"> las llanuras de los ríos </w:t>
            </w:r>
            <w:proofErr w:type="spellStart"/>
            <w:r>
              <w:rPr>
                <w:rFonts w:ascii="Times New Roman" w:eastAsia="Times New Roman" w:hAnsi="Times New Roman" w:cs="Times New Roman"/>
                <w:color w:val="000000" w:themeColor="text1"/>
                <w:sz w:val="22"/>
                <w:szCs w:val="22"/>
                <w:lang w:val="es-CO" w:eastAsia="es-CO"/>
              </w:rPr>
              <w:t>Huang</w:t>
            </w:r>
            <w:proofErr w:type="spellEnd"/>
            <w:del w:id="1840" w:author="EUGENIA ARCE LONDONO" w:date="2015-04-29T09:25:00Z">
              <w:r w:rsidRPr="002C7BF7">
                <w:rPr>
                  <w:rFonts w:ascii="Times New Roman" w:eastAsia="Times New Roman" w:hAnsi="Times New Roman" w:cs="Times New Roman"/>
                  <w:color w:val="000000" w:themeColor="text1"/>
                  <w:sz w:val="22"/>
                  <w:szCs w:val="22"/>
                  <w:lang w:val="es-CO" w:eastAsia="es-CO"/>
                </w:rPr>
                <w:delText>-Ho</w:delText>
              </w:r>
            </w:del>
            <w:ins w:id="1841" w:author="EUGENIA ARCE LONDONO" w:date="2015-04-29T09:25:00Z">
              <w:r>
                <w:rPr>
                  <w:rFonts w:ascii="Times New Roman" w:eastAsia="Times New Roman" w:hAnsi="Times New Roman" w:cs="Times New Roman"/>
                  <w:color w:val="000000" w:themeColor="text1"/>
                  <w:sz w:val="22"/>
                  <w:szCs w:val="22"/>
                  <w:lang w:val="es-CO" w:eastAsia="es-CO"/>
                </w:rPr>
                <w:t xml:space="preserve"> He</w:t>
              </w:r>
            </w:ins>
            <w:r w:rsidRPr="002C7BF7">
              <w:rPr>
                <w:rFonts w:ascii="Times New Roman" w:eastAsia="Times New Roman" w:hAnsi="Times New Roman" w:cs="Times New Roman"/>
                <w:color w:val="000000" w:themeColor="text1"/>
                <w:sz w:val="22"/>
                <w:szCs w:val="22"/>
                <w:lang w:val="es-CO" w:eastAsia="es-CO"/>
              </w:rPr>
              <w:t xml:space="preserve"> y el </w:t>
            </w:r>
            <w:del w:id="1842" w:author="EUGENIA ARCE LONDONO" w:date="2015-04-29T09:25:00Z">
              <w:r w:rsidRPr="002C7BF7">
                <w:rPr>
                  <w:rFonts w:ascii="Times New Roman" w:eastAsia="Times New Roman" w:hAnsi="Times New Roman" w:cs="Times New Roman"/>
                  <w:color w:val="000000" w:themeColor="text1"/>
                  <w:sz w:val="22"/>
                  <w:szCs w:val="22"/>
                  <w:lang w:val="es-CO" w:eastAsia="es-CO"/>
                </w:rPr>
                <w:delText>Yang Tse-Kian</w:delText>
              </w:r>
            </w:del>
            <w:proofErr w:type="spellStart"/>
            <w:ins w:id="1843" w:author="EUGENIA ARCE LONDONO" w:date="2015-04-29T09:25:00Z">
              <w:r w:rsidRPr="002C7BF7">
                <w:rPr>
                  <w:rFonts w:ascii="Times New Roman" w:eastAsia="Times New Roman" w:hAnsi="Times New Roman" w:cs="Times New Roman"/>
                  <w:color w:val="000000" w:themeColor="text1"/>
                  <w:sz w:val="22"/>
                  <w:szCs w:val="22"/>
                  <w:lang w:val="es-CO" w:eastAsia="es-CO"/>
                </w:rPr>
                <w:t>Yang</w:t>
              </w:r>
              <w:r>
                <w:rPr>
                  <w:rFonts w:ascii="Times New Roman" w:eastAsia="Times New Roman" w:hAnsi="Times New Roman" w:cs="Times New Roman"/>
                  <w:color w:val="000000" w:themeColor="text1"/>
                  <w:sz w:val="22"/>
                  <w:szCs w:val="22"/>
                  <w:lang w:val="es-CO" w:eastAsia="es-CO"/>
                </w:rPr>
                <w:t>zi</w:t>
              </w:r>
              <w:proofErr w:type="spellEnd"/>
              <w:r>
                <w:rPr>
                  <w:rFonts w:ascii="Times New Roman" w:eastAsia="Times New Roman" w:hAnsi="Times New Roman" w:cs="Times New Roman"/>
                  <w:color w:val="000000" w:themeColor="text1"/>
                  <w:sz w:val="22"/>
                  <w:szCs w:val="22"/>
                  <w:lang w:val="es-CO" w:eastAsia="es-CO"/>
                </w:rPr>
                <w:t xml:space="preserve"> </w:t>
              </w:r>
              <w:proofErr w:type="spellStart"/>
              <w:r>
                <w:rPr>
                  <w:rFonts w:ascii="Times New Roman" w:eastAsia="Times New Roman" w:hAnsi="Times New Roman" w:cs="Times New Roman"/>
                  <w:color w:val="000000" w:themeColor="text1"/>
                  <w:sz w:val="22"/>
                  <w:szCs w:val="22"/>
                  <w:lang w:val="es-CO" w:eastAsia="es-CO"/>
                </w:rPr>
                <w:t>Jiang</w:t>
              </w:r>
            </w:ins>
            <w:proofErr w:type="spellEnd"/>
            <w:r w:rsidRPr="002C7BF7">
              <w:rPr>
                <w:rFonts w:ascii="Times New Roman" w:eastAsia="Times New Roman" w:hAnsi="Times New Roman" w:cs="Times New Roman"/>
                <w:color w:val="000000" w:themeColor="text1"/>
                <w:sz w:val="22"/>
                <w:szCs w:val="22"/>
                <w:lang w:val="es-CO" w:eastAsia="es-CO"/>
              </w:rPr>
              <w:t>, y en la parte sur de Japón y Taiwán</w:t>
            </w:r>
            <w:ins w:id="1844" w:author="EUGENIA ARCE LONDONO" w:date="2015-04-29T09:25:00Z">
              <w:r>
                <w:rPr>
                  <w:rFonts w:ascii="Times New Roman" w:eastAsia="Times New Roman" w:hAnsi="Times New Roman" w:cs="Times New Roman"/>
                  <w:color w:val="000000" w:themeColor="text1"/>
                  <w:sz w:val="22"/>
                  <w:szCs w:val="22"/>
                  <w:lang w:val="es-CO" w:eastAsia="es-CO"/>
                </w:rPr>
                <w:t>.</w:t>
              </w:r>
            </w:ins>
          </w:p>
          <w:p w14:paraId="0EE70A19" w14:textId="77777777" w:rsidR="00E76345" w:rsidRPr="002C7BF7"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507B2710" w14:textId="77777777" w:rsidR="00E76345" w:rsidRPr="002C7BF7" w:rsidRDefault="00E76345" w:rsidP="008C38A3">
            <w:pPr>
              <w:shd w:val="clear" w:color="auto" w:fill="FFFFFF"/>
              <w:spacing w:after="0"/>
              <w:rPr>
                <w:rFonts w:ascii="Times New Roman" w:eastAsia="Times New Roman" w:hAnsi="Times New Roman" w:cs="Times New Roman"/>
                <w:color w:val="000000" w:themeColor="text1"/>
                <w:sz w:val="22"/>
                <w:szCs w:val="22"/>
                <w:lang w:val="es-CO" w:eastAsia="es-CO"/>
              </w:rPr>
            </w:pPr>
            <w:r w:rsidRPr="002A5447">
              <w:rPr>
                <w:rFonts w:ascii="Times New Roman" w:eastAsia="Times New Roman" w:hAnsi="Times New Roman" w:cs="Times New Roman"/>
                <w:b/>
                <w:color w:val="000000" w:themeColor="text1"/>
                <w:sz w:val="22"/>
                <w:szCs w:val="22"/>
                <w:lang w:val="es-CO" w:eastAsia="es-CO"/>
              </w:rPr>
              <w:t>Características</w:t>
            </w:r>
            <w:del w:id="1845" w:author="TOSHIBA" w:date="2015-10-28T12:15:00Z">
              <w:r w:rsidRPr="002A5447" w:rsidDel="00225EC7">
                <w:rPr>
                  <w:rFonts w:ascii="Times New Roman" w:eastAsia="Times New Roman" w:hAnsi="Times New Roman" w:cs="Times New Roman"/>
                  <w:b/>
                  <w:color w:val="000000" w:themeColor="text1"/>
                  <w:sz w:val="22"/>
                  <w:szCs w:val="22"/>
                  <w:lang w:val="es-CO" w:eastAsia="es-CO"/>
                </w:rPr>
                <w:delText xml:space="preserve">  </w:delText>
              </w:r>
            </w:del>
            <w:ins w:id="1846" w:author="TOSHIBA" w:date="2015-10-28T12:15:00Z">
              <w:r w:rsidR="00225EC7">
                <w:rPr>
                  <w:rFonts w:ascii="Times New Roman" w:eastAsia="Times New Roman" w:hAnsi="Times New Roman" w:cs="Times New Roman"/>
                  <w:b/>
                  <w:color w:val="000000" w:themeColor="text1"/>
                  <w:sz w:val="22"/>
                  <w:szCs w:val="22"/>
                  <w:lang w:val="es-CO" w:eastAsia="es-CO"/>
                </w:rPr>
                <w:t xml:space="preserve"> </w:t>
              </w:r>
            </w:ins>
            <w:r w:rsidRPr="002A5447">
              <w:rPr>
                <w:rFonts w:ascii="Times New Roman" w:eastAsia="Times New Roman" w:hAnsi="Times New Roman" w:cs="Times New Roman"/>
                <w:b/>
                <w:color w:val="000000" w:themeColor="text1"/>
                <w:sz w:val="22"/>
                <w:szCs w:val="22"/>
                <w:lang w:val="es-CO" w:eastAsia="es-CO"/>
              </w:rPr>
              <w:t>del clima</w:t>
            </w:r>
            <w:del w:id="1847" w:author="TOSHIBA" w:date="2015-10-29T18:07:00Z">
              <w:r w:rsidRPr="002C7BF7" w:rsidDel="00174A41">
                <w:rPr>
                  <w:rFonts w:ascii="Times New Roman" w:eastAsia="Times New Roman" w:hAnsi="Times New Roman" w:cs="Times New Roman"/>
                  <w:color w:val="000000" w:themeColor="text1"/>
                  <w:sz w:val="22"/>
                  <w:szCs w:val="22"/>
                  <w:lang w:val="es-CO" w:eastAsia="es-CO"/>
                </w:rPr>
                <w:delText>:</w:delText>
              </w:r>
            </w:del>
          </w:p>
          <w:p w14:paraId="1F9683AE" w14:textId="77777777" w:rsidR="00E76345" w:rsidRPr="002C7BF7" w:rsidRDefault="00E76345" w:rsidP="008C38A3">
            <w:pPr>
              <w:pStyle w:val="Prrafodelista"/>
              <w:numPr>
                <w:ilvl w:val="0"/>
                <w:numId w:val="10"/>
              </w:numPr>
              <w:shd w:val="clear" w:color="auto" w:fill="FFFFFF"/>
              <w:spacing w:after="0"/>
              <w:ind w:left="0"/>
              <w:jc w:val="both"/>
              <w:rPr>
                <w:del w:id="1848" w:author="EUGENIA ARCE LONDONO" w:date="2015-04-29T09:25:00Z"/>
                <w:rFonts w:ascii="Times New Roman" w:eastAsia="Times New Roman" w:hAnsi="Times New Roman" w:cs="Times New Roman"/>
                <w:color w:val="000000" w:themeColor="text1"/>
                <w:sz w:val="22"/>
                <w:szCs w:val="22"/>
                <w:lang w:val="es-CO" w:eastAsia="es-CO"/>
              </w:rPr>
            </w:pPr>
            <w:del w:id="1849" w:author="EUGENIA ARCE LONDONO" w:date="2015-04-29T09:25:00Z">
              <w:r w:rsidRPr="002C7BF7">
                <w:rPr>
                  <w:rFonts w:ascii="Times New Roman" w:eastAsia="Times New Roman" w:hAnsi="Times New Roman" w:cs="Times New Roman"/>
                  <w:color w:val="000000" w:themeColor="text1"/>
                  <w:sz w:val="22"/>
                  <w:szCs w:val="22"/>
                  <w:lang w:val="es-CO" w:eastAsia="es-CO"/>
                </w:rPr>
                <w:delText>Características</w:delText>
              </w:r>
            </w:del>
            <w:del w:id="1850" w:author="TOSHIBA" w:date="2015-10-28T12:15:00Z">
              <w:r w:rsidRPr="002C7BF7" w:rsidDel="00225EC7">
                <w:rPr>
                  <w:rFonts w:ascii="Times New Roman" w:eastAsia="Times New Roman" w:hAnsi="Times New Roman" w:cs="Times New Roman"/>
                  <w:color w:val="000000" w:themeColor="text1"/>
                  <w:sz w:val="22"/>
                  <w:szCs w:val="22"/>
                  <w:lang w:val="es-CO" w:eastAsia="es-CO"/>
                </w:rPr>
                <w:delText xml:space="preserve">  </w:delText>
              </w:r>
            </w:del>
            <w:ins w:id="1851" w:author="TOSHIBA" w:date="2015-10-28T12:15:00Z">
              <w:r w:rsidR="00225EC7">
                <w:rPr>
                  <w:rFonts w:ascii="Times New Roman" w:eastAsia="Times New Roman" w:hAnsi="Times New Roman" w:cs="Times New Roman"/>
                  <w:color w:val="000000" w:themeColor="text1"/>
                  <w:sz w:val="22"/>
                  <w:szCs w:val="22"/>
                  <w:lang w:val="es-CO" w:eastAsia="es-CO"/>
                </w:rPr>
                <w:t xml:space="preserve"> </w:t>
              </w:r>
            </w:ins>
            <w:del w:id="1852" w:author="EUGENIA ARCE LONDONO" w:date="2015-04-29T09:25:00Z">
              <w:r w:rsidRPr="002C7BF7">
                <w:rPr>
                  <w:rFonts w:ascii="Times New Roman" w:eastAsia="Times New Roman" w:hAnsi="Times New Roman" w:cs="Times New Roman"/>
                  <w:color w:val="000000" w:themeColor="text1"/>
                  <w:sz w:val="22"/>
                  <w:szCs w:val="22"/>
                  <w:lang w:val="es-CO" w:eastAsia="es-CO"/>
                </w:rPr>
                <w:delText>del clima:</w:delText>
              </w:r>
            </w:del>
          </w:p>
          <w:p w14:paraId="6C466F25"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53"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Temperaturas altas que oscilan entre</w:t>
            </w:r>
            <w:del w:id="1854" w:author="TOSHIBA" w:date="2015-10-28T12:15:00Z">
              <w:r w:rsidRPr="002C7BF7" w:rsidDel="00225EC7">
                <w:rPr>
                  <w:rFonts w:ascii="Times New Roman" w:eastAsia="Times New Roman" w:hAnsi="Times New Roman" w:cs="Times New Roman"/>
                  <w:color w:val="000000" w:themeColor="text1"/>
                  <w:sz w:val="22"/>
                  <w:szCs w:val="22"/>
                  <w:lang w:val="es-CO" w:eastAsia="es-CO"/>
                </w:rPr>
                <w:delText xml:space="preserve">  </w:delText>
              </w:r>
            </w:del>
            <w:ins w:id="1855" w:author="TOSHIBA" w:date="2015-10-28T12:15:00Z">
              <w:r w:rsidR="00225EC7">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los 22 a 25º</w:t>
            </w:r>
            <w:ins w:id="1856"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 xml:space="preserve"> </w:t>
            </w:r>
          </w:p>
          <w:p w14:paraId="6522BC79"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57"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 xml:space="preserve">Lluvias con mayor presencia en los meses de </w:t>
            </w:r>
            <w:del w:id="1858" w:author="TOSHIBA" w:date="2015-10-29T18:07:00Z">
              <w:r w:rsidRPr="002C7BF7" w:rsidDel="00174A41">
                <w:rPr>
                  <w:rFonts w:ascii="Times New Roman" w:eastAsia="Times New Roman" w:hAnsi="Times New Roman" w:cs="Times New Roman"/>
                  <w:color w:val="000000" w:themeColor="text1"/>
                  <w:sz w:val="22"/>
                  <w:szCs w:val="22"/>
                  <w:lang w:val="es-CO" w:eastAsia="es-CO"/>
                </w:rPr>
                <w:delText>J</w:delText>
              </w:r>
            </w:del>
            <w:ins w:id="1859" w:author="TOSHIBA" w:date="2015-10-29T18:07:00Z">
              <w:r w:rsidR="00174A41">
                <w:rPr>
                  <w:rFonts w:ascii="Times New Roman" w:eastAsia="Times New Roman" w:hAnsi="Times New Roman" w:cs="Times New Roman"/>
                  <w:color w:val="000000" w:themeColor="text1"/>
                  <w:sz w:val="22"/>
                  <w:szCs w:val="22"/>
                  <w:lang w:val="es-CO" w:eastAsia="es-CO"/>
                </w:rPr>
                <w:t>j</w:t>
              </w:r>
            </w:ins>
            <w:r w:rsidRPr="002C7BF7">
              <w:rPr>
                <w:rFonts w:ascii="Times New Roman" w:eastAsia="Times New Roman" w:hAnsi="Times New Roman" w:cs="Times New Roman"/>
                <w:color w:val="000000" w:themeColor="text1"/>
                <w:sz w:val="22"/>
                <w:szCs w:val="22"/>
                <w:lang w:val="es-CO" w:eastAsia="es-CO"/>
              </w:rPr>
              <w:t xml:space="preserve">ulio y </w:t>
            </w:r>
            <w:del w:id="1860" w:author="TOSHIBA" w:date="2015-10-29T18:07:00Z">
              <w:r w:rsidRPr="002C7BF7" w:rsidDel="00174A41">
                <w:rPr>
                  <w:rFonts w:ascii="Times New Roman" w:eastAsia="Times New Roman" w:hAnsi="Times New Roman" w:cs="Times New Roman"/>
                  <w:color w:val="000000" w:themeColor="text1"/>
                  <w:sz w:val="22"/>
                  <w:szCs w:val="22"/>
                  <w:lang w:val="es-CO" w:eastAsia="es-CO"/>
                </w:rPr>
                <w:delText>A</w:delText>
              </w:r>
            </w:del>
            <w:ins w:id="1861" w:author="TOSHIBA" w:date="2015-10-29T18:07:00Z">
              <w:r w:rsidR="00174A41">
                <w:rPr>
                  <w:rFonts w:ascii="Times New Roman" w:eastAsia="Times New Roman" w:hAnsi="Times New Roman" w:cs="Times New Roman"/>
                  <w:color w:val="000000" w:themeColor="text1"/>
                  <w:sz w:val="22"/>
                  <w:szCs w:val="22"/>
                  <w:lang w:val="es-CO" w:eastAsia="es-CO"/>
                </w:rPr>
                <w:t>a</w:t>
              </w:r>
            </w:ins>
            <w:r w:rsidRPr="002C7BF7">
              <w:rPr>
                <w:rFonts w:ascii="Times New Roman" w:eastAsia="Times New Roman" w:hAnsi="Times New Roman" w:cs="Times New Roman"/>
                <w:color w:val="000000" w:themeColor="text1"/>
                <w:sz w:val="22"/>
                <w:szCs w:val="22"/>
                <w:lang w:val="es-CO" w:eastAsia="es-CO"/>
              </w:rPr>
              <w:t>gosto.</w:t>
            </w:r>
          </w:p>
          <w:p w14:paraId="00A56CAA"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62"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Inviernos con abundantes lluvias</w:t>
            </w:r>
            <w:ins w:id="1863" w:author="EUGENIA ARCE LONDONO" w:date="2015-04-29T09:25:00Z">
              <w:r>
                <w:rPr>
                  <w:rFonts w:ascii="Times New Roman" w:eastAsia="Times New Roman" w:hAnsi="Times New Roman" w:cs="Times New Roman"/>
                  <w:color w:val="000000" w:themeColor="text1"/>
                  <w:sz w:val="22"/>
                  <w:szCs w:val="22"/>
                  <w:lang w:val="es-CO" w:eastAsia="es-CO"/>
                </w:rPr>
                <w:t>.</w:t>
              </w:r>
            </w:ins>
          </w:p>
          <w:p w14:paraId="65466F27"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864" w:author="EUGENIA ARCE LONDONO" w:date="2015-04-29T09:25:00Z">
              <w:r>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 xml:space="preserve">Veranos cálidos y secos. </w:t>
            </w:r>
          </w:p>
          <w:p w14:paraId="5A230A40" w14:textId="77777777" w:rsidR="00E76345" w:rsidRDefault="00E76345" w:rsidP="008C38A3">
            <w:pPr>
              <w:pStyle w:val="Prrafodelista"/>
              <w:numPr>
                <w:ilvl w:val="0"/>
                <w:numId w:val="10"/>
              </w:numPr>
              <w:shd w:val="clear" w:color="auto" w:fill="FFFFFF"/>
              <w:spacing w:after="0"/>
              <w:ind w:left="0"/>
              <w:jc w:val="both"/>
              <w:rPr>
                <w:ins w:id="1865" w:author="EUGENIA ARCE LONDONO" w:date="2015-04-29T09:25:00Z"/>
                <w:rFonts w:ascii="Times New Roman" w:eastAsia="Times New Roman" w:hAnsi="Times New Roman" w:cs="Times New Roman"/>
                <w:color w:val="000000" w:themeColor="text1"/>
                <w:sz w:val="22"/>
                <w:szCs w:val="22"/>
                <w:lang w:val="es-CO" w:eastAsia="es-CO"/>
              </w:rPr>
            </w:pPr>
          </w:p>
          <w:p w14:paraId="0D4D31D0" w14:textId="77777777" w:rsidR="00E76345" w:rsidRPr="00C51BFD" w:rsidRDefault="00E76345" w:rsidP="008C38A3">
            <w:pPr>
              <w:pStyle w:val="Prrafodelista"/>
              <w:numPr>
                <w:ilvl w:val="0"/>
                <w:numId w:val="10"/>
              </w:numPr>
              <w:shd w:val="clear" w:color="auto" w:fill="FFFFFF"/>
              <w:spacing w:after="0"/>
              <w:ind w:left="0"/>
              <w:jc w:val="both"/>
              <w:rPr>
                <w:ins w:id="1866" w:author="EUGENIA ARCE LONDONO" w:date="2015-04-29T09:25:00Z"/>
                <w:rFonts w:ascii="Times New Roman" w:eastAsia="Times New Roman" w:hAnsi="Times New Roman" w:cs="Times New Roman"/>
                <w:b/>
                <w:color w:val="000000" w:themeColor="text1"/>
                <w:sz w:val="22"/>
                <w:szCs w:val="22"/>
                <w:lang w:val="es-CO" w:eastAsia="es-CO"/>
              </w:rPr>
            </w:pPr>
            <w:ins w:id="1867" w:author="EUGENIA ARCE LONDONO" w:date="2015-04-29T09:25:00Z">
              <w:r>
                <w:rPr>
                  <w:rFonts w:ascii="Times New Roman" w:eastAsia="Times New Roman" w:hAnsi="Times New Roman" w:cs="Times New Roman"/>
                  <w:b/>
                  <w:color w:val="000000" w:themeColor="text1"/>
                  <w:sz w:val="22"/>
                  <w:szCs w:val="22"/>
                  <w:lang w:val="es-CO" w:eastAsia="es-CO"/>
                </w:rPr>
                <w:t>Paisaje,</w:t>
              </w:r>
              <w:r w:rsidRPr="00C51BFD">
                <w:rPr>
                  <w:rFonts w:ascii="Times New Roman" w:eastAsia="Times New Roman" w:hAnsi="Times New Roman" w:cs="Times New Roman"/>
                  <w:b/>
                  <w:color w:val="000000" w:themeColor="text1"/>
                  <w:sz w:val="22"/>
                  <w:szCs w:val="22"/>
                  <w:lang w:val="es-CO" w:eastAsia="es-CO"/>
                </w:rPr>
                <w:t xml:space="preserve"> vegetación</w:t>
              </w:r>
              <w:r>
                <w:rPr>
                  <w:rFonts w:ascii="Times New Roman" w:eastAsia="Times New Roman" w:hAnsi="Times New Roman" w:cs="Times New Roman"/>
                  <w:b/>
                  <w:color w:val="000000" w:themeColor="text1"/>
                  <w:sz w:val="22"/>
                  <w:szCs w:val="22"/>
                  <w:lang w:val="es-CO" w:eastAsia="es-CO"/>
                </w:rPr>
                <w:t xml:space="preserve"> y fauna</w:t>
              </w:r>
              <w:del w:id="1868" w:author="TOSHIBA" w:date="2015-10-29T18:08:00Z">
                <w:r w:rsidRPr="00C51BFD" w:rsidDel="00CC35DF">
                  <w:rPr>
                    <w:rFonts w:ascii="Times New Roman" w:eastAsia="Times New Roman" w:hAnsi="Times New Roman" w:cs="Times New Roman"/>
                    <w:b/>
                    <w:color w:val="000000" w:themeColor="text1"/>
                    <w:sz w:val="22"/>
                    <w:szCs w:val="22"/>
                    <w:lang w:val="es-CO" w:eastAsia="es-CO"/>
                  </w:rPr>
                  <w:delText>:</w:delText>
                </w:r>
              </w:del>
              <w:r w:rsidRPr="00C51BFD">
                <w:rPr>
                  <w:rFonts w:ascii="Times New Roman" w:eastAsia="Times New Roman" w:hAnsi="Times New Roman" w:cs="Times New Roman"/>
                  <w:b/>
                  <w:color w:val="000000" w:themeColor="text1"/>
                  <w:sz w:val="22"/>
                  <w:szCs w:val="22"/>
                  <w:lang w:val="es-CO" w:eastAsia="es-CO"/>
                </w:rPr>
                <w:t xml:space="preserve"> </w:t>
              </w:r>
            </w:ins>
          </w:p>
          <w:p w14:paraId="657CB600"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lastRenderedPageBreak/>
              <w:t>Vegetación de maqui</w:t>
            </w:r>
            <w:ins w:id="1869" w:author="Dayrtman Fajardo Vásquez" w:date="2015-11-12T17:14:00Z">
              <w:r w:rsidR="00C8324E">
                <w:rPr>
                  <w:rFonts w:ascii="Times New Roman" w:eastAsia="Times New Roman" w:hAnsi="Times New Roman" w:cs="Times New Roman"/>
                  <w:color w:val="000000" w:themeColor="text1"/>
                  <w:sz w:val="22"/>
                  <w:szCs w:val="22"/>
                  <w:lang w:val="es-CO" w:eastAsia="es-CO"/>
                </w:rPr>
                <w:t>a</w:t>
              </w:r>
            </w:ins>
            <w:r w:rsidRPr="002C7BF7">
              <w:rPr>
                <w:rFonts w:ascii="Times New Roman" w:eastAsia="Times New Roman" w:hAnsi="Times New Roman" w:cs="Times New Roman"/>
                <w:color w:val="000000" w:themeColor="text1"/>
                <w:sz w:val="22"/>
                <w:szCs w:val="22"/>
                <w:lang w:val="es-CO" w:eastAsia="es-CO"/>
              </w:rPr>
              <w:t>s (campo cubierto de maleza) con arbustos. En</w:t>
            </w:r>
            <w:ins w:id="1870" w:author="EUGENIA ARCE LONDONO" w:date="2015-04-29T09:25:00Z">
              <w:r w:rsidRPr="002C7BF7">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diversas</w:t>
              </w:r>
            </w:ins>
            <w:r>
              <w:rPr>
                <w:rFonts w:ascii="Times New Roman" w:eastAsia="Times New Roman" w:hAnsi="Times New Roman" w:cs="Times New Roman"/>
                <w:color w:val="000000" w:themeColor="text1"/>
                <w:sz w:val="22"/>
                <w:szCs w:val="22"/>
                <w:lang w:val="es-CO" w:eastAsia="es-CO"/>
              </w:rPr>
              <w:t xml:space="preserve"> </w:t>
            </w:r>
            <w:r w:rsidRPr="002C7BF7">
              <w:rPr>
                <w:rFonts w:ascii="Times New Roman" w:eastAsia="Times New Roman" w:hAnsi="Times New Roman" w:cs="Times New Roman"/>
                <w:color w:val="000000" w:themeColor="text1"/>
                <w:sz w:val="22"/>
                <w:szCs w:val="22"/>
                <w:lang w:val="es-CO" w:eastAsia="es-CO"/>
              </w:rPr>
              <w:t xml:space="preserve">zonas </w:t>
            </w:r>
            <w:del w:id="1871" w:author="EUGENIA ARCE LONDONO" w:date="2015-04-29T09:25:00Z">
              <w:r w:rsidRPr="002C7BF7">
                <w:rPr>
                  <w:rFonts w:ascii="Times New Roman" w:eastAsia="Times New Roman" w:hAnsi="Times New Roman" w:cs="Times New Roman"/>
                  <w:color w:val="000000" w:themeColor="text1"/>
                  <w:sz w:val="22"/>
                  <w:szCs w:val="22"/>
                  <w:lang w:val="es-CO" w:eastAsia="es-CO"/>
                </w:rPr>
                <w:delText>como</w:delText>
              </w:r>
            </w:del>
            <w:ins w:id="1872" w:author="TOSHIBA" w:date="2015-10-29T18:08:00Z">
              <w:r w:rsidR="00CC35DF">
                <w:rPr>
                  <w:rFonts w:ascii="Times New Roman" w:eastAsia="Times New Roman" w:hAnsi="Times New Roman" w:cs="Times New Roman"/>
                  <w:color w:val="000000" w:themeColor="text1"/>
                  <w:sz w:val="22"/>
                  <w:szCs w:val="22"/>
                  <w:lang w:val="es-CO" w:eastAsia="es-CO"/>
                </w:rPr>
                <w:t xml:space="preserve"> </w:t>
              </w:r>
            </w:ins>
            <w:ins w:id="1873" w:author="EUGENIA ARCE LONDONO" w:date="2015-04-29T09:25:00Z">
              <w:r>
                <w:rPr>
                  <w:rFonts w:ascii="Times New Roman" w:eastAsia="Times New Roman" w:hAnsi="Times New Roman" w:cs="Times New Roman"/>
                  <w:color w:val="000000" w:themeColor="text1"/>
                  <w:sz w:val="22"/>
                  <w:szCs w:val="22"/>
                  <w:lang w:val="es-CO" w:eastAsia="es-CO"/>
                </w:rPr>
                <w:t>de</w:t>
              </w:r>
              <w:del w:id="1874" w:author="TOSHIBA" w:date="2015-10-31T12:40:00Z">
                <w:r w:rsidDel="004F11BE">
                  <w:rPr>
                    <w:rFonts w:ascii="Times New Roman" w:eastAsia="Times New Roman" w:hAnsi="Times New Roman" w:cs="Times New Roman"/>
                    <w:color w:val="000000" w:themeColor="text1"/>
                    <w:sz w:val="22"/>
                    <w:szCs w:val="22"/>
                    <w:lang w:val="es-CO" w:eastAsia="es-CO"/>
                  </w:rPr>
                  <w:delText>l</w:delText>
                </w:r>
              </w:del>
            </w:ins>
            <w:r>
              <w:rPr>
                <w:rFonts w:ascii="Times New Roman" w:eastAsia="Times New Roman" w:hAnsi="Times New Roman" w:cs="Times New Roman"/>
                <w:color w:val="000000" w:themeColor="text1"/>
                <w:sz w:val="22"/>
                <w:szCs w:val="22"/>
                <w:lang w:val="es-CO" w:eastAsia="es-CO"/>
              </w:rPr>
              <w:t xml:space="preserve"> Japón predomina</w:t>
            </w:r>
            <w:del w:id="1875" w:author="TOSHIBA" w:date="2015-10-28T12:15:00Z">
              <w:r w:rsidRPr="002C7BF7" w:rsidDel="00225EC7">
                <w:rPr>
                  <w:rFonts w:ascii="Times New Roman" w:eastAsia="Times New Roman" w:hAnsi="Times New Roman" w:cs="Times New Roman"/>
                  <w:color w:val="000000" w:themeColor="text1"/>
                  <w:sz w:val="22"/>
                  <w:szCs w:val="22"/>
                  <w:lang w:val="es-CO" w:eastAsia="es-CO"/>
                </w:rPr>
                <w:delText xml:space="preserve">  </w:delText>
              </w:r>
            </w:del>
            <w:ins w:id="1876" w:author="TOSHIBA" w:date="2015-10-28T12:15:00Z">
              <w:r w:rsidR="00225EC7">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el bosque de coníferas, donde aún se observan algunos osos, lobos y zorros.</w:t>
            </w:r>
          </w:p>
          <w:p w14:paraId="7C5F1C1A" w14:textId="77777777" w:rsidR="00E76345" w:rsidRDefault="00E76345" w:rsidP="008C38A3">
            <w:pPr>
              <w:spacing w:after="0"/>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 China la vegetación se caracteriza por el</w:t>
            </w:r>
            <w:del w:id="1877" w:author="TOSHIBA" w:date="2015-10-28T12:16:00Z">
              <w:r w:rsidRPr="002C7BF7" w:rsidDel="00225EC7">
                <w:rPr>
                  <w:rFonts w:ascii="Times New Roman" w:eastAsia="Times New Roman" w:hAnsi="Times New Roman" w:cs="Times New Roman"/>
                  <w:color w:val="000000" w:themeColor="text1"/>
                  <w:sz w:val="22"/>
                  <w:szCs w:val="22"/>
                  <w:lang w:val="es-CO" w:eastAsia="es-CO"/>
                </w:rPr>
                <w:delText xml:space="preserve">  </w:delText>
              </w:r>
            </w:del>
            <w:ins w:id="1878" w:author="TOSHIBA" w:date="2015-10-28T12:16:00Z">
              <w:r w:rsidR="00225EC7">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bosque de conífer</w:t>
            </w:r>
            <w:r>
              <w:rPr>
                <w:rFonts w:ascii="Times New Roman" w:eastAsia="Times New Roman" w:hAnsi="Times New Roman" w:cs="Times New Roman"/>
                <w:color w:val="000000" w:themeColor="text1"/>
                <w:sz w:val="22"/>
                <w:szCs w:val="22"/>
                <w:lang w:val="es-CO" w:eastAsia="es-CO"/>
              </w:rPr>
              <w:t>as y encinos</w:t>
            </w:r>
            <w:ins w:id="1879" w:author="TOSHIBA" w:date="2015-10-29T18:08:00Z">
              <w:r w:rsidR="00CC35DF">
                <w:rPr>
                  <w:rFonts w:ascii="Times New Roman" w:eastAsia="Times New Roman" w:hAnsi="Times New Roman" w:cs="Times New Roman"/>
                  <w:color w:val="000000" w:themeColor="text1"/>
                  <w:sz w:val="22"/>
                  <w:szCs w:val="22"/>
                  <w:lang w:val="es-CO" w:eastAsia="es-CO"/>
                </w:rPr>
                <w:t>,</w:t>
              </w:r>
            </w:ins>
            <w:r>
              <w:rPr>
                <w:rFonts w:ascii="Times New Roman" w:eastAsia="Times New Roman" w:hAnsi="Times New Roman" w:cs="Times New Roman"/>
                <w:color w:val="000000" w:themeColor="text1"/>
                <w:sz w:val="22"/>
                <w:szCs w:val="22"/>
                <w:lang w:val="es-CO" w:eastAsia="es-CO"/>
              </w:rPr>
              <w:t xml:space="preserve"> y la fauna salvaje</w:t>
            </w:r>
            <w:del w:id="1880" w:author="EUGENIA ARCE LONDONO" w:date="2015-04-29T09:25:00Z">
              <w:r w:rsidRPr="002C7BF7">
                <w:rPr>
                  <w:rFonts w:ascii="Times New Roman" w:eastAsia="Times New Roman" w:hAnsi="Times New Roman" w:cs="Times New Roman"/>
                  <w:color w:val="000000" w:themeColor="text1"/>
                  <w:sz w:val="22"/>
                  <w:szCs w:val="22"/>
                  <w:lang w:val="es-CO" w:eastAsia="es-CO"/>
                </w:rPr>
                <w:delText>: Cabras</w:delText>
              </w:r>
            </w:del>
            <w:ins w:id="1881" w:author="EUGENIA ARCE LONDONO" w:date="2015-04-29T09:25:00Z">
              <w:r>
                <w:rPr>
                  <w:rFonts w:ascii="Times New Roman" w:eastAsia="Times New Roman" w:hAnsi="Times New Roman" w:cs="Times New Roman"/>
                  <w:color w:val="000000" w:themeColor="text1"/>
                  <w:sz w:val="22"/>
                  <w:szCs w:val="22"/>
                  <w:lang w:val="es-CO" w:eastAsia="es-CO"/>
                </w:rPr>
                <w:t xml:space="preserve"> incluye c</w:t>
              </w:r>
              <w:r w:rsidRPr="002C7BF7">
                <w:rPr>
                  <w:rFonts w:ascii="Times New Roman" w:eastAsia="Times New Roman" w:hAnsi="Times New Roman" w:cs="Times New Roman"/>
                  <w:color w:val="000000" w:themeColor="text1"/>
                  <w:sz w:val="22"/>
                  <w:szCs w:val="22"/>
                  <w:lang w:val="es-CO" w:eastAsia="es-CO"/>
                </w:rPr>
                <w:t>abras</w:t>
              </w:r>
            </w:ins>
            <w:r w:rsidRPr="002C7BF7">
              <w:rPr>
                <w:rFonts w:ascii="Times New Roman" w:eastAsia="Times New Roman" w:hAnsi="Times New Roman" w:cs="Times New Roman"/>
                <w:color w:val="000000" w:themeColor="text1"/>
                <w:sz w:val="22"/>
                <w:szCs w:val="22"/>
                <w:lang w:val="es-CO" w:eastAsia="es-CO"/>
              </w:rPr>
              <w:t xml:space="preserve">, osos </w:t>
            </w:r>
            <w:del w:id="1882" w:author="EUGENIA ARCE LONDONO" w:date="2015-04-29T09:25:00Z">
              <w:r w:rsidRPr="002C7BF7">
                <w:rPr>
                  <w:rFonts w:ascii="Times New Roman" w:eastAsia="Times New Roman" w:hAnsi="Times New Roman" w:cs="Times New Roman"/>
                  <w:color w:val="000000" w:themeColor="text1"/>
                  <w:sz w:val="22"/>
                  <w:szCs w:val="22"/>
                  <w:lang w:val="es-CO" w:eastAsia="es-CO"/>
                </w:rPr>
                <w:delText>negro</w:delText>
              </w:r>
            </w:del>
            <w:ins w:id="1883" w:author="TOSHIBA" w:date="2015-10-29T18:11:00Z">
              <w:r w:rsidR="00CC35DF">
                <w:rPr>
                  <w:rFonts w:ascii="Times New Roman" w:eastAsia="Times New Roman" w:hAnsi="Times New Roman" w:cs="Times New Roman"/>
                  <w:color w:val="000000" w:themeColor="text1"/>
                  <w:sz w:val="22"/>
                  <w:szCs w:val="22"/>
                  <w:lang w:val="es-CO" w:eastAsia="es-CO"/>
                </w:rPr>
                <w:t xml:space="preserve"> </w:t>
              </w:r>
            </w:ins>
            <w:ins w:id="1884" w:author="EUGENIA ARCE LONDONO" w:date="2015-04-29T09:25:00Z">
              <w:r w:rsidRPr="002C7BF7">
                <w:rPr>
                  <w:rFonts w:ascii="Times New Roman" w:eastAsia="Times New Roman" w:hAnsi="Times New Roman" w:cs="Times New Roman"/>
                  <w:color w:val="000000" w:themeColor="text1"/>
                  <w:sz w:val="22"/>
                  <w:szCs w:val="22"/>
                  <w:lang w:val="es-CO" w:eastAsia="es-CO"/>
                </w:rPr>
                <w:t>negro</w:t>
              </w:r>
              <w:r>
                <w:rPr>
                  <w:rFonts w:ascii="Times New Roman" w:eastAsia="Times New Roman" w:hAnsi="Times New Roman" w:cs="Times New Roman"/>
                  <w:color w:val="000000" w:themeColor="text1"/>
                  <w:sz w:val="22"/>
                  <w:szCs w:val="22"/>
                  <w:lang w:val="es-CO" w:eastAsia="es-CO"/>
                </w:rPr>
                <w:t>s</w:t>
              </w:r>
            </w:ins>
            <w:r w:rsidRPr="002C7BF7">
              <w:rPr>
                <w:rFonts w:ascii="Times New Roman" w:eastAsia="Times New Roman" w:hAnsi="Times New Roman" w:cs="Times New Roman"/>
                <w:color w:val="000000" w:themeColor="text1"/>
                <w:sz w:val="22"/>
                <w:szCs w:val="22"/>
                <w:lang w:val="es-CO" w:eastAsia="es-CO"/>
              </w:rPr>
              <w:t xml:space="preserve"> y pandas</w:t>
            </w:r>
            <w:ins w:id="1885" w:author="Dayrtman Fajardo Vásquez" w:date="2015-11-12T17:14:00Z">
              <w:r w:rsidR="00C8324E">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 xml:space="preserve"> y águilas</w:t>
            </w:r>
            <w:ins w:id="1886" w:author="EUGENIA ARCE LONDONO" w:date="2015-04-29T09:25:00Z">
              <w:r>
                <w:rPr>
                  <w:rFonts w:ascii="Times New Roman" w:eastAsia="Times New Roman" w:hAnsi="Times New Roman" w:cs="Times New Roman"/>
                  <w:color w:val="000000" w:themeColor="text1"/>
                  <w:sz w:val="22"/>
                  <w:szCs w:val="22"/>
                  <w:lang w:val="es-CO" w:eastAsia="es-CO"/>
                </w:rPr>
                <w:t>.</w:t>
              </w:r>
            </w:ins>
          </w:p>
          <w:p w14:paraId="67C6062E" w14:textId="77777777" w:rsidR="00E76345" w:rsidRDefault="00E76345" w:rsidP="008C38A3">
            <w:pPr>
              <w:spacing w:after="0"/>
              <w:rPr>
                <w:rFonts w:ascii="Times New Roman" w:eastAsia="Times New Roman" w:hAnsi="Times New Roman" w:cs="Times New Roman"/>
                <w:color w:val="000000" w:themeColor="text1"/>
                <w:sz w:val="22"/>
                <w:szCs w:val="22"/>
                <w:lang w:val="es-CO" w:eastAsia="es-CO"/>
              </w:rPr>
            </w:pPr>
          </w:p>
          <w:p w14:paraId="32E812EA" w14:textId="77777777" w:rsidR="00E76345" w:rsidRPr="002C7BF7" w:rsidRDefault="00E76345" w:rsidP="008C38A3">
            <w:pPr>
              <w:spacing w:after="0"/>
              <w:rPr>
                <w:rFonts w:ascii="Times New Roman" w:eastAsia="Times New Roman" w:hAnsi="Times New Roman" w:cs="Times New Roman"/>
                <w:b/>
                <w:bCs/>
                <w:color w:val="000000" w:themeColor="text1"/>
                <w:sz w:val="22"/>
                <w:szCs w:val="22"/>
                <w:lang w:val="es-CO" w:eastAsia="es-CO"/>
              </w:rPr>
            </w:pPr>
            <w:del w:id="1887" w:author="EUGENIA ARCE LONDONO" w:date="2015-04-29T09:25:00Z">
              <w:r w:rsidRPr="002C7BF7">
                <w:rPr>
                  <w:rFonts w:ascii="Times New Roman" w:eastAsia="Times New Roman" w:hAnsi="Times New Roman" w:cs="Times New Roman"/>
                  <w:color w:val="000000" w:themeColor="text1"/>
                  <w:sz w:val="22"/>
                  <w:szCs w:val="22"/>
                  <w:lang w:val="es-CO" w:eastAsia="es-CO"/>
                </w:rPr>
                <w:delText xml:space="preserve">Entre estos climas se encuentran </w:delText>
              </w:r>
              <w:r>
                <w:rPr>
                  <w:rFonts w:ascii="Times New Roman" w:eastAsia="Times New Roman" w:hAnsi="Times New Roman" w:cs="Times New Roman"/>
                  <w:color w:val="000000" w:themeColor="text1"/>
                  <w:sz w:val="22"/>
                  <w:szCs w:val="22"/>
                  <w:lang w:val="es-CO" w:eastAsia="es-CO"/>
                </w:rPr>
                <w:delText xml:space="preserve">los subclimas: </w:delText>
              </w:r>
              <w:r w:rsidRPr="002C7BF7">
                <w:rPr>
                  <w:rFonts w:ascii="Times New Roman" w:eastAsia="Times New Roman" w:hAnsi="Times New Roman" w:cs="Times New Roman"/>
                  <w:color w:val="000000" w:themeColor="text1"/>
                  <w:sz w:val="22"/>
                  <w:szCs w:val="22"/>
                  <w:lang w:val="es-CO" w:eastAsia="es-CO"/>
                </w:rPr>
                <w:delText>mediterráneo y el continental</w:delText>
              </w:r>
            </w:del>
          </w:p>
        </w:tc>
      </w:tr>
      <w:tr w:rsidR="00E76345" w:rsidRPr="001726C4" w14:paraId="3AA18D8E" w14:textId="77777777" w:rsidTr="008C38A3">
        <w:trPr>
          <w:gridAfter w:val="1"/>
          <w:wAfter w:w="47" w:type="dxa"/>
          <w:tblCellSpacing w:w="7" w:type="dxa"/>
          <w:jc w:val="center"/>
          <w:trPrChange w:id="1888" w:author="EUGENIA ARCE LONDONO" w:date="2015-04-29T09:25:00Z">
            <w:trPr>
              <w:tblCellSpacing w:w="7" w:type="dxa"/>
              <w:jc w:val="center"/>
            </w:trPr>
          </w:trPrChange>
        </w:trPr>
        <w:tc>
          <w:tcPr>
            <w:tcW w:w="785" w:type="pct"/>
            <w:gridSpan w:val="2"/>
            <w:shd w:val="clear" w:color="auto" w:fill="auto"/>
            <w:tcPrChange w:id="1889" w:author="EUGENIA ARCE LONDONO" w:date="2015-04-29T09:25:00Z">
              <w:tcPr>
                <w:tcW w:w="785" w:type="pct"/>
                <w:gridSpan w:val="2"/>
                <w:shd w:val="clear" w:color="auto" w:fill="auto"/>
              </w:tcPr>
            </w:tcPrChange>
          </w:tcPr>
          <w:p w14:paraId="52982899" w14:textId="77777777" w:rsidR="00E76345" w:rsidRPr="002C7BF7" w:rsidRDefault="00E76345" w:rsidP="008C38A3">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lastRenderedPageBreak/>
              <w:t>Climas fríos</w:t>
            </w:r>
          </w:p>
        </w:tc>
        <w:tc>
          <w:tcPr>
            <w:tcW w:w="4191" w:type="pct"/>
            <w:gridSpan w:val="2"/>
            <w:shd w:val="clear" w:color="auto" w:fill="auto"/>
            <w:tcPrChange w:id="1890" w:author="EUGENIA ARCE LONDONO" w:date="2015-04-29T09:25:00Z">
              <w:tcPr>
                <w:tcW w:w="4191" w:type="pct"/>
                <w:gridSpan w:val="3"/>
                <w:shd w:val="clear" w:color="auto" w:fill="auto"/>
              </w:tcPr>
            </w:tcPrChange>
          </w:tcPr>
          <w:p w14:paraId="325A6A2C" w14:textId="77777777" w:rsidR="00E76345" w:rsidRDefault="00E76345" w:rsidP="008C38A3">
            <w:pPr>
              <w:shd w:val="clear" w:color="auto" w:fill="FFFFFF"/>
              <w:spacing w:after="0"/>
              <w:jc w:val="both"/>
              <w:rPr>
                <w:ins w:id="1891" w:author="EUGENIA ARCE LONDONO" w:date="2015-04-29T09:25:00Z"/>
                <w:rFonts w:ascii="Times New Roman" w:eastAsia="Times New Roman" w:hAnsi="Times New Roman" w:cs="Times New Roman"/>
                <w:color w:val="000000" w:themeColor="text1"/>
                <w:sz w:val="22"/>
                <w:szCs w:val="22"/>
                <w:lang w:val="es-CO" w:eastAsia="es-CO"/>
              </w:rPr>
            </w:pPr>
            <w:ins w:id="1892" w:author="EUGENIA ARCE LONDONO" w:date="2015-04-29T09:25:00Z">
              <w:r>
                <w:rPr>
                  <w:rFonts w:ascii="Times New Roman" w:eastAsia="Times New Roman" w:hAnsi="Times New Roman" w:cs="Times New Roman"/>
                  <w:color w:val="000000" w:themeColor="text1"/>
                  <w:sz w:val="22"/>
                  <w:szCs w:val="22"/>
                  <w:lang w:val="es-CO" w:eastAsia="es-CO"/>
                </w:rPr>
                <w:t xml:space="preserve">Las subclases de este clima son </w:t>
              </w:r>
              <w:r w:rsidRPr="002C7BF7">
                <w:rPr>
                  <w:rFonts w:ascii="Times New Roman" w:eastAsia="Times New Roman" w:hAnsi="Times New Roman" w:cs="Times New Roman"/>
                  <w:color w:val="000000" w:themeColor="text1"/>
                  <w:sz w:val="22"/>
                  <w:szCs w:val="22"/>
                  <w:lang w:val="es-CO" w:eastAsia="es-CO"/>
                </w:rPr>
                <w:t xml:space="preserve">el polar y el </w:t>
              </w:r>
              <w:r>
                <w:rPr>
                  <w:rFonts w:ascii="Times New Roman" w:eastAsia="Times New Roman" w:hAnsi="Times New Roman" w:cs="Times New Roman"/>
                  <w:color w:val="000000" w:themeColor="text1"/>
                  <w:sz w:val="22"/>
                  <w:szCs w:val="22"/>
                  <w:lang w:val="es-CO" w:eastAsia="es-CO"/>
                </w:rPr>
                <w:t xml:space="preserve">clima </w:t>
              </w:r>
              <w:r w:rsidRPr="002C7BF7">
                <w:rPr>
                  <w:rFonts w:ascii="Times New Roman" w:eastAsia="Times New Roman" w:hAnsi="Times New Roman" w:cs="Times New Roman"/>
                  <w:color w:val="000000" w:themeColor="text1"/>
                  <w:sz w:val="22"/>
                  <w:szCs w:val="22"/>
                  <w:lang w:val="es-CO" w:eastAsia="es-CO"/>
                </w:rPr>
                <w:t>de alta montaña.</w:t>
              </w:r>
            </w:ins>
          </w:p>
          <w:p w14:paraId="51A7E5BC" w14:textId="77777777" w:rsidR="00E76345" w:rsidRDefault="00E76345" w:rsidP="008C38A3">
            <w:pPr>
              <w:shd w:val="clear" w:color="auto" w:fill="FFFFFF"/>
              <w:spacing w:after="0"/>
              <w:jc w:val="both"/>
              <w:rPr>
                <w:ins w:id="1893" w:author="EUGENIA ARCE LONDONO" w:date="2015-04-29T09:25:00Z"/>
                <w:rFonts w:ascii="Times New Roman" w:eastAsia="Times New Roman" w:hAnsi="Times New Roman" w:cs="Times New Roman"/>
                <w:color w:val="000000" w:themeColor="text1"/>
                <w:sz w:val="22"/>
                <w:szCs w:val="22"/>
                <w:lang w:val="es-CO" w:eastAsia="es-CO"/>
              </w:rPr>
            </w:pPr>
          </w:p>
          <w:p w14:paraId="31254FA4" w14:textId="77777777" w:rsidR="00E76345" w:rsidRPr="002C7BF7"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Son propios de</w:t>
            </w:r>
            <w:del w:id="1894" w:author="TOSHIBA" w:date="2015-10-28T12:16:00Z">
              <w:r w:rsidRPr="002C7BF7" w:rsidDel="00225EC7">
                <w:rPr>
                  <w:rFonts w:ascii="Times New Roman" w:eastAsia="Times New Roman" w:hAnsi="Times New Roman" w:cs="Times New Roman"/>
                  <w:color w:val="000000" w:themeColor="text1"/>
                  <w:sz w:val="22"/>
                  <w:szCs w:val="22"/>
                  <w:lang w:val="es-CO" w:eastAsia="es-CO"/>
                </w:rPr>
                <w:delText xml:space="preserve"> </w:delText>
              </w:r>
              <w:r w:rsidRPr="002C7BF7" w:rsidDel="00225EC7">
                <w:rPr>
                  <w:rFonts w:ascii="Times New Roman" w:hAnsi="Times New Roman" w:cs="Times New Roman"/>
                  <w:color w:val="000000" w:themeColor="text1"/>
                  <w:sz w:val="22"/>
                  <w:szCs w:val="22"/>
                  <w:lang w:eastAsia="es-CO"/>
                </w:rPr>
                <w:delText xml:space="preserve"> </w:delText>
              </w:r>
            </w:del>
            <w:ins w:id="1895" w:author="TOSHIBA" w:date="2015-10-28T12:16:00Z">
              <w:r w:rsidR="00225EC7">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hAnsi="Times New Roman" w:cs="Times New Roman"/>
                <w:color w:val="000000" w:themeColor="text1"/>
                <w:sz w:val="22"/>
                <w:szCs w:val="22"/>
                <w:lang w:eastAsia="es-CO"/>
              </w:rPr>
              <w:t>la franja costera del océano Glacial Ártico, los montes Cáucaso, las parte</w:t>
            </w:r>
            <w:r>
              <w:rPr>
                <w:rFonts w:ascii="Times New Roman" w:hAnsi="Times New Roman" w:cs="Times New Roman"/>
                <w:color w:val="000000" w:themeColor="text1"/>
                <w:sz w:val="22"/>
                <w:szCs w:val="22"/>
                <w:lang w:eastAsia="es-CO"/>
              </w:rPr>
              <w:t xml:space="preserve">s más altas del Himalaya y </w:t>
            </w:r>
            <w:del w:id="1896" w:author="EUGENIA ARCE LONDONO" w:date="2015-04-29T09:25:00Z">
              <w:r w:rsidRPr="002C7BF7">
                <w:rPr>
                  <w:rFonts w:ascii="Times New Roman" w:hAnsi="Times New Roman" w:cs="Times New Roman"/>
                  <w:color w:val="000000" w:themeColor="text1"/>
                  <w:sz w:val="22"/>
                  <w:szCs w:val="22"/>
                  <w:lang w:eastAsia="es-CO"/>
                </w:rPr>
                <w:delText>los Montes Altata.</w:delText>
              </w:r>
            </w:del>
            <w:ins w:id="1897" w:author="TOSHIBA" w:date="2015-10-29T18:08:00Z">
              <w:r w:rsidR="00CC35DF">
                <w:rPr>
                  <w:rFonts w:ascii="Times New Roman" w:hAnsi="Times New Roman" w:cs="Times New Roman"/>
                  <w:color w:val="000000" w:themeColor="text1"/>
                  <w:sz w:val="22"/>
                  <w:szCs w:val="22"/>
                  <w:lang w:eastAsia="es-CO"/>
                </w:rPr>
                <w:t xml:space="preserve"> </w:t>
              </w:r>
            </w:ins>
            <w:ins w:id="1898" w:author="EUGENIA ARCE LONDONO" w:date="2015-04-29T09:25:00Z">
              <w:r>
                <w:rPr>
                  <w:rFonts w:ascii="Times New Roman" w:hAnsi="Times New Roman" w:cs="Times New Roman"/>
                  <w:color w:val="000000" w:themeColor="text1"/>
                  <w:sz w:val="22"/>
                  <w:szCs w:val="22"/>
                  <w:lang w:eastAsia="es-CO"/>
                </w:rPr>
                <w:t>el macizo de Altái</w:t>
              </w:r>
              <w:r w:rsidRPr="002C7BF7">
                <w:rPr>
                  <w:rFonts w:ascii="Times New Roman" w:hAnsi="Times New Roman" w:cs="Times New Roman"/>
                  <w:color w:val="000000" w:themeColor="text1"/>
                  <w:sz w:val="22"/>
                  <w:szCs w:val="22"/>
                  <w:lang w:eastAsia="es-CO"/>
                </w:rPr>
                <w:t>.</w:t>
              </w:r>
            </w:ins>
            <w:r w:rsidRPr="002C7BF7">
              <w:rPr>
                <w:rFonts w:ascii="Times New Roman" w:hAnsi="Times New Roman" w:cs="Times New Roman"/>
                <w:color w:val="000000" w:themeColor="text1"/>
                <w:sz w:val="22"/>
                <w:szCs w:val="22"/>
                <w:lang w:eastAsia="es-CO"/>
              </w:rPr>
              <w:t xml:space="preserve"> </w:t>
            </w:r>
            <w:r>
              <w:rPr>
                <w:rFonts w:ascii="Times New Roman" w:hAnsi="Times New Roman" w:cs="Times New Roman"/>
                <w:color w:val="000000" w:themeColor="text1"/>
                <w:sz w:val="22"/>
                <w:szCs w:val="22"/>
                <w:lang w:eastAsia="es-CO"/>
              </w:rPr>
              <w:t>E</w:t>
            </w:r>
            <w:r w:rsidRPr="002C7BF7">
              <w:rPr>
                <w:rFonts w:ascii="Times New Roman" w:hAnsi="Times New Roman" w:cs="Times New Roman"/>
                <w:color w:val="000000" w:themeColor="text1"/>
                <w:sz w:val="22"/>
                <w:szCs w:val="22"/>
                <w:lang w:eastAsia="es-CO"/>
              </w:rPr>
              <w:t xml:space="preserve">stos climas </w:t>
            </w:r>
            <w:r>
              <w:rPr>
                <w:rFonts w:ascii="Times New Roman" w:hAnsi="Times New Roman" w:cs="Times New Roman"/>
                <w:color w:val="000000" w:themeColor="text1"/>
                <w:sz w:val="22"/>
                <w:szCs w:val="22"/>
                <w:lang w:eastAsia="es-CO"/>
              </w:rPr>
              <w:t>t</w:t>
            </w:r>
            <w:r w:rsidRPr="002C7BF7">
              <w:rPr>
                <w:rFonts w:ascii="Times New Roman" w:hAnsi="Times New Roman" w:cs="Times New Roman"/>
                <w:color w:val="000000" w:themeColor="text1"/>
                <w:sz w:val="22"/>
                <w:szCs w:val="22"/>
                <w:lang w:eastAsia="es-CO"/>
              </w:rPr>
              <w:t xml:space="preserve">ambién se encuentran </w:t>
            </w:r>
            <w:r>
              <w:rPr>
                <w:rFonts w:ascii="Times New Roman" w:hAnsi="Times New Roman" w:cs="Times New Roman"/>
                <w:color w:val="000000" w:themeColor="text1"/>
                <w:sz w:val="22"/>
                <w:szCs w:val="22"/>
                <w:lang w:eastAsia="es-CO"/>
              </w:rPr>
              <w:t xml:space="preserve">en el este de Asia, </w:t>
            </w:r>
            <w:r w:rsidRPr="002C7BF7">
              <w:rPr>
                <w:rFonts w:ascii="Times New Roman" w:hAnsi="Times New Roman" w:cs="Times New Roman"/>
                <w:color w:val="000000" w:themeColor="text1"/>
                <w:sz w:val="22"/>
                <w:szCs w:val="22"/>
                <w:lang w:eastAsia="es-CO"/>
              </w:rPr>
              <w:t xml:space="preserve">Japón y parte de Siberia. </w:t>
            </w:r>
          </w:p>
          <w:p w14:paraId="7F6D0118" w14:textId="77777777" w:rsidR="00E76345"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p>
          <w:p w14:paraId="13CFF09B" w14:textId="77777777" w:rsidR="00E76345" w:rsidRPr="00BE3D15"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sidRPr="00BE3D15">
              <w:rPr>
                <w:rFonts w:ascii="Times New Roman" w:eastAsia="Times New Roman" w:hAnsi="Times New Roman" w:cs="Times New Roman"/>
                <w:b/>
                <w:color w:val="000000" w:themeColor="text1"/>
                <w:sz w:val="22"/>
                <w:szCs w:val="22"/>
                <w:lang w:val="es-CO" w:eastAsia="es-CO"/>
              </w:rPr>
              <w:t>Características</w:t>
            </w:r>
            <w:del w:id="1899" w:author="TOSHIBA" w:date="2015-10-28T12:16:00Z">
              <w:r w:rsidRPr="00BE3D15" w:rsidDel="00225EC7">
                <w:rPr>
                  <w:rFonts w:ascii="Times New Roman" w:eastAsia="Times New Roman" w:hAnsi="Times New Roman" w:cs="Times New Roman"/>
                  <w:b/>
                  <w:color w:val="000000" w:themeColor="text1"/>
                  <w:sz w:val="22"/>
                  <w:szCs w:val="22"/>
                  <w:lang w:val="es-CO" w:eastAsia="es-CO"/>
                </w:rPr>
                <w:delText xml:space="preserve">  </w:delText>
              </w:r>
            </w:del>
            <w:ins w:id="1900" w:author="TOSHIBA" w:date="2015-10-28T12:16:00Z">
              <w:r w:rsidR="00225EC7">
                <w:rPr>
                  <w:rFonts w:ascii="Times New Roman" w:eastAsia="Times New Roman" w:hAnsi="Times New Roman" w:cs="Times New Roman"/>
                  <w:b/>
                  <w:color w:val="000000" w:themeColor="text1"/>
                  <w:sz w:val="22"/>
                  <w:szCs w:val="22"/>
                  <w:lang w:val="es-CO" w:eastAsia="es-CO"/>
                </w:rPr>
                <w:t xml:space="preserve"> </w:t>
              </w:r>
            </w:ins>
            <w:r w:rsidRPr="00BE3D15">
              <w:rPr>
                <w:rFonts w:ascii="Times New Roman" w:eastAsia="Times New Roman" w:hAnsi="Times New Roman" w:cs="Times New Roman"/>
                <w:b/>
                <w:color w:val="000000" w:themeColor="text1"/>
                <w:sz w:val="22"/>
                <w:szCs w:val="22"/>
                <w:lang w:val="es-CO" w:eastAsia="es-CO"/>
              </w:rPr>
              <w:t>del clima</w:t>
            </w:r>
            <w:del w:id="1901" w:author="TOSHIBA" w:date="2015-10-29T18:10:00Z">
              <w:r w:rsidRPr="00BE3D15" w:rsidDel="00CC35DF">
                <w:rPr>
                  <w:rFonts w:ascii="Times New Roman" w:eastAsia="Times New Roman" w:hAnsi="Times New Roman" w:cs="Times New Roman"/>
                  <w:b/>
                  <w:color w:val="000000" w:themeColor="text1"/>
                  <w:sz w:val="22"/>
                  <w:szCs w:val="22"/>
                  <w:lang w:val="es-CO" w:eastAsia="es-CO"/>
                </w:rPr>
                <w:delText>:</w:delText>
              </w:r>
            </w:del>
          </w:p>
          <w:p w14:paraId="2B4E1997"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902"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Temperaturas bajas.</w:t>
            </w:r>
          </w:p>
          <w:p w14:paraId="6E3880EE"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903"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Zonas generalmente deshabitadas.</w:t>
            </w:r>
          </w:p>
          <w:p w14:paraId="08B72AD1"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904"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Inviernos largos y veranos cortos</w:t>
            </w:r>
          </w:p>
          <w:p w14:paraId="75F24D3E" w14:textId="77777777" w:rsidR="00E76345" w:rsidRDefault="00E76345" w:rsidP="008C38A3">
            <w:pPr>
              <w:pStyle w:val="Prrafodelista"/>
              <w:numPr>
                <w:ilvl w:val="0"/>
                <w:numId w:val="10"/>
              </w:numPr>
              <w:shd w:val="clear" w:color="auto" w:fill="FFFFFF"/>
              <w:spacing w:after="0"/>
              <w:ind w:left="0"/>
              <w:jc w:val="both"/>
              <w:rPr>
                <w:ins w:id="1905" w:author="EUGENIA ARCE LONDONO" w:date="2015-04-29T09:25:00Z"/>
                <w:rFonts w:ascii="Times New Roman" w:eastAsia="Times New Roman" w:hAnsi="Times New Roman" w:cs="Times New Roman"/>
                <w:color w:val="000000" w:themeColor="text1"/>
                <w:sz w:val="22"/>
                <w:szCs w:val="22"/>
                <w:lang w:val="es-CO" w:eastAsia="es-CO"/>
              </w:rPr>
            </w:pPr>
          </w:p>
          <w:p w14:paraId="6B8A4200" w14:textId="77777777" w:rsidR="00CC35DF" w:rsidRPr="00CC35DF" w:rsidRDefault="00E76345" w:rsidP="008C38A3">
            <w:pPr>
              <w:pStyle w:val="Prrafodelista"/>
              <w:numPr>
                <w:ilvl w:val="0"/>
                <w:numId w:val="10"/>
              </w:numPr>
              <w:shd w:val="clear" w:color="auto" w:fill="FFFFFF"/>
              <w:spacing w:after="0"/>
              <w:ind w:left="0"/>
              <w:jc w:val="both"/>
              <w:rPr>
                <w:ins w:id="1906" w:author="TOSHIBA" w:date="2015-10-29T18:12:00Z"/>
                <w:rFonts w:ascii="Times New Roman" w:eastAsia="Times New Roman" w:hAnsi="Times New Roman" w:cs="Times New Roman"/>
                <w:color w:val="000000" w:themeColor="text1"/>
                <w:sz w:val="22"/>
                <w:szCs w:val="22"/>
                <w:lang w:val="es-CO" w:eastAsia="es-CO"/>
                <w:rPrChange w:id="1907" w:author="TOSHIBA" w:date="2015-10-29T18:12:00Z">
                  <w:rPr>
                    <w:ins w:id="1908" w:author="TOSHIBA" w:date="2015-10-29T18:12:00Z"/>
                    <w:rFonts w:ascii="Times New Roman" w:eastAsia="Times New Roman" w:hAnsi="Times New Roman" w:cs="Times New Roman"/>
                    <w:b/>
                    <w:color w:val="000000" w:themeColor="text1"/>
                    <w:sz w:val="22"/>
                    <w:szCs w:val="22"/>
                    <w:lang w:val="es-CO" w:eastAsia="es-CO"/>
                  </w:rPr>
                </w:rPrChange>
              </w:rPr>
            </w:pPr>
            <w:ins w:id="1909" w:author="EUGENIA ARCE LONDONO" w:date="2015-04-29T09:25:00Z">
              <w:r>
                <w:rPr>
                  <w:rFonts w:ascii="Times New Roman" w:eastAsia="Times New Roman" w:hAnsi="Times New Roman" w:cs="Times New Roman"/>
                  <w:b/>
                  <w:color w:val="000000" w:themeColor="text1"/>
                  <w:sz w:val="22"/>
                  <w:szCs w:val="22"/>
                  <w:lang w:val="es-CO" w:eastAsia="es-CO"/>
                </w:rPr>
                <w:t>Paisaje, vegetación y fauna</w:t>
              </w:r>
              <w:del w:id="1910" w:author="TOSHIBA" w:date="2015-10-29T18:12:00Z">
                <w:r w:rsidDel="00CC35DF">
                  <w:rPr>
                    <w:rFonts w:ascii="Times New Roman" w:eastAsia="Times New Roman" w:hAnsi="Times New Roman" w:cs="Times New Roman"/>
                    <w:b/>
                    <w:color w:val="000000" w:themeColor="text1"/>
                    <w:sz w:val="22"/>
                    <w:szCs w:val="22"/>
                    <w:lang w:val="es-CO" w:eastAsia="es-CO"/>
                  </w:rPr>
                  <w:delText>:</w:delText>
                </w:r>
              </w:del>
            </w:ins>
          </w:p>
          <w:p w14:paraId="3212EB38"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ins w:id="1911" w:author="EUGENIA ARCE LONDONO" w:date="2015-04-29T09:25:00Z">
              <w:del w:id="1912" w:author="TOSHIBA" w:date="2015-10-29T18:12:00Z">
                <w:r w:rsidDel="00CC35DF">
                  <w:rPr>
                    <w:rFonts w:ascii="Times New Roman" w:eastAsia="Times New Roman" w:hAnsi="Times New Roman" w:cs="Times New Roman"/>
                    <w:b/>
                    <w:color w:val="000000" w:themeColor="text1"/>
                    <w:sz w:val="22"/>
                    <w:szCs w:val="22"/>
                    <w:lang w:val="es-CO" w:eastAsia="es-CO"/>
                  </w:rPr>
                  <w:delText xml:space="preserve"> </w:delText>
                </w:r>
              </w:del>
            </w:ins>
            <w:r>
              <w:rPr>
                <w:rFonts w:ascii="Times New Roman" w:eastAsia="Times New Roman" w:hAnsi="Times New Roman" w:cs="Times New Roman"/>
                <w:color w:val="000000" w:themeColor="text1"/>
                <w:sz w:val="22"/>
                <w:szCs w:val="22"/>
                <w:lang w:val="es-CO" w:eastAsia="es-CO"/>
              </w:rPr>
              <w:t>En su paisaje</w:t>
            </w:r>
            <w:del w:id="1913" w:author="TOSHIBA" w:date="2015-10-29T18:12:00Z">
              <w:r w:rsidDel="00CC35DF">
                <w:rPr>
                  <w:rFonts w:ascii="Times New Roman" w:eastAsia="Times New Roman" w:hAnsi="Times New Roman" w:cs="Times New Roman"/>
                  <w:color w:val="000000" w:themeColor="text1"/>
                  <w:sz w:val="22"/>
                  <w:szCs w:val="22"/>
                  <w:lang w:val="es-CO" w:eastAsia="es-CO"/>
                </w:rPr>
                <w:delText>,</w:delText>
              </w:r>
            </w:del>
            <w:r>
              <w:rPr>
                <w:rFonts w:ascii="Times New Roman" w:eastAsia="Times New Roman" w:hAnsi="Times New Roman" w:cs="Times New Roman"/>
                <w:color w:val="000000" w:themeColor="text1"/>
                <w:sz w:val="22"/>
                <w:szCs w:val="22"/>
                <w:lang w:val="es-CO" w:eastAsia="es-CO"/>
              </w:rPr>
              <w:t xml:space="preserve"> p</w:t>
            </w:r>
            <w:r w:rsidRPr="002C7BF7">
              <w:rPr>
                <w:rFonts w:ascii="Times New Roman" w:eastAsia="Times New Roman" w:hAnsi="Times New Roman" w:cs="Times New Roman"/>
                <w:color w:val="000000" w:themeColor="text1"/>
                <w:sz w:val="22"/>
                <w:szCs w:val="22"/>
                <w:lang w:val="es-CO" w:eastAsia="es-CO"/>
              </w:rPr>
              <w:t>redomina la tundra</w:t>
            </w:r>
            <w:ins w:id="1914" w:author="TOSHIBA" w:date="2015-10-29T18:12:00Z">
              <w:r w:rsidR="00CC35DF">
                <w:rPr>
                  <w:rFonts w:ascii="Times New Roman" w:eastAsia="Times New Roman" w:hAnsi="Times New Roman" w:cs="Times New Roman"/>
                  <w:color w:val="000000" w:themeColor="text1"/>
                  <w:sz w:val="22"/>
                  <w:szCs w:val="22"/>
                  <w:lang w:val="es-CO" w:eastAsia="es-CO"/>
                </w:rPr>
                <w:t>,</w:t>
              </w:r>
            </w:ins>
            <w:del w:id="1915" w:author="TOSHIBA" w:date="2015-10-28T12:16:00Z">
              <w:r w:rsidRPr="002C7BF7" w:rsidDel="00225EC7">
                <w:rPr>
                  <w:rFonts w:ascii="Times New Roman" w:eastAsia="Times New Roman" w:hAnsi="Times New Roman" w:cs="Times New Roman"/>
                  <w:color w:val="000000" w:themeColor="text1"/>
                  <w:sz w:val="22"/>
                  <w:szCs w:val="22"/>
                  <w:lang w:val="es-CO" w:eastAsia="es-CO"/>
                </w:rPr>
                <w:delText xml:space="preserve">  </w:delText>
              </w:r>
            </w:del>
            <w:ins w:id="1916" w:author="TOSHIBA" w:date="2015-10-28T12:16:00Z">
              <w:r w:rsidR="00225EC7">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con pantanos, líquenes y musgos, y la taiga</w:t>
            </w:r>
            <w:ins w:id="1917" w:author="TOSHIBA" w:date="2015-10-29T18:12:00Z">
              <w:r w:rsidR="00CC35DF">
                <w:rPr>
                  <w:rFonts w:ascii="Times New Roman" w:eastAsia="Times New Roman" w:hAnsi="Times New Roman" w:cs="Times New Roman"/>
                  <w:color w:val="000000" w:themeColor="text1"/>
                  <w:sz w:val="22"/>
                  <w:szCs w:val="22"/>
                  <w:lang w:val="es-CO" w:eastAsia="es-CO"/>
                </w:rPr>
                <w:t>,</w:t>
              </w:r>
            </w:ins>
            <w:r w:rsidRPr="002C7BF7">
              <w:rPr>
                <w:rFonts w:ascii="Times New Roman" w:eastAsia="Times New Roman" w:hAnsi="Times New Roman" w:cs="Times New Roman"/>
                <w:color w:val="000000" w:themeColor="text1"/>
                <w:sz w:val="22"/>
                <w:szCs w:val="22"/>
                <w:lang w:val="es-CO" w:eastAsia="es-CO"/>
              </w:rPr>
              <w:t xml:space="preserve"> en las que </w:t>
            </w:r>
            <w:del w:id="1918" w:author="EUGENIA ARCE LONDONO" w:date="2015-04-29T09:25:00Z">
              <w:r w:rsidRPr="002C7BF7">
                <w:rPr>
                  <w:rFonts w:ascii="Times New Roman" w:eastAsia="Times New Roman" w:hAnsi="Times New Roman" w:cs="Times New Roman"/>
                  <w:color w:val="000000" w:themeColor="text1"/>
                  <w:sz w:val="22"/>
                  <w:szCs w:val="22"/>
                  <w:lang w:val="es-CO" w:eastAsia="es-CO"/>
                </w:rPr>
                <w:delText>predominan</w:delText>
              </w:r>
            </w:del>
            <w:ins w:id="1919" w:author="TOSHIBA" w:date="2015-10-29T18:12:00Z">
              <w:r w:rsidR="00CC35DF">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 xml:space="preserve"> </w:t>
            </w:r>
            <w:ins w:id="1920" w:author="TOSHIBA" w:date="2015-10-29T18:13:00Z">
              <w:r w:rsidR="00CC35DF">
                <w:rPr>
                  <w:rFonts w:ascii="Times New Roman" w:eastAsia="Times New Roman" w:hAnsi="Times New Roman" w:cs="Times New Roman"/>
                  <w:color w:val="000000" w:themeColor="text1"/>
                  <w:sz w:val="22"/>
                  <w:szCs w:val="22"/>
                  <w:lang w:val="es-CO" w:eastAsia="es-CO"/>
                </w:rPr>
                <w:t>abunda</w:t>
              </w:r>
            </w:ins>
            <w:ins w:id="1921" w:author="TOSHIBA" w:date="2015-10-31T12:41:00Z">
              <w:r w:rsidR="004F11BE">
                <w:rPr>
                  <w:rFonts w:ascii="Times New Roman" w:eastAsia="Times New Roman" w:hAnsi="Times New Roman" w:cs="Times New Roman"/>
                  <w:color w:val="000000" w:themeColor="text1"/>
                  <w:sz w:val="22"/>
                  <w:szCs w:val="22"/>
                  <w:lang w:val="es-CO" w:eastAsia="es-CO"/>
                </w:rPr>
                <w:t>n</w:t>
              </w:r>
            </w:ins>
            <w:ins w:id="1922" w:author="TOSHIBA" w:date="2015-10-29T18:13:00Z">
              <w:r w:rsidR="00CC35DF">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 xml:space="preserve">bosques de coníferas, abetos y pinos. Hay zonas </w:t>
            </w:r>
            <w:del w:id="1923" w:author="EUGENIA ARCE LONDONO" w:date="2015-04-29T09:25:00Z">
              <w:r w:rsidRPr="002C7BF7">
                <w:rPr>
                  <w:rFonts w:ascii="Times New Roman" w:eastAsia="Times New Roman" w:hAnsi="Times New Roman" w:cs="Times New Roman"/>
                  <w:color w:val="000000" w:themeColor="text1"/>
                  <w:sz w:val="22"/>
                  <w:szCs w:val="22"/>
                  <w:lang w:val="es-CO" w:eastAsia="es-CO"/>
                </w:rPr>
                <w:delText>como</w:delText>
              </w:r>
            </w:del>
            <w:ins w:id="1924" w:author="TOSHIBA" w:date="2015-10-29T18:13:00Z">
              <w:r w:rsidR="00CC35DF">
                <w:rPr>
                  <w:rFonts w:ascii="Times New Roman" w:eastAsia="Times New Roman" w:hAnsi="Times New Roman" w:cs="Times New Roman"/>
                  <w:color w:val="000000" w:themeColor="text1"/>
                  <w:sz w:val="22"/>
                  <w:szCs w:val="22"/>
                  <w:lang w:val="es-CO" w:eastAsia="es-CO"/>
                </w:rPr>
                <w:t xml:space="preserve"> </w:t>
              </w:r>
            </w:ins>
            <w:ins w:id="1925" w:author="EUGENIA ARCE LONDONO" w:date="2015-04-29T09:25:00Z">
              <w:r>
                <w:rPr>
                  <w:rFonts w:ascii="Times New Roman" w:eastAsia="Times New Roman" w:hAnsi="Times New Roman" w:cs="Times New Roman"/>
                  <w:color w:val="000000" w:themeColor="text1"/>
                  <w:sz w:val="22"/>
                  <w:szCs w:val="22"/>
                  <w:lang w:val="es-CO" w:eastAsia="es-CO"/>
                </w:rPr>
                <w:t>en</w:t>
              </w:r>
            </w:ins>
            <w:r w:rsidRPr="002C7BF7">
              <w:rPr>
                <w:rFonts w:ascii="Times New Roman" w:eastAsia="Times New Roman" w:hAnsi="Times New Roman" w:cs="Times New Roman"/>
                <w:color w:val="000000" w:themeColor="text1"/>
                <w:sz w:val="22"/>
                <w:szCs w:val="22"/>
                <w:lang w:val="es-CO" w:eastAsia="es-CO"/>
              </w:rPr>
              <w:t xml:space="preserve"> Japón en las </w:t>
            </w:r>
            <w:del w:id="1926" w:author="EUGENIA ARCE LONDONO" w:date="2015-04-29T09:25:00Z">
              <w:r w:rsidRPr="002C7BF7">
                <w:rPr>
                  <w:rFonts w:ascii="Times New Roman" w:eastAsia="Times New Roman" w:hAnsi="Times New Roman" w:cs="Times New Roman"/>
                  <w:color w:val="000000" w:themeColor="text1"/>
                  <w:sz w:val="22"/>
                  <w:szCs w:val="22"/>
                  <w:lang w:val="es-CO" w:eastAsia="es-CO"/>
                </w:rPr>
                <w:delText>cuales</w:delText>
              </w:r>
            </w:del>
            <w:ins w:id="1927" w:author="TOSHIBA" w:date="2015-10-29T18:13:00Z">
              <w:r w:rsidR="00CC35DF">
                <w:rPr>
                  <w:rFonts w:ascii="Times New Roman" w:eastAsia="Times New Roman" w:hAnsi="Times New Roman" w:cs="Times New Roman"/>
                  <w:color w:val="000000" w:themeColor="text1"/>
                  <w:sz w:val="22"/>
                  <w:szCs w:val="22"/>
                  <w:lang w:val="es-CO" w:eastAsia="es-CO"/>
                </w:rPr>
                <w:t xml:space="preserve"> </w:t>
              </w:r>
            </w:ins>
            <w:ins w:id="1928" w:author="EUGENIA ARCE LONDONO" w:date="2015-04-29T09:25:00Z">
              <w:r>
                <w:rPr>
                  <w:rFonts w:ascii="Times New Roman" w:eastAsia="Times New Roman" w:hAnsi="Times New Roman" w:cs="Times New Roman"/>
                  <w:color w:val="000000" w:themeColor="text1"/>
                  <w:sz w:val="22"/>
                  <w:szCs w:val="22"/>
                  <w:lang w:val="es-CO" w:eastAsia="es-CO"/>
                </w:rPr>
                <w:t>que</w:t>
              </w:r>
            </w:ins>
            <w:r w:rsidRPr="002C7BF7">
              <w:rPr>
                <w:rFonts w:ascii="Times New Roman" w:eastAsia="Times New Roman" w:hAnsi="Times New Roman" w:cs="Times New Roman"/>
                <w:color w:val="000000" w:themeColor="text1"/>
                <w:sz w:val="22"/>
                <w:szCs w:val="22"/>
                <w:lang w:val="es-CO" w:eastAsia="es-CO"/>
              </w:rPr>
              <w:t xml:space="preserve"> predominan los bosques</w:t>
            </w:r>
            <w:ins w:id="1929" w:author="EUGENIA ARCE LONDONO" w:date="2015-04-29T09:25:00Z">
              <w:r>
                <w:rPr>
                  <w:rFonts w:ascii="Times New Roman" w:eastAsia="Times New Roman" w:hAnsi="Times New Roman" w:cs="Times New Roman"/>
                  <w:color w:val="000000" w:themeColor="text1"/>
                  <w:sz w:val="22"/>
                  <w:szCs w:val="22"/>
                  <w:lang w:val="es-CO" w:eastAsia="es-CO"/>
                </w:rPr>
                <w:t>.</w:t>
              </w:r>
            </w:ins>
          </w:p>
          <w:p w14:paraId="1AD68881" w14:textId="77777777" w:rsidR="00E76345" w:rsidRPr="002C7BF7" w:rsidRDefault="00E76345" w:rsidP="008C38A3">
            <w:pPr>
              <w:pStyle w:val="Prrafodelista"/>
              <w:numPr>
                <w:ilvl w:val="0"/>
                <w:numId w:val="10"/>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Entre</w:t>
            </w:r>
            <w:del w:id="1930" w:author="TOSHIBA" w:date="2015-10-28T12:16:00Z">
              <w:r w:rsidRPr="002C7BF7" w:rsidDel="00225EC7">
                <w:rPr>
                  <w:rFonts w:ascii="Times New Roman" w:eastAsia="Times New Roman" w:hAnsi="Times New Roman" w:cs="Times New Roman"/>
                  <w:color w:val="000000" w:themeColor="text1"/>
                  <w:sz w:val="22"/>
                  <w:szCs w:val="22"/>
                  <w:lang w:val="es-CO" w:eastAsia="es-CO"/>
                </w:rPr>
                <w:delText xml:space="preserve">  </w:delText>
              </w:r>
            </w:del>
            <w:ins w:id="1931" w:author="TOSHIBA" w:date="2015-10-28T12:16:00Z">
              <w:r w:rsidR="00225EC7">
                <w:rPr>
                  <w:rFonts w:ascii="Times New Roman" w:eastAsia="Times New Roman" w:hAnsi="Times New Roman" w:cs="Times New Roman"/>
                  <w:color w:val="000000" w:themeColor="text1"/>
                  <w:sz w:val="22"/>
                  <w:szCs w:val="22"/>
                  <w:lang w:val="es-CO" w:eastAsia="es-CO"/>
                </w:rPr>
                <w:t xml:space="preserve"> </w:t>
              </w:r>
            </w:ins>
            <w:r w:rsidRPr="002C7BF7">
              <w:rPr>
                <w:rFonts w:ascii="Times New Roman" w:eastAsia="Times New Roman" w:hAnsi="Times New Roman" w:cs="Times New Roman"/>
                <w:color w:val="000000" w:themeColor="text1"/>
                <w:sz w:val="22"/>
                <w:szCs w:val="22"/>
                <w:lang w:val="es-CO" w:eastAsia="es-CO"/>
              </w:rPr>
              <w:t>su fauna se encuentr</w:t>
            </w:r>
            <w:r>
              <w:rPr>
                <w:rFonts w:ascii="Times New Roman" w:eastAsia="Times New Roman" w:hAnsi="Times New Roman" w:cs="Times New Roman"/>
                <w:color w:val="000000" w:themeColor="text1"/>
                <w:sz w:val="22"/>
                <w:szCs w:val="22"/>
                <w:lang w:val="es-CO" w:eastAsia="es-CO"/>
              </w:rPr>
              <w:t>an el tigre siberiano,</w:t>
            </w:r>
            <w:del w:id="1932" w:author="TOSHIBA" w:date="2015-10-28T12:16:00Z">
              <w:r w:rsidDel="00225EC7">
                <w:rPr>
                  <w:rFonts w:ascii="Times New Roman" w:eastAsia="Times New Roman" w:hAnsi="Times New Roman" w:cs="Times New Roman"/>
                  <w:color w:val="000000" w:themeColor="text1"/>
                  <w:sz w:val="22"/>
                  <w:szCs w:val="22"/>
                  <w:lang w:val="es-CO" w:eastAsia="es-CO"/>
                </w:rPr>
                <w:delText xml:space="preserve">  </w:delText>
              </w:r>
            </w:del>
            <w:ins w:id="1933" w:author="TOSHIBA" w:date="2015-10-28T12:16:00Z">
              <w:r w:rsidR="00225EC7">
                <w:rPr>
                  <w:rFonts w:ascii="Times New Roman" w:eastAsia="Times New Roman" w:hAnsi="Times New Roman" w:cs="Times New Roman"/>
                  <w:color w:val="000000" w:themeColor="text1"/>
                  <w:sz w:val="22"/>
                  <w:szCs w:val="22"/>
                  <w:lang w:val="es-CO" w:eastAsia="es-CO"/>
                </w:rPr>
                <w:t xml:space="preserve"> </w:t>
              </w:r>
            </w:ins>
            <w:r>
              <w:rPr>
                <w:rFonts w:ascii="Times New Roman" w:eastAsia="Times New Roman" w:hAnsi="Times New Roman" w:cs="Times New Roman"/>
                <w:color w:val="000000" w:themeColor="text1"/>
                <w:sz w:val="22"/>
                <w:szCs w:val="22"/>
                <w:lang w:val="es-CO" w:eastAsia="es-CO"/>
              </w:rPr>
              <w:t>el reno</w:t>
            </w:r>
            <w:del w:id="1934" w:author="EUGENIA ARCE LONDONO" w:date="2015-04-29T09:25:00Z">
              <w:r w:rsidRPr="002C7BF7">
                <w:rPr>
                  <w:rFonts w:ascii="Times New Roman" w:eastAsia="Times New Roman" w:hAnsi="Times New Roman" w:cs="Times New Roman"/>
                  <w:color w:val="000000" w:themeColor="text1"/>
                  <w:sz w:val="22"/>
                  <w:szCs w:val="22"/>
                  <w:lang w:val="es-CO" w:eastAsia="es-CO"/>
                </w:rPr>
                <w:delText>,</w:delText>
              </w:r>
            </w:del>
            <w:ins w:id="1935" w:author="EUGENIA ARCE LONDONO" w:date="2015-04-29T09:25:00Z">
              <w:r>
                <w:rPr>
                  <w:rFonts w:ascii="Times New Roman" w:eastAsia="Times New Roman" w:hAnsi="Times New Roman" w:cs="Times New Roman"/>
                  <w:color w:val="000000" w:themeColor="text1"/>
                  <w:sz w:val="22"/>
                  <w:szCs w:val="22"/>
                  <w:lang w:val="es-CO" w:eastAsia="es-CO"/>
                </w:rPr>
                <w:t xml:space="preserve"> y</w:t>
              </w:r>
            </w:ins>
            <w:r w:rsidRPr="002C7BF7">
              <w:rPr>
                <w:rFonts w:ascii="Times New Roman" w:eastAsia="Times New Roman" w:hAnsi="Times New Roman" w:cs="Times New Roman"/>
                <w:color w:val="000000" w:themeColor="text1"/>
                <w:sz w:val="22"/>
                <w:szCs w:val="22"/>
                <w:lang w:val="es-CO" w:eastAsia="es-CO"/>
              </w:rPr>
              <w:t xml:space="preserve"> el caballo salvaje.</w:t>
            </w:r>
          </w:p>
          <w:p w14:paraId="333F8971" w14:textId="77777777" w:rsidR="00E76345" w:rsidRDefault="00E76345" w:rsidP="008C38A3">
            <w:pPr>
              <w:pStyle w:val="Prrafodelista"/>
              <w:shd w:val="clear" w:color="auto" w:fill="FFFFFF"/>
              <w:spacing w:after="0"/>
              <w:ind w:left="0"/>
              <w:jc w:val="both"/>
              <w:rPr>
                <w:del w:id="1936" w:author="EUGENIA ARCE LONDONO" w:date="2015-04-29T09:25:00Z"/>
                <w:rFonts w:ascii="Times New Roman" w:eastAsia="Times New Roman" w:hAnsi="Times New Roman" w:cs="Times New Roman"/>
                <w:color w:val="000000" w:themeColor="text1"/>
                <w:sz w:val="22"/>
                <w:szCs w:val="22"/>
                <w:lang w:val="es-CO" w:eastAsia="es-CO"/>
              </w:rPr>
            </w:pPr>
          </w:p>
          <w:p w14:paraId="27887FF4" w14:textId="77777777" w:rsidR="00E76345" w:rsidRPr="002C7BF7" w:rsidRDefault="00E76345" w:rsidP="008C38A3">
            <w:pPr>
              <w:pStyle w:val="Prrafodelista"/>
              <w:shd w:val="clear" w:color="auto" w:fill="FFFFFF"/>
              <w:spacing w:after="0"/>
              <w:ind w:left="0"/>
              <w:jc w:val="both"/>
              <w:rPr>
                <w:rFonts w:ascii="Times New Roman" w:eastAsia="Times New Roman" w:hAnsi="Times New Roman" w:cs="Times New Roman"/>
                <w:b/>
                <w:bCs/>
                <w:color w:val="000000" w:themeColor="text1"/>
                <w:sz w:val="22"/>
                <w:szCs w:val="22"/>
                <w:lang w:val="es-CO" w:eastAsia="es-CO"/>
              </w:rPr>
            </w:pPr>
            <w:del w:id="1937" w:author="EUGENIA ARCE LONDONO" w:date="2015-04-29T09:25:00Z">
              <w:r>
                <w:rPr>
                  <w:rFonts w:ascii="Times New Roman" w:eastAsia="Times New Roman" w:hAnsi="Times New Roman" w:cs="Times New Roman"/>
                  <w:color w:val="000000" w:themeColor="text1"/>
                  <w:sz w:val="22"/>
                  <w:szCs w:val="22"/>
                  <w:lang w:val="es-CO" w:eastAsia="es-CO"/>
                </w:rPr>
                <w:delText xml:space="preserve">Las subclases de este clima son: </w:delText>
              </w:r>
              <w:r w:rsidRPr="002C7BF7">
                <w:rPr>
                  <w:rFonts w:ascii="Times New Roman" w:eastAsia="Times New Roman" w:hAnsi="Times New Roman" w:cs="Times New Roman"/>
                  <w:color w:val="000000" w:themeColor="text1"/>
                  <w:sz w:val="22"/>
                  <w:szCs w:val="22"/>
                  <w:lang w:val="es-CO" w:eastAsia="es-CO"/>
                </w:rPr>
                <w:delText xml:space="preserve">el polar y el </w:delText>
              </w:r>
              <w:r>
                <w:rPr>
                  <w:rFonts w:ascii="Times New Roman" w:eastAsia="Times New Roman" w:hAnsi="Times New Roman" w:cs="Times New Roman"/>
                  <w:color w:val="000000" w:themeColor="text1"/>
                  <w:sz w:val="22"/>
                  <w:szCs w:val="22"/>
                  <w:lang w:val="es-CO" w:eastAsia="es-CO"/>
                </w:rPr>
                <w:delText xml:space="preserve">clima </w:delText>
              </w:r>
              <w:r w:rsidRPr="002C7BF7">
                <w:rPr>
                  <w:rFonts w:ascii="Times New Roman" w:eastAsia="Times New Roman" w:hAnsi="Times New Roman" w:cs="Times New Roman"/>
                  <w:color w:val="000000" w:themeColor="text1"/>
                  <w:sz w:val="22"/>
                  <w:szCs w:val="22"/>
                  <w:lang w:val="es-CO" w:eastAsia="es-CO"/>
                </w:rPr>
                <w:delText>de alta montaña.</w:delText>
              </w:r>
            </w:del>
          </w:p>
        </w:tc>
      </w:tr>
      <w:tr w:rsidR="00E76345" w:rsidRPr="001726C4" w14:paraId="6AE762B8" w14:textId="77777777" w:rsidTr="008C38A3">
        <w:trPr>
          <w:gridAfter w:val="1"/>
          <w:wAfter w:w="47" w:type="dxa"/>
          <w:tblCellSpacing w:w="7" w:type="dxa"/>
          <w:jc w:val="center"/>
          <w:trPrChange w:id="1938" w:author="EUGENIA ARCE LONDONO" w:date="2015-04-29T09:25:00Z">
            <w:trPr>
              <w:tblCellSpacing w:w="7" w:type="dxa"/>
              <w:jc w:val="center"/>
            </w:trPr>
          </w:trPrChange>
        </w:trPr>
        <w:tc>
          <w:tcPr>
            <w:tcW w:w="785" w:type="pct"/>
            <w:gridSpan w:val="2"/>
            <w:shd w:val="clear" w:color="auto" w:fill="auto"/>
            <w:tcPrChange w:id="1939" w:author="EUGENIA ARCE LONDONO" w:date="2015-04-29T09:25:00Z">
              <w:tcPr>
                <w:tcW w:w="785" w:type="pct"/>
                <w:gridSpan w:val="2"/>
                <w:shd w:val="clear" w:color="auto" w:fill="auto"/>
              </w:tcPr>
            </w:tcPrChange>
          </w:tcPr>
          <w:p w14:paraId="62C05939" w14:textId="77777777" w:rsidR="00E76345" w:rsidRPr="002C7BF7" w:rsidRDefault="00E76345" w:rsidP="008C38A3">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Climas secos</w:t>
            </w:r>
          </w:p>
        </w:tc>
        <w:tc>
          <w:tcPr>
            <w:tcW w:w="4191" w:type="pct"/>
            <w:gridSpan w:val="2"/>
            <w:shd w:val="clear" w:color="auto" w:fill="auto"/>
            <w:tcPrChange w:id="1940" w:author="EUGENIA ARCE LONDONO" w:date="2015-04-29T09:25:00Z">
              <w:tcPr>
                <w:tcW w:w="4191" w:type="pct"/>
                <w:gridSpan w:val="3"/>
                <w:shd w:val="clear" w:color="auto" w:fill="auto"/>
              </w:tcPr>
            </w:tcPrChange>
          </w:tcPr>
          <w:p w14:paraId="082BDB58" w14:textId="77777777" w:rsidR="00E76345" w:rsidRDefault="00E76345" w:rsidP="008C38A3">
            <w:pPr>
              <w:shd w:val="clear" w:color="auto" w:fill="FFFFFF"/>
              <w:spacing w:after="0"/>
              <w:jc w:val="both"/>
              <w:rPr>
                <w:ins w:id="1941" w:author="EUGENIA ARCE LONDONO" w:date="2015-04-29T09:25:00Z"/>
                <w:rFonts w:ascii="Times New Roman" w:hAnsi="Times New Roman" w:cs="Times New Roman"/>
                <w:color w:val="000000" w:themeColor="text1"/>
                <w:sz w:val="22"/>
                <w:szCs w:val="22"/>
                <w:lang w:eastAsia="es-CO"/>
              </w:rPr>
            </w:pPr>
            <w:ins w:id="1942" w:author="EUGENIA ARCE LONDONO" w:date="2015-04-29T09:25:00Z">
              <w:r>
                <w:rPr>
                  <w:rFonts w:ascii="Times New Roman" w:hAnsi="Times New Roman" w:cs="Times New Roman"/>
                  <w:color w:val="000000" w:themeColor="text1"/>
                  <w:sz w:val="22"/>
                  <w:szCs w:val="22"/>
                  <w:lang w:eastAsia="es-CO"/>
                </w:rPr>
                <w:t xml:space="preserve">Las subclases de este </w:t>
              </w:r>
              <w:r w:rsidRPr="002C7BF7">
                <w:rPr>
                  <w:rFonts w:ascii="Times New Roman" w:hAnsi="Times New Roman" w:cs="Times New Roman"/>
                  <w:color w:val="000000" w:themeColor="text1"/>
                  <w:sz w:val="22"/>
                  <w:szCs w:val="22"/>
                  <w:lang w:eastAsia="es-CO"/>
                </w:rPr>
                <w:t xml:space="preserve">clima </w:t>
              </w:r>
              <w:r>
                <w:rPr>
                  <w:rFonts w:ascii="Times New Roman" w:hAnsi="Times New Roman" w:cs="Times New Roman"/>
                  <w:color w:val="000000" w:themeColor="text1"/>
                  <w:sz w:val="22"/>
                  <w:szCs w:val="22"/>
                  <w:lang w:eastAsia="es-CO"/>
                </w:rPr>
                <w:t xml:space="preserve">son el </w:t>
              </w:r>
              <w:r w:rsidRPr="002C7BF7">
                <w:rPr>
                  <w:rFonts w:ascii="Times New Roman" w:hAnsi="Times New Roman" w:cs="Times New Roman"/>
                  <w:color w:val="000000" w:themeColor="text1"/>
                  <w:sz w:val="22"/>
                  <w:szCs w:val="22"/>
                  <w:lang w:eastAsia="es-CO"/>
                </w:rPr>
                <w:t>seco estepario y el clima seco desértico</w:t>
              </w:r>
              <w:r>
                <w:rPr>
                  <w:rFonts w:ascii="Times New Roman" w:hAnsi="Times New Roman" w:cs="Times New Roman"/>
                  <w:color w:val="000000" w:themeColor="text1"/>
                  <w:sz w:val="22"/>
                  <w:szCs w:val="22"/>
                  <w:lang w:eastAsia="es-CO"/>
                </w:rPr>
                <w:t>.</w:t>
              </w:r>
            </w:ins>
          </w:p>
          <w:p w14:paraId="158A6735" w14:textId="77777777" w:rsidR="00E76345" w:rsidRDefault="00E76345" w:rsidP="008C38A3">
            <w:pPr>
              <w:shd w:val="clear" w:color="auto" w:fill="FFFFFF"/>
              <w:spacing w:after="0"/>
              <w:jc w:val="both"/>
              <w:rPr>
                <w:ins w:id="1943" w:author="EUGENIA ARCE LONDONO" w:date="2015-04-29T09:25:00Z"/>
                <w:rFonts w:ascii="Times New Roman" w:hAnsi="Times New Roman" w:cs="Times New Roman"/>
                <w:color w:val="000000" w:themeColor="text1"/>
                <w:sz w:val="22"/>
                <w:szCs w:val="22"/>
                <w:lang w:eastAsia="es-CO"/>
              </w:rPr>
            </w:pPr>
          </w:p>
          <w:p w14:paraId="79A6247B" w14:textId="77777777" w:rsidR="00E76345" w:rsidRPr="002C7BF7" w:rsidRDefault="00E76345" w:rsidP="008C38A3">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 xml:space="preserve">Son característicos de Turquía, parte de la </w:t>
            </w:r>
            <w:del w:id="1944" w:author="TOSHIBA" w:date="2015-10-31T12:42:00Z">
              <w:r w:rsidRPr="002C7BF7" w:rsidDel="004F11BE">
                <w:rPr>
                  <w:rFonts w:ascii="Times New Roman" w:hAnsi="Times New Roman" w:cs="Times New Roman"/>
                  <w:color w:val="000000" w:themeColor="text1"/>
                  <w:sz w:val="22"/>
                  <w:szCs w:val="22"/>
                  <w:lang w:eastAsia="es-CO"/>
                </w:rPr>
                <w:delText>p</w:delText>
              </w:r>
            </w:del>
            <w:ins w:id="1945" w:author="TOSHIBA" w:date="2015-10-31T12:42:00Z">
              <w:r w:rsidR="004F11BE">
                <w:rPr>
                  <w:rFonts w:ascii="Times New Roman" w:hAnsi="Times New Roman" w:cs="Times New Roman"/>
                  <w:color w:val="000000" w:themeColor="text1"/>
                  <w:sz w:val="22"/>
                  <w:szCs w:val="22"/>
                  <w:lang w:eastAsia="es-CO"/>
                </w:rPr>
                <w:t>P</w:t>
              </w:r>
            </w:ins>
            <w:r w:rsidRPr="002C7BF7">
              <w:rPr>
                <w:rFonts w:ascii="Times New Roman" w:hAnsi="Times New Roman" w:cs="Times New Roman"/>
                <w:color w:val="000000" w:themeColor="text1"/>
                <w:sz w:val="22"/>
                <w:szCs w:val="22"/>
                <w:lang w:eastAsia="es-CO"/>
              </w:rPr>
              <w:t>enínsula Arábiga, Pakistá</w:t>
            </w:r>
            <w:r>
              <w:rPr>
                <w:rFonts w:ascii="Times New Roman" w:hAnsi="Times New Roman" w:cs="Times New Roman"/>
                <w:color w:val="000000" w:themeColor="text1"/>
                <w:sz w:val="22"/>
                <w:szCs w:val="22"/>
                <w:lang w:eastAsia="es-CO"/>
              </w:rPr>
              <w:t>n,</w:t>
            </w:r>
            <w:del w:id="1946" w:author="TOSHIBA" w:date="2015-10-28T12:16:00Z">
              <w:r w:rsidDel="00225EC7">
                <w:rPr>
                  <w:rFonts w:ascii="Times New Roman" w:hAnsi="Times New Roman" w:cs="Times New Roman"/>
                  <w:color w:val="000000" w:themeColor="text1"/>
                  <w:sz w:val="22"/>
                  <w:szCs w:val="22"/>
                  <w:lang w:eastAsia="es-CO"/>
                </w:rPr>
                <w:delText xml:space="preserve">  </w:delText>
              </w:r>
            </w:del>
            <w:ins w:id="1947" w:author="TOSHIBA" w:date="2015-10-28T12:16:00Z">
              <w:r w:rsidR="00225EC7">
                <w:rPr>
                  <w:rFonts w:ascii="Times New Roman" w:hAnsi="Times New Roman" w:cs="Times New Roman"/>
                  <w:color w:val="000000" w:themeColor="text1"/>
                  <w:sz w:val="22"/>
                  <w:szCs w:val="22"/>
                  <w:lang w:eastAsia="es-CO"/>
                </w:rPr>
                <w:t xml:space="preserve"> </w:t>
              </w:r>
            </w:ins>
            <w:r>
              <w:rPr>
                <w:rFonts w:ascii="Times New Roman" w:hAnsi="Times New Roman" w:cs="Times New Roman"/>
                <w:color w:val="000000" w:themeColor="text1"/>
                <w:sz w:val="22"/>
                <w:szCs w:val="22"/>
                <w:lang w:eastAsia="es-CO"/>
              </w:rPr>
              <w:t>Mongolia, parte de la India</w:t>
            </w:r>
            <w:del w:id="1948" w:author="EUGENIA ARCE LONDONO" w:date="2015-04-29T09:25:00Z">
              <w:r w:rsidRPr="002C7BF7">
                <w:rPr>
                  <w:rFonts w:ascii="Times New Roman" w:hAnsi="Times New Roman" w:cs="Times New Roman"/>
                  <w:color w:val="000000" w:themeColor="text1"/>
                  <w:sz w:val="22"/>
                  <w:szCs w:val="22"/>
                  <w:lang w:eastAsia="es-CO"/>
                </w:rPr>
                <w:delText>,</w:delText>
              </w:r>
            </w:del>
            <w:ins w:id="1949" w:author="EUGENIA ARCE LONDONO" w:date="2015-04-29T09:25:00Z">
              <w:r>
                <w:rPr>
                  <w:rFonts w:ascii="Times New Roman" w:hAnsi="Times New Roman" w:cs="Times New Roman"/>
                  <w:color w:val="000000" w:themeColor="text1"/>
                  <w:sz w:val="22"/>
                  <w:szCs w:val="22"/>
                  <w:lang w:eastAsia="es-CO"/>
                </w:rPr>
                <w:t xml:space="preserve"> y</w:t>
              </w:r>
            </w:ins>
            <w:r w:rsidRPr="002C7BF7">
              <w:rPr>
                <w:rFonts w:ascii="Times New Roman" w:hAnsi="Times New Roman" w:cs="Times New Roman"/>
                <w:color w:val="000000" w:themeColor="text1"/>
                <w:sz w:val="22"/>
                <w:szCs w:val="22"/>
                <w:lang w:eastAsia="es-CO"/>
              </w:rPr>
              <w:t xml:space="preserve"> Kaza</w:t>
            </w:r>
            <w:ins w:id="1950" w:author="Dayrtman Fajardo Vásquez" w:date="2015-11-12T17:15:00Z">
              <w:r w:rsidR="00C8324E">
                <w:rPr>
                  <w:rFonts w:ascii="Times New Roman" w:hAnsi="Times New Roman" w:cs="Times New Roman"/>
                  <w:color w:val="000000" w:themeColor="text1"/>
                  <w:sz w:val="22"/>
                  <w:szCs w:val="22"/>
                  <w:lang w:eastAsia="es-CO"/>
                </w:rPr>
                <w:t>ji</w:t>
              </w:r>
            </w:ins>
            <w:del w:id="1951" w:author="Dayrtman Fajardo Vásquez" w:date="2015-11-12T17:15:00Z">
              <w:r w:rsidRPr="002C7BF7" w:rsidDel="00C8324E">
                <w:rPr>
                  <w:rFonts w:ascii="Times New Roman" w:hAnsi="Times New Roman" w:cs="Times New Roman"/>
                  <w:color w:val="000000" w:themeColor="text1"/>
                  <w:sz w:val="22"/>
                  <w:szCs w:val="22"/>
                  <w:lang w:eastAsia="es-CO"/>
                </w:rPr>
                <w:delText>k</w:delText>
              </w:r>
            </w:del>
            <w:r w:rsidRPr="002C7BF7">
              <w:rPr>
                <w:rFonts w:ascii="Times New Roman" w:hAnsi="Times New Roman" w:cs="Times New Roman"/>
                <w:color w:val="000000" w:themeColor="text1"/>
                <w:sz w:val="22"/>
                <w:szCs w:val="22"/>
                <w:lang w:eastAsia="es-CO"/>
              </w:rPr>
              <w:t>stán.</w:t>
            </w:r>
          </w:p>
          <w:p w14:paraId="75D286C7" w14:textId="77777777" w:rsidR="00E76345" w:rsidRDefault="00E76345" w:rsidP="008C38A3">
            <w:pPr>
              <w:shd w:val="clear" w:color="auto" w:fill="FFFFFF"/>
              <w:spacing w:after="0"/>
              <w:jc w:val="both"/>
              <w:rPr>
                <w:rFonts w:ascii="Times New Roman" w:eastAsia="Times New Roman" w:hAnsi="Times New Roman" w:cs="Times New Roman"/>
                <w:b/>
                <w:color w:val="000000" w:themeColor="text1"/>
                <w:sz w:val="22"/>
                <w:szCs w:val="22"/>
                <w:lang w:val="es-CO" w:eastAsia="es-CO"/>
              </w:rPr>
            </w:pPr>
          </w:p>
          <w:p w14:paraId="2889897D" w14:textId="77777777" w:rsidR="00E76345" w:rsidRPr="00BE3D15" w:rsidRDefault="00E76345" w:rsidP="008C38A3">
            <w:pPr>
              <w:shd w:val="clear" w:color="auto" w:fill="FFFFFF"/>
              <w:spacing w:after="0"/>
              <w:jc w:val="both"/>
              <w:rPr>
                <w:rFonts w:ascii="Times New Roman" w:hAnsi="Times New Roman" w:cs="Times New Roman"/>
                <w:color w:val="000000" w:themeColor="text1"/>
                <w:sz w:val="22"/>
                <w:szCs w:val="22"/>
                <w:lang w:eastAsia="es-CO"/>
              </w:rPr>
            </w:pPr>
            <w:r w:rsidRPr="00BE3D15">
              <w:rPr>
                <w:rFonts w:ascii="Times New Roman" w:eastAsia="Times New Roman" w:hAnsi="Times New Roman" w:cs="Times New Roman"/>
                <w:b/>
                <w:color w:val="000000" w:themeColor="text1"/>
                <w:sz w:val="22"/>
                <w:szCs w:val="22"/>
                <w:lang w:val="es-CO" w:eastAsia="es-CO"/>
              </w:rPr>
              <w:t>Características</w:t>
            </w:r>
            <w:del w:id="1952" w:author="TOSHIBA" w:date="2015-10-28T12:16:00Z">
              <w:r w:rsidRPr="00BE3D15" w:rsidDel="00225EC7">
                <w:rPr>
                  <w:rFonts w:ascii="Times New Roman" w:eastAsia="Times New Roman" w:hAnsi="Times New Roman" w:cs="Times New Roman"/>
                  <w:b/>
                  <w:color w:val="000000" w:themeColor="text1"/>
                  <w:sz w:val="22"/>
                  <w:szCs w:val="22"/>
                  <w:lang w:val="es-CO" w:eastAsia="es-CO"/>
                </w:rPr>
                <w:delText xml:space="preserve">  </w:delText>
              </w:r>
            </w:del>
            <w:ins w:id="1953" w:author="TOSHIBA" w:date="2015-10-28T12:16:00Z">
              <w:r w:rsidR="00225EC7">
                <w:rPr>
                  <w:rFonts w:ascii="Times New Roman" w:eastAsia="Times New Roman" w:hAnsi="Times New Roman" w:cs="Times New Roman"/>
                  <w:b/>
                  <w:color w:val="000000" w:themeColor="text1"/>
                  <w:sz w:val="22"/>
                  <w:szCs w:val="22"/>
                  <w:lang w:val="es-CO" w:eastAsia="es-CO"/>
                </w:rPr>
                <w:t xml:space="preserve"> </w:t>
              </w:r>
            </w:ins>
            <w:r w:rsidRPr="00BE3D15">
              <w:rPr>
                <w:rFonts w:ascii="Times New Roman" w:eastAsia="Times New Roman" w:hAnsi="Times New Roman" w:cs="Times New Roman"/>
                <w:b/>
                <w:color w:val="000000" w:themeColor="text1"/>
                <w:sz w:val="22"/>
                <w:szCs w:val="22"/>
                <w:lang w:val="es-CO" w:eastAsia="es-CO"/>
              </w:rPr>
              <w:t>del clima</w:t>
            </w:r>
            <w:del w:id="1954" w:author="TOSHIBA" w:date="2015-10-29T18:14:00Z">
              <w:r w:rsidRPr="00BE3D15" w:rsidDel="00CC35DF">
                <w:rPr>
                  <w:rFonts w:ascii="Times New Roman" w:eastAsia="Times New Roman" w:hAnsi="Times New Roman" w:cs="Times New Roman"/>
                  <w:color w:val="000000" w:themeColor="text1"/>
                  <w:sz w:val="22"/>
                  <w:szCs w:val="22"/>
                  <w:lang w:val="es-CO" w:eastAsia="es-CO"/>
                </w:rPr>
                <w:delText>:</w:delText>
              </w:r>
            </w:del>
          </w:p>
          <w:p w14:paraId="3F6C4A5D" w14:textId="77777777" w:rsidR="00E76345" w:rsidRPr="002C7BF7" w:rsidRDefault="00E76345" w:rsidP="008C38A3">
            <w:pPr>
              <w:shd w:val="clear" w:color="auto" w:fill="FFFFFF"/>
              <w:spacing w:after="0"/>
              <w:jc w:val="both"/>
              <w:rPr>
                <w:rFonts w:ascii="Times New Roman" w:hAnsi="Times New Roman" w:cs="Times New Roman"/>
                <w:color w:val="000000" w:themeColor="text1"/>
                <w:sz w:val="22"/>
                <w:szCs w:val="22"/>
                <w:lang w:eastAsia="es-CO"/>
              </w:rPr>
            </w:pPr>
            <w:r>
              <w:rPr>
                <w:rFonts w:ascii="Times New Roman" w:hAnsi="Times New Roman" w:cs="Times New Roman"/>
                <w:color w:val="000000" w:themeColor="text1"/>
                <w:sz w:val="22"/>
                <w:szCs w:val="22"/>
                <w:lang w:eastAsia="es-CO"/>
              </w:rPr>
              <w:t>En el clima seco estepario</w:t>
            </w:r>
            <w:del w:id="1955" w:author="EUGENIA ARCE LONDONO" w:date="2015-04-29T09:25:00Z">
              <w:r w:rsidRPr="002C7BF7">
                <w:rPr>
                  <w:rFonts w:ascii="Times New Roman" w:hAnsi="Times New Roman" w:cs="Times New Roman"/>
                  <w:color w:val="000000" w:themeColor="text1"/>
                  <w:sz w:val="22"/>
                  <w:szCs w:val="22"/>
                  <w:lang w:eastAsia="es-CO"/>
                </w:rPr>
                <w:delText>, predominan</w:delText>
              </w:r>
            </w:del>
            <w:ins w:id="1956" w:author="EUGENIA ARCE LONDONO" w:date="2015-04-29T09:25:00Z">
              <w:r>
                <w:rPr>
                  <w:rFonts w:ascii="Times New Roman" w:hAnsi="Times New Roman" w:cs="Times New Roman"/>
                  <w:color w:val="000000" w:themeColor="text1"/>
                  <w:sz w:val="22"/>
                  <w:szCs w:val="22"/>
                  <w:lang w:eastAsia="es-CO"/>
                </w:rPr>
                <w:t xml:space="preserve"> predomina</w:t>
              </w:r>
            </w:ins>
            <w:r w:rsidRPr="002C7BF7">
              <w:rPr>
                <w:rFonts w:ascii="Times New Roman" w:hAnsi="Times New Roman" w:cs="Times New Roman"/>
                <w:color w:val="000000" w:themeColor="text1"/>
                <w:sz w:val="22"/>
                <w:szCs w:val="22"/>
                <w:lang w:eastAsia="es-CO"/>
              </w:rPr>
              <w:t xml:space="preserve"> la escasa vegetación, principalmente matorrales</w:t>
            </w:r>
            <w:ins w:id="1957" w:author="EUGENIA ARCE LONDONO" w:date="2015-04-29T09:25:00Z">
              <w:r>
                <w:rPr>
                  <w:rFonts w:ascii="Times New Roman" w:hAnsi="Times New Roman" w:cs="Times New Roman"/>
                  <w:color w:val="000000" w:themeColor="text1"/>
                  <w:sz w:val="22"/>
                  <w:szCs w:val="22"/>
                  <w:lang w:eastAsia="es-CO"/>
                </w:rPr>
                <w:t>.</w:t>
              </w:r>
            </w:ins>
            <w:r w:rsidRPr="002C7BF7">
              <w:rPr>
                <w:rFonts w:ascii="Times New Roman" w:hAnsi="Times New Roman" w:cs="Times New Roman"/>
                <w:color w:val="000000" w:themeColor="text1"/>
                <w:sz w:val="22"/>
                <w:szCs w:val="22"/>
                <w:lang w:eastAsia="es-CO"/>
              </w:rPr>
              <w:t xml:space="preserve"> A esta región natural se le ha dado el nombre de estepa.</w:t>
            </w:r>
          </w:p>
          <w:p w14:paraId="386DB657" w14:textId="77777777" w:rsidR="00E76345" w:rsidRDefault="00E76345" w:rsidP="008C38A3">
            <w:pPr>
              <w:spacing w:after="0"/>
              <w:rPr>
                <w:rFonts w:ascii="Times New Roman" w:hAnsi="Times New Roman" w:cs="Times New Roman"/>
                <w:color w:val="000000" w:themeColor="text1"/>
                <w:sz w:val="22"/>
                <w:szCs w:val="22"/>
                <w:lang w:eastAsia="es-CO"/>
              </w:rPr>
            </w:pPr>
            <w:r>
              <w:rPr>
                <w:rFonts w:ascii="Times New Roman" w:hAnsi="Times New Roman" w:cs="Times New Roman"/>
                <w:color w:val="000000" w:themeColor="text1"/>
                <w:sz w:val="22"/>
                <w:szCs w:val="22"/>
                <w:lang w:eastAsia="es-CO"/>
              </w:rPr>
              <w:t>En el clima seco desértico</w:t>
            </w:r>
            <w:del w:id="1958" w:author="EUGENIA ARCE LONDONO" w:date="2015-04-29T09:25:00Z">
              <w:r w:rsidRPr="002C7BF7">
                <w:rPr>
                  <w:rFonts w:ascii="Times New Roman" w:hAnsi="Times New Roman" w:cs="Times New Roman"/>
                  <w:color w:val="000000" w:themeColor="text1"/>
                  <w:sz w:val="22"/>
                  <w:szCs w:val="22"/>
                  <w:lang w:eastAsia="es-CO"/>
                </w:rPr>
                <w:delText>,</w:delText>
              </w:r>
            </w:del>
            <w:r w:rsidRPr="002C7BF7">
              <w:rPr>
                <w:rFonts w:ascii="Times New Roman" w:hAnsi="Times New Roman" w:cs="Times New Roman"/>
                <w:color w:val="000000" w:themeColor="text1"/>
                <w:sz w:val="22"/>
                <w:szCs w:val="22"/>
                <w:lang w:eastAsia="es-CO"/>
              </w:rPr>
              <w:t xml:space="preserve"> hay presencia de vegetación únicamente en los oasis</w:t>
            </w:r>
            <w:ins w:id="1959" w:author="TOSHIBA" w:date="2015-10-29T18:14:00Z">
              <w:r w:rsidR="00CC35DF">
                <w:rPr>
                  <w:rFonts w:ascii="Times New Roman" w:hAnsi="Times New Roman" w:cs="Times New Roman"/>
                  <w:color w:val="000000" w:themeColor="text1"/>
                  <w:sz w:val="22"/>
                  <w:szCs w:val="22"/>
                  <w:lang w:eastAsia="es-CO"/>
                </w:rPr>
                <w:t>, donde</w:t>
              </w:r>
            </w:ins>
            <w:r w:rsidRPr="002C7BF7">
              <w:rPr>
                <w:rFonts w:ascii="Times New Roman" w:hAnsi="Times New Roman" w:cs="Times New Roman"/>
                <w:color w:val="000000" w:themeColor="text1"/>
                <w:sz w:val="22"/>
                <w:szCs w:val="22"/>
                <w:lang w:eastAsia="es-CO"/>
              </w:rPr>
              <w:t xml:space="preserve"> </w:t>
            </w:r>
            <w:del w:id="1960" w:author="TOSHIBA" w:date="2015-10-29T18:14:00Z">
              <w:r w:rsidRPr="002C7BF7" w:rsidDel="00CC35DF">
                <w:rPr>
                  <w:rFonts w:ascii="Times New Roman" w:hAnsi="Times New Roman" w:cs="Times New Roman"/>
                  <w:color w:val="000000" w:themeColor="text1"/>
                  <w:sz w:val="22"/>
                  <w:szCs w:val="22"/>
                  <w:lang w:eastAsia="es-CO"/>
                </w:rPr>
                <w:delText xml:space="preserve">en los cuales </w:delText>
              </w:r>
            </w:del>
            <w:ins w:id="1961" w:author="TOSHIBA" w:date="2015-10-29T18:14:00Z">
              <w:r w:rsidR="00CC35DF">
                <w:rPr>
                  <w:rFonts w:ascii="Times New Roman" w:hAnsi="Times New Roman" w:cs="Times New Roman"/>
                  <w:color w:val="000000" w:themeColor="text1"/>
                  <w:sz w:val="22"/>
                  <w:szCs w:val="22"/>
                  <w:lang w:eastAsia="es-CO"/>
                </w:rPr>
                <w:t xml:space="preserve"> </w:t>
              </w:r>
            </w:ins>
            <w:r w:rsidRPr="002C7BF7">
              <w:rPr>
                <w:rFonts w:ascii="Times New Roman" w:hAnsi="Times New Roman" w:cs="Times New Roman"/>
                <w:color w:val="000000" w:themeColor="text1"/>
                <w:sz w:val="22"/>
                <w:szCs w:val="22"/>
                <w:lang w:eastAsia="es-CO"/>
              </w:rPr>
              <w:t>predomina la palma datilera.</w:t>
            </w:r>
          </w:p>
          <w:p w14:paraId="63F8F84D" w14:textId="77777777" w:rsidR="00E76345" w:rsidRDefault="00E76345" w:rsidP="008C38A3">
            <w:pPr>
              <w:spacing w:after="0"/>
              <w:rPr>
                <w:rFonts w:ascii="Times New Roman" w:hAnsi="Times New Roman" w:cs="Times New Roman"/>
                <w:color w:val="000000" w:themeColor="text1"/>
                <w:sz w:val="22"/>
                <w:szCs w:val="22"/>
                <w:lang w:eastAsia="es-CO"/>
              </w:rPr>
            </w:pPr>
          </w:p>
          <w:p w14:paraId="615A93DD" w14:textId="77777777" w:rsidR="00E76345" w:rsidRPr="002C7BF7" w:rsidRDefault="00E76345" w:rsidP="008C38A3">
            <w:pPr>
              <w:spacing w:after="0"/>
              <w:rPr>
                <w:rFonts w:ascii="Times New Roman" w:eastAsia="Times New Roman" w:hAnsi="Times New Roman" w:cs="Times New Roman"/>
                <w:b/>
                <w:bCs/>
                <w:color w:val="000000" w:themeColor="text1"/>
                <w:sz w:val="22"/>
                <w:szCs w:val="22"/>
                <w:lang w:val="es-CO" w:eastAsia="es-CO"/>
              </w:rPr>
            </w:pPr>
            <w:del w:id="1962" w:author="EUGENIA ARCE LONDONO" w:date="2015-04-29T09:25:00Z">
              <w:r>
                <w:rPr>
                  <w:rFonts w:ascii="Times New Roman" w:hAnsi="Times New Roman" w:cs="Times New Roman"/>
                  <w:color w:val="000000" w:themeColor="text1"/>
                  <w:sz w:val="22"/>
                  <w:szCs w:val="22"/>
                  <w:lang w:eastAsia="es-CO"/>
                </w:rPr>
                <w:delText xml:space="preserve">Las subclases de este </w:delText>
              </w:r>
              <w:r w:rsidRPr="002C7BF7">
                <w:rPr>
                  <w:rFonts w:ascii="Times New Roman" w:hAnsi="Times New Roman" w:cs="Times New Roman"/>
                  <w:color w:val="000000" w:themeColor="text1"/>
                  <w:sz w:val="22"/>
                  <w:szCs w:val="22"/>
                  <w:lang w:eastAsia="es-CO"/>
                </w:rPr>
                <w:delText xml:space="preserve">clima </w:delText>
              </w:r>
              <w:r>
                <w:rPr>
                  <w:rFonts w:ascii="Times New Roman" w:hAnsi="Times New Roman" w:cs="Times New Roman"/>
                  <w:color w:val="000000" w:themeColor="text1"/>
                  <w:sz w:val="22"/>
                  <w:szCs w:val="22"/>
                  <w:lang w:eastAsia="es-CO"/>
                </w:rPr>
                <w:delText xml:space="preserve">son el </w:delText>
              </w:r>
              <w:r w:rsidRPr="002C7BF7">
                <w:rPr>
                  <w:rFonts w:ascii="Times New Roman" w:hAnsi="Times New Roman" w:cs="Times New Roman"/>
                  <w:color w:val="000000" w:themeColor="text1"/>
                  <w:sz w:val="22"/>
                  <w:szCs w:val="22"/>
                  <w:lang w:eastAsia="es-CO"/>
                </w:rPr>
                <w:delText>seco estepario y el clima seco desértico</w:delText>
              </w:r>
            </w:del>
          </w:p>
        </w:tc>
      </w:tr>
    </w:tbl>
    <w:p w14:paraId="49C31A17"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CO" w:eastAsia="es-ES"/>
        </w:rPr>
      </w:pPr>
    </w:p>
    <w:p w14:paraId="5CCCB7E6" w14:textId="77777777" w:rsidR="00E76345" w:rsidRPr="001726C4" w:rsidRDefault="00E76345" w:rsidP="00E76345">
      <w:pPr>
        <w:shd w:val="clear" w:color="auto" w:fill="FFFFFF"/>
        <w:spacing w:after="0"/>
        <w:jc w:val="both"/>
        <w:rPr>
          <w:rFonts w:ascii="Times New Roman" w:hAnsi="Times New Roman" w:cs="Times New Roman"/>
          <w:color w:val="000000" w:themeColor="text1"/>
          <w:sz w:val="20"/>
          <w:szCs w:val="20"/>
          <w:lang w:eastAsia="es-ES"/>
        </w:rPr>
      </w:pPr>
      <w:r w:rsidRPr="001726C4">
        <w:rPr>
          <w:rFonts w:ascii="Times New Roman" w:eastAsia="Times New Roman" w:hAnsi="Times New Roman" w:cs="Times New Roman"/>
          <w:b/>
          <w:color w:val="000000" w:themeColor="text1"/>
          <w:lang w:val="es-CO" w:eastAsia="es-CO"/>
        </w:rPr>
        <w:t>Puedes ampliar la información sobre los monzones</w:t>
      </w:r>
      <w:ins w:id="1963" w:author="Dayrtman Fajardo Vásquez" w:date="2015-11-12T17:17:00Z">
        <w:r w:rsidR="00C8324E">
          <w:rPr>
            <w:rFonts w:ascii="Times New Roman" w:eastAsia="Times New Roman" w:hAnsi="Times New Roman" w:cs="Times New Roman"/>
            <w:b/>
            <w:color w:val="000000" w:themeColor="text1"/>
            <w:lang w:val="es-CO" w:eastAsia="es-CO"/>
          </w:rPr>
          <w:t xml:space="preserve"> y su relación con el entorno natural</w:t>
        </w:r>
      </w:ins>
      <w:r w:rsidRPr="001726C4">
        <w:rPr>
          <w:rFonts w:ascii="Times New Roman" w:eastAsia="Times New Roman" w:hAnsi="Times New Roman" w:cs="Times New Roman"/>
          <w:b/>
          <w:color w:val="000000" w:themeColor="text1"/>
          <w:lang w:val="es-CO" w:eastAsia="es-CO"/>
        </w:rPr>
        <w:t xml:space="preserve"> viendo el documental sobre </w:t>
      </w:r>
      <w:r>
        <w:fldChar w:fldCharType="begin"/>
      </w:r>
      <w:r>
        <w:instrText xml:space="preserve"> HYPERLINK "http://youtu.be/rCQjE80iIMc" </w:instrText>
      </w:r>
      <w:r>
        <w:fldChar w:fldCharType="separate"/>
      </w:r>
      <w:del w:id="1964" w:author="EUGENIA ARCE LONDONO" w:date="2015-04-29T09:25:00Z">
        <w:r w:rsidRPr="001726C4">
          <w:rPr>
            <w:rStyle w:val="Hipervnculo"/>
            <w:rFonts w:ascii="Times New Roman" w:eastAsia="Times New Roman" w:hAnsi="Times New Roman" w:cs="Times New Roman"/>
            <w:b/>
            <w:color w:val="000000" w:themeColor="text1"/>
            <w:lang w:val="es-CO" w:eastAsia="es-CO"/>
          </w:rPr>
          <w:delText>Sir</w:delText>
        </w:r>
      </w:del>
      <w:ins w:id="1965" w:author="EUGENIA ARCE LONDONO" w:date="2015-04-29T09:25:00Z">
        <w:r>
          <w:rPr>
            <w:rStyle w:val="Hipervnculo"/>
            <w:rFonts w:ascii="Times New Roman" w:eastAsia="Times New Roman" w:hAnsi="Times New Roman" w:cs="Times New Roman"/>
            <w:b/>
            <w:color w:val="000000" w:themeColor="text1"/>
            <w:lang w:val="es-CO" w:eastAsia="es-CO"/>
          </w:rPr>
          <w:t>S</w:t>
        </w:r>
        <w:r w:rsidRPr="001726C4">
          <w:rPr>
            <w:rStyle w:val="Hipervnculo"/>
            <w:rFonts w:ascii="Times New Roman" w:eastAsia="Times New Roman" w:hAnsi="Times New Roman" w:cs="Times New Roman"/>
            <w:b/>
            <w:color w:val="000000" w:themeColor="text1"/>
            <w:lang w:val="es-CO" w:eastAsia="es-CO"/>
          </w:rPr>
          <w:t>r</w:t>
        </w:r>
        <w:r>
          <w:rPr>
            <w:rStyle w:val="Hipervnculo"/>
            <w:rFonts w:ascii="Times New Roman" w:eastAsia="Times New Roman" w:hAnsi="Times New Roman" w:cs="Times New Roman"/>
            <w:b/>
            <w:color w:val="000000" w:themeColor="text1"/>
            <w:lang w:val="es-CO" w:eastAsia="es-CO"/>
          </w:rPr>
          <w:t>i</w:t>
        </w:r>
      </w:ins>
      <w:r w:rsidRPr="001726C4">
        <w:rPr>
          <w:rStyle w:val="Hipervnculo"/>
          <w:rFonts w:ascii="Times New Roman" w:eastAsia="Times New Roman" w:hAnsi="Times New Roman" w:cs="Times New Roman"/>
          <w:b/>
          <w:color w:val="000000" w:themeColor="text1"/>
          <w:lang w:val="es-CO" w:eastAsia="es-CO"/>
        </w:rPr>
        <w:t xml:space="preserve"> Lanka</w:t>
      </w:r>
      <w:ins w:id="1966" w:author="TOSHIBA" w:date="2015-10-29T18:15:00Z">
        <w:r w:rsidR="00CC35DF">
          <w:rPr>
            <w:rStyle w:val="Hipervnculo"/>
            <w:rFonts w:ascii="Times New Roman" w:eastAsia="Times New Roman" w:hAnsi="Times New Roman" w:cs="Times New Roman"/>
            <w:b/>
            <w:color w:val="000000" w:themeColor="text1"/>
            <w:lang w:val="es-CO" w:eastAsia="es-CO"/>
          </w:rPr>
          <w:t>,</w:t>
        </w:r>
      </w:ins>
      <w:r w:rsidRPr="001726C4">
        <w:rPr>
          <w:rStyle w:val="Hipervnculo"/>
          <w:rFonts w:ascii="Times New Roman" w:eastAsia="Times New Roman" w:hAnsi="Times New Roman" w:cs="Times New Roman"/>
          <w:b/>
          <w:color w:val="000000" w:themeColor="text1"/>
          <w:lang w:val="es-CO" w:eastAsia="es-CO"/>
        </w:rPr>
        <w:t xml:space="preserve"> la isla de los monzones</w:t>
      </w:r>
      <w:r>
        <w:rPr>
          <w:rStyle w:val="Hipervnculo"/>
          <w:rFonts w:ascii="Times New Roman" w:eastAsia="Times New Roman" w:hAnsi="Times New Roman" w:cs="Times New Roman"/>
          <w:b/>
          <w:color w:val="000000" w:themeColor="text1"/>
          <w:lang w:val="es-CO" w:eastAsia="es-CO"/>
        </w:rPr>
        <w:fldChar w:fldCharType="end"/>
      </w:r>
      <w:ins w:id="1967" w:author="EUGENIA ARCE LONDONO" w:date="2015-04-29T09:25:00Z">
        <w:r>
          <w:rPr>
            <w:rStyle w:val="Hipervnculo"/>
            <w:rFonts w:ascii="Times New Roman" w:eastAsia="Times New Roman" w:hAnsi="Times New Roman" w:cs="Times New Roman"/>
            <w:b/>
            <w:color w:val="000000" w:themeColor="text1"/>
            <w:lang w:val="es-CO" w:eastAsia="es-CO"/>
          </w:rPr>
          <w:t>.</w:t>
        </w:r>
      </w:ins>
    </w:p>
    <w:p w14:paraId="34B7E0B3" w14:textId="77777777" w:rsidR="00E76345" w:rsidRDefault="00E76345" w:rsidP="00E76345">
      <w:pPr>
        <w:spacing w:after="0"/>
        <w:rPr>
          <w:rFonts w:ascii="Times New Roman" w:hAnsi="Times New Roman" w:cs="Times New Roman"/>
          <w:color w:val="000000" w:themeColor="text1"/>
        </w:rPr>
      </w:pPr>
    </w:p>
    <w:p w14:paraId="0D340D52"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2.1.</w:t>
      </w:r>
      <w:del w:id="1968" w:author="EUGENIA ARCE LONDONO" w:date="2015-04-29T09:25:00Z">
        <w:r w:rsidRPr="001726C4">
          <w:rPr>
            <w:rFonts w:ascii="Times New Roman" w:hAnsi="Times New Roman" w:cs="Times New Roman"/>
            <w:b/>
            <w:color w:val="000000" w:themeColor="text1"/>
          </w:rPr>
          <w:delText>2 Hidrografía</w:delText>
        </w:r>
      </w:del>
      <w:ins w:id="1969" w:author="EUGENIA ARCE LONDONO" w:date="2015-04-29T09:25:00Z">
        <w:r>
          <w:rPr>
            <w:rFonts w:ascii="Times New Roman" w:hAnsi="Times New Roman" w:cs="Times New Roman"/>
            <w:b/>
            <w:color w:val="000000" w:themeColor="text1"/>
          </w:rPr>
          <w:t>3</w:t>
        </w:r>
        <w:r w:rsidRPr="001726C4">
          <w:rPr>
            <w:rFonts w:ascii="Times New Roman" w:hAnsi="Times New Roman" w:cs="Times New Roman"/>
            <w:b/>
            <w:color w:val="000000" w:themeColor="text1"/>
          </w:rPr>
          <w:t xml:space="preserve"> </w:t>
        </w:r>
        <w:r>
          <w:rPr>
            <w:rFonts w:ascii="Times New Roman" w:hAnsi="Times New Roman" w:cs="Times New Roman"/>
            <w:b/>
            <w:color w:val="000000" w:themeColor="text1"/>
          </w:rPr>
          <w:t>La h</w:t>
        </w:r>
        <w:r w:rsidRPr="001726C4">
          <w:rPr>
            <w:rFonts w:ascii="Times New Roman" w:hAnsi="Times New Roman" w:cs="Times New Roman"/>
            <w:b/>
            <w:color w:val="000000" w:themeColor="text1"/>
          </w:rPr>
          <w:t>idrografía</w:t>
        </w:r>
      </w:ins>
    </w:p>
    <w:p w14:paraId="20EFB18C" w14:textId="77777777" w:rsidR="00E76345" w:rsidRPr="001726C4" w:rsidRDefault="00E76345" w:rsidP="00E76345">
      <w:pPr>
        <w:spacing w:after="0"/>
        <w:jc w:val="both"/>
        <w:rPr>
          <w:rFonts w:ascii="Times New Roman" w:eastAsia="Times New Roman" w:hAnsi="Times New Roman" w:cs="Times New Roman"/>
          <w:color w:val="000000" w:themeColor="text1"/>
          <w:sz w:val="20"/>
          <w:szCs w:val="20"/>
          <w:lang w:eastAsia="es-ES"/>
        </w:rPr>
      </w:pPr>
      <w:r w:rsidRPr="001726C4">
        <w:rPr>
          <w:rFonts w:ascii="Times New Roman" w:hAnsi="Times New Roman" w:cs="Times New Roman"/>
          <w:color w:val="000000" w:themeColor="text1"/>
          <w:sz w:val="21"/>
          <w:szCs w:val="21"/>
        </w:rPr>
        <w:br/>
      </w:r>
      <w:r w:rsidRPr="001726C4">
        <w:rPr>
          <w:rStyle w:val="un"/>
          <w:rFonts w:ascii="Times New Roman" w:hAnsi="Times New Roman"/>
          <w:color w:val="000000" w:themeColor="text1"/>
        </w:rPr>
        <w:t xml:space="preserve">Los </w:t>
      </w:r>
      <w:r w:rsidRPr="00BE3D15">
        <w:rPr>
          <w:rStyle w:val="un"/>
          <w:rFonts w:ascii="Times New Roman" w:hAnsi="Times New Roman"/>
          <w:b/>
          <w:color w:val="000000" w:themeColor="text1"/>
        </w:rPr>
        <w:t>ríos asiáticos</w:t>
      </w:r>
      <w:r w:rsidRPr="001726C4">
        <w:rPr>
          <w:rStyle w:val="un"/>
          <w:rFonts w:ascii="Times New Roman" w:hAnsi="Times New Roman"/>
          <w:color w:val="000000" w:themeColor="text1"/>
        </w:rPr>
        <w:t xml:space="preserve"> se caracterizan por ser caudalosos. Asia cuenta con el</w:t>
      </w:r>
      <w:ins w:id="1970" w:author="EUGENIA ARCE LONDONO" w:date="2015-04-29T09:25:00Z">
        <w:r w:rsidRPr="001726C4">
          <w:rPr>
            <w:rStyle w:val="un"/>
            <w:rFonts w:ascii="Times New Roman" w:hAnsi="Times New Roman"/>
            <w:color w:val="000000" w:themeColor="text1"/>
          </w:rPr>
          <w:t> </w:t>
        </w:r>
        <w:r w:rsidRPr="001726C4">
          <w:rPr>
            <w:rStyle w:val="un"/>
            <w:rFonts w:ascii="Times New Roman" w:hAnsi="Times New Roman"/>
            <w:b/>
            <w:color w:val="000000" w:themeColor="text1"/>
          </w:rPr>
          <w:t>río Yangtsé</w:t>
        </w:r>
        <w:r>
          <w:rPr>
            <w:rStyle w:val="un"/>
            <w:rFonts w:ascii="Times New Roman" w:hAnsi="Times New Roman"/>
            <w:b/>
            <w:color w:val="000000" w:themeColor="text1"/>
          </w:rPr>
          <w:t xml:space="preserve"> o </w:t>
        </w:r>
        <w:proofErr w:type="spellStart"/>
        <w:r>
          <w:rPr>
            <w:rStyle w:val="un"/>
            <w:rFonts w:ascii="Times New Roman" w:hAnsi="Times New Roman"/>
            <w:b/>
            <w:color w:val="000000" w:themeColor="text1"/>
          </w:rPr>
          <w:t>Yangzi</w:t>
        </w:r>
        <w:proofErr w:type="spellEnd"/>
        <w:r>
          <w:rPr>
            <w:rStyle w:val="un"/>
            <w:rFonts w:ascii="Times New Roman" w:hAnsi="Times New Roman"/>
            <w:b/>
            <w:color w:val="000000" w:themeColor="text1"/>
          </w:rPr>
          <w:t xml:space="preserve"> </w:t>
        </w:r>
        <w:proofErr w:type="spellStart"/>
        <w:r>
          <w:rPr>
            <w:rStyle w:val="un"/>
            <w:rFonts w:ascii="Times New Roman" w:hAnsi="Times New Roman"/>
            <w:b/>
            <w:color w:val="000000" w:themeColor="text1"/>
          </w:rPr>
          <w:t>Jiang</w:t>
        </w:r>
        <w:proofErr w:type="spellEnd"/>
        <w:r>
          <w:rPr>
            <w:rStyle w:val="un"/>
            <w:rFonts w:ascii="Times New Roman" w:hAnsi="Times New Roman"/>
            <w:b/>
            <w:color w:val="000000" w:themeColor="text1"/>
          </w:rPr>
          <w:t>,</w:t>
        </w:r>
        <w:r w:rsidRPr="001726C4">
          <w:rPr>
            <w:rStyle w:val="un"/>
            <w:rFonts w:ascii="Times New Roman" w:hAnsi="Times New Roman"/>
            <w:b/>
            <w:color w:val="000000" w:themeColor="text1"/>
          </w:rPr>
          <w:t> </w:t>
        </w:r>
        <w:r w:rsidRPr="00113A03">
          <w:rPr>
            <w:rStyle w:val="un"/>
            <w:rFonts w:ascii="Times New Roman" w:hAnsi="Times New Roman"/>
            <w:color w:val="000000" w:themeColor="text1"/>
          </w:rPr>
          <w:t>que es el</w:t>
        </w:r>
      </w:ins>
      <w:r w:rsidRPr="00113A03">
        <w:rPr>
          <w:rStyle w:val="un"/>
          <w:rFonts w:ascii="Times New Roman" w:hAnsi="Times New Roman"/>
          <w:color w:val="000000" w:themeColor="text1"/>
        </w:rPr>
        <w:t xml:space="preserve"> </w:t>
      </w:r>
      <w:r w:rsidRPr="001726C4">
        <w:rPr>
          <w:rStyle w:val="un"/>
          <w:rFonts w:ascii="Times New Roman" w:hAnsi="Times New Roman"/>
          <w:color w:val="000000" w:themeColor="text1"/>
        </w:rPr>
        <w:t>tercer río más largo del mundo</w:t>
      </w:r>
      <w:del w:id="1971" w:author="EUGENIA ARCE LONDONO" w:date="2015-04-29T09:25:00Z">
        <w:r w:rsidRPr="001726C4">
          <w:rPr>
            <w:rStyle w:val="un"/>
            <w:rFonts w:ascii="Times New Roman" w:hAnsi="Times New Roman"/>
            <w:color w:val="000000" w:themeColor="text1"/>
          </w:rPr>
          <w:delText>, el </w:delText>
        </w:r>
        <w:r w:rsidRPr="001726C4">
          <w:rPr>
            <w:rStyle w:val="un"/>
            <w:rFonts w:ascii="Times New Roman" w:hAnsi="Times New Roman"/>
            <w:b/>
            <w:color w:val="000000" w:themeColor="text1"/>
          </w:rPr>
          <w:delText>río Yangtsé</w:delText>
        </w:r>
        <w:r>
          <w:rPr>
            <w:rStyle w:val="un"/>
            <w:rFonts w:ascii="Times New Roman" w:hAnsi="Times New Roman"/>
            <w:b/>
            <w:color w:val="000000" w:themeColor="text1"/>
          </w:rPr>
          <w:delText>,</w:delText>
        </w:r>
      </w:del>
      <w:del w:id="1972" w:author="TOSHIBA" w:date="2015-10-28T12:16:00Z">
        <w:r w:rsidRPr="001726C4" w:rsidDel="00225EC7">
          <w:rPr>
            <w:rStyle w:val="un"/>
            <w:rFonts w:ascii="Times New Roman" w:hAnsi="Times New Roman"/>
            <w:b/>
            <w:color w:val="000000" w:themeColor="text1"/>
          </w:rPr>
          <w:delText> </w:delText>
        </w:r>
        <w:r w:rsidRPr="001726C4" w:rsidDel="00225EC7">
          <w:rPr>
            <w:rStyle w:val="un"/>
            <w:rFonts w:ascii="Times New Roman" w:hAnsi="Times New Roman"/>
            <w:color w:val="000000" w:themeColor="text1"/>
          </w:rPr>
          <w:delText xml:space="preserve"> </w:delText>
        </w:r>
      </w:del>
      <w:ins w:id="1973" w:author="TOSHIBA" w:date="2015-10-28T12:16:00Z">
        <w:r w:rsidR="00225EC7">
          <w:rPr>
            <w:rStyle w:val="un"/>
            <w:rFonts w:ascii="Times New Roman" w:hAnsi="Times New Roman"/>
            <w:b/>
            <w:color w:val="000000" w:themeColor="text1"/>
          </w:rPr>
          <w:t xml:space="preserve"> </w:t>
        </w:r>
      </w:ins>
      <w:r w:rsidRPr="001726C4">
        <w:rPr>
          <w:rStyle w:val="un"/>
          <w:rFonts w:ascii="Times New Roman" w:hAnsi="Times New Roman"/>
          <w:color w:val="000000" w:themeColor="text1"/>
        </w:rPr>
        <w:t>luego de los ríos Nilo</w:t>
      </w:r>
      <w:ins w:id="1974" w:author="TOSHIBA" w:date="2015-10-29T18:15:00Z">
        <w:r w:rsidR="00CC35DF">
          <w:rPr>
            <w:rStyle w:val="un"/>
            <w:rFonts w:ascii="Times New Roman" w:hAnsi="Times New Roman"/>
            <w:color w:val="000000" w:themeColor="text1"/>
          </w:rPr>
          <w:t>,</w:t>
        </w:r>
      </w:ins>
      <w:r>
        <w:rPr>
          <w:rStyle w:val="un"/>
          <w:rFonts w:ascii="Times New Roman" w:hAnsi="Times New Roman"/>
          <w:color w:val="000000" w:themeColor="text1"/>
        </w:rPr>
        <w:t xml:space="preserve"> ubicado en África</w:t>
      </w:r>
      <w:ins w:id="1975" w:author="TOSHIBA" w:date="2015-10-29T18:15:00Z">
        <w:r w:rsidR="00CC35DF">
          <w:rPr>
            <w:rStyle w:val="un"/>
            <w:rFonts w:ascii="Times New Roman" w:hAnsi="Times New Roman"/>
            <w:color w:val="000000" w:themeColor="text1"/>
          </w:rPr>
          <w:t>,</w:t>
        </w:r>
      </w:ins>
      <w:r w:rsidRPr="001726C4">
        <w:rPr>
          <w:rStyle w:val="un"/>
          <w:rFonts w:ascii="Times New Roman" w:hAnsi="Times New Roman"/>
          <w:color w:val="000000" w:themeColor="text1"/>
        </w:rPr>
        <w:t xml:space="preserve"> y </w:t>
      </w:r>
      <w:ins w:id="1976" w:author="EUGENIA ARCE LONDONO" w:date="2015-04-29T09:25:00Z">
        <w:r>
          <w:rPr>
            <w:rStyle w:val="un"/>
            <w:rFonts w:ascii="Times New Roman" w:hAnsi="Times New Roman"/>
            <w:color w:val="000000" w:themeColor="text1"/>
          </w:rPr>
          <w:t xml:space="preserve">del </w:t>
        </w:r>
      </w:ins>
      <w:r w:rsidRPr="001726C4">
        <w:rPr>
          <w:rStyle w:val="un"/>
          <w:rFonts w:ascii="Times New Roman" w:hAnsi="Times New Roman"/>
          <w:color w:val="000000" w:themeColor="text1"/>
        </w:rPr>
        <w:t>Amazonas</w:t>
      </w:r>
      <w:ins w:id="1977" w:author="TOSHIBA" w:date="2015-10-29T18:15:00Z">
        <w:r w:rsidR="00CC35DF">
          <w:rPr>
            <w:rStyle w:val="un"/>
            <w:rFonts w:ascii="Times New Roman" w:hAnsi="Times New Roman"/>
            <w:color w:val="000000" w:themeColor="text1"/>
          </w:rPr>
          <w:t>,</w:t>
        </w:r>
      </w:ins>
      <w:r>
        <w:rPr>
          <w:rStyle w:val="un"/>
          <w:rFonts w:ascii="Times New Roman" w:hAnsi="Times New Roman"/>
          <w:color w:val="000000" w:themeColor="text1"/>
        </w:rPr>
        <w:t xml:space="preserve"> </w:t>
      </w:r>
      <w:del w:id="1978" w:author="EUGENIA ARCE LONDONO" w:date="2015-04-29T09:25:00Z">
        <w:r>
          <w:rPr>
            <w:rStyle w:val="un"/>
            <w:rFonts w:ascii="Times New Roman" w:hAnsi="Times New Roman"/>
            <w:color w:val="000000" w:themeColor="text1"/>
          </w:rPr>
          <w:delText>Ubicado</w:delText>
        </w:r>
      </w:del>
      <w:ins w:id="1979" w:author="TOSHIBA" w:date="2015-10-29T18:15:00Z">
        <w:r w:rsidR="00CC35DF">
          <w:rPr>
            <w:rStyle w:val="un"/>
            <w:rFonts w:ascii="Times New Roman" w:hAnsi="Times New Roman"/>
            <w:color w:val="000000" w:themeColor="text1"/>
          </w:rPr>
          <w:t xml:space="preserve"> </w:t>
        </w:r>
      </w:ins>
      <w:ins w:id="1980" w:author="EUGENIA ARCE LONDONO" w:date="2015-04-29T09:25:00Z">
        <w:r>
          <w:rPr>
            <w:rStyle w:val="un"/>
            <w:rFonts w:ascii="Times New Roman" w:hAnsi="Times New Roman"/>
            <w:color w:val="000000" w:themeColor="text1"/>
          </w:rPr>
          <w:t>localizado</w:t>
        </w:r>
      </w:ins>
      <w:r>
        <w:rPr>
          <w:rStyle w:val="un"/>
          <w:rFonts w:ascii="Times New Roman" w:hAnsi="Times New Roman"/>
          <w:color w:val="000000" w:themeColor="text1"/>
        </w:rPr>
        <w:t xml:space="preserve"> en Suramérica</w:t>
      </w:r>
      <w:r w:rsidRPr="001726C4">
        <w:rPr>
          <w:rStyle w:val="un"/>
          <w:rFonts w:ascii="Times New Roman" w:hAnsi="Times New Roman"/>
          <w:color w:val="000000" w:themeColor="text1"/>
        </w:rPr>
        <w:t xml:space="preserve">. </w:t>
      </w:r>
    </w:p>
    <w:p w14:paraId="267B0886" w14:textId="77777777" w:rsidR="00E76345" w:rsidRPr="001726C4" w:rsidRDefault="00E76345" w:rsidP="00E76345">
      <w:pPr>
        <w:spacing w:after="0"/>
        <w:jc w:val="both"/>
        <w:rPr>
          <w:rStyle w:val="un"/>
          <w:rFonts w:ascii="Times New Roman" w:hAnsi="Times New Roman"/>
          <w:color w:val="000000" w:themeColor="text1"/>
        </w:rPr>
      </w:pPr>
    </w:p>
    <w:p w14:paraId="5902CD27" w14:textId="77777777" w:rsidR="00E76345" w:rsidRPr="001726C4" w:rsidRDefault="00E76345" w:rsidP="00E76345">
      <w:pPr>
        <w:spacing w:after="0"/>
        <w:jc w:val="both"/>
        <w:rPr>
          <w:rStyle w:val="un"/>
          <w:rFonts w:ascii="Times New Roman" w:hAnsi="Times New Roman"/>
          <w:color w:val="000000" w:themeColor="text1"/>
        </w:rPr>
      </w:pPr>
      <w:r>
        <w:rPr>
          <w:rStyle w:val="un"/>
          <w:rFonts w:ascii="Times New Roman" w:hAnsi="Times New Roman"/>
          <w:color w:val="000000" w:themeColor="text1"/>
        </w:rPr>
        <w:lastRenderedPageBreak/>
        <w:t xml:space="preserve">Los ríos se </w:t>
      </w:r>
      <w:r w:rsidRPr="001726C4">
        <w:rPr>
          <w:rStyle w:val="un"/>
          <w:rFonts w:ascii="Times New Roman" w:hAnsi="Times New Roman"/>
          <w:color w:val="000000" w:themeColor="text1"/>
        </w:rPr>
        <w:t>clasifican en función de la vertiente a la que pertenecen</w:t>
      </w:r>
      <w:ins w:id="1981" w:author="EUGENIA ARCE LONDONO" w:date="2015-04-29T09:25:00Z">
        <w:r>
          <w:rPr>
            <w:rStyle w:val="un"/>
            <w:rFonts w:ascii="Times New Roman" w:hAnsi="Times New Roman"/>
            <w:color w:val="000000" w:themeColor="text1"/>
          </w:rPr>
          <w:t xml:space="preserve"> de la siguiente manera</w:t>
        </w:r>
      </w:ins>
      <w:r w:rsidRPr="001726C4">
        <w:rPr>
          <w:rStyle w:val="un"/>
          <w:rFonts w:ascii="Times New Roman" w:hAnsi="Times New Roman"/>
          <w:color w:val="000000" w:themeColor="text1"/>
        </w:rPr>
        <w:t>:</w:t>
      </w:r>
    </w:p>
    <w:p w14:paraId="5B852E27" w14:textId="77777777" w:rsidR="00E76345" w:rsidRPr="001726C4" w:rsidRDefault="00E76345" w:rsidP="00E76345">
      <w:pPr>
        <w:spacing w:after="0"/>
        <w:rPr>
          <w:rFonts w:ascii="Times New Roman" w:hAnsi="Times New Roman" w:cs="Times New Roman"/>
          <w:color w:val="000000" w:themeColor="text1"/>
          <w:highlight w:val="yellow"/>
        </w:rPr>
      </w:pPr>
    </w:p>
    <w:p w14:paraId="1F4877F8" w14:textId="77777777" w:rsidR="00E76345" w:rsidRDefault="00E76345" w:rsidP="00E76345">
      <w:pPr>
        <w:numPr>
          <w:ilvl w:val="0"/>
          <w:numId w:val="5"/>
        </w:numPr>
        <w:shd w:val="clear" w:color="auto" w:fill="FFFFFF"/>
        <w:spacing w:after="0"/>
        <w:ind w:left="0"/>
        <w:jc w:val="both"/>
        <w:rPr>
          <w:rStyle w:val="un"/>
          <w:rFonts w:ascii="Times New Roman" w:hAnsi="Times New Roman"/>
          <w:color w:val="000000" w:themeColor="text1"/>
        </w:rPr>
      </w:pPr>
      <w:r w:rsidRPr="001726C4">
        <w:rPr>
          <w:rStyle w:val="un"/>
          <w:rFonts w:ascii="Times New Roman" w:hAnsi="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ártica</w:t>
      </w:r>
      <w:r w:rsidRPr="001726C4">
        <w:rPr>
          <w:rStyle w:val="un"/>
          <w:rFonts w:ascii="Times New Roman" w:hAnsi="Times New Roman"/>
          <w:color w:val="000000" w:themeColor="text1"/>
        </w:rPr>
        <w:t>: los ríos que desembocan en el océano Ártico permanecen helados durante el invierno.</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Lena</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Yeniséi</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 xml:space="preserve">y el </w:t>
      </w:r>
      <w:r w:rsidRPr="001726C4">
        <w:rPr>
          <w:rStyle w:val="Textoennegrita"/>
          <w:rFonts w:ascii="Times New Roman" w:hAnsi="Times New Roman" w:cs="Times New Roman"/>
          <w:color w:val="000000" w:themeColor="text1"/>
        </w:rPr>
        <w:t>Obi</w:t>
      </w:r>
      <w:r w:rsidRPr="001726C4">
        <w:rPr>
          <w:rStyle w:val="un"/>
          <w:rFonts w:ascii="Times New Roman" w:hAnsi="Times New Roman"/>
          <w:color w:val="000000" w:themeColor="text1"/>
        </w:rPr>
        <w:t>.</w:t>
      </w:r>
    </w:p>
    <w:p w14:paraId="3A2F2ADA" w14:textId="77777777" w:rsidR="00E76345" w:rsidRPr="009232A0" w:rsidRDefault="00E76345" w:rsidP="00E76345">
      <w:pPr>
        <w:numPr>
          <w:ilvl w:val="0"/>
          <w:numId w:val="5"/>
        </w:numPr>
        <w:shd w:val="clear" w:color="auto" w:fill="FFFFFF"/>
        <w:spacing w:after="0"/>
        <w:ind w:left="0"/>
        <w:jc w:val="both"/>
        <w:rPr>
          <w:rPrChange w:id="1982" w:author="EUGENIA ARCE LONDONO" w:date="2015-04-29T09:25:00Z">
            <w:rPr>
              <w:rStyle w:val="un"/>
              <w:rFonts w:ascii="Times New Roman" w:hAnsi="Times New Roman"/>
              <w:color w:val="000000" w:themeColor="text1"/>
            </w:rPr>
          </w:rPrChange>
        </w:rPr>
      </w:pPr>
      <w:r w:rsidRPr="001726C4">
        <w:rPr>
          <w:rStyle w:val="un"/>
          <w:rFonts w:ascii="Times New Roman" w:hAnsi="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 xml:space="preserve">vertiente </w:t>
      </w:r>
      <w:del w:id="1983" w:author="EUGENIA ARCE LONDONO" w:date="2015-04-29T09:25:00Z">
        <w:r w:rsidRPr="001726C4">
          <w:rPr>
            <w:rStyle w:val="Textoennegrita"/>
            <w:rFonts w:ascii="Times New Roman" w:hAnsi="Times New Roman" w:cs="Times New Roman"/>
            <w:color w:val="000000" w:themeColor="text1"/>
          </w:rPr>
          <w:delText>pacífica</w:delText>
        </w:r>
      </w:del>
      <w:ins w:id="1984" w:author="TOSHIBA" w:date="2015-10-29T18:16:00Z">
        <w:r w:rsidR="00CC35DF">
          <w:rPr>
            <w:rStyle w:val="Textoennegrita"/>
            <w:rFonts w:ascii="Times New Roman" w:hAnsi="Times New Roman" w:cs="Times New Roman"/>
            <w:color w:val="000000" w:themeColor="text1"/>
          </w:rPr>
          <w:t xml:space="preserve"> </w:t>
        </w:r>
      </w:ins>
      <w:ins w:id="1985" w:author="EUGENIA ARCE LONDONO" w:date="2015-04-29T09:25:00Z">
        <w:r>
          <w:rPr>
            <w:rStyle w:val="Textoennegrita"/>
            <w:rFonts w:ascii="Times New Roman" w:hAnsi="Times New Roman" w:cs="Times New Roman"/>
            <w:color w:val="000000" w:themeColor="text1"/>
          </w:rPr>
          <w:t>del Pacífico</w:t>
        </w:r>
      </w:ins>
      <w:r w:rsidRPr="001726C4">
        <w:rPr>
          <w:rStyle w:val="un"/>
          <w:rFonts w:ascii="Times New Roman" w:hAnsi="Times New Roman"/>
          <w:color w:val="000000" w:themeColor="text1"/>
        </w:rPr>
        <w:t>: los ríos que desembocan en el océano Pacífico son muy caudalosos y pueden sufrir crecidas.</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Amur</w:t>
      </w:r>
      <w:r w:rsidRPr="001726C4">
        <w:rPr>
          <w:rStyle w:val="un"/>
          <w:rFonts w:ascii="Times New Roman" w:hAnsi="Times New Roman"/>
          <w:color w:val="000000" w:themeColor="text1"/>
        </w:rPr>
        <w:t xml:space="preserve">, el </w:t>
      </w:r>
      <w:proofErr w:type="spellStart"/>
      <w:r>
        <w:rPr>
          <w:rStyle w:val="Textoennegrita"/>
          <w:rFonts w:ascii="Times New Roman" w:hAnsi="Times New Roman" w:cs="Times New Roman"/>
          <w:color w:val="000000" w:themeColor="text1"/>
        </w:rPr>
        <w:t>Huang</w:t>
      </w:r>
      <w:proofErr w:type="spellEnd"/>
      <w:r>
        <w:rPr>
          <w:rStyle w:val="Textoennegrita"/>
          <w:rFonts w:ascii="Times New Roman" w:hAnsi="Times New Roman" w:cs="Times New Roman"/>
          <w:color w:val="000000" w:themeColor="text1"/>
        </w:rPr>
        <w:t xml:space="preserve"> He</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Yangzi</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Jiang</w:t>
      </w:r>
      <w:proofErr w:type="spellEnd"/>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Mekong</w:t>
      </w:r>
      <w:r w:rsidRPr="001726C4">
        <w:rPr>
          <w:rStyle w:val="un"/>
          <w:rFonts w:ascii="Times New Roman" w:hAnsi="Times New Roman"/>
          <w:color w:val="000000" w:themeColor="text1"/>
        </w:rPr>
        <w:t>.</w:t>
      </w:r>
    </w:p>
    <w:p w14:paraId="3E8BCB28" w14:textId="77777777" w:rsidR="00E76345" w:rsidRPr="001726C4" w:rsidRDefault="00E76345" w:rsidP="00E76345">
      <w:pPr>
        <w:numPr>
          <w:ilvl w:val="0"/>
          <w:numId w:val="5"/>
        </w:numPr>
        <w:shd w:val="clear" w:color="auto" w:fill="FFFFFF"/>
        <w:spacing w:after="0"/>
        <w:ind w:left="0"/>
        <w:jc w:val="both"/>
        <w:rPr>
          <w:del w:id="1986" w:author="EUGENIA ARCE LONDONO" w:date="2015-04-29T09:25:00Z"/>
          <w:rFonts w:ascii="Times New Roman" w:hAnsi="Times New Roman" w:cs="Times New Roman"/>
          <w:color w:val="000000" w:themeColor="text1"/>
        </w:rPr>
      </w:pPr>
    </w:p>
    <w:p w14:paraId="13FD8ED5" w14:textId="77777777" w:rsidR="00E76345" w:rsidRDefault="00E76345" w:rsidP="00E76345">
      <w:pPr>
        <w:numPr>
          <w:ilvl w:val="0"/>
          <w:numId w:val="5"/>
        </w:numPr>
        <w:shd w:val="clear" w:color="auto" w:fill="FFFFFF"/>
        <w:spacing w:after="0"/>
        <w:ind w:left="0"/>
        <w:jc w:val="both"/>
        <w:rPr>
          <w:rStyle w:val="un"/>
          <w:rFonts w:ascii="Times New Roman" w:hAnsi="Times New Roman"/>
          <w:color w:val="000000" w:themeColor="text1"/>
        </w:rPr>
      </w:pPr>
      <w:r w:rsidRPr="001726C4">
        <w:rPr>
          <w:rStyle w:val="un"/>
          <w:rFonts w:ascii="Times New Roman" w:hAnsi="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 xml:space="preserve">vertiente </w:t>
      </w:r>
      <w:del w:id="1987" w:author="EUGENIA ARCE LONDONO" w:date="2015-04-29T09:25:00Z">
        <w:r w:rsidRPr="001726C4">
          <w:rPr>
            <w:rStyle w:val="Textoennegrita"/>
            <w:rFonts w:ascii="Times New Roman" w:hAnsi="Times New Roman" w:cs="Times New Roman"/>
            <w:color w:val="000000" w:themeColor="text1"/>
          </w:rPr>
          <w:delText>índica</w:delText>
        </w:r>
      </w:del>
      <w:ins w:id="1988" w:author="TOSHIBA" w:date="2015-10-29T18:16:00Z">
        <w:r w:rsidR="00CC35DF">
          <w:rPr>
            <w:rStyle w:val="Textoennegrita"/>
            <w:rFonts w:ascii="Times New Roman" w:hAnsi="Times New Roman" w:cs="Times New Roman"/>
            <w:color w:val="000000" w:themeColor="text1"/>
          </w:rPr>
          <w:t xml:space="preserve"> </w:t>
        </w:r>
      </w:ins>
      <w:ins w:id="1989" w:author="EUGENIA ARCE LONDONO" w:date="2015-04-29T09:25:00Z">
        <w:r>
          <w:rPr>
            <w:rStyle w:val="Textoennegrita"/>
            <w:rFonts w:ascii="Times New Roman" w:hAnsi="Times New Roman" w:cs="Times New Roman"/>
            <w:color w:val="000000" w:themeColor="text1"/>
          </w:rPr>
          <w:t>del Índico</w:t>
        </w:r>
      </w:ins>
      <w:r w:rsidRPr="001726C4">
        <w:rPr>
          <w:rStyle w:val="un"/>
          <w:rFonts w:ascii="Times New Roman" w:hAnsi="Times New Roman"/>
          <w:color w:val="000000" w:themeColor="text1"/>
        </w:rPr>
        <w:t>: los ríos que desembocan en el océano Índico son caudalosos.</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Tigris</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Éufrates</w:t>
      </w:r>
      <w:r w:rsidRPr="001726C4">
        <w:rPr>
          <w:rStyle w:val="un"/>
          <w:rFonts w:ascii="Times New Roman" w:hAnsi="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Indo</w:t>
      </w:r>
      <w:r w:rsidRPr="001726C4">
        <w:rPr>
          <w:rStyle w:val="un"/>
          <w:rFonts w:ascii="Times New Roman" w:hAnsi="Times New Roman"/>
          <w:color w:val="000000" w:themeColor="text1"/>
        </w:rPr>
        <w:t xml:space="preserve">, el </w:t>
      </w:r>
      <w:r w:rsidRPr="001726C4">
        <w:rPr>
          <w:rStyle w:val="Textoennegrita"/>
          <w:rFonts w:ascii="Times New Roman" w:hAnsi="Times New Roman" w:cs="Times New Roman"/>
          <w:color w:val="000000" w:themeColor="text1"/>
        </w:rPr>
        <w:t>Ganges</w:t>
      </w:r>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Brahmaputra</w:t>
      </w:r>
      <w:r w:rsidRPr="001726C4">
        <w:rPr>
          <w:rStyle w:val="un"/>
          <w:rFonts w:ascii="Times New Roman" w:hAnsi="Times New Roman"/>
          <w:color w:val="000000" w:themeColor="text1"/>
        </w:rPr>
        <w:t>.</w:t>
      </w:r>
    </w:p>
    <w:p w14:paraId="015D37EE" w14:textId="77777777" w:rsidR="00E76345" w:rsidRPr="001726C4" w:rsidRDefault="00E76345">
      <w:pPr>
        <w:shd w:val="clear" w:color="auto" w:fill="FFFFFF"/>
        <w:spacing w:after="0"/>
        <w:jc w:val="both"/>
        <w:rPr>
          <w:rFonts w:ascii="Times New Roman" w:hAnsi="Times New Roman" w:cs="Times New Roman"/>
          <w:color w:val="000000" w:themeColor="text1"/>
        </w:rPr>
        <w:pPrChange w:id="1990" w:author="EUGENIA ARCE LONDONO" w:date="2015-04-29T09:25:00Z">
          <w:pPr>
            <w:numPr>
              <w:numId w:val="5"/>
            </w:numPr>
            <w:shd w:val="clear" w:color="auto" w:fill="FFFFFF"/>
            <w:tabs>
              <w:tab w:val="num" w:pos="720"/>
            </w:tabs>
            <w:spacing w:after="0"/>
            <w:ind w:left="720" w:hanging="360"/>
            <w:jc w:val="both"/>
          </w:pPr>
        </w:pPrChange>
      </w:pPr>
    </w:p>
    <w:p w14:paraId="703761ED" w14:textId="77777777" w:rsidR="00E76345" w:rsidRPr="001726C4" w:rsidRDefault="00E76345" w:rsidP="00E76345">
      <w:pPr>
        <w:numPr>
          <w:ilvl w:val="0"/>
          <w:numId w:val="5"/>
        </w:numPr>
        <w:shd w:val="clear" w:color="auto" w:fill="FFFFFF"/>
        <w:spacing w:after="0"/>
        <w:ind w:left="0"/>
        <w:jc w:val="both"/>
        <w:rPr>
          <w:rStyle w:val="un"/>
          <w:rFonts w:ascii="Times New Roman" w:hAnsi="Times New Roman"/>
          <w:color w:val="000000" w:themeColor="text1"/>
        </w:rPr>
      </w:pPr>
      <w:r w:rsidRPr="001726C4">
        <w:rPr>
          <w:rStyle w:val="un"/>
          <w:rFonts w:ascii="Times New Roman" w:hAnsi="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cuenca endorreica</w:t>
      </w:r>
      <w:r w:rsidRPr="001726C4">
        <w:rPr>
          <w:rStyle w:val="un"/>
          <w:rFonts w:ascii="Times New Roman" w:hAnsi="Times New Roman"/>
          <w:color w:val="000000" w:themeColor="text1"/>
        </w:rPr>
        <w:t xml:space="preserve">: </w:t>
      </w:r>
      <w:ins w:id="1991" w:author="TOSHIBA" w:date="2015-10-29T18:22:00Z">
        <w:r w:rsidR="00E45CF6">
          <w:rPr>
            <w:rStyle w:val="un"/>
            <w:rFonts w:ascii="Times New Roman" w:hAnsi="Times New Roman"/>
            <w:color w:val="000000" w:themeColor="text1"/>
          </w:rPr>
          <w:t xml:space="preserve">formada por </w:t>
        </w:r>
      </w:ins>
      <w:ins w:id="1992" w:author="TOSHIBA" w:date="2015-10-29T18:24:00Z">
        <w:r w:rsidR="00E45CF6">
          <w:rPr>
            <w:rStyle w:val="un"/>
            <w:rFonts w:ascii="Times New Roman" w:hAnsi="Times New Roman"/>
            <w:color w:val="000000" w:themeColor="text1"/>
          </w:rPr>
          <w:t>mares</w:t>
        </w:r>
      </w:ins>
      <w:ins w:id="1993" w:author="TOSHIBA" w:date="2015-10-30T10:09:00Z">
        <w:r w:rsidR="002E0BEA">
          <w:rPr>
            <w:rStyle w:val="un"/>
            <w:rFonts w:ascii="Times New Roman" w:hAnsi="Times New Roman"/>
            <w:color w:val="000000" w:themeColor="text1"/>
          </w:rPr>
          <w:t xml:space="preserve"> </w:t>
        </w:r>
      </w:ins>
      <w:ins w:id="1994" w:author="TOSHIBA" w:date="2015-10-29T18:24:00Z">
        <w:r w:rsidR="00E45CF6">
          <w:rPr>
            <w:rStyle w:val="un"/>
            <w:rFonts w:ascii="Times New Roman" w:hAnsi="Times New Roman"/>
            <w:color w:val="000000" w:themeColor="text1"/>
          </w:rPr>
          <w:t xml:space="preserve">y lagos interiores. </w:t>
        </w:r>
      </w:ins>
      <w:del w:id="1995" w:author="TOSHIBA" w:date="2015-10-29T18:24:00Z">
        <w:r w:rsidRPr="001726C4" w:rsidDel="00E45CF6">
          <w:rPr>
            <w:rStyle w:val="un"/>
            <w:rFonts w:ascii="Times New Roman" w:hAnsi="Times New Roman"/>
            <w:color w:val="000000" w:themeColor="text1"/>
          </w:rPr>
          <w:delText>l</w:delText>
        </w:r>
      </w:del>
      <w:ins w:id="1996" w:author="TOSHIBA" w:date="2015-10-29T18:24:00Z">
        <w:r w:rsidR="00E45CF6">
          <w:rPr>
            <w:rStyle w:val="un"/>
            <w:rFonts w:ascii="Times New Roman" w:hAnsi="Times New Roman"/>
            <w:color w:val="000000" w:themeColor="text1"/>
          </w:rPr>
          <w:t>L</w:t>
        </w:r>
      </w:ins>
      <w:r w:rsidRPr="001726C4">
        <w:rPr>
          <w:rStyle w:val="un"/>
          <w:rFonts w:ascii="Times New Roman" w:hAnsi="Times New Roman"/>
          <w:color w:val="000000" w:themeColor="text1"/>
        </w:rPr>
        <w:t xml:space="preserve">os ríos asiáticos que desembocan en el mar de </w:t>
      </w:r>
      <w:proofErr w:type="spellStart"/>
      <w:r w:rsidRPr="001726C4">
        <w:rPr>
          <w:rStyle w:val="un"/>
          <w:rFonts w:ascii="Times New Roman" w:hAnsi="Times New Roman"/>
          <w:color w:val="000000" w:themeColor="text1"/>
        </w:rPr>
        <w:t>Aral</w:t>
      </w:r>
      <w:proofErr w:type="spellEnd"/>
      <w:r w:rsidRPr="001726C4">
        <w:rPr>
          <w:rStyle w:val="un"/>
          <w:rFonts w:ascii="Times New Roman" w:hAnsi="Times New Roman"/>
          <w:color w:val="000000" w:themeColor="text1"/>
        </w:rPr>
        <w:t xml:space="preserve"> son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Amú</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Daryá</w:t>
      </w:r>
      <w:proofErr w:type="spellEnd"/>
      <w:r w:rsidRPr="001726C4">
        <w:rPr>
          <w:rStyle w:val="apple-converted-space"/>
          <w:rFonts w:ascii="Times New Roman" w:hAnsi="Times New Roman" w:cs="Times New Roman"/>
          <w:color w:val="000000" w:themeColor="text1"/>
        </w:rPr>
        <w:t> </w:t>
      </w:r>
      <w:r w:rsidRPr="001726C4">
        <w:rPr>
          <w:rStyle w:val="un"/>
          <w:rFonts w:ascii="Times New Roman" w:hAnsi="Times New Roman"/>
          <w:color w:val="000000" w:themeColor="text1"/>
        </w:rPr>
        <w:t>y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Syr</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Daryá</w:t>
      </w:r>
      <w:proofErr w:type="spellEnd"/>
      <w:r w:rsidRPr="001726C4">
        <w:rPr>
          <w:rStyle w:val="un"/>
          <w:rFonts w:ascii="Times New Roman" w:hAnsi="Times New Roman"/>
          <w:color w:val="000000" w:themeColor="text1"/>
        </w:rPr>
        <w:t>.</w:t>
      </w:r>
    </w:p>
    <w:p w14:paraId="17B4B158" w14:textId="77777777" w:rsidR="00E76345" w:rsidRPr="001726C4" w:rsidRDefault="00E76345" w:rsidP="00E76345">
      <w:pPr>
        <w:shd w:val="clear" w:color="auto" w:fill="FFFFFF"/>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600DBCB4" w14:textId="77777777" w:rsidTr="008C38A3">
        <w:tc>
          <w:tcPr>
            <w:tcW w:w="9054" w:type="dxa"/>
            <w:gridSpan w:val="2"/>
            <w:shd w:val="clear" w:color="auto" w:fill="0D0D0D" w:themeFill="text1" w:themeFillTint="F2"/>
          </w:tcPr>
          <w:p w14:paraId="0A043FBC" w14:textId="77777777" w:rsidR="00E76345" w:rsidRPr="001726C4" w:rsidRDefault="00E76345" w:rsidP="008C38A3">
            <w:pPr>
              <w:spacing w:before="2" w:after="2"/>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76345" w:rsidRPr="001726C4" w14:paraId="3CA9590B" w14:textId="77777777" w:rsidTr="008C38A3">
        <w:tc>
          <w:tcPr>
            <w:tcW w:w="2518" w:type="dxa"/>
          </w:tcPr>
          <w:p w14:paraId="0A0D2215"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34E12731"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Pr="001726C4">
              <w:rPr>
                <w:rFonts w:ascii="Times New Roman" w:hAnsi="Times New Roman" w:cs="Times New Roman"/>
                <w:color w:val="000000" w:themeColor="text1"/>
              </w:rPr>
              <w:t>_IMG</w:t>
            </w:r>
            <w:r>
              <w:rPr>
                <w:rFonts w:ascii="Times New Roman" w:hAnsi="Times New Roman" w:cs="Times New Roman"/>
                <w:color w:val="000000" w:themeColor="text1"/>
              </w:rPr>
              <w:t>110</w:t>
            </w:r>
            <w:r w:rsidRPr="001726C4">
              <w:rPr>
                <w:rFonts w:ascii="Times New Roman" w:hAnsi="Times New Roman" w:cs="Times New Roman"/>
                <w:color w:val="000000" w:themeColor="text1"/>
              </w:rPr>
              <w:t xml:space="preserve"> </w:t>
            </w:r>
          </w:p>
        </w:tc>
      </w:tr>
      <w:tr w:rsidR="00E76345" w:rsidRPr="001726C4" w14:paraId="42B92112" w14:textId="77777777" w:rsidTr="008C38A3">
        <w:tc>
          <w:tcPr>
            <w:tcW w:w="2518" w:type="dxa"/>
          </w:tcPr>
          <w:p w14:paraId="47C9D775"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255B82E4"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099C5EE2" wp14:editId="4EF0C271">
                  <wp:extent cx="3095548" cy="1723660"/>
                  <wp:effectExtent l="0" t="0" r="3810" b="381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5751" cy="1723773"/>
                          </a:xfrm>
                          <a:prstGeom prst="rect">
                            <a:avLst/>
                          </a:prstGeom>
                          <a:noFill/>
                          <a:ln>
                            <a:noFill/>
                          </a:ln>
                        </pic:spPr>
                      </pic:pic>
                    </a:graphicData>
                  </a:graphic>
                </wp:inline>
              </w:drawing>
            </w:r>
          </w:p>
        </w:tc>
      </w:tr>
      <w:tr w:rsidR="00E76345" w:rsidRPr="001726C4" w14:paraId="70F24CD8" w14:textId="77777777" w:rsidTr="008C38A3">
        <w:tc>
          <w:tcPr>
            <w:tcW w:w="2518" w:type="dxa"/>
          </w:tcPr>
          <w:p w14:paraId="53368AE0"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E7A9D52" w14:textId="77777777" w:rsidR="00E76345" w:rsidRPr="00BE3D15"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"http://profesores.aulaplaneta.com/DNNPlayerPackages/Package10263/InfoGuion/cuadernoestudio/images_xml/CS_07_03_img8_small.jpg" </w:instrText>
            </w:r>
            <w:r>
              <w:fldChar w:fldCharType="separate"/>
            </w:r>
            <w:r w:rsidR="00E76345" w:rsidRPr="00BE3D15">
              <w:rPr>
                <w:rStyle w:val="Hipervnculo"/>
                <w:rFonts w:ascii="Times New Roman" w:hAnsi="Times New Roman" w:cs="Times New Roman"/>
                <w:color w:val="000000" w:themeColor="text1"/>
              </w:rPr>
              <w:t>http://profesores.aulaplaneta.com/DNNPlayerPackages/Package10263/InfoGuion/cuadernoestudio/images_xml/CS_07_03_img8_small.jpg</w:t>
            </w:r>
            <w:r>
              <w:rPr>
                <w:rStyle w:val="Hipervnculo"/>
                <w:rFonts w:ascii="Times New Roman" w:hAnsi="Times New Roman" w:cs="Times New Roman"/>
                <w:color w:val="000000" w:themeColor="text1"/>
              </w:rPr>
              <w:fldChar w:fldCharType="end"/>
            </w:r>
          </w:p>
        </w:tc>
      </w:tr>
      <w:tr w:rsidR="00E76345" w:rsidRPr="001726C4" w14:paraId="0AF0E3B3" w14:textId="77777777" w:rsidTr="008C38A3">
        <w:tc>
          <w:tcPr>
            <w:tcW w:w="2518" w:type="dxa"/>
          </w:tcPr>
          <w:p w14:paraId="1A7AF6A1"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A543136" w14:textId="77777777" w:rsidR="00E76345" w:rsidRPr="00BE3D15" w:rsidRDefault="00E76345" w:rsidP="00E45CF6">
            <w:pPr>
              <w:spacing w:before="2" w:after="2"/>
              <w:jc w:val="both"/>
              <w:rPr>
                <w:rStyle w:val="un"/>
                <w:rFonts w:ascii="Times New Roman" w:hAnsi="Times New Roman"/>
                <w:color w:val="000000" w:themeColor="text1"/>
              </w:rPr>
            </w:pPr>
            <w:r w:rsidRPr="00BE3D15">
              <w:rPr>
                <w:rStyle w:val="un"/>
                <w:rFonts w:ascii="Times New Roman" w:hAnsi="Times New Roman"/>
                <w:color w:val="000000" w:themeColor="text1"/>
              </w:rPr>
              <w:t xml:space="preserve">Algunos de los ríos más largos de Asia son </w:t>
            </w:r>
            <w:r>
              <w:rPr>
                <w:rStyle w:val="un"/>
                <w:rFonts w:ascii="Times New Roman" w:hAnsi="Times New Roman"/>
                <w:color w:val="000000" w:themeColor="text1"/>
              </w:rPr>
              <w:t>el </w:t>
            </w:r>
            <w:proofErr w:type="spellStart"/>
            <w:r>
              <w:rPr>
                <w:rStyle w:val="un"/>
                <w:rFonts w:ascii="Times New Roman" w:hAnsi="Times New Roman"/>
                <w:color w:val="000000" w:themeColor="text1"/>
              </w:rPr>
              <w:t>Jangzi</w:t>
            </w:r>
            <w:proofErr w:type="spellEnd"/>
            <w:r>
              <w:rPr>
                <w:rStyle w:val="un"/>
                <w:rFonts w:ascii="Times New Roman" w:hAnsi="Times New Roman"/>
                <w:color w:val="000000" w:themeColor="text1"/>
              </w:rPr>
              <w:t xml:space="preserve"> </w:t>
            </w:r>
            <w:proofErr w:type="spellStart"/>
            <w:r>
              <w:rPr>
                <w:rStyle w:val="un"/>
                <w:rFonts w:ascii="Times New Roman" w:hAnsi="Times New Roman"/>
                <w:color w:val="000000" w:themeColor="text1"/>
              </w:rPr>
              <w:t>Jiang</w:t>
            </w:r>
            <w:proofErr w:type="spellEnd"/>
            <w:r>
              <w:rPr>
                <w:rStyle w:val="un"/>
                <w:rFonts w:ascii="Times New Roman" w:hAnsi="Times New Roman"/>
                <w:color w:val="000000" w:themeColor="text1"/>
              </w:rPr>
              <w:t> (</w:t>
            </w:r>
            <w:del w:id="1997" w:author="EUGENIA ARCE LONDONO" w:date="2015-04-29T09:25:00Z">
              <w:r w:rsidRPr="00BE3D15">
                <w:rPr>
                  <w:rStyle w:val="un"/>
                  <w:rFonts w:ascii="Times New Roman" w:hAnsi="Times New Roman"/>
                  <w:color w:val="000000" w:themeColor="text1"/>
                </w:rPr>
                <w:delText>5.800</w:delText>
              </w:r>
            </w:del>
            <w:ins w:id="1998" w:author="EUGENIA ARCE LONDONO" w:date="2015-04-29T09:25:00Z">
              <w:r>
                <w:rPr>
                  <w:rStyle w:val="un"/>
                  <w:rFonts w:ascii="Times New Roman" w:hAnsi="Times New Roman"/>
                  <w:color w:val="000000" w:themeColor="text1"/>
                </w:rPr>
                <w:t>5800</w:t>
              </w:r>
            </w:ins>
            <w:r>
              <w:rPr>
                <w:rStyle w:val="un"/>
                <w:rFonts w:ascii="Times New Roman" w:hAnsi="Times New Roman"/>
                <w:color w:val="000000" w:themeColor="text1"/>
              </w:rPr>
              <w:t xml:space="preserve"> km), el </w:t>
            </w:r>
            <w:proofErr w:type="spellStart"/>
            <w:r>
              <w:rPr>
                <w:rStyle w:val="un"/>
                <w:rFonts w:ascii="Times New Roman" w:hAnsi="Times New Roman"/>
                <w:color w:val="000000" w:themeColor="text1"/>
              </w:rPr>
              <w:t>Huang</w:t>
            </w:r>
            <w:proofErr w:type="spellEnd"/>
            <w:r>
              <w:rPr>
                <w:rStyle w:val="un"/>
                <w:rFonts w:ascii="Times New Roman" w:hAnsi="Times New Roman"/>
                <w:color w:val="000000" w:themeColor="text1"/>
              </w:rPr>
              <w:t xml:space="preserve"> He </w:t>
            </w:r>
            <w:r w:rsidRPr="00BE3D15">
              <w:rPr>
                <w:rStyle w:val="un"/>
                <w:rFonts w:ascii="Times New Roman" w:hAnsi="Times New Roman"/>
                <w:color w:val="000000" w:themeColor="text1"/>
              </w:rPr>
              <w:t>(4</w:t>
            </w:r>
            <w:del w:id="1999" w:author="TOSHIBA" w:date="2015-10-29T18:20:00Z">
              <w:r w:rsidRPr="00BE3D15" w:rsidDel="00E45CF6">
                <w:rPr>
                  <w:rStyle w:val="un"/>
                  <w:rFonts w:ascii="Times New Roman" w:hAnsi="Times New Roman"/>
                  <w:color w:val="000000" w:themeColor="text1"/>
                </w:rPr>
                <w:delText>.</w:delText>
              </w:r>
            </w:del>
            <w:r w:rsidRPr="00BE3D15">
              <w:rPr>
                <w:rStyle w:val="un"/>
                <w:rFonts w:ascii="Times New Roman" w:hAnsi="Times New Roman"/>
                <w:color w:val="000000" w:themeColor="text1"/>
              </w:rPr>
              <w:t>845), el Mekong (4</w:t>
            </w:r>
            <w:del w:id="2000" w:author="TOSHIBA" w:date="2015-10-29T18:20:00Z">
              <w:r w:rsidRPr="00BE3D15" w:rsidDel="00E45CF6">
                <w:rPr>
                  <w:rStyle w:val="un"/>
                  <w:rFonts w:ascii="Times New Roman" w:hAnsi="Times New Roman"/>
                  <w:color w:val="000000" w:themeColor="text1"/>
                </w:rPr>
                <w:delText>.</w:delText>
              </w:r>
            </w:del>
            <w:r w:rsidRPr="00BE3D15">
              <w:rPr>
                <w:rStyle w:val="un"/>
                <w:rFonts w:ascii="Times New Roman" w:hAnsi="Times New Roman"/>
                <w:color w:val="000000" w:themeColor="text1"/>
              </w:rPr>
              <w:t>500 km) y el Amur (4</w:t>
            </w:r>
            <w:del w:id="2001" w:author="TOSHIBA" w:date="2015-10-29T18:20:00Z">
              <w:r w:rsidRPr="00BE3D15" w:rsidDel="00E45CF6">
                <w:rPr>
                  <w:rStyle w:val="un"/>
                  <w:rFonts w:ascii="Times New Roman" w:hAnsi="Times New Roman"/>
                  <w:color w:val="000000" w:themeColor="text1"/>
                </w:rPr>
                <w:delText>.</w:delText>
              </w:r>
            </w:del>
            <w:r w:rsidRPr="00BE3D15">
              <w:rPr>
                <w:rStyle w:val="un"/>
                <w:rFonts w:ascii="Times New Roman" w:hAnsi="Times New Roman"/>
                <w:color w:val="000000" w:themeColor="text1"/>
              </w:rPr>
              <w:t>416 km).</w:t>
            </w:r>
          </w:p>
        </w:tc>
      </w:tr>
    </w:tbl>
    <w:p w14:paraId="565BFFE6" w14:textId="77777777" w:rsidR="00E76345" w:rsidRPr="001726C4" w:rsidRDefault="00E76345" w:rsidP="00E76345">
      <w:pPr>
        <w:shd w:val="clear" w:color="auto" w:fill="FFFFFF"/>
        <w:spacing w:after="0"/>
        <w:jc w:val="both"/>
        <w:rPr>
          <w:rFonts w:ascii="Times New Roman" w:hAnsi="Times New Roman" w:cs="Times New Roman"/>
          <w:color w:val="000000" w:themeColor="text1"/>
        </w:rPr>
      </w:pPr>
    </w:p>
    <w:p w14:paraId="22750B66" w14:textId="77777777" w:rsidR="00E76345" w:rsidRPr="001726C4" w:rsidRDefault="00E76345" w:rsidP="00E76345">
      <w:pPr>
        <w:pStyle w:val="u"/>
        <w:shd w:val="clear" w:color="auto" w:fill="FFFFFF"/>
        <w:spacing w:before="0" w:beforeAutospacing="0" w:after="0" w:afterAutospacing="0"/>
        <w:jc w:val="both"/>
        <w:rPr>
          <w:rStyle w:val="un"/>
          <w:rFonts w:eastAsiaTheme="minorHAnsi"/>
          <w:color w:val="000000" w:themeColor="text1"/>
          <w:lang w:eastAsia="en-US"/>
        </w:rPr>
      </w:pPr>
      <w:r w:rsidRPr="001726C4">
        <w:rPr>
          <w:rStyle w:val="un"/>
          <w:rFonts w:eastAsiaTheme="minorHAnsi"/>
          <w:color w:val="000000" w:themeColor="text1"/>
          <w:lang w:eastAsia="en-US"/>
        </w:rPr>
        <w:t>El continente asiático tiene varios </w:t>
      </w:r>
      <w:r w:rsidRPr="001726C4">
        <w:rPr>
          <w:rStyle w:val="un"/>
          <w:rFonts w:eastAsiaTheme="minorHAnsi"/>
          <w:b/>
          <w:color w:val="000000" w:themeColor="text1"/>
          <w:lang w:eastAsia="en-US"/>
        </w:rPr>
        <w:t>lagos</w:t>
      </w:r>
      <w:r w:rsidRPr="001726C4">
        <w:rPr>
          <w:rStyle w:val="un"/>
          <w:rFonts w:eastAsiaTheme="minorHAnsi"/>
          <w:color w:val="000000" w:themeColor="text1"/>
          <w:lang w:eastAsia="en-US"/>
        </w:rPr>
        <w:t xml:space="preserve">, entre los que </w:t>
      </w:r>
      <w:ins w:id="2002" w:author="EUGENIA ARCE LONDONO" w:date="2015-04-29T09:25:00Z">
        <w:r>
          <w:rPr>
            <w:rStyle w:val="un"/>
            <w:rFonts w:eastAsiaTheme="minorHAnsi"/>
            <w:color w:val="000000" w:themeColor="text1"/>
            <w:lang w:eastAsia="en-US"/>
          </w:rPr>
          <w:t xml:space="preserve">se </w:t>
        </w:r>
      </w:ins>
      <w:r w:rsidRPr="001726C4">
        <w:rPr>
          <w:rStyle w:val="un"/>
          <w:rFonts w:eastAsiaTheme="minorHAnsi"/>
          <w:color w:val="000000" w:themeColor="text1"/>
          <w:lang w:eastAsia="en-US"/>
        </w:rPr>
        <w:t>destaca el </w:t>
      </w:r>
      <w:proofErr w:type="spellStart"/>
      <w:r w:rsidRPr="001726C4">
        <w:rPr>
          <w:rStyle w:val="un"/>
          <w:rFonts w:eastAsiaTheme="minorHAnsi"/>
          <w:b/>
          <w:color w:val="000000" w:themeColor="text1"/>
          <w:lang w:eastAsia="en-US"/>
        </w:rPr>
        <w:t>Baikal</w:t>
      </w:r>
      <w:proofErr w:type="spellEnd"/>
      <w:r w:rsidRPr="001726C4">
        <w:rPr>
          <w:rStyle w:val="un"/>
          <w:rFonts w:eastAsiaTheme="minorHAnsi"/>
          <w:color w:val="000000" w:themeColor="text1"/>
          <w:lang w:eastAsia="en-US"/>
        </w:rPr>
        <w:t>.</w:t>
      </w:r>
      <w:r>
        <w:rPr>
          <w:rStyle w:val="un"/>
          <w:rFonts w:eastAsiaTheme="minorHAnsi"/>
          <w:color w:val="000000" w:themeColor="text1"/>
          <w:lang w:eastAsia="en-US"/>
        </w:rPr>
        <w:t xml:space="preserve"> </w:t>
      </w:r>
      <w:r w:rsidRPr="001726C4">
        <w:rPr>
          <w:rStyle w:val="un"/>
          <w:rFonts w:eastAsiaTheme="minorHAnsi"/>
          <w:color w:val="000000" w:themeColor="text1"/>
          <w:lang w:eastAsia="en-US"/>
        </w:rPr>
        <w:t>Además, existen tres grandes mares interiores: el </w:t>
      </w:r>
      <w:r w:rsidRPr="001726C4">
        <w:rPr>
          <w:rStyle w:val="un"/>
          <w:rFonts w:eastAsiaTheme="minorHAnsi"/>
          <w:b/>
          <w:color w:val="000000" w:themeColor="text1"/>
          <w:lang w:eastAsia="en-US"/>
        </w:rPr>
        <w:t xml:space="preserve">mar de </w:t>
      </w:r>
      <w:proofErr w:type="spellStart"/>
      <w:r w:rsidRPr="001726C4">
        <w:rPr>
          <w:rStyle w:val="un"/>
          <w:rFonts w:eastAsiaTheme="minorHAnsi"/>
          <w:b/>
          <w:color w:val="000000" w:themeColor="text1"/>
          <w:lang w:eastAsia="en-US"/>
        </w:rPr>
        <w:t>Aral</w:t>
      </w:r>
      <w:proofErr w:type="spellEnd"/>
      <w:r w:rsidRPr="001726C4">
        <w:rPr>
          <w:rStyle w:val="un"/>
          <w:rFonts w:eastAsiaTheme="minorHAnsi"/>
          <w:color w:val="000000" w:themeColor="text1"/>
          <w:lang w:eastAsia="en-US"/>
        </w:rPr>
        <w:t>, el </w:t>
      </w:r>
      <w:r w:rsidRPr="001726C4">
        <w:rPr>
          <w:rStyle w:val="un"/>
          <w:rFonts w:eastAsiaTheme="minorHAnsi"/>
          <w:b/>
          <w:color w:val="000000" w:themeColor="text1"/>
          <w:lang w:eastAsia="en-US"/>
        </w:rPr>
        <w:t>mar Muerto</w:t>
      </w:r>
      <w:r w:rsidRPr="001726C4">
        <w:rPr>
          <w:rStyle w:val="un"/>
          <w:rFonts w:eastAsiaTheme="minorHAnsi"/>
          <w:color w:val="000000" w:themeColor="text1"/>
          <w:lang w:eastAsia="en-US"/>
        </w:rPr>
        <w:t> y el </w:t>
      </w:r>
      <w:r w:rsidRPr="001726C4">
        <w:rPr>
          <w:rStyle w:val="un"/>
          <w:rFonts w:eastAsiaTheme="minorHAnsi"/>
          <w:b/>
          <w:color w:val="000000" w:themeColor="text1"/>
          <w:lang w:eastAsia="en-US"/>
        </w:rPr>
        <w:t>mar Caspio</w:t>
      </w:r>
      <w:r w:rsidRPr="001726C4">
        <w:rPr>
          <w:rStyle w:val="un"/>
          <w:rFonts w:eastAsiaTheme="minorHAnsi"/>
          <w:color w:val="000000" w:themeColor="text1"/>
          <w:lang w:eastAsia="en-US"/>
        </w:rPr>
        <w:t>.</w:t>
      </w:r>
    </w:p>
    <w:p w14:paraId="7F4310A8" w14:textId="77777777" w:rsidR="00E76345" w:rsidRPr="001726C4" w:rsidRDefault="00E76345" w:rsidP="00E76345">
      <w:pPr>
        <w:pStyle w:val="u"/>
        <w:shd w:val="clear" w:color="auto" w:fill="FFFFFF"/>
        <w:spacing w:before="0" w:beforeAutospacing="0" w:after="0" w:afterAutospacing="0"/>
        <w:jc w:val="both"/>
        <w:rPr>
          <w:rStyle w:val="un"/>
          <w:rFonts w:eastAsiaTheme="minorHAnsi"/>
          <w:color w:val="000000" w:themeColor="text1"/>
          <w:lang w:eastAsia="en-US"/>
        </w:rPr>
      </w:pPr>
    </w:p>
    <w:p w14:paraId="4AE2FD9C" w14:textId="77777777" w:rsidR="00E76345" w:rsidRPr="001726C4" w:rsidRDefault="00E76345" w:rsidP="00E76345">
      <w:pPr>
        <w:pStyle w:val="u"/>
        <w:shd w:val="clear" w:color="auto" w:fill="FFFFFF"/>
        <w:spacing w:before="0" w:beforeAutospacing="0" w:after="0" w:afterAutospacing="0"/>
        <w:jc w:val="both"/>
        <w:rPr>
          <w:rStyle w:val="un"/>
          <w:rFonts w:eastAsiaTheme="minorHAnsi"/>
          <w:color w:val="000000" w:themeColor="text1"/>
          <w:lang w:eastAsia="en-US"/>
        </w:rPr>
      </w:pPr>
      <w:r w:rsidRPr="001726C4">
        <w:rPr>
          <w:rStyle w:val="un"/>
          <w:rFonts w:eastAsiaTheme="minorHAnsi"/>
          <w:color w:val="000000" w:themeColor="text1"/>
          <w:lang w:eastAsia="en-US"/>
        </w:rPr>
        <w:t>Si quieres</w:t>
      </w:r>
      <w:r>
        <w:rPr>
          <w:rStyle w:val="un"/>
          <w:rFonts w:eastAsiaTheme="minorHAnsi"/>
          <w:color w:val="000000" w:themeColor="text1"/>
          <w:lang w:eastAsia="en-US"/>
        </w:rPr>
        <w:t xml:space="preserve"> saber más sobre el mar de </w:t>
      </w:r>
      <w:proofErr w:type="spellStart"/>
      <w:r>
        <w:rPr>
          <w:rStyle w:val="un"/>
          <w:rFonts w:eastAsiaTheme="minorHAnsi"/>
          <w:color w:val="000000" w:themeColor="text1"/>
          <w:lang w:eastAsia="en-US"/>
        </w:rPr>
        <w:t>Aral</w:t>
      </w:r>
      <w:proofErr w:type="spellEnd"/>
      <w:del w:id="2003" w:author="EUGENIA ARCE LONDONO" w:date="2015-04-29T09:25:00Z">
        <w:r w:rsidRPr="001726C4">
          <w:rPr>
            <w:rStyle w:val="un"/>
            <w:rFonts w:eastAsiaTheme="minorHAnsi"/>
            <w:color w:val="000000" w:themeColor="text1"/>
            <w:lang w:eastAsia="en-US"/>
          </w:rPr>
          <w:delText>,</w:delText>
        </w:r>
      </w:del>
      <w:r w:rsidRPr="001726C4">
        <w:rPr>
          <w:rStyle w:val="un"/>
          <w:rFonts w:eastAsiaTheme="minorHAnsi"/>
          <w:color w:val="000000" w:themeColor="text1"/>
          <w:lang w:eastAsia="en-US"/>
        </w:rPr>
        <w:t xml:space="preserve"> te sugerimos consultar la Gran Enciclopedia Planeta </w:t>
      </w:r>
      <w:r w:rsidR="00075493">
        <w:fldChar w:fldCharType="begin"/>
      </w:r>
      <w:r w:rsidR="00075493">
        <w:instrText xml:space="preserve"> HYPERLINK "http://profesores.aulaplaneta.com/BCRedir.aspx?URL=/encyclopedia/default.asp?idpack=7&amp;idpil=IN000328&amp;ruta=Buscador" \t "_blank" </w:instrText>
      </w:r>
      <w:r w:rsidR="00075493">
        <w:fldChar w:fldCharType="separate"/>
      </w:r>
      <w:r w:rsidRPr="001726C4">
        <w:rPr>
          <w:rStyle w:val="un"/>
          <w:rFonts w:eastAsiaTheme="minorHAnsi"/>
          <w:color w:val="000000" w:themeColor="text1"/>
          <w:lang w:eastAsia="en-US"/>
        </w:rPr>
        <w:t>[ver]</w:t>
      </w:r>
      <w:r w:rsidR="00075493">
        <w:rPr>
          <w:rStyle w:val="un"/>
          <w:rFonts w:eastAsiaTheme="minorHAnsi"/>
          <w:color w:val="000000" w:themeColor="text1"/>
          <w:lang w:eastAsia="en-US"/>
        </w:rPr>
        <w:fldChar w:fldCharType="end"/>
      </w:r>
      <w:r w:rsidRPr="001726C4">
        <w:rPr>
          <w:rStyle w:val="un"/>
          <w:rFonts w:eastAsiaTheme="minorHAnsi"/>
          <w:color w:val="000000" w:themeColor="text1"/>
          <w:lang w:eastAsia="en-US"/>
        </w:rPr>
        <w:t>.</w:t>
      </w:r>
      <w:del w:id="2004" w:author="TOSHIBA" w:date="2015-10-28T12:16:00Z">
        <w:r w:rsidRPr="001726C4" w:rsidDel="00225EC7">
          <w:rPr>
            <w:rStyle w:val="un"/>
            <w:rFonts w:eastAsiaTheme="minorHAnsi"/>
            <w:color w:val="000000" w:themeColor="text1"/>
            <w:lang w:eastAsia="en-US"/>
          </w:rPr>
          <w:delText xml:space="preserve">  </w:delText>
        </w:r>
      </w:del>
      <w:ins w:id="2005" w:author="TOSHIBA" w:date="2015-10-28T12:16:00Z">
        <w:r w:rsidR="00225EC7">
          <w:rPr>
            <w:rStyle w:val="un"/>
            <w:rFonts w:eastAsiaTheme="minorHAnsi"/>
            <w:color w:val="000000" w:themeColor="text1"/>
            <w:lang w:eastAsia="en-US"/>
          </w:rPr>
          <w:t xml:space="preserve"> </w:t>
        </w:r>
      </w:ins>
    </w:p>
    <w:p w14:paraId="012817D4" w14:textId="77777777" w:rsidR="00E76345" w:rsidRPr="001726C4" w:rsidRDefault="00E76345" w:rsidP="00E76345">
      <w:pPr>
        <w:pStyle w:val="u"/>
        <w:shd w:val="clear" w:color="auto" w:fill="FFFFFF"/>
        <w:spacing w:before="0" w:beforeAutospacing="0" w:after="0" w:afterAutospacing="0"/>
        <w:jc w:val="both"/>
        <w:rPr>
          <w:rStyle w:val="un"/>
          <w:rFonts w:eastAsiaTheme="minorHAnsi"/>
          <w:color w:val="000000" w:themeColor="text1"/>
          <w:lang w:eastAsia="en-US"/>
        </w:rPr>
      </w:pPr>
    </w:p>
    <w:p w14:paraId="7A26BE6F" w14:textId="77777777" w:rsidR="00E76345" w:rsidRPr="001726C4" w:rsidRDefault="00E76345" w:rsidP="00E76345">
      <w:pPr>
        <w:pStyle w:val="u"/>
        <w:shd w:val="clear" w:color="auto" w:fill="FFFFFF"/>
        <w:spacing w:before="0" w:beforeAutospacing="0" w:after="0" w:afterAutospacing="0"/>
        <w:jc w:val="both"/>
        <w:rPr>
          <w:rStyle w:val="un"/>
          <w:rFonts w:eastAsiaTheme="minorHAnsi"/>
          <w:color w:val="000000" w:themeColor="text1"/>
          <w:lang w:eastAsia="en-US"/>
        </w:rPr>
      </w:pPr>
      <w:r w:rsidRPr="001726C4">
        <w:rPr>
          <w:rStyle w:val="un"/>
          <w:rFonts w:eastAsiaTheme="minorHAnsi"/>
          <w:color w:val="000000" w:themeColor="text1"/>
          <w:lang w:eastAsia="en-US"/>
        </w:rPr>
        <w:t>Por otro lado, las costas asiáticas están bañadas por distintos </w:t>
      </w:r>
      <w:r w:rsidRPr="001726C4">
        <w:rPr>
          <w:rStyle w:val="un"/>
          <w:rFonts w:eastAsiaTheme="minorHAnsi"/>
          <w:b/>
          <w:color w:val="000000" w:themeColor="text1"/>
          <w:lang w:eastAsia="en-US"/>
        </w:rPr>
        <w:t>mares</w:t>
      </w:r>
      <w:r w:rsidRPr="001726C4">
        <w:rPr>
          <w:rStyle w:val="un"/>
          <w:rFonts w:eastAsiaTheme="minorHAnsi"/>
          <w:color w:val="000000" w:themeColor="text1"/>
          <w:lang w:eastAsia="en-US"/>
        </w:rPr>
        <w:t> y </w:t>
      </w:r>
      <w:r w:rsidRPr="001726C4">
        <w:rPr>
          <w:rStyle w:val="un"/>
          <w:rFonts w:eastAsiaTheme="minorHAnsi"/>
          <w:b/>
          <w:color w:val="000000" w:themeColor="text1"/>
          <w:lang w:eastAsia="en-US"/>
        </w:rPr>
        <w:t>océanos</w:t>
      </w:r>
      <w:r w:rsidRPr="001726C4">
        <w:rPr>
          <w:rStyle w:val="un"/>
          <w:rFonts w:eastAsiaTheme="minorHAnsi"/>
          <w:color w:val="000000" w:themeColor="text1"/>
          <w:lang w:eastAsia="en-US"/>
        </w:rPr>
        <w:t>:</w:t>
      </w:r>
    </w:p>
    <w:p w14:paraId="3B649ECA" w14:textId="77777777" w:rsidR="00E76345" w:rsidRPr="001726C4" w:rsidRDefault="00E76345" w:rsidP="00E76345">
      <w:pPr>
        <w:pStyle w:val="u"/>
        <w:shd w:val="clear" w:color="auto" w:fill="FFFFFF"/>
        <w:spacing w:before="0" w:beforeAutospacing="0" w:after="0" w:afterAutospacing="0"/>
        <w:jc w:val="both"/>
        <w:rPr>
          <w:rStyle w:val="un"/>
          <w:rFonts w:eastAsiaTheme="minorHAnsi"/>
          <w:color w:val="000000" w:themeColor="text1"/>
          <w:lang w:eastAsia="en-US"/>
        </w:rPr>
      </w:pPr>
    </w:p>
    <w:p w14:paraId="1E2C7125" w14:textId="77777777" w:rsidR="00E76345" w:rsidRPr="001726C4" w:rsidRDefault="00E76345" w:rsidP="00E76345">
      <w:pPr>
        <w:pStyle w:val="Prrafodelista"/>
        <w:numPr>
          <w:ilvl w:val="0"/>
          <w:numId w:val="19"/>
        </w:numPr>
        <w:shd w:val="clear" w:color="auto" w:fill="FFFFFF"/>
        <w:spacing w:after="0"/>
        <w:jc w:val="both"/>
        <w:rPr>
          <w:rStyle w:val="un"/>
          <w:rFonts w:ascii="Times New Roman" w:hAnsi="Times New Roman"/>
          <w:color w:val="000000" w:themeColor="text1"/>
        </w:rPr>
      </w:pPr>
      <w:r w:rsidRPr="001726C4">
        <w:rPr>
          <w:rStyle w:val="un"/>
          <w:rFonts w:ascii="Times New Roman" w:hAnsi="Times New Roman"/>
          <w:color w:val="000000" w:themeColor="text1"/>
        </w:rPr>
        <w:t>El </w:t>
      </w:r>
      <w:r w:rsidRPr="001726C4">
        <w:rPr>
          <w:rStyle w:val="un"/>
          <w:rFonts w:ascii="Times New Roman" w:hAnsi="Times New Roman"/>
          <w:b/>
          <w:color w:val="000000" w:themeColor="text1"/>
        </w:rPr>
        <w:t>océano</w:t>
      </w:r>
      <w:ins w:id="2006" w:author="EUGENIA ARCE LONDONO" w:date="2015-04-29T09:25:00Z">
        <w:r w:rsidRPr="001726C4">
          <w:rPr>
            <w:rStyle w:val="un"/>
            <w:rFonts w:ascii="Times New Roman" w:hAnsi="Times New Roman"/>
            <w:b/>
            <w:color w:val="000000" w:themeColor="text1"/>
          </w:rPr>
          <w:t xml:space="preserve"> </w:t>
        </w:r>
        <w:r>
          <w:rPr>
            <w:rStyle w:val="un"/>
            <w:rFonts w:ascii="Times New Roman" w:hAnsi="Times New Roman"/>
            <w:b/>
            <w:color w:val="000000" w:themeColor="text1"/>
          </w:rPr>
          <w:t>Glacial</w:t>
        </w:r>
      </w:ins>
      <w:r>
        <w:rPr>
          <w:rStyle w:val="un"/>
          <w:rFonts w:ascii="Times New Roman" w:hAnsi="Times New Roman"/>
          <w:b/>
          <w:color w:val="000000" w:themeColor="text1"/>
        </w:rPr>
        <w:t xml:space="preserve"> </w:t>
      </w:r>
      <w:r w:rsidRPr="001726C4">
        <w:rPr>
          <w:rStyle w:val="un"/>
          <w:rFonts w:ascii="Times New Roman" w:hAnsi="Times New Roman"/>
          <w:b/>
          <w:color w:val="000000" w:themeColor="text1"/>
        </w:rPr>
        <w:t>Ártico</w:t>
      </w:r>
      <w:r w:rsidRPr="001726C4">
        <w:rPr>
          <w:rStyle w:val="un"/>
          <w:rFonts w:ascii="Times New Roman" w:hAnsi="Times New Roman"/>
          <w:color w:val="000000" w:themeColor="text1"/>
        </w:rPr>
        <w:t>: baña las costas septentrionales del continente. Su cuenca principal es el </w:t>
      </w:r>
      <w:r w:rsidRPr="001726C4">
        <w:rPr>
          <w:rStyle w:val="un"/>
          <w:rFonts w:ascii="Times New Roman" w:hAnsi="Times New Roman"/>
          <w:b/>
          <w:color w:val="000000" w:themeColor="text1"/>
        </w:rPr>
        <w:t>mar de Siberia Oriental</w:t>
      </w:r>
      <w:r w:rsidRPr="001726C4">
        <w:rPr>
          <w:rStyle w:val="un"/>
          <w:rFonts w:ascii="Times New Roman" w:hAnsi="Times New Roman"/>
          <w:color w:val="000000" w:themeColor="text1"/>
        </w:rPr>
        <w:t>.</w:t>
      </w:r>
    </w:p>
    <w:p w14:paraId="29FD500A" w14:textId="77777777" w:rsidR="00E76345" w:rsidRPr="001726C4" w:rsidRDefault="00E76345" w:rsidP="00E76345">
      <w:pPr>
        <w:pStyle w:val="Prrafodelista"/>
        <w:numPr>
          <w:ilvl w:val="0"/>
          <w:numId w:val="19"/>
        </w:numPr>
        <w:shd w:val="clear" w:color="auto" w:fill="FFFFFF"/>
        <w:spacing w:after="0"/>
        <w:jc w:val="both"/>
        <w:rPr>
          <w:rStyle w:val="un"/>
          <w:rFonts w:ascii="Times New Roman" w:hAnsi="Times New Roman"/>
          <w:color w:val="000000" w:themeColor="text1"/>
        </w:rPr>
      </w:pPr>
      <w:r w:rsidRPr="001726C4">
        <w:rPr>
          <w:rStyle w:val="un"/>
          <w:rFonts w:ascii="Times New Roman" w:hAnsi="Times New Roman"/>
          <w:color w:val="000000" w:themeColor="text1"/>
        </w:rPr>
        <w:t>El </w:t>
      </w:r>
      <w:r w:rsidRPr="001726C4">
        <w:rPr>
          <w:rStyle w:val="un"/>
          <w:rFonts w:ascii="Times New Roman" w:hAnsi="Times New Roman"/>
          <w:b/>
          <w:color w:val="000000" w:themeColor="text1"/>
        </w:rPr>
        <w:t>océano Pacífico</w:t>
      </w:r>
      <w:r w:rsidRPr="001726C4">
        <w:rPr>
          <w:rStyle w:val="un"/>
          <w:rFonts w:ascii="Times New Roman" w:hAnsi="Times New Roman"/>
          <w:color w:val="000000" w:themeColor="text1"/>
        </w:rPr>
        <w:t>: baña las costas orientales del continente. Entre sus cuencas están el </w:t>
      </w:r>
      <w:r w:rsidRPr="001726C4">
        <w:rPr>
          <w:rStyle w:val="un"/>
          <w:rFonts w:ascii="Times New Roman" w:hAnsi="Times New Roman"/>
          <w:b/>
          <w:color w:val="000000" w:themeColor="text1"/>
        </w:rPr>
        <w:t>mar de Bering</w:t>
      </w:r>
      <w:r w:rsidRPr="001726C4">
        <w:rPr>
          <w:rStyle w:val="un"/>
          <w:rFonts w:ascii="Times New Roman" w:hAnsi="Times New Roman"/>
          <w:color w:val="000000" w:themeColor="text1"/>
        </w:rPr>
        <w:t>, el </w:t>
      </w:r>
      <w:r w:rsidRPr="001726C4">
        <w:rPr>
          <w:rStyle w:val="un"/>
          <w:rFonts w:ascii="Times New Roman" w:hAnsi="Times New Roman"/>
          <w:b/>
          <w:color w:val="000000" w:themeColor="text1"/>
        </w:rPr>
        <w:t>mar de Japón</w:t>
      </w:r>
      <w:r w:rsidRPr="001726C4">
        <w:rPr>
          <w:rStyle w:val="un"/>
          <w:rFonts w:ascii="Times New Roman" w:hAnsi="Times New Roman"/>
          <w:color w:val="000000" w:themeColor="text1"/>
        </w:rPr>
        <w:t> y el </w:t>
      </w:r>
      <w:r w:rsidRPr="001726C4">
        <w:rPr>
          <w:rStyle w:val="un"/>
          <w:rFonts w:ascii="Times New Roman" w:hAnsi="Times New Roman"/>
          <w:b/>
          <w:color w:val="000000" w:themeColor="text1"/>
        </w:rPr>
        <w:t>mar de la China Oriental</w:t>
      </w:r>
      <w:r w:rsidRPr="001726C4">
        <w:rPr>
          <w:rStyle w:val="un"/>
          <w:rFonts w:ascii="Times New Roman" w:hAnsi="Times New Roman"/>
          <w:color w:val="000000" w:themeColor="text1"/>
        </w:rPr>
        <w:t>, entre otros.</w:t>
      </w:r>
    </w:p>
    <w:p w14:paraId="75F460ED" w14:textId="77777777" w:rsidR="00E76345" w:rsidRPr="001726C4" w:rsidRDefault="00E76345" w:rsidP="00E76345">
      <w:pPr>
        <w:pStyle w:val="Prrafodelista"/>
        <w:numPr>
          <w:ilvl w:val="0"/>
          <w:numId w:val="19"/>
        </w:numPr>
        <w:shd w:val="clear" w:color="auto" w:fill="FFFFFF"/>
        <w:spacing w:after="0"/>
        <w:jc w:val="both"/>
        <w:rPr>
          <w:rStyle w:val="un"/>
          <w:rFonts w:ascii="Times New Roman" w:hAnsi="Times New Roman"/>
          <w:color w:val="000000" w:themeColor="text1"/>
        </w:rPr>
      </w:pPr>
      <w:r w:rsidRPr="001726C4">
        <w:rPr>
          <w:rStyle w:val="un"/>
          <w:rFonts w:ascii="Times New Roman" w:hAnsi="Times New Roman"/>
          <w:color w:val="000000" w:themeColor="text1"/>
        </w:rPr>
        <w:t>El </w:t>
      </w:r>
      <w:r w:rsidRPr="001726C4">
        <w:rPr>
          <w:rStyle w:val="un"/>
          <w:rFonts w:ascii="Times New Roman" w:hAnsi="Times New Roman"/>
          <w:b/>
          <w:color w:val="000000" w:themeColor="text1"/>
        </w:rPr>
        <w:t>océano Índico</w:t>
      </w:r>
      <w:r w:rsidRPr="001726C4">
        <w:rPr>
          <w:rStyle w:val="un"/>
          <w:rFonts w:ascii="Times New Roman" w:hAnsi="Times New Roman"/>
          <w:color w:val="000000" w:themeColor="text1"/>
        </w:rPr>
        <w:t>: baña las costas meridionales del continente. Entre sus cuencas está el </w:t>
      </w:r>
      <w:r w:rsidRPr="001726C4">
        <w:rPr>
          <w:rStyle w:val="un"/>
          <w:rFonts w:ascii="Times New Roman" w:hAnsi="Times New Roman"/>
          <w:b/>
          <w:color w:val="000000" w:themeColor="text1"/>
        </w:rPr>
        <w:t>mar Rojo</w:t>
      </w:r>
      <w:r w:rsidRPr="001726C4">
        <w:rPr>
          <w:rStyle w:val="un"/>
          <w:rFonts w:ascii="Times New Roman" w:hAnsi="Times New Roman"/>
          <w:color w:val="000000" w:themeColor="text1"/>
        </w:rPr>
        <w:t xml:space="preserve">, el cual baña las costas orientales de la </w:t>
      </w:r>
      <w:del w:id="2007" w:author="TOSHIBA" w:date="2015-10-29T18:25:00Z">
        <w:r w:rsidRPr="001726C4" w:rsidDel="00E45CF6">
          <w:rPr>
            <w:rStyle w:val="un"/>
            <w:rFonts w:ascii="Times New Roman" w:hAnsi="Times New Roman"/>
            <w:color w:val="000000" w:themeColor="text1"/>
          </w:rPr>
          <w:delText>p</w:delText>
        </w:r>
      </w:del>
      <w:ins w:id="2008" w:author="TOSHIBA" w:date="2015-10-29T18:25:00Z">
        <w:r w:rsidR="00E45CF6">
          <w:rPr>
            <w:rStyle w:val="un"/>
            <w:rFonts w:ascii="Times New Roman" w:hAnsi="Times New Roman"/>
            <w:color w:val="000000" w:themeColor="text1"/>
          </w:rPr>
          <w:t>P</w:t>
        </w:r>
      </w:ins>
      <w:r w:rsidRPr="001726C4">
        <w:rPr>
          <w:rStyle w:val="un"/>
          <w:rFonts w:ascii="Times New Roman" w:hAnsi="Times New Roman"/>
          <w:color w:val="000000" w:themeColor="text1"/>
        </w:rPr>
        <w:t>enínsula de Arabia.</w:t>
      </w:r>
    </w:p>
    <w:p w14:paraId="3B37675F" w14:textId="77777777" w:rsidR="00E76345" w:rsidRDefault="00E76345" w:rsidP="00E76345">
      <w:pPr>
        <w:shd w:val="clear" w:color="auto" w:fill="FFFFFF"/>
        <w:spacing w:after="0"/>
        <w:rPr>
          <w:rStyle w:val="un"/>
          <w:rFonts w:ascii="Times New Roman" w:hAnsi="Times New Roman"/>
          <w:color w:val="000000" w:themeColor="text1"/>
          <w:sz w:val="21"/>
          <w:szCs w:val="21"/>
        </w:rPr>
      </w:pPr>
    </w:p>
    <w:p w14:paraId="57858A57" w14:textId="77777777" w:rsidR="00E76345" w:rsidRDefault="00E76345" w:rsidP="00E76345">
      <w:pPr>
        <w:shd w:val="clear" w:color="auto" w:fill="FFFFFF"/>
        <w:spacing w:after="0"/>
        <w:rPr>
          <w:rStyle w:val="un"/>
          <w:rFonts w:ascii="Times New Roman" w:hAnsi="Times New Roman"/>
          <w:color w:val="000000" w:themeColor="text1"/>
          <w:sz w:val="21"/>
          <w:szCs w:val="21"/>
        </w:rPr>
      </w:pPr>
    </w:p>
    <w:p w14:paraId="39191BD9" w14:textId="77777777" w:rsidR="00E76345" w:rsidRDefault="00E76345" w:rsidP="00E76345">
      <w:pPr>
        <w:shd w:val="clear" w:color="auto" w:fill="FFFFFF"/>
        <w:spacing w:after="0"/>
        <w:rPr>
          <w:rStyle w:val="un"/>
          <w:rFonts w:ascii="Times New Roman" w:hAnsi="Times New Roman"/>
          <w:color w:val="000000" w:themeColor="text1"/>
          <w:sz w:val="21"/>
          <w:szCs w:val="21"/>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39CAAAB1" w14:textId="77777777" w:rsidTr="008C38A3">
        <w:tc>
          <w:tcPr>
            <w:tcW w:w="9054" w:type="dxa"/>
            <w:gridSpan w:val="2"/>
            <w:shd w:val="clear" w:color="auto" w:fill="0D0D0D" w:themeFill="text1" w:themeFillTint="F2"/>
          </w:tcPr>
          <w:p w14:paraId="134E316C" w14:textId="77777777" w:rsidR="00E76345" w:rsidRPr="001726C4" w:rsidRDefault="00E76345" w:rsidP="008C38A3">
            <w:pPr>
              <w:spacing w:before="2" w:after="2"/>
              <w:jc w:val="center"/>
              <w:rPr>
                <w:rFonts w:ascii="Times New Roman" w:hAnsi="Times New Roman" w:cs="Times New Roman"/>
                <w:b/>
                <w:color w:val="000000" w:themeColor="text1"/>
              </w:rPr>
            </w:pPr>
            <w:r w:rsidRPr="00BE3D15">
              <w:rPr>
                <w:rFonts w:ascii="Times New Roman" w:hAnsi="Times New Roman" w:cs="Times New Roman"/>
                <w:b/>
                <w:color w:val="FFFFFF" w:themeColor="background1"/>
              </w:rPr>
              <w:t>Imagen (fotografía, gráfica o ilustración)</w:t>
            </w:r>
          </w:p>
        </w:tc>
      </w:tr>
      <w:tr w:rsidR="00E76345" w:rsidRPr="001726C4" w14:paraId="4E71DC92" w14:textId="77777777" w:rsidTr="008C38A3">
        <w:tc>
          <w:tcPr>
            <w:tcW w:w="2518" w:type="dxa"/>
          </w:tcPr>
          <w:p w14:paraId="2F031375"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40E2A1A"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_IMG120</w:t>
            </w:r>
            <w:r w:rsidRPr="001726C4">
              <w:rPr>
                <w:rFonts w:ascii="Times New Roman" w:hAnsi="Times New Roman" w:cs="Times New Roman"/>
                <w:color w:val="000000" w:themeColor="text1"/>
              </w:rPr>
              <w:t xml:space="preserve"> </w:t>
            </w:r>
          </w:p>
        </w:tc>
      </w:tr>
      <w:tr w:rsidR="00E76345" w:rsidRPr="001726C4" w14:paraId="1A81C6AD" w14:textId="77777777" w:rsidTr="008C38A3">
        <w:tc>
          <w:tcPr>
            <w:tcW w:w="2518" w:type="dxa"/>
          </w:tcPr>
          <w:p w14:paraId="01279E91"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7FAC5C3"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056047B0" wp14:editId="59AAEE39">
                  <wp:extent cx="3095431" cy="1703290"/>
                  <wp:effectExtent l="0" t="0" r="381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5751" cy="1703466"/>
                          </a:xfrm>
                          <a:prstGeom prst="rect">
                            <a:avLst/>
                          </a:prstGeom>
                          <a:noFill/>
                          <a:ln>
                            <a:noFill/>
                          </a:ln>
                        </pic:spPr>
                      </pic:pic>
                    </a:graphicData>
                  </a:graphic>
                </wp:inline>
              </w:drawing>
            </w:r>
          </w:p>
        </w:tc>
      </w:tr>
      <w:tr w:rsidR="00E76345" w:rsidRPr="001726C4" w14:paraId="1F4AF60A" w14:textId="77777777" w:rsidTr="008C38A3">
        <w:tc>
          <w:tcPr>
            <w:tcW w:w="2518" w:type="dxa"/>
          </w:tcPr>
          <w:p w14:paraId="7FAF8AF3"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C727DA6"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"http://profesores.aulaplaneta.com/DNNPlayerPackages/Package10263/InfoGuion/cuadernoestudio/images_xml/CS_07_03_img7_zoom.jpg"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http://profesores.aulaplaneta.com/DNNPlayerPackages/Package10263/InfoGuion/cuadernoestudio/images_xml/CS_07_03_img7_zoom.jpg</w:t>
            </w:r>
            <w:r>
              <w:rPr>
                <w:rStyle w:val="Hipervnculo"/>
                <w:rFonts w:ascii="Times New Roman" w:hAnsi="Times New Roman" w:cs="Times New Roman"/>
                <w:color w:val="000000" w:themeColor="text1"/>
              </w:rPr>
              <w:fldChar w:fldCharType="end"/>
            </w:r>
          </w:p>
        </w:tc>
      </w:tr>
      <w:tr w:rsidR="00E76345" w:rsidRPr="001726C4" w14:paraId="18243943" w14:textId="77777777" w:rsidTr="008C38A3">
        <w:tc>
          <w:tcPr>
            <w:tcW w:w="2518" w:type="dxa"/>
          </w:tcPr>
          <w:p w14:paraId="19CDA1F8"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0CB73C0" w14:textId="77777777" w:rsidR="00E76345" w:rsidRPr="00BE3D15" w:rsidRDefault="00E76345" w:rsidP="006C291B">
            <w:pPr>
              <w:spacing w:before="2" w:after="2"/>
              <w:jc w:val="both"/>
              <w:rPr>
                <w:rFonts w:ascii="Times New Roman" w:hAnsi="Times New Roman" w:cs="Times New Roman"/>
                <w:color w:val="000000" w:themeColor="text1"/>
              </w:rPr>
            </w:pPr>
            <w:r w:rsidRPr="00BE3D15">
              <w:rPr>
                <w:rStyle w:val="un"/>
                <w:rFonts w:ascii="Times New Roman" w:hAnsi="Times New Roman"/>
                <w:color w:val="000000" w:themeColor="text1"/>
              </w:rPr>
              <w:t>La </w:t>
            </w:r>
            <w:r w:rsidRPr="00BE3D15">
              <w:rPr>
                <w:rStyle w:val="un"/>
                <w:rFonts w:ascii="Times New Roman" w:hAnsi="Times New Roman"/>
                <w:b/>
                <w:color w:val="000000" w:themeColor="text1"/>
              </w:rPr>
              <w:t>costa de Asia </w:t>
            </w:r>
            <w:r w:rsidRPr="00BE3D15">
              <w:rPr>
                <w:rStyle w:val="un"/>
                <w:rFonts w:ascii="Times New Roman" w:hAnsi="Times New Roman"/>
                <w:color w:val="000000" w:themeColor="text1"/>
              </w:rPr>
              <w:t>se caracteriza por reunir una gran cantidad de islas. Muchas de ellas</w:t>
            </w:r>
            <w:ins w:id="2009" w:author="Dayrtman Fajardo Vásquez" w:date="2015-11-12T17:20:00Z">
              <w:r w:rsidR="009F62D3">
                <w:rPr>
                  <w:rStyle w:val="un"/>
                  <w:rFonts w:ascii="Times New Roman" w:hAnsi="Times New Roman"/>
                  <w:color w:val="000000" w:themeColor="text1"/>
                </w:rPr>
                <w:t>, particularmente las localizadas en el océano Índico,</w:t>
              </w:r>
            </w:ins>
            <w:r w:rsidRPr="00BE3D15">
              <w:rPr>
                <w:rStyle w:val="un"/>
                <w:rFonts w:ascii="Times New Roman" w:hAnsi="Times New Roman"/>
                <w:color w:val="000000" w:themeColor="text1"/>
              </w:rPr>
              <w:t xml:space="preserve"> tienen un aspecto paradisíaco, como</w:t>
            </w:r>
            <w:ins w:id="2010" w:author="Dayrtman Fajardo Vásquez" w:date="2015-11-12T17:20:00Z">
              <w:r w:rsidR="009F62D3">
                <w:rPr>
                  <w:rStyle w:val="un"/>
                  <w:rFonts w:ascii="Times New Roman" w:hAnsi="Times New Roman"/>
                  <w:color w:val="000000" w:themeColor="text1"/>
                </w:rPr>
                <w:t xml:space="preserve"> por ejemplo</w:t>
              </w:r>
            </w:ins>
            <w:r w:rsidRPr="00BE3D15">
              <w:rPr>
                <w:rStyle w:val="un"/>
                <w:rFonts w:ascii="Times New Roman" w:hAnsi="Times New Roman"/>
                <w:color w:val="000000" w:themeColor="text1"/>
              </w:rPr>
              <w:t xml:space="preserve"> </w:t>
            </w:r>
            <w:del w:id="2011" w:author="TOSHIBA" w:date="2015-10-29T18:26:00Z">
              <w:r w:rsidRPr="00BE3D15" w:rsidDel="00E45CF6">
                <w:rPr>
                  <w:rStyle w:val="un"/>
                  <w:rFonts w:ascii="Times New Roman" w:hAnsi="Times New Roman"/>
                  <w:color w:val="000000" w:themeColor="text1"/>
                </w:rPr>
                <w:delText xml:space="preserve">las de </w:delText>
              </w:r>
            </w:del>
            <w:r w:rsidRPr="00BE3D15">
              <w:rPr>
                <w:rStyle w:val="un"/>
                <w:rFonts w:ascii="Times New Roman" w:hAnsi="Times New Roman"/>
                <w:color w:val="000000" w:themeColor="text1"/>
              </w:rPr>
              <w:t xml:space="preserve">las Maldivas. </w:t>
            </w:r>
            <w:del w:id="2012" w:author="EUGENIA ARCE LONDONO" w:date="2015-04-29T09:25:00Z">
              <w:r w:rsidRPr="00BE3D15">
                <w:rPr>
                  <w:rStyle w:val="un"/>
                  <w:rFonts w:ascii="Times New Roman" w:hAnsi="Times New Roman"/>
                  <w:color w:val="000000" w:themeColor="text1"/>
                </w:rPr>
                <w:delText>Aunque la</w:delText>
              </w:r>
            </w:del>
            <w:ins w:id="2013" w:author="TOSHIBA" w:date="2015-10-29T18:26:00Z">
              <w:r w:rsidR="00E45CF6">
                <w:rPr>
                  <w:rStyle w:val="un"/>
                  <w:rFonts w:ascii="Times New Roman" w:hAnsi="Times New Roman"/>
                  <w:color w:val="000000" w:themeColor="text1"/>
                </w:rPr>
                <w:t xml:space="preserve"> </w:t>
              </w:r>
            </w:ins>
            <w:ins w:id="2014" w:author="EUGENIA ARCE LONDONO" w:date="2015-04-29T09:25:00Z">
              <w:r>
                <w:rPr>
                  <w:rStyle w:val="un"/>
                  <w:rFonts w:ascii="Times New Roman" w:hAnsi="Times New Roman"/>
                  <w:color w:val="000000" w:themeColor="text1"/>
                </w:rPr>
                <w:t>L</w:t>
              </w:r>
              <w:r w:rsidRPr="00BE3D15">
                <w:rPr>
                  <w:rStyle w:val="un"/>
                  <w:rFonts w:ascii="Times New Roman" w:hAnsi="Times New Roman"/>
                  <w:color w:val="000000" w:themeColor="text1"/>
                </w:rPr>
                <w:t>a</w:t>
              </w:r>
            </w:ins>
            <w:r w:rsidRPr="00BE3D15">
              <w:rPr>
                <w:rStyle w:val="un"/>
                <w:rFonts w:ascii="Times New Roman" w:hAnsi="Times New Roman"/>
                <w:color w:val="000000" w:themeColor="text1"/>
              </w:rPr>
              <w:t xml:space="preserve"> mayoría de ellas se vieron afectadas</w:t>
            </w:r>
            <w:del w:id="2015" w:author="TOSHIBA" w:date="2015-10-31T12:44:00Z">
              <w:r w:rsidRPr="00BE3D15" w:rsidDel="006C291B">
                <w:rPr>
                  <w:rStyle w:val="un"/>
                  <w:rFonts w:ascii="Times New Roman" w:hAnsi="Times New Roman"/>
                  <w:color w:val="000000" w:themeColor="text1"/>
                </w:rPr>
                <w:delText>, en mayor o menor medida,</w:delText>
              </w:r>
            </w:del>
            <w:r w:rsidRPr="00BE3D15">
              <w:rPr>
                <w:rStyle w:val="un"/>
                <w:rFonts w:ascii="Times New Roman" w:hAnsi="Times New Roman"/>
                <w:color w:val="000000" w:themeColor="text1"/>
              </w:rPr>
              <w:t xml:space="preserve"> por el devastador tsunami de diciembre de 2004, producido por el terremoto submarino que tuvo lugar frente a la costa de S</w:t>
            </w:r>
            <w:r>
              <w:rPr>
                <w:rStyle w:val="un"/>
                <w:rFonts w:ascii="Times New Roman" w:hAnsi="Times New Roman"/>
                <w:color w:val="000000" w:themeColor="text1"/>
              </w:rPr>
              <w:t xml:space="preserve">umatra, y que </w:t>
            </w:r>
            <w:ins w:id="2016" w:author="TOSHIBA" w:date="2015-10-29T18:26:00Z">
              <w:r w:rsidR="00E45CF6">
                <w:rPr>
                  <w:rStyle w:val="un"/>
                  <w:rFonts w:ascii="Times New Roman" w:hAnsi="Times New Roman"/>
                  <w:color w:val="000000" w:themeColor="text1"/>
                </w:rPr>
                <w:t xml:space="preserve">causó </w:t>
              </w:r>
            </w:ins>
            <w:del w:id="2017" w:author="TOSHIBA" w:date="2015-10-29T18:26:00Z">
              <w:r w:rsidDel="00E45CF6">
                <w:rPr>
                  <w:rStyle w:val="un"/>
                  <w:rFonts w:ascii="Times New Roman" w:hAnsi="Times New Roman"/>
                  <w:color w:val="000000" w:themeColor="text1"/>
                </w:rPr>
                <w:delText xml:space="preserve">supuso </w:delText>
              </w:r>
            </w:del>
            <w:r>
              <w:rPr>
                <w:rStyle w:val="un"/>
                <w:rFonts w:ascii="Times New Roman" w:hAnsi="Times New Roman"/>
                <w:color w:val="000000" w:themeColor="text1"/>
              </w:rPr>
              <w:t>más de 225</w:t>
            </w:r>
            <w:del w:id="2018" w:author="EUGENIA ARCE LONDONO" w:date="2015-04-29T09:25:00Z">
              <w:r w:rsidRPr="00BE3D15">
                <w:rPr>
                  <w:rStyle w:val="un"/>
                  <w:rFonts w:ascii="Times New Roman" w:hAnsi="Times New Roman"/>
                  <w:color w:val="000000" w:themeColor="text1"/>
                </w:rPr>
                <w:delText>.</w:delText>
              </w:r>
            </w:del>
            <w:ins w:id="2019" w:author="EUGENIA ARCE LONDONO" w:date="2015-04-29T09:25:00Z">
              <w:r>
                <w:rPr>
                  <w:rStyle w:val="un"/>
                  <w:rFonts w:ascii="Times New Roman" w:hAnsi="Times New Roman"/>
                  <w:color w:val="000000" w:themeColor="text1"/>
                </w:rPr>
                <w:t xml:space="preserve"> </w:t>
              </w:r>
            </w:ins>
            <w:r w:rsidRPr="00BE3D15">
              <w:rPr>
                <w:rStyle w:val="un"/>
                <w:rFonts w:ascii="Times New Roman" w:hAnsi="Times New Roman"/>
                <w:color w:val="000000" w:themeColor="text1"/>
              </w:rPr>
              <w:t xml:space="preserve">000 </w:t>
            </w:r>
            <w:ins w:id="2020" w:author="TOSHIBA" w:date="2015-10-29T18:27:00Z">
              <w:r w:rsidR="00E45CF6">
                <w:rPr>
                  <w:rStyle w:val="un"/>
                  <w:rFonts w:ascii="Times New Roman" w:hAnsi="Times New Roman"/>
                  <w:color w:val="000000" w:themeColor="text1"/>
                </w:rPr>
                <w:t xml:space="preserve">víctimas. </w:t>
              </w:r>
            </w:ins>
            <w:del w:id="2021" w:author="TOSHIBA" w:date="2015-10-29T18:27:00Z">
              <w:r w:rsidRPr="00BE3D15" w:rsidDel="00E45CF6">
                <w:rPr>
                  <w:rStyle w:val="un"/>
                  <w:rFonts w:ascii="Times New Roman" w:hAnsi="Times New Roman"/>
                  <w:color w:val="000000" w:themeColor="text1"/>
                </w:rPr>
                <w:delText>pérdidas humanas.</w:delText>
              </w:r>
            </w:del>
          </w:p>
        </w:tc>
      </w:tr>
    </w:tbl>
    <w:p w14:paraId="46F9E6AD" w14:textId="77777777" w:rsidR="00A83F12" w:rsidDel="00A83F12" w:rsidRDefault="00A83F12" w:rsidP="00E76345">
      <w:pPr>
        <w:spacing w:after="0"/>
        <w:rPr>
          <w:del w:id="2022" w:author="Dayrtman Fajardo Vásquez" w:date="2015-11-12T18:17:00Z"/>
          <w:rStyle w:val="un"/>
          <w:rFonts w:ascii="Times New Roman" w:hAnsi="Times New Roman"/>
          <w:color w:val="000000" w:themeColor="text1"/>
          <w:sz w:val="21"/>
          <w:szCs w:val="21"/>
        </w:rPr>
      </w:pPr>
    </w:p>
    <w:p w14:paraId="7342485B" w14:textId="77777777" w:rsidR="00A83F12" w:rsidRDefault="00A83F12" w:rsidP="00E76345">
      <w:pPr>
        <w:shd w:val="clear" w:color="auto" w:fill="FFFFFF"/>
        <w:spacing w:after="0"/>
        <w:rPr>
          <w:ins w:id="2023" w:author="Dayrtman Fajardo Vásquez" w:date="2015-11-12T18:19:00Z"/>
          <w:rStyle w:val="un"/>
          <w:rFonts w:ascii="Times New Roman" w:hAnsi="Times New Roman"/>
          <w:color w:val="000000" w:themeColor="text1"/>
          <w:sz w:val="21"/>
          <w:szCs w:val="21"/>
        </w:rPr>
      </w:pPr>
    </w:p>
    <w:p w14:paraId="279CD705" w14:textId="77777777" w:rsidR="00A83F12" w:rsidRDefault="00A83F12" w:rsidP="00A83F12">
      <w:pPr>
        <w:spacing w:after="0"/>
        <w:jc w:val="both"/>
        <w:rPr>
          <w:ins w:id="2024" w:author="Dayrtman Fajardo Vásquez" w:date="2015-11-12T18:19:00Z"/>
          <w:rFonts w:ascii="Times New Roman" w:hAnsi="Times New Roman" w:cs="Times New Roman"/>
          <w:color w:val="000000" w:themeColor="text1"/>
        </w:rPr>
      </w:pPr>
    </w:p>
    <w:p w14:paraId="46F191D0" w14:textId="77777777" w:rsidR="00A83F12" w:rsidRPr="00B5011F" w:rsidRDefault="00A83F12" w:rsidP="00A83F12">
      <w:pPr>
        <w:spacing w:after="0"/>
        <w:jc w:val="both"/>
        <w:rPr>
          <w:ins w:id="2025" w:author="Dayrtman Fajardo Vásquez" w:date="2015-11-12T18:19:00Z"/>
          <w:rFonts w:ascii="Times New Roman" w:hAnsi="Times New Roman" w:cs="Times New Roman"/>
          <w:color w:val="FFFFFF" w:themeColor="background1"/>
        </w:rPr>
      </w:pPr>
      <w:ins w:id="2026" w:author="Dayrtman Fajardo Vásquez" w:date="2015-11-12T18:19:00Z">
        <w:r>
          <w:rPr>
            <w:rFonts w:ascii="Times New Roman" w:hAnsi="Times New Roman" w:cs="Times New Roman"/>
            <w:color w:val="FFFFFF" w:themeColor="background1"/>
          </w:rPr>
          <w:t>.</w:t>
        </w:r>
        <w:r w:rsidRPr="00B5011F">
          <w:rPr>
            <w:rFonts w:ascii="Times New Roman" w:hAnsi="Times New Roman" w:cs="Times New Roman"/>
            <w:color w:val="FFFFFF" w:themeColor="background1"/>
          </w:rPr>
          <w:t>.</w:t>
        </w:r>
      </w:ins>
    </w:p>
    <w:tbl>
      <w:tblPr>
        <w:tblStyle w:val="Tablaconcuadrcula"/>
        <w:tblW w:w="0" w:type="auto"/>
        <w:tblLayout w:type="fixed"/>
        <w:tblLook w:val="04A0" w:firstRow="1" w:lastRow="0" w:firstColumn="1" w:lastColumn="0" w:noHBand="0" w:noVBand="1"/>
      </w:tblPr>
      <w:tblGrid>
        <w:gridCol w:w="1384"/>
        <w:gridCol w:w="7670"/>
      </w:tblGrid>
      <w:tr w:rsidR="00A83F12" w:rsidRPr="005D1738" w14:paraId="3F6D159F" w14:textId="77777777" w:rsidTr="00F43B9A">
        <w:trPr>
          <w:ins w:id="2027" w:author="Dayrtman Fajardo Vásquez" w:date="2015-11-12T18:19:00Z"/>
        </w:trPr>
        <w:tc>
          <w:tcPr>
            <w:tcW w:w="9054" w:type="dxa"/>
            <w:gridSpan w:val="2"/>
            <w:shd w:val="clear" w:color="auto" w:fill="000000" w:themeFill="text1"/>
          </w:tcPr>
          <w:p w14:paraId="3C73BED7" w14:textId="77777777" w:rsidR="00A83F12" w:rsidRPr="005D1738" w:rsidRDefault="00A83F12" w:rsidP="00F43B9A">
            <w:pPr>
              <w:spacing w:before="2" w:after="2"/>
              <w:jc w:val="center"/>
              <w:rPr>
                <w:ins w:id="2028" w:author="Dayrtman Fajardo Vásquez" w:date="2015-11-12T18:19:00Z"/>
                <w:rFonts w:ascii="Times New Roman" w:hAnsi="Times New Roman" w:cs="Times New Roman"/>
                <w:b/>
                <w:color w:val="FFFFFF" w:themeColor="background1"/>
              </w:rPr>
            </w:pPr>
            <w:ins w:id="2029" w:author="Dayrtman Fajardo Vásquez" w:date="2015-11-12T18:19:00Z">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ins>
          </w:p>
        </w:tc>
      </w:tr>
      <w:tr w:rsidR="00A83F12" w:rsidRPr="00053744" w14:paraId="7C3C0D0A" w14:textId="77777777" w:rsidTr="00F43B9A">
        <w:trPr>
          <w:ins w:id="2030" w:author="Dayrtman Fajardo Vásquez" w:date="2015-11-12T18:19:00Z"/>
        </w:trPr>
        <w:tc>
          <w:tcPr>
            <w:tcW w:w="1384" w:type="dxa"/>
          </w:tcPr>
          <w:p w14:paraId="56E35498" w14:textId="77777777" w:rsidR="00A83F12" w:rsidRPr="00053744" w:rsidRDefault="00A83F12" w:rsidP="00F43B9A">
            <w:pPr>
              <w:spacing w:before="2" w:after="2"/>
              <w:rPr>
                <w:ins w:id="2031" w:author="Dayrtman Fajardo Vásquez" w:date="2015-11-12T18:19:00Z"/>
                <w:rFonts w:ascii="Times New Roman" w:hAnsi="Times New Roman" w:cs="Times New Roman"/>
                <w:b/>
                <w:color w:val="000000"/>
                <w:sz w:val="18"/>
                <w:szCs w:val="18"/>
              </w:rPr>
            </w:pPr>
            <w:ins w:id="2032" w:author="Dayrtman Fajardo Vásquez" w:date="2015-11-12T18:19:00Z">
              <w:r w:rsidRPr="00053744">
                <w:rPr>
                  <w:rFonts w:ascii="Times New Roman" w:hAnsi="Times New Roman" w:cs="Times New Roman"/>
                  <w:b/>
                  <w:color w:val="000000"/>
                  <w:sz w:val="18"/>
                  <w:szCs w:val="18"/>
                </w:rPr>
                <w:t>Código</w:t>
              </w:r>
            </w:ins>
          </w:p>
        </w:tc>
        <w:tc>
          <w:tcPr>
            <w:tcW w:w="7670" w:type="dxa"/>
          </w:tcPr>
          <w:p w14:paraId="6A313145" w14:textId="3B343BAA" w:rsidR="00A83F12" w:rsidRPr="00053744" w:rsidRDefault="00A83F12" w:rsidP="00F43B9A">
            <w:pPr>
              <w:spacing w:before="2" w:after="2"/>
              <w:rPr>
                <w:ins w:id="2033" w:author="Dayrtman Fajardo Vásquez" w:date="2015-11-12T18:19:00Z"/>
                <w:rFonts w:ascii="Times New Roman" w:hAnsi="Times New Roman" w:cs="Times New Roman"/>
                <w:b/>
                <w:color w:val="000000"/>
                <w:sz w:val="18"/>
                <w:szCs w:val="18"/>
              </w:rPr>
            </w:pPr>
            <w:ins w:id="2034" w:author="Dayrtman Fajardo Vásquez" w:date="2015-11-12T18:19:00Z">
              <w:r w:rsidRPr="004A0527">
                <w:rPr>
                  <w:rFonts w:ascii="Times New Roman" w:hAnsi="Times New Roman" w:cs="Times New Roman"/>
                  <w:color w:val="000000" w:themeColor="text1"/>
                </w:rPr>
                <w:t>CS_07_07_CO</w:t>
              </w:r>
              <w:r>
                <w:rPr>
                  <w:rFonts w:ascii="Times New Roman" w:hAnsi="Times New Roman" w:cs="Times New Roman"/>
                  <w:color w:val="000000"/>
                </w:rPr>
                <w:t>_REC90</w:t>
              </w:r>
            </w:ins>
          </w:p>
        </w:tc>
      </w:tr>
      <w:tr w:rsidR="00A83F12" w:rsidRPr="00053744" w14:paraId="5C60E1A4" w14:textId="77777777" w:rsidTr="00F43B9A">
        <w:trPr>
          <w:ins w:id="2035" w:author="Dayrtman Fajardo Vásquez" w:date="2015-11-12T18:19:00Z"/>
        </w:trPr>
        <w:tc>
          <w:tcPr>
            <w:tcW w:w="1384" w:type="dxa"/>
          </w:tcPr>
          <w:p w14:paraId="26CD24D5" w14:textId="77777777" w:rsidR="00A83F12" w:rsidRPr="00053744" w:rsidRDefault="00A83F12" w:rsidP="00F43B9A">
            <w:pPr>
              <w:spacing w:before="2" w:after="2"/>
              <w:rPr>
                <w:ins w:id="2036" w:author="Dayrtman Fajardo Vásquez" w:date="2015-11-12T18:19:00Z"/>
                <w:rFonts w:ascii="Times New Roman" w:hAnsi="Times New Roman" w:cs="Times New Roman"/>
                <w:color w:val="000000"/>
              </w:rPr>
            </w:pPr>
            <w:ins w:id="2037" w:author="Dayrtman Fajardo Vásquez" w:date="2015-11-12T18:19:00Z">
              <w:r>
                <w:rPr>
                  <w:rFonts w:ascii="Times New Roman" w:hAnsi="Times New Roman" w:cs="Times New Roman"/>
                  <w:b/>
                  <w:color w:val="000000"/>
                  <w:sz w:val="18"/>
                  <w:szCs w:val="18"/>
                </w:rPr>
                <w:t>Ubicación en Aula Planeta</w:t>
              </w:r>
            </w:ins>
          </w:p>
        </w:tc>
        <w:tc>
          <w:tcPr>
            <w:tcW w:w="7670" w:type="dxa"/>
          </w:tcPr>
          <w:p w14:paraId="270ABDF2" w14:textId="77777777" w:rsidR="00A83F12" w:rsidRDefault="00A83F12" w:rsidP="00F43B9A">
            <w:pPr>
              <w:spacing w:before="2" w:after="2"/>
              <w:rPr>
                <w:ins w:id="2038" w:author="Dayrtman Fajardo Vásquez" w:date="2015-11-12T18:19:00Z"/>
                <w:rFonts w:ascii="Times New Roman" w:hAnsi="Times New Roman" w:cs="Times New Roman"/>
                <w:color w:val="000000"/>
              </w:rPr>
            </w:pPr>
            <w:ins w:id="2039" w:author="Dayrtman Fajardo Vásquez" w:date="2015-11-12T18:19:00Z">
              <w:r>
                <w:fldChar w:fldCharType="begin"/>
              </w:r>
              <w:r>
                <w:instrText xml:space="preserve"> HYPERLINK "http://profesores.aulaplaneta.com/DesktopModules/PPP_EditorGuionesKO/RecursoProfesor.aspx?IdGuion=10263&amp;IdRecurso=478977&amp;Transparent=on"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http://profesores.aulaplaneta.com/DesktopModules/PPP_EditorGuionesKO/RecursoProfesor.aspx?IdGuion=10263&amp;IdRecurso=478977&amp;Transparent=on</w:t>
              </w:r>
              <w:r>
                <w:rPr>
                  <w:rStyle w:val="Hipervnculo"/>
                  <w:rFonts w:ascii="Times New Roman" w:hAnsi="Times New Roman" w:cs="Times New Roman"/>
                </w:rPr>
                <w:fldChar w:fldCharType="end"/>
              </w:r>
            </w:ins>
          </w:p>
          <w:p w14:paraId="6225BA17" w14:textId="77777777" w:rsidR="00A83F12" w:rsidRPr="00053744" w:rsidRDefault="00A83F12" w:rsidP="00F43B9A">
            <w:pPr>
              <w:spacing w:before="2" w:after="2"/>
              <w:rPr>
                <w:ins w:id="2040" w:author="Dayrtman Fajardo Vásquez" w:date="2015-11-12T18:19:00Z"/>
                <w:rFonts w:ascii="Times New Roman" w:hAnsi="Times New Roman" w:cs="Times New Roman"/>
                <w:color w:val="000000"/>
              </w:rPr>
            </w:pPr>
          </w:p>
        </w:tc>
      </w:tr>
      <w:tr w:rsidR="00A83F12" w:rsidRPr="00053744" w14:paraId="44F686A4" w14:textId="77777777" w:rsidTr="00F43B9A">
        <w:trPr>
          <w:ins w:id="2041" w:author="Dayrtman Fajardo Vásquez" w:date="2015-11-12T18:19:00Z"/>
        </w:trPr>
        <w:tc>
          <w:tcPr>
            <w:tcW w:w="1384" w:type="dxa"/>
          </w:tcPr>
          <w:p w14:paraId="0BBD2FE4" w14:textId="77777777" w:rsidR="00A83F12" w:rsidRDefault="00A83F12" w:rsidP="00F43B9A">
            <w:pPr>
              <w:spacing w:before="2" w:after="2"/>
              <w:rPr>
                <w:ins w:id="2042" w:author="Dayrtman Fajardo Vásquez" w:date="2015-11-12T18:19:00Z"/>
                <w:rFonts w:ascii="Times New Roman" w:hAnsi="Times New Roman" w:cs="Times New Roman"/>
                <w:color w:val="000000"/>
              </w:rPr>
            </w:pPr>
            <w:ins w:id="2043" w:author="Dayrtman Fajardo Vásquez" w:date="2015-11-12T18:19:00Z">
              <w:r>
                <w:rPr>
                  <w:rFonts w:ascii="Times New Roman" w:hAnsi="Times New Roman" w:cs="Times New Roman"/>
                  <w:b/>
                  <w:color w:val="000000"/>
                  <w:sz w:val="18"/>
                  <w:szCs w:val="18"/>
                </w:rPr>
                <w:t>Cambio (descripción o capturas de pantallas)</w:t>
              </w:r>
            </w:ins>
          </w:p>
        </w:tc>
        <w:tc>
          <w:tcPr>
            <w:tcW w:w="7670" w:type="dxa"/>
          </w:tcPr>
          <w:p w14:paraId="73E2F319" w14:textId="77777777" w:rsidR="00A83F12" w:rsidRDefault="00A83F12" w:rsidP="00F43B9A">
            <w:pPr>
              <w:spacing w:before="2" w:after="2"/>
              <w:rPr>
                <w:ins w:id="2044" w:author="Dayrtman Fajardo Vásquez" w:date="2015-11-12T18:19:00Z"/>
                <w:rFonts w:ascii="Times New Roman" w:hAnsi="Times New Roman" w:cs="Times New Roman"/>
                <w:color w:val="000000"/>
              </w:rPr>
            </w:pPr>
            <w:ins w:id="2045" w:author="Dayrtman Fajardo Vásquez" w:date="2015-11-12T18:19:00Z">
              <w:r>
                <w:rPr>
                  <w:rFonts w:ascii="Times New Roman" w:hAnsi="Times New Roman" w:cs="Times New Roman"/>
                  <w:color w:val="000000"/>
                </w:rPr>
                <w:t>Sin ajustes</w:t>
              </w:r>
            </w:ins>
          </w:p>
          <w:p w14:paraId="64950BE7" w14:textId="77777777" w:rsidR="00A83F12" w:rsidRPr="00053744" w:rsidRDefault="00A83F12" w:rsidP="00F43B9A">
            <w:pPr>
              <w:spacing w:before="2" w:after="2"/>
              <w:rPr>
                <w:ins w:id="2046" w:author="Dayrtman Fajardo Vásquez" w:date="2015-11-12T18:19:00Z"/>
                <w:rFonts w:ascii="Times New Roman" w:hAnsi="Times New Roman" w:cs="Times New Roman"/>
                <w:color w:val="000000"/>
              </w:rPr>
            </w:pPr>
            <w:ins w:id="2047" w:author="Dayrtman Fajardo Vásquez" w:date="2015-11-12T18:19:00Z">
              <w:r>
                <w:rPr>
                  <w:noProof/>
                  <w:lang w:val="es-CO" w:eastAsia="es-CO"/>
                </w:rPr>
                <w:drawing>
                  <wp:inline distT="0" distB="0" distL="0" distR="0" wp14:anchorId="490F7038" wp14:editId="70510136">
                    <wp:extent cx="3563391" cy="19716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247" r="11630" b="5784"/>
                            <a:stretch/>
                          </pic:blipFill>
                          <pic:spPr bwMode="auto">
                            <a:xfrm>
                              <a:off x="0" y="0"/>
                              <a:ext cx="3564601" cy="1972344"/>
                            </a:xfrm>
                            <a:prstGeom prst="rect">
                              <a:avLst/>
                            </a:prstGeom>
                            <a:ln>
                              <a:noFill/>
                            </a:ln>
                            <a:extLst>
                              <a:ext uri="{53640926-AAD7-44D8-BBD7-CCE9431645EC}">
                                <a14:shadowObscured xmlns:a14="http://schemas.microsoft.com/office/drawing/2010/main"/>
                              </a:ext>
                            </a:extLst>
                          </pic:spPr>
                        </pic:pic>
                      </a:graphicData>
                    </a:graphic>
                  </wp:inline>
                </w:drawing>
              </w:r>
            </w:ins>
          </w:p>
        </w:tc>
      </w:tr>
      <w:tr w:rsidR="00A83F12" w:rsidRPr="00053744" w14:paraId="70DD885F" w14:textId="77777777" w:rsidTr="00F43B9A">
        <w:trPr>
          <w:ins w:id="2048" w:author="Dayrtman Fajardo Vásquez" w:date="2015-11-12T18:19:00Z"/>
        </w:trPr>
        <w:tc>
          <w:tcPr>
            <w:tcW w:w="1384" w:type="dxa"/>
          </w:tcPr>
          <w:p w14:paraId="409826BB" w14:textId="77777777" w:rsidR="00A83F12" w:rsidRDefault="00A83F12" w:rsidP="00F43B9A">
            <w:pPr>
              <w:spacing w:before="2" w:after="2"/>
              <w:rPr>
                <w:ins w:id="2049" w:author="Dayrtman Fajardo Vásquez" w:date="2015-11-12T18:19:00Z"/>
                <w:rFonts w:ascii="Times New Roman" w:hAnsi="Times New Roman" w:cs="Times New Roman"/>
                <w:b/>
                <w:color w:val="000000"/>
                <w:sz w:val="18"/>
                <w:szCs w:val="18"/>
              </w:rPr>
            </w:pPr>
            <w:ins w:id="2050" w:author="Dayrtman Fajardo Vásquez" w:date="2015-11-12T18:19:00Z">
              <w:r>
                <w:rPr>
                  <w:rFonts w:ascii="Times New Roman" w:hAnsi="Times New Roman" w:cs="Times New Roman"/>
                  <w:b/>
                  <w:color w:val="000000"/>
                  <w:sz w:val="18"/>
                  <w:szCs w:val="18"/>
                </w:rPr>
                <w:t>Título</w:t>
              </w:r>
            </w:ins>
          </w:p>
        </w:tc>
        <w:tc>
          <w:tcPr>
            <w:tcW w:w="7670" w:type="dxa"/>
          </w:tcPr>
          <w:p w14:paraId="2812B604" w14:textId="77777777" w:rsidR="00A83F12" w:rsidRPr="00053744" w:rsidRDefault="00A83F12" w:rsidP="00F43B9A">
            <w:pPr>
              <w:spacing w:before="2" w:after="2"/>
              <w:rPr>
                <w:ins w:id="2051" w:author="Dayrtman Fajardo Vásquez" w:date="2015-11-12T18:19:00Z"/>
                <w:rFonts w:ascii="Times New Roman" w:hAnsi="Times New Roman" w:cs="Times New Roman"/>
                <w:color w:val="000000"/>
              </w:rPr>
            </w:pPr>
            <w:ins w:id="2052" w:author="Dayrtman Fajardo Vásquez" w:date="2015-11-12T18:19:00Z">
              <w:r w:rsidRPr="00B5011F">
                <w:rPr>
                  <w:rFonts w:ascii="Times New Roman" w:hAnsi="Times New Roman" w:cs="Times New Roman"/>
                  <w:color w:val="000000"/>
                </w:rPr>
                <w:t>Identifica los recursos hídricos y la problemática del agua en Asia</w:t>
              </w:r>
              <w:r>
                <w:rPr>
                  <w:rFonts w:ascii="Times New Roman" w:hAnsi="Times New Roman" w:cs="Times New Roman"/>
                  <w:color w:val="000000"/>
                </w:rPr>
                <w:t>.</w:t>
              </w:r>
            </w:ins>
          </w:p>
        </w:tc>
      </w:tr>
      <w:tr w:rsidR="00A83F12" w:rsidRPr="00053744" w14:paraId="605E41E1" w14:textId="77777777" w:rsidTr="00F43B9A">
        <w:trPr>
          <w:ins w:id="2053" w:author="Dayrtman Fajardo Vásquez" w:date="2015-11-12T18:19:00Z"/>
        </w:trPr>
        <w:tc>
          <w:tcPr>
            <w:tcW w:w="1384" w:type="dxa"/>
          </w:tcPr>
          <w:p w14:paraId="7DC5AB4E" w14:textId="77777777" w:rsidR="00A83F12" w:rsidRDefault="00A83F12" w:rsidP="00F43B9A">
            <w:pPr>
              <w:spacing w:before="2" w:after="2"/>
              <w:rPr>
                <w:ins w:id="2054" w:author="Dayrtman Fajardo Vásquez" w:date="2015-11-12T18:19:00Z"/>
                <w:rFonts w:ascii="Times New Roman" w:hAnsi="Times New Roman" w:cs="Times New Roman"/>
                <w:b/>
                <w:color w:val="000000"/>
                <w:sz w:val="18"/>
                <w:szCs w:val="18"/>
              </w:rPr>
            </w:pPr>
            <w:ins w:id="2055" w:author="Dayrtman Fajardo Vásquez" w:date="2015-11-12T18:19:00Z">
              <w:r>
                <w:rPr>
                  <w:rFonts w:ascii="Times New Roman" w:hAnsi="Times New Roman" w:cs="Times New Roman"/>
                  <w:b/>
                  <w:color w:val="000000"/>
                  <w:sz w:val="18"/>
                  <w:szCs w:val="18"/>
                </w:rPr>
                <w:lastRenderedPageBreak/>
                <w:t>Descripción</w:t>
              </w:r>
            </w:ins>
          </w:p>
        </w:tc>
        <w:tc>
          <w:tcPr>
            <w:tcW w:w="7670" w:type="dxa"/>
          </w:tcPr>
          <w:p w14:paraId="2349C6D9" w14:textId="77777777" w:rsidR="00A83F12" w:rsidRPr="00053744" w:rsidRDefault="00A83F12" w:rsidP="00F43B9A">
            <w:pPr>
              <w:spacing w:before="2" w:after="2"/>
              <w:rPr>
                <w:ins w:id="2056" w:author="Dayrtman Fajardo Vásquez" w:date="2015-11-12T18:19:00Z"/>
                <w:rFonts w:ascii="Times New Roman" w:hAnsi="Times New Roman" w:cs="Times New Roman"/>
                <w:color w:val="000000"/>
              </w:rPr>
            </w:pPr>
            <w:ins w:id="2057" w:author="Dayrtman Fajardo Vásquez" w:date="2015-11-12T18:19:00Z">
              <w:r>
                <w:rPr>
                  <w:rFonts w:ascii="Times New Roman" w:hAnsi="Times New Roman" w:cs="Times New Roman"/>
                  <w:color w:val="000000"/>
                </w:rPr>
                <w:t>Actividad para conocer mejor cuáles son los recursos hídricos y la problemática del agua en Asia</w:t>
              </w:r>
            </w:ins>
          </w:p>
        </w:tc>
      </w:tr>
    </w:tbl>
    <w:p w14:paraId="1B1246C8" w14:textId="77777777" w:rsidR="00A83F12" w:rsidRDefault="00A83F12" w:rsidP="00A83F12">
      <w:pPr>
        <w:spacing w:after="0"/>
        <w:jc w:val="both"/>
        <w:rPr>
          <w:ins w:id="2058" w:author="Dayrtman Fajardo Vásquez" w:date="2015-11-12T18:19:00Z"/>
          <w:rFonts w:ascii="Times New Roman" w:hAnsi="Times New Roman" w:cs="Times New Roman"/>
          <w:color w:val="000000" w:themeColor="text1"/>
        </w:rPr>
      </w:pPr>
    </w:p>
    <w:p w14:paraId="27322BAB" w14:textId="77777777" w:rsidR="00A83F12" w:rsidRPr="00B5011F" w:rsidRDefault="00A83F12" w:rsidP="00A83F12">
      <w:pPr>
        <w:spacing w:after="0"/>
        <w:jc w:val="both"/>
        <w:rPr>
          <w:ins w:id="2059" w:author="Dayrtman Fajardo Vásquez" w:date="2015-11-12T18:19:00Z"/>
          <w:rFonts w:ascii="Times New Roman" w:hAnsi="Times New Roman" w:cs="Times New Roman"/>
          <w:color w:val="FFFFFF" w:themeColor="background1"/>
        </w:rPr>
      </w:pPr>
      <w:ins w:id="2060" w:author="Dayrtman Fajardo Vásquez" w:date="2015-11-12T18:19:00Z">
        <w:r w:rsidRPr="00B5011F">
          <w:rPr>
            <w:rFonts w:ascii="Times New Roman" w:hAnsi="Times New Roman" w:cs="Times New Roman"/>
            <w:color w:val="FFFFFF" w:themeColor="background1"/>
          </w:rPr>
          <w:t>.</w:t>
        </w:r>
      </w:ins>
    </w:p>
    <w:p w14:paraId="4AC1FDC3" w14:textId="77777777" w:rsidR="00A83F12" w:rsidRPr="00C87608" w:rsidRDefault="00A83F12" w:rsidP="00A83F12">
      <w:pPr>
        <w:spacing w:after="0"/>
        <w:jc w:val="both"/>
        <w:rPr>
          <w:ins w:id="2061" w:author="Dayrtman Fajardo Vásquez" w:date="2015-11-12T18:19:00Z"/>
          <w:rStyle w:val="Hipervnculo"/>
          <w:rFonts w:ascii="Times New Roman" w:hAnsi="Times New Roman" w:cs="Times New Roman"/>
          <w:color w:val="FFFFFF" w:themeColor="background1"/>
        </w:rPr>
      </w:pPr>
      <w:ins w:id="2062" w:author="Dayrtman Fajardo Vásquez" w:date="2015-11-12T18:19:00Z">
        <w:r w:rsidRPr="00C87608">
          <w:rPr>
            <w:rStyle w:val="Hipervnculo"/>
            <w:rFonts w:ascii="Times New Roman" w:hAnsi="Times New Roman" w:cs="Times New Roman"/>
            <w:color w:val="FFFFFF" w:themeColor="background1"/>
          </w:rPr>
          <w:t>.</w:t>
        </w:r>
      </w:ins>
    </w:p>
    <w:p w14:paraId="0F30F5FD" w14:textId="77777777" w:rsidR="00A83F12" w:rsidRDefault="00A83F12" w:rsidP="00A83F12">
      <w:pPr>
        <w:spacing w:after="0"/>
        <w:jc w:val="both"/>
        <w:rPr>
          <w:ins w:id="2063" w:author="Dayrtman Fajardo Vásquez" w:date="2015-11-12T18:19:00Z"/>
          <w:rFonts w:ascii="Times New Roman" w:hAnsi="Times New Roman" w:cs="Times New Roman"/>
          <w:color w:val="000000" w:themeColor="text1"/>
        </w:rPr>
      </w:pPr>
    </w:p>
    <w:p w14:paraId="64599DB6" w14:textId="77777777" w:rsidR="00A83F12" w:rsidRDefault="00A83F12" w:rsidP="00A83F12">
      <w:pPr>
        <w:spacing w:after="0"/>
        <w:jc w:val="both"/>
        <w:rPr>
          <w:ins w:id="2064" w:author="Dayrtman Fajardo Vásquez" w:date="2015-11-12T18:19:00Z"/>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242"/>
        <w:gridCol w:w="7812"/>
      </w:tblGrid>
      <w:tr w:rsidR="00A83F12" w:rsidRPr="005D1738" w14:paraId="04844698" w14:textId="77777777" w:rsidTr="00F43B9A">
        <w:trPr>
          <w:ins w:id="2065" w:author="Dayrtman Fajardo Vásquez" w:date="2015-11-12T18:19:00Z"/>
        </w:trPr>
        <w:tc>
          <w:tcPr>
            <w:tcW w:w="9054" w:type="dxa"/>
            <w:gridSpan w:val="2"/>
            <w:shd w:val="clear" w:color="auto" w:fill="000000" w:themeFill="text1"/>
          </w:tcPr>
          <w:p w14:paraId="5D042ECD" w14:textId="77777777" w:rsidR="00A83F12" w:rsidRPr="005D1738" w:rsidRDefault="00A83F12" w:rsidP="00F43B9A">
            <w:pPr>
              <w:spacing w:before="2" w:after="2"/>
              <w:jc w:val="center"/>
              <w:rPr>
                <w:ins w:id="2066" w:author="Dayrtman Fajardo Vásquez" w:date="2015-11-12T18:19:00Z"/>
                <w:rFonts w:ascii="Times New Roman" w:hAnsi="Times New Roman" w:cs="Times New Roman"/>
                <w:b/>
                <w:color w:val="FFFFFF" w:themeColor="background1"/>
              </w:rPr>
            </w:pPr>
            <w:ins w:id="2067" w:author="Dayrtman Fajardo Vásquez" w:date="2015-11-12T18:19:00Z">
              <w:r w:rsidRPr="005D1738">
                <w:rPr>
                  <w:rFonts w:ascii="Times New Roman" w:hAnsi="Times New Roman" w:cs="Times New Roman"/>
                  <w:b/>
                  <w:color w:val="FFFFFF" w:themeColor="background1"/>
                </w:rPr>
                <w:t>Practica: recurso aprovechado</w:t>
              </w:r>
            </w:ins>
          </w:p>
        </w:tc>
      </w:tr>
      <w:tr w:rsidR="00A83F12" w:rsidRPr="00053744" w14:paraId="5355F080" w14:textId="77777777" w:rsidTr="00F43B9A">
        <w:trPr>
          <w:ins w:id="2068" w:author="Dayrtman Fajardo Vásquez" w:date="2015-11-12T18:19:00Z"/>
        </w:trPr>
        <w:tc>
          <w:tcPr>
            <w:tcW w:w="1242" w:type="dxa"/>
          </w:tcPr>
          <w:p w14:paraId="6194D9B5" w14:textId="77777777" w:rsidR="00A83F12" w:rsidRPr="00053744" w:rsidRDefault="00A83F12" w:rsidP="00F43B9A">
            <w:pPr>
              <w:spacing w:before="2" w:after="2"/>
              <w:rPr>
                <w:ins w:id="2069" w:author="Dayrtman Fajardo Vásquez" w:date="2015-11-12T18:19:00Z"/>
                <w:rFonts w:ascii="Times New Roman" w:hAnsi="Times New Roman" w:cs="Times New Roman"/>
                <w:b/>
                <w:color w:val="000000"/>
                <w:sz w:val="18"/>
                <w:szCs w:val="18"/>
              </w:rPr>
            </w:pPr>
            <w:ins w:id="2070" w:author="Dayrtman Fajardo Vásquez" w:date="2015-11-12T18:19:00Z">
              <w:r w:rsidRPr="00053744">
                <w:rPr>
                  <w:rFonts w:ascii="Times New Roman" w:hAnsi="Times New Roman" w:cs="Times New Roman"/>
                  <w:b/>
                  <w:color w:val="000000"/>
                  <w:sz w:val="18"/>
                  <w:szCs w:val="18"/>
                </w:rPr>
                <w:t>Código</w:t>
              </w:r>
            </w:ins>
          </w:p>
        </w:tc>
        <w:tc>
          <w:tcPr>
            <w:tcW w:w="7812" w:type="dxa"/>
          </w:tcPr>
          <w:p w14:paraId="2670E034" w14:textId="77777777" w:rsidR="00A83F12" w:rsidRPr="00053744" w:rsidRDefault="00A83F12" w:rsidP="00F43B9A">
            <w:pPr>
              <w:spacing w:before="2" w:after="2"/>
              <w:rPr>
                <w:ins w:id="2071" w:author="Dayrtman Fajardo Vásquez" w:date="2015-11-12T18:19:00Z"/>
                <w:rFonts w:ascii="Times New Roman" w:hAnsi="Times New Roman" w:cs="Times New Roman"/>
                <w:b/>
                <w:color w:val="000000"/>
                <w:sz w:val="18"/>
                <w:szCs w:val="18"/>
              </w:rPr>
            </w:pPr>
            <w:ins w:id="2072" w:author="Dayrtman Fajardo Vásquez" w:date="2015-11-12T18:19: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REC</w:t>
              </w:r>
              <w:r>
                <w:rPr>
                  <w:rFonts w:ascii="Times New Roman" w:hAnsi="Times New Roman" w:cs="Times New Roman"/>
                  <w:color w:val="000000" w:themeColor="text1"/>
                </w:rPr>
                <w:t xml:space="preserve">100 </w:t>
              </w:r>
              <w:r w:rsidRPr="001726C4">
                <w:rPr>
                  <w:rFonts w:ascii="Times New Roman" w:hAnsi="Times New Roman" w:cs="Times New Roman"/>
                  <w:color w:val="000000" w:themeColor="text1"/>
                </w:rPr>
                <w:t xml:space="preserve"> </w:t>
              </w:r>
            </w:ins>
          </w:p>
        </w:tc>
      </w:tr>
      <w:tr w:rsidR="00A83F12" w:rsidRPr="00053744" w14:paraId="05B71964" w14:textId="77777777" w:rsidTr="00F43B9A">
        <w:trPr>
          <w:ins w:id="2073" w:author="Dayrtman Fajardo Vásquez" w:date="2015-11-12T18:19:00Z"/>
        </w:trPr>
        <w:tc>
          <w:tcPr>
            <w:tcW w:w="1242" w:type="dxa"/>
          </w:tcPr>
          <w:p w14:paraId="22F82E87" w14:textId="77777777" w:rsidR="00A83F12" w:rsidRPr="00053744" w:rsidRDefault="00A83F12" w:rsidP="00F43B9A">
            <w:pPr>
              <w:spacing w:before="2" w:after="2"/>
              <w:rPr>
                <w:ins w:id="2074" w:author="Dayrtman Fajardo Vásquez" w:date="2015-11-12T18:19:00Z"/>
                <w:rFonts w:ascii="Times New Roman" w:hAnsi="Times New Roman" w:cs="Times New Roman"/>
                <w:color w:val="000000"/>
              </w:rPr>
            </w:pPr>
            <w:ins w:id="2075" w:author="Dayrtman Fajardo Vásquez" w:date="2015-11-12T18:19:00Z">
              <w:r>
                <w:rPr>
                  <w:rFonts w:ascii="Times New Roman" w:hAnsi="Times New Roman" w:cs="Times New Roman"/>
                  <w:b/>
                  <w:color w:val="000000"/>
                  <w:sz w:val="18"/>
                  <w:szCs w:val="18"/>
                </w:rPr>
                <w:t>Ubicación en Aula Planeta</w:t>
              </w:r>
            </w:ins>
          </w:p>
        </w:tc>
        <w:tc>
          <w:tcPr>
            <w:tcW w:w="7812" w:type="dxa"/>
          </w:tcPr>
          <w:p w14:paraId="261DA439" w14:textId="77777777" w:rsidR="00A83F12" w:rsidRDefault="00A83F12" w:rsidP="00F43B9A">
            <w:pPr>
              <w:spacing w:before="2" w:after="2"/>
              <w:rPr>
                <w:ins w:id="2076" w:author="Dayrtman Fajardo Vásquez" w:date="2015-11-12T18:19:00Z"/>
                <w:rFonts w:ascii="Times New Roman" w:hAnsi="Times New Roman" w:cs="Times New Roman"/>
                <w:color w:val="000000" w:themeColor="text1"/>
              </w:rPr>
            </w:pPr>
            <w:ins w:id="2077" w:author="Dayrtman Fajardo Vásquez" w:date="2015-11-12T18:19:00Z">
              <w:r>
                <w:fldChar w:fldCharType="begin"/>
              </w:r>
              <w:r>
                <w:instrText xml:space="preserve"> HYPERLINK "http://profesores.aulaplaneta.com/DesktopModules/PPP_EditorGuionesKO/RecursoProfesor.aspx?IdGuion=10263&amp;IdRecurso=478976&amp;Transparent=on"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http://profesores.aulaplaneta.com/DesktopModules/PPP_EditorGuionesKO/RecursoProfesor.aspx?IdGuion=10263&amp;IdRecurso=478976&amp;Transparent=on</w:t>
              </w:r>
              <w:r>
                <w:rPr>
                  <w:rStyle w:val="Hipervnculo"/>
                  <w:rFonts w:ascii="Times New Roman" w:hAnsi="Times New Roman" w:cs="Times New Roman"/>
                </w:rPr>
                <w:fldChar w:fldCharType="end"/>
              </w:r>
            </w:ins>
          </w:p>
          <w:p w14:paraId="5A31D481" w14:textId="77777777" w:rsidR="00A83F12" w:rsidRDefault="00A83F12" w:rsidP="00F43B9A">
            <w:pPr>
              <w:spacing w:before="2" w:after="2"/>
              <w:rPr>
                <w:ins w:id="2078" w:author="Dayrtman Fajardo Vásquez" w:date="2015-11-12T18:19:00Z"/>
                <w:rFonts w:ascii="Times New Roman" w:hAnsi="Times New Roman" w:cs="Times New Roman"/>
                <w:color w:val="000000" w:themeColor="text1"/>
              </w:rPr>
            </w:pPr>
          </w:p>
          <w:p w14:paraId="44B242BD" w14:textId="77777777" w:rsidR="00A83F12" w:rsidRPr="00053744" w:rsidRDefault="00A83F12" w:rsidP="00F43B9A">
            <w:pPr>
              <w:spacing w:before="2" w:after="2"/>
              <w:rPr>
                <w:ins w:id="2079" w:author="Dayrtman Fajardo Vásquez" w:date="2015-11-12T18:19:00Z"/>
                <w:rFonts w:ascii="Times New Roman" w:hAnsi="Times New Roman" w:cs="Times New Roman"/>
                <w:color w:val="000000"/>
              </w:rPr>
            </w:pPr>
          </w:p>
        </w:tc>
      </w:tr>
      <w:tr w:rsidR="00A83F12" w:rsidRPr="00053744" w14:paraId="036503A1" w14:textId="77777777" w:rsidTr="00F43B9A">
        <w:trPr>
          <w:ins w:id="2080" w:author="Dayrtman Fajardo Vásquez" w:date="2015-11-12T18:19:00Z"/>
        </w:trPr>
        <w:tc>
          <w:tcPr>
            <w:tcW w:w="1242" w:type="dxa"/>
          </w:tcPr>
          <w:p w14:paraId="5C55C4CD" w14:textId="77777777" w:rsidR="00A83F12" w:rsidRDefault="00A83F12" w:rsidP="00F43B9A">
            <w:pPr>
              <w:spacing w:before="2" w:after="2"/>
              <w:rPr>
                <w:ins w:id="2081" w:author="Dayrtman Fajardo Vásquez" w:date="2015-11-12T18:19:00Z"/>
                <w:rFonts w:ascii="Times New Roman" w:hAnsi="Times New Roman" w:cs="Times New Roman"/>
                <w:color w:val="000000"/>
              </w:rPr>
            </w:pPr>
            <w:ins w:id="2082" w:author="Dayrtman Fajardo Vásquez" w:date="2015-11-12T18:19:00Z">
              <w:r>
                <w:rPr>
                  <w:rFonts w:ascii="Times New Roman" w:hAnsi="Times New Roman" w:cs="Times New Roman"/>
                  <w:b/>
                  <w:color w:val="000000"/>
                  <w:sz w:val="18"/>
                  <w:szCs w:val="18"/>
                </w:rPr>
                <w:t>Cambio (descripción o capturas de pantallas)</w:t>
              </w:r>
            </w:ins>
          </w:p>
        </w:tc>
        <w:tc>
          <w:tcPr>
            <w:tcW w:w="7812" w:type="dxa"/>
          </w:tcPr>
          <w:p w14:paraId="616BE482" w14:textId="77777777" w:rsidR="00A83F12" w:rsidRDefault="00A83F12" w:rsidP="00F43B9A">
            <w:pPr>
              <w:spacing w:before="2" w:after="2"/>
              <w:rPr>
                <w:ins w:id="2083" w:author="Dayrtman Fajardo Vásquez" w:date="2015-11-12T18:19:00Z"/>
                <w:rFonts w:ascii="Times New Roman" w:hAnsi="Times New Roman" w:cs="Times New Roman"/>
                <w:color w:val="000000"/>
              </w:rPr>
            </w:pPr>
            <w:ins w:id="2084" w:author="Dayrtman Fajardo Vásquez" w:date="2015-11-12T18:19:00Z">
              <w:r>
                <w:rPr>
                  <w:rFonts w:ascii="Times New Roman" w:hAnsi="Times New Roman" w:cs="Times New Roman"/>
                  <w:color w:val="000000"/>
                </w:rPr>
                <w:t>Sin cambios</w:t>
              </w:r>
            </w:ins>
          </w:p>
          <w:p w14:paraId="032A289F" w14:textId="77777777" w:rsidR="00A83F12" w:rsidRPr="00053744" w:rsidRDefault="00A83F12" w:rsidP="00F43B9A">
            <w:pPr>
              <w:spacing w:before="2" w:after="2"/>
              <w:rPr>
                <w:ins w:id="2085" w:author="Dayrtman Fajardo Vásquez" w:date="2015-11-12T18:19:00Z"/>
                <w:rFonts w:ascii="Times New Roman" w:hAnsi="Times New Roman" w:cs="Times New Roman"/>
                <w:color w:val="000000"/>
              </w:rPr>
            </w:pPr>
            <w:ins w:id="2086" w:author="Dayrtman Fajardo Vásquez" w:date="2015-11-12T18:19:00Z">
              <w:r>
                <w:rPr>
                  <w:noProof/>
                  <w:lang w:val="es-CO" w:eastAsia="es-CO"/>
                </w:rPr>
                <w:drawing>
                  <wp:inline distT="0" distB="0" distL="0" distR="0" wp14:anchorId="6EA871E5" wp14:editId="4F265301">
                    <wp:extent cx="3333750" cy="16414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693" b="4825"/>
                            <a:stretch/>
                          </pic:blipFill>
                          <pic:spPr bwMode="auto">
                            <a:xfrm>
                              <a:off x="0" y="0"/>
                              <a:ext cx="3336582" cy="1642799"/>
                            </a:xfrm>
                            <a:prstGeom prst="rect">
                              <a:avLst/>
                            </a:prstGeom>
                            <a:ln>
                              <a:noFill/>
                            </a:ln>
                            <a:extLst>
                              <a:ext uri="{53640926-AAD7-44D8-BBD7-CCE9431645EC}">
                                <a14:shadowObscured xmlns:a14="http://schemas.microsoft.com/office/drawing/2010/main"/>
                              </a:ext>
                            </a:extLst>
                          </pic:spPr>
                        </pic:pic>
                      </a:graphicData>
                    </a:graphic>
                  </wp:inline>
                </w:drawing>
              </w:r>
            </w:ins>
          </w:p>
        </w:tc>
      </w:tr>
      <w:tr w:rsidR="00A83F12" w:rsidRPr="00B31CBE" w14:paraId="4A92BCA6" w14:textId="77777777" w:rsidTr="00F43B9A">
        <w:trPr>
          <w:trHeight w:val="388"/>
          <w:ins w:id="2087" w:author="Dayrtman Fajardo Vásquez" w:date="2015-11-12T18:19:00Z"/>
        </w:trPr>
        <w:tc>
          <w:tcPr>
            <w:tcW w:w="1242" w:type="dxa"/>
          </w:tcPr>
          <w:p w14:paraId="5548DCE1" w14:textId="77777777" w:rsidR="00A83F12" w:rsidRDefault="00A83F12" w:rsidP="00F43B9A">
            <w:pPr>
              <w:spacing w:before="2" w:after="2"/>
              <w:rPr>
                <w:ins w:id="2088" w:author="Dayrtman Fajardo Vásquez" w:date="2015-11-12T18:19:00Z"/>
                <w:rFonts w:ascii="Times New Roman" w:hAnsi="Times New Roman" w:cs="Times New Roman"/>
                <w:b/>
                <w:color w:val="000000"/>
                <w:sz w:val="18"/>
                <w:szCs w:val="18"/>
              </w:rPr>
            </w:pPr>
            <w:ins w:id="2089" w:author="Dayrtman Fajardo Vásquez" w:date="2015-11-12T18:19:00Z">
              <w:r>
                <w:rPr>
                  <w:rFonts w:ascii="Times New Roman" w:hAnsi="Times New Roman" w:cs="Times New Roman"/>
                  <w:b/>
                  <w:color w:val="000000"/>
                  <w:sz w:val="18"/>
                  <w:szCs w:val="18"/>
                </w:rPr>
                <w:t>Título</w:t>
              </w:r>
            </w:ins>
          </w:p>
        </w:tc>
        <w:tc>
          <w:tcPr>
            <w:tcW w:w="7812" w:type="dxa"/>
          </w:tcPr>
          <w:p w14:paraId="674E86B5" w14:textId="77777777" w:rsidR="00A83F12" w:rsidRPr="00B31CBE" w:rsidRDefault="00A83F12" w:rsidP="00F43B9A">
            <w:pPr>
              <w:spacing w:before="2" w:after="2"/>
              <w:rPr>
                <w:ins w:id="2090" w:author="Dayrtman Fajardo Vásquez" w:date="2015-11-12T18:19:00Z"/>
                <w:rFonts w:ascii="Times New Roman" w:hAnsi="Times New Roman" w:cs="Times New Roman"/>
                <w:color w:val="000000" w:themeColor="text1"/>
              </w:rPr>
            </w:pPr>
            <w:ins w:id="2091" w:author="Dayrtman Fajardo Vásquez" w:date="2015-11-12T18:19:00Z">
              <w:r w:rsidRPr="00407325">
                <w:rPr>
                  <w:rFonts w:ascii="Times New Roman" w:hAnsi="Times New Roman" w:cs="Times New Roman"/>
                  <w:color w:val="000000" w:themeColor="text1"/>
                </w:rPr>
                <w:t>Sitúa los distintos ríos asiáticos</w:t>
              </w:r>
            </w:ins>
          </w:p>
        </w:tc>
      </w:tr>
      <w:tr w:rsidR="00A83F12" w:rsidRPr="00B31CBE" w14:paraId="3F054AB2" w14:textId="77777777" w:rsidTr="00F43B9A">
        <w:trPr>
          <w:ins w:id="2092" w:author="Dayrtman Fajardo Vásquez" w:date="2015-11-12T18:19:00Z"/>
        </w:trPr>
        <w:tc>
          <w:tcPr>
            <w:tcW w:w="1242" w:type="dxa"/>
          </w:tcPr>
          <w:p w14:paraId="7A5BFF8C" w14:textId="77777777" w:rsidR="00A83F12" w:rsidRDefault="00A83F12" w:rsidP="00F43B9A">
            <w:pPr>
              <w:spacing w:before="2" w:after="2"/>
              <w:rPr>
                <w:ins w:id="2093" w:author="Dayrtman Fajardo Vásquez" w:date="2015-11-12T18:19:00Z"/>
                <w:rFonts w:ascii="Times New Roman" w:hAnsi="Times New Roman" w:cs="Times New Roman"/>
                <w:b/>
                <w:color w:val="000000"/>
                <w:sz w:val="18"/>
                <w:szCs w:val="18"/>
              </w:rPr>
            </w:pPr>
            <w:ins w:id="2094" w:author="Dayrtman Fajardo Vásquez" w:date="2015-11-12T18:19:00Z">
              <w:r>
                <w:rPr>
                  <w:rFonts w:ascii="Times New Roman" w:hAnsi="Times New Roman" w:cs="Times New Roman"/>
                  <w:b/>
                  <w:color w:val="000000"/>
                  <w:sz w:val="18"/>
                  <w:szCs w:val="18"/>
                </w:rPr>
                <w:t>Descripción</w:t>
              </w:r>
            </w:ins>
          </w:p>
        </w:tc>
        <w:tc>
          <w:tcPr>
            <w:tcW w:w="7812" w:type="dxa"/>
          </w:tcPr>
          <w:p w14:paraId="3667967F" w14:textId="77777777" w:rsidR="00A83F12" w:rsidRPr="00B31CBE" w:rsidRDefault="00A83F12" w:rsidP="00F43B9A">
            <w:pPr>
              <w:spacing w:before="2" w:after="2"/>
              <w:rPr>
                <w:ins w:id="2095" w:author="Dayrtman Fajardo Vásquez" w:date="2015-11-12T18:19:00Z"/>
                <w:rFonts w:ascii="Times New Roman" w:hAnsi="Times New Roman" w:cs="Times New Roman"/>
                <w:color w:val="000000" w:themeColor="text1"/>
              </w:rPr>
            </w:pPr>
            <w:ins w:id="2096" w:author="Dayrtman Fajardo Vásquez" w:date="2015-11-12T18:19:00Z">
              <w:r w:rsidRPr="00407325">
                <w:rPr>
                  <w:rFonts w:ascii="Times New Roman" w:hAnsi="Times New Roman" w:cs="Times New Roman"/>
                  <w:color w:val="000000" w:themeColor="text1"/>
                </w:rPr>
                <w:t>Interactivo para situar los principales ríos de Asia</w:t>
              </w:r>
            </w:ins>
          </w:p>
        </w:tc>
      </w:tr>
    </w:tbl>
    <w:p w14:paraId="50DECBB6" w14:textId="77777777" w:rsidR="00A83F12" w:rsidRPr="001726C4" w:rsidRDefault="00A83F12" w:rsidP="00E76345">
      <w:pPr>
        <w:shd w:val="clear" w:color="auto" w:fill="FFFFFF"/>
        <w:spacing w:after="0"/>
        <w:rPr>
          <w:ins w:id="2097" w:author="Dayrtman Fajardo Vásquez" w:date="2015-11-12T18:19:00Z"/>
          <w:rStyle w:val="un"/>
          <w:rFonts w:ascii="Times New Roman" w:hAnsi="Times New Roman"/>
          <w:color w:val="000000" w:themeColor="text1"/>
          <w:sz w:val="21"/>
          <w:szCs w:val="21"/>
        </w:rPr>
      </w:pPr>
    </w:p>
    <w:p w14:paraId="5E770A98" w14:textId="77777777" w:rsidR="00A83F12" w:rsidRDefault="00A83F12" w:rsidP="00E76345">
      <w:pPr>
        <w:spacing w:after="0"/>
        <w:rPr>
          <w:ins w:id="2098" w:author="Dayrtman Fajardo Vásquez" w:date="2015-11-12T18:13:00Z"/>
          <w:rFonts w:ascii="Times New Roman" w:hAnsi="Times New Roman" w:cs="Times New Roman"/>
          <w:color w:val="000000" w:themeColor="text1"/>
          <w:highlight w:val="yellow"/>
        </w:rPr>
      </w:pPr>
    </w:p>
    <w:p w14:paraId="0B676016"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 xml:space="preserve"> [SECCIÓN 2]</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2.</w:t>
      </w:r>
      <w:del w:id="2099" w:author="EUGENIA ARCE LONDONO" w:date="2015-04-29T09:25:00Z">
        <w:r w:rsidRPr="001726C4">
          <w:rPr>
            <w:rFonts w:ascii="Times New Roman" w:hAnsi="Times New Roman" w:cs="Times New Roman"/>
            <w:b/>
            <w:color w:val="000000" w:themeColor="text1"/>
          </w:rPr>
          <w:delText>1 Aspecto</w:delText>
        </w:r>
      </w:del>
      <w:ins w:id="2100" w:author="EUGENIA ARCE LONDONO" w:date="2015-04-29T09:25:00Z">
        <w:r>
          <w:rPr>
            <w:rFonts w:ascii="Times New Roman" w:hAnsi="Times New Roman" w:cs="Times New Roman"/>
            <w:b/>
            <w:color w:val="000000" w:themeColor="text1"/>
          </w:rPr>
          <w:t>2 El a</w:t>
        </w:r>
        <w:r w:rsidRPr="001726C4">
          <w:rPr>
            <w:rFonts w:ascii="Times New Roman" w:hAnsi="Times New Roman" w:cs="Times New Roman"/>
            <w:b/>
            <w:color w:val="000000" w:themeColor="text1"/>
          </w:rPr>
          <w:t>specto</w:t>
        </w:r>
      </w:ins>
      <w:r w:rsidRPr="001726C4">
        <w:rPr>
          <w:rFonts w:ascii="Times New Roman" w:hAnsi="Times New Roman" w:cs="Times New Roman"/>
          <w:b/>
          <w:color w:val="000000" w:themeColor="text1"/>
        </w:rPr>
        <w:t xml:space="preserve"> humano</w:t>
      </w:r>
      <w:r w:rsidRPr="001726C4">
        <w:rPr>
          <w:rFonts w:ascii="Times New Roman" w:eastAsia="Times New Roman" w:hAnsi="Times New Roman" w:cs="Times New Roman"/>
          <w:color w:val="000000" w:themeColor="text1"/>
          <w:lang w:eastAsia="es-CO"/>
        </w:rPr>
        <w:t> </w:t>
      </w:r>
    </w:p>
    <w:p w14:paraId="17DDE5FD" w14:textId="77777777" w:rsidR="00E76345" w:rsidRPr="001726C4" w:rsidRDefault="00E76345" w:rsidP="00E76345">
      <w:pPr>
        <w:spacing w:after="0"/>
        <w:rPr>
          <w:rFonts w:ascii="Times New Roman" w:hAnsi="Times New Roman" w:cs="Times New Roman"/>
          <w:color w:val="000000" w:themeColor="text1"/>
          <w:highlight w:val="yellow"/>
        </w:rPr>
      </w:pPr>
    </w:p>
    <w:p w14:paraId="36CCE504" w14:textId="77777777" w:rsidR="00E76345" w:rsidRDefault="00E76345" w:rsidP="00E76345">
      <w:pPr>
        <w:shd w:val="clear" w:color="auto" w:fill="FEFEFE"/>
        <w:spacing w:after="0"/>
        <w:jc w:val="both"/>
        <w:textAlignment w:val="baseline"/>
        <w:rPr>
          <w:rFonts w:ascii="Times New Roman" w:eastAsia="Times New Roman" w:hAnsi="Times New Roman" w:cs="Times New Roman"/>
          <w:color w:val="000000" w:themeColor="text1"/>
          <w:lang w:val="es-CO" w:eastAsia="es-CO"/>
        </w:rPr>
      </w:pPr>
      <w:r w:rsidRPr="002E0BEA">
        <w:rPr>
          <w:rFonts w:ascii="Times New Roman" w:eastAsia="Times New Roman" w:hAnsi="Times New Roman" w:cs="Times New Roman"/>
          <w:color w:val="000000" w:themeColor="text1"/>
          <w:lang w:val="es-CO" w:eastAsia="es-CO"/>
        </w:rPr>
        <w:t>Asia, junto con Europa y África,</w:t>
      </w:r>
      <w:del w:id="2101" w:author="TOSHIBA" w:date="2015-10-28T12:16:00Z">
        <w:r w:rsidRPr="002E0BEA" w:rsidDel="00225EC7">
          <w:rPr>
            <w:rFonts w:ascii="Times New Roman" w:eastAsia="Times New Roman" w:hAnsi="Times New Roman" w:cs="Times New Roman"/>
            <w:color w:val="000000" w:themeColor="text1"/>
            <w:lang w:val="es-CO" w:eastAsia="es-CO"/>
          </w:rPr>
          <w:delText xml:space="preserve">  </w:delText>
        </w:r>
      </w:del>
      <w:ins w:id="2102" w:author="TOSHIBA" w:date="2015-10-28T12:16:00Z">
        <w:r w:rsidR="00225EC7" w:rsidRPr="002E0BEA">
          <w:rPr>
            <w:rFonts w:ascii="Times New Roman" w:eastAsia="Times New Roman" w:hAnsi="Times New Roman" w:cs="Times New Roman"/>
            <w:color w:val="000000" w:themeColor="text1"/>
            <w:lang w:val="es-CO" w:eastAsia="es-CO"/>
          </w:rPr>
          <w:t xml:space="preserve"> </w:t>
        </w:r>
      </w:ins>
      <w:r w:rsidRPr="002E0BEA">
        <w:rPr>
          <w:rFonts w:ascii="Times New Roman" w:eastAsia="Times New Roman" w:hAnsi="Times New Roman" w:cs="Times New Roman"/>
          <w:color w:val="000000" w:themeColor="text1"/>
          <w:lang w:val="es-CO" w:eastAsia="es-CO"/>
        </w:rPr>
        <w:t xml:space="preserve">conforman el </w:t>
      </w:r>
      <w:r w:rsidRPr="002E0BEA">
        <w:rPr>
          <w:rFonts w:ascii="Times New Roman" w:eastAsia="Times New Roman" w:hAnsi="Times New Roman" w:cs="Times New Roman"/>
          <w:b/>
          <w:color w:val="000000" w:themeColor="text1"/>
          <w:lang w:val="es-CO" w:eastAsia="es-CO"/>
        </w:rPr>
        <w:t>Viejo Mundo</w:t>
      </w:r>
      <w:r w:rsidRPr="002E0BEA">
        <w:rPr>
          <w:rFonts w:ascii="Times New Roman" w:eastAsia="Times New Roman" w:hAnsi="Times New Roman" w:cs="Times New Roman"/>
          <w:color w:val="000000" w:themeColor="text1"/>
          <w:lang w:val="es-CO" w:eastAsia="es-CO"/>
        </w:rPr>
        <w:t xml:space="preserve">. Al continente asiático pertenecen </w:t>
      </w:r>
      <w:r w:rsidRPr="002E0BEA">
        <w:rPr>
          <w:rFonts w:ascii="Times New Roman" w:eastAsia="Times New Roman" w:hAnsi="Times New Roman" w:cs="Times New Roman"/>
          <w:b/>
          <w:color w:val="000000" w:themeColor="text1"/>
          <w:lang w:val="es-CO" w:eastAsia="es-CO"/>
        </w:rPr>
        <w:t>45 países</w:t>
      </w:r>
      <w:del w:id="2103" w:author="EUGENIA ARCE LONDONO" w:date="2015-04-29T09:25:00Z">
        <w:r w:rsidRPr="002E0BEA">
          <w:rPr>
            <w:rFonts w:ascii="Times New Roman" w:eastAsia="Times New Roman" w:hAnsi="Times New Roman" w:cs="Times New Roman"/>
            <w:color w:val="000000" w:themeColor="text1"/>
            <w:lang w:val="es-CO" w:eastAsia="es-CO"/>
          </w:rPr>
          <w:delText>, en los cuales,</w:delText>
        </w:r>
      </w:del>
      <w:ins w:id="2104" w:author="EUGENIA ARCE LONDONO" w:date="2015-04-29T09:25:00Z">
        <w:r w:rsidRPr="002E0BEA">
          <w:rPr>
            <w:rFonts w:ascii="Times New Roman" w:eastAsia="Times New Roman" w:hAnsi="Times New Roman" w:cs="Times New Roman"/>
            <w:color w:val="000000" w:themeColor="text1"/>
            <w:lang w:val="es-CO" w:eastAsia="es-CO"/>
          </w:rPr>
          <w:t>. En Asia</w:t>
        </w:r>
      </w:ins>
      <w:r w:rsidRPr="002E0BEA">
        <w:rPr>
          <w:rFonts w:ascii="Times New Roman" w:eastAsia="Times New Roman" w:hAnsi="Times New Roman" w:cs="Times New Roman"/>
          <w:color w:val="000000" w:themeColor="text1"/>
          <w:lang w:val="es-CO" w:eastAsia="es-CO"/>
        </w:rPr>
        <w:t xml:space="preserve"> se encuentran algunas de las ciudades más grandes del mundo: </w:t>
      </w:r>
      <w:r w:rsidRPr="002E0BEA">
        <w:rPr>
          <w:rFonts w:ascii="Times New Roman" w:eastAsia="Times New Roman" w:hAnsi="Times New Roman" w:cs="Times New Roman"/>
          <w:b/>
          <w:color w:val="000000" w:themeColor="text1"/>
          <w:lang w:val="es-CO" w:eastAsia="es-CO"/>
        </w:rPr>
        <w:t>Tokio, Seúl, Pek</w:t>
      </w:r>
      <w:ins w:id="2105" w:author="TOSHIBA" w:date="2015-10-30T10:12:00Z">
        <w:r w:rsidR="002E0BEA">
          <w:rPr>
            <w:rFonts w:ascii="Times New Roman" w:eastAsia="Times New Roman" w:hAnsi="Times New Roman" w:cs="Times New Roman"/>
            <w:b/>
            <w:color w:val="000000" w:themeColor="text1"/>
            <w:lang w:val="es-CO" w:eastAsia="es-CO"/>
          </w:rPr>
          <w:t>í</w:t>
        </w:r>
      </w:ins>
      <w:del w:id="2106" w:author="TOSHIBA" w:date="2015-10-30T10:08:00Z">
        <w:r w:rsidRPr="002E0BEA" w:rsidDel="009807D2">
          <w:rPr>
            <w:rFonts w:ascii="Times New Roman" w:eastAsia="Times New Roman" w:hAnsi="Times New Roman" w:cs="Times New Roman"/>
            <w:b/>
            <w:color w:val="000000" w:themeColor="text1"/>
            <w:lang w:val="es-CO" w:eastAsia="es-CO"/>
          </w:rPr>
          <w:delText>i</w:delText>
        </w:r>
      </w:del>
      <w:r w:rsidRPr="002E0BEA">
        <w:rPr>
          <w:rFonts w:ascii="Times New Roman" w:eastAsia="Times New Roman" w:hAnsi="Times New Roman" w:cs="Times New Roman"/>
          <w:b/>
          <w:color w:val="000000" w:themeColor="text1"/>
          <w:lang w:val="es-CO" w:eastAsia="es-CO"/>
        </w:rPr>
        <w:t>n, Yakarta, Hong Kong, Bombay, Osaka,</w:t>
      </w:r>
      <w:r>
        <w:rPr>
          <w:rFonts w:ascii="Times New Roman" w:eastAsia="Times New Roman" w:hAnsi="Times New Roman" w:cs="Times New Roman"/>
          <w:b/>
          <w:color w:val="000000" w:themeColor="text1"/>
          <w:lang w:val="es-CO" w:eastAsia="es-CO"/>
        </w:rPr>
        <w:t xml:space="preserve"> </w:t>
      </w:r>
      <w:del w:id="2107" w:author="TOSHIBA" w:date="2015-10-30T10:26:00Z">
        <w:r w:rsidDel="00473A16">
          <w:rPr>
            <w:rFonts w:ascii="Times New Roman" w:eastAsia="Times New Roman" w:hAnsi="Times New Roman" w:cs="Times New Roman"/>
            <w:b/>
            <w:color w:val="000000" w:themeColor="text1"/>
            <w:lang w:val="es-CO" w:eastAsia="es-CO"/>
          </w:rPr>
          <w:delText>Shanghai</w:delText>
        </w:r>
      </w:del>
      <w:ins w:id="2108" w:author="TOSHIBA" w:date="2015-10-30T10:26:00Z">
        <w:r w:rsidR="00473A16">
          <w:rPr>
            <w:rFonts w:ascii="Times New Roman" w:eastAsia="Times New Roman" w:hAnsi="Times New Roman" w:cs="Times New Roman"/>
            <w:b/>
            <w:color w:val="000000" w:themeColor="text1"/>
            <w:lang w:val="es-CO" w:eastAsia="es-CO"/>
          </w:rPr>
          <w:t>Shanghái</w:t>
        </w:r>
      </w:ins>
      <w:del w:id="2109" w:author="EUGENIA ARCE LONDONO" w:date="2015-04-29T09:25:00Z">
        <w:r w:rsidRPr="00971665">
          <w:rPr>
            <w:rFonts w:ascii="Times New Roman" w:eastAsia="Times New Roman" w:hAnsi="Times New Roman" w:cs="Times New Roman"/>
            <w:b/>
            <w:color w:val="000000" w:themeColor="text1"/>
            <w:lang w:val="es-CO" w:eastAsia="es-CO"/>
          </w:rPr>
          <w:delText>,</w:delText>
        </w:r>
      </w:del>
      <w:ins w:id="2110" w:author="EUGENIA ARCE LONDONO" w:date="2015-04-29T09:25:00Z">
        <w:r>
          <w:rPr>
            <w:rFonts w:ascii="Times New Roman" w:eastAsia="Times New Roman" w:hAnsi="Times New Roman" w:cs="Times New Roman"/>
            <w:b/>
            <w:color w:val="000000" w:themeColor="text1"/>
            <w:lang w:val="es-CO" w:eastAsia="es-CO"/>
          </w:rPr>
          <w:t xml:space="preserve"> y</w:t>
        </w:r>
      </w:ins>
      <w:r w:rsidRPr="00971665">
        <w:rPr>
          <w:rFonts w:ascii="Times New Roman" w:eastAsia="Times New Roman" w:hAnsi="Times New Roman" w:cs="Times New Roman"/>
          <w:b/>
          <w:color w:val="000000" w:themeColor="text1"/>
          <w:lang w:val="es-CO" w:eastAsia="es-CO"/>
        </w:rPr>
        <w:t xml:space="preserve"> Calcuta</w:t>
      </w:r>
      <w:r w:rsidRPr="001726C4">
        <w:rPr>
          <w:rFonts w:ascii="Times New Roman" w:eastAsia="Times New Roman" w:hAnsi="Times New Roman" w:cs="Times New Roman"/>
          <w:color w:val="000000" w:themeColor="text1"/>
          <w:lang w:val="es-CO" w:eastAsia="es-CO"/>
        </w:rPr>
        <w:t>, entre otras.</w:t>
      </w:r>
    </w:p>
    <w:p w14:paraId="6D7A9694" w14:textId="77777777" w:rsidR="00E76345" w:rsidRDefault="00E76345" w:rsidP="00E76345">
      <w:pPr>
        <w:shd w:val="clear" w:color="auto" w:fill="FEFEFE"/>
        <w:spacing w:after="0"/>
        <w:jc w:val="both"/>
        <w:textAlignment w:val="baseline"/>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E76345" w:rsidRPr="00A40483" w14:paraId="0D0A38D9" w14:textId="77777777" w:rsidTr="008C38A3">
        <w:tc>
          <w:tcPr>
            <w:tcW w:w="9054" w:type="dxa"/>
            <w:gridSpan w:val="2"/>
            <w:shd w:val="clear" w:color="auto" w:fill="0D0D0D" w:themeFill="text1" w:themeFillTint="F2"/>
          </w:tcPr>
          <w:p w14:paraId="12EF9A96" w14:textId="77777777" w:rsidR="00E76345" w:rsidRPr="00A40483" w:rsidRDefault="00E76345" w:rsidP="008C38A3">
            <w:pPr>
              <w:spacing w:before="2" w:after="2"/>
              <w:jc w:val="center"/>
              <w:rPr>
                <w:rFonts w:ascii="Times New Roman" w:hAnsi="Times New Roman" w:cs="Times New Roman"/>
                <w:color w:val="000000" w:themeColor="text1"/>
              </w:rPr>
            </w:pPr>
            <w:r w:rsidRPr="00A40483">
              <w:rPr>
                <w:rFonts w:ascii="Times New Roman" w:hAnsi="Times New Roman" w:cs="Times New Roman"/>
                <w:color w:val="FFFFFF" w:themeColor="background1"/>
              </w:rPr>
              <w:t>Imagen (fotografía, gráfica o ilustración</w:t>
            </w:r>
            <w:r w:rsidRPr="00A40483">
              <w:rPr>
                <w:rFonts w:ascii="Times New Roman" w:hAnsi="Times New Roman" w:cs="Times New Roman"/>
                <w:color w:val="000000" w:themeColor="text1"/>
              </w:rPr>
              <w:t>)</w:t>
            </w:r>
          </w:p>
        </w:tc>
      </w:tr>
      <w:tr w:rsidR="00E76345" w:rsidRPr="00A40483" w14:paraId="40B99EC3" w14:textId="77777777" w:rsidTr="008C38A3">
        <w:tc>
          <w:tcPr>
            <w:tcW w:w="2518" w:type="dxa"/>
          </w:tcPr>
          <w:p w14:paraId="5C3393D4" w14:textId="77777777" w:rsidR="00E76345" w:rsidRPr="00A40483" w:rsidRDefault="00E76345" w:rsidP="008C38A3">
            <w:pPr>
              <w:spacing w:before="2" w:after="2"/>
              <w:rPr>
                <w:rFonts w:ascii="Times New Roman" w:hAnsi="Times New Roman" w:cs="Times New Roman"/>
                <w:color w:val="000000" w:themeColor="text1"/>
              </w:rPr>
            </w:pPr>
            <w:r w:rsidRPr="00A40483">
              <w:rPr>
                <w:rFonts w:ascii="Times New Roman" w:hAnsi="Times New Roman" w:cs="Times New Roman"/>
                <w:color w:val="000000" w:themeColor="text1"/>
              </w:rPr>
              <w:t>Código</w:t>
            </w:r>
          </w:p>
        </w:tc>
        <w:tc>
          <w:tcPr>
            <w:tcW w:w="6536" w:type="dxa"/>
          </w:tcPr>
          <w:p w14:paraId="41BB124B" w14:textId="77777777" w:rsidR="00E76345" w:rsidRPr="00A40483" w:rsidRDefault="00E76345" w:rsidP="008C38A3">
            <w:pPr>
              <w:spacing w:before="2" w:after="2"/>
              <w:rPr>
                <w:rFonts w:ascii="Times New Roman" w:hAnsi="Times New Roman" w:cs="Times New Roman"/>
                <w:color w:val="000000" w:themeColor="text1"/>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_IMG130</w:t>
            </w:r>
          </w:p>
        </w:tc>
      </w:tr>
      <w:tr w:rsidR="00E76345" w:rsidRPr="00A40483" w14:paraId="068ADABF" w14:textId="77777777" w:rsidTr="008C38A3">
        <w:tc>
          <w:tcPr>
            <w:tcW w:w="2518" w:type="dxa"/>
          </w:tcPr>
          <w:p w14:paraId="2C0C7EAD" w14:textId="77777777" w:rsidR="00E76345" w:rsidRPr="00A40483" w:rsidRDefault="00E76345" w:rsidP="008C38A3">
            <w:pPr>
              <w:spacing w:before="2" w:after="2"/>
              <w:rPr>
                <w:rFonts w:ascii="Times New Roman" w:hAnsi="Times New Roman" w:cs="Times New Roman"/>
                <w:color w:val="000000" w:themeColor="text1"/>
              </w:rPr>
            </w:pPr>
            <w:r w:rsidRPr="00A40483">
              <w:rPr>
                <w:rFonts w:ascii="Times New Roman" w:hAnsi="Times New Roman" w:cs="Times New Roman"/>
                <w:color w:val="000000" w:themeColor="text1"/>
              </w:rPr>
              <w:lastRenderedPageBreak/>
              <w:t>Descripción</w:t>
            </w:r>
          </w:p>
        </w:tc>
        <w:tc>
          <w:tcPr>
            <w:tcW w:w="6536" w:type="dxa"/>
          </w:tcPr>
          <w:p w14:paraId="76647289" w14:textId="77777777" w:rsidR="00E76345" w:rsidRPr="00A40483" w:rsidRDefault="00E76345" w:rsidP="008C38A3">
            <w:pPr>
              <w:spacing w:before="2" w:after="2"/>
              <w:rPr>
                <w:rFonts w:ascii="Times New Roman" w:hAnsi="Times New Roman" w:cs="Times New Roman"/>
                <w:color w:val="000000" w:themeColor="text1"/>
              </w:rPr>
            </w:pPr>
            <w:r>
              <w:rPr>
                <w:noProof/>
                <w:lang w:val="es-CO" w:eastAsia="es-CO"/>
              </w:rPr>
              <w:drawing>
                <wp:inline distT="0" distB="0" distL="0" distR="0" wp14:anchorId="0D81DEE5" wp14:editId="4A50B708">
                  <wp:extent cx="2094380" cy="1790700"/>
                  <wp:effectExtent l="0" t="0" r="1270" b="0"/>
                  <wp:docPr id="88" name="Imagen 88" descr="http://profesores.aulaplaneta.com/DNNPlayerPackages/Package11684/InfoGuion/cuadernoestudio/images_xml/CS_08_04_img9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1684/InfoGuion/cuadernoestudio/images_xml/CS_08_04_img9_zoo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5157" cy="1791365"/>
                          </a:xfrm>
                          <a:prstGeom prst="rect">
                            <a:avLst/>
                          </a:prstGeom>
                          <a:noFill/>
                          <a:ln>
                            <a:noFill/>
                          </a:ln>
                        </pic:spPr>
                      </pic:pic>
                    </a:graphicData>
                  </a:graphic>
                </wp:inline>
              </w:drawing>
            </w:r>
          </w:p>
        </w:tc>
      </w:tr>
      <w:tr w:rsidR="00E76345" w:rsidRPr="00A40483" w14:paraId="6F468DCB" w14:textId="77777777" w:rsidTr="008C38A3">
        <w:tc>
          <w:tcPr>
            <w:tcW w:w="2518" w:type="dxa"/>
          </w:tcPr>
          <w:p w14:paraId="17F6974C" w14:textId="77777777" w:rsidR="00E76345" w:rsidRPr="00A40483" w:rsidRDefault="00E76345" w:rsidP="008C38A3">
            <w:pPr>
              <w:spacing w:before="2" w:after="2"/>
              <w:rPr>
                <w:rFonts w:ascii="Times New Roman" w:hAnsi="Times New Roman" w:cs="Times New Roman"/>
                <w:color w:val="000000" w:themeColor="text1"/>
              </w:rPr>
            </w:pPr>
            <w:r w:rsidRPr="00A40483">
              <w:rPr>
                <w:rFonts w:ascii="Times New Roman" w:hAnsi="Times New Roman" w:cs="Times New Roman"/>
                <w:color w:val="000000" w:themeColor="text1"/>
              </w:rPr>
              <w:t xml:space="preserve">Código </w:t>
            </w:r>
            <w:proofErr w:type="spellStart"/>
            <w:r w:rsidRPr="00A40483">
              <w:rPr>
                <w:rFonts w:ascii="Times New Roman" w:hAnsi="Times New Roman" w:cs="Times New Roman"/>
                <w:color w:val="000000" w:themeColor="text1"/>
              </w:rPr>
              <w:t>Shutterstock</w:t>
            </w:r>
            <w:proofErr w:type="spellEnd"/>
            <w:r w:rsidRPr="00A40483">
              <w:rPr>
                <w:rFonts w:ascii="Times New Roman" w:hAnsi="Times New Roman" w:cs="Times New Roman"/>
                <w:color w:val="000000" w:themeColor="text1"/>
              </w:rPr>
              <w:t xml:space="preserve"> (o URL o la ruta en </w:t>
            </w:r>
            <w:proofErr w:type="spellStart"/>
            <w:r w:rsidRPr="00A40483">
              <w:rPr>
                <w:rFonts w:ascii="Times New Roman" w:hAnsi="Times New Roman" w:cs="Times New Roman"/>
                <w:color w:val="000000" w:themeColor="text1"/>
              </w:rPr>
              <w:t>AulaPlaneta</w:t>
            </w:r>
            <w:proofErr w:type="spellEnd"/>
            <w:r w:rsidRPr="00A40483">
              <w:rPr>
                <w:rFonts w:ascii="Times New Roman" w:hAnsi="Times New Roman" w:cs="Times New Roman"/>
                <w:color w:val="000000" w:themeColor="text1"/>
              </w:rPr>
              <w:t>)</w:t>
            </w:r>
          </w:p>
        </w:tc>
        <w:tc>
          <w:tcPr>
            <w:tcW w:w="6536" w:type="dxa"/>
          </w:tcPr>
          <w:p w14:paraId="6A170424" w14:textId="77777777" w:rsidR="00E76345" w:rsidRDefault="00E76345" w:rsidP="008C38A3">
            <w:pPr>
              <w:spacing w:before="2" w:after="2"/>
              <w:rPr>
                <w:rFonts w:ascii="Times New Roman" w:hAnsi="Times New Roman" w:cs="Times New Roman"/>
                <w:color w:val="000000" w:themeColor="text1"/>
              </w:rPr>
            </w:pPr>
            <w:r>
              <w:rPr>
                <w:rFonts w:ascii="Times New Roman" w:hAnsi="Times New Roman" w:cs="Times New Roman"/>
                <w:color w:val="000000" w:themeColor="text1"/>
              </w:rPr>
              <w:t>Aula Planeta</w:t>
            </w:r>
          </w:p>
          <w:p w14:paraId="1006C880" w14:textId="77777777" w:rsidR="00E76345" w:rsidRPr="00A40483"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"http://profesores.aulaplaneta.com/Materias/VisorCuadernos.aspx?UnidadID=442&amp;Busqueda=Asia&amp;ReturnTab=89&amp;SelectedTab=0" </w:instrText>
            </w:r>
            <w:r>
              <w:fldChar w:fldCharType="separate"/>
            </w:r>
            <w:r w:rsidR="00814BBC" w:rsidRPr="002835D8">
              <w:rPr>
                <w:rStyle w:val="Hipervnculo"/>
                <w:rFonts w:ascii="Times New Roman" w:hAnsi="Times New Roman" w:cs="Times New Roman"/>
              </w:rPr>
              <w:t>http://profesores.aulaplaneta.com/Materias/VisorCuadernos.aspx?UnidadID=442&amp;Busqueda=Asia&amp;ReturnTab=89&amp;SelectedTab=0</w:t>
            </w:r>
            <w:r>
              <w:rPr>
                <w:rStyle w:val="Hipervnculo"/>
                <w:rFonts w:ascii="Times New Roman" w:hAnsi="Times New Roman" w:cs="Times New Roman"/>
              </w:rPr>
              <w:fldChar w:fldCharType="end"/>
            </w:r>
          </w:p>
        </w:tc>
      </w:tr>
      <w:tr w:rsidR="00E76345" w:rsidRPr="00B81769" w14:paraId="379E17B2" w14:textId="77777777" w:rsidTr="008C38A3">
        <w:tc>
          <w:tcPr>
            <w:tcW w:w="2518" w:type="dxa"/>
          </w:tcPr>
          <w:p w14:paraId="00BAA6E7" w14:textId="77777777" w:rsidR="00E76345" w:rsidRPr="00A40483" w:rsidRDefault="00E76345" w:rsidP="008C38A3">
            <w:pPr>
              <w:spacing w:before="2" w:after="2"/>
              <w:rPr>
                <w:rFonts w:ascii="Times New Roman" w:hAnsi="Times New Roman" w:cs="Times New Roman"/>
                <w:color w:val="000000" w:themeColor="text1"/>
              </w:rPr>
            </w:pPr>
            <w:r w:rsidRPr="00A40483">
              <w:rPr>
                <w:rFonts w:ascii="Times New Roman" w:hAnsi="Times New Roman" w:cs="Times New Roman"/>
                <w:color w:val="000000" w:themeColor="text1"/>
              </w:rPr>
              <w:t>Pie de imagen</w:t>
            </w:r>
          </w:p>
        </w:tc>
        <w:tc>
          <w:tcPr>
            <w:tcW w:w="6536" w:type="dxa"/>
          </w:tcPr>
          <w:p w14:paraId="13A18CAA" w14:textId="77777777" w:rsidR="00E76345" w:rsidRPr="00B81769" w:rsidRDefault="00E76345" w:rsidP="008C38A3">
            <w:pPr>
              <w:spacing w:before="2" w:after="2"/>
              <w:jc w:val="both"/>
              <w:rPr>
                <w:rFonts w:ascii="Times New Roman" w:hAnsi="Times New Roman" w:cs="Times New Roman"/>
                <w:color w:val="000000" w:themeColor="text1"/>
              </w:rPr>
            </w:pPr>
            <w:r w:rsidRPr="00B81769">
              <w:rPr>
                <w:rFonts w:ascii="Times New Roman" w:eastAsia="Times New Roman" w:hAnsi="Times New Roman" w:cs="Times New Roman"/>
                <w:color w:val="000000" w:themeColor="text1"/>
                <w:shd w:val="clear" w:color="auto" w:fill="FFFFFF"/>
                <w:lang w:eastAsia="es-ES"/>
              </w:rPr>
              <w:t>Asia es el continente de mayor extensión de la Tierra. Su territorio se reparte entre </w:t>
            </w:r>
            <w:del w:id="2111" w:author="EUGENIA ARCE LONDONO" w:date="2015-04-29T09:25:00Z">
              <w:r w:rsidRPr="00B81769">
                <w:rPr>
                  <w:rFonts w:ascii="Times New Roman" w:eastAsia="Times New Roman" w:hAnsi="Times New Roman" w:cs="Times New Roman"/>
                  <w:color w:val="000000" w:themeColor="text1"/>
                  <w:shd w:val="clear" w:color="auto" w:fill="FFFFFF"/>
                  <w:lang w:eastAsia="es-ES"/>
                </w:rPr>
                <w:delText>cuarenta y cinco</w:delText>
              </w:r>
            </w:del>
            <w:ins w:id="2112" w:author="TOSHIBA" w:date="2015-10-30T10:13:00Z">
              <w:r w:rsidR="002E0BEA">
                <w:rPr>
                  <w:rFonts w:ascii="Times New Roman" w:eastAsia="Times New Roman" w:hAnsi="Times New Roman" w:cs="Times New Roman"/>
                  <w:color w:val="000000" w:themeColor="text1"/>
                  <w:shd w:val="clear" w:color="auto" w:fill="FFFFFF"/>
                  <w:lang w:eastAsia="es-ES"/>
                </w:rPr>
                <w:t xml:space="preserve"> </w:t>
              </w:r>
            </w:ins>
            <w:ins w:id="2113" w:author="EUGENIA ARCE LONDONO" w:date="2015-04-29T09:25:00Z">
              <w:r>
                <w:rPr>
                  <w:rFonts w:ascii="Times New Roman" w:eastAsia="Times New Roman" w:hAnsi="Times New Roman" w:cs="Times New Roman"/>
                  <w:color w:val="000000" w:themeColor="text1"/>
                  <w:shd w:val="clear" w:color="auto" w:fill="FFFFFF"/>
                  <w:lang w:eastAsia="es-ES"/>
                </w:rPr>
                <w:t>45</w:t>
              </w:r>
            </w:ins>
            <w:r w:rsidRPr="00B81769">
              <w:rPr>
                <w:rFonts w:ascii="Times New Roman" w:eastAsia="Times New Roman" w:hAnsi="Times New Roman" w:cs="Times New Roman"/>
                <w:color w:val="000000" w:themeColor="text1"/>
                <w:shd w:val="clear" w:color="auto" w:fill="FFFFFF"/>
                <w:lang w:eastAsia="es-ES"/>
              </w:rPr>
              <w:t xml:space="preserve"> Estados </w:t>
            </w:r>
            <w:del w:id="2114" w:author="EUGENIA ARCE LONDONO" w:date="2015-04-29T09:25:00Z">
              <w:r w:rsidRPr="00B81769">
                <w:rPr>
                  <w:rFonts w:ascii="Times New Roman" w:eastAsia="Times New Roman" w:hAnsi="Times New Roman" w:cs="Times New Roman"/>
                  <w:color w:val="000000" w:themeColor="text1"/>
                  <w:shd w:val="clear" w:color="auto" w:fill="FFFFFF"/>
                  <w:lang w:eastAsia="es-ES"/>
                </w:rPr>
                <w:delText xml:space="preserve">(cuarenta y seis con Rusia) </w:delText>
              </w:r>
            </w:del>
            <w:r w:rsidRPr="00B81769">
              <w:rPr>
                <w:rFonts w:ascii="Times New Roman" w:eastAsia="Times New Roman" w:hAnsi="Times New Roman" w:cs="Times New Roman"/>
                <w:color w:val="000000" w:themeColor="text1"/>
                <w:shd w:val="clear" w:color="auto" w:fill="FFFFFF"/>
                <w:lang w:eastAsia="es-ES"/>
              </w:rPr>
              <w:t>de extensión muy desigual. La mayor parte de Rusia se encuentra en este continente</w:t>
            </w:r>
            <w:del w:id="2115" w:author="EUGENIA ARCE LONDONO" w:date="2015-04-29T09:25:00Z">
              <w:r w:rsidRPr="00B81769">
                <w:rPr>
                  <w:rFonts w:ascii="Times New Roman" w:eastAsia="Times New Roman" w:hAnsi="Times New Roman" w:cs="Times New Roman"/>
                  <w:color w:val="000000" w:themeColor="text1"/>
                  <w:shd w:val="clear" w:color="auto" w:fill="FFFFFF"/>
                  <w:lang w:eastAsia="es-ES"/>
                </w:rPr>
                <w:delText>, así como tampoco</w:delText>
              </w:r>
            </w:del>
            <w:ins w:id="2116" w:author="EUGENIA ARCE LONDONO" w:date="2015-04-29T09:25:00Z">
              <w:r>
                <w:rPr>
                  <w:rFonts w:ascii="Times New Roman" w:eastAsia="Times New Roman" w:hAnsi="Times New Roman" w:cs="Times New Roman"/>
                  <w:color w:val="000000" w:themeColor="text1"/>
                  <w:shd w:val="clear" w:color="auto" w:fill="FFFFFF"/>
                  <w:lang w:eastAsia="es-ES"/>
                </w:rPr>
                <w:t xml:space="preserve"> y los Estados llegan a 46 si</w:t>
              </w:r>
            </w:ins>
            <w:r>
              <w:rPr>
                <w:rFonts w:ascii="Times New Roman" w:eastAsia="Times New Roman" w:hAnsi="Times New Roman" w:cs="Times New Roman"/>
                <w:color w:val="000000" w:themeColor="text1"/>
                <w:shd w:val="clear" w:color="auto" w:fill="FFFFFF"/>
                <w:lang w:eastAsia="es-ES"/>
              </w:rPr>
              <w:t xml:space="preserve"> se </w:t>
            </w:r>
            <w:del w:id="2117" w:author="EUGENIA ARCE LONDONO" w:date="2015-04-29T09:25:00Z">
              <w:r w:rsidRPr="00B81769">
                <w:rPr>
                  <w:rFonts w:ascii="Times New Roman" w:eastAsia="Times New Roman" w:hAnsi="Times New Roman" w:cs="Times New Roman"/>
                  <w:color w:val="000000" w:themeColor="text1"/>
                  <w:shd w:val="clear" w:color="auto" w:fill="FFFFFF"/>
                  <w:lang w:eastAsia="es-ES"/>
                </w:rPr>
                <w:delText>pueden olvidar</w:delText>
              </w:r>
            </w:del>
            <w:ins w:id="2118" w:author="TOSHIBA" w:date="2015-10-30T10:13:00Z">
              <w:r w:rsidR="002E0BEA">
                <w:rPr>
                  <w:rFonts w:ascii="Times New Roman" w:eastAsia="Times New Roman" w:hAnsi="Times New Roman" w:cs="Times New Roman"/>
                  <w:color w:val="000000" w:themeColor="text1"/>
                  <w:shd w:val="clear" w:color="auto" w:fill="FFFFFF"/>
                  <w:lang w:eastAsia="es-ES"/>
                </w:rPr>
                <w:t xml:space="preserve"> </w:t>
              </w:r>
            </w:ins>
            <w:ins w:id="2119" w:author="EUGENIA ARCE LONDONO" w:date="2015-04-29T09:25:00Z">
              <w:r>
                <w:rPr>
                  <w:rFonts w:ascii="Times New Roman" w:eastAsia="Times New Roman" w:hAnsi="Times New Roman" w:cs="Times New Roman"/>
                  <w:color w:val="000000" w:themeColor="text1"/>
                  <w:shd w:val="clear" w:color="auto" w:fill="FFFFFF"/>
                  <w:lang w:eastAsia="es-ES"/>
                </w:rPr>
                <w:t>incluye este país.</w:t>
              </w:r>
            </w:ins>
            <w:r>
              <w:rPr>
                <w:rFonts w:ascii="Times New Roman" w:eastAsia="Times New Roman" w:hAnsi="Times New Roman" w:cs="Times New Roman"/>
                <w:color w:val="000000" w:themeColor="text1"/>
                <w:shd w:val="clear" w:color="auto" w:fill="FFFFFF"/>
                <w:lang w:eastAsia="es-ES"/>
              </w:rPr>
              <w:t> China</w:t>
            </w:r>
            <w:del w:id="2120" w:author="EUGENIA ARCE LONDONO" w:date="2015-04-29T09:25:00Z">
              <w:r w:rsidRPr="00B81769">
                <w:rPr>
                  <w:rFonts w:ascii="Times New Roman" w:eastAsia="Times New Roman" w:hAnsi="Times New Roman" w:cs="Times New Roman"/>
                  <w:color w:val="000000" w:themeColor="text1"/>
                  <w:shd w:val="clear" w:color="auto" w:fill="FFFFFF"/>
                  <w:lang w:eastAsia="es-ES"/>
                </w:rPr>
                <w:delText> y la</w:delText>
              </w:r>
            </w:del>
            <w:ins w:id="2121" w:author="EUGENIA ARCE LONDONO" w:date="2015-04-29T09:25:00Z">
              <w:r>
                <w:rPr>
                  <w:rFonts w:ascii="Times New Roman" w:eastAsia="Times New Roman" w:hAnsi="Times New Roman" w:cs="Times New Roman"/>
                  <w:color w:val="000000" w:themeColor="text1"/>
                  <w:shd w:val="clear" w:color="auto" w:fill="FFFFFF"/>
                  <w:lang w:eastAsia="es-ES"/>
                </w:rPr>
                <w:t>,</w:t>
              </w:r>
            </w:ins>
            <w:r w:rsidRPr="00B81769">
              <w:rPr>
                <w:rFonts w:ascii="Times New Roman" w:eastAsia="Times New Roman" w:hAnsi="Times New Roman" w:cs="Times New Roman"/>
                <w:color w:val="000000" w:themeColor="text1"/>
                <w:shd w:val="clear" w:color="auto" w:fill="FFFFFF"/>
                <w:lang w:eastAsia="es-ES"/>
              </w:rPr>
              <w:t> India</w:t>
            </w:r>
            <w:del w:id="2122" w:author="EUGENIA ARCE LONDONO" w:date="2015-04-29T09:25:00Z">
              <w:r w:rsidRPr="00B81769">
                <w:rPr>
                  <w:rFonts w:ascii="Times New Roman" w:eastAsia="Times New Roman" w:hAnsi="Times New Roman" w:cs="Times New Roman"/>
                  <w:color w:val="000000" w:themeColor="text1"/>
                  <w:shd w:val="clear" w:color="auto" w:fill="FFFFFF"/>
                  <w:lang w:eastAsia="es-ES"/>
                </w:rPr>
                <w:delText>. También debemos tener en cuenta</w:delText>
              </w:r>
            </w:del>
            <w:del w:id="2123" w:author="TOSHIBA" w:date="2015-10-28T12:16:00Z">
              <w:r w:rsidRPr="00B81769" w:rsidDel="00225EC7">
                <w:rPr>
                  <w:rFonts w:ascii="Times New Roman" w:eastAsia="Times New Roman" w:hAnsi="Times New Roman" w:cs="Times New Roman"/>
                  <w:color w:val="000000" w:themeColor="text1"/>
                  <w:shd w:val="clear" w:color="auto" w:fill="FFFFFF"/>
                  <w:lang w:eastAsia="es-ES"/>
                </w:rPr>
                <w:delText> </w:delText>
              </w:r>
            </w:del>
            <w:ins w:id="2124" w:author="EUGENIA ARCE LONDONO" w:date="2015-04-29T09:25:00Z">
              <w:del w:id="2125" w:author="TOSHIBA" w:date="2015-10-28T12:16:00Z">
                <w:r w:rsidDel="00225EC7">
                  <w:rPr>
                    <w:rFonts w:ascii="Times New Roman" w:eastAsia="Times New Roman" w:hAnsi="Times New Roman" w:cs="Times New Roman"/>
                    <w:color w:val="000000" w:themeColor="text1"/>
                    <w:shd w:val="clear" w:color="auto" w:fill="FFFFFF"/>
                    <w:lang w:eastAsia="es-ES"/>
                  </w:rPr>
                  <w:delText xml:space="preserve"> </w:delText>
                </w:r>
              </w:del>
            </w:ins>
            <w:ins w:id="2126" w:author="TOSHIBA" w:date="2015-10-28T12:16:00Z">
              <w:r w:rsidR="00225EC7">
                <w:rPr>
                  <w:rFonts w:ascii="Times New Roman" w:eastAsia="Times New Roman" w:hAnsi="Times New Roman" w:cs="Times New Roman"/>
                  <w:color w:val="000000" w:themeColor="text1"/>
                  <w:shd w:val="clear" w:color="auto" w:fill="FFFFFF"/>
                  <w:lang w:eastAsia="es-ES"/>
                </w:rPr>
                <w:t xml:space="preserve"> </w:t>
              </w:r>
            </w:ins>
            <w:ins w:id="2127" w:author="EUGENIA ARCE LONDONO" w:date="2015-04-29T09:25:00Z">
              <w:r>
                <w:rPr>
                  <w:rFonts w:ascii="Times New Roman" w:eastAsia="Times New Roman" w:hAnsi="Times New Roman" w:cs="Times New Roman"/>
                  <w:color w:val="000000" w:themeColor="text1"/>
                  <w:shd w:val="clear" w:color="auto" w:fill="FFFFFF"/>
                  <w:lang w:eastAsia="es-ES"/>
                </w:rPr>
                <w:t xml:space="preserve">y algunos </w:t>
              </w:r>
            </w:ins>
            <w:r>
              <w:rPr>
                <w:rFonts w:ascii="Times New Roman" w:eastAsia="Times New Roman" w:hAnsi="Times New Roman" w:cs="Times New Roman"/>
                <w:color w:val="000000" w:themeColor="text1"/>
                <w:shd w:val="clear" w:color="auto" w:fill="FFFFFF"/>
                <w:lang w:eastAsia="es-ES"/>
              </w:rPr>
              <w:t>Estados insulares</w:t>
            </w:r>
            <w:ins w:id="2128" w:author="TOSHIBA" w:date="2015-10-30T10:14:00Z">
              <w:r w:rsidR="002E0BEA">
                <w:rPr>
                  <w:rFonts w:ascii="Times New Roman" w:eastAsia="Times New Roman" w:hAnsi="Times New Roman" w:cs="Times New Roman"/>
                  <w:color w:val="000000" w:themeColor="text1"/>
                  <w:shd w:val="clear" w:color="auto" w:fill="FFFFFF"/>
                  <w:lang w:eastAsia="es-ES"/>
                </w:rPr>
                <w:t>,</w:t>
              </w:r>
            </w:ins>
            <w:del w:id="2129" w:author="TOSHIBA" w:date="2015-10-28T12:16:00Z">
              <w:r w:rsidRPr="00B81769" w:rsidDel="00225EC7">
                <w:rPr>
                  <w:rFonts w:ascii="Times New Roman" w:eastAsia="Times New Roman" w:hAnsi="Times New Roman" w:cs="Times New Roman"/>
                  <w:color w:val="000000" w:themeColor="text1"/>
                  <w:shd w:val="clear" w:color="auto" w:fill="FFFFFF"/>
                  <w:lang w:eastAsia="es-ES"/>
                </w:rPr>
                <w:delText> </w:delText>
              </w:r>
            </w:del>
            <w:ins w:id="2130" w:author="EUGENIA ARCE LONDONO" w:date="2015-04-29T09:25:00Z">
              <w:del w:id="2131" w:author="TOSHIBA" w:date="2015-10-28T12:16:00Z">
                <w:r w:rsidDel="00225EC7">
                  <w:rPr>
                    <w:rFonts w:ascii="Times New Roman" w:eastAsia="Times New Roman" w:hAnsi="Times New Roman" w:cs="Times New Roman"/>
                    <w:color w:val="000000" w:themeColor="text1"/>
                    <w:shd w:val="clear" w:color="auto" w:fill="FFFFFF"/>
                    <w:lang w:eastAsia="es-ES"/>
                  </w:rPr>
                  <w:delText xml:space="preserve"> </w:delText>
                </w:r>
              </w:del>
            </w:ins>
            <w:ins w:id="2132" w:author="TOSHIBA" w:date="2015-10-28T12:16:00Z">
              <w:r w:rsidR="00225EC7">
                <w:rPr>
                  <w:rFonts w:ascii="Times New Roman" w:eastAsia="Times New Roman" w:hAnsi="Times New Roman" w:cs="Times New Roman"/>
                  <w:color w:val="000000" w:themeColor="text1"/>
                  <w:shd w:val="clear" w:color="auto" w:fill="FFFFFF"/>
                  <w:lang w:eastAsia="es-ES"/>
                </w:rPr>
                <w:t xml:space="preserve"> </w:t>
              </w:r>
            </w:ins>
            <w:r>
              <w:rPr>
                <w:rFonts w:ascii="Times New Roman" w:eastAsia="Times New Roman" w:hAnsi="Times New Roman" w:cs="Times New Roman"/>
                <w:color w:val="000000" w:themeColor="text1"/>
                <w:shd w:val="clear" w:color="auto" w:fill="FFFFFF"/>
                <w:lang w:eastAsia="es-ES"/>
              </w:rPr>
              <w:t>como</w:t>
            </w:r>
            <w:del w:id="2133" w:author="TOSHIBA" w:date="2015-10-28T12:16:00Z">
              <w:r w:rsidRPr="00B81769" w:rsidDel="00225EC7">
                <w:rPr>
                  <w:rFonts w:ascii="Times New Roman" w:eastAsia="Times New Roman" w:hAnsi="Times New Roman" w:cs="Times New Roman"/>
                  <w:color w:val="000000" w:themeColor="text1"/>
                  <w:shd w:val="clear" w:color="auto" w:fill="FFFFFF"/>
                  <w:lang w:eastAsia="es-ES"/>
                </w:rPr>
                <w:delText> </w:delText>
              </w:r>
            </w:del>
            <w:ins w:id="2134" w:author="EUGENIA ARCE LONDONO" w:date="2015-04-29T09:25:00Z">
              <w:del w:id="2135" w:author="TOSHIBA" w:date="2015-10-28T12:16:00Z">
                <w:r w:rsidDel="00225EC7">
                  <w:rPr>
                    <w:rFonts w:ascii="Times New Roman" w:eastAsia="Times New Roman" w:hAnsi="Times New Roman" w:cs="Times New Roman"/>
                    <w:color w:val="000000" w:themeColor="text1"/>
                    <w:shd w:val="clear" w:color="auto" w:fill="FFFFFF"/>
                    <w:lang w:eastAsia="es-ES"/>
                  </w:rPr>
                  <w:delText xml:space="preserve"> </w:delText>
                </w:r>
              </w:del>
            </w:ins>
            <w:ins w:id="2136" w:author="TOSHIBA" w:date="2015-10-28T12:16:00Z">
              <w:r w:rsidR="00225EC7">
                <w:rPr>
                  <w:rFonts w:ascii="Times New Roman" w:eastAsia="Times New Roman" w:hAnsi="Times New Roman" w:cs="Times New Roman"/>
                  <w:color w:val="000000" w:themeColor="text1"/>
                  <w:shd w:val="clear" w:color="auto" w:fill="FFFFFF"/>
                  <w:lang w:eastAsia="es-ES"/>
                </w:rPr>
                <w:t xml:space="preserve"> </w:t>
              </w:r>
            </w:ins>
            <w:r>
              <w:rPr>
                <w:rFonts w:ascii="Times New Roman" w:eastAsia="Times New Roman" w:hAnsi="Times New Roman" w:cs="Times New Roman"/>
                <w:color w:val="000000" w:themeColor="text1"/>
                <w:shd w:val="clear" w:color="auto" w:fill="FFFFFF"/>
                <w:lang w:eastAsia="es-ES"/>
              </w:rPr>
              <w:t>Filipinas,</w:t>
            </w:r>
            <w:del w:id="2137" w:author="TOSHIBA" w:date="2015-10-28T12:16:00Z">
              <w:r w:rsidRPr="00B81769" w:rsidDel="00225EC7">
                <w:rPr>
                  <w:rFonts w:ascii="Times New Roman" w:eastAsia="Times New Roman" w:hAnsi="Times New Roman" w:cs="Times New Roman"/>
                  <w:color w:val="000000" w:themeColor="text1"/>
                  <w:shd w:val="clear" w:color="auto" w:fill="FFFFFF"/>
                  <w:lang w:eastAsia="es-ES"/>
                </w:rPr>
                <w:delText> </w:delText>
              </w:r>
            </w:del>
            <w:ins w:id="2138" w:author="EUGENIA ARCE LONDONO" w:date="2015-04-29T09:25:00Z">
              <w:del w:id="2139" w:author="TOSHIBA" w:date="2015-10-28T12:16:00Z">
                <w:r w:rsidDel="00225EC7">
                  <w:rPr>
                    <w:rFonts w:ascii="Times New Roman" w:eastAsia="Times New Roman" w:hAnsi="Times New Roman" w:cs="Times New Roman"/>
                    <w:color w:val="000000" w:themeColor="text1"/>
                    <w:shd w:val="clear" w:color="auto" w:fill="FFFFFF"/>
                    <w:lang w:eastAsia="es-ES"/>
                  </w:rPr>
                  <w:delText xml:space="preserve"> </w:delText>
                </w:r>
              </w:del>
            </w:ins>
            <w:ins w:id="2140" w:author="TOSHIBA" w:date="2015-10-28T12:16:00Z">
              <w:r w:rsidR="00225EC7">
                <w:rPr>
                  <w:rFonts w:ascii="Times New Roman" w:eastAsia="Times New Roman" w:hAnsi="Times New Roman" w:cs="Times New Roman"/>
                  <w:color w:val="000000" w:themeColor="text1"/>
                  <w:shd w:val="clear" w:color="auto" w:fill="FFFFFF"/>
                  <w:lang w:eastAsia="es-ES"/>
                </w:rPr>
                <w:t xml:space="preserve"> </w:t>
              </w:r>
            </w:ins>
            <w:r>
              <w:rPr>
                <w:rFonts w:ascii="Times New Roman" w:eastAsia="Times New Roman" w:hAnsi="Times New Roman" w:cs="Times New Roman"/>
                <w:color w:val="000000" w:themeColor="text1"/>
                <w:shd w:val="clear" w:color="auto" w:fill="FFFFFF"/>
                <w:lang w:eastAsia="es-ES"/>
              </w:rPr>
              <w:t>Japón </w:t>
            </w:r>
            <w:del w:id="2141" w:author="EUGENIA ARCE LONDONO" w:date="2015-04-29T09:25:00Z">
              <w:r w:rsidRPr="00B81769">
                <w:rPr>
                  <w:rFonts w:ascii="Times New Roman" w:eastAsia="Times New Roman" w:hAnsi="Times New Roman" w:cs="Times New Roman"/>
                  <w:color w:val="000000" w:themeColor="text1"/>
                  <w:shd w:val="clear" w:color="auto" w:fill="FFFFFF"/>
                  <w:lang w:eastAsia="es-ES"/>
                </w:rPr>
                <w:delText>o</w:delText>
              </w:r>
            </w:del>
            <w:ins w:id="2142" w:author="EUGENIA ARCE LONDONO" w:date="2015-04-29T09:25:00Z">
              <w:r>
                <w:rPr>
                  <w:rFonts w:ascii="Times New Roman" w:eastAsia="Times New Roman" w:hAnsi="Times New Roman" w:cs="Times New Roman"/>
                  <w:color w:val="000000" w:themeColor="text1"/>
                  <w:shd w:val="clear" w:color="auto" w:fill="FFFFFF"/>
                  <w:lang w:eastAsia="es-ES"/>
                </w:rPr>
                <w:t>e</w:t>
              </w:r>
            </w:ins>
            <w:r w:rsidRPr="00B81769">
              <w:rPr>
                <w:rFonts w:ascii="Times New Roman" w:eastAsia="Times New Roman" w:hAnsi="Times New Roman" w:cs="Times New Roman"/>
                <w:color w:val="000000" w:themeColor="text1"/>
                <w:shd w:val="clear" w:color="auto" w:fill="FFFFFF"/>
                <w:lang w:eastAsia="es-ES"/>
              </w:rPr>
              <w:t> Indonesia</w:t>
            </w:r>
            <w:ins w:id="2143" w:author="TOSHIBA" w:date="2015-10-30T10:14:00Z">
              <w:r w:rsidR="002E0BEA">
                <w:rPr>
                  <w:rFonts w:ascii="Times New Roman" w:eastAsia="Times New Roman" w:hAnsi="Times New Roman" w:cs="Times New Roman"/>
                  <w:color w:val="000000" w:themeColor="text1"/>
                  <w:shd w:val="clear" w:color="auto" w:fill="FFFFFF"/>
                  <w:lang w:eastAsia="es-ES"/>
                </w:rPr>
                <w:t>,</w:t>
              </w:r>
            </w:ins>
            <w:ins w:id="2144" w:author="EUGENIA ARCE LONDONO" w:date="2015-04-29T09:25:00Z">
              <w:r>
                <w:rPr>
                  <w:rFonts w:ascii="Times New Roman" w:eastAsia="Times New Roman" w:hAnsi="Times New Roman" w:cs="Times New Roman"/>
                  <w:color w:val="000000" w:themeColor="text1"/>
                  <w:shd w:val="clear" w:color="auto" w:fill="FFFFFF"/>
                  <w:lang w:eastAsia="es-ES"/>
                </w:rPr>
                <w:t xml:space="preserve">  </w:t>
              </w:r>
            </w:ins>
            <w:ins w:id="2145" w:author="TOSHIBA" w:date="2015-10-30T10:14:00Z">
              <w:r w:rsidR="002E0BEA">
                <w:rPr>
                  <w:rFonts w:ascii="Times New Roman" w:eastAsia="Times New Roman" w:hAnsi="Times New Roman" w:cs="Times New Roman"/>
                  <w:color w:val="000000" w:themeColor="text1"/>
                  <w:shd w:val="clear" w:color="auto" w:fill="FFFFFF"/>
                  <w:lang w:eastAsia="es-ES"/>
                </w:rPr>
                <w:t xml:space="preserve">forman </w:t>
              </w:r>
            </w:ins>
            <w:ins w:id="2146" w:author="EUGENIA ARCE LONDONO" w:date="2015-04-29T09:25:00Z">
              <w:r>
                <w:rPr>
                  <w:rFonts w:ascii="Times New Roman" w:eastAsia="Times New Roman" w:hAnsi="Times New Roman" w:cs="Times New Roman"/>
                  <w:color w:val="000000" w:themeColor="text1"/>
                  <w:shd w:val="clear" w:color="auto" w:fill="FFFFFF"/>
                  <w:lang w:eastAsia="es-ES"/>
                </w:rPr>
                <w:t>parte de Asia.</w:t>
              </w:r>
            </w:ins>
          </w:p>
        </w:tc>
      </w:tr>
    </w:tbl>
    <w:p w14:paraId="46FFE703"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624E2A11"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 un continente con </w:t>
      </w:r>
      <w:r>
        <w:rPr>
          <w:rFonts w:ascii="Times New Roman" w:eastAsia="Times New Roman" w:hAnsi="Times New Roman" w:cs="Times New Roman"/>
          <w:color w:val="000000" w:themeColor="text1"/>
          <w:lang w:val="es-CO" w:eastAsia="es-CO"/>
        </w:rPr>
        <w:t>diversos</w:t>
      </w:r>
      <w:r w:rsidRPr="001726C4">
        <w:rPr>
          <w:rFonts w:ascii="Times New Roman" w:eastAsia="Times New Roman" w:hAnsi="Times New Roman" w:cs="Times New Roman"/>
          <w:color w:val="000000" w:themeColor="text1"/>
          <w:lang w:val="es-CO" w:eastAsia="es-CO"/>
        </w:rPr>
        <w:t xml:space="preserve"> contrastes </w:t>
      </w:r>
      <w:r>
        <w:rPr>
          <w:rFonts w:ascii="Times New Roman" w:eastAsia="Times New Roman" w:hAnsi="Times New Roman" w:cs="Times New Roman"/>
          <w:color w:val="000000" w:themeColor="text1"/>
          <w:lang w:val="es-CO" w:eastAsia="es-CO"/>
        </w:rPr>
        <w:t>socioculturales</w:t>
      </w:r>
      <w:r w:rsidRPr="001726C4">
        <w:rPr>
          <w:rFonts w:ascii="Times New Roman" w:eastAsia="Times New Roman" w:hAnsi="Times New Roman" w:cs="Times New Roman"/>
          <w:color w:val="000000" w:themeColor="text1"/>
          <w:lang w:val="es-CO" w:eastAsia="es-CO"/>
        </w:rPr>
        <w:t xml:space="preserve">, políticos </w:t>
      </w:r>
      <w:r>
        <w:rPr>
          <w:rFonts w:ascii="Times New Roman" w:eastAsia="Times New Roman" w:hAnsi="Times New Roman" w:cs="Times New Roman"/>
          <w:color w:val="000000" w:themeColor="text1"/>
          <w:lang w:val="es-CO" w:eastAsia="es-CO"/>
        </w:rPr>
        <w:t>y económicos</w:t>
      </w:r>
      <w:ins w:id="2147" w:author="TOSHIBA" w:date="2015-10-30T10:15:00Z">
        <w:r w:rsidR="002E0BEA">
          <w:rPr>
            <w:rFonts w:ascii="Times New Roman" w:eastAsia="Times New Roman" w:hAnsi="Times New Roman" w:cs="Times New Roman"/>
            <w:color w:val="000000" w:themeColor="text1"/>
            <w:lang w:val="es-CO" w:eastAsia="es-CO"/>
          </w:rPr>
          <w:t>,</w:t>
        </w:r>
      </w:ins>
      <w:r>
        <w:rPr>
          <w:rFonts w:ascii="Times New Roman" w:eastAsia="Times New Roman" w:hAnsi="Times New Roman" w:cs="Times New Roman"/>
          <w:color w:val="000000" w:themeColor="text1"/>
          <w:lang w:val="es-CO" w:eastAsia="es-CO"/>
        </w:rPr>
        <w:t xml:space="preserve"> que tendrás la oportunidad de conocer a continuación.</w:t>
      </w:r>
    </w:p>
    <w:p w14:paraId="6BB0AF0E"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7438A6F7" w14:textId="77777777" w:rsidR="00E76345" w:rsidRPr="001726C4" w:rsidRDefault="009F62D3" w:rsidP="00E76345">
      <w:pPr>
        <w:spacing w:after="0"/>
        <w:jc w:val="both"/>
        <w:rPr>
          <w:rFonts w:ascii="Times New Roman" w:hAnsi="Times New Roman" w:cs="Times New Roman"/>
          <w:color w:val="000000" w:themeColor="text1"/>
          <w:highlight w:val="yellow"/>
        </w:rPr>
      </w:pPr>
      <w:ins w:id="2148" w:author="Dayrtman Fajardo Vásquez" w:date="2015-11-12T17:21:00Z">
        <w:r>
          <w:rPr>
            <w:rFonts w:ascii="Times New Roman" w:hAnsi="Times New Roman" w:cs="Times New Roman"/>
            <w:color w:val="000000" w:themeColor="text1"/>
            <w:highlight w:val="yellow"/>
          </w:rPr>
          <w:t>Destacado</w:t>
        </w:r>
      </w:ins>
    </w:p>
    <w:tbl>
      <w:tblPr>
        <w:tblStyle w:val="Tablaconcuadrcula"/>
        <w:tblW w:w="0" w:type="auto"/>
        <w:tblLook w:val="04A0" w:firstRow="1" w:lastRow="0" w:firstColumn="1" w:lastColumn="0" w:noHBand="0" w:noVBand="1"/>
      </w:tblPr>
      <w:tblGrid>
        <w:gridCol w:w="2251"/>
        <w:gridCol w:w="6803"/>
      </w:tblGrid>
      <w:tr w:rsidR="00E76345" w:rsidRPr="001726C4" w:rsidDel="009F62D3" w14:paraId="553516D0" w14:textId="77777777" w:rsidTr="008C38A3">
        <w:trPr>
          <w:del w:id="2149" w:author="Dayrtman Fajardo Vásquez" w:date="2015-11-12T17:21:00Z"/>
        </w:trPr>
        <w:tc>
          <w:tcPr>
            <w:tcW w:w="8978" w:type="dxa"/>
            <w:gridSpan w:val="2"/>
            <w:shd w:val="clear" w:color="auto" w:fill="000000" w:themeFill="text1"/>
          </w:tcPr>
          <w:p w14:paraId="3C6A4DBD" w14:textId="77777777" w:rsidR="00E76345" w:rsidRPr="00FE54E8" w:rsidDel="009F62D3" w:rsidRDefault="00E76345" w:rsidP="008C38A3">
            <w:pPr>
              <w:spacing w:before="2" w:after="2"/>
              <w:jc w:val="center"/>
              <w:rPr>
                <w:del w:id="2150" w:author="Dayrtman Fajardo Vásquez" w:date="2015-11-12T17:21:00Z"/>
                <w:rFonts w:ascii="Times New Roman" w:hAnsi="Times New Roman" w:cs="Times New Roman"/>
                <w:b/>
                <w:color w:val="000000" w:themeColor="text1"/>
              </w:rPr>
            </w:pPr>
            <w:commentRangeStart w:id="2151"/>
            <w:del w:id="2152" w:author="Dayrtman Fajardo Vásquez" w:date="2015-11-12T17:21:00Z">
              <w:r w:rsidRPr="00FE54E8" w:rsidDel="009F62D3">
                <w:rPr>
                  <w:rFonts w:ascii="Times New Roman" w:hAnsi="Times New Roman" w:cs="Times New Roman"/>
                  <w:b/>
                  <w:color w:val="FFFFFF" w:themeColor="background1"/>
                </w:rPr>
                <w:delText>Recuerda</w:delText>
              </w:r>
              <w:commentRangeEnd w:id="2151"/>
              <w:r w:rsidR="002E0BEA" w:rsidDel="009F62D3">
                <w:rPr>
                  <w:rStyle w:val="Refdecomentario"/>
                  <w:rFonts w:ascii="Calibri" w:eastAsia="Calibri" w:hAnsi="Calibri" w:cs="Times New Roman"/>
                  <w:lang w:val="es-MX"/>
                </w:rPr>
                <w:commentReference w:id="2151"/>
              </w:r>
            </w:del>
          </w:p>
        </w:tc>
      </w:tr>
      <w:tr w:rsidR="00E76345" w:rsidRPr="001726C4" w14:paraId="51BE6A4D" w14:textId="77777777" w:rsidTr="008C38A3">
        <w:tc>
          <w:tcPr>
            <w:tcW w:w="2518" w:type="dxa"/>
          </w:tcPr>
          <w:p w14:paraId="70B90A84" w14:textId="77777777" w:rsidR="00E76345" w:rsidRPr="00FE54E8" w:rsidRDefault="00E76345" w:rsidP="008C38A3">
            <w:pPr>
              <w:spacing w:before="2" w:after="2"/>
              <w:rPr>
                <w:rFonts w:ascii="Times New Roman" w:hAnsi="Times New Roman" w:cs="Times New Roman"/>
                <w:b/>
                <w:color w:val="000000" w:themeColor="text1"/>
              </w:rPr>
            </w:pPr>
            <w:r w:rsidRPr="00FE54E8">
              <w:rPr>
                <w:rFonts w:ascii="Times New Roman" w:hAnsi="Times New Roman" w:cs="Times New Roman"/>
                <w:b/>
                <w:color w:val="000000" w:themeColor="text1"/>
              </w:rPr>
              <w:t>Contenido</w:t>
            </w:r>
          </w:p>
        </w:tc>
        <w:tc>
          <w:tcPr>
            <w:tcW w:w="6460" w:type="dxa"/>
          </w:tcPr>
          <w:p w14:paraId="05D56BCF" w14:textId="77777777" w:rsidR="00E76345" w:rsidRPr="00FE54E8" w:rsidRDefault="009F62D3" w:rsidP="008C38A3">
            <w:pPr>
              <w:spacing w:before="2" w:after="2"/>
              <w:jc w:val="both"/>
              <w:rPr>
                <w:rFonts w:ascii="Times New Roman" w:eastAsia="Times New Roman" w:hAnsi="Times New Roman" w:cs="Times New Roman"/>
                <w:b/>
                <w:color w:val="000000" w:themeColor="text1"/>
                <w:lang w:val="es-CO" w:eastAsia="es-CO"/>
              </w:rPr>
            </w:pPr>
            <w:ins w:id="2153" w:author="Dayrtman Fajardo Vásquez" w:date="2015-11-12T17:21:00Z">
              <w:r>
                <w:rPr>
                  <w:rFonts w:ascii="Times New Roman" w:eastAsia="Times New Roman" w:hAnsi="Times New Roman" w:cs="Times New Roman"/>
                  <w:b/>
                  <w:color w:val="000000" w:themeColor="text1"/>
                  <w:lang w:val="es-CO" w:eastAsia="es-CO"/>
                </w:rPr>
                <w:t>La</w:t>
              </w:r>
            </w:ins>
            <w:ins w:id="2154" w:author="Dayrtman Fajardo Vásquez" w:date="2015-11-12T17:22:00Z">
              <w:r>
                <w:rPr>
                  <w:rFonts w:ascii="Times New Roman" w:eastAsia="Times New Roman" w:hAnsi="Times New Roman" w:cs="Times New Roman"/>
                  <w:b/>
                  <w:color w:val="000000" w:themeColor="text1"/>
                  <w:lang w:val="es-CO" w:eastAsia="es-CO"/>
                </w:rPr>
                <w:t xml:space="preserve"> cultura y la</w:t>
              </w:r>
            </w:ins>
            <w:ins w:id="2155" w:author="Dayrtman Fajardo Vásquez" w:date="2015-11-12T17:21:00Z">
              <w:r>
                <w:rPr>
                  <w:rFonts w:ascii="Times New Roman" w:eastAsia="Times New Roman" w:hAnsi="Times New Roman" w:cs="Times New Roman"/>
                  <w:b/>
                  <w:color w:val="000000" w:themeColor="text1"/>
                  <w:lang w:val="es-CO" w:eastAsia="es-CO"/>
                </w:rPr>
                <w:t>s  religiones  de  Asia</w:t>
              </w:r>
            </w:ins>
            <w:del w:id="2156" w:author="Dayrtman Fajardo Vásquez" w:date="2015-11-12T17:21:00Z">
              <w:r w:rsidR="00E76345" w:rsidRPr="00FE54E8" w:rsidDel="009F62D3">
                <w:rPr>
                  <w:rFonts w:ascii="Times New Roman" w:eastAsia="Times New Roman" w:hAnsi="Times New Roman" w:cs="Times New Roman"/>
                  <w:b/>
                  <w:color w:val="000000" w:themeColor="text1"/>
                  <w:lang w:val="es-CO" w:eastAsia="es-CO"/>
                </w:rPr>
                <w:delText>Riqueza histórica y cultural de Asia</w:delText>
              </w:r>
            </w:del>
          </w:p>
          <w:p w14:paraId="67958F6E" w14:textId="77777777" w:rsidR="00E76345" w:rsidRPr="00FE54E8" w:rsidDel="009F62D3" w:rsidRDefault="00E76345" w:rsidP="008C38A3">
            <w:pPr>
              <w:spacing w:before="2" w:after="2"/>
              <w:jc w:val="both"/>
              <w:rPr>
                <w:del w:id="2157" w:author="Dayrtman Fajardo Vásquez" w:date="2015-11-12T17:21:00Z"/>
                <w:rFonts w:ascii="Times New Roman" w:eastAsia="Times New Roman" w:hAnsi="Times New Roman" w:cs="Times New Roman"/>
                <w:color w:val="000000" w:themeColor="text1"/>
                <w:lang w:val="es-CO" w:eastAsia="es-CO"/>
              </w:rPr>
            </w:pPr>
          </w:p>
          <w:p w14:paraId="6FAC67BE" w14:textId="77777777" w:rsidR="00E76345" w:rsidRDefault="00E76345" w:rsidP="008C38A3">
            <w:pPr>
              <w:spacing w:before="2" w:after="2"/>
              <w:jc w:val="both"/>
              <w:rPr>
                <w:rFonts w:ascii="Times New Roman" w:eastAsia="Times New Roman" w:hAnsi="Times New Roman" w:cs="Times New Roman"/>
                <w:color w:val="000000" w:themeColor="text1"/>
                <w:lang w:val="es-CO" w:eastAsia="es-CO"/>
              </w:rPr>
            </w:pPr>
            <w:r w:rsidRPr="00FE54E8">
              <w:rPr>
                <w:rFonts w:ascii="Times New Roman" w:eastAsia="Times New Roman" w:hAnsi="Times New Roman" w:cs="Times New Roman"/>
                <w:color w:val="000000" w:themeColor="text1"/>
                <w:lang w:val="es-CO" w:eastAsia="es-CO"/>
              </w:rPr>
              <w:t>Hay varios aspectos que hacen de Asia un continente especial</w:t>
            </w:r>
            <w:r>
              <w:rPr>
                <w:rFonts w:ascii="Times New Roman" w:eastAsia="Times New Roman" w:hAnsi="Times New Roman" w:cs="Times New Roman"/>
                <w:color w:val="000000" w:themeColor="text1"/>
                <w:lang w:val="es-CO" w:eastAsia="es-CO"/>
              </w:rPr>
              <w:t xml:space="preserve">mente rico </w:t>
            </w:r>
            <w:del w:id="2158" w:author="EUGENIA ARCE LONDONO" w:date="2015-04-29T09:25:00Z">
              <w:r>
                <w:rPr>
                  <w:rFonts w:ascii="Times New Roman" w:eastAsia="Times New Roman" w:hAnsi="Times New Roman" w:cs="Times New Roman"/>
                  <w:color w:val="000000" w:themeColor="text1"/>
                  <w:lang w:val="es-CO" w:eastAsia="es-CO"/>
                </w:rPr>
                <w:delText>culturalmente</w:delText>
              </w:r>
            </w:del>
            <w:ins w:id="2159" w:author="TOSHIBA" w:date="2015-10-30T10:15:00Z">
              <w:r w:rsidR="002E0BEA">
                <w:rPr>
                  <w:rFonts w:ascii="Times New Roman" w:eastAsia="Times New Roman" w:hAnsi="Times New Roman" w:cs="Times New Roman"/>
                  <w:color w:val="000000" w:themeColor="text1"/>
                  <w:lang w:val="es-CO" w:eastAsia="es-CO"/>
                </w:rPr>
                <w:t xml:space="preserve"> </w:t>
              </w:r>
            </w:ins>
            <w:ins w:id="2160" w:author="EUGENIA ARCE LONDONO" w:date="2015-04-29T09:25:00Z">
              <w:r>
                <w:rPr>
                  <w:rFonts w:ascii="Times New Roman" w:eastAsia="Times New Roman" w:hAnsi="Times New Roman" w:cs="Times New Roman"/>
                  <w:color w:val="000000" w:themeColor="text1"/>
                  <w:lang w:val="es-CO" w:eastAsia="es-CO"/>
                </w:rPr>
                <w:t xml:space="preserve">desde </w:t>
              </w:r>
            </w:ins>
            <w:ins w:id="2161" w:author="TOSHIBA" w:date="2015-10-30T10:15:00Z">
              <w:r w:rsidR="002E0BEA">
                <w:rPr>
                  <w:rFonts w:ascii="Times New Roman" w:eastAsia="Times New Roman" w:hAnsi="Times New Roman" w:cs="Times New Roman"/>
                  <w:color w:val="000000" w:themeColor="text1"/>
                  <w:lang w:val="es-CO" w:eastAsia="es-CO"/>
                </w:rPr>
                <w:t xml:space="preserve">el campo </w:t>
              </w:r>
            </w:ins>
            <w:ins w:id="2162" w:author="EUGENIA ARCE LONDONO" w:date="2015-04-29T09:25:00Z">
              <w:r>
                <w:rPr>
                  <w:rFonts w:ascii="Times New Roman" w:eastAsia="Times New Roman" w:hAnsi="Times New Roman" w:cs="Times New Roman"/>
                  <w:color w:val="000000" w:themeColor="text1"/>
                  <w:lang w:val="es-CO" w:eastAsia="es-CO"/>
                </w:rPr>
                <w:t xml:space="preserve"> cultural</w:t>
              </w:r>
            </w:ins>
            <w:r w:rsidRPr="00FE54E8">
              <w:rPr>
                <w:rFonts w:ascii="Times New Roman" w:eastAsia="Times New Roman" w:hAnsi="Times New Roman" w:cs="Times New Roman"/>
                <w:color w:val="000000" w:themeColor="text1"/>
                <w:lang w:val="es-CO" w:eastAsia="es-CO"/>
              </w:rPr>
              <w:t>.</w:t>
            </w:r>
          </w:p>
          <w:p w14:paraId="4414DCBC" w14:textId="77777777" w:rsidR="00E76345" w:rsidRDefault="00E76345" w:rsidP="008C38A3">
            <w:pPr>
              <w:spacing w:before="2" w:after="2"/>
              <w:jc w:val="both"/>
              <w:rPr>
                <w:ins w:id="2163" w:author="EUGENIA ARCE LONDONO" w:date="2015-04-29T09:25:00Z"/>
                <w:rFonts w:ascii="Times New Roman" w:eastAsia="Times New Roman" w:hAnsi="Times New Roman" w:cs="Times New Roman"/>
                <w:color w:val="000000" w:themeColor="text1"/>
                <w:lang w:val="es-CO" w:eastAsia="es-CO"/>
              </w:rPr>
            </w:pPr>
          </w:p>
          <w:p w14:paraId="6F64E3BF" w14:textId="77777777" w:rsidR="00E76345" w:rsidRPr="00FE54E8" w:rsidRDefault="00E76345" w:rsidP="008C38A3">
            <w:pPr>
              <w:spacing w:before="2" w:after="2"/>
              <w:jc w:val="both"/>
              <w:rPr>
                <w:rFonts w:ascii="Times New Roman" w:eastAsia="Times New Roman" w:hAnsi="Times New Roman" w:cs="Times New Roman"/>
                <w:color w:val="000000" w:themeColor="text1"/>
                <w:lang w:val="es-CO" w:eastAsia="es-CO"/>
              </w:rPr>
            </w:pPr>
            <w:r w:rsidRPr="00FE54E8">
              <w:rPr>
                <w:rFonts w:ascii="Times New Roman" w:eastAsia="Times New Roman" w:hAnsi="Times New Roman" w:cs="Times New Roman"/>
                <w:color w:val="000000" w:themeColor="text1"/>
                <w:lang w:val="es-CO" w:eastAsia="es-CO"/>
              </w:rPr>
              <w:t>Asia es la zon</w:t>
            </w:r>
            <w:r>
              <w:rPr>
                <w:rFonts w:ascii="Times New Roman" w:eastAsia="Times New Roman" w:hAnsi="Times New Roman" w:cs="Times New Roman"/>
                <w:color w:val="000000" w:themeColor="text1"/>
                <w:lang w:val="es-CO" w:eastAsia="es-CO"/>
              </w:rPr>
              <w:t xml:space="preserve">a geográfica </w:t>
            </w:r>
            <w:del w:id="2164" w:author="TOSHIBA" w:date="2015-10-30T10:19:00Z">
              <w:r w:rsidDel="002E0BEA">
                <w:rPr>
                  <w:rFonts w:ascii="Times New Roman" w:eastAsia="Times New Roman" w:hAnsi="Times New Roman" w:cs="Times New Roman"/>
                  <w:color w:val="000000" w:themeColor="text1"/>
                  <w:lang w:val="es-CO" w:eastAsia="es-CO"/>
                </w:rPr>
                <w:delText xml:space="preserve">en la cual </w:delText>
              </w:r>
            </w:del>
            <w:ins w:id="2165" w:author="TOSHIBA" w:date="2015-10-30T10:19:00Z">
              <w:r w:rsidR="002E0BEA">
                <w:rPr>
                  <w:rFonts w:ascii="Times New Roman" w:eastAsia="Times New Roman" w:hAnsi="Times New Roman" w:cs="Times New Roman"/>
                  <w:color w:val="000000" w:themeColor="text1"/>
                  <w:lang w:val="es-CO" w:eastAsia="es-CO"/>
                </w:rPr>
                <w:t xml:space="preserve">donde </w:t>
              </w:r>
            </w:ins>
            <w:r>
              <w:rPr>
                <w:rFonts w:ascii="Times New Roman" w:eastAsia="Times New Roman" w:hAnsi="Times New Roman" w:cs="Times New Roman"/>
                <w:color w:val="000000" w:themeColor="text1"/>
                <w:lang w:val="es-CO" w:eastAsia="es-CO"/>
              </w:rPr>
              <w:t>se ubicó</w:t>
            </w:r>
            <w:r w:rsidRPr="00FE54E8">
              <w:rPr>
                <w:rFonts w:ascii="Times New Roman" w:eastAsia="Times New Roman" w:hAnsi="Times New Roman" w:cs="Times New Roman"/>
                <w:color w:val="000000" w:themeColor="text1"/>
                <w:lang w:val="es-CO" w:eastAsia="es-CO"/>
              </w:rPr>
              <w:t xml:space="preserve"> una de las culturas más importantes</w:t>
            </w:r>
            <w:del w:id="2166" w:author="EUGENIA ARCE LONDONO" w:date="2015-04-29T09:25:00Z">
              <w:r w:rsidRPr="00FE54E8">
                <w:rPr>
                  <w:rFonts w:ascii="Times New Roman" w:eastAsia="Times New Roman" w:hAnsi="Times New Roman" w:cs="Times New Roman"/>
                  <w:color w:val="000000" w:themeColor="text1"/>
                  <w:lang w:val="es-CO" w:eastAsia="es-CO"/>
                </w:rPr>
                <w:delText>:</w:delText>
              </w:r>
            </w:del>
            <w:ins w:id="2167" w:author="EUGENIA ARCE LONDONO" w:date="2015-04-29T09:25:00Z">
              <w:r>
                <w:rPr>
                  <w:rFonts w:ascii="Times New Roman" w:eastAsia="Times New Roman" w:hAnsi="Times New Roman" w:cs="Times New Roman"/>
                  <w:color w:val="000000" w:themeColor="text1"/>
                  <w:lang w:val="es-CO" w:eastAsia="es-CO"/>
                </w:rPr>
                <w:t xml:space="preserve"> de la historia</w:t>
              </w:r>
              <w:r w:rsidRPr="00FE54E8">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la de</w:t>
              </w:r>
            </w:ins>
            <w:r>
              <w:rPr>
                <w:rFonts w:ascii="Times New Roman" w:eastAsia="Times New Roman" w:hAnsi="Times New Roman" w:cs="Times New Roman"/>
                <w:color w:val="000000" w:themeColor="text1"/>
                <w:lang w:val="es-CO" w:eastAsia="es-CO"/>
              </w:rPr>
              <w:t xml:space="preserve"> </w:t>
            </w:r>
            <w:r w:rsidRPr="00FE54E8">
              <w:rPr>
                <w:rFonts w:ascii="Times New Roman" w:eastAsia="Times New Roman" w:hAnsi="Times New Roman" w:cs="Times New Roman"/>
                <w:b/>
                <w:color w:val="000000" w:themeColor="text1"/>
                <w:lang w:val="es-CO" w:eastAsia="es-CO"/>
              </w:rPr>
              <w:t>Mesopotamia</w:t>
            </w:r>
            <w:r w:rsidRPr="00FE54E8">
              <w:rPr>
                <w:rFonts w:ascii="Times New Roman" w:eastAsia="Times New Roman" w:hAnsi="Times New Roman" w:cs="Times New Roman"/>
                <w:color w:val="000000" w:themeColor="text1"/>
                <w:lang w:val="es-CO" w:eastAsia="es-CO"/>
              </w:rPr>
              <w:t xml:space="preserve">. En ella se originaron la </w:t>
            </w:r>
            <w:r w:rsidRPr="00FE54E8">
              <w:rPr>
                <w:rFonts w:ascii="Times New Roman" w:eastAsia="Times New Roman" w:hAnsi="Times New Roman" w:cs="Times New Roman"/>
                <w:b/>
                <w:color w:val="000000" w:themeColor="text1"/>
                <w:lang w:val="es-CO" w:eastAsia="es-CO"/>
              </w:rPr>
              <w:t>escritura</w:t>
            </w:r>
            <w:r w:rsidRPr="00FE54E8">
              <w:rPr>
                <w:rFonts w:ascii="Times New Roman" w:eastAsia="Times New Roman" w:hAnsi="Times New Roman" w:cs="Times New Roman"/>
                <w:color w:val="000000" w:themeColor="text1"/>
                <w:lang w:val="es-CO" w:eastAsia="es-CO"/>
              </w:rPr>
              <w:t xml:space="preserve"> y las </w:t>
            </w:r>
            <w:r w:rsidRPr="00FE54E8">
              <w:rPr>
                <w:rFonts w:ascii="Times New Roman" w:eastAsia="Times New Roman" w:hAnsi="Times New Roman" w:cs="Times New Roman"/>
                <w:b/>
                <w:color w:val="000000" w:themeColor="text1"/>
                <w:lang w:val="es-CO" w:eastAsia="es-CO"/>
              </w:rPr>
              <w:t>primeras ciudades.</w:t>
            </w:r>
          </w:p>
          <w:p w14:paraId="0C821339" w14:textId="77777777" w:rsidR="00E76345" w:rsidRPr="00FE54E8" w:rsidRDefault="00E76345" w:rsidP="008C38A3">
            <w:pPr>
              <w:spacing w:before="2" w:after="2"/>
              <w:jc w:val="both"/>
              <w:rPr>
                <w:rFonts w:ascii="Times New Roman" w:eastAsia="Times New Roman" w:hAnsi="Times New Roman" w:cs="Times New Roman"/>
                <w:color w:val="000000" w:themeColor="text1"/>
                <w:lang w:val="es-CO" w:eastAsia="es-CO"/>
              </w:rPr>
            </w:pPr>
          </w:p>
          <w:p w14:paraId="7528167E" w14:textId="77777777" w:rsidR="00E76345" w:rsidRPr="00FE54E8" w:rsidRDefault="00E76345" w:rsidP="008C38A3">
            <w:pPr>
              <w:spacing w:before="2" w:after="2"/>
              <w:jc w:val="both"/>
              <w:rPr>
                <w:del w:id="2168" w:author="EUGENIA ARCE LONDONO" w:date="2015-04-29T09:25:00Z"/>
                <w:rFonts w:ascii="Times New Roman" w:eastAsia="Times New Roman" w:hAnsi="Times New Roman" w:cs="Times New Roman"/>
                <w:b/>
                <w:color w:val="000000" w:themeColor="text1"/>
                <w:lang w:val="es-CO" w:eastAsia="es-CO"/>
              </w:rPr>
            </w:pPr>
            <w:r w:rsidRPr="00FE54E8">
              <w:rPr>
                <w:rFonts w:ascii="Times New Roman" w:eastAsia="Times New Roman" w:hAnsi="Times New Roman" w:cs="Times New Roman"/>
                <w:color w:val="000000" w:themeColor="text1"/>
                <w:lang w:val="es-CO" w:eastAsia="es-CO"/>
              </w:rPr>
              <w:t>Además, el continente asiático</w:t>
            </w:r>
            <w:r>
              <w:rPr>
                <w:rFonts w:ascii="Times New Roman" w:eastAsia="Times New Roman" w:hAnsi="Times New Roman" w:cs="Times New Roman"/>
                <w:color w:val="000000" w:themeColor="text1"/>
                <w:lang w:val="es-CO" w:eastAsia="es-CO"/>
              </w:rPr>
              <w:t xml:space="preserve"> es el lugar </w:t>
            </w:r>
            <w:ins w:id="2169" w:author="TOSHIBA" w:date="2015-10-30T10:16:00Z">
              <w:r w:rsidR="002E0BEA">
                <w:rPr>
                  <w:rFonts w:ascii="Times New Roman" w:eastAsia="Times New Roman" w:hAnsi="Times New Roman" w:cs="Times New Roman"/>
                  <w:color w:val="000000" w:themeColor="text1"/>
                  <w:lang w:val="es-CO" w:eastAsia="es-CO"/>
                </w:rPr>
                <w:t xml:space="preserve">donde </w:t>
              </w:r>
            </w:ins>
            <w:del w:id="2170" w:author="TOSHIBA" w:date="2015-10-30T10:16:00Z">
              <w:r w:rsidDel="002E0BEA">
                <w:rPr>
                  <w:rFonts w:ascii="Times New Roman" w:eastAsia="Times New Roman" w:hAnsi="Times New Roman" w:cs="Times New Roman"/>
                  <w:color w:val="000000" w:themeColor="text1"/>
                  <w:lang w:val="es-CO" w:eastAsia="es-CO"/>
                </w:rPr>
                <w:delText xml:space="preserve"> </w:delText>
              </w:r>
            </w:del>
            <w:del w:id="2171" w:author="EUGENIA ARCE LONDONO" w:date="2015-04-29T09:25:00Z">
              <w:r w:rsidRPr="00FE54E8">
                <w:rPr>
                  <w:rFonts w:ascii="Times New Roman" w:eastAsia="Times New Roman" w:hAnsi="Times New Roman" w:cs="Times New Roman"/>
                  <w:color w:val="000000" w:themeColor="text1"/>
                  <w:lang w:val="es-CO" w:eastAsia="es-CO"/>
                </w:rPr>
                <w:delText>nacen</w:delText>
              </w:r>
            </w:del>
            <w:ins w:id="2172" w:author="TOSHIBA" w:date="2015-10-30T10:17:00Z">
              <w:r w:rsidR="002E0BEA">
                <w:rPr>
                  <w:rFonts w:ascii="Times New Roman" w:eastAsia="Times New Roman" w:hAnsi="Times New Roman" w:cs="Times New Roman"/>
                  <w:color w:val="000000" w:themeColor="text1"/>
                  <w:lang w:val="es-CO" w:eastAsia="es-CO"/>
                </w:rPr>
                <w:t xml:space="preserve"> </w:t>
              </w:r>
            </w:ins>
            <w:ins w:id="2173" w:author="EUGENIA ARCE LONDONO" w:date="2015-04-29T09:25:00Z">
              <w:r>
                <w:rPr>
                  <w:rFonts w:ascii="Times New Roman" w:eastAsia="Times New Roman" w:hAnsi="Times New Roman" w:cs="Times New Roman"/>
                  <w:color w:val="000000" w:themeColor="text1"/>
                  <w:lang w:val="es-CO" w:eastAsia="es-CO"/>
                </w:rPr>
                <w:t>naciero</w:t>
              </w:r>
              <w:r w:rsidRPr="00FE54E8">
                <w:rPr>
                  <w:rFonts w:ascii="Times New Roman" w:eastAsia="Times New Roman" w:hAnsi="Times New Roman" w:cs="Times New Roman"/>
                  <w:color w:val="000000" w:themeColor="text1"/>
                  <w:lang w:val="es-CO" w:eastAsia="es-CO"/>
                </w:rPr>
                <w:t>n</w:t>
              </w:r>
            </w:ins>
            <w:r w:rsidRPr="00FE54E8">
              <w:rPr>
                <w:rFonts w:ascii="Times New Roman" w:eastAsia="Times New Roman" w:hAnsi="Times New Roman" w:cs="Times New Roman"/>
                <w:color w:val="000000" w:themeColor="text1"/>
                <w:lang w:val="es-CO" w:eastAsia="es-CO"/>
              </w:rPr>
              <w:t xml:space="preserve"> las tres religiones monoteístas del mundo: </w:t>
            </w:r>
            <w:ins w:id="2174" w:author="EUGENIA ARCE LONDONO" w:date="2015-04-29T09:25:00Z">
              <w:r>
                <w:rPr>
                  <w:rFonts w:ascii="Times New Roman" w:eastAsia="Times New Roman" w:hAnsi="Times New Roman" w:cs="Times New Roman"/>
                  <w:color w:val="000000" w:themeColor="text1"/>
                  <w:lang w:val="es-CO" w:eastAsia="es-CO"/>
                </w:rPr>
                <w:t xml:space="preserve">el </w:t>
              </w:r>
            </w:ins>
            <w:r w:rsidRPr="00FE54E8">
              <w:rPr>
                <w:rFonts w:ascii="Times New Roman" w:eastAsia="Times New Roman" w:hAnsi="Times New Roman" w:cs="Times New Roman"/>
                <w:b/>
                <w:color w:val="000000" w:themeColor="text1"/>
                <w:lang w:val="es-CO" w:eastAsia="es-CO"/>
              </w:rPr>
              <w:t xml:space="preserve">islamismo, </w:t>
            </w:r>
            <w:ins w:id="2175" w:author="EUGENIA ARCE LONDONO" w:date="2015-04-29T09:25:00Z">
              <w:r w:rsidRPr="00D262BD">
                <w:rPr>
                  <w:rFonts w:ascii="Times New Roman" w:eastAsia="Times New Roman" w:hAnsi="Times New Roman" w:cs="Times New Roman"/>
                  <w:color w:val="000000" w:themeColor="text1"/>
                  <w:lang w:val="es-CO" w:eastAsia="es-CO"/>
                </w:rPr>
                <w:t xml:space="preserve">el </w:t>
              </w:r>
            </w:ins>
            <w:r w:rsidRPr="00FE54E8">
              <w:rPr>
                <w:rFonts w:ascii="Times New Roman" w:eastAsia="Times New Roman" w:hAnsi="Times New Roman" w:cs="Times New Roman"/>
                <w:b/>
                <w:color w:val="000000" w:themeColor="text1"/>
                <w:lang w:val="es-CO" w:eastAsia="es-CO"/>
              </w:rPr>
              <w:t xml:space="preserve">judaísmo y </w:t>
            </w:r>
            <w:r w:rsidRPr="00D262BD">
              <w:rPr>
                <w:rFonts w:ascii="Times New Roman" w:hAnsi="Times New Roman"/>
                <w:color w:val="000000" w:themeColor="text1"/>
                <w:lang w:val="es-CO"/>
                <w:rPrChange w:id="2176" w:author="EUGENIA ARCE LONDONO" w:date="2015-04-29T09:25:00Z">
                  <w:rPr>
                    <w:rFonts w:ascii="Times New Roman" w:hAnsi="Times New Roman"/>
                    <w:b/>
                    <w:color w:val="000000" w:themeColor="text1"/>
                    <w:lang w:val="es-CO"/>
                  </w:rPr>
                </w:rPrChange>
              </w:rPr>
              <w:t>el</w:t>
            </w:r>
            <w:r w:rsidRPr="00FE54E8">
              <w:rPr>
                <w:rFonts w:ascii="Times New Roman" w:eastAsia="Times New Roman" w:hAnsi="Times New Roman" w:cs="Times New Roman"/>
                <w:b/>
                <w:color w:val="000000" w:themeColor="text1"/>
                <w:lang w:val="es-CO" w:eastAsia="es-CO"/>
              </w:rPr>
              <w:t xml:space="preserve"> cristianismo.</w:t>
            </w:r>
          </w:p>
          <w:p w14:paraId="1DF3E719" w14:textId="77777777" w:rsidR="00E76345" w:rsidRPr="00FE54E8" w:rsidRDefault="00E76345" w:rsidP="008C38A3">
            <w:pPr>
              <w:spacing w:before="2" w:after="2"/>
              <w:jc w:val="both"/>
              <w:rPr>
                <w:del w:id="2177" w:author="EUGENIA ARCE LONDONO" w:date="2015-04-29T09:25:00Z"/>
                <w:rFonts w:ascii="Times New Roman" w:eastAsia="Times New Roman" w:hAnsi="Times New Roman" w:cs="Times New Roman"/>
                <w:color w:val="000000" w:themeColor="text1"/>
                <w:lang w:val="es-CO" w:eastAsia="es-CO"/>
              </w:rPr>
            </w:pPr>
          </w:p>
          <w:p w14:paraId="30F55F5B" w14:textId="77777777" w:rsidR="00E76345" w:rsidRPr="00651756" w:rsidRDefault="00E76345" w:rsidP="008C38A3">
            <w:pPr>
              <w:spacing w:before="2" w:after="2"/>
              <w:jc w:val="both"/>
              <w:rPr>
                <w:rFonts w:ascii="Times New Roman" w:eastAsia="Times New Roman" w:hAnsi="Times New Roman" w:cs="Times New Roman"/>
                <w:b/>
                <w:color w:val="000000" w:themeColor="text1"/>
                <w:lang w:val="es-CO" w:eastAsia="es-CO"/>
              </w:rPr>
            </w:pPr>
            <w:ins w:id="2178" w:author="EUGENIA ARCE LONDONO" w:date="2015-04-29T09:25:00Z">
              <w:r>
                <w:rPr>
                  <w:rFonts w:ascii="Times New Roman" w:eastAsia="Times New Roman" w:hAnsi="Times New Roman" w:cs="Times New Roman"/>
                  <w:b/>
                  <w:color w:val="000000" w:themeColor="text1"/>
                  <w:lang w:val="es-CO" w:eastAsia="es-CO"/>
                </w:rPr>
                <w:t xml:space="preserve"> </w:t>
              </w:r>
            </w:ins>
            <w:r w:rsidRPr="00FE54E8">
              <w:rPr>
                <w:rFonts w:ascii="Times New Roman" w:eastAsia="Times New Roman" w:hAnsi="Times New Roman" w:cs="Times New Roman"/>
                <w:color w:val="000000" w:themeColor="text1"/>
                <w:lang w:val="es-CO" w:eastAsia="es-CO"/>
              </w:rPr>
              <w:t>Es</w:t>
            </w:r>
            <w:ins w:id="2179" w:author="EUGENIA ARCE LONDONO" w:date="2015-04-29T09:25:00Z">
              <w:r>
                <w:rPr>
                  <w:rFonts w:ascii="Times New Roman" w:eastAsia="Times New Roman" w:hAnsi="Times New Roman" w:cs="Times New Roman"/>
                  <w:color w:val="000000" w:themeColor="text1"/>
                  <w:lang w:val="es-CO" w:eastAsia="es-CO"/>
                </w:rPr>
                <w:t>, así mismo,</w:t>
              </w:r>
            </w:ins>
            <w:r w:rsidRPr="00FE54E8">
              <w:rPr>
                <w:rFonts w:ascii="Times New Roman" w:eastAsia="Times New Roman" w:hAnsi="Times New Roman" w:cs="Times New Roman"/>
                <w:color w:val="000000" w:themeColor="text1"/>
                <w:lang w:val="es-CO" w:eastAsia="es-CO"/>
              </w:rPr>
              <w:t xml:space="preserve"> la cuna de </w:t>
            </w:r>
            <w:del w:id="2180" w:author="EUGENIA ARCE LONDONO" w:date="2015-04-29T09:25:00Z">
              <w:r>
                <w:rPr>
                  <w:rFonts w:ascii="Times New Roman" w:eastAsia="Times New Roman" w:hAnsi="Times New Roman" w:cs="Times New Roman"/>
                  <w:color w:val="000000" w:themeColor="text1"/>
                  <w:lang w:val="es-CO" w:eastAsia="es-CO"/>
                </w:rPr>
                <w:delText xml:space="preserve">las </w:delText>
              </w:r>
            </w:del>
            <w:r w:rsidRPr="00FE54E8">
              <w:rPr>
                <w:rFonts w:ascii="Times New Roman" w:eastAsia="Times New Roman" w:hAnsi="Times New Roman" w:cs="Times New Roman"/>
                <w:color w:val="000000" w:themeColor="text1"/>
                <w:lang w:val="es-CO" w:eastAsia="es-CO"/>
              </w:rPr>
              <w:t xml:space="preserve">religiones </w:t>
            </w:r>
            <w:r>
              <w:rPr>
                <w:rFonts w:ascii="Times New Roman" w:eastAsia="Times New Roman" w:hAnsi="Times New Roman" w:cs="Times New Roman"/>
                <w:color w:val="000000" w:themeColor="text1"/>
                <w:lang w:val="es-CO" w:eastAsia="es-CO"/>
              </w:rPr>
              <w:t xml:space="preserve">con </w:t>
            </w:r>
            <w:del w:id="2181" w:author="EUGENIA ARCE LONDONO" w:date="2015-04-29T09:25:00Z">
              <w:r>
                <w:rPr>
                  <w:rFonts w:ascii="Times New Roman" w:eastAsia="Times New Roman" w:hAnsi="Times New Roman" w:cs="Times New Roman"/>
                  <w:color w:val="000000" w:themeColor="text1"/>
                  <w:lang w:val="es-CO" w:eastAsia="es-CO"/>
                </w:rPr>
                <w:delText>mayor</w:delText>
              </w:r>
            </w:del>
            <w:ins w:id="2182" w:author="TOSHIBA" w:date="2015-10-30T10:18:00Z">
              <w:r w:rsidR="002E0BEA">
                <w:rPr>
                  <w:rFonts w:ascii="Times New Roman" w:eastAsia="Times New Roman" w:hAnsi="Times New Roman" w:cs="Times New Roman"/>
                  <w:color w:val="000000" w:themeColor="text1"/>
                  <w:lang w:val="es-CO" w:eastAsia="es-CO"/>
                </w:rPr>
                <w:t xml:space="preserve"> </w:t>
              </w:r>
            </w:ins>
            <w:ins w:id="2183" w:author="EUGENIA ARCE LONDONO" w:date="2015-04-29T09:25:00Z">
              <w:r>
                <w:rPr>
                  <w:rFonts w:ascii="Times New Roman" w:eastAsia="Times New Roman" w:hAnsi="Times New Roman" w:cs="Times New Roman"/>
                  <w:color w:val="000000" w:themeColor="text1"/>
                  <w:lang w:val="es-CO" w:eastAsia="es-CO"/>
                </w:rPr>
                <w:t>significativa</w:t>
              </w:r>
            </w:ins>
            <w:r w:rsidRPr="00FE54E8">
              <w:rPr>
                <w:rFonts w:ascii="Times New Roman" w:eastAsia="Times New Roman" w:hAnsi="Times New Roman" w:cs="Times New Roman"/>
                <w:color w:val="000000" w:themeColor="text1"/>
                <w:lang w:val="es-CO" w:eastAsia="es-CO"/>
              </w:rPr>
              <w:t xml:space="preserve"> tradición histórica y que hoy siguen </w:t>
            </w:r>
            <w:del w:id="2184" w:author="TOSHIBA" w:date="2015-10-30T10:18:00Z">
              <w:r w:rsidRPr="00FE54E8" w:rsidDel="002E0BEA">
                <w:rPr>
                  <w:rFonts w:ascii="Times New Roman" w:eastAsia="Times New Roman" w:hAnsi="Times New Roman" w:cs="Times New Roman"/>
                  <w:color w:val="000000" w:themeColor="text1"/>
                  <w:lang w:val="es-CO" w:eastAsia="es-CO"/>
                </w:rPr>
                <w:delText xml:space="preserve">permaneciendo </w:delText>
              </w:r>
            </w:del>
            <w:r w:rsidRPr="00FE54E8">
              <w:rPr>
                <w:rFonts w:ascii="Times New Roman" w:eastAsia="Times New Roman" w:hAnsi="Times New Roman" w:cs="Times New Roman"/>
                <w:color w:val="000000" w:themeColor="text1"/>
                <w:lang w:val="es-CO" w:eastAsia="es-CO"/>
              </w:rPr>
              <w:t xml:space="preserve">vivas en las prácticas religiosas de muchas personas: </w:t>
            </w:r>
            <w:r>
              <w:rPr>
                <w:rFonts w:ascii="Times New Roman" w:eastAsia="Times New Roman" w:hAnsi="Times New Roman" w:cs="Times New Roman"/>
                <w:b/>
                <w:color w:val="000000" w:themeColor="text1"/>
                <w:lang w:val="es-CO" w:eastAsia="es-CO"/>
              </w:rPr>
              <w:t>el budismo, el hinduismo, el</w:t>
            </w:r>
            <w:del w:id="2185" w:author="TOSHIBA" w:date="2015-10-28T12:16:00Z">
              <w:r w:rsidRPr="00651756" w:rsidDel="00225EC7">
                <w:rPr>
                  <w:rFonts w:ascii="Times New Roman" w:eastAsia="Times New Roman" w:hAnsi="Times New Roman" w:cs="Times New Roman"/>
                  <w:b/>
                  <w:color w:val="000000" w:themeColor="text1"/>
                  <w:lang w:val="es-CO" w:eastAsia="es-CO"/>
                </w:rPr>
                <w:delText>  </w:delText>
              </w:r>
            </w:del>
            <w:ins w:id="2186" w:author="TOSHIBA" w:date="2015-10-28T12:16:00Z">
              <w:r w:rsidR="00225EC7">
                <w:rPr>
                  <w:rFonts w:ascii="Times New Roman" w:eastAsia="Times New Roman" w:hAnsi="Times New Roman" w:cs="Times New Roman"/>
                  <w:b/>
                  <w:color w:val="000000" w:themeColor="text1"/>
                  <w:lang w:val="es-CO" w:eastAsia="es-CO"/>
                </w:rPr>
                <w:t xml:space="preserve"> </w:t>
              </w:r>
            </w:ins>
            <w:del w:id="2187" w:author="TOSHIBA" w:date="2015-10-28T12:16:00Z">
              <w:r w:rsidRPr="00651756" w:rsidDel="00225EC7">
                <w:rPr>
                  <w:rFonts w:ascii="Times New Roman" w:eastAsia="Times New Roman" w:hAnsi="Times New Roman" w:cs="Times New Roman"/>
                  <w:b/>
                  <w:color w:val="000000" w:themeColor="text1"/>
                  <w:lang w:val="es-CO" w:eastAsia="es-CO"/>
                </w:rPr>
                <w:delText>  </w:delText>
              </w:r>
            </w:del>
            <w:ins w:id="2188" w:author="TOSHIBA" w:date="2015-10-28T12:16:00Z">
              <w:r w:rsidR="00225EC7">
                <w:rPr>
                  <w:rFonts w:ascii="Times New Roman" w:eastAsia="Times New Roman" w:hAnsi="Times New Roman" w:cs="Times New Roman"/>
                  <w:b/>
                  <w:color w:val="000000" w:themeColor="text1"/>
                  <w:lang w:val="es-CO" w:eastAsia="es-CO"/>
                </w:rPr>
                <w:t xml:space="preserve"> </w:t>
              </w:r>
            </w:ins>
            <w:del w:id="2189" w:author="TOSHIBA" w:date="2015-10-28T12:16:00Z">
              <w:r w:rsidRPr="00651756" w:rsidDel="00225EC7">
                <w:rPr>
                  <w:rFonts w:ascii="Times New Roman" w:eastAsia="Times New Roman" w:hAnsi="Times New Roman" w:cs="Times New Roman"/>
                  <w:b/>
                  <w:color w:val="000000" w:themeColor="text1"/>
                  <w:lang w:val="es-CO" w:eastAsia="es-CO"/>
                </w:rPr>
                <w:delText>  </w:delText>
              </w:r>
            </w:del>
            <w:ins w:id="2190" w:author="TOSHIBA" w:date="2015-10-28T12:16:00Z">
              <w:r w:rsidR="00225EC7">
                <w:rPr>
                  <w:rFonts w:ascii="Times New Roman" w:eastAsia="Times New Roman" w:hAnsi="Times New Roman" w:cs="Times New Roman"/>
                  <w:b/>
                  <w:color w:val="000000" w:themeColor="text1"/>
                  <w:lang w:val="es-CO" w:eastAsia="es-CO"/>
                </w:rPr>
                <w:t xml:space="preserve"> </w:t>
              </w:r>
            </w:ins>
            <w:r w:rsidRPr="00651756">
              <w:rPr>
                <w:rFonts w:ascii="Times New Roman" w:eastAsia="Times New Roman" w:hAnsi="Times New Roman" w:cs="Times New Roman"/>
                <w:b/>
                <w:color w:val="000000" w:themeColor="text1"/>
                <w:lang w:val="es-CO" w:eastAsia="es-CO"/>
              </w:rPr>
              <w:t xml:space="preserve"> confuci</w:t>
            </w:r>
            <w:ins w:id="2191" w:author="Dayrtman Fajardo Vásquez" w:date="2015-11-12T17:22:00Z">
              <w:r w:rsidR="009F62D3">
                <w:rPr>
                  <w:rFonts w:ascii="Times New Roman" w:eastAsia="Times New Roman" w:hAnsi="Times New Roman" w:cs="Times New Roman"/>
                  <w:b/>
                  <w:color w:val="000000" w:themeColor="text1"/>
                  <w:lang w:val="es-CO" w:eastAsia="es-CO"/>
                </w:rPr>
                <w:t>a</w:t>
              </w:r>
            </w:ins>
            <w:del w:id="2192" w:author="Dayrtman Fajardo Vásquez" w:date="2015-11-12T17:22:00Z">
              <w:r w:rsidRPr="00651756" w:rsidDel="009F62D3">
                <w:rPr>
                  <w:rFonts w:ascii="Times New Roman" w:eastAsia="Times New Roman" w:hAnsi="Times New Roman" w:cs="Times New Roman"/>
                  <w:b/>
                  <w:color w:val="000000" w:themeColor="text1"/>
                  <w:lang w:val="es-CO" w:eastAsia="es-CO"/>
                </w:rPr>
                <w:delText>o</w:delText>
              </w:r>
            </w:del>
            <w:r w:rsidRPr="00651756">
              <w:rPr>
                <w:rFonts w:ascii="Times New Roman" w:eastAsia="Times New Roman" w:hAnsi="Times New Roman" w:cs="Times New Roman"/>
                <w:b/>
                <w:color w:val="000000" w:themeColor="text1"/>
                <w:lang w:val="es-CO" w:eastAsia="es-CO"/>
              </w:rPr>
              <w:t>nismo y el sintoísmo.</w:t>
            </w:r>
          </w:p>
          <w:p w14:paraId="50580584" w14:textId="77777777" w:rsidR="00E76345" w:rsidRPr="00FE54E8" w:rsidRDefault="00E76345" w:rsidP="008C38A3">
            <w:pPr>
              <w:spacing w:before="2" w:after="2"/>
              <w:jc w:val="both"/>
              <w:rPr>
                <w:rFonts w:ascii="Times New Roman" w:eastAsia="Times New Roman" w:hAnsi="Times New Roman" w:cs="Times New Roman"/>
                <w:color w:val="000000" w:themeColor="text1"/>
                <w:lang w:val="es-CO" w:eastAsia="es-CO"/>
              </w:rPr>
            </w:pPr>
          </w:p>
          <w:p w14:paraId="5BD88287" w14:textId="77777777" w:rsidR="00E76345" w:rsidRPr="00FE54E8" w:rsidRDefault="00E76345" w:rsidP="008C38A3">
            <w:pPr>
              <w:spacing w:before="2" w:after="2"/>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Te invitamos a</w:t>
            </w:r>
            <w:r w:rsidRPr="00FE54E8">
              <w:rPr>
                <w:rFonts w:ascii="Times New Roman" w:eastAsia="Times New Roman" w:hAnsi="Times New Roman" w:cs="Times New Roman"/>
                <w:color w:val="000000" w:themeColor="text1"/>
                <w:lang w:val="es-CO" w:eastAsia="es-CO"/>
              </w:rPr>
              <w:t xml:space="preserve"> ampliar la información </w:t>
            </w:r>
            <w:r>
              <w:rPr>
                <w:rFonts w:ascii="Times New Roman" w:eastAsia="Times New Roman" w:hAnsi="Times New Roman" w:cs="Times New Roman"/>
                <w:color w:val="000000" w:themeColor="text1"/>
                <w:lang w:val="es-CO" w:eastAsia="es-CO"/>
              </w:rPr>
              <w:t xml:space="preserve">viendo el siguiente </w:t>
            </w:r>
            <w:del w:id="2193" w:author="TOSHIBA" w:date="2015-10-28T12:20:00Z">
              <w:r w:rsidDel="00046FD4">
                <w:rPr>
                  <w:rFonts w:ascii="Times New Roman" w:eastAsia="Times New Roman" w:hAnsi="Times New Roman" w:cs="Times New Roman"/>
                  <w:color w:val="000000" w:themeColor="text1"/>
                  <w:lang w:val="es-CO" w:eastAsia="es-CO"/>
                </w:rPr>
                <w:delText>vídeo</w:delText>
              </w:r>
            </w:del>
            <w:ins w:id="2194" w:author="TOSHIBA" w:date="2015-10-30T10:18:00Z">
              <w:r w:rsidR="002E0BEA">
                <w:rPr>
                  <w:rFonts w:ascii="Times New Roman" w:eastAsia="Times New Roman" w:hAnsi="Times New Roman" w:cs="Times New Roman"/>
                  <w:color w:val="000000" w:themeColor="text1"/>
                  <w:lang w:val="es-CO" w:eastAsia="es-CO"/>
                </w:rPr>
                <w:t xml:space="preserve"> </w:t>
              </w:r>
            </w:ins>
            <w:ins w:id="2195" w:author="TOSHIBA" w:date="2015-10-28T12:20:00Z">
              <w:r w:rsidR="00046FD4">
                <w:rPr>
                  <w:rFonts w:ascii="Times New Roman" w:eastAsia="Times New Roman" w:hAnsi="Times New Roman" w:cs="Times New Roman"/>
                  <w:color w:val="000000" w:themeColor="text1"/>
                  <w:lang w:val="es-CO" w:eastAsia="es-CO"/>
                </w:rPr>
                <w:t>video</w:t>
              </w:r>
            </w:ins>
            <w:r>
              <w:rPr>
                <w:rFonts w:ascii="Times New Roman" w:eastAsia="Times New Roman" w:hAnsi="Times New Roman" w:cs="Times New Roman"/>
                <w:color w:val="000000" w:themeColor="text1"/>
                <w:lang w:val="es-CO" w:eastAsia="es-CO"/>
              </w:rPr>
              <w:t xml:space="preserve"> sobre el</w:t>
            </w:r>
            <w:r w:rsidRPr="00FE54E8">
              <w:rPr>
                <w:rFonts w:ascii="Times New Roman" w:eastAsia="Times New Roman" w:hAnsi="Times New Roman" w:cs="Times New Roman"/>
                <w:color w:val="000000" w:themeColor="text1"/>
                <w:lang w:val="es-CO" w:eastAsia="es-CO"/>
              </w:rPr>
              <w:t xml:space="preserve"> </w:t>
            </w:r>
            <w:del w:id="2196" w:author="EUGENIA ARCE LONDONO" w:date="2015-04-29T09:25:00Z">
              <w:r w:rsidRPr="00FE54E8">
                <w:rPr>
                  <w:rFonts w:ascii="Times New Roman" w:eastAsia="Times New Roman" w:hAnsi="Times New Roman" w:cs="Times New Roman"/>
                  <w:color w:val="000000" w:themeColor="text1"/>
                  <w:lang w:val="es-CO" w:eastAsia="es-CO"/>
                </w:rPr>
                <w:delText>Tibet</w:delText>
              </w:r>
            </w:del>
            <w:ins w:id="2197" w:author="EUGENIA ARCE LONDONO" w:date="2015-04-29T09:25:00Z">
              <w:r w:rsidRPr="00FE54E8">
                <w:rPr>
                  <w:rFonts w:ascii="Times New Roman" w:eastAsia="Times New Roman" w:hAnsi="Times New Roman" w:cs="Times New Roman"/>
                  <w:color w:val="000000" w:themeColor="text1"/>
                  <w:lang w:val="es-CO" w:eastAsia="es-CO"/>
                </w:rPr>
                <w:t>Tíbet</w:t>
              </w:r>
            </w:ins>
            <w:r>
              <w:rPr>
                <w:rFonts w:ascii="Times New Roman" w:eastAsia="Times New Roman" w:hAnsi="Times New Roman" w:cs="Times New Roman"/>
                <w:color w:val="000000" w:themeColor="text1"/>
                <w:lang w:val="es-CO" w:eastAsia="es-CO"/>
              </w:rPr>
              <w:t>.</w:t>
            </w:r>
            <w:del w:id="2198" w:author="TOSHIBA" w:date="2015-10-28T12:16:00Z">
              <w:r w:rsidDel="00225EC7">
                <w:rPr>
                  <w:rFonts w:ascii="Times New Roman" w:eastAsia="Times New Roman" w:hAnsi="Times New Roman" w:cs="Times New Roman"/>
                  <w:color w:val="000000" w:themeColor="text1"/>
                  <w:lang w:val="es-CO" w:eastAsia="es-CO"/>
                </w:rPr>
                <w:delText xml:space="preserve"> </w:delText>
              </w:r>
              <w:r w:rsidRPr="00FE54E8" w:rsidDel="00225EC7">
                <w:rPr>
                  <w:rFonts w:ascii="Times New Roman" w:eastAsia="Times New Roman" w:hAnsi="Times New Roman" w:cs="Times New Roman"/>
                  <w:color w:val="000000" w:themeColor="text1"/>
                  <w:lang w:val="es-CO" w:eastAsia="es-CO"/>
                </w:rPr>
                <w:delText xml:space="preserve"> </w:delText>
              </w:r>
            </w:del>
            <w:ins w:id="2199" w:author="TOSHIBA" w:date="2015-10-30T10:18:00Z">
              <w:r w:rsidR="002E0BEA">
                <w:rPr>
                  <w:rFonts w:ascii="Times New Roman" w:eastAsia="Times New Roman" w:hAnsi="Times New Roman" w:cs="Times New Roman"/>
                  <w:color w:val="000000" w:themeColor="text1"/>
                  <w:lang w:val="es-CO" w:eastAsia="es-CO"/>
                </w:rPr>
                <w:t>[</w:t>
              </w:r>
            </w:ins>
            <w:ins w:id="2200" w:author="Dayrtman Fajardo Vásquez" w:date="2015-11-12T17:27:00Z">
              <w:r w:rsidR="009F62D3">
                <w:rPr>
                  <w:rFonts w:ascii="Times New Roman" w:eastAsia="Times New Roman" w:hAnsi="Times New Roman" w:cs="Times New Roman"/>
                  <w:color w:val="000000" w:themeColor="text1"/>
                  <w:lang w:val="es-CO" w:eastAsia="es-CO"/>
                </w:rPr>
                <w:t xml:space="preserve"> VER]</w:t>
              </w:r>
            </w:ins>
            <w:commentRangeStart w:id="2201"/>
            <w:ins w:id="2202" w:author="Dayrtman Fajardo Vásquez" w:date="2015-11-12T17:28:00Z">
              <w:r w:rsidR="009F62D3">
                <w:rPr>
                  <w:rFonts w:ascii="Times New Roman" w:eastAsia="Times New Roman" w:hAnsi="Times New Roman" w:cs="Times New Roman"/>
                  <w:color w:val="000000" w:themeColor="text1"/>
                  <w:lang w:val="es-CO" w:eastAsia="es-CO"/>
                </w:rPr>
                <w:fldChar w:fldCharType="begin"/>
              </w:r>
              <w:r w:rsidR="009F62D3">
                <w:rPr>
                  <w:rFonts w:ascii="Times New Roman" w:eastAsia="Times New Roman" w:hAnsi="Times New Roman" w:cs="Times New Roman"/>
                  <w:color w:val="000000" w:themeColor="text1"/>
                  <w:lang w:val="es-CO" w:eastAsia="es-CO"/>
                </w:rPr>
                <w:instrText xml:space="preserve"> HYPERLINK "https://www.youtube.com/watch?v=RkpIaEYUIUE" </w:instrText>
              </w:r>
              <w:r w:rsidR="009F62D3">
                <w:rPr>
                  <w:rFonts w:ascii="Times New Roman" w:eastAsia="Times New Roman" w:hAnsi="Times New Roman" w:cs="Times New Roman"/>
                  <w:color w:val="000000" w:themeColor="text1"/>
                  <w:lang w:val="es-CO" w:eastAsia="es-CO"/>
                </w:rPr>
                <w:fldChar w:fldCharType="separate"/>
              </w:r>
              <w:r w:rsidR="009F62D3" w:rsidRPr="009F62D3">
                <w:rPr>
                  <w:rStyle w:val="Hipervnculo"/>
                  <w:rFonts w:ascii="Times New Roman" w:eastAsia="Times New Roman" w:hAnsi="Times New Roman" w:cs="Times New Roman"/>
                  <w:lang w:val="es-CO" w:eastAsia="es-CO"/>
                </w:rPr>
                <w:t>https://www.youtube.com/watch?v=RkpIaEYUIUE</w:t>
              </w:r>
              <w:r w:rsidR="009F62D3">
                <w:rPr>
                  <w:rFonts w:ascii="Times New Roman" w:eastAsia="Times New Roman" w:hAnsi="Times New Roman" w:cs="Times New Roman"/>
                  <w:color w:val="000000" w:themeColor="text1"/>
                  <w:lang w:val="es-CO" w:eastAsia="es-CO"/>
                </w:rPr>
                <w:fldChar w:fldCharType="end"/>
              </w:r>
              <w:commentRangeEnd w:id="2201"/>
              <w:r w:rsidR="00205179">
                <w:rPr>
                  <w:rStyle w:val="Refdecomentario"/>
                  <w:rFonts w:ascii="Calibri" w:eastAsia="Calibri" w:hAnsi="Calibri" w:cs="Times New Roman"/>
                  <w:lang w:val="es-MX"/>
                </w:rPr>
                <w:commentReference w:id="2201"/>
              </w:r>
            </w:ins>
            <w:del w:id="2203" w:author="Dayrtman Fajardo Vásquez" w:date="2015-11-12T17:27:00Z">
              <w:r w:rsidRPr="009F62D3" w:rsidDel="009F62D3">
                <w:rPr>
                  <w:rPrChange w:id="2204" w:author="Dayrtman Fajardo Vásquez" w:date="2015-11-12T17:27:00Z">
                    <w:rPr>
                      <w:rStyle w:val="Hipervnculo"/>
                      <w:rFonts w:ascii="Times New Roman" w:eastAsia="Times New Roman" w:hAnsi="Times New Roman" w:cs="Times New Roman"/>
                      <w:lang w:val="es-CO" w:eastAsia="es-CO"/>
                    </w:rPr>
                  </w:rPrChange>
                </w:rPr>
                <w:delText>VER</w:delText>
              </w:r>
            </w:del>
            <w:ins w:id="2205" w:author="TOSHIBA" w:date="2015-10-30T10:18:00Z">
              <w:del w:id="2206" w:author="Dayrtman Fajardo Vásquez" w:date="2015-11-12T17:27:00Z">
                <w:r w:rsidR="002E0BEA" w:rsidDel="009F62D3">
                  <w:rPr>
                    <w:rStyle w:val="Hipervnculo"/>
                    <w:rFonts w:ascii="Times New Roman" w:eastAsia="Times New Roman" w:hAnsi="Times New Roman" w:cs="Times New Roman"/>
                    <w:lang w:val="es-CO" w:eastAsia="es-CO"/>
                  </w:rPr>
                  <w:delText>]</w:delText>
                </w:r>
              </w:del>
            </w:ins>
          </w:p>
          <w:p w14:paraId="1C144C43" w14:textId="77777777" w:rsidR="00E76345" w:rsidRPr="00FE54E8" w:rsidRDefault="00E76345" w:rsidP="008C38A3">
            <w:pPr>
              <w:spacing w:before="2" w:after="2"/>
              <w:jc w:val="both"/>
              <w:rPr>
                <w:rFonts w:ascii="Times New Roman" w:hAnsi="Times New Roman" w:cs="Times New Roman"/>
                <w:b/>
                <w:color w:val="000000" w:themeColor="text1"/>
              </w:rPr>
            </w:pPr>
          </w:p>
        </w:tc>
      </w:tr>
    </w:tbl>
    <w:p w14:paraId="1100DC26" w14:textId="77777777" w:rsidR="00E76345" w:rsidRPr="001726C4" w:rsidRDefault="00E76345" w:rsidP="00E76345">
      <w:pPr>
        <w:spacing w:after="0"/>
        <w:jc w:val="both"/>
        <w:rPr>
          <w:rFonts w:ascii="Times New Roman" w:hAnsi="Times New Roman" w:cs="Times New Roman"/>
          <w:color w:val="000000" w:themeColor="text1"/>
          <w:highlight w:val="yellow"/>
        </w:rPr>
      </w:pPr>
    </w:p>
    <w:p w14:paraId="690A5EEA"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del w:id="2207" w:author="EUGENIA ARCE LONDONO" w:date="2015-04-29T09:25:00Z">
        <w:r w:rsidRPr="001726C4">
          <w:rPr>
            <w:rFonts w:ascii="Times New Roman" w:hAnsi="Times New Roman" w:cs="Times New Roman"/>
            <w:b/>
            <w:color w:val="000000" w:themeColor="text1"/>
          </w:rPr>
          <w:delText>1.</w:delText>
        </w:r>
      </w:del>
      <w:r>
        <w:rPr>
          <w:rFonts w:ascii="Times New Roman" w:hAnsi="Times New Roman" w:cs="Times New Roman"/>
          <w:b/>
          <w:color w:val="000000" w:themeColor="text1"/>
        </w:rPr>
        <w:t>2</w:t>
      </w:r>
      <w:r w:rsidRPr="001726C4">
        <w:rPr>
          <w:rFonts w:ascii="Times New Roman" w:hAnsi="Times New Roman" w:cs="Times New Roman"/>
          <w:b/>
          <w:color w:val="000000" w:themeColor="text1"/>
        </w:rPr>
        <w:t>.</w:t>
      </w:r>
      <w:ins w:id="2208" w:author="EUGENIA ARCE LONDONO" w:date="2015-04-29T09:25:00Z">
        <w:r w:rsidRPr="001726C4">
          <w:rPr>
            <w:rFonts w:ascii="Times New Roman" w:hAnsi="Times New Roman" w:cs="Times New Roman"/>
            <w:b/>
            <w:color w:val="000000" w:themeColor="text1"/>
          </w:rPr>
          <w:t>2.</w:t>
        </w:r>
      </w:ins>
      <w:r w:rsidRPr="001726C4">
        <w:rPr>
          <w:rFonts w:ascii="Times New Roman" w:hAnsi="Times New Roman" w:cs="Times New Roman"/>
          <w:b/>
          <w:color w:val="000000" w:themeColor="text1"/>
        </w:rPr>
        <w:t xml:space="preserve">1 </w:t>
      </w:r>
      <w:del w:id="2209" w:author="EUGENIA ARCE LONDONO" w:date="2015-04-29T09:25:00Z">
        <w:r w:rsidRPr="001726C4">
          <w:rPr>
            <w:rFonts w:ascii="Times New Roman" w:eastAsia="Times New Roman" w:hAnsi="Times New Roman" w:cs="Times New Roman"/>
            <w:b/>
            <w:color w:val="000000" w:themeColor="text1"/>
            <w:lang w:val="es-CO" w:eastAsia="es-CO"/>
          </w:rPr>
          <w:delText>Población</w:delText>
        </w:r>
      </w:del>
      <w:ins w:id="2210" w:author="TOSHIBA" w:date="2015-10-30T10:20:00Z">
        <w:r w:rsidR="002E0BEA">
          <w:rPr>
            <w:rFonts w:ascii="Times New Roman" w:eastAsia="Times New Roman" w:hAnsi="Times New Roman" w:cs="Times New Roman"/>
            <w:b/>
            <w:color w:val="000000" w:themeColor="text1"/>
            <w:lang w:val="es-CO" w:eastAsia="es-CO"/>
          </w:rPr>
          <w:t xml:space="preserve"> </w:t>
        </w:r>
      </w:ins>
      <w:ins w:id="2211" w:author="EUGENIA ARCE LONDONO" w:date="2015-04-29T09:25:00Z">
        <w:r>
          <w:rPr>
            <w:rFonts w:ascii="Times New Roman" w:eastAsia="Times New Roman" w:hAnsi="Times New Roman" w:cs="Times New Roman"/>
            <w:b/>
            <w:color w:val="000000" w:themeColor="text1"/>
            <w:lang w:val="es-CO" w:eastAsia="es-CO"/>
          </w:rPr>
          <w:t>La p</w:t>
        </w:r>
        <w:r w:rsidRPr="001726C4">
          <w:rPr>
            <w:rFonts w:ascii="Times New Roman" w:eastAsia="Times New Roman" w:hAnsi="Times New Roman" w:cs="Times New Roman"/>
            <w:b/>
            <w:color w:val="000000" w:themeColor="text1"/>
            <w:lang w:val="es-CO" w:eastAsia="es-CO"/>
          </w:rPr>
          <w:t>oblación</w:t>
        </w:r>
      </w:ins>
    </w:p>
    <w:p w14:paraId="4DE8314A" w14:textId="77777777" w:rsidR="00E76345" w:rsidRPr="001726C4" w:rsidRDefault="00E76345" w:rsidP="00E76345">
      <w:pPr>
        <w:spacing w:after="0"/>
        <w:jc w:val="both"/>
        <w:rPr>
          <w:rFonts w:ascii="Times New Roman" w:eastAsia="Times New Roman" w:hAnsi="Times New Roman" w:cs="Times New Roman"/>
          <w:b/>
          <w:color w:val="000000" w:themeColor="text1"/>
          <w:lang w:val="es-CO" w:eastAsia="es-CO"/>
        </w:rPr>
      </w:pPr>
    </w:p>
    <w:p w14:paraId="5FB7CE81" w14:textId="77777777" w:rsidR="00E76345" w:rsidRDefault="00E76345" w:rsidP="00E76345">
      <w:pPr>
        <w:spacing w:after="0"/>
        <w:jc w:val="both"/>
        <w:rPr>
          <w:rFonts w:ascii="Times New Roman" w:eastAsia="Times New Roman" w:hAnsi="Times New Roman" w:cs="Times New Roman"/>
          <w:color w:val="000000" w:themeColor="text1"/>
          <w:lang w:val="es-CO" w:eastAsia="es-CO"/>
        </w:rPr>
      </w:pPr>
      <w:r w:rsidRPr="004C3142">
        <w:rPr>
          <w:rFonts w:ascii="Times New Roman" w:eastAsia="Times New Roman" w:hAnsi="Times New Roman" w:cs="Times New Roman"/>
          <w:b/>
          <w:color w:val="000000" w:themeColor="text1"/>
          <w:lang w:val="es-CO" w:eastAsia="es-CO"/>
        </w:rPr>
        <w:t>Asía</w:t>
      </w:r>
      <w:r w:rsidRPr="001726C4">
        <w:rPr>
          <w:rFonts w:ascii="Times New Roman" w:eastAsia="Times New Roman" w:hAnsi="Times New Roman" w:cs="Times New Roman"/>
          <w:color w:val="000000" w:themeColor="text1"/>
          <w:lang w:val="es-CO" w:eastAsia="es-CO"/>
        </w:rPr>
        <w:t xml:space="preserve"> es </w:t>
      </w:r>
      <w:del w:id="2212" w:author="EUGENIA ARCE LONDONO" w:date="2015-04-29T09:25:00Z">
        <w:r w:rsidRPr="001726C4">
          <w:rPr>
            <w:rFonts w:ascii="Times New Roman" w:eastAsia="Times New Roman" w:hAnsi="Times New Roman" w:cs="Times New Roman"/>
            <w:color w:val="000000" w:themeColor="text1"/>
            <w:lang w:val="es-CO" w:eastAsia="es-CO"/>
          </w:rPr>
          <w:delText xml:space="preserve">uno de los continentes </w:delText>
        </w:r>
      </w:del>
      <w:ins w:id="2213" w:author="EUGENIA ARCE LONDONO" w:date="2015-04-29T09:25:00Z">
        <w:r>
          <w:rPr>
            <w:rFonts w:ascii="Times New Roman" w:eastAsia="Times New Roman" w:hAnsi="Times New Roman" w:cs="Times New Roman"/>
            <w:color w:val="000000" w:themeColor="text1"/>
            <w:lang w:val="es-CO" w:eastAsia="es-CO"/>
          </w:rPr>
          <w:t>el continente</w:t>
        </w:r>
        <w:r w:rsidRPr="001726C4">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 xml:space="preserve">más </w:t>
      </w:r>
      <w:del w:id="2214" w:author="EUGENIA ARCE LONDONO" w:date="2015-04-29T09:25:00Z">
        <w:r w:rsidRPr="001726C4">
          <w:rPr>
            <w:rFonts w:ascii="Times New Roman" w:eastAsia="Times New Roman" w:hAnsi="Times New Roman" w:cs="Times New Roman"/>
            <w:color w:val="000000" w:themeColor="text1"/>
            <w:lang w:val="es-CO" w:eastAsia="es-CO"/>
          </w:rPr>
          <w:delText>habitados; cuenta</w:delText>
        </w:r>
      </w:del>
      <w:ins w:id="2215" w:author="TOSHIBA" w:date="2015-10-30T10:20:00Z">
        <w:r w:rsidR="002E0BEA">
          <w:rPr>
            <w:rFonts w:ascii="Times New Roman" w:eastAsia="Times New Roman" w:hAnsi="Times New Roman" w:cs="Times New Roman"/>
            <w:color w:val="000000" w:themeColor="text1"/>
            <w:lang w:val="es-CO" w:eastAsia="es-CO"/>
          </w:rPr>
          <w:t xml:space="preserve"> </w:t>
        </w:r>
      </w:ins>
      <w:ins w:id="2216" w:author="EUGENIA ARCE LONDONO" w:date="2015-04-29T09:25:00Z">
        <w:r w:rsidRPr="001726C4">
          <w:rPr>
            <w:rFonts w:ascii="Times New Roman" w:eastAsia="Times New Roman" w:hAnsi="Times New Roman" w:cs="Times New Roman"/>
            <w:color w:val="000000" w:themeColor="text1"/>
            <w:lang w:val="es-CO" w:eastAsia="es-CO"/>
          </w:rPr>
          <w:t>habitado</w:t>
        </w:r>
        <w:r>
          <w:rPr>
            <w:rFonts w:ascii="Times New Roman" w:eastAsia="Times New Roman" w:hAnsi="Times New Roman" w:cs="Times New Roman"/>
            <w:color w:val="000000" w:themeColor="text1"/>
            <w:lang w:val="es-CO" w:eastAsia="es-CO"/>
          </w:rPr>
          <w:t xml:space="preserve"> del </w:t>
        </w:r>
        <w:del w:id="2217" w:author="TOSHIBA" w:date="2015-10-30T10:20:00Z">
          <w:r w:rsidDel="002E0BEA">
            <w:rPr>
              <w:rFonts w:ascii="Times New Roman" w:eastAsia="Times New Roman" w:hAnsi="Times New Roman" w:cs="Times New Roman"/>
              <w:color w:val="000000" w:themeColor="text1"/>
              <w:lang w:val="es-CO" w:eastAsia="es-CO"/>
            </w:rPr>
            <w:delText>P</w:delText>
          </w:r>
        </w:del>
      </w:ins>
      <w:ins w:id="2218" w:author="TOSHIBA" w:date="2015-10-30T10:20:00Z">
        <w:r w:rsidR="002E0BEA">
          <w:rPr>
            <w:rFonts w:ascii="Times New Roman" w:eastAsia="Times New Roman" w:hAnsi="Times New Roman" w:cs="Times New Roman"/>
            <w:color w:val="000000" w:themeColor="text1"/>
            <w:lang w:val="es-CO" w:eastAsia="es-CO"/>
          </w:rPr>
          <w:t>p</w:t>
        </w:r>
      </w:ins>
      <w:ins w:id="2219" w:author="EUGENIA ARCE LONDONO" w:date="2015-04-29T09:25:00Z">
        <w:r>
          <w:rPr>
            <w:rFonts w:ascii="Times New Roman" w:eastAsia="Times New Roman" w:hAnsi="Times New Roman" w:cs="Times New Roman"/>
            <w:color w:val="000000" w:themeColor="text1"/>
            <w:lang w:val="es-CO" w:eastAsia="es-CO"/>
          </w:rPr>
          <w:t>laneta. C</w:t>
        </w:r>
        <w:r w:rsidRPr="001726C4">
          <w:rPr>
            <w:rFonts w:ascii="Times New Roman" w:eastAsia="Times New Roman" w:hAnsi="Times New Roman" w:cs="Times New Roman"/>
            <w:color w:val="000000" w:themeColor="text1"/>
            <w:lang w:val="es-CO" w:eastAsia="es-CO"/>
          </w:rPr>
          <w:t>uenta</w:t>
        </w:r>
      </w:ins>
      <w:r w:rsidRPr="001726C4">
        <w:rPr>
          <w:rFonts w:ascii="Times New Roman" w:eastAsia="Times New Roman" w:hAnsi="Times New Roman" w:cs="Times New Roman"/>
          <w:color w:val="000000" w:themeColor="text1"/>
          <w:lang w:val="es-CO" w:eastAsia="es-CO"/>
        </w:rPr>
        <w:t xml:space="preserve"> con aproximadamente </w:t>
      </w:r>
      <w:del w:id="2220" w:author="EUGENIA ARCE LONDONO" w:date="2015-04-29T09:25:00Z">
        <w:r w:rsidRPr="001726C4">
          <w:rPr>
            <w:rFonts w:ascii="Times New Roman" w:eastAsia="Times New Roman" w:hAnsi="Times New Roman" w:cs="Times New Roman"/>
            <w:color w:val="000000" w:themeColor="text1"/>
            <w:lang w:val="es-CO" w:eastAsia="es-CO"/>
          </w:rPr>
          <w:delText>4,427</w:delText>
        </w:r>
      </w:del>
      <w:ins w:id="2221" w:author="EUGENIA ARCE LONDONO" w:date="2015-04-29T09:25:00Z">
        <w:r>
          <w:rPr>
            <w:rFonts w:ascii="Times New Roman" w:eastAsia="Times New Roman" w:hAnsi="Times New Roman" w:cs="Times New Roman"/>
            <w:color w:val="000000" w:themeColor="text1"/>
            <w:lang w:val="es-CO" w:eastAsia="es-CO"/>
          </w:rPr>
          <w:t>4</w:t>
        </w:r>
        <w:r w:rsidRPr="001726C4">
          <w:rPr>
            <w:rFonts w:ascii="Times New Roman" w:eastAsia="Times New Roman" w:hAnsi="Times New Roman" w:cs="Times New Roman"/>
            <w:color w:val="000000" w:themeColor="text1"/>
            <w:lang w:val="es-CO" w:eastAsia="es-CO"/>
          </w:rPr>
          <w:t>427</w:t>
        </w:r>
      </w:ins>
      <w:r w:rsidRPr="001726C4">
        <w:rPr>
          <w:rFonts w:ascii="Times New Roman" w:eastAsia="Times New Roman" w:hAnsi="Times New Roman" w:cs="Times New Roman"/>
          <w:color w:val="000000" w:themeColor="text1"/>
          <w:lang w:val="es-CO" w:eastAsia="es-CO"/>
        </w:rPr>
        <w:t xml:space="preserve"> millones de habitantes.</w:t>
      </w:r>
      <w:del w:id="2222" w:author="TOSHIBA" w:date="2015-10-28T12:16:00Z">
        <w:r w:rsidRPr="001726C4" w:rsidDel="00225EC7">
          <w:rPr>
            <w:rFonts w:ascii="Times New Roman" w:eastAsia="Times New Roman" w:hAnsi="Times New Roman" w:cs="Times New Roman"/>
            <w:color w:val="000000" w:themeColor="text1"/>
            <w:lang w:val="es-CO" w:eastAsia="es-CO"/>
          </w:rPr>
          <w:delText xml:space="preserve">  </w:delText>
        </w:r>
      </w:del>
      <w:ins w:id="2223" w:author="TOSHIBA" w:date="2015-10-28T12:16:00Z">
        <w:r w:rsidR="00225EC7">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 xml:space="preserve">La población tiene una esperanza de vida de </w:t>
      </w:r>
      <w:del w:id="2224" w:author="EUGENIA ARCE LONDONO" w:date="2015-04-29T09:25:00Z">
        <w:r w:rsidRPr="001726C4">
          <w:rPr>
            <w:rFonts w:ascii="Times New Roman" w:eastAsia="Times New Roman" w:hAnsi="Times New Roman" w:cs="Times New Roman"/>
            <w:color w:val="000000" w:themeColor="text1"/>
            <w:lang w:val="es-CO" w:eastAsia="es-CO"/>
          </w:rPr>
          <w:delText xml:space="preserve">aproximadamente </w:delText>
        </w:r>
      </w:del>
      <w:ins w:id="2225" w:author="EUGENIA ARCE LONDONO" w:date="2015-04-29T09:25:00Z">
        <w:r w:rsidRPr="001726C4">
          <w:rPr>
            <w:rFonts w:ascii="Times New Roman" w:eastAsia="Times New Roman" w:hAnsi="Times New Roman" w:cs="Times New Roman"/>
            <w:color w:val="000000" w:themeColor="text1"/>
            <w:lang w:val="es-CO" w:eastAsia="es-CO"/>
          </w:rPr>
          <w:t xml:space="preserve">cerca de </w:t>
        </w:r>
      </w:ins>
      <w:r w:rsidRPr="001726C4">
        <w:rPr>
          <w:rFonts w:ascii="Times New Roman" w:eastAsia="Times New Roman" w:hAnsi="Times New Roman" w:cs="Times New Roman"/>
          <w:color w:val="000000" w:themeColor="text1"/>
          <w:lang w:val="es-CO" w:eastAsia="es-CO"/>
        </w:rPr>
        <w:t>67,3 años.</w:t>
      </w:r>
    </w:p>
    <w:p w14:paraId="297A16E9" w14:textId="77777777" w:rsidR="00E76345" w:rsidRDefault="00E76345" w:rsidP="00E76345">
      <w:pPr>
        <w:spacing w:after="0"/>
        <w:jc w:val="both"/>
        <w:rPr>
          <w:rFonts w:ascii="Times New Roman" w:eastAsia="Times New Roman" w:hAnsi="Times New Roman" w:cs="Times New Roman"/>
          <w:color w:val="000000" w:themeColor="text1"/>
          <w:lang w:val="es-CO" w:eastAsia="es-CO"/>
        </w:rPr>
      </w:pPr>
    </w:p>
    <w:p w14:paraId="4BCDBFA3"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Este continente se caracteriza por la diversidad étnica. Entre las principales etnias </w:t>
      </w:r>
      <w:ins w:id="2226" w:author="EUGENIA ARCE LONDONO" w:date="2015-04-29T09:25:00Z">
        <w:r>
          <w:rPr>
            <w:rFonts w:ascii="Times New Roman" w:eastAsia="Times New Roman" w:hAnsi="Times New Roman" w:cs="Times New Roman"/>
            <w:color w:val="000000" w:themeColor="text1"/>
            <w:lang w:val="es-CO" w:eastAsia="es-CO"/>
          </w:rPr>
          <w:t xml:space="preserve">se </w:t>
        </w:r>
      </w:ins>
      <w:r w:rsidRPr="001726C4">
        <w:rPr>
          <w:rFonts w:ascii="Times New Roman" w:eastAsia="Times New Roman" w:hAnsi="Times New Roman" w:cs="Times New Roman"/>
          <w:color w:val="000000" w:themeColor="text1"/>
          <w:lang w:val="es-CO" w:eastAsia="es-CO"/>
        </w:rPr>
        <w:t>destacan los indígenas (</w:t>
      </w:r>
      <w:r w:rsidRPr="004C3142">
        <w:rPr>
          <w:rFonts w:ascii="Times New Roman" w:eastAsia="Times New Roman" w:hAnsi="Times New Roman" w:cs="Times New Roman"/>
          <w:b/>
          <w:color w:val="000000" w:themeColor="text1"/>
          <w:lang w:val="es-CO" w:eastAsia="es-CO"/>
        </w:rPr>
        <w:t>polinesios, melanesios, micronesios</w:t>
      </w:r>
      <w:r w:rsidRPr="001726C4">
        <w:rPr>
          <w:rFonts w:ascii="Times New Roman" w:eastAsia="Times New Roman" w:hAnsi="Times New Roman" w:cs="Times New Roman"/>
          <w:color w:val="000000" w:themeColor="text1"/>
          <w:lang w:val="es-CO" w:eastAsia="es-CO"/>
        </w:rPr>
        <w:t xml:space="preserve">), los </w:t>
      </w:r>
      <w:del w:id="2227" w:author="EUGENIA ARCE LONDONO" w:date="2015-04-29T09:25:00Z">
        <w:r w:rsidRPr="004C3142">
          <w:rPr>
            <w:rFonts w:ascii="Times New Roman" w:eastAsia="Times New Roman" w:hAnsi="Times New Roman" w:cs="Times New Roman"/>
            <w:b/>
            <w:color w:val="000000" w:themeColor="text1"/>
            <w:lang w:val="es-CO" w:eastAsia="es-CO"/>
          </w:rPr>
          <w:delText>caucásico</w:delText>
        </w:r>
      </w:del>
      <w:ins w:id="2228" w:author="TOSHIBA" w:date="2015-10-30T10:20:00Z">
        <w:r w:rsidR="002E0BEA">
          <w:rPr>
            <w:rFonts w:ascii="Times New Roman" w:eastAsia="Times New Roman" w:hAnsi="Times New Roman" w:cs="Times New Roman"/>
            <w:b/>
            <w:color w:val="000000" w:themeColor="text1"/>
            <w:lang w:val="es-CO" w:eastAsia="es-CO"/>
          </w:rPr>
          <w:t xml:space="preserve"> </w:t>
        </w:r>
      </w:ins>
      <w:ins w:id="2229" w:author="EUGENIA ARCE LONDONO" w:date="2015-04-29T09:25:00Z">
        <w:r w:rsidRPr="004C3142">
          <w:rPr>
            <w:rFonts w:ascii="Times New Roman" w:eastAsia="Times New Roman" w:hAnsi="Times New Roman" w:cs="Times New Roman"/>
            <w:b/>
            <w:color w:val="000000" w:themeColor="text1"/>
            <w:lang w:val="es-CO" w:eastAsia="es-CO"/>
          </w:rPr>
          <w:t>caucásico</w:t>
        </w:r>
        <w:r>
          <w:rPr>
            <w:rFonts w:ascii="Times New Roman" w:eastAsia="Times New Roman" w:hAnsi="Times New Roman" w:cs="Times New Roman"/>
            <w:b/>
            <w:color w:val="000000" w:themeColor="text1"/>
            <w:lang w:val="es-CO" w:eastAsia="es-CO"/>
          </w:rPr>
          <w:t>s</w:t>
        </w:r>
      </w:ins>
      <w:r w:rsidRPr="001726C4">
        <w:rPr>
          <w:rFonts w:ascii="Times New Roman" w:eastAsia="Times New Roman" w:hAnsi="Times New Roman" w:cs="Times New Roman"/>
          <w:color w:val="000000" w:themeColor="text1"/>
          <w:lang w:val="es-CO" w:eastAsia="es-CO"/>
        </w:rPr>
        <w:t xml:space="preserve"> (árabes, judíos, persas, indios, asirios, turcos, rusos</w:t>
      </w:r>
      <w:del w:id="2230" w:author="EUGENIA ARCE LONDONO" w:date="2015-04-29T09:25:00Z">
        <w:r w:rsidRPr="001726C4">
          <w:rPr>
            <w:rFonts w:ascii="Times New Roman" w:eastAsia="Times New Roman" w:hAnsi="Times New Roman" w:cs="Times New Roman"/>
            <w:color w:val="000000" w:themeColor="text1"/>
            <w:lang w:val="es-CO" w:eastAsia="es-CO"/>
          </w:rPr>
          <w:delText>;</w:delText>
        </w:r>
      </w:del>
      <w:ins w:id="2231" w:author="EUGENIA ARCE LONDONO" w:date="2015-04-29T09:25:00Z">
        <w:r>
          <w:rPr>
            <w:rFonts w:ascii="Times New Roman" w:eastAsia="Times New Roman" w:hAnsi="Times New Roman" w:cs="Times New Roman"/>
            <w:color w:val="000000" w:themeColor="text1"/>
            <w:lang w:val="es-CO" w:eastAsia="es-CO"/>
          </w:rPr>
          <w:t>)</w:t>
        </w:r>
        <w:r w:rsidRPr="001726C4">
          <w:rPr>
            <w:rFonts w:ascii="Times New Roman" w:eastAsia="Times New Roman" w:hAnsi="Times New Roman" w:cs="Times New Roman"/>
            <w:color w:val="000000" w:themeColor="text1"/>
            <w:lang w:val="es-CO" w:eastAsia="es-CO"/>
          </w:rPr>
          <w:t>;</w:t>
        </w:r>
      </w:ins>
      <w:r w:rsidRPr="001726C4">
        <w:rPr>
          <w:rFonts w:ascii="Times New Roman" w:eastAsia="Times New Roman" w:hAnsi="Times New Roman" w:cs="Times New Roman"/>
          <w:color w:val="000000" w:themeColor="text1"/>
          <w:lang w:val="es-CO" w:eastAsia="es-CO"/>
        </w:rPr>
        <w:t xml:space="preserve"> los </w:t>
      </w:r>
      <w:del w:id="2232" w:author="EUGENIA ARCE LONDONO" w:date="2015-04-29T09:25:00Z">
        <w:r w:rsidRPr="004C3142">
          <w:rPr>
            <w:rFonts w:ascii="Times New Roman" w:eastAsia="Times New Roman" w:hAnsi="Times New Roman" w:cs="Times New Roman"/>
            <w:b/>
            <w:color w:val="000000" w:themeColor="text1"/>
            <w:lang w:val="es-CO" w:eastAsia="es-CO"/>
          </w:rPr>
          <w:delText>negros</w:delText>
        </w:r>
      </w:del>
      <w:ins w:id="2233" w:author="TOSHIBA" w:date="2015-10-30T10:20:00Z">
        <w:r w:rsidR="002E0BEA">
          <w:rPr>
            <w:rFonts w:ascii="Times New Roman" w:eastAsia="Times New Roman" w:hAnsi="Times New Roman" w:cs="Times New Roman"/>
            <w:b/>
            <w:color w:val="000000" w:themeColor="text1"/>
            <w:lang w:val="es-CO" w:eastAsia="es-CO"/>
          </w:rPr>
          <w:t xml:space="preserve"> </w:t>
        </w:r>
      </w:ins>
      <w:ins w:id="2234" w:author="EUGENIA ARCE LONDONO" w:date="2015-04-29T09:25:00Z">
        <w:r>
          <w:rPr>
            <w:rFonts w:ascii="Times New Roman" w:eastAsia="Times New Roman" w:hAnsi="Times New Roman" w:cs="Times New Roman"/>
            <w:b/>
            <w:color w:val="000000" w:themeColor="text1"/>
            <w:lang w:val="es-CO" w:eastAsia="es-CO"/>
          </w:rPr>
          <w:t>afrodescendientes</w:t>
        </w:r>
      </w:ins>
      <w:r w:rsidRPr="004C3142">
        <w:rPr>
          <w:rFonts w:ascii="Times New Roman" w:eastAsia="Times New Roman" w:hAnsi="Times New Roman" w:cs="Times New Roman"/>
          <w:b/>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y </w:t>
      </w:r>
      <w:r w:rsidRPr="004C3142">
        <w:rPr>
          <w:rFonts w:ascii="Times New Roman" w:eastAsia="Times New Roman" w:hAnsi="Times New Roman" w:cs="Times New Roman"/>
          <w:b/>
          <w:color w:val="000000" w:themeColor="text1"/>
          <w:lang w:val="es-CO" w:eastAsia="es-CO"/>
        </w:rPr>
        <w:t>pigmeos</w:t>
      </w:r>
      <w:r w:rsidRPr="001726C4">
        <w:rPr>
          <w:rFonts w:ascii="Times New Roman" w:eastAsia="Times New Roman" w:hAnsi="Times New Roman" w:cs="Times New Roman"/>
          <w:color w:val="000000" w:themeColor="text1"/>
          <w:lang w:val="es-CO" w:eastAsia="es-CO"/>
        </w:rPr>
        <w:t xml:space="preserve">. </w:t>
      </w:r>
    </w:p>
    <w:p w14:paraId="2F3DA5A2"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6B081463"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Esta </w:t>
      </w:r>
      <w:r w:rsidRPr="004C3142">
        <w:rPr>
          <w:rFonts w:ascii="Times New Roman" w:eastAsia="Times New Roman" w:hAnsi="Times New Roman" w:cs="Times New Roman"/>
          <w:b/>
          <w:color w:val="000000" w:themeColor="text1"/>
          <w:lang w:val="es-CO" w:eastAsia="es-CO"/>
        </w:rPr>
        <w:t xml:space="preserve">población </w:t>
      </w:r>
      <w:r w:rsidRPr="001726C4">
        <w:rPr>
          <w:rFonts w:ascii="Times New Roman" w:eastAsia="Times New Roman" w:hAnsi="Times New Roman" w:cs="Times New Roman"/>
          <w:color w:val="000000" w:themeColor="text1"/>
          <w:lang w:val="es-CO" w:eastAsia="es-CO"/>
        </w:rPr>
        <w:t>se distribuye de manera desigual por el territorio continental.</w:t>
      </w:r>
      <w:del w:id="2235" w:author="TOSHIBA" w:date="2015-10-28T12:16:00Z">
        <w:r w:rsidRPr="001726C4" w:rsidDel="00225EC7">
          <w:rPr>
            <w:rFonts w:ascii="Times New Roman" w:eastAsia="Times New Roman" w:hAnsi="Times New Roman" w:cs="Times New Roman"/>
            <w:color w:val="000000" w:themeColor="text1"/>
            <w:lang w:val="es-CO" w:eastAsia="es-CO"/>
          </w:rPr>
          <w:delText xml:space="preserve">  </w:delText>
        </w:r>
      </w:del>
      <w:ins w:id="2236" w:author="TOSHIBA" w:date="2015-10-28T12:16:00Z">
        <w:r w:rsidR="00225EC7">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 xml:space="preserve">Hay regiones con población muy escasa como Siberia, </w:t>
      </w:r>
      <w:r>
        <w:rPr>
          <w:rFonts w:ascii="Times New Roman" w:eastAsia="Times New Roman" w:hAnsi="Times New Roman" w:cs="Times New Roman"/>
          <w:color w:val="000000" w:themeColor="text1"/>
          <w:lang w:val="es-CO" w:eastAsia="es-CO"/>
        </w:rPr>
        <w:t xml:space="preserve">Tíbet y la </w:t>
      </w:r>
      <w:r w:rsidRPr="001726C4">
        <w:rPr>
          <w:rFonts w:ascii="Times New Roman" w:eastAsia="Times New Roman" w:hAnsi="Times New Roman" w:cs="Times New Roman"/>
          <w:color w:val="000000" w:themeColor="text1"/>
          <w:lang w:val="es-CO" w:eastAsia="es-CO"/>
        </w:rPr>
        <w:t>Península Arábiga y territorios con una alta concentración poblacional como</w:t>
      </w:r>
      <w:r>
        <w:rPr>
          <w:rFonts w:ascii="Times New Roman" w:eastAsia="Times New Roman" w:hAnsi="Times New Roman" w:cs="Times New Roman"/>
          <w:color w:val="000000" w:themeColor="text1"/>
          <w:lang w:val="es-CO" w:eastAsia="es-CO"/>
        </w:rPr>
        <w:t xml:space="preserve"> </w:t>
      </w:r>
      <w:ins w:id="2237" w:author="EUGENIA ARCE LONDONO" w:date="2015-04-29T09:25:00Z">
        <w:r>
          <w:rPr>
            <w:rFonts w:ascii="Times New Roman" w:eastAsia="Times New Roman" w:hAnsi="Times New Roman" w:cs="Times New Roman"/>
            <w:color w:val="000000" w:themeColor="text1"/>
            <w:lang w:val="es-CO" w:eastAsia="es-CO"/>
          </w:rPr>
          <w:t>los de</w:t>
        </w:r>
        <w:r w:rsidRPr="001726C4">
          <w:rPr>
            <w:rFonts w:ascii="Times New Roman" w:eastAsia="Times New Roman" w:hAnsi="Times New Roman" w:cs="Times New Roman"/>
            <w:color w:val="000000" w:themeColor="text1"/>
            <w:lang w:val="es-CO" w:eastAsia="es-CO"/>
          </w:rPr>
          <w:t xml:space="preserve"> </w:t>
        </w:r>
      </w:ins>
      <w:r>
        <w:rPr>
          <w:rFonts w:ascii="Times New Roman" w:eastAsia="Times New Roman" w:hAnsi="Times New Roman" w:cs="Times New Roman"/>
          <w:b/>
          <w:color w:val="000000" w:themeColor="text1"/>
          <w:lang w:val="es-CO" w:eastAsia="es-CO"/>
        </w:rPr>
        <w:t>Chi</w:t>
      </w:r>
      <w:r>
        <w:rPr>
          <w:rFonts w:ascii="Times New Roman" w:eastAsia="Times New Roman" w:hAnsi="Times New Roman" w:cs="Times New Roman"/>
          <w:b/>
          <w:color w:val="000000" w:themeColor="text1"/>
          <w:lang w:val="es-CO" w:eastAsia="es-CO"/>
        </w:rPr>
        <w:softHyphen/>
        <w:t>na, India</w:t>
      </w:r>
      <w:del w:id="2238" w:author="EUGENIA ARCE LONDONO" w:date="2015-04-29T09:25:00Z">
        <w:r w:rsidRPr="004C3142">
          <w:rPr>
            <w:rFonts w:ascii="Times New Roman" w:eastAsia="Times New Roman" w:hAnsi="Times New Roman" w:cs="Times New Roman"/>
            <w:b/>
            <w:color w:val="000000" w:themeColor="text1"/>
            <w:lang w:val="es-CO" w:eastAsia="es-CO"/>
          </w:rPr>
          <w:delText>,</w:delText>
        </w:r>
      </w:del>
      <w:ins w:id="2239" w:author="EUGENIA ARCE LONDONO" w:date="2015-04-29T09:25:00Z">
        <w:r>
          <w:rPr>
            <w:rFonts w:ascii="Times New Roman" w:eastAsia="Times New Roman" w:hAnsi="Times New Roman" w:cs="Times New Roman"/>
            <w:b/>
            <w:color w:val="000000" w:themeColor="text1"/>
            <w:lang w:val="es-CO" w:eastAsia="es-CO"/>
          </w:rPr>
          <w:t xml:space="preserve"> y</w:t>
        </w:r>
      </w:ins>
      <w:r w:rsidRPr="004C3142">
        <w:rPr>
          <w:rFonts w:ascii="Times New Roman" w:eastAsia="Times New Roman" w:hAnsi="Times New Roman" w:cs="Times New Roman"/>
          <w:b/>
          <w:color w:val="000000" w:themeColor="text1"/>
          <w:lang w:val="es-CO" w:eastAsia="es-CO"/>
        </w:rPr>
        <w:t xml:space="preserve"> Japón</w:t>
      </w:r>
      <w:del w:id="2240" w:author="EUGENIA ARCE LONDONO" w:date="2015-04-29T09:25:00Z">
        <w:r w:rsidRPr="004C3142">
          <w:rPr>
            <w:rFonts w:ascii="Times New Roman" w:eastAsia="Times New Roman" w:hAnsi="Times New Roman" w:cs="Times New Roman"/>
            <w:b/>
            <w:color w:val="000000" w:themeColor="text1"/>
            <w:lang w:val="es-CO" w:eastAsia="es-CO"/>
          </w:rPr>
          <w:delText xml:space="preserve">, Mumbai, Shanghai, Calcuta, Seúl, Yakarta </w:delText>
        </w:r>
        <w:r w:rsidRPr="004C3142">
          <w:rPr>
            <w:rFonts w:ascii="Times New Roman" w:eastAsia="Times New Roman" w:hAnsi="Times New Roman" w:cs="Times New Roman"/>
            <w:color w:val="000000" w:themeColor="text1"/>
            <w:lang w:val="es-CO" w:eastAsia="es-CO"/>
          </w:rPr>
          <w:delText>y</w:delText>
        </w:r>
        <w:r w:rsidRPr="004C3142">
          <w:rPr>
            <w:rFonts w:ascii="Times New Roman" w:eastAsia="Times New Roman" w:hAnsi="Times New Roman" w:cs="Times New Roman"/>
            <w:b/>
            <w:color w:val="000000" w:themeColor="text1"/>
            <w:lang w:val="es-CO" w:eastAsia="es-CO"/>
          </w:rPr>
          <w:delText xml:space="preserve"> Pekín.</w:delText>
        </w:r>
      </w:del>
      <w:ins w:id="2241" w:author="EUGENIA ARCE LONDONO" w:date="2015-04-29T09:25:00Z">
        <w:r>
          <w:rPr>
            <w:rFonts w:ascii="Times New Roman" w:eastAsia="Times New Roman" w:hAnsi="Times New Roman" w:cs="Times New Roman"/>
            <w:b/>
            <w:color w:val="000000" w:themeColor="text1"/>
            <w:lang w:val="es-CO" w:eastAsia="es-CO"/>
          </w:rPr>
          <w:t xml:space="preserve">. </w:t>
        </w:r>
      </w:ins>
    </w:p>
    <w:p w14:paraId="30030051"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E76345" w:rsidRPr="004C3142" w14:paraId="12CBE31A" w14:textId="77777777" w:rsidTr="008C38A3">
        <w:tc>
          <w:tcPr>
            <w:tcW w:w="8978" w:type="dxa"/>
            <w:gridSpan w:val="2"/>
            <w:shd w:val="clear" w:color="auto" w:fill="000000" w:themeFill="text1"/>
          </w:tcPr>
          <w:p w14:paraId="7E30020F" w14:textId="77777777" w:rsidR="00E76345" w:rsidRPr="006336BA" w:rsidRDefault="00E76345" w:rsidP="008C38A3">
            <w:pPr>
              <w:spacing w:before="2" w:after="2"/>
              <w:jc w:val="center"/>
              <w:rPr>
                <w:rFonts w:ascii="Times New Roman" w:hAnsi="Times New Roman" w:cs="Times New Roman"/>
                <w:b/>
                <w:color w:val="FFFFFF" w:themeColor="background1"/>
              </w:rPr>
            </w:pPr>
            <w:commentRangeStart w:id="2242"/>
            <w:commentRangeStart w:id="2243"/>
            <w:r w:rsidRPr="006336BA">
              <w:rPr>
                <w:rFonts w:ascii="Times New Roman" w:hAnsi="Times New Roman" w:cs="Times New Roman"/>
                <w:b/>
                <w:color w:val="FFFFFF" w:themeColor="background1"/>
              </w:rPr>
              <w:t>Recuerda</w:t>
            </w:r>
            <w:commentRangeEnd w:id="2242"/>
            <w:r w:rsidR="00B8349B">
              <w:rPr>
                <w:rStyle w:val="Refdecomentario"/>
                <w:rFonts w:ascii="Calibri" w:eastAsia="Calibri" w:hAnsi="Calibri" w:cs="Times New Roman"/>
                <w:lang w:val="es-MX"/>
              </w:rPr>
              <w:commentReference w:id="2242"/>
            </w:r>
            <w:commentRangeEnd w:id="2243"/>
            <w:r w:rsidR="00136631">
              <w:rPr>
                <w:rStyle w:val="Refdecomentario"/>
                <w:rFonts w:ascii="Calibri" w:eastAsia="Calibri" w:hAnsi="Calibri" w:cs="Times New Roman"/>
                <w:lang w:val="es-MX"/>
              </w:rPr>
              <w:commentReference w:id="2243"/>
            </w:r>
          </w:p>
        </w:tc>
      </w:tr>
      <w:tr w:rsidR="00E76345" w:rsidRPr="001726C4" w14:paraId="6FD266C3" w14:textId="77777777" w:rsidTr="008C38A3">
        <w:tc>
          <w:tcPr>
            <w:tcW w:w="2518" w:type="dxa"/>
          </w:tcPr>
          <w:p w14:paraId="32D4146B" w14:textId="77777777" w:rsidR="00E76345" w:rsidRPr="006336BA" w:rsidRDefault="00E76345" w:rsidP="008C38A3">
            <w:pPr>
              <w:spacing w:before="2" w:after="2"/>
              <w:rPr>
                <w:rFonts w:ascii="Times New Roman" w:hAnsi="Times New Roman" w:cs="Times New Roman"/>
                <w:b/>
                <w:color w:val="000000" w:themeColor="text1"/>
              </w:rPr>
            </w:pPr>
            <w:r w:rsidRPr="006336BA">
              <w:rPr>
                <w:rFonts w:ascii="Times New Roman" w:hAnsi="Times New Roman" w:cs="Times New Roman"/>
                <w:b/>
                <w:color w:val="000000" w:themeColor="text1"/>
              </w:rPr>
              <w:t>Contenido</w:t>
            </w:r>
          </w:p>
        </w:tc>
        <w:tc>
          <w:tcPr>
            <w:tcW w:w="6460" w:type="dxa"/>
          </w:tcPr>
          <w:p w14:paraId="0D201AA6" w14:textId="77777777" w:rsidR="00E76345" w:rsidRPr="006336BA" w:rsidRDefault="00E76345" w:rsidP="008C38A3">
            <w:pPr>
              <w:spacing w:before="2" w:after="2"/>
              <w:jc w:val="both"/>
              <w:rPr>
                <w:rFonts w:ascii="Times New Roman" w:eastAsia="Times New Roman" w:hAnsi="Times New Roman" w:cs="Times New Roman"/>
                <w:b/>
                <w:color w:val="000000" w:themeColor="text1"/>
                <w:shd w:val="clear" w:color="auto" w:fill="FFFFFF"/>
              </w:rPr>
            </w:pPr>
            <w:del w:id="2244" w:author="Dayrtman Fajardo Vásquez" w:date="2015-11-12T17:30:00Z">
              <w:r w:rsidRPr="006336BA" w:rsidDel="00205179">
                <w:rPr>
                  <w:rFonts w:ascii="Times New Roman" w:eastAsia="Times New Roman" w:hAnsi="Times New Roman" w:cs="Times New Roman"/>
                  <w:b/>
                  <w:color w:val="000000" w:themeColor="text1"/>
                  <w:shd w:val="clear" w:color="auto" w:fill="FFFFFF"/>
                </w:rPr>
                <w:delText>Aspectos</w:delText>
              </w:r>
            </w:del>
            <w:del w:id="2245" w:author="Dayrtman Fajardo Vásquez" w:date="2015-11-12T17:29:00Z">
              <w:r w:rsidRPr="006336BA" w:rsidDel="00205179">
                <w:rPr>
                  <w:rFonts w:ascii="Times New Roman" w:eastAsia="Times New Roman" w:hAnsi="Times New Roman" w:cs="Times New Roman"/>
                  <w:b/>
                  <w:color w:val="000000" w:themeColor="text1"/>
                  <w:shd w:val="clear" w:color="auto" w:fill="FFFFFF"/>
                </w:rPr>
                <w:delText xml:space="preserve"> de la población en Asia</w:delText>
              </w:r>
            </w:del>
            <w:del w:id="2246" w:author="TOSHIBA" w:date="2015-10-30T10:22:00Z">
              <w:r w:rsidRPr="006336BA" w:rsidDel="00473A16">
                <w:rPr>
                  <w:rFonts w:ascii="Times New Roman" w:eastAsia="Times New Roman" w:hAnsi="Times New Roman" w:cs="Times New Roman"/>
                  <w:b/>
                  <w:color w:val="000000" w:themeColor="text1"/>
                  <w:shd w:val="clear" w:color="auto" w:fill="FFFFFF"/>
                </w:rPr>
                <w:delText>.</w:delText>
              </w:r>
            </w:del>
          </w:p>
          <w:p w14:paraId="23AB1A9D" w14:textId="77777777" w:rsidR="00E76345" w:rsidRPr="006336BA" w:rsidRDefault="00E76345" w:rsidP="008C38A3">
            <w:pPr>
              <w:spacing w:before="2" w:after="2"/>
              <w:jc w:val="both"/>
              <w:rPr>
                <w:rFonts w:ascii="Times New Roman" w:eastAsia="Times New Roman" w:hAnsi="Times New Roman" w:cs="Times New Roman"/>
                <w:color w:val="000000" w:themeColor="text1"/>
                <w:shd w:val="clear" w:color="auto" w:fill="FFFFFF"/>
              </w:rPr>
            </w:pPr>
          </w:p>
          <w:p w14:paraId="7628B75F" w14:textId="28AF2602" w:rsidR="00E76345" w:rsidRPr="006336BA" w:rsidRDefault="00E76345" w:rsidP="008C38A3">
            <w:pPr>
              <w:pStyle w:val="NormalWeb"/>
              <w:spacing w:before="2" w:after="2"/>
              <w:jc w:val="both"/>
              <w:textAlignment w:val="baseline"/>
              <w:rPr>
                <w:rFonts w:ascii="Times New Roman" w:hAnsi="Times New Roman"/>
                <w:color w:val="000000"/>
                <w:sz w:val="22"/>
                <w:szCs w:val="22"/>
              </w:rPr>
            </w:pPr>
            <w:r w:rsidRPr="006336BA">
              <w:rPr>
                <w:rFonts w:ascii="Times New Roman" w:hAnsi="Times New Roman"/>
                <w:color w:val="000000"/>
                <w:sz w:val="22"/>
                <w:szCs w:val="22"/>
              </w:rPr>
              <w:t xml:space="preserve">En Asia se encuentran </w:t>
            </w:r>
            <w:del w:id="2247" w:author="EUGENIA ARCE LONDONO" w:date="2015-04-29T09:25:00Z">
              <w:r w:rsidRPr="006336BA">
                <w:rPr>
                  <w:rFonts w:ascii="Times New Roman" w:hAnsi="Times New Roman"/>
                  <w:color w:val="000000"/>
                  <w:sz w:val="22"/>
                  <w:szCs w:val="22"/>
                </w:rPr>
                <w:delText>las zonas</w:delText>
              </w:r>
            </w:del>
            <w:ins w:id="2248" w:author="TOSHIBA" w:date="2015-10-30T10:22:00Z">
              <w:r w:rsidR="00473A16">
                <w:rPr>
                  <w:rFonts w:ascii="Times New Roman" w:hAnsi="Times New Roman"/>
                  <w:color w:val="000000"/>
                  <w:sz w:val="22"/>
                  <w:szCs w:val="22"/>
                </w:rPr>
                <w:t xml:space="preserve"> </w:t>
              </w:r>
            </w:ins>
            <w:ins w:id="2249" w:author="EUGENIA ARCE LONDONO" w:date="2015-04-29T09:25:00Z">
              <w:r>
                <w:rPr>
                  <w:rFonts w:ascii="Times New Roman" w:hAnsi="Times New Roman"/>
                  <w:color w:val="000000"/>
                  <w:sz w:val="22"/>
                  <w:szCs w:val="22"/>
                </w:rPr>
                <w:t>los países</w:t>
              </w:r>
            </w:ins>
            <w:r>
              <w:rPr>
                <w:rFonts w:ascii="Times New Roman" w:hAnsi="Times New Roman"/>
                <w:color w:val="000000"/>
                <w:sz w:val="22"/>
                <w:szCs w:val="22"/>
              </w:rPr>
              <w:t xml:space="preserve"> más </w:t>
            </w:r>
            <w:del w:id="2250" w:author="EUGENIA ARCE LONDONO" w:date="2015-04-29T09:25:00Z">
              <w:r w:rsidRPr="006336BA">
                <w:rPr>
                  <w:rFonts w:ascii="Times New Roman" w:hAnsi="Times New Roman"/>
                  <w:color w:val="000000"/>
                  <w:sz w:val="22"/>
                  <w:szCs w:val="22"/>
                </w:rPr>
                <w:delText>pobladas</w:delText>
              </w:r>
            </w:del>
            <w:ins w:id="2251" w:author="TOSHIBA" w:date="2015-10-30T10:22:00Z">
              <w:r w:rsidR="00473A16">
                <w:rPr>
                  <w:rFonts w:ascii="Times New Roman" w:hAnsi="Times New Roman"/>
                  <w:color w:val="000000"/>
                  <w:sz w:val="22"/>
                  <w:szCs w:val="22"/>
                </w:rPr>
                <w:t xml:space="preserve"> </w:t>
              </w:r>
            </w:ins>
            <w:ins w:id="2252" w:author="EUGENIA ARCE LONDONO" w:date="2015-04-29T09:25:00Z">
              <w:r>
                <w:rPr>
                  <w:rFonts w:ascii="Times New Roman" w:hAnsi="Times New Roman"/>
                  <w:color w:val="000000"/>
                  <w:sz w:val="22"/>
                  <w:szCs w:val="22"/>
                </w:rPr>
                <w:t>poblado</w:t>
              </w:r>
              <w:r w:rsidRPr="006336BA">
                <w:rPr>
                  <w:rFonts w:ascii="Times New Roman" w:hAnsi="Times New Roman"/>
                  <w:color w:val="000000"/>
                  <w:sz w:val="22"/>
                  <w:szCs w:val="22"/>
                </w:rPr>
                <w:t>s</w:t>
              </w:r>
            </w:ins>
            <w:r w:rsidRPr="006336BA">
              <w:rPr>
                <w:rFonts w:ascii="Times New Roman" w:hAnsi="Times New Roman"/>
                <w:color w:val="000000"/>
                <w:sz w:val="22"/>
                <w:szCs w:val="22"/>
              </w:rPr>
              <w:t xml:space="preserve"> del mundo: China e India</w:t>
            </w:r>
            <w:r>
              <w:rPr>
                <w:rFonts w:ascii="Times New Roman" w:hAnsi="Times New Roman"/>
                <w:color w:val="000000"/>
                <w:sz w:val="22"/>
                <w:szCs w:val="22"/>
              </w:rPr>
              <w:t xml:space="preserve">. </w:t>
            </w:r>
            <w:r w:rsidRPr="006336BA">
              <w:rPr>
                <w:rFonts w:ascii="Times New Roman" w:hAnsi="Times New Roman"/>
                <w:color w:val="000000"/>
                <w:sz w:val="22"/>
                <w:szCs w:val="22"/>
              </w:rPr>
              <w:t>En China la población se ubica principalmente</w:t>
            </w:r>
            <w:del w:id="2253" w:author="TOSHIBA" w:date="2015-10-28T12:16:00Z">
              <w:r w:rsidRPr="006336BA" w:rsidDel="00225EC7">
                <w:rPr>
                  <w:rFonts w:ascii="Times New Roman" w:hAnsi="Times New Roman"/>
                  <w:color w:val="000000"/>
                  <w:sz w:val="22"/>
                  <w:szCs w:val="22"/>
                </w:rPr>
                <w:delText xml:space="preserve">  </w:delText>
              </w:r>
            </w:del>
            <w:ins w:id="2254" w:author="TOSHIBA" w:date="2015-10-28T12:16:00Z">
              <w:r w:rsidR="00225EC7">
                <w:rPr>
                  <w:rFonts w:ascii="Times New Roman" w:hAnsi="Times New Roman"/>
                  <w:color w:val="000000"/>
                  <w:sz w:val="22"/>
                  <w:szCs w:val="22"/>
                </w:rPr>
                <w:t xml:space="preserve"> </w:t>
              </w:r>
            </w:ins>
            <w:r w:rsidRPr="006336BA">
              <w:rPr>
                <w:rFonts w:ascii="Times New Roman" w:hAnsi="Times New Roman"/>
                <w:color w:val="000000"/>
                <w:sz w:val="22"/>
                <w:szCs w:val="22"/>
              </w:rPr>
              <w:t xml:space="preserve">en las costas y </w:t>
            </w:r>
            <w:r>
              <w:rPr>
                <w:rFonts w:ascii="Times New Roman" w:hAnsi="Times New Roman"/>
                <w:color w:val="000000"/>
                <w:sz w:val="22"/>
                <w:szCs w:val="22"/>
              </w:rPr>
              <w:t xml:space="preserve">en los valles de los ríos </w:t>
            </w:r>
            <w:proofErr w:type="spellStart"/>
            <w:r>
              <w:rPr>
                <w:rFonts w:ascii="Times New Roman" w:hAnsi="Times New Roman"/>
                <w:color w:val="000000"/>
                <w:sz w:val="22"/>
                <w:szCs w:val="22"/>
              </w:rPr>
              <w:t>Hoang</w:t>
            </w:r>
            <w:proofErr w:type="spellEnd"/>
            <w:del w:id="2255" w:author="EUGENIA ARCE LONDONO" w:date="2015-04-29T09:25:00Z">
              <w:r w:rsidRPr="006336BA">
                <w:rPr>
                  <w:rFonts w:ascii="Times New Roman" w:hAnsi="Times New Roman"/>
                  <w:color w:val="000000"/>
                  <w:sz w:val="22"/>
                  <w:szCs w:val="22"/>
                </w:rPr>
                <w:delText>-ho, Yan-tse-kiang</w:delText>
              </w:r>
            </w:del>
            <w:ins w:id="2256" w:author="EUGENIA ARCE LONDONO" w:date="2015-04-29T09:25:00Z">
              <w:r>
                <w:rPr>
                  <w:rFonts w:ascii="Times New Roman" w:hAnsi="Times New Roman"/>
                  <w:color w:val="000000"/>
                  <w:sz w:val="22"/>
                  <w:szCs w:val="22"/>
                </w:rPr>
                <w:t xml:space="preserve"> He</w:t>
              </w:r>
              <w:r w:rsidRPr="006336BA">
                <w:rPr>
                  <w:rFonts w:ascii="Times New Roman" w:hAnsi="Times New Roman"/>
                  <w:color w:val="000000"/>
                  <w:sz w:val="22"/>
                  <w:szCs w:val="22"/>
                </w:rPr>
                <w:t xml:space="preserve">, </w:t>
              </w:r>
              <w:proofErr w:type="spellStart"/>
              <w:r w:rsidRPr="006336BA">
                <w:rPr>
                  <w:rFonts w:ascii="Times New Roman" w:hAnsi="Times New Roman"/>
                  <w:color w:val="000000"/>
                  <w:sz w:val="22"/>
                  <w:szCs w:val="22"/>
                </w:rPr>
                <w:t>Yan</w:t>
              </w:r>
              <w:r>
                <w:rPr>
                  <w:rFonts w:ascii="Times New Roman" w:hAnsi="Times New Roman"/>
                  <w:color w:val="000000"/>
                  <w:sz w:val="22"/>
                  <w:szCs w:val="22"/>
                </w:rPr>
                <w:t>gzi</w:t>
              </w:r>
              <w:proofErr w:type="spellEnd"/>
              <w:r>
                <w:rPr>
                  <w:rFonts w:ascii="Times New Roman" w:hAnsi="Times New Roman"/>
                  <w:color w:val="000000"/>
                  <w:sz w:val="22"/>
                  <w:szCs w:val="22"/>
                </w:rPr>
                <w:t xml:space="preserve"> </w:t>
              </w:r>
              <w:proofErr w:type="spellStart"/>
              <w:r>
                <w:rPr>
                  <w:rFonts w:ascii="Times New Roman" w:hAnsi="Times New Roman"/>
                  <w:color w:val="000000"/>
                  <w:sz w:val="22"/>
                  <w:szCs w:val="22"/>
                </w:rPr>
                <w:t>Jiang</w:t>
              </w:r>
            </w:ins>
            <w:proofErr w:type="spellEnd"/>
            <w:r w:rsidRPr="006336BA">
              <w:rPr>
                <w:rFonts w:ascii="Times New Roman" w:hAnsi="Times New Roman"/>
                <w:color w:val="000000"/>
                <w:sz w:val="22"/>
                <w:szCs w:val="22"/>
              </w:rPr>
              <w:t>, Amur y Si-kiang. También en zonas como Shangh</w:t>
            </w:r>
            <w:ins w:id="2257" w:author="TOSHIBA" w:date="2015-10-30T10:25:00Z">
              <w:r w:rsidR="00473A16">
                <w:rPr>
                  <w:rFonts w:ascii="Times New Roman" w:hAnsi="Times New Roman"/>
                  <w:color w:val="000000"/>
                  <w:sz w:val="22"/>
                  <w:szCs w:val="22"/>
                </w:rPr>
                <w:t>á</w:t>
              </w:r>
            </w:ins>
            <w:del w:id="2258" w:author="TOSHIBA" w:date="2015-10-30T10:25:00Z">
              <w:r w:rsidRPr="006336BA" w:rsidDel="00473A16">
                <w:rPr>
                  <w:rFonts w:ascii="Times New Roman" w:hAnsi="Times New Roman"/>
                  <w:color w:val="000000"/>
                  <w:sz w:val="22"/>
                  <w:szCs w:val="22"/>
                </w:rPr>
                <w:delText>a</w:delText>
              </w:r>
            </w:del>
            <w:r w:rsidRPr="006336BA">
              <w:rPr>
                <w:rFonts w:ascii="Times New Roman" w:hAnsi="Times New Roman"/>
                <w:color w:val="000000"/>
                <w:sz w:val="22"/>
                <w:szCs w:val="22"/>
              </w:rPr>
              <w:t xml:space="preserve">i, Macao, </w:t>
            </w:r>
            <w:commentRangeStart w:id="2259"/>
            <w:commentRangeStart w:id="2260"/>
            <w:r w:rsidRPr="006336BA">
              <w:rPr>
                <w:rFonts w:ascii="Times New Roman" w:hAnsi="Times New Roman"/>
                <w:color w:val="000000"/>
                <w:sz w:val="22"/>
                <w:szCs w:val="22"/>
              </w:rPr>
              <w:t>Tianji</w:t>
            </w:r>
            <w:ins w:id="2261" w:author="Dayrtman Fajardo Vásquez" w:date="2015-11-12T17:31:00Z">
              <w:r w:rsidR="00205179">
                <w:rPr>
                  <w:rFonts w:ascii="Times New Roman" w:hAnsi="Times New Roman"/>
                  <w:color w:val="000000"/>
                  <w:sz w:val="22"/>
                  <w:szCs w:val="22"/>
                </w:rPr>
                <w:t>n</w:t>
              </w:r>
            </w:ins>
            <w:ins w:id="2262" w:author="Dayrtman Fajardo Vásquez" w:date="2015-11-12T17:35:00Z">
              <w:r w:rsidR="00136631">
                <w:rPr>
                  <w:rFonts w:ascii="Times New Roman" w:hAnsi="Times New Roman"/>
                  <w:color w:val="000000"/>
                  <w:sz w:val="22"/>
                  <w:szCs w:val="22"/>
                </w:rPr>
                <w:t xml:space="preserve">, </w:t>
              </w:r>
              <w:proofErr w:type="spellStart"/>
              <w:r w:rsidR="00136631">
                <w:rPr>
                  <w:rFonts w:ascii="Times New Roman" w:hAnsi="Times New Roman"/>
                  <w:color w:val="000000"/>
                  <w:sz w:val="22"/>
                  <w:szCs w:val="22"/>
                </w:rPr>
                <w:t>Sichuán</w:t>
              </w:r>
            </w:ins>
            <w:proofErr w:type="spellEnd"/>
            <w:ins w:id="2263" w:author="Dayrtman Fajardo Vásquez" w:date="2015-11-12T17:31:00Z">
              <w:r w:rsidR="00205179">
                <w:rPr>
                  <w:rFonts w:ascii="Times New Roman" w:hAnsi="Times New Roman"/>
                  <w:color w:val="000000"/>
                  <w:sz w:val="22"/>
                  <w:szCs w:val="22"/>
                </w:rPr>
                <w:t xml:space="preserve"> y</w:t>
              </w:r>
            </w:ins>
            <w:ins w:id="2264" w:author="Dayrtman Fajardo Vásquez" w:date="2015-11-12T17:32:00Z">
              <w:r w:rsidR="00205179">
                <w:rPr>
                  <w:rFonts w:ascii="Times New Roman" w:hAnsi="Times New Roman"/>
                  <w:color w:val="000000"/>
                  <w:sz w:val="22"/>
                  <w:szCs w:val="22"/>
                </w:rPr>
                <w:t xml:space="preserve"> </w:t>
              </w:r>
            </w:ins>
            <w:del w:id="2265" w:author="Dayrtman Fajardo Vásquez" w:date="2015-11-12T17:31:00Z">
              <w:r w:rsidRPr="006336BA" w:rsidDel="00205179">
                <w:rPr>
                  <w:rFonts w:ascii="Times New Roman" w:hAnsi="Times New Roman"/>
                  <w:color w:val="000000"/>
                  <w:sz w:val="22"/>
                  <w:szCs w:val="22"/>
                </w:rPr>
                <w:delText xml:space="preserve">n </w:delText>
              </w:r>
            </w:del>
            <w:del w:id="2266" w:author="Dayrtman Fajardo Vásquez" w:date="2015-11-12T17:30:00Z">
              <w:r w:rsidRPr="006336BA" w:rsidDel="00205179">
                <w:rPr>
                  <w:rFonts w:ascii="Times New Roman" w:hAnsi="Times New Roman"/>
                  <w:color w:val="000000"/>
                  <w:sz w:val="22"/>
                  <w:szCs w:val="22"/>
                </w:rPr>
                <w:delText>S</w:delText>
              </w:r>
            </w:del>
            <w:del w:id="2267" w:author="Dayrtman Fajardo Vásquez" w:date="2015-11-12T17:31:00Z">
              <w:r w:rsidRPr="006336BA" w:rsidDel="00205179">
                <w:rPr>
                  <w:rFonts w:ascii="Times New Roman" w:hAnsi="Times New Roman"/>
                  <w:color w:val="000000"/>
                  <w:sz w:val="22"/>
                  <w:szCs w:val="22"/>
                </w:rPr>
                <w:delText xml:space="preserve">ichuan </w:delText>
              </w:r>
              <w:commentRangeEnd w:id="2259"/>
              <w:r w:rsidR="005B40C8" w:rsidDel="00205179">
                <w:rPr>
                  <w:rStyle w:val="Refdecomentario"/>
                  <w:rFonts w:ascii="Calibri" w:eastAsia="Calibri" w:hAnsi="Calibri"/>
                  <w:lang w:val="es-MX" w:eastAsia="en-US"/>
                </w:rPr>
                <w:commentReference w:id="2259"/>
              </w:r>
            </w:del>
            <w:commentRangeEnd w:id="2260"/>
            <w:r w:rsidR="00136631">
              <w:rPr>
                <w:rStyle w:val="Refdecomentario"/>
                <w:rFonts w:ascii="Calibri" w:eastAsia="Calibri" w:hAnsi="Calibri"/>
                <w:lang w:val="es-MX" w:eastAsia="en-US"/>
              </w:rPr>
              <w:commentReference w:id="2260"/>
            </w:r>
            <w:del w:id="2268" w:author="Dayrtman Fajardo Vásquez" w:date="2015-11-12T17:31:00Z">
              <w:r w:rsidRPr="006336BA" w:rsidDel="00205179">
                <w:rPr>
                  <w:rFonts w:ascii="Times New Roman" w:hAnsi="Times New Roman"/>
                  <w:color w:val="000000"/>
                  <w:sz w:val="22"/>
                  <w:szCs w:val="22"/>
                </w:rPr>
                <w:delText>y H</w:delText>
              </w:r>
            </w:del>
            <w:ins w:id="2269" w:author="Dayrtman Fajardo Vásquez" w:date="2015-11-12T17:32:00Z">
              <w:r w:rsidR="00205179">
                <w:rPr>
                  <w:rFonts w:ascii="Times New Roman" w:hAnsi="Times New Roman"/>
                  <w:color w:val="000000"/>
                  <w:sz w:val="22"/>
                  <w:szCs w:val="22"/>
                </w:rPr>
                <w:t>Hon</w:t>
              </w:r>
            </w:ins>
            <w:del w:id="2270" w:author="Dayrtman Fajardo Vásquez" w:date="2015-11-12T17:32:00Z">
              <w:r w:rsidRPr="006336BA" w:rsidDel="00205179">
                <w:rPr>
                  <w:rFonts w:ascii="Times New Roman" w:hAnsi="Times New Roman"/>
                  <w:color w:val="000000"/>
                  <w:sz w:val="22"/>
                  <w:szCs w:val="22"/>
                </w:rPr>
                <w:delText>on</w:delText>
              </w:r>
            </w:del>
            <w:r w:rsidRPr="006336BA">
              <w:rPr>
                <w:rFonts w:ascii="Times New Roman" w:hAnsi="Times New Roman"/>
                <w:color w:val="000000"/>
                <w:sz w:val="22"/>
                <w:szCs w:val="22"/>
              </w:rPr>
              <w:t>g Kong.</w:t>
            </w:r>
          </w:p>
          <w:p w14:paraId="130FBC83" w14:textId="77777777" w:rsidR="00E76345" w:rsidRPr="006336BA" w:rsidRDefault="00E76345" w:rsidP="008C38A3">
            <w:pPr>
              <w:pStyle w:val="NormalWeb"/>
              <w:spacing w:before="2" w:after="2"/>
              <w:jc w:val="both"/>
              <w:textAlignment w:val="baseline"/>
              <w:rPr>
                <w:rFonts w:ascii="Times New Roman" w:hAnsi="Times New Roman"/>
                <w:color w:val="000000"/>
                <w:sz w:val="22"/>
                <w:szCs w:val="22"/>
              </w:rPr>
            </w:pPr>
          </w:p>
          <w:p w14:paraId="5DBFB0F3" w14:textId="77777777" w:rsidR="00E76345" w:rsidRDefault="00E76345" w:rsidP="008C38A3">
            <w:pPr>
              <w:pStyle w:val="NormalWeb"/>
              <w:spacing w:before="2" w:after="2"/>
              <w:jc w:val="both"/>
              <w:textAlignment w:val="baseline"/>
              <w:rPr>
                <w:rFonts w:ascii="Times New Roman" w:hAnsi="Times New Roman"/>
                <w:color w:val="000000"/>
                <w:sz w:val="22"/>
                <w:szCs w:val="22"/>
              </w:rPr>
            </w:pPr>
            <w:r w:rsidRPr="006336BA">
              <w:rPr>
                <w:rFonts w:ascii="Times New Roman" w:hAnsi="Times New Roman"/>
                <w:color w:val="000000"/>
                <w:sz w:val="22"/>
                <w:szCs w:val="22"/>
              </w:rPr>
              <w:t>En India la mayoría de la población se ubica en el valle del río Gang</w:t>
            </w:r>
            <w:r>
              <w:rPr>
                <w:rFonts w:ascii="Times New Roman" w:hAnsi="Times New Roman"/>
                <w:color w:val="000000"/>
                <w:sz w:val="22"/>
                <w:szCs w:val="22"/>
              </w:rPr>
              <w:t>es</w:t>
            </w:r>
            <w:del w:id="2271" w:author="EUGENIA ARCE LONDONO" w:date="2015-04-29T09:25:00Z">
              <w:r w:rsidRPr="006336BA">
                <w:rPr>
                  <w:rFonts w:ascii="Times New Roman" w:hAnsi="Times New Roman"/>
                  <w:color w:val="000000"/>
                  <w:sz w:val="22"/>
                  <w:szCs w:val="22"/>
                </w:rPr>
                <w:delText>,</w:delText>
              </w:r>
            </w:del>
            <w:ins w:id="2272" w:author="EUGENIA ARCE LONDONO" w:date="2015-04-29T09:25:00Z">
              <w:r>
                <w:rPr>
                  <w:rFonts w:ascii="Times New Roman" w:hAnsi="Times New Roman"/>
                  <w:color w:val="000000"/>
                  <w:sz w:val="22"/>
                  <w:szCs w:val="22"/>
                </w:rPr>
                <w:t xml:space="preserve"> y</w:t>
              </w:r>
            </w:ins>
            <w:r w:rsidRPr="006336BA">
              <w:rPr>
                <w:rFonts w:ascii="Times New Roman" w:hAnsi="Times New Roman"/>
                <w:color w:val="000000"/>
                <w:sz w:val="22"/>
                <w:szCs w:val="22"/>
              </w:rPr>
              <w:t xml:space="preserve"> en la zona costera de este país</w:t>
            </w:r>
            <w:del w:id="2273" w:author="EUGENIA ARCE LONDONO" w:date="2015-04-29T09:25:00Z">
              <w:r w:rsidRPr="006336BA">
                <w:rPr>
                  <w:rFonts w:ascii="Times New Roman" w:hAnsi="Times New Roman"/>
                  <w:color w:val="000000"/>
                  <w:sz w:val="22"/>
                  <w:szCs w:val="22"/>
                </w:rPr>
                <w:delText xml:space="preserve"> y en la isla de Java en Indonesia.</w:delText>
              </w:r>
            </w:del>
            <w:ins w:id="2274" w:author="EUGENIA ARCE LONDONO" w:date="2015-04-29T09:25:00Z">
              <w:r>
                <w:rPr>
                  <w:rFonts w:ascii="Times New Roman" w:hAnsi="Times New Roman"/>
                  <w:color w:val="000000"/>
                  <w:sz w:val="22"/>
                  <w:szCs w:val="22"/>
                </w:rPr>
                <w:t xml:space="preserve">. </w:t>
              </w:r>
            </w:ins>
          </w:p>
          <w:p w14:paraId="1DF43F6F" w14:textId="77777777" w:rsidR="00E76345" w:rsidRPr="006336BA" w:rsidRDefault="00E76345" w:rsidP="008C38A3">
            <w:pPr>
              <w:spacing w:before="2" w:after="2"/>
              <w:jc w:val="both"/>
              <w:rPr>
                <w:del w:id="2275" w:author="EUGENIA ARCE LONDONO" w:date="2015-04-29T09:25:00Z"/>
                <w:rFonts w:ascii="Times New Roman" w:eastAsia="Times New Roman" w:hAnsi="Times New Roman" w:cs="Times New Roman"/>
                <w:color w:val="000000" w:themeColor="text1"/>
                <w:shd w:val="clear" w:color="auto" w:fill="FFFFFF"/>
              </w:rPr>
            </w:pPr>
          </w:p>
          <w:p w14:paraId="3E32410B" w14:textId="77777777" w:rsidR="00E76345" w:rsidRPr="006336BA" w:rsidRDefault="00E76345" w:rsidP="008C38A3">
            <w:pPr>
              <w:pStyle w:val="NormalWeb"/>
              <w:spacing w:before="2" w:after="2"/>
              <w:jc w:val="both"/>
              <w:textAlignment w:val="baseline"/>
              <w:rPr>
                <w:ins w:id="2276" w:author="EUGENIA ARCE LONDONO" w:date="2015-04-29T09:25:00Z"/>
                <w:rFonts w:ascii="Times New Roman" w:hAnsi="Times New Roman"/>
                <w:color w:val="000000"/>
                <w:sz w:val="22"/>
                <w:szCs w:val="22"/>
              </w:rPr>
            </w:pPr>
            <w:del w:id="2277" w:author="EUGENIA ARCE LONDONO" w:date="2015-04-29T09:25:00Z">
              <w:r w:rsidRPr="006336BA">
                <w:rPr>
                  <w:rFonts w:ascii="Times New Roman" w:eastAsia="Times New Roman" w:hAnsi="Times New Roman"/>
                  <w:color w:val="000000" w:themeColor="text1"/>
                  <w:shd w:val="clear" w:color="auto" w:fill="FFFFFF"/>
                </w:rPr>
                <w:delText xml:space="preserve"> </w:delText>
              </w:r>
            </w:del>
            <w:ins w:id="2278" w:author="EUGENIA ARCE LONDONO" w:date="2015-04-29T09:25:00Z">
              <w:r>
                <w:rPr>
                  <w:rFonts w:ascii="Times New Roman" w:hAnsi="Times New Roman"/>
                  <w:color w:val="000000"/>
                  <w:sz w:val="22"/>
                  <w:szCs w:val="22"/>
                </w:rPr>
                <w:t xml:space="preserve">También existe  </w:t>
              </w:r>
            </w:ins>
            <w:ins w:id="2279" w:author="TOSHIBA" w:date="2015-10-30T10:34:00Z">
              <w:r w:rsidR="005B40C8">
                <w:rPr>
                  <w:rFonts w:ascii="Times New Roman" w:hAnsi="Times New Roman"/>
                  <w:color w:val="000000"/>
                  <w:sz w:val="22"/>
                  <w:szCs w:val="22"/>
                </w:rPr>
                <w:t xml:space="preserve">una gran </w:t>
              </w:r>
            </w:ins>
            <w:ins w:id="2280" w:author="EUGENIA ARCE LONDONO" w:date="2015-04-29T09:25:00Z">
              <w:r>
                <w:rPr>
                  <w:rFonts w:ascii="Times New Roman" w:hAnsi="Times New Roman"/>
                  <w:color w:val="000000"/>
                  <w:sz w:val="22"/>
                  <w:szCs w:val="22"/>
                </w:rPr>
                <w:t xml:space="preserve">población en </w:t>
              </w:r>
              <w:r w:rsidRPr="006336BA">
                <w:rPr>
                  <w:rFonts w:ascii="Times New Roman" w:hAnsi="Times New Roman"/>
                  <w:color w:val="000000"/>
                  <w:sz w:val="22"/>
                  <w:szCs w:val="22"/>
                </w:rPr>
                <w:t>la isla de Java en Indonesia.</w:t>
              </w:r>
            </w:ins>
          </w:p>
          <w:p w14:paraId="28F613EC" w14:textId="77777777" w:rsidR="00E76345" w:rsidRPr="006336BA" w:rsidRDefault="00E76345" w:rsidP="008C38A3">
            <w:pPr>
              <w:spacing w:before="2" w:after="2"/>
              <w:jc w:val="both"/>
              <w:rPr>
                <w:ins w:id="2281" w:author="EUGENIA ARCE LONDONO" w:date="2015-04-29T09:25:00Z"/>
                <w:rFonts w:ascii="Times New Roman" w:eastAsia="Times New Roman" w:hAnsi="Times New Roman" w:cs="Times New Roman"/>
                <w:color w:val="000000" w:themeColor="text1"/>
                <w:shd w:val="clear" w:color="auto" w:fill="FFFFFF"/>
              </w:rPr>
            </w:pPr>
          </w:p>
          <w:p w14:paraId="0366FECF" w14:textId="77777777" w:rsidR="00E76345" w:rsidRPr="006336BA" w:rsidRDefault="00E76345" w:rsidP="008C38A3">
            <w:pPr>
              <w:spacing w:before="2" w:after="2"/>
              <w:jc w:val="both"/>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 xml:space="preserve">En </w:t>
            </w:r>
            <w:del w:id="2282" w:author="EUGENIA ARCE LONDONO" w:date="2015-04-29T09:25:00Z">
              <w:r w:rsidRPr="006336BA">
                <w:rPr>
                  <w:rFonts w:ascii="Times New Roman" w:eastAsia="Times New Roman" w:hAnsi="Times New Roman" w:cs="Times New Roman"/>
                  <w:color w:val="000000" w:themeColor="text1"/>
                  <w:shd w:val="clear" w:color="auto" w:fill="FFFFFF"/>
                </w:rPr>
                <w:delText>el Indo y en</w:delText>
              </w:r>
            </w:del>
            <w:ins w:id="2283" w:author="EUGENIA ARCE LONDONO" w:date="2015-04-29T09:25:00Z">
              <w:r>
                <w:rPr>
                  <w:rFonts w:ascii="Times New Roman" w:eastAsia="Times New Roman" w:hAnsi="Times New Roman" w:cs="Times New Roman"/>
                  <w:color w:val="000000" w:themeColor="text1"/>
                  <w:shd w:val="clear" w:color="auto" w:fill="FFFFFF"/>
                </w:rPr>
                <w:t>Pakistán,</w:t>
              </w:r>
            </w:ins>
            <w:r w:rsidRPr="006336BA">
              <w:rPr>
                <w:rFonts w:ascii="Times New Roman" w:eastAsia="Times New Roman" w:hAnsi="Times New Roman" w:cs="Times New Roman"/>
                <w:color w:val="000000" w:themeColor="text1"/>
                <w:shd w:val="clear" w:color="auto" w:fill="FFFFFF"/>
              </w:rPr>
              <w:t xml:space="preserve"> Bangladesh e Indonesia</w:t>
            </w:r>
            <w:del w:id="2284" w:author="TOSHIBA" w:date="2015-10-30T10:34:00Z">
              <w:r w:rsidDel="005B40C8">
                <w:rPr>
                  <w:rFonts w:ascii="Times New Roman" w:eastAsia="Times New Roman" w:hAnsi="Times New Roman" w:cs="Times New Roman"/>
                  <w:color w:val="000000" w:themeColor="text1"/>
                  <w:shd w:val="clear" w:color="auto" w:fill="FFFFFF"/>
                </w:rPr>
                <w:delText>,</w:delText>
              </w:r>
            </w:del>
            <w:r w:rsidRPr="006336BA">
              <w:rPr>
                <w:rFonts w:ascii="Times New Roman" w:eastAsia="Times New Roman" w:hAnsi="Times New Roman" w:cs="Times New Roman"/>
                <w:color w:val="000000" w:themeColor="text1"/>
                <w:shd w:val="clear" w:color="auto" w:fill="FFFFFF"/>
              </w:rPr>
              <w:t xml:space="preserve"> se ubica población </w:t>
            </w:r>
            <w:ins w:id="2285" w:author="EUGENIA ARCE LONDONO" w:date="2015-04-29T09:25:00Z">
              <w:r>
                <w:rPr>
                  <w:rFonts w:ascii="Times New Roman" w:eastAsia="Times New Roman" w:hAnsi="Times New Roman" w:cs="Times New Roman"/>
                  <w:color w:val="000000" w:themeColor="text1"/>
                  <w:shd w:val="clear" w:color="auto" w:fill="FFFFFF"/>
                </w:rPr>
                <w:t xml:space="preserve">predominantemente </w:t>
              </w:r>
            </w:ins>
            <w:r w:rsidRPr="006336BA">
              <w:rPr>
                <w:rFonts w:ascii="Times New Roman" w:eastAsia="Times New Roman" w:hAnsi="Times New Roman" w:cs="Times New Roman"/>
                <w:color w:val="000000" w:themeColor="text1"/>
                <w:shd w:val="clear" w:color="auto" w:fill="FFFFFF"/>
              </w:rPr>
              <w:t>musulmana.</w:t>
            </w:r>
            <w:del w:id="2286" w:author="TOSHIBA" w:date="2015-10-28T12:16:00Z">
              <w:r w:rsidRPr="006336BA" w:rsidDel="00225EC7">
                <w:rPr>
                  <w:rFonts w:ascii="Times New Roman" w:eastAsia="Times New Roman" w:hAnsi="Times New Roman" w:cs="Times New Roman"/>
                  <w:color w:val="000000" w:themeColor="text1"/>
                  <w:shd w:val="clear" w:color="auto" w:fill="FFFFFF"/>
                </w:rPr>
                <w:delText xml:space="preserve">  </w:delText>
              </w:r>
            </w:del>
            <w:ins w:id="2287" w:author="TOSHIBA" w:date="2015-10-28T12:16:00Z">
              <w:r w:rsidR="00225EC7">
                <w:rPr>
                  <w:rFonts w:ascii="Times New Roman" w:eastAsia="Times New Roman" w:hAnsi="Times New Roman" w:cs="Times New Roman"/>
                  <w:color w:val="000000" w:themeColor="text1"/>
                  <w:shd w:val="clear" w:color="auto" w:fill="FFFFFF"/>
                </w:rPr>
                <w:t xml:space="preserve"> </w:t>
              </w:r>
            </w:ins>
            <w:r w:rsidRPr="006336BA">
              <w:rPr>
                <w:rFonts w:ascii="Times New Roman" w:eastAsia="Times New Roman" w:hAnsi="Times New Roman" w:cs="Times New Roman"/>
                <w:color w:val="000000" w:themeColor="text1"/>
                <w:shd w:val="clear" w:color="auto" w:fill="FFFFFF"/>
              </w:rPr>
              <w:t>Paíse</w:t>
            </w:r>
            <w:r>
              <w:rPr>
                <w:rFonts w:ascii="Times New Roman" w:eastAsia="Times New Roman" w:hAnsi="Times New Roman" w:cs="Times New Roman"/>
                <w:color w:val="000000" w:themeColor="text1"/>
                <w:shd w:val="clear" w:color="auto" w:fill="FFFFFF"/>
              </w:rPr>
              <w:t xml:space="preserve">s como Arabia, Afganistán y </w:t>
            </w:r>
            <w:del w:id="2288" w:author="EUGENIA ARCE LONDONO" w:date="2015-04-29T09:25:00Z">
              <w:r w:rsidRPr="006336BA">
                <w:rPr>
                  <w:rFonts w:ascii="Times New Roman" w:eastAsia="Times New Roman" w:hAnsi="Times New Roman" w:cs="Times New Roman"/>
                  <w:color w:val="000000" w:themeColor="text1"/>
                  <w:shd w:val="clear" w:color="auto" w:fill="FFFFFF"/>
                </w:rPr>
                <w:delText>Paquistán</w:delText>
              </w:r>
            </w:del>
            <w:ins w:id="2289" w:author="TOSHIBA" w:date="2015-10-30T10:34:00Z">
              <w:r w:rsidR="005B40C8">
                <w:rPr>
                  <w:rFonts w:ascii="Times New Roman" w:eastAsia="Times New Roman" w:hAnsi="Times New Roman" w:cs="Times New Roman"/>
                  <w:color w:val="000000" w:themeColor="text1"/>
                  <w:shd w:val="clear" w:color="auto" w:fill="FFFFFF"/>
                </w:rPr>
                <w:t xml:space="preserve"> </w:t>
              </w:r>
            </w:ins>
            <w:ins w:id="2290" w:author="EUGENIA ARCE LONDONO" w:date="2015-04-29T09:25:00Z">
              <w:r>
                <w:rPr>
                  <w:rFonts w:ascii="Times New Roman" w:eastAsia="Times New Roman" w:hAnsi="Times New Roman" w:cs="Times New Roman"/>
                  <w:color w:val="000000" w:themeColor="text1"/>
                  <w:shd w:val="clear" w:color="auto" w:fill="FFFFFF"/>
                </w:rPr>
                <w:t>Pak</w:t>
              </w:r>
              <w:r w:rsidRPr="006336BA">
                <w:rPr>
                  <w:rFonts w:ascii="Times New Roman" w:eastAsia="Times New Roman" w:hAnsi="Times New Roman" w:cs="Times New Roman"/>
                  <w:color w:val="000000" w:themeColor="text1"/>
                  <w:shd w:val="clear" w:color="auto" w:fill="FFFFFF"/>
                </w:rPr>
                <w:t>istán</w:t>
              </w:r>
            </w:ins>
            <w:r w:rsidRPr="006336BA">
              <w:rPr>
                <w:rFonts w:ascii="Times New Roman" w:eastAsia="Times New Roman" w:hAnsi="Times New Roman" w:cs="Times New Roman"/>
                <w:color w:val="000000" w:themeColor="text1"/>
                <w:shd w:val="clear" w:color="auto" w:fill="FFFFFF"/>
              </w:rPr>
              <w:t xml:space="preserve"> se caracterizan por el fuerte</w:t>
            </w:r>
            <w:del w:id="2291" w:author="TOSHIBA" w:date="2015-10-28T12:16:00Z">
              <w:r w:rsidRPr="006336BA" w:rsidDel="00225EC7">
                <w:rPr>
                  <w:rFonts w:ascii="Times New Roman" w:eastAsia="Times New Roman" w:hAnsi="Times New Roman" w:cs="Times New Roman"/>
                  <w:color w:val="000000" w:themeColor="text1"/>
                  <w:shd w:val="clear" w:color="auto" w:fill="FFFFFF"/>
                </w:rPr>
                <w:delText xml:space="preserve">  </w:delText>
              </w:r>
            </w:del>
            <w:ins w:id="2292" w:author="TOSHIBA" w:date="2015-10-28T12:16:00Z">
              <w:r w:rsidR="00225EC7">
                <w:rPr>
                  <w:rFonts w:ascii="Times New Roman" w:eastAsia="Times New Roman" w:hAnsi="Times New Roman" w:cs="Times New Roman"/>
                  <w:color w:val="000000" w:themeColor="text1"/>
                  <w:shd w:val="clear" w:color="auto" w:fill="FFFFFF"/>
                </w:rPr>
                <w:t xml:space="preserve"> </w:t>
              </w:r>
            </w:ins>
            <w:r w:rsidRPr="006336BA">
              <w:rPr>
                <w:rFonts w:ascii="Times New Roman" w:eastAsia="Times New Roman" w:hAnsi="Times New Roman" w:cs="Times New Roman"/>
                <w:color w:val="000000" w:themeColor="text1"/>
                <w:shd w:val="clear" w:color="auto" w:fill="FFFFFF"/>
              </w:rPr>
              <w:t>integrismo cultural, político y económico</w:t>
            </w:r>
            <w:r>
              <w:rPr>
                <w:rFonts w:ascii="Times New Roman" w:eastAsia="Times New Roman" w:hAnsi="Times New Roman" w:cs="Times New Roman"/>
                <w:color w:val="000000" w:themeColor="text1"/>
                <w:shd w:val="clear" w:color="auto" w:fill="FFFFFF"/>
              </w:rPr>
              <w:t>.</w:t>
            </w:r>
            <w:del w:id="2293" w:author="TOSHIBA" w:date="2015-10-28T12:16:00Z">
              <w:r w:rsidDel="00225EC7">
                <w:rPr>
                  <w:rFonts w:ascii="Times New Roman" w:eastAsia="Times New Roman" w:hAnsi="Times New Roman" w:cs="Times New Roman"/>
                  <w:color w:val="000000" w:themeColor="text1"/>
                  <w:shd w:val="clear" w:color="auto" w:fill="FFFFFF"/>
                </w:rPr>
                <w:delText xml:space="preserve">  </w:delText>
              </w:r>
            </w:del>
            <w:ins w:id="2294" w:author="TOSHIBA" w:date="2015-10-28T12:16:00Z">
              <w:r w:rsidR="00225EC7">
                <w:rPr>
                  <w:rFonts w:ascii="Times New Roman" w:eastAsia="Times New Roman" w:hAnsi="Times New Roman" w:cs="Times New Roman"/>
                  <w:color w:val="000000" w:themeColor="text1"/>
                  <w:shd w:val="clear" w:color="auto" w:fill="FFFFFF"/>
                </w:rPr>
                <w:t xml:space="preserve"> </w:t>
              </w:r>
            </w:ins>
            <w:r>
              <w:rPr>
                <w:rFonts w:ascii="Times New Roman" w:eastAsia="Times New Roman" w:hAnsi="Times New Roman" w:cs="Times New Roman"/>
                <w:color w:val="000000" w:themeColor="text1"/>
                <w:shd w:val="clear" w:color="auto" w:fill="FFFFFF"/>
              </w:rPr>
              <w:t xml:space="preserve">Estos países, </w:t>
            </w:r>
            <w:r w:rsidRPr="006336BA">
              <w:rPr>
                <w:rFonts w:ascii="Times New Roman" w:eastAsia="Times New Roman" w:hAnsi="Times New Roman" w:cs="Times New Roman"/>
                <w:color w:val="000000" w:themeColor="text1"/>
                <w:shd w:val="clear" w:color="auto" w:fill="FFFFFF"/>
              </w:rPr>
              <w:t>al igual que Iraq y Palestin</w:t>
            </w:r>
            <w:r>
              <w:rPr>
                <w:rFonts w:ascii="Times New Roman" w:eastAsia="Times New Roman" w:hAnsi="Times New Roman" w:cs="Times New Roman"/>
                <w:color w:val="000000" w:themeColor="text1"/>
                <w:shd w:val="clear" w:color="auto" w:fill="FFFFFF"/>
              </w:rPr>
              <w:t xml:space="preserve">a, </w:t>
            </w:r>
            <w:r w:rsidRPr="006336BA">
              <w:rPr>
                <w:rFonts w:ascii="Times New Roman" w:eastAsia="Times New Roman" w:hAnsi="Times New Roman" w:cs="Times New Roman"/>
                <w:color w:val="000000" w:themeColor="text1"/>
                <w:shd w:val="clear" w:color="auto" w:fill="FFFFFF"/>
              </w:rPr>
              <w:t xml:space="preserve">son zonas </w:t>
            </w:r>
            <w:del w:id="2295" w:author="TOSHIBA" w:date="2015-10-30T10:35:00Z">
              <w:r w:rsidRPr="006336BA" w:rsidDel="005B40C8">
                <w:rPr>
                  <w:rFonts w:ascii="Times New Roman" w:eastAsia="Times New Roman" w:hAnsi="Times New Roman" w:cs="Times New Roman"/>
                  <w:color w:val="000000" w:themeColor="text1"/>
                  <w:shd w:val="clear" w:color="auto" w:fill="FFFFFF"/>
                </w:rPr>
                <w:delText xml:space="preserve">caracterizadas por </w:delText>
              </w:r>
            </w:del>
            <w:ins w:id="2296" w:author="TOSHIBA" w:date="2015-10-30T10:35:00Z">
              <w:r w:rsidR="005B40C8">
                <w:rPr>
                  <w:rFonts w:ascii="Times New Roman" w:eastAsia="Times New Roman" w:hAnsi="Times New Roman" w:cs="Times New Roman"/>
                  <w:color w:val="000000" w:themeColor="text1"/>
                  <w:shd w:val="clear" w:color="auto" w:fill="FFFFFF"/>
                </w:rPr>
                <w:t xml:space="preserve">que presentan </w:t>
              </w:r>
            </w:ins>
            <w:r w:rsidRPr="006336BA">
              <w:rPr>
                <w:rFonts w:ascii="Times New Roman" w:eastAsia="Times New Roman" w:hAnsi="Times New Roman" w:cs="Times New Roman"/>
                <w:color w:val="000000" w:themeColor="text1"/>
                <w:shd w:val="clear" w:color="auto" w:fill="FFFFFF"/>
              </w:rPr>
              <w:t>permanentes conflictos bélicos.</w:t>
            </w:r>
          </w:p>
          <w:p w14:paraId="2149F5E9" w14:textId="77777777" w:rsidR="00E76345" w:rsidRPr="006336BA" w:rsidRDefault="00E76345" w:rsidP="008C38A3">
            <w:pPr>
              <w:spacing w:before="2" w:after="2"/>
              <w:jc w:val="both"/>
              <w:rPr>
                <w:del w:id="2297" w:author="EUGENIA ARCE LONDONO" w:date="2015-04-29T09:25:00Z"/>
                <w:rFonts w:ascii="Times New Roman" w:eastAsia="Times New Roman" w:hAnsi="Times New Roman" w:cs="Times New Roman"/>
                <w:color w:val="000000" w:themeColor="text1"/>
                <w:shd w:val="clear" w:color="auto" w:fill="FFFFFF"/>
              </w:rPr>
            </w:pPr>
          </w:p>
          <w:p w14:paraId="2D6BB3A7" w14:textId="77777777" w:rsidR="00E76345" w:rsidRPr="006336BA" w:rsidRDefault="00E76345" w:rsidP="008C38A3">
            <w:pPr>
              <w:spacing w:before="2" w:after="2"/>
              <w:jc w:val="both"/>
              <w:rPr>
                <w:del w:id="2298" w:author="EUGENIA ARCE LONDONO" w:date="2015-04-29T09:25:00Z"/>
                <w:rFonts w:ascii="Times New Roman" w:eastAsia="Times New Roman" w:hAnsi="Times New Roman" w:cs="Times New Roman"/>
                <w:color w:val="000000" w:themeColor="text1"/>
                <w:shd w:val="clear" w:color="auto" w:fill="FFFFFF"/>
              </w:rPr>
            </w:pPr>
            <w:del w:id="2299" w:author="EUGENIA ARCE LONDONO" w:date="2015-04-29T09:25:00Z">
              <w:r w:rsidRPr="006336BA">
                <w:rPr>
                  <w:rFonts w:ascii="Times New Roman" w:eastAsia="Times New Roman" w:hAnsi="Times New Roman" w:cs="Times New Roman"/>
                  <w:color w:val="000000" w:themeColor="text1"/>
                  <w:shd w:val="clear" w:color="auto" w:fill="FFFFFF"/>
                </w:rPr>
                <w:delText>Por su parte Qatar y Emiratos Árabes Unidos son considerados como los países con las economías más prosperas de esta zona.</w:delText>
              </w:r>
            </w:del>
          </w:p>
          <w:p w14:paraId="17D7D680" w14:textId="77777777" w:rsidR="00E76345" w:rsidRPr="006336BA" w:rsidRDefault="00E76345" w:rsidP="008C38A3">
            <w:pPr>
              <w:spacing w:before="2" w:after="2"/>
              <w:jc w:val="both"/>
              <w:rPr>
                <w:del w:id="2300" w:author="EUGENIA ARCE LONDONO" w:date="2015-04-29T09:25:00Z"/>
                <w:rFonts w:ascii="Times New Roman" w:eastAsia="Times New Roman" w:hAnsi="Times New Roman" w:cs="Times New Roman"/>
                <w:color w:val="000000" w:themeColor="text1"/>
                <w:shd w:val="clear" w:color="auto" w:fill="FFFFFF"/>
              </w:rPr>
            </w:pPr>
            <w:del w:id="2301" w:author="EUGENIA ARCE LONDONO" w:date="2015-04-29T09:25:00Z">
              <w:r w:rsidRPr="006336BA">
                <w:rPr>
                  <w:rFonts w:ascii="Times New Roman" w:eastAsia="Times New Roman" w:hAnsi="Times New Roman" w:cs="Times New Roman"/>
                  <w:color w:val="000000" w:themeColor="text1"/>
                  <w:shd w:val="clear" w:color="auto" w:fill="FFFFFF"/>
                </w:rPr>
                <w:delText xml:space="preserve"> </w:delText>
              </w:r>
            </w:del>
          </w:p>
          <w:p w14:paraId="4E4CB541" w14:textId="77777777" w:rsidR="00E76345" w:rsidRPr="00667C16" w:rsidRDefault="00E76345" w:rsidP="008C38A3">
            <w:pPr>
              <w:spacing w:before="2" w:after="2"/>
              <w:jc w:val="both"/>
              <w:rPr>
                <w:rFonts w:ascii="Times New Roman" w:hAnsi="Times New Roman" w:cs="Times New Roman"/>
                <w:color w:val="666666"/>
                <w:shd w:val="clear" w:color="auto" w:fill="FFFFFF"/>
              </w:rPr>
            </w:pPr>
            <w:del w:id="2302" w:author="EUGENIA ARCE LONDONO" w:date="2015-04-29T09:25:00Z">
              <w:r w:rsidRPr="006336BA">
                <w:rPr>
                  <w:rFonts w:ascii="Times New Roman" w:eastAsia="Times New Roman" w:hAnsi="Times New Roman" w:cs="Times New Roman"/>
                  <w:color w:val="000000" w:themeColor="text1"/>
                  <w:shd w:val="clear" w:color="auto" w:fill="FFFFFF"/>
                </w:rPr>
                <w:delText>En este conjunto de países árabes se ubica Israel. Un país en el que predominan el comercio y las exportaciones como las bases centrales de su economía.</w:delText>
              </w:r>
            </w:del>
            <w:del w:id="2303" w:author="TOSHIBA" w:date="2015-10-28T12:17:00Z">
              <w:r w:rsidRPr="006336BA" w:rsidDel="00225EC7">
                <w:rPr>
                  <w:rFonts w:ascii="Times New Roman" w:hAnsi="Times New Roman" w:cs="Times New Roman"/>
                  <w:color w:val="666666"/>
                  <w:shd w:val="clear" w:color="auto" w:fill="FFFFFF"/>
                </w:rPr>
                <w:delText xml:space="preserve">  </w:delText>
              </w:r>
            </w:del>
            <w:ins w:id="2304" w:author="TOSHIBA" w:date="2015-10-28T12:17:00Z">
              <w:r w:rsidR="00225EC7">
                <w:rPr>
                  <w:rFonts w:ascii="Times New Roman" w:hAnsi="Times New Roman" w:cs="Times New Roman"/>
                  <w:color w:val="666666"/>
                  <w:shd w:val="clear" w:color="auto" w:fill="FFFFFF"/>
                </w:rPr>
                <w:t xml:space="preserve"> </w:t>
              </w:r>
            </w:ins>
            <w:ins w:id="2305" w:author="EUGENIA ARCE LONDONO" w:date="2015-04-29T09:25:00Z">
              <w:r w:rsidRPr="006336BA">
                <w:rPr>
                  <w:rFonts w:ascii="Times New Roman" w:hAnsi="Times New Roman" w:cs="Times New Roman"/>
                  <w:color w:val="666666"/>
                  <w:shd w:val="clear" w:color="auto" w:fill="FFFFFF"/>
                </w:rPr>
                <w:t xml:space="preserve"> </w:t>
              </w:r>
            </w:ins>
          </w:p>
        </w:tc>
      </w:tr>
    </w:tbl>
    <w:p w14:paraId="75BD331C" w14:textId="77777777" w:rsidR="00E76345" w:rsidRPr="001726C4" w:rsidRDefault="00E76345" w:rsidP="00E76345">
      <w:pPr>
        <w:spacing w:after="0"/>
        <w:jc w:val="both"/>
        <w:rPr>
          <w:rFonts w:ascii="Times New Roman" w:eastAsia="Times New Roman" w:hAnsi="Times New Roman" w:cs="Times New Roman"/>
          <w:color w:val="000000" w:themeColor="text1"/>
          <w:lang w:val="es-CO" w:eastAsia="es-CO"/>
        </w:rPr>
      </w:pPr>
    </w:p>
    <w:p w14:paraId="765EA524"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00814BBC">
        <w:rPr>
          <w:rFonts w:ascii="Times New Roman" w:hAnsi="Times New Roman" w:cs="Times New Roman"/>
          <w:b/>
          <w:color w:val="000000" w:themeColor="text1"/>
        </w:rPr>
        <w:t>2.2.2</w:t>
      </w:r>
      <w:r>
        <w:rPr>
          <w:rFonts w:ascii="Times New Roman" w:hAnsi="Times New Roman" w:cs="Times New Roman"/>
          <w:b/>
          <w:color w:val="000000" w:themeColor="text1"/>
        </w:rPr>
        <w:t xml:space="preserve"> </w:t>
      </w:r>
      <w:del w:id="2306" w:author="EUGENIA ARCE LONDONO" w:date="2015-04-29T09:25:00Z">
        <w:r w:rsidRPr="001726C4">
          <w:rPr>
            <w:rFonts w:ascii="Times New Roman" w:hAnsi="Times New Roman" w:cs="Times New Roman"/>
            <w:b/>
            <w:color w:val="000000" w:themeColor="text1"/>
          </w:rPr>
          <w:delText>Política</w:delText>
        </w:r>
      </w:del>
      <w:ins w:id="2307" w:author="EUGENIA ARCE LONDONO" w:date="2015-04-29T09:25:00Z">
        <w:r>
          <w:rPr>
            <w:rFonts w:ascii="Times New Roman" w:hAnsi="Times New Roman" w:cs="Times New Roman"/>
            <w:b/>
            <w:color w:val="000000" w:themeColor="text1"/>
          </w:rPr>
          <w:t>L</w:t>
        </w:r>
      </w:ins>
      <w:r w:rsidR="00814BBC">
        <w:rPr>
          <w:rFonts w:ascii="Times New Roman" w:hAnsi="Times New Roman" w:cs="Times New Roman"/>
          <w:b/>
          <w:color w:val="000000" w:themeColor="text1"/>
        </w:rPr>
        <w:t>as características</w:t>
      </w:r>
      <w:ins w:id="2308" w:author="EUGENIA ARCE LONDONO" w:date="2015-04-29T09:25:00Z">
        <w:r>
          <w:rPr>
            <w:rFonts w:ascii="Times New Roman" w:hAnsi="Times New Roman" w:cs="Times New Roman"/>
            <w:b/>
            <w:color w:val="000000" w:themeColor="text1"/>
          </w:rPr>
          <w:t xml:space="preserve"> polític</w:t>
        </w:r>
      </w:ins>
      <w:r w:rsidR="00814BBC">
        <w:rPr>
          <w:rFonts w:ascii="Times New Roman" w:hAnsi="Times New Roman" w:cs="Times New Roman"/>
          <w:b/>
          <w:color w:val="000000" w:themeColor="text1"/>
        </w:rPr>
        <w:t>as</w:t>
      </w:r>
    </w:p>
    <w:p w14:paraId="27F24C8B" w14:textId="77777777" w:rsidR="00E76345" w:rsidRPr="001726C4" w:rsidRDefault="00E76345" w:rsidP="00E76345">
      <w:pPr>
        <w:spacing w:after="0"/>
        <w:rPr>
          <w:rFonts w:ascii="Times New Roman" w:eastAsia="Times New Roman" w:hAnsi="Times New Roman" w:cs="Times New Roman"/>
          <w:color w:val="000000" w:themeColor="text1"/>
          <w:sz w:val="22"/>
          <w:szCs w:val="22"/>
          <w:shd w:val="clear" w:color="auto" w:fill="FFFFFF"/>
          <w:lang w:eastAsia="es-ES"/>
        </w:rPr>
      </w:pPr>
    </w:p>
    <w:p w14:paraId="156F2AB8" w14:textId="77777777" w:rsidR="00E76345" w:rsidRPr="00A839D2" w:rsidRDefault="00E76345" w:rsidP="00E76345">
      <w:pPr>
        <w:spacing w:after="0"/>
        <w:jc w:val="both"/>
        <w:rPr>
          <w:rFonts w:ascii="Times New Roman" w:eastAsia="Times New Roman" w:hAnsi="Times New Roman" w:cs="Times New Roman"/>
          <w:color w:val="000000" w:themeColor="text1"/>
          <w:lang w:eastAsia="es-ES"/>
        </w:rPr>
      </w:pPr>
      <w:r w:rsidRPr="00A839D2">
        <w:rPr>
          <w:rFonts w:ascii="Times New Roman" w:eastAsia="Times New Roman" w:hAnsi="Times New Roman" w:cs="Times New Roman"/>
          <w:color w:val="000000" w:themeColor="text1"/>
          <w:shd w:val="clear" w:color="auto" w:fill="FFFFFF"/>
          <w:lang w:eastAsia="es-ES"/>
        </w:rPr>
        <w:t>El continente asiático se divide políticamente en diferentes regiones. Según la</w:t>
      </w:r>
      <w:del w:id="2309" w:author="TOSHIBA" w:date="2015-10-28T12:17:00Z">
        <w:r w:rsidRPr="00A839D2" w:rsidDel="00225EC7">
          <w:rPr>
            <w:rFonts w:ascii="Times New Roman" w:eastAsia="Times New Roman" w:hAnsi="Times New Roman" w:cs="Times New Roman"/>
            <w:color w:val="000000" w:themeColor="text1"/>
            <w:shd w:val="clear" w:color="auto" w:fill="FFFFFF"/>
            <w:lang w:eastAsia="es-ES"/>
          </w:rPr>
          <w:delText xml:space="preserve">  </w:delText>
        </w:r>
      </w:del>
      <w:ins w:id="2310" w:author="TOSHIBA" w:date="2015-10-28T12:17:00Z">
        <w:r w:rsidR="00225EC7">
          <w:rPr>
            <w:rFonts w:ascii="Times New Roman" w:eastAsia="Times New Roman" w:hAnsi="Times New Roman" w:cs="Times New Roman"/>
            <w:color w:val="000000" w:themeColor="text1"/>
            <w:shd w:val="clear" w:color="auto" w:fill="FFFFFF"/>
            <w:lang w:eastAsia="es-ES"/>
          </w:rPr>
          <w:t xml:space="preserve"> </w:t>
        </w:r>
      </w:ins>
      <w:r w:rsidRPr="00A839D2">
        <w:rPr>
          <w:rFonts w:ascii="Times New Roman" w:hAnsi="Times New Roman" w:cs="Times New Roman"/>
          <w:color w:val="000000" w:themeColor="text1"/>
        </w:rPr>
        <w:t xml:space="preserve">Organización de las Naciones Unidas, </w:t>
      </w:r>
      <w:r w:rsidRPr="00A839D2">
        <w:rPr>
          <w:rFonts w:ascii="Times New Roman" w:hAnsi="Times New Roman" w:cs="Times New Roman"/>
          <w:b/>
          <w:color w:val="000000" w:themeColor="text1"/>
        </w:rPr>
        <w:t>ONU</w:t>
      </w:r>
      <w:r w:rsidRPr="00A839D2">
        <w:rPr>
          <w:rFonts w:ascii="Times New Roman" w:hAnsi="Times New Roman" w:cs="Times New Roman"/>
          <w:color w:val="000000" w:themeColor="text1"/>
        </w:rPr>
        <w:t xml:space="preserve">, estas regiones son: </w:t>
      </w:r>
      <w:r>
        <w:rPr>
          <w:rFonts w:ascii="Times New Roman" w:hAnsi="Times New Roman" w:cs="Times New Roman"/>
          <w:b/>
          <w:color w:val="000000" w:themeColor="text1"/>
        </w:rPr>
        <w:t xml:space="preserve">Asia </w:t>
      </w:r>
      <w:del w:id="2311" w:author="EUGENIA ARCE LONDONO" w:date="2015-04-29T09:25:00Z">
        <w:r w:rsidRPr="00A839D2">
          <w:rPr>
            <w:rFonts w:ascii="Times New Roman" w:hAnsi="Times New Roman" w:cs="Times New Roman"/>
            <w:b/>
            <w:color w:val="000000" w:themeColor="text1"/>
          </w:rPr>
          <w:delText>Meridional</w:delText>
        </w:r>
      </w:del>
      <w:ins w:id="2312" w:author="EUGENIA ARCE LONDONO" w:date="2015-04-29T09:25:00Z">
        <w:r>
          <w:rPr>
            <w:rFonts w:ascii="Times New Roman" w:hAnsi="Times New Roman" w:cs="Times New Roman"/>
            <w:b/>
            <w:color w:val="000000" w:themeColor="text1"/>
          </w:rPr>
          <w:t>m</w:t>
        </w:r>
        <w:r w:rsidRPr="00A839D2">
          <w:rPr>
            <w:rFonts w:ascii="Times New Roman" w:hAnsi="Times New Roman" w:cs="Times New Roman"/>
            <w:b/>
            <w:color w:val="000000" w:themeColor="text1"/>
          </w:rPr>
          <w:t>eridional</w:t>
        </w:r>
      </w:ins>
      <w:r w:rsidRPr="00A839D2">
        <w:rPr>
          <w:rFonts w:ascii="Times New Roman" w:hAnsi="Times New Roman" w:cs="Times New Roman"/>
          <w:b/>
          <w:color w:val="000000" w:themeColor="text1"/>
        </w:rPr>
        <w:t xml:space="preserve">, </w:t>
      </w:r>
      <w:r w:rsidRPr="00A839D2">
        <w:rPr>
          <w:rFonts w:ascii="Times New Roman" w:eastAsia="Times New Roman" w:hAnsi="Times New Roman" w:cs="Times New Roman"/>
          <w:b/>
          <w:color w:val="000000" w:themeColor="text1"/>
          <w:shd w:val="clear" w:color="auto" w:fill="FFFFFF"/>
          <w:lang w:eastAsia="es-ES"/>
        </w:rPr>
        <w:t>Asia central, Asia occidental, Asia orienta</w:t>
      </w:r>
      <w:r w:rsidRPr="00A839D2">
        <w:rPr>
          <w:rFonts w:ascii="Times New Roman" w:eastAsia="Times New Roman" w:hAnsi="Times New Roman" w:cs="Times New Roman"/>
          <w:color w:val="000000" w:themeColor="text1"/>
          <w:shd w:val="clear" w:color="auto" w:fill="FFFFFF"/>
          <w:lang w:eastAsia="es-ES"/>
        </w:rPr>
        <w:t xml:space="preserve">l y </w:t>
      </w:r>
      <w:r>
        <w:rPr>
          <w:rFonts w:ascii="Times New Roman" w:eastAsia="Times New Roman" w:hAnsi="Times New Roman" w:cs="Times New Roman"/>
          <w:b/>
          <w:color w:val="000000" w:themeColor="text1"/>
          <w:shd w:val="clear" w:color="auto" w:fill="FFFFFF"/>
          <w:lang w:eastAsia="es-ES"/>
        </w:rPr>
        <w:t xml:space="preserve">Sudeste </w:t>
      </w:r>
      <w:del w:id="2313" w:author="EUGENIA ARCE LONDONO" w:date="2015-04-29T09:25:00Z">
        <w:r w:rsidRPr="00A839D2">
          <w:rPr>
            <w:rFonts w:ascii="Times New Roman" w:eastAsia="Times New Roman" w:hAnsi="Times New Roman" w:cs="Times New Roman"/>
            <w:b/>
            <w:color w:val="000000" w:themeColor="text1"/>
            <w:shd w:val="clear" w:color="auto" w:fill="FFFFFF"/>
            <w:lang w:eastAsia="es-ES"/>
          </w:rPr>
          <w:delText>Asiático</w:delText>
        </w:r>
        <w:r w:rsidRPr="00A839D2">
          <w:rPr>
            <w:rFonts w:ascii="Times New Roman" w:eastAsia="Times New Roman" w:hAnsi="Times New Roman" w:cs="Times New Roman"/>
            <w:color w:val="000000" w:themeColor="text1"/>
            <w:shd w:val="clear" w:color="auto" w:fill="FFFFFF"/>
            <w:lang w:eastAsia="es-ES"/>
          </w:rPr>
          <w:delText xml:space="preserve">. </w:delText>
        </w:r>
      </w:del>
      <w:ins w:id="2314" w:author="EUGENIA ARCE LONDONO" w:date="2015-04-29T09:25:00Z">
        <w:r>
          <w:rPr>
            <w:rFonts w:ascii="Times New Roman" w:eastAsia="Times New Roman" w:hAnsi="Times New Roman" w:cs="Times New Roman"/>
            <w:b/>
            <w:color w:val="000000" w:themeColor="text1"/>
            <w:shd w:val="clear" w:color="auto" w:fill="FFFFFF"/>
            <w:lang w:eastAsia="es-ES"/>
          </w:rPr>
          <w:t>a</w:t>
        </w:r>
        <w:r w:rsidRPr="00A839D2">
          <w:rPr>
            <w:rFonts w:ascii="Times New Roman" w:eastAsia="Times New Roman" w:hAnsi="Times New Roman" w:cs="Times New Roman"/>
            <w:b/>
            <w:color w:val="000000" w:themeColor="text1"/>
            <w:shd w:val="clear" w:color="auto" w:fill="FFFFFF"/>
            <w:lang w:eastAsia="es-ES"/>
          </w:rPr>
          <w:t>siático</w:t>
        </w:r>
        <w:r w:rsidRPr="00A839D2">
          <w:rPr>
            <w:rFonts w:ascii="Times New Roman" w:eastAsia="Times New Roman" w:hAnsi="Times New Roman" w:cs="Times New Roman"/>
            <w:color w:val="000000" w:themeColor="text1"/>
            <w:shd w:val="clear" w:color="auto" w:fill="FFFFFF"/>
            <w:lang w:eastAsia="es-ES"/>
          </w:rPr>
          <w:t xml:space="preserve">. </w:t>
        </w:r>
        <w:r>
          <w:rPr>
            <w:rFonts w:ascii="Times New Roman" w:eastAsia="Times New Roman" w:hAnsi="Times New Roman" w:cs="Times New Roman"/>
            <w:color w:val="000000" w:themeColor="text1"/>
            <w:shd w:val="clear" w:color="auto" w:fill="FFFFFF"/>
            <w:lang w:eastAsia="es-ES"/>
          </w:rPr>
          <w:t xml:space="preserve">También existe la zona norte de Asia, que comprende </w:t>
        </w:r>
        <w:del w:id="2315" w:author="TOSHIBA" w:date="2015-10-30T10:38:00Z">
          <w:r w:rsidDel="000D6B5A">
            <w:rPr>
              <w:rFonts w:ascii="Times New Roman" w:eastAsia="Times New Roman" w:hAnsi="Times New Roman" w:cs="Times New Roman"/>
              <w:color w:val="000000" w:themeColor="text1"/>
              <w:shd w:val="clear" w:color="auto" w:fill="FFFFFF"/>
              <w:lang w:eastAsia="es-ES"/>
            </w:rPr>
            <w:delText xml:space="preserve"> </w:delText>
          </w:r>
        </w:del>
        <w:r>
          <w:rPr>
            <w:rFonts w:ascii="Times New Roman" w:eastAsia="Times New Roman" w:hAnsi="Times New Roman" w:cs="Times New Roman"/>
            <w:color w:val="000000" w:themeColor="text1"/>
            <w:shd w:val="clear" w:color="auto" w:fill="FFFFFF"/>
            <w:lang w:eastAsia="es-ES"/>
          </w:rPr>
          <w:t>la porción de la Federación Rusa que se ubica en este continente.</w:t>
        </w:r>
      </w:ins>
    </w:p>
    <w:p w14:paraId="64C68D7D" w14:textId="77777777" w:rsidR="00E76345" w:rsidRPr="00A839D2" w:rsidRDefault="00E76345" w:rsidP="00E76345">
      <w:pPr>
        <w:shd w:val="clear" w:color="auto" w:fill="FEFEFE"/>
        <w:spacing w:after="0"/>
        <w:textAlignment w:val="baseline"/>
        <w:rPr>
          <w:rFonts w:ascii="Times New Roman" w:eastAsia="Times New Roman" w:hAnsi="Times New Roman" w:cs="Times New Roman"/>
          <w:color w:val="000000" w:themeColor="text1"/>
          <w:lang w:eastAsia="es-ES"/>
        </w:rPr>
      </w:pPr>
    </w:p>
    <w:p w14:paraId="302EDA8A" w14:textId="3B31728A" w:rsidR="00E76345" w:rsidRPr="00332105" w:rsidRDefault="00E76345">
      <w:pPr>
        <w:numPr>
          <w:ilvl w:val="0"/>
          <w:numId w:val="40"/>
        </w:numPr>
        <w:spacing w:after="0"/>
        <w:contextualSpacing/>
        <w:jc w:val="both"/>
        <w:rPr>
          <w:rFonts w:ascii="Times New Roman" w:hAnsi="Times New Roman" w:cs="Times New Roman"/>
          <w:color w:val="000000" w:themeColor="text1"/>
          <w:lang w:eastAsia="es-ES"/>
        </w:rPr>
        <w:pPrChange w:id="2316" w:author="EUGENIA ARCE LONDONO" w:date="2015-04-29T09:25:00Z">
          <w:pPr>
            <w:spacing w:after="0"/>
            <w:jc w:val="both"/>
          </w:pPr>
        </w:pPrChange>
      </w:pPr>
      <w:r w:rsidRPr="00332105">
        <w:rPr>
          <w:rFonts w:ascii="Times New Roman" w:eastAsia="Times New Roman" w:hAnsi="Times New Roman" w:cs="Times New Roman"/>
          <w:b/>
          <w:color w:val="000000" w:themeColor="text1"/>
          <w:shd w:val="clear" w:color="auto" w:fill="FFFFFF"/>
          <w:lang w:eastAsia="es-ES"/>
        </w:rPr>
        <w:t>Asia del Norte</w:t>
      </w:r>
      <w:del w:id="2317" w:author="EUGENIA ARCE LONDONO" w:date="2015-04-29T09:25:00Z">
        <w:r w:rsidRPr="00A839D2">
          <w:rPr>
            <w:rFonts w:ascii="Times New Roman" w:eastAsia="Times New Roman" w:hAnsi="Times New Roman" w:cs="Times New Roman"/>
            <w:b/>
            <w:color w:val="000000" w:themeColor="text1"/>
            <w:shd w:val="clear" w:color="auto" w:fill="FFFFFF"/>
            <w:lang w:eastAsia="es-ES"/>
          </w:rPr>
          <w:delText xml:space="preserve">. </w:delText>
        </w:r>
        <w:r w:rsidRPr="00A839D2">
          <w:rPr>
            <w:rFonts w:ascii="Times New Roman" w:eastAsia="Times New Roman" w:hAnsi="Times New Roman" w:cs="Times New Roman"/>
            <w:color w:val="000000" w:themeColor="text1"/>
            <w:shd w:val="clear" w:color="auto" w:fill="FFFFFF"/>
          </w:rPr>
          <w:delText>Es</w:delText>
        </w:r>
      </w:del>
      <w:ins w:id="2318" w:author="EUGENIA ARCE LONDONO" w:date="2015-04-29T09:25:00Z">
        <w:del w:id="2319" w:author="Dayrtman Fajardo Vásquez" w:date="2015-11-30T14:47:00Z">
          <w:r w:rsidRPr="00332105" w:rsidDel="002662D8">
            <w:rPr>
              <w:rFonts w:ascii="Times New Roman" w:eastAsia="Times New Roman" w:hAnsi="Times New Roman" w:cs="Times New Roman"/>
              <w:b/>
              <w:color w:val="000000" w:themeColor="text1"/>
              <w:shd w:val="clear" w:color="auto" w:fill="FFFFFF"/>
              <w:lang w:eastAsia="es-ES"/>
            </w:rPr>
            <w:delText>:</w:delText>
          </w:r>
        </w:del>
        <w:r w:rsidRPr="00332105">
          <w:rPr>
            <w:rFonts w:ascii="Times New Roman" w:eastAsia="Times New Roman" w:hAnsi="Times New Roman" w:cs="Times New Roman"/>
            <w:b/>
            <w:color w:val="000000" w:themeColor="text1"/>
            <w:shd w:val="clear" w:color="auto" w:fill="FFFFFF"/>
            <w:lang w:eastAsia="es-ES"/>
          </w:rPr>
          <w:t xml:space="preserve"> </w:t>
        </w:r>
        <w:r w:rsidRPr="00332105">
          <w:rPr>
            <w:rFonts w:ascii="Times New Roman" w:eastAsia="Times New Roman" w:hAnsi="Times New Roman" w:cs="Times New Roman"/>
            <w:color w:val="000000" w:themeColor="text1"/>
            <w:shd w:val="clear" w:color="auto" w:fill="FFFFFF"/>
          </w:rPr>
          <w:t>es</w:t>
        </w:r>
      </w:ins>
      <w:r w:rsidRPr="00332105">
        <w:rPr>
          <w:rFonts w:ascii="Times New Roman" w:eastAsia="Times New Roman" w:hAnsi="Times New Roman" w:cs="Times New Roman"/>
          <w:color w:val="000000" w:themeColor="text1"/>
          <w:shd w:val="clear" w:color="auto" w:fill="FFFFFF"/>
        </w:rPr>
        <w:t xml:space="preserve"> una región en la que se ubica</w:t>
      </w:r>
      <w:ins w:id="2320" w:author="Dayrtman Fajardo Vásquez" w:date="2015-11-30T14:45:00Z">
        <w:r w:rsidR="002662D8">
          <w:rPr>
            <w:rFonts w:ascii="Times New Roman" w:eastAsia="Times New Roman" w:hAnsi="Times New Roman" w:cs="Times New Roman"/>
            <w:color w:val="000000" w:themeColor="text1"/>
            <w:shd w:val="clear" w:color="auto" w:fill="FFFFFF"/>
          </w:rPr>
          <w:t xml:space="preserve">n una serie de Repúblicas Autónomas, regiones y </w:t>
        </w:r>
      </w:ins>
      <w:proofErr w:type="spellStart"/>
      <w:ins w:id="2321" w:author="Dayrtman Fajardo Vásquez" w:date="2015-11-30T14:46:00Z">
        <w:r w:rsidR="002662D8">
          <w:rPr>
            <w:rFonts w:ascii="Times New Roman" w:eastAsia="Times New Roman" w:hAnsi="Times New Roman" w:cs="Times New Roman"/>
            <w:color w:val="000000" w:themeColor="text1"/>
            <w:shd w:val="clear" w:color="auto" w:fill="FFFFFF"/>
          </w:rPr>
          <w:t>óblasts</w:t>
        </w:r>
        <w:proofErr w:type="spellEnd"/>
        <w:r w:rsidR="002662D8">
          <w:rPr>
            <w:rFonts w:ascii="Times New Roman" w:eastAsia="Times New Roman" w:hAnsi="Times New Roman" w:cs="Times New Roman"/>
            <w:color w:val="000000" w:themeColor="text1"/>
            <w:shd w:val="clear" w:color="auto" w:fill="FFFFFF"/>
          </w:rPr>
          <w:t xml:space="preserve"> (provincias) que forman parte de</w:t>
        </w:r>
      </w:ins>
      <w:r w:rsidRPr="00332105">
        <w:rPr>
          <w:rFonts w:ascii="Times New Roman" w:eastAsia="Times New Roman" w:hAnsi="Times New Roman" w:cs="Times New Roman"/>
          <w:color w:val="000000" w:themeColor="text1"/>
          <w:shd w:val="clear" w:color="auto" w:fill="FFFFFF"/>
        </w:rPr>
        <w:t xml:space="preserve"> </w:t>
      </w:r>
      <w:del w:id="2322" w:author="Dayrtman Fajardo Vásquez" w:date="2015-11-30T14:46:00Z">
        <w:r w:rsidRPr="00332105" w:rsidDel="002662D8">
          <w:rPr>
            <w:rFonts w:ascii="Times New Roman" w:eastAsia="Times New Roman" w:hAnsi="Times New Roman" w:cs="Times New Roman"/>
            <w:color w:val="000000" w:themeColor="text1"/>
            <w:shd w:val="clear" w:color="auto" w:fill="FFFFFF"/>
          </w:rPr>
          <w:delText xml:space="preserve">la parte asiática de </w:delText>
        </w:r>
      </w:del>
      <w:del w:id="2323" w:author="EUGENIA ARCE LONDONO" w:date="2015-04-29T09:25:00Z">
        <w:r w:rsidRPr="00A839D2">
          <w:rPr>
            <w:rFonts w:ascii="Times New Roman" w:eastAsia="Times New Roman" w:hAnsi="Times New Roman" w:cs="Times New Roman"/>
            <w:color w:val="000000" w:themeColor="text1"/>
            <w:shd w:val="clear" w:color="auto" w:fill="FFFFFF"/>
          </w:rPr>
          <w:delText>Rusia.</w:delText>
        </w:r>
      </w:del>
      <w:ins w:id="2324" w:author="EUGENIA ARCE LONDONO" w:date="2015-04-29T09:25:00Z">
        <w:r w:rsidRPr="00332105">
          <w:rPr>
            <w:rFonts w:ascii="Times New Roman" w:eastAsia="Times New Roman" w:hAnsi="Times New Roman" w:cs="Times New Roman"/>
            <w:color w:val="000000" w:themeColor="text1"/>
            <w:shd w:val="clear" w:color="auto" w:fill="FFFFFF"/>
          </w:rPr>
          <w:t>la Federación Rusa.</w:t>
        </w:r>
      </w:ins>
      <w:del w:id="2325" w:author="TOSHIBA" w:date="2015-10-28T12:17:00Z">
        <w:r w:rsidRPr="00332105" w:rsidDel="00225EC7">
          <w:rPr>
            <w:rFonts w:ascii="Times New Roman" w:eastAsia="Times New Roman" w:hAnsi="Times New Roman" w:cs="Times New Roman"/>
            <w:color w:val="000000" w:themeColor="text1"/>
            <w:shd w:val="clear" w:color="auto" w:fill="FFFFFF"/>
          </w:rPr>
          <w:delText xml:space="preserve">  </w:delText>
        </w:r>
      </w:del>
      <w:ins w:id="2326" w:author="TOSHIBA" w:date="2015-10-28T12:17:00Z">
        <w:r w:rsidR="00225EC7">
          <w:rPr>
            <w:rFonts w:ascii="Times New Roman" w:eastAsia="Times New Roman" w:hAnsi="Times New Roman" w:cs="Times New Roman"/>
            <w:color w:val="000000" w:themeColor="text1"/>
            <w:shd w:val="clear" w:color="auto" w:fill="FFFFFF"/>
          </w:rPr>
          <w:t xml:space="preserve"> </w:t>
        </w:r>
      </w:ins>
      <w:r w:rsidRPr="00332105">
        <w:rPr>
          <w:rFonts w:ascii="Times New Roman" w:eastAsia="Times New Roman" w:hAnsi="Times New Roman" w:cs="Times New Roman"/>
          <w:color w:val="000000" w:themeColor="text1"/>
          <w:shd w:val="clear" w:color="auto" w:fill="FFFFFF"/>
        </w:rPr>
        <w:t>E</w:t>
      </w:r>
      <w:ins w:id="2327" w:author="Dayrtman Fajardo Vásquez" w:date="2015-11-30T14:46:00Z">
        <w:r w:rsidR="002662D8">
          <w:rPr>
            <w:rFonts w:ascii="Times New Roman" w:eastAsia="Times New Roman" w:hAnsi="Times New Roman" w:cs="Times New Roman"/>
            <w:color w:val="000000" w:themeColor="text1"/>
            <w:shd w:val="clear" w:color="auto" w:fill="FFFFFF"/>
          </w:rPr>
          <w:t xml:space="preserve">l </w:t>
        </w:r>
      </w:ins>
      <w:del w:id="2328" w:author="Dayrtman Fajardo Vásquez" w:date="2015-11-30T14:46:00Z">
        <w:r w:rsidRPr="00332105" w:rsidDel="002662D8">
          <w:rPr>
            <w:rFonts w:ascii="Times New Roman" w:eastAsia="Times New Roman" w:hAnsi="Times New Roman" w:cs="Times New Roman"/>
            <w:color w:val="000000" w:themeColor="text1"/>
            <w:shd w:val="clear" w:color="auto" w:fill="FFFFFF"/>
          </w:rPr>
          <w:delText>s</w:delText>
        </w:r>
      </w:del>
      <w:del w:id="2329" w:author="TOSHIBA" w:date="2015-10-28T12:17:00Z">
        <w:r w:rsidRPr="00332105" w:rsidDel="00225EC7">
          <w:rPr>
            <w:rFonts w:ascii="Times New Roman" w:eastAsia="Times New Roman" w:hAnsi="Times New Roman" w:cs="Times New Roman"/>
            <w:color w:val="000000" w:themeColor="text1"/>
            <w:shd w:val="clear" w:color="auto" w:fill="FFFFFF"/>
          </w:rPr>
          <w:delText xml:space="preserve">  </w:delText>
        </w:r>
      </w:del>
      <w:ins w:id="2330" w:author="TOSHIBA" w:date="2015-10-28T12:17:00Z">
        <w:del w:id="2331" w:author="Dayrtman Fajardo Vásquez" w:date="2015-11-30T14:46:00Z">
          <w:r w:rsidR="00225EC7" w:rsidDel="002662D8">
            <w:rPr>
              <w:rFonts w:ascii="Times New Roman" w:eastAsia="Times New Roman" w:hAnsi="Times New Roman" w:cs="Times New Roman"/>
              <w:color w:val="000000" w:themeColor="text1"/>
              <w:shd w:val="clear" w:color="auto" w:fill="FFFFFF"/>
            </w:rPr>
            <w:delText xml:space="preserve"> </w:delText>
          </w:r>
        </w:del>
      </w:ins>
      <w:del w:id="2332" w:author="Dayrtman Fajardo Vásquez" w:date="2015-11-30T14:46:00Z">
        <w:r w:rsidRPr="00332105" w:rsidDel="002662D8">
          <w:rPr>
            <w:rFonts w:ascii="Times New Roman" w:eastAsia="Times New Roman" w:hAnsi="Times New Roman" w:cs="Times New Roman"/>
            <w:color w:val="000000" w:themeColor="text1"/>
            <w:shd w:val="clear" w:color="auto" w:fill="FFFFFF"/>
          </w:rPr>
          <w:delText xml:space="preserve">un </w:delText>
        </w:r>
        <w:r w:rsidRPr="00A839D2" w:rsidDel="002662D8">
          <w:rPr>
            <w:rFonts w:ascii="Times New Roman" w:eastAsia="Times New Roman" w:hAnsi="Times New Roman" w:cs="Times New Roman"/>
            <w:color w:val="000000" w:themeColor="text1"/>
            <w:shd w:val="clear" w:color="auto" w:fill="FFFFFF"/>
          </w:rPr>
          <w:delText>estado</w:delText>
        </w:r>
      </w:del>
      <w:ins w:id="2333" w:author="TOSHIBA" w:date="2015-10-30T10:38:00Z">
        <w:del w:id="2334" w:author="Dayrtman Fajardo Vásquez" w:date="2015-11-30T14:46:00Z">
          <w:r w:rsidR="000D6B5A" w:rsidDel="002662D8">
            <w:rPr>
              <w:rFonts w:ascii="Times New Roman" w:eastAsia="Times New Roman" w:hAnsi="Times New Roman" w:cs="Times New Roman"/>
              <w:color w:val="000000" w:themeColor="text1"/>
              <w:shd w:val="clear" w:color="auto" w:fill="FFFFFF"/>
            </w:rPr>
            <w:delText xml:space="preserve"> </w:delText>
          </w:r>
        </w:del>
      </w:ins>
      <w:ins w:id="2335" w:author="EUGENIA ARCE LONDONO" w:date="2015-04-29T09:25:00Z">
        <w:del w:id="2336" w:author="Dayrtman Fajardo Vásquez" w:date="2015-11-30T14:46:00Z">
          <w:r w:rsidRPr="00332105" w:rsidDel="002662D8">
            <w:rPr>
              <w:rFonts w:ascii="Times New Roman" w:eastAsia="Times New Roman" w:hAnsi="Times New Roman" w:cs="Times New Roman"/>
              <w:color w:val="000000" w:themeColor="text1"/>
              <w:shd w:val="clear" w:color="auto" w:fill="FFFFFF"/>
            </w:rPr>
            <w:delText>Estado</w:delText>
          </w:r>
        </w:del>
      </w:ins>
      <w:del w:id="2337" w:author="Dayrtman Fajardo Vásquez" w:date="2015-11-30T14:46:00Z">
        <w:r w:rsidRPr="00332105" w:rsidDel="002662D8">
          <w:rPr>
            <w:rFonts w:ascii="Times New Roman" w:eastAsia="Times New Roman" w:hAnsi="Times New Roman" w:cs="Times New Roman"/>
            <w:color w:val="000000" w:themeColor="text1"/>
            <w:shd w:val="clear" w:color="auto" w:fill="FFFFFF"/>
          </w:rPr>
          <w:delText xml:space="preserve"> </w:delText>
        </w:r>
      </w:del>
      <w:del w:id="2338" w:author="Dayrtman Fajardo Vásquez" w:date="2015-11-30T14:47:00Z">
        <w:r w:rsidRPr="00332105" w:rsidDel="002662D8">
          <w:rPr>
            <w:rFonts w:ascii="Times New Roman" w:hAnsi="Times New Roman" w:cs="Times New Roman"/>
            <w:color w:val="000000" w:themeColor="text1"/>
            <w:lang w:eastAsia="es-ES"/>
          </w:rPr>
          <w:delText xml:space="preserve">que tiene como forma de </w:delText>
        </w:r>
      </w:del>
      <w:r w:rsidRPr="00332105">
        <w:rPr>
          <w:rFonts w:ascii="Times New Roman" w:hAnsi="Times New Roman" w:cs="Times New Roman"/>
          <w:color w:val="000000" w:themeColor="text1"/>
          <w:lang w:eastAsia="es-ES"/>
        </w:rPr>
        <w:t>gobierno</w:t>
      </w:r>
      <w:del w:id="2339" w:author="Dayrtman Fajardo Vásquez" w:date="2015-11-30T14:46:00Z">
        <w:r w:rsidRPr="00332105" w:rsidDel="002662D8">
          <w:rPr>
            <w:rFonts w:ascii="Times New Roman" w:hAnsi="Times New Roman" w:cs="Times New Roman"/>
            <w:color w:val="000000" w:themeColor="text1"/>
            <w:lang w:eastAsia="es-ES"/>
          </w:rPr>
          <w:delText xml:space="preserve"> la república</w:delText>
        </w:r>
      </w:del>
      <w:r w:rsidRPr="00332105">
        <w:rPr>
          <w:rFonts w:ascii="Times New Roman" w:hAnsi="Times New Roman" w:cs="Times New Roman"/>
          <w:color w:val="000000" w:themeColor="text1"/>
          <w:lang w:eastAsia="es-ES"/>
        </w:rPr>
        <w:t xml:space="preserve"> federa</w:t>
      </w:r>
      <w:ins w:id="2340" w:author="Dayrtman Fajardo Vásquez" w:date="2015-11-30T14:47:00Z">
        <w:r w:rsidR="002662D8">
          <w:rPr>
            <w:rFonts w:ascii="Times New Roman" w:hAnsi="Times New Roman" w:cs="Times New Roman"/>
            <w:color w:val="000000" w:themeColor="text1"/>
            <w:lang w:eastAsia="es-ES"/>
          </w:rPr>
          <w:t>l designa la mayor parte de las autoridades de estos entes</w:t>
        </w:r>
      </w:ins>
      <w:del w:id="2341" w:author="Dayrtman Fajardo Vásquez" w:date="2015-11-30T14:46:00Z">
        <w:r w:rsidRPr="00332105" w:rsidDel="002662D8">
          <w:rPr>
            <w:rFonts w:ascii="Times New Roman" w:hAnsi="Times New Roman" w:cs="Times New Roman"/>
            <w:color w:val="000000" w:themeColor="text1"/>
            <w:lang w:eastAsia="es-ES"/>
          </w:rPr>
          <w:delText>l semi</w:delText>
        </w:r>
      </w:del>
      <w:del w:id="2342" w:author="TOSHIBA" w:date="2015-10-30T10:39:00Z">
        <w:r w:rsidRPr="00332105" w:rsidDel="000D6B5A">
          <w:rPr>
            <w:rFonts w:ascii="Times New Roman" w:hAnsi="Times New Roman" w:cs="Times New Roman"/>
            <w:color w:val="000000" w:themeColor="text1"/>
            <w:lang w:eastAsia="es-ES"/>
          </w:rPr>
          <w:delText>-</w:delText>
        </w:r>
      </w:del>
      <w:del w:id="2343" w:author="Dayrtman Fajardo Vásquez" w:date="2015-11-30T14:46:00Z">
        <w:r w:rsidRPr="00332105" w:rsidDel="002662D8">
          <w:rPr>
            <w:rFonts w:ascii="Times New Roman" w:hAnsi="Times New Roman" w:cs="Times New Roman"/>
            <w:color w:val="000000" w:themeColor="text1"/>
            <w:lang w:eastAsia="es-ES"/>
          </w:rPr>
          <w:delText>parlamentaria</w:delText>
        </w:r>
      </w:del>
      <w:r w:rsidRPr="00332105">
        <w:rPr>
          <w:rFonts w:ascii="Times New Roman" w:hAnsi="Times New Roman" w:cs="Times New Roman"/>
          <w:color w:val="000000" w:themeColor="text1"/>
          <w:lang w:eastAsia="es-ES"/>
        </w:rPr>
        <w:t xml:space="preserve">. </w:t>
      </w:r>
    </w:p>
    <w:p w14:paraId="1082A9B7" w14:textId="77777777" w:rsidR="00E76345" w:rsidRPr="00A839D2" w:rsidRDefault="00E76345" w:rsidP="00E76345">
      <w:pPr>
        <w:spacing w:after="0"/>
        <w:jc w:val="both"/>
        <w:rPr>
          <w:rFonts w:ascii="Times New Roman" w:eastAsia="Times New Roman" w:hAnsi="Times New Roman" w:cs="Times New Roman"/>
          <w:b/>
          <w:color w:val="000000" w:themeColor="text1"/>
          <w:shd w:val="clear" w:color="auto" w:fill="FFFFFF"/>
          <w:lang w:eastAsia="es-ES"/>
        </w:rPr>
      </w:pPr>
    </w:p>
    <w:p w14:paraId="7FB59330" w14:textId="3265EC59" w:rsidR="00E76345" w:rsidRPr="00332105" w:rsidRDefault="002662D8">
      <w:pPr>
        <w:numPr>
          <w:ilvl w:val="0"/>
          <w:numId w:val="40"/>
        </w:numPr>
        <w:spacing w:after="0"/>
        <w:contextualSpacing/>
        <w:jc w:val="both"/>
        <w:rPr>
          <w:rFonts w:ascii="Times New Roman" w:eastAsia="Times New Roman" w:hAnsi="Times New Roman" w:cs="Times New Roman"/>
          <w:color w:val="000000" w:themeColor="text1"/>
          <w:shd w:val="clear" w:color="auto" w:fill="FFFFFF"/>
          <w:lang w:eastAsia="es-ES"/>
        </w:rPr>
        <w:pPrChange w:id="2344" w:author="EUGENIA ARCE LONDONO" w:date="2015-04-29T09:25:00Z">
          <w:pPr>
            <w:spacing w:after="0"/>
            <w:jc w:val="both"/>
          </w:pPr>
        </w:pPrChange>
      </w:pPr>
      <w:ins w:id="2345" w:author="Dayrtman Fajardo Vásquez" w:date="2015-11-30T14:45:00Z">
        <w:r w:rsidRPr="00A839D2">
          <w:rPr>
            <w:rFonts w:ascii="Times New Roman" w:eastAsia="Times New Roman" w:hAnsi="Times New Roman" w:cs="Times New Roman"/>
            <w:color w:val="000000" w:themeColor="text1"/>
            <w:shd w:val="clear" w:color="auto" w:fill="FFFFFF"/>
            <w:lang w:eastAsia="es-ES"/>
          </w:rPr>
          <w:t xml:space="preserve">En los países de </w:t>
        </w:r>
        <w:r>
          <w:rPr>
            <w:rFonts w:ascii="Times New Roman" w:eastAsia="Times New Roman" w:hAnsi="Times New Roman" w:cs="Times New Roman"/>
            <w:b/>
            <w:color w:val="000000" w:themeColor="text1"/>
            <w:shd w:val="clear" w:color="auto" w:fill="FFFFFF"/>
            <w:lang w:eastAsia="es-ES"/>
          </w:rPr>
          <w:t>Asia c</w:t>
        </w:r>
        <w:r w:rsidRPr="00A40483">
          <w:rPr>
            <w:rFonts w:ascii="Times New Roman" w:eastAsia="Times New Roman" w:hAnsi="Times New Roman" w:cs="Times New Roman"/>
            <w:b/>
            <w:color w:val="000000" w:themeColor="text1"/>
            <w:shd w:val="clear" w:color="auto" w:fill="FFFFFF"/>
            <w:lang w:eastAsia="es-ES"/>
          </w:rPr>
          <w:t>entral</w:t>
        </w:r>
        <w:r w:rsidRPr="00A839D2">
          <w:rPr>
            <w:rFonts w:ascii="Times New Roman" w:eastAsia="Times New Roman" w:hAnsi="Times New Roman" w:cs="Times New Roman"/>
            <w:color w:val="000000" w:themeColor="text1"/>
            <w:shd w:val="clear" w:color="auto" w:fill="FFFFFF"/>
            <w:lang w:eastAsia="es-ES"/>
          </w:rPr>
          <w:t xml:space="preserve"> predomina la forma de gobierno pres</w:t>
        </w:r>
        <w:r>
          <w:rPr>
            <w:rFonts w:ascii="Times New Roman" w:eastAsia="Times New Roman" w:hAnsi="Times New Roman" w:cs="Times New Roman"/>
            <w:color w:val="000000" w:themeColor="text1"/>
            <w:shd w:val="clear" w:color="auto" w:fill="FFFFFF"/>
            <w:lang w:eastAsia="es-ES"/>
          </w:rPr>
          <w:t>idencialista</w:t>
        </w:r>
        <w:r w:rsidRPr="002662D8">
          <w:rPr>
            <w:rFonts w:ascii="Times New Roman" w:eastAsia="Times New Roman" w:hAnsi="Times New Roman" w:cs="Times New Roman"/>
            <w:color w:val="000000" w:themeColor="text1"/>
            <w:shd w:val="clear" w:color="auto" w:fill="FFFFFF"/>
            <w:lang w:eastAsia="es-ES"/>
            <w:rPrChange w:id="2346" w:author="Dayrtman Fajardo Vásquez" w:date="2015-11-30T14:47:00Z">
              <w:rPr>
                <w:rFonts w:ascii="Times New Roman" w:eastAsia="Times New Roman" w:hAnsi="Times New Roman" w:cs="Times New Roman"/>
                <w:color w:val="000000" w:themeColor="text1"/>
                <w:shd w:val="clear" w:color="auto" w:fill="FFFFFF"/>
                <w:lang w:eastAsia="es-ES"/>
              </w:rPr>
            </w:rPrChange>
          </w:rPr>
          <w:t>.</w:t>
        </w:r>
        <w:r>
          <w:rPr>
            <w:rFonts w:ascii="Times New Roman" w:eastAsia="Times New Roman" w:hAnsi="Times New Roman" w:cs="Times New Roman"/>
            <w:color w:val="000000" w:themeColor="text1"/>
            <w:shd w:val="clear" w:color="auto" w:fill="FFFFFF"/>
            <w:lang w:eastAsia="es-ES"/>
          </w:rPr>
          <w:t xml:space="preserve"> </w:t>
        </w:r>
      </w:ins>
      <w:ins w:id="2347" w:author="Dayrtman Fajardo Vásquez" w:date="2015-11-30T14:47:00Z">
        <w:r>
          <w:rPr>
            <w:rFonts w:ascii="Times New Roman" w:eastAsia="Times New Roman" w:hAnsi="Times New Roman" w:cs="Times New Roman"/>
            <w:color w:val="000000" w:themeColor="text1"/>
            <w:shd w:val="clear" w:color="auto" w:fill="FFFFFF"/>
            <w:lang w:eastAsia="es-ES"/>
          </w:rPr>
          <w:t>Esta región</w:t>
        </w:r>
      </w:ins>
      <w:del w:id="2348" w:author="Dayrtman Fajardo Vásquez" w:date="2015-11-30T14:47:00Z">
        <w:r w:rsidR="00E76345" w:rsidRPr="00332105" w:rsidDel="002662D8">
          <w:rPr>
            <w:rFonts w:ascii="Times New Roman" w:eastAsia="Times New Roman" w:hAnsi="Times New Roman" w:cs="Times New Roman"/>
            <w:b/>
            <w:color w:val="000000" w:themeColor="text1"/>
            <w:shd w:val="clear" w:color="auto" w:fill="FFFFFF"/>
            <w:lang w:eastAsia="es-ES"/>
          </w:rPr>
          <w:delText>Asia</w:delText>
        </w:r>
      </w:del>
      <w:del w:id="2349" w:author="TOSHIBA" w:date="2015-10-28T12:17:00Z">
        <w:r w:rsidR="00E76345" w:rsidRPr="00332105" w:rsidDel="00225EC7">
          <w:rPr>
            <w:rFonts w:ascii="Times New Roman" w:eastAsia="Times New Roman" w:hAnsi="Times New Roman" w:cs="Times New Roman"/>
            <w:b/>
            <w:color w:val="000000" w:themeColor="text1"/>
            <w:shd w:val="clear" w:color="auto" w:fill="FFFFFF"/>
            <w:lang w:eastAsia="es-ES"/>
          </w:rPr>
          <w:delText xml:space="preserve">  </w:delText>
        </w:r>
      </w:del>
      <w:ins w:id="2350" w:author="TOSHIBA" w:date="2015-10-28T12:17:00Z">
        <w:r w:rsidR="00225EC7">
          <w:rPr>
            <w:rFonts w:ascii="Times New Roman" w:eastAsia="Times New Roman" w:hAnsi="Times New Roman" w:cs="Times New Roman"/>
            <w:b/>
            <w:color w:val="000000" w:themeColor="text1"/>
            <w:shd w:val="clear" w:color="auto" w:fill="FFFFFF"/>
            <w:lang w:eastAsia="es-ES"/>
          </w:rPr>
          <w:t xml:space="preserve"> </w:t>
        </w:r>
      </w:ins>
      <w:del w:id="2351" w:author="EUGENIA ARCE LONDONO" w:date="2015-04-29T09:25:00Z">
        <w:r w:rsidR="00E76345" w:rsidRPr="00A839D2">
          <w:rPr>
            <w:rFonts w:ascii="Times New Roman" w:eastAsia="Times New Roman" w:hAnsi="Times New Roman" w:cs="Times New Roman"/>
            <w:b/>
            <w:color w:val="000000" w:themeColor="text1"/>
            <w:shd w:val="clear" w:color="auto" w:fill="FFFFFF"/>
            <w:lang w:eastAsia="es-ES"/>
          </w:rPr>
          <w:delText>Central.</w:delText>
        </w:r>
        <w:r w:rsidR="00E76345" w:rsidRPr="00A839D2">
          <w:rPr>
            <w:rFonts w:ascii="Times New Roman" w:eastAsia="Times New Roman" w:hAnsi="Times New Roman" w:cs="Times New Roman"/>
            <w:color w:val="000000" w:themeColor="text1"/>
            <w:shd w:val="clear" w:color="auto" w:fill="FFFFFF"/>
            <w:lang w:eastAsia="es-ES"/>
          </w:rPr>
          <w:delText xml:space="preserve"> Está</w:delText>
        </w:r>
      </w:del>
      <w:ins w:id="2352" w:author="TOSHIBA" w:date="2015-10-30T10:39:00Z">
        <w:del w:id="2353" w:author="Dayrtman Fajardo Vásquez" w:date="2015-11-30T14:47:00Z">
          <w:r w:rsidR="000D6B5A" w:rsidDel="002662D8">
            <w:rPr>
              <w:rFonts w:ascii="Times New Roman" w:eastAsia="Times New Roman" w:hAnsi="Times New Roman" w:cs="Times New Roman"/>
              <w:color w:val="000000" w:themeColor="text1"/>
              <w:shd w:val="clear" w:color="auto" w:fill="FFFFFF"/>
              <w:lang w:eastAsia="es-ES"/>
            </w:rPr>
            <w:delText xml:space="preserve"> </w:delText>
          </w:r>
        </w:del>
      </w:ins>
      <w:ins w:id="2354" w:author="EUGENIA ARCE LONDONO" w:date="2015-04-29T09:25:00Z">
        <w:del w:id="2355" w:author="Dayrtman Fajardo Vásquez" w:date="2015-11-30T14:47:00Z">
          <w:r w:rsidR="00E76345" w:rsidRPr="00332105" w:rsidDel="002662D8">
            <w:rPr>
              <w:rFonts w:ascii="Times New Roman" w:eastAsia="Times New Roman" w:hAnsi="Times New Roman" w:cs="Times New Roman"/>
              <w:b/>
              <w:color w:val="000000" w:themeColor="text1"/>
              <w:shd w:val="clear" w:color="auto" w:fill="FFFFFF"/>
              <w:lang w:eastAsia="es-ES"/>
            </w:rPr>
            <w:delText xml:space="preserve">central: </w:delText>
          </w:r>
        </w:del>
        <w:r w:rsidR="00E76345" w:rsidRPr="00332105">
          <w:rPr>
            <w:rFonts w:ascii="Times New Roman" w:eastAsia="Times New Roman" w:hAnsi="Times New Roman" w:cs="Times New Roman"/>
            <w:color w:val="000000" w:themeColor="text1"/>
            <w:shd w:val="clear" w:color="auto" w:fill="FFFFFF"/>
            <w:lang w:eastAsia="es-ES"/>
          </w:rPr>
          <w:t>está</w:t>
        </w:r>
      </w:ins>
      <w:r w:rsidR="00E76345" w:rsidRPr="00332105">
        <w:rPr>
          <w:rFonts w:ascii="Times New Roman" w:eastAsia="Times New Roman" w:hAnsi="Times New Roman" w:cs="Times New Roman"/>
          <w:color w:val="000000" w:themeColor="text1"/>
          <w:shd w:val="clear" w:color="auto" w:fill="FFFFFF"/>
          <w:lang w:eastAsia="es-ES"/>
        </w:rPr>
        <w:t xml:space="preserve"> conformada por países </w:t>
      </w:r>
      <w:ins w:id="2356" w:author="EUGENIA ARCE LONDONO" w:date="2015-04-29T09:25:00Z">
        <w:r w:rsidR="00E76345">
          <w:rPr>
            <w:rFonts w:ascii="Times New Roman" w:eastAsia="Times New Roman" w:hAnsi="Times New Roman" w:cs="Times New Roman"/>
            <w:color w:val="000000" w:themeColor="text1"/>
            <w:shd w:val="clear" w:color="auto" w:fill="FFFFFF"/>
            <w:lang w:eastAsia="es-ES"/>
          </w:rPr>
          <w:t xml:space="preserve">que surgieron </w:t>
        </w:r>
        <w:r w:rsidR="00E76345" w:rsidRPr="00332105">
          <w:rPr>
            <w:rFonts w:ascii="Times New Roman" w:eastAsia="Times New Roman" w:hAnsi="Times New Roman" w:cs="Times New Roman"/>
            <w:color w:val="000000" w:themeColor="text1"/>
            <w:shd w:val="clear" w:color="auto" w:fill="FFFFFF"/>
            <w:lang w:eastAsia="es-ES"/>
          </w:rPr>
          <w:t xml:space="preserve">de la </w:t>
        </w:r>
        <w:r w:rsidR="00E76345">
          <w:rPr>
            <w:rFonts w:ascii="Times New Roman" w:eastAsia="Times New Roman" w:hAnsi="Times New Roman" w:cs="Times New Roman"/>
            <w:color w:val="000000" w:themeColor="text1"/>
            <w:shd w:val="clear" w:color="auto" w:fill="FFFFFF"/>
            <w:lang w:eastAsia="es-ES"/>
          </w:rPr>
          <w:t xml:space="preserve">disolución </w:t>
        </w:r>
      </w:ins>
      <w:r w:rsidR="00E76345">
        <w:rPr>
          <w:rFonts w:ascii="Times New Roman" w:eastAsia="Times New Roman" w:hAnsi="Times New Roman" w:cs="Times New Roman"/>
          <w:color w:val="000000" w:themeColor="text1"/>
          <w:shd w:val="clear" w:color="auto" w:fill="FFFFFF"/>
          <w:lang w:eastAsia="es-ES"/>
        </w:rPr>
        <w:t xml:space="preserve">de la </w:t>
      </w:r>
      <w:r w:rsidR="00E76345" w:rsidRPr="00332105">
        <w:rPr>
          <w:rFonts w:ascii="Times New Roman" w:eastAsia="Times New Roman" w:hAnsi="Times New Roman" w:cs="Times New Roman"/>
          <w:color w:val="000000" w:themeColor="text1"/>
          <w:shd w:val="clear" w:color="auto" w:fill="FFFFFF"/>
          <w:lang w:eastAsia="es-ES"/>
        </w:rPr>
        <w:t xml:space="preserve">antigua </w:t>
      </w:r>
      <w:ins w:id="2357" w:author="EUGENIA ARCE LONDONO" w:date="2015-04-29T09:25:00Z">
        <w:r w:rsidR="00E76345" w:rsidRPr="00332105">
          <w:rPr>
            <w:rFonts w:ascii="Times New Roman" w:eastAsia="Times New Roman" w:hAnsi="Times New Roman" w:cs="Times New Roman"/>
            <w:color w:val="000000" w:themeColor="text1"/>
            <w:shd w:val="clear" w:color="auto" w:fill="FFFFFF"/>
            <w:lang w:eastAsia="es-ES"/>
          </w:rPr>
          <w:t xml:space="preserve">Unión de Repúblicas Socialistas Soviéticas </w:t>
        </w:r>
      </w:ins>
      <w:ins w:id="2358" w:author="TOSHIBA" w:date="2015-10-30T10:39:00Z">
        <w:r w:rsidR="000D6B5A">
          <w:rPr>
            <w:rFonts w:ascii="Times New Roman" w:eastAsia="Times New Roman" w:hAnsi="Times New Roman" w:cs="Times New Roman"/>
            <w:color w:val="000000" w:themeColor="text1"/>
            <w:shd w:val="clear" w:color="auto" w:fill="FFFFFF"/>
            <w:lang w:eastAsia="es-ES"/>
          </w:rPr>
          <w:t>(</w:t>
        </w:r>
      </w:ins>
      <w:r w:rsidR="00E76345" w:rsidRPr="00332105">
        <w:rPr>
          <w:rFonts w:ascii="Times New Roman" w:eastAsia="Times New Roman" w:hAnsi="Times New Roman" w:cs="Times New Roman"/>
          <w:color w:val="000000" w:themeColor="text1"/>
          <w:shd w:val="clear" w:color="auto" w:fill="FFFFFF"/>
          <w:lang w:eastAsia="es-ES"/>
        </w:rPr>
        <w:t>URSS</w:t>
      </w:r>
      <w:ins w:id="2359" w:author="TOSHIBA" w:date="2015-10-30T10:39:00Z">
        <w:r w:rsidR="000D6B5A">
          <w:rPr>
            <w:rFonts w:ascii="Times New Roman" w:eastAsia="Times New Roman" w:hAnsi="Times New Roman" w:cs="Times New Roman"/>
            <w:color w:val="000000" w:themeColor="text1"/>
            <w:shd w:val="clear" w:color="auto" w:fill="FFFFFF"/>
            <w:lang w:eastAsia="es-ES"/>
          </w:rPr>
          <w:t>)</w:t>
        </w:r>
      </w:ins>
      <w:del w:id="2360" w:author="EUGENIA ARCE LONDONO" w:date="2015-04-29T09:25:00Z">
        <w:r w:rsidR="00E76345" w:rsidRPr="00A839D2">
          <w:rPr>
            <w:rFonts w:ascii="Times New Roman" w:eastAsia="Times New Roman" w:hAnsi="Times New Roman" w:cs="Times New Roman"/>
            <w:color w:val="000000" w:themeColor="text1"/>
            <w:shd w:val="clear" w:color="auto" w:fill="FFFFFF"/>
            <w:lang w:eastAsia="es-ES"/>
          </w:rPr>
          <w:delText>:</w:delText>
        </w:r>
      </w:del>
      <w:ins w:id="2361" w:author="EUGENIA ARCE LONDONO" w:date="2015-04-29T09:25:00Z">
        <w:r w:rsidR="00E76345" w:rsidRPr="00332105">
          <w:rPr>
            <w:rFonts w:ascii="Times New Roman" w:eastAsia="Times New Roman" w:hAnsi="Times New Roman" w:cs="Times New Roman"/>
            <w:color w:val="000000" w:themeColor="text1"/>
            <w:shd w:val="clear" w:color="auto" w:fill="FFFFFF"/>
            <w:lang w:eastAsia="es-ES"/>
          </w:rPr>
          <w:t>. Estos incluyen a</w:t>
        </w:r>
      </w:ins>
      <w:r w:rsidR="00E76345" w:rsidRPr="00332105">
        <w:rPr>
          <w:rFonts w:ascii="Times New Roman" w:eastAsia="Times New Roman" w:hAnsi="Times New Roman" w:cs="Times New Roman"/>
          <w:color w:val="000000" w:themeColor="text1"/>
          <w:shd w:val="clear" w:color="auto" w:fill="FFFFFF"/>
          <w:lang w:eastAsia="es-ES"/>
        </w:rPr>
        <w:t xml:space="preserve"> Kazaj</w:t>
      </w:r>
      <w:ins w:id="2362" w:author="Dayrtman Fajardo Vásquez" w:date="2015-11-12T17:36:00Z">
        <w:r w:rsidR="00136631">
          <w:rPr>
            <w:rFonts w:ascii="Times New Roman" w:eastAsia="Times New Roman" w:hAnsi="Times New Roman" w:cs="Times New Roman"/>
            <w:color w:val="000000" w:themeColor="text1"/>
            <w:shd w:val="clear" w:color="auto" w:fill="FFFFFF"/>
            <w:lang w:eastAsia="es-ES"/>
          </w:rPr>
          <w:t>i</w:t>
        </w:r>
      </w:ins>
      <w:r w:rsidR="00E76345" w:rsidRPr="00332105">
        <w:rPr>
          <w:rFonts w:ascii="Times New Roman" w:eastAsia="Times New Roman" w:hAnsi="Times New Roman" w:cs="Times New Roman"/>
          <w:color w:val="000000" w:themeColor="text1"/>
          <w:shd w:val="clear" w:color="auto" w:fill="FFFFFF"/>
          <w:lang w:eastAsia="es-ES"/>
        </w:rPr>
        <w:t xml:space="preserve">stán, </w:t>
      </w:r>
      <w:r w:rsidR="00E76345" w:rsidRPr="00332105">
        <w:rPr>
          <w:rFonts w:ascii="Times New Roman" w:eastAsia="Times New Roman" w:hAnsi="Times New Roman" w:cs="Times New Roman"/>
          <w:b/>
          <w:color w:val="000000" w:themeColor="text1"/>
          <w:shd w:val="clear" w:color="auto" w:fill="FFFFFF"/>
          <w:lang w:eastAsia="es-ES"/>
        </w:rPr>
        <w:lastRenderedPageBreak/>
        <w:t>Uzbekistán, Turkmenistán, Kirguistán y Tayikistán</w:t>
      </w:r>
      <w:r w:rsidR="00E76345" w:rsidRPr="00332105">
        <w:rPr>
          <w:rFonts w:ascii="Times New Roman" w:eastAsia="Times New Roman" w:hAnsi="Times New Roman" w:cs="Times New Roman"/>
          <w:color w:val="000000" w:themeColor="text1"/>
          <w:shd w:val="clear" w:color="auto" w:fill="FFFFFF"/>
          <w:lang w:eastAsia="es-ES"/>
        </w:rPr>
        <w:t xml:space="preserve">. </w:t>
      </w:r>
      <w:ins w:id="2363" w:author="Dayrtman Fajardo Vásquez" w:date="2015-11-30T14:47:00Z">
        <w:r>
          <w:rPr>
            <w:rFonts w:ascii="Times New Roman" w:eastAsia="Times New Roman" w:hAnsi="Times New Roman" w:cs="Times New Roman"/>
            <w:color w:val="000000" w:themeColor="text1"/>
            <w:shd w:val="clear" w:color="auto" w:fill="FFFFFF"/>
            <w:lang w:eastAsia="es-ES"/>
          </w:rPr>
          <w:t>P</w:t>
        </w:r>
      </w:ins>
      <w:del w:id="2364" w:author="Dayrtman Fajardo Vásquez" w:date="2015-11-30T14:47:00Z">
        <w:r w:rsidR="00E76345" w:rsidRPr="00332105" w:rsidDel="002662D8">
          <w:rPr>
            <w:rFonts w:ascii="Times New Roman" w:eastAsia="Times New Roman" w:hAnsi="Times New Roman" w:cs="Times New Roman"/>
            <w:color w:val="000000" w:themeColor="text1"/>
            <w:shd w:val="clear" w:color="auto" w:fill="FFFFFF"/>
            <w:lang w:eastAsia="es-ES"/>
          </w:rPr>
          <w:delText>P</w:delText>
        </w:r>
      </w:del>
      <w:r w:rsidR="00E76345" w:rsidRPr="00332105">
        <w:rPr>
          <w:rFonts w:ascii="Times New Roman" w:eastAsia="Times New Roman" w:hAnsi="Times New Roman" w:cs="Times New Roman"/>
          <w:color w:val="000000" w:themeColor="text1"/>
          <w:shd w:val="clear" w:color="auto" w:fill="FFFFFF"/>
          <w:lang w:eastAsia="es-ES"/>
        </w:rPr>
        <w:t xml:space="preserve">ertenecen actualmente a la </w:t>
      </w:r>
      <w:r w:rsidR="00E76345" w:rsidRPr="00332105">
        <w:rPr>
          <w:rFonts w:ascii="Times New Roman" w:eastAsia="Times New Roman" w:hAnsi="Times New Roman" w:cs="Times New Roman"/>
          <w:color w:val="000000" w:themeColor="text1"/>
          <w:lang w:eastAsia="es-ES"/>
        </w:rPr>
        <w:t>Organización para la Seguridad y la Cooperación en Europa –</w:t>
      </w:r>
      <w:r w:rsidR="00E76345" w:rsidRPr="00332105">
        <w:rPr>
          <w:rFonts w:ascii="Times New Roman" w:eastAsia="Times New Roman" w:hAnsi="Times New Roman" w:cs="Times New Roman"/>
          <w:b/>
          <w:color w:val="000000" w:themeColor="text1"/>
          <w:shd w:val="clear" w:color="auto" w:fill="FFFFFF"/>
          <w:lang w:eastAsia="es-ES"/>
        </w:rPr>
        <w:t>OSCE</w:t>
      </w:r>
      <w:del w:id="2365" w:author="EUGENIA ARCE LONDONO" w:date="2015-04-29T09:25:00Z">
        <w:r w:rsidR="00E76345">
          <w:rPr>
            <w:rFonts w:ascii="Times New Roman" w:eastAsia="Times New Roman" w:hAnsi="Times New Roman" w:cs="Times New Roman"/>
            <w:b/>
            <w:color w:val="000000" w:themeColor="text1"/>
            <w:shd w:val="clear" w:color="auto" w:fill="FFFFFF"/>
            <w:lang w:eastAsia="es-ES"/>
          </w:rPr>
          <w:delText>-</w:delText>
        </w:r>
        <w:r w:rsidR="00E76345" w:rsidRPr="00A839D2">
          <w:rPr>
            <w:rFonts w:ascii="Times New Roman" w:eastAsia="Times New Roman" w:hAnsi="Times New Roman" w:cs="Times New Roman"/>
            <w:color w:val="000000" w:themeColor="text1"/>
            <w:shd w:val="clear" w:color="auto" w:fill="FFFFFF"/>
            <w:lang w:eastAsia="es-ES"/>
          </w:rPr>
          <w:delText>,</w:delText>
        </w:r>
      </w:del>
      <w:ins w:id="2366" w:author="EUGENIA ARCE LONDONO" w:date="2015-04-29T09:25:00Z">
        <w:r w:rsidR="00E76345" w:rsidRPr="00332105">
          <w:rPr>
            <w:rFonts w:ascii="Times New Roman" w:eastAsia="Times New Roman" w:hAnsi="Times New Roman" w:cs="Times New Roman"/>
            <w:color w:val="000000" w:themeColor="text1"/>
            <w:lang w:eastAsia="es-ES"/>
          </w:rPr>
          <w:t>–</w:t>
        </w:r>
        <w:r w:rsidR="00E76345" w:rsidRPr="00332105">
          <w:rPr>
            <w:rFonts w:ascii="Times New Roman" w:eastAsia="Times New Roman" w:hAnsi="Times New Roman" w:cs="Times New Roman"/>
            <w:color w:val="000000" w:themeColor="text1"/>
            <w:shd w:val="clear" w:color="auto" w:fill="FFFFFF"/>
            <w:lang w:eastAsia="es-ES"/>
          </w:rPr>
          <w:t>,</w:t>
        </w:r>
      </w:ins>
      <w:r w:rsidR="00E76345" w:rsidRPr="00332105">
        <w:rPr>
          <w:rFonts w:ascii="Times New Roman" w:eastAsia="Times New Roman" w:hAnsi="Times New Roman" w:cs="Times New Roman"/>
          <w:color w:val="000000" w:themeColor="text1"/>
          <w:shd w:val="clear" w:color="auto" w:fill="FFFFFF"/>
          <w:lang w:eastAsia="es-ES"/>
        </w:rPr>
        <w:t xml:space="preserve"> lo cual les permite tener acuerdos con la Unión Europ</w:t>
      </w:r>
      <w:ins w:id="2367" w:author="TOSHIBA" w:date="2015-10-30T10:39:00Z">
        <w:r w:rsidR="000D6B5A">
          <w:rPr>
            <w:rFonts w:ascii="Times New Roman" w:eastAsia="Times New Roman" w:hAnsi="Times New Roman" w:cs="Times New Roman"/>
            <w:color w:val="000000" w:themeColor="text1"/>
            <w:shd w:val="clear" w:color="auto" w:fill="FFFFFF"/>
            <w:lang w:eastAsia="es-ES"/>
          </w:rPr>
          <w:t>e</w:t>
        </w:r>
      </w:ins>
      <w:r w:rsidR="00E76345" w:rsidRPr="00332105">
        <w:rPr>
          <w:rFonts w:ascii="Times New Roman" w:eastAsia="Times New Roman" w:hAnsi="Times New Roman" w:cs="Times New Roman"/>
          <w:color w:val="000000" w:themeColor="text1"/>
          <w:shd w:val="clear" w:color="auto" w:fill="FFFFFF"/>
          <w:lang w:eastAsia="es-ES"/>
        </w:rPr>
        <w:t xml:space="preserve">a. </w:t>
      </w:r>
      <w:del w:id="2368" w:author="EUGENIA ARCE LONDONO" w:date="2015-04-29T09:25:00Z">
        <w:r w:rsidR="00E76345" w:rsidRPr="00A839D2">
          <w:rPr>
            <w:rFonts w:ascii="Times New Roman" w:eastAsia="Times New Roman" w:hAnsi="Times New Roman" w:cs="Times New Roman"/>
            <w:color w:val="000000" w:themeColor="text1"/>
            <w:shd w:val="clear" w:color="auto" w:fill="FFFFFF"/>
            <w:lang w:eastAsia="es-ES"/>
          </w:rPr>
          <w:delText>También</w:delText>
        </w:r>
      </w:del>
      <w:ins w:id="2369" w:author="TOSHIBA" w:date="2015-10-30T10:39:00Z">
        <w:r w:rsidR="000D6B5A">
          <w:rPr>
            <w:rFonts w:ascii="Times New Roman" w:eastAsia="Times New Roman" w:hAnsi="Times New Roman" w:cs="Times New Roman"/>
            <w:color w:val="000000" w:themeColor="text1"/>
            <w:shd w:val="clear" w:color="auto" w:fill="FFFFFF"/>
            <w:lang w:eastAsia="es-ES"/>
          </w:rPr>
          <w:t xml:space="preserve"> </w:t>
        </w:r>
      </w:ins>
      <w:ins w:id="2370" w:author="EUGENIA ARCE LONDONO" w:date="2015-04-29T09:25:00Z">
        <w:r w:rsidR="00E76345">
          <w:rPr>
            <w:rFonts w:ascii="Times New Roman" w:eastAsia="Times New Roman" w:hAnsi="Times New Roman" w:cs="Times New Roman"/>
            <w:color w:val="000000" w:themeColor="text1"/>
            <w:shd w:val="clear" w:color="auto" w:fill="FFFFFF"/>
            <w:lang w:eastAsia="es-ES"/>
          </w:rPr>
          <w:t>Esta organización t</w:t>
        </w:r>
        <w:r w:rsidR="00E76345" w:rsidRPr="00332105">
          <w:rPr>
            <w:rFonts w:ascii="Times New Roman" w:eastAsia="Times New Roman" w:hAnsi="Times New Roman" w:cs="Times New Roman"/>
            <w:color w:val="000000" w:themeColor="text1"/>
            <w:shd w:val="clear" w:color="auto" w:fill="FFFFFF"/>
            <w:lang w:eastAsia="es-ES"/>
          </w:rPr>
          <w:t>ambién</w:t>
        </w:r>
      </w:ins>
      <w:r w:rsidR="00E76345" w:rsidRPr="00332105">
        <w:rPr>
          <w:rFonts w:ascii="Times New Roman" w:eastAsia="Times New Roman" w:hAnsi="Times New Roman" w:cs="Times New Roman"/>
          <w:color w:val="000000" w:themeColor="text1"/>
          <w:shd w:val="clear" w:color="auto" w:fill="FFFFFF"/>
          <w:lang w:eastAsia="es-ES"/>
        </w:rPr>
        <w:t xml:space="preserve"> tiene alianzas con Estados Unidos. </w:t>
      </w:r>
    </w:p>
    <w:p w14:paraId="73DCA41A" w14:textId="77777777" w:rsidR="00E76345" w:rsidRPr="00A839D2" w:rsidRDefault="00E76345" w:rsidP="00E76345">
      <w:pPr>
        <w:spacing w:after="0"/>
        <w:jc w:val="both"/>
        <w:rPr>
          <w:rFonts w:ascii="Times New Roman" w:eastAsia="Times New Roman" w:hAnsi="Times New Roman" w:cs="Times New Roman"/>
          <w:color w:val="000000" w:themeColor="text1"/>
          <w:shd w:val="clear" w:color="auto" w:fill="FFFFFF"/>
          <w:lang w:eastAsia="es-ES"/>
        </w:rPr>
      </w:pPr>
    </w:p>
    <w:p w14:paraId="72906976" w14:textId="5A7013E7" w:rsidR="00E76345" w:rsidRPr="00A839D2" w:rsidDel="004C52C9" w:rsidRDefault="00E76345">
      <w:pPr>
        <w:spacing w:after="0"/>
        <w:ind w:left="708"/>
        <w:jc w:val="both"/>
        <w:rPr>
          <w:del w:id="2371" w:author="Dayrtman Fajardo Vásquez" w:date="2015-11-30T16:38:00Z"/>
          <w:rFonts w:ascii="Times New Roman" w:eastAsia="Times New Roman" w:hAnsi="Times New Roman" w:cs="Times New Roman"/>
          <w:color w:val="000000" w:themeColor="text1"/>
          <w:shd w:val="clear" w:color="auto" w:fill="FFFFFF"/>
          <w:lang w:eastAsia="es-ES"/>
        </w:rPr>
        <w:pPrChange w:id="2372" w:author="EUGENIA ARCE LONDONO" w:date="2015-04-29T09:25:00Z">
          <w:pPr>
            <w:spacing w:after="0"/>
            <w:jc w:val="both"/>
          </w:pPr>
        </w:pPrChange>
      </w:pPr>
      <w:del w:id="2373" w:author="Dayrtman Fajardo Vásquez" w:date="2015-11-30T14:45:00Z">
        <w:r w:rsidRPr="00A839D2" w:rsidDel="002662D8">
          <w:rPr>
            <w:rFonts w:ascii="Times New Roman" w:eastAsia="Times New Roman" w:hAnsi="Times New Roman" w:cs="Times New Roman"/>
            <w:color w:val="000000" w:themeColor="text1"/>
            <w:shd w:val="clear" w:color="auto" w:fill="FFFFFF"/>
            <w:lang w:eastAsia="es-ES"/>
          </w:rPr>
          <w:delText xml:space="preserve">En los países de </w:delText>
        </w:r>
        <w:r w:rsidDel="002662D8">
          <w:rPr>
            <w:rFonts w:ascii="Times New Roman" w:eastAsia="Times New Roman" w:hAnsi="Times New Roman" w:cs="Times New Roman"/>
            <w:b/>
            <w:color w:val="000000" w:themeColor="text1"/>
            <w:shd w:val="clear" w:color="auto" w:fill="FFFFFF"/>
            <w:lang w:eastAsia="es-ES"/>
          </w:rPr>
          <w:delText xml:space="preserve">Asia </w:delText>
        </w:r>
        <w:r w:rsidRPr="00A40483" w:rsidDel="002662D8">
          <w:rPr>
            <w:rFonts w:ascii="Times New Roman" w:eastAsia="Times New Roman" w:hAnsi="Times New Roman" w:cs="Times New Roman"/>
            <w:b/>
            <w:color w:val="000000" w:themeColor="text1"/>
            <w:shd w:val="clear" w:color="auto" w:fill="FFFFFF"/>
            <w:lang w:eastAsia="es-ES"/>
          </w:rPr>
          <w:delText>Central</w:delText>
        </w:r>
      </w:del>
      <w:ins w:id="2374" w:author="EUGENIA ARCE LONDONO" w:date="2015-04-29T09:25:00Z">
        <w:del w:id="2375" w:author="Dayrtman Fajardo Vásquez" w:date="2015-11-30T14:45:00Z">
          <w:r w:rsidDel="002662D8">
            <w:rPr>
              <w:rFonts w:ascii="Times New Roman" w:eastAsia="Times New Roman" w:hAnsi="Times New Roman" w:cs="Times New Roman"/>
              <w:b/>
              <w:color w:val="000000" w:themeColor="text1"/>
              <w:shd w:val="clear" w:color="auto" w:fill="FFFFFF"/>
              <w:lang w:eastAsia="es-ES"/>
            </w:rPr>
            <w:delText>c</w:delText>
          </w:r>
          <w:r w:rsidRPr="00A40483" w:rsidDel="002662D8">
            <w:rPr>
              <w:rFonts w:ascii="Times New Roman" w:eastAsia="Times New Roman" w:hAnsi="Times New Roman" w:cs="Times New Roman"/>
              <w:b/>
              <w:color w:val="000000" w:themeColor="text1"/>
              <w:shd w:val="clear" w:color="auto" w:fill="FFFFFF"/>
              <w:lang w:eastAsia="es-ES"/>
            </w:rPr>
            <w:delText>entral</w:delText>
          </w:r>
        </w:del>
      </w:ins>
      <w:del w:id="2376" w:author="Dayrtman Fajardo Vásquez" w:date="2015-11-30T14:45:00Z">
        <w:r w:rsidRPr="00A839D2" w:rsidDel="002662D8">
          <w:rPr>
            <w:rFonts w:ascii="Times New Roman" w:eastAsia="Times New Roman" w:hAnsi="Times New Roman" w:cs="Times New Roman"/>
            <w:color w:val="000000" w:themeColor="text1"/>
            <w:shd w:val="clear" w:color="auto" w:fill="FFFFFF"/>
            <w:lang w:eastAsia="es-ES"/>
          </w:rPr>
          <w:delText xml:space="preserve"> predomina la forma de gobierno pres</w:delText>
        </w:r>
        <w:r w:rsidDel="002662D8">
          <w:rPr>
            <w:rFonts w:ascii="Times New Roman" w:eastAsia="Times New Roman" w:hAnsi="Times New Roman" w:cs="Times New Roman"/>
            <w:color w:val="000000" w:themeColor="text1"/>
            <w:shd w:val="clear" w:color="auto" w:fill="FFFFFF"/>
            <w:lang w:eastAsia="es-ES"/>
          </w:rPr>
          <w:delText>idencialista</w:delText>
        </w:r>
        <w:r w:rsidRPr="00A839D2" w:rsidDel="00276324">
          <w:rPr>
            <w:rFonts w:ascii="Times New Roman" w:eastAsia="Times New Roman" w:hAnsi="Times New Roman" w:cs="Times New Roman"/>
            <w:color w:val="000000" w:themeColor="text1"/>
            <w:shd w:val="clear" w:color="auto" w:fill="FFFFFF"/>
            <w:lang w:eastAsia="es-ES"/>
          </w:rPr>
          <w:delText>, aunque Kirguistán</w:delText>
        </w:r>
      </w:del>
      <w:ins w:id="2377" w:author="EUGENIA ARCE LONDONO" w:date="2015-04-29T09:25:00Z">
        <w:del w:id="2378" w:author="Dayrtman Fajardo Vásquez" w:date="2015-11-30T14:45:00Z">
          <w:r w:rsidDel="00276324">
            <w:rPr>
              <w:rFonts w:ascii="Times New Roman" w:eastAsia="Times New Roman" w:hAnsi="Times New Roman" w:cs="Times New Roman"/>
              <w:color w:val="000000" w:themeColor="text1"/>
              <w:shd w:val="clear" w:color="auto" w:fill="FFFFFF"/>
              <w:lang w:eastAsia="es-ES"/>
            </w:rPr>
            <w:delText>,</w:delText>
          </w:r>
        </w:del>
      </w:ins>
      <w:del w:id="2379" w:author="Dayrtman Fajardo Vásquez" w:date="2015-11-30T14:45:00Z">
        <w:r w:rsidRPr="00A839D2" w:rsidDel="00276324">
          <w:rPr>
            <w:rFonts w:ascii="Times New Roman" w:eastAsia="Times New Roman" w:hAnsi="Times New Roman" w:cs="Times New Roman"/>
            <w:color w:val="000000" w:themeColor="text1"/>
            <w:shd w:val="clear" w:color="auto" w:fill="FFFFFF"/>
            <w:lang w:eastAsia="es-ES"/>
          </w:rPr>
          <w:delText xml:space="preserve"> lueg</w:delText>
        </w:r>
        <w:r w:rsidDel="00276324">
          <w:rPr>
            <w:rFonts w:ascii="Times New Roman" w:eastAsia="Times New Roman" w:hAnsi="Times New Roman" w:cs="Times New Roman"/>
            <w:color w:val="000000" w:themeColor="text1"/>
            <w:shd w:val="clear" w:color="auto" w:fill="FFFFFF"/>
            <w:lang w:eastAsia="es-ES"/>
          </w:rPr>
          <w:delText>o de una reforma constitucional</w:delText>
        </w:r>
      </w:del>
      <w:ins w:id="2380" w:author="EUGENIA ARCE LONDONO" w:date="2015-04-29T09:25:00Z">
        <w:del w:id="2381" w:author="Dayrtman Fajardo Vásquez" w:date="2015-11-30T14:45:00Z">
          <w:r w:rsidDel="00276324">
            <w:rPr>
              <w:rFonts w:ascii="Times New Roman" w:eastAsia="Times New Roman" w:hAnsi="Times New Roman" w:cs="Times New Roman"/>
              <w:color w:val="000000" w:themeColor="text1"/>
              <w:shd w:val="clear" w:color="auto" w:fill="FFFFFF"/>
              <w:lang w:eastAsia="es-ES"/>
            </w:rPr>
            <w:delText>,</w:delText>
          </w:r>
        </w:del>
      </w:ins>
      <w:del w:id="2382" w:author="Dayrtman Fajardo Vásquez" w:date="2015-11-30T14:45:00Z">
        <w:r w:rsidDel="00276324">
          <w:rPr>
            <w:rFonts w:ascii="Times New Roman" w:eastAsia="Times New Roman" w:hAnsi="Times New Roman" w:cs="Times New Roman"/>
            <w:color w:val="000000" w:themeColor="text1"/>
            <w:shd w:val="clear" w:color="auto" w:fill="FFFFFF"/>
            <w:lang w:eastAsia="es-ES"/>
          </w:rPr>
          <w:delText xml:space="preserve"> </w:delText>
        </w:r>
        <w:r w:rsidRPr="00A839D2" w:rsidDel="00276324">
          <w:rPr>
            <w:rFonts w:ascii="Times New Roman" w:eastAsia="Times New Roman" w:hAnsi="Times New Roman" w:cs="Times New Roman"/>
            <w:color w:val="000000" w:themeColor="text1"/>
            <w:shd w:val="clear" w:color="auto" w:fill="FFFFFF"/>
            <w:lang w:eastAsia="es-ES"/>
          </w:rPr>
          <w:delText>se convirtió</w:delText>
        </w:r>
        <w:r w:rsidDel="002662D8">
          <w:rPr>
            <w:rFonts w:ascii="Times New Roman" w:eastAsia="Times New Roman" w:hAnsi="Times New Roman" w:cs="Times New Roman"/>
            <w:color w:val="000000" w:themeColor="text1"/>
            <w:shd w:val="clear" w:color="auto" w:fill="FFFFFF"/>
            <w:lang w:eastAsia="es-ES"/>
          </w:rPr>
          <w:delText>,</w:delText>
        </w:r>
        <w:r w:rsidRPr="00A839D2" w:rsidDel="00276324">
          <w:rPr>
            <w:rFonts w:ascii="Times New Roman" w:eastAsia="Times New Roman" w:hAnsi="Times New Roman" w:cs="Times New Roman"/>
            <w:color w:val="000000" w:themeColor="text1"/>
            <w:shd w:val="clear" w:color="auto" w:fill="FFFFFF"/>
            <w:lang w:eastAsia="es-ES"/>
          </w:rPr>
          <w:delText xml:space="preserve"> desde el año 201</w:delText>
        </w:r>
      </w:del>
      <w:del w:id="2383" w:author="Dayrtman Fajardo Vásquez" w:date="2015-11-30T14:44:00Z">
        <w:r w:rsidRPr="00A839D2" w:rsidDel="00276324">
          <w:rPr>
            <w:rFonts w:ascii="Times New Roman" w:eastAsia="Times New Roman" w:hAnsi="Times New Roman" w:cs="Times New Roman"/>
            <w:color w:val="000000" w:themeColor="text1"/>
            <w:shd w:val="clear" w:color="auto" w:fill="FFFFFF"/>
            <w:lang w:eastAsia="es-ES"/>
          </w:rPr>
          <w:delText>0</w:delText>
        </w:r>
      </w:del>
      <w:del w:id="2384" w:author="Dayrtman Fajardo Vásquez" w:date="2015-11-30T14:45:00Z">
        <w:r w:rsidDel="002662D8">
          <w:rPr>
            <w:rFonts w:ascii="Times New Roman" w:eastAsia="Times New Roman" w:hAnsi="Times New Roman" w:cs="Times New Roman"/>
            <w:color w:val="000000" w:themeColor="text1"/>
            <w:shd w:val="clear" w:color="auto" w:fill="FFFFFF"/>
            <w:lang w:eastAsia="es-ES"/>
          </w:rPr>
          <w:delText>,</w:delText>
        </w:r>
      </w:del>
      <w:del w:id="2385" w:author="Dayrtman Fajardo Vásquez" w:date="2015-11-30T14:44:00Z">
        <w:r w:rsidRPr="00A839D2" w:rsidDel="00276324">
          <w:rPr>
            <w:rFonts w:ascii="Times New Roman" w:eastAsia="Times New Roman" w:hAnsi="Times New Roman" w:cs="Times New Roman"/>
            <w:color w:val="000000" w:themeColor="text1"/>
            <w:shd w:val="clear" w:color="auto" w:fill="FFFFFF"/>
            <w:lang w:eastAsia="es-ES"/>
          </w:rPr>
          <w:delText xml:space="preserve"> </w:delText>
        </w:r>
        <w:r w:rsidDel="00276324">
          <w:rPr>
            <w:rFonts w:ascii="Times New Roman" w:eastAsia="Times New Roman" w:hAnsi="Times New Roman" w:cs="Times New Roman"/>
            <w:color w:val="000000" w:themeColor="text1"/>
            <w:shd w:val="clear" w:color="auto" w:fill="FFFFFF"/>
            <w:lang w:eastAsia="es-ES"/>
          </w:rPr>
          <w:delText>en una república parlamentaria</w:delText>
        </w:r>
      </w:del>
      <w:del w:id="2386" w:author="Dayrtman Fajardo Vásquez" w:date="2015-11-30T14:45:00Z">
        <w:r w:rsidDel="002662D8">
          <w:rPr>
            <w:rFonts w:ascii="Times New Roman" w:eastAsia="Times New Roman" w:hAnsi="Times New Roman" w:cs="Times New Roman"/>
            <w:color w:val="000000" w:themeColor="text1"/>
            <w:shd w:val="clear" w:color="auto" w:fill="FFFFFF"/>
            <w:lang w:eastAsia="es-ES"/>
          </w:rPr>
          <w:delText>.</w:delText>
        </w:r>
        <w:r w:rsidRPr="00A839D2" w:rsidDel="002662D8">
          <w:rPr>
            <w:rFonts w:ascii="Times New Roman" w:eastAsia="Times New Roman" w:hAnsi="Times New Roman" w:cs="Times New Roman"/>
            <w:color w:val="000000" w:themeColor="text1"/>
            <w:shd w:val="clear" w:color="auto" w:fill="FFFFFF"/>
            <w:lang w:eastAsia="es-ES"/>
          </w:rPr>
          <w:delText xml:space="preserve"> </w:delText>
        </w:r>
      </w:del>
    </w:p>
    <w:p w14:paraId="292AC2FD" w14:textId="77777777" w:rsidR="00E76345" w:rsidRPr="00A839D2" w:rsidRDefault="00E76345" w:rsidP="004C52C9">
      <w:pPr>
        <w:spacing w:after="0"/>
        <w:ind w:left="708"/>
        <w:jc w:val="both"/>
        <w:rPr>
          <w:rFonts w:ascii="Times New Roman" w:eastAsia="Times New Roman" w:hAnsi="Times New Roman" w:cs="Times New Roman"/>
          <w:color w:val="000000" w:themeColor="text1"/>
          <w:shd w:val="clear" w:color="auto" w:fill="FFFFFF"/>
          <w:lang w:eastAsia="es-ES"/>
        </w:rPr>
        <w:pPrChange w:id="2387" w:author="Dayrtman Fajardo Vásquez" w:date="2015-11-30T16:38:00Z">
          <w:pPr>
            <w:spacing w:after="0"/>
            <w:jc w:val="both"/>
          </w:pPr>
        </w:pPrChange>
      </w:pPr>
    </w:p>
    <w:p w14:paraId="688725C5" w14:textId="6AEB1652" w:rsidR="00E76345" w:rsidRPr="00332105" w:rsidDel="002662D8" w:rsidRDefault="00E76345">
      <w:pPr>
        <w:numPr>
          <w:ilvl w:val="0"/>
          <w:numId w:val="41"/>
        </w:numPr>
        <w:spacing w:after="0"/>
        <w:contextualSpacing/>
        <w:jc w:val="both"/>
        <w:rPr>
          <w:del w:id="2388" w:author="Dayrtman Fajardo Vásquez" w:date="2015-11-30T14:49:00Z"/>
          <w:rFonts w:ascii="Times New Roman" w:eastAsia="Times New Roman" w:hAnsi="Times New Roman" w:cs="Times New Roman"/>
          <w:color w:val="000000" w:themeColor="text1"/>
          <w:shd w:val="clear" w:color="auto" w:fill="FFFFFF"/>
          <w:lang w:eastAsia="es-ES"/>
        </w:rPr>
        <w:pPrChange w:id="2389" w:author="EUGENIA ARCE LONDONO" w:date="2015-04-29T09:25:00Z">
          <w:pPr>
            <w:spacing w:after="0"/>
            <w:jc w:val="both"/>
          </w:pPr>
        </w:pPrChange>
      </w:pPr>
      <w:r w:rsidRPr="00332105">
        <w:rPr>
          <w:rFonts w:ascii="Times New Roman" w:eastAsia="Times New Roman" w:hAnsi="Times New Roman" w:cs="Times New Roman"/>
          <w:b/>
          <w:color w:val="000000" w:themeColor="text1"/>
          <w:shd w:val="clear" w:color="auto" w:fill="FFFFFF"/>
          <w:lang w:eastAsia="es-ES"/>
        </w:rPr>
        <w:t>Asia</w:t>
      </w:r>
      <w:del w:id="2390" w:author="TOSHIBA" w:date="2015-10-28T12:17:00Z">
        <w:r w:rsidRPr="00332105" w:rsidDel="00225EC7">
          <w:rPr>
            <w:rFonts w:ascii="Times New Roman" w:eastAsia="Times New Roman" w:hAnsi="Times New Roman" w:cs="Times New Roman"/>
            <w:b/>
            <w:color w:val="000000" w:themeColor="text1"/>
            <w:shd w:val="clear" w:color="auto" w:fill="FFFFFF"/>
            <w:lang w:eastAsia="es-ES"/>
          </w:rPr>
          <w:delText xml:space="preserve"> </w:delText>
        </w:r>
        <w:r w:rsidRPr="00A839D2" w:rsidDel="00225EC7">
          <w:rPr>
            <w:rFonts w:ascii="Times New Roman" w:eastAsia="Times New Roman" w:hAnsi="Times New Roman" w:cs="Times New Roman"/>
            <w:b/>
            <w:color w:val="000000" w:themeColor="text1"/>
            <w:shd w:val="clear" w:color="auto" w:fill="FFFFFF"/>
            <w:lang w:eastAsia="es-ES"/>
          </w:rPr>
          <w:delText xml:space="preserve"> </w:delText>
        </w:r>
      </w:del>
      <w:ins w:id="2391" w:author="TOSHIBA" w:date="2015-10-28T12:17:00Z">
        <w:r w:rsidR="00225EC7">
          <w:rPr>
            <w:rFonts w:ascii="Times New Roman" w:eastAsia="Times New Roman" w:hAnsi="Times New Roman" w:cs="Times New Roman"/>
            <w:b/>
            <w:color w:val="000000" w:themeColor="text1"/>
            <w:shd w:val="clear" w:color="auto" w:fill="FFFFFF"/>
            <w:lang w:eastAsia="es-ES"/>
          </w:rPr>
          <w:t xml:space="preserve"> </w:t>
        </w:r>
      </w:ins>
      <w:del w:id="2392" w:author="EUGENIA ARCE LONDONO" w:date="2015-04-29T09:25:00Z">
        <w:r w:rsidRPr="00A839D2">
          <w:rPr>
            <w:rFonts w:ascii="Times New Roman" w:eastAsia="Times New Roman" w:hAnsi="Times New Roman" w:cs="Times New Roman"/>
            <w:b/>
            <w:color w:val="000000" w:themeColor="text1"/>
            <w:shd w:val="clear" w:color="auto" w:fill="FFFFFF"/>
            <w:lang w:eastAsia="es-ES"/>
          </w:rPr>
          <w:delText>Meridional.</w:delText>
        </w:r>
        <w:r w:rsidRPr="00A839D2">
          <w:rPr>
            <w:rFonts w:ascii="Times New Roman" w:eastAsia="Times New Roman" w:hAnsi="Times New Roman" w:cs="Times New Roman"/>
            <w:color w:val="000000" w:themeColor="text1"/>
            <w:shd w:val="clear" w:color="auto" w:fill="FFFFFF"/>
            <w:lang w:eastAsia="es-ES"/>
          </w:rPr>
          <w:delText xml:space="preserve"> </w:delText>
        </w:r>
        <w:r>
          <w:rPr>
            <w:rFonts w:ascii="Times New Roman" w:eastAsia="Times New Roman" w:hAnsi="Times New Roman" w:cs="Times New Roman"/>
            <w:color w:val="000000" w:themeColor="text1"/>
            <w:shd w:val="clear" w:color="auto" w:fill="FFFFFF"/>
            <w:lang w:eastAsia="es-ES"/>
          </w:rPr>
          <w:delText>Está</w:delText>
        </w:r>
      </w:del>
      <w:ins w:id="2393" w:author="TOSHIBA" w:date="2015-10-30T10:40:00Z">
        <w:r w:rsidR="000D6B5A">
          <w:rPr>
            <w:rFonts w:ascii="Times New Roman" w:eastAsia="Times New Roman" w:hAnsi="Times New Roman" w:cs="Times New Roman"/>
            <w:color w:val="000000" w:themeColor="text1"/>
            <w:shd w:val="clear" w:color="auto" w:fill="FFFFFF"/>
            <w:lang w:eastAsia="es-ES"/>
          </w:rPr>
          <w:t xml:space="preserve"> </w:t>
        </w:r>
      </w:ins>
      <w:ins w:id="2394" w:author="EUGENIA ARCE LONDONO" w:date="2015-04-29T09:25:00Z">
        <w:r w:rsidRPr="00332105">
          <w:rPr>
            <w:rFonts w:ascii="Times New Roman" w:eastAsia="Times New Roman" w:hAnsi="Times New Roman" w:cs="Times New Roman"/>
            <w:b/>
            <w:color w:val="000000" w:themeColor="text1"/>
            <w:shd w:val="clear" w:color="auto" w:fill="FFFFFF"/>
            <w:lang w:eastAsia="es-ES"/>
          </w:rPr>
          <w:t>meridional:</w:t>
        </w:r>
        <w:r w:rsidRPr="00332105">
          <w:rPr>
            <w:rFonts w:ascii="Times New Roman" w:eastAsia="Times New Roman" w:hAnsi="Times New Roman" w:cs="Times New Roman"/>
            <w:color w:val="000000" w:themeColor="text1"/>
            <w:shd w:val="clear" w:color="auto" w:fill="FFFFFF"/>
            <w:lang w:eastAsia="es-ES"/>
          </w:rPr>
          <w:t xml:space="preserve"> está</w:t>
        </w:r>
      </w:ins>
      <w:r w:rsidRPr="00332105">
        <w:rPr>
          <w:rFonts w:ascii="Times New Roman" w:eastAsia="Times New Roman" w:hAnsi="Times New Roman" w:cs="Times New Roman"/>
          <w:color w:val="000000" w:themeColor="text1"/>
          <w:shd w:val="clear" w:color="auto" w:fill="FFFFFF"/>
          <w:lang w:eastAsia="es-ES"/>
        </w:rPr>
        <w:t xml:space="preserve"> conformada por Irán, </w:t>
      </w:r>
      <w:del w:id="2395" w:author="EUGENIA ARCE LONDONO" w:date="2015-04-29T09:25:00Z">
        <w:r w:rsidRPr="00A839D2">
          <w:rPr>
            <w:rFonts w:ascii="Times New Roman" w:eastAsia="Times New Roman" w:hAnsi="Times New Roman" w:cs="Times New Roman"/>
            <w:color w:val="000000" w:themeColor="text1"/>
            <w:shd w:val="clear" w:color="auto" w:fill="FFFFFF"/>
            <w:lang w:eastAsia="es-ES"/>
          </w:rPr>
          <w:delText>bangladesh</w:delText>
        </w:r>
      </w:del>
      <w:ins w:id="2396" w:author="TOSHIBA" w:date="2015-10-30T10:40:00Z">
        <w:r w:rsidR="000D6B5A">
          <w:rPr>
            <w:rFonts w:ascii="Times New Roman" w:eastAsia="Times New Roman" w:hAnsi="Times New Roman" w:cs="Times New Roman"/>
            <w:color w:val="000000" w:themeColor="text1"/>
            <w:shd w:val="clear" w:color="auto" w:fill="FFFFFF"/>
            <w:lang w:eastAsia="es-ES"/>
          </w:rPr>
          <w:t xml:space="preserve"> </w:t>
        </w:r>
      </w:ins>
      <w:ins w:id="2397" w:author="EUGENIA ARCE LONDONO" w:date="2015-04-29T09:25:00Z">
        <w:r w:rsidRPr="00332105">
          <w:rPr>
            <w:rFonts w:ascii="Times New Roman" w:eastAsia="Times New Roman" w:hAnsi="Times New Roman" w:cs="Times New Roman"/>
            <w:color w:val="000000" w:themeColor="text1"/>
            <w:shd w:val="clear" w:color="auto" w:fill="FFFFFF"/>
            <w:lang w:eastAsia="es-ES"/>
          </w:rPr>
          <w:t>Bangladesh</w:t>
        </w:r>
      </w:ins>
      <w:r w:rsidRPr="00332105">
        <w:rPr>
          <w:rFonts w:ascii="Times New Roman" w:eastAsia="Times New Roman" w:hAnsi="Times New Roman" w:cs="Times New Roman"/>
          <w:color w:val="000000" w:themeColor="text1"/>
          <w:shd w:val="clear" w:color="auto" w:fill="FFFFFF"/>
          <w:lang w:eastAsia="es-ES"/>
        </w:rPr>
        <w:t xml:space="preserve">, Nepal, India, Pakistán, Afganistán, Bután, Sri Lanka y Maldivas. Su país más grande </w:t>
      </w:r>
      <w:ins w:id="2398" w:author="Dayrtman Fajardo Vásquez" w:date="2015-11-30T14:49:00Z">
        <w:r w:rsidR="002662D8">
          <w:rPr>
            <w:rFonts w:ascii="Times New Roman" w:eastAsia="Times New Roman" w:hAnsi="Times New Roman" w:cs="Times New Roman"/>
            <w:color w:val="000000" w:themeColor="text1"/>
            <w:shd w:val="clear" w:color="auto" w:fill="FFFFFF"/>
            <w:lang w:eastAsia="es-ES"/>
          </w:rPr>
          <w:t xml:space="preserve">y poblado </w:t>
        </w:r>
      </w:ins>
      <w:r w:rsidRPr="00332105">
        <w:rPr>
          <w:rFonts w:ascii="Times New Roman" w:eastAsia="Times New Roman" w:hAnsi="Times New Roman" w:cs="Times New Roman"/>
          <w:color w:val="000000" w:themeColor="text1"/>
          <w:shd w:val="clear" w:color="auto" w:fill="FFFFFF"/>
          <w:lang w:eastAsia="es-ES"/>
        </w:rPr>
        <w:t>es la India</w:t>
      </w:r>
      <w:del w:id="2399" w:author="Dayrtman Fajardo Vásquez" w:date="2015-11-30T14:49:00Z">
        <w:r w:rsidRPr="00332105" w:rsidDel="002662D8">
          <w:rPr>
            <w:rFonts w:ascii="Times New Roman" w:eastAsia="Times New Roman" w:hAnsi="Times New Roman" w:cs="Times New Roman"/>
            <w:color w:val="000000" w:themeColor="text1"/>
            <w:shd w:val="clear" w:color="auto" w:fill="FFFFFF"/>
            <w:lang w:eastAsia="es-ES"/>
          </w:rPr>
          <w:delText xml:space="preserve">, </w:delText>
        </w:r>
      </w:del>
      <w:ins w:id="2400" w:author="EUGENIA ARCE LONDONO" w:date="2015-04-29T09:25:00Z">
        <w:del w:id="2401"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 xml:space="preserve">que </w:delText>
          </w:r>
        </w:del>
      </w:ins>
      <w:del w:id="2402" w:author="Dayrtman Fajardo Vásquez" w:date="2015-11-30T14:49:00Z">
        <w:r w:rsidRPr="00332105" w:rsidDel="002662D8">
          <w:rPr>
            <w:rFonts w:ascii="Times New Roman" w:eastAsia="Times New Roman" w:hAnsi="Times New Roman" w:cs="Times New Roman"/>
            <w:color w:val="000000" w:themeColor="text1"/>
            <w:shd w:val="clear" w:color="auto" w:fill="FFFFFF"/>
            <w:lang w:eastAsia="es-ES"/>
          </w:rPr>
          <w:delText>ocupa el 73</w:delText>
        </w:r>
      </w:del>
      <w:ins w:id="2403" w:author="EUGENIA ARCE LONDONO" w:date="2015-04-29T09:25:00Z">
        <w:del w:id="2404"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 xml:space="preserve"> </w:delText>
          </w:r>
        </w:del>
      </w:ins>
      <w:del w:id="2405" w:author="Dayrtman Fajardo Vásquez" w:date="2015-11-30T14:49:00Z">
        <w:r w:rsidRPr="00332105" w:rsidDel="002662D8">
          <w:rPr>
            <w:rFonts w:ascii="Times New Roman" w:eastAsia="Times New Roman" w:hAnsi="Times New Roman" w:cs="Times New Roman"/>
            <w:color w:val="000000" w:themeColor="text1"/>
            <w:shd w:val="clear" w:color="auto" w:fill="FFFFFF"/>
            <w:lang w:eastAsia="es-ES"/>
          </w:rPr>
          <w:delText>% del territorio de esta región</w:delText>
        </w:r>
        <w:r w:rsidRPr="00A839D2" w:rsidDel="002662D8">
          <w:rPr>
            <w:rFonts w:ascii="Times New Roman" w:eastAsia="Times New Roman" w:hAnsi="Times New Roman" w:cs="Times New Roman"/>
            <w:color w:val="000000" w:themeColor="text1"/>
            <w:shd w:val="clear" w:color="auto" w:fill="FFFFFF"/>
            <w:lang w:eastAsia="es-ES"/>
          </w:rPr>
          <w:delText>,</w:delText>
        </w:r>
        <w:r w:rsidRPr="00332105" w:rsidDel="002662D8">
          <w:rPr>
            <w:rFonts w:ascii="Times New Roman" w:eastAsia="Times New Roman" w:hAnsi="Times New Roman" w:cs="Times New Roman"/>
            <w:color w:val="000000" w:themeColor="text1"/>
            <w:shd w:val="clear" w:color="auto" w:fill="FFFFFF"/>
            <w:lang w:eastAsia="es-ES"/>
          </w:rPr>
          <w:delText xml:space="preserve"> y </w:delText>
        </w:r>
      </w:del>
      <w:ins w:id="2406" w:author="EUGENIA ARCE LONDONO" w:date="2015-04-29T09:25:00Z">
        <w:del w:id="2407"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 xml:space="preserve">alberga </w:delText>
          </w:r>
        </w:del>
      </w:ins>
      <w:del w:id="2408" w:author="Dayrtman Fajardo Vásquez" w:date="2015-11-30T14:49:00Z">
        <w:r w:rsidRPr="00332105" w:rsidDel="002662D8">
          <w:rPr>
            <w:rFonts w:ascii="Times New Roman" w:eastAsia="Times New Roman" w:hAnsi="Times New Roman" w:cs="Times New Roman"/>
            <w:color w:val="000000" w:themeColor="text1"/>
            <w:shd w:val="clear" w:color="auto" w:fill="FFFFFF"/>
            <w:lang w:eastAsia="es-ES"/>
          </w:rPr>
          <w:delText>más del 70</w:delText>
        </w:r>
      </w:del>
      <w:ins w:id="2409" w:author="EUGENIA ARCE LONDONO" w:date="2015-04-29T09:25:00Z">
        <w:del w:id="2410"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 xml:space="preserve"> </w:delText>
          </w:r>
        </w:del>
      </w:ins>
      <w:del w:id="2411" w:author="Dayrtman Fajardo Vásquez" w:date="2015-11-30T14:49:00Z">
        <w:r w:rsidRPr="00332105" w:rsidDel="002662D8">
          <w:rPr>
            <w:rFonts w:ascii="Times New Roman" w:eastAsia="Times New Roman" w:hAnsi="Times New Roman" w:cs="Times New Roman"/>
            <w:color w:val="000000" w:themeColor="text1"/>
            <w:shd w:val="clear" w:color="auto" w:fill="FFFFFF"/>
            <w:lang w:eastAsia="es-ES"/>
          </w:rPr>
          <w:delText>% de su población</w:delText>
        </w:r>
      </w:del>
      <w:r w:rsidRPr="00332105">
        <w:rPr>
          <w:rFonts w:ascii="Times New Roman" w:eastAsia="Times New Roman" w:hAnsi="Times New Roman" w:cs="Times New Roman"/>
          <w:color w:val="000000" w:themeColor="text1"/>
          <w:shd w:val="clear" w:color="auto" w:fill="FFFFFF"/>
          <w:lang w:eastAsia="es-ES"/>
        </w:rPr>
        <w:t>. En esta región se ha constituido la</w:t>
      </w:r>
      <w:del w:id="2412" w:author="TOSHIBA" w:date="2015-10-28T12:17:00Z">
        <w:r w:rsidRPr="00332105" w:rsidDel="00225EC7">
          <w:rPr>
            <w:rFonts w:ascii="Times New Roman" w:eastAsia="Times New Roman" w:hAnsi="Times New Roman" w:cs="Times New Roman"/>
            <w:color w:val="000000" w:themeColor="text1"/>
            <w:shd w:val="clear" w:color="auto" w:fill="FFFFFF"/>
            <w:lang w:eastAsia="es-ES"/>
          </w:rPr>
          <w:delText xml:space="preserve">  </w:delText>
        </w:r>
      </w:del>
      <w:ins w:id="2413" w:author="TOSHIBA" w:date="2015-10-28T12:17:00Z">
        <w:r w:rsidR="00225EC7">
          <w:rPr>
            <w:rFonts w:ascii="Times New Roman" w:eastAsia="Times New Roman" w:hAnsi="Times New Roman" w:cs="Times New Roman"/>
            <w:color w:val="000000" w:themeColor="text1"/>
            <w:shd w:val="clear" w:color="auto" w:fill="FFFFFF"/>
            <w:lang w:eastAsia="es-ES"/>
          </w:rPr>
          <w:t xml:space="preserve"> </w:t>
        </w:r>
      </w:ins>
      <w:del w:id="2414" w:author="EUGENIA ARCE LONDONO" w:date="2015-04-29T09:25:00Z">
        <w:r w:rsidRPr="00A839D2">
          <w:rPr>
            <w:rFonts w:ascii="Times New Roman" w:eastAsia="Times New Roman" w:hAnsi="Times New Roman" w:cs="Times New Roman"/>
            <w:b/>
            <w:color w:val="000000" w:themeColor="text1"/>
            <w:shd w:val="clear" w:color="auto" w:fill="FFFFFF"/>
            <w:lang w:eastAsia="es-ES"/>
          </w:rPr>
          <w:delText>SAARC,</w:delText>
        </w:r>
        <w:r w:rsidRPr="00A839D2">
          <w:rPr>
            <w:rFonts w:ascii="Times New Roman" w:eastAsia="Times New Roman" w:hAnsi="Times New Roman" w:cs="Times New Roman"/>
            <w:color w:val="000000" w:themeColor="text1"/>
            <w:shd w:val="clear" w:color="auto" w:fill="FFFFFF"/>
            <w:lang w:eastAsia="es-ES"/>
          </w:rPr>
          <w:delText xml:space="preserve"> </w:delText>
        </w:r>
      </w:del>
      <w:r w:rsidRPr="00332105">
        <w:rPr>
          <w:rFonts w:ascii="Times New Roman" w:eastAsia="Times New Roman" w:hAnsi="Times New Roman" w:cs="Times New Roman"/>
          <w:color w:val="000000" w:themeColor="text1"/>
          <w:shd w:val="clear" w:color="auto" w:fill="FFFFFF"/>
          <w:lang w:eastAsia="es-ES"/>
        </w:rPr>
        <w:t xml:space="preserve">Asociación del </w:t>
      </w:r>
      <w:del w:id="2415" w:author="EUGENIA ARCE LONDONO" w:date="2015-04-29T09:25:00Z">
        <w:r w:rsidRPr="00A839D2">
          <w:rPr>
            <w:rFonts w:ascii="Times New Roman" w:eastAsia="Times New Roman" w:hAnsi="Times New Roman" w:cs="Times New Roman"/>
            <w:color w:val="000000" w:themeColor="text1"/>
            <w:shd w:val="clear" w:color="auto" w:fill="FFFFFF"/>
            <w:lang w:eastAsia="es-ES"/>
          </w:rPr>
          <w:delText>Asía</w:delText>
        </w:r>
      </w:del>
      <w:ins w:id="2416" w:author="EUGENIA ARCE LONDONO" w:date="2015-04-29T09:25:00Z">
        <w:r w:rsidRPr="00332105">
          <w:rPr>
            <w:rFonts w:ascii="Times New Roman" w:eastAsia="Times New Roman" w:hAnsi="Times New Roman" w:cs="Times New Roman"/>
            <w:color w:val="000000" w:themeColor="text1"/>
            <w:shd w:val="clear" w:color="auto" w:fill="FFFFFF"/>
            <w:lang w:eastAsia="es-ES"/>
          </w:rPr>
          <w:t>Asia</w:t>
        </w:r>
      </w:ins>
      <w:r w:rsidRPr="00332105">
        <w:rPr>
          <w:rFonts w:ascii="Times New Roman" w:eastAsia="Times New Roman" w:hAnsi="Times New Roman" w:cs="Times New Roman"/>
          <w:color w:val="000000" w:themeColor="text1"/>
          <w:shd w:val="clear" w:color="auto" w:fill="FFFFFF"/>
          <w:lang w:eastAsia="es-ES"/>
        </w:rPr>
        <w:t xml:space="preserve"> Meridional para la Cooperación Regional</w:t>
      </w:r>
      <w:del w:id="2417" w:author="EUGENIA ARCE LONDONO" w:date="2015-04-29T09:25:00Z">
        <w:r w:rsidRPr="00A839D2">
          <w:rPr>
            <w:rFonts w:ascii="Times New Roman" w:eastAsia="Times New Roman" w:hAnsi="Times New Roman" w:cs="Times New Roman"/>
            <w:color w:val="000000" w:themeColor="text1"/>
            <w:shd w:val="clear" w:color="auto" w:fill="FFFFFF"/>
            <w:lang w:eastAsia="es-ES"/>
          </w:rPr>
          <w:delText>,</w:delText>
        </w:r>
      </w:del>
      <w:ins w:id="2418" w:author="EUGENIA ARCE LONDONO" w:date="2015-04-29T09:25:00Z">
        <w:r w:rsidRPr="007E4160">
          <w:rPr>
            <w:rFonts w:ascii="Times New Roman" w:eastAsia="Times New Roman" w:hAnsi="Times New Roman" w:cs="Times New Roman"/>
            <w:b/>
            <w:color w:val="000000" w:themeColor="text1"/>
            <w:shd w:val="clear" w:color="auto" w:fill="FFFFFF"/>
            <w:lang w:eastAsia="es-ES"/>
          </w:rPr>
          <w:t xml:space="preserve"> </w:t>
        </w:r>
        <w:r w:rsidRPr="007E4160">
          <w:rPr>
            <w:rFonts w:ascii="Times New Roman" w:eastAsia="Times New Roman" w:hAnsi="Times New Roman" w:cs="Times New Roman"/>
            <w:color w:val="000000" w:themeColor="text1"/>
            <w:shd w:val="clear" w:color="auto" w:fill="FFFFFF"/>
            <w:lang w:eastAsia="es-ES"/>
          </w:rPr>
          <w:t>(SAARC</w:t>
        </w:r>
        <w:r>
          <w:rPr>
            <w:rFonts w:ascii="Times New Roman" w:eastAsia="Times New Roman" w:hAnsi="Times New Roman" w:cs="Times New Roman"/>
            <w:color w:val="000000" w:themeColor="text1"/>
            <w:shd w:val="clear" w:color="auto" w:fill="FFFFFF"/>
            <w:lang w:eastAsia="es-ES"/>
          </w:rPr>
          <w:t>,</w:t>
        </w:r>
        <w:r w:rsidRPr="007E4160">
          <w:rPr>
            <w:rFonts w:ascii="Times New Roman" w:eastAsia="Times New Roman" w:hAnsi="Times New Roman" w:cs="Times New Roman"/>
            <w:color w:val="000000" w:themeColor="text1"/>
            <w:shd w:val="clear" w:color="auto" w:fill="FFFFFF"/>
            <w:lang w:eastAsia="es-ES"/>
          </w:rPr>
          <w:t xml:space="preserve"> por su sigla en inglés)</w:t>
        </w:r>
        <w:del w:id="2419" w:author="Dayrtman Fajardo Vásquez" w:date="2015-11-30T14:48:00Z">
          <w:r w:rsidRPr="00332105" w:rsidDel="002662D8">
            <w:rPr>
              <w:rFonts w:ascii="Times New Roman" w:eastAsia="Times New Roman" w:hAnsi="Times New Roman" w:cs="Times New Roman"/>
              <w:color w:val="000000" w:themeColor="text1"/>
              <w:shd w:val="clear" w:color="auto" w:fill="FFFFFF"/>
              <w:lang w:eastAsia="es-ES"/>
            </w:rPr>
            <w:delText>,</w:delText>
          </w:r>
        </w:del>
      </w:ins>
      <w:del w:id="2420" w:author="Dayrtman Fajardo Vásquez" w:date="2015-11-30T14:48:00Z">
        <w:r w:rsidRPr="00332105" w:rsidDel="002662D8">
          <w:rPr>
            <w:rFonts w:ascii="Times New Roman" w:eastAsia="Times New Roman" w:hAnsi="Times New Roman" w:cs="Times New Roman"/>
            <w:color w:val="000000" w:themeColor="text1"/>
            <w:shd w:val="clear" w:color="auto" w:fill="FFFFFF"/>
            <w:lang w:eastAsia="es-ES"/>
          </w:rPr>
          <w:delText xml:space="preserve"> a través de la cual se desarrollan acciones para mejorar la calidad de vida de la población</w:delText>
        </w:r>
      </w:del>
      <w:r w:rsidRPr="00332105">
        <w:rPr>
          <w:rFonts w:ascii="Times New Roman" w:eastAsia="Times New Roman" w:hAnsi="Times New Roman" w:cs="Times New Roman"/>
          <w:color w:val="000000" w:themeColor="text1"/>
          <w:shd w:val="clear" w:color="auto" w:fill="FFFFFF"/>
          <w:lang w:eastAsia="es-ES"/>
        </w:rPr>
        <w:t xml:space="preserve">. </w:t>
      </w:r>
      <w:ins w:id="2421" w:author="Dayrtman Fajardo Vásquez" w:date="2015-11-30T14:49:00Z">
        <w:r w:rsidR="002662D8">
          <w:rPr>
            <w:rFonts w:ascii="Times New Roman" w:eastAsia="Times New Roman" w:hAnsi="Times New Roman" w:cs="Times New Roman"/>
            <w:color w:val="000000" w:themeColor="text1"/>
            <w:shd w:val="clear" w:color="auto" w:fill="FFFFFF"/>
            <w:lang w:eastAsia="es-ES"/>
          </w:rPr>
          <w:t>Además, l</w:t>
        </w:r>
      </w:ins>
    </w:p>
    <w:p w14:paraId="23C0E9CF" w14:textId="77777777" w:rsidR="00E76345" w:rsidRPr="002662D8" w:rsidDel="002662D8" w:rsidRDefault="00E76345" w:rsidP="002662D8">
      <w:pPr>
        <w:numPr>
          <w:ilvl w:val="0"/>
          <w:numId w:val="41"/>
        </w:numPr>
        <w:spacing w:after="0"/>
        <w:contextualSpacing/>
        <w:jc w:val="both"/>
        <w:rPr>
          <w:del w:id="2422" w:author="Dayrtman Fajardo Vásquez" w:date="2015-11-30T14:49:00Z"/>
          <w:rFonts w:ascii="Times New Roman" w:eastAsia="Times New Roman" w:hAnsi="Times New Roman" w:cs="Times New Roman"/>
          <w:color w:val="000000" w:themeColor="text1"/>
          <w:shd w:val="clear" w:color="auto" w:fill="FFFFFF"/>
          <w:lang w:eastAsia="es-ES"/>
          <w:rPrChange w:id="2423" w:author="Dayrtman Fajardo Vásquez" w:date="2015-11-30T14:49:00Z">
            <w:rPr>
              <w:del w:id="2424" w:author="Dayrtman Fajardo Vásquez" w:date="2015-11-30T14:49:00Z"/>
              <w:rFonts w:ascii="Times New Roman" w:eastAsia="Times New Roman" w:hAnsi="Times New Roman" w:cs="Times New Roman"/>
              <w:color w:val="000000" w:themeColor="text1"/>
              <w:shd w:val="clear" w:color="auto" w:fill="FFFFFF"/>
              <w:lang w:eastAsia="es-ES"/>
            </w:rPr>
          </w:rPrChange>
        </w:rPr>
        <w:pPrChange w:id="2425" w:author="Dayrtman Fajardo Vásquez" w:date="2015-11-30T14:49:00Z">
          <w:pPr>
            <w:spacing w:after="0"/>
            <w:jc w:val="both"/>
          </w:pPr>
        </w:pPrChange>
      </w:pPr>
    </w:p>
    <w:p w14:paraId="57C42A52" w14:textId="41DBB41E" w:rsidR="002662D8" w:rsidRDefault="00E76345" w:rsidP="002662D8">
      <w:pPr>
        <w:numPr>
          <w:ilvl w:val="0"/>
          <w:numId w:val="41"/>
        </w:numPr>
        <w:spacing w:after="0"/>
        <w:contextualSpacing/>
        <w:jc w:val="both"/>
        <w:rPr>
          <w:ins w:id="2426" w:author="Dayrtman Fajardo Vásquez" w:date="2015-11-30T14:49:00Z"/>
          <w:rFonts w:ascii="Times New Roman" w:eastAsia="Times New Roman" w:hAnsi="Times New Roman" w:cs="Times New Roman"/>
          <w:color w:val="000000" w:themeColor="text1"/>
          <w:shd w:val="clear" w:color="auto" w:fill="FFFFFF"/>
          <w:lang w:eastAsia="es-ES"/>
        </w:rPr>
        <w:pPrChange w:id="2427" w:author="Dayrtman Fajardo Vásquez" w:date="2015-11-30T14:49:00Z">
          <w:pPr>
            <w:jc w:val="both"/>
          </w:pPr>
        </w:pPrChange>
      </w:pPr>
      <w:del w:id="2428"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L</w:delText>
        </w:r>
      </w:del>
      <w:r>
        <w:rPr>
          <w:rFonts w:ascii="Times New Roman" w:eastAsia="Times New Roman" w:hAnsi="Times New Roman" w:cs="Times New Roman"/>
          <w:color w:val="000000" w:themeColor="text1"/>
          <w:shd w:val="clear" w:color="auto" w:fill="FFFFFF"/>
          <w:lang w:eastAsia="es-ES"/>
        </w:rPr>
        <w:t xml:space="preserve">os países de Asia </w:t>
      </w:r>
      <w:del w:id="2429" w:author="EUGENIA ARCE LONDONO" w:date="2015-04-29T09:25:00Z">
        <w:r w:rsidRPr="00A839D2">
          <w:rPr>
            <w:rFonts w:ascii="Times New Roman" w:eastAsia="Times New Roman" w:hAnsi="Times New Roman" w:cs="Times New Roman"/>
            <w:color w:val="000000" w:themeColor="text1"/>
            <w:shd w:val="clear" w:color="auto" w:fill="FFFFFF"/>
            <w:lang w:eastAsia="es-ES"/>
          </w:rPr>
          <w:delText>Meridional</w:delText>
        </w:r>
      </w:del>
      <w:ins w:id="2430" w:author="TOSHIBA" w:date="2015-10-30T10:41:00Z">
        <w:r w:rsidR="000D6B5A">
          <w:rPr>
            <w:rFonts w:ascii="Times New Roman" w:eastAsia="Times New Roman" w:hAnsi="Times New Roman" w:cs="Times New Roman"/>
            <w:color w:val="000000" w:themeColor="text1"/>
            <w:shd w:val="clear" w:color="auto" w:fill="FFFFFF"/>
            <w:lang w:eastAsia="es-ES"/>
          </w:rPr>
          <w:t xml:space="preserve"> </w:t>
        </w:r>
      </w:ins>
      <w:ins w:id="2431" w:author="EUGENIA ARCE LONDONO" w:date="2015-04-29T09:25:00Z">
        <w:r>
          <w:rPr>
            <w:rFonts w:ascii="Times New Roman" w:eastAsia="Times New Roman" w:hAnsi="Times New Roman" w:cs="Times New Roman"/>
            <w:color w:val="000000" w:themeColor="text1"/>
            <w:shd w:val="clear" w:color="auto" w:fill="FFFFFF"/>
            <w:lang w:eastAsia="es-ES"/>
          </w:rPr>
          <w:t>m</w:t>
        </w:r>
        <w:r w:rsidRPr="00A839D2">
          <w:rPr>
            <w:rFonts w:ascii="Times New Roman" w:eastAsia="Times New Roman" w:hAnsi="Times New Roman" w:cs="Times New Roman"/>
            <w:color w:val="000000" w:themeColor="text1"/>
            <w:shd w:val="clear" w:color="auto" w:fill="FFFFFF"/>
            <w:lang w:eastAsia="es-ES"/>
          </w:rPr>
          <w:t>eridional</w:t>
        </w:r>
      </w:ins>
      <w:r w:rsidRPr="00A839D2">
        <w:rPr>
          <w:rFonts w:ascii="Times New Roman" w:eastAsia="Times New Roman" w:hAnsi="Times New Roman" w:cs="Times New Roman"/>
          <w:color w:val="000000" w:themeColor="text1"/>
          <w:shd w:val="clear" w:color="auto" w:fill="FFFFFF"/>
          <w:lang w:eastAsia="es-ES"/>
        </w:rPr>
        <w:t xml:space="preserve"> presentan diferentes formas de gobierno</w:t>
      </w:r>
      <w:del w:id="2432" w:author="Dayrtman Fajardo Vásquez" w:date="2015-11-30T16:38:00Z">
        <w:r w:rsidRPr="00A839D2" w:rsidDel="004C52C9">
          <w:rPr>
            <w:rFonts w:ascii="Times New Roman" w:eastAsia="Times New Roman" w:hAnsi="Times New Roman" w:cs="Times New Roman"/>
            <w:color w:val="000000" w:themeColor="text1"/>
            <w:shd w:val="clear" w:color="auto" w:fill="FFFFFF"/>
            <w:lang w:eastAsia="es-ES"/>
          </w:rPr>
          <w:delText>. Por ejemplo, la India cuenta con un sistema parlamentario de gobierno</w:delText>
        </w:r>
      </w:del>
      <w:ins w:id="2433" w:author="Dayrtman Fajardo Vásquez" w:date="2015-11-30T14:49:00Z">
        <w:r w:rsidR="002662D8">
          <w:rPr>
            <w:rFonts w:ascii="Times New Roman" w:eastAsia="Times New Roman" w:hAnsi="Times New Roman" w:cs="Times New Roman"/>
            <w:color w:val="000000" w:themeColor="text1"/>
            <w:shd w:val="clear" w:color="auto" w:fill="FFFFFF"/>
            <w:lang w:eastAsia="es-ES"/>
          </w:rPr>
          <w:t>, aunque todos, con la excepción de Bután, son repúblicas.</w:t>
        </w:r>
      </w:ins>
    </w:p>
    <w:p w14:paraId="3AD66B9D" w14:textId="1B98603C" w:rsidR="00E76345" w:rsidRDefault="00E76345" w:rsidP="002662D8">
      <w:pPr>
        <w:spacing w:after="0"/>
        <w:contextualSpacing/>
        <w:jc w:val="both"/>
        <w:rPr>
          <w:rFonts w:ascii="Times New Roman" w:eastAsia="Times New Roman" w:hAnsi="Times New Roman" w:cs="Times New Roman"/>
          <w:color w:val="000000" w:themeColor="text1"/>
          <w:shd w:val="clear" w:color="auto" w:fill="FFFFFF"/>
          <w:lang w:eastAsia="es-ES"/>
        </w:rPr>
        <w:pPrChange w:id="2434" w:author="Dayrtman Fajardo Vásquez" w:date="2015-11-30T14:49:00Z">
          <w:pPr>
            <w:jc w:val="both"/>
          </w:pPr>
        </w:pPrChange>
      </w:pPr>
      <w:del w:id="2435" w:author="Dayrtman Fajardo Vásquez" w:date="2015-11-30T14:49:00Z">
        <w:r w:rsidRPr="00A839D2" w:rsidDel="002662D8">
          <w:rPr>
            <w:rFonts w:ascii="Times New Roman" w:eastAsia="Times New Roman" w:hAnsi="Times New Roman" w:cs="Times New Roman"/>
            <w:color w:val="000000" w:themeColor="text1"/>
            <w:shd w:val="clear" w:color="auto" w:fill="FFFFFF"/>
            <w:lang w:eastAsia="es-ES"/>
          </w:rPr>
          <w:delText>; en Irán predomina</w:delText>
        </w:r>
      </w:del>
      <w:ins w:id="2436" w:author="TOSHIBA" w:date="2015-10-30T10:41:00Z">
        <w:del w:id="2437" w:author="Dayrtman Fajardo Vásquez" w:date="2015-11-30T14:49:00Z">
          <w:r w:rsidR="000D6B5A" w:rsidDel="002662D8">
            <w:rPr>
              <w:rFonts w:ascii="Times New Roman" w:eastAsia="Times New Roman" w:hAnsi="Times New Roman" w:cs="Times New Roman"/>
              <w:color w:val="000000" w:themeColor="text1"/>
              <w:shd w:val="clear" w:color="auto" w:fill="FFFFFF"/>
              <w:lang w:eastAsia="es-ES"/>
            </w:rPr>
            <w:delText xml:space="preserve"> </w:delText>
          </w:r>
        </w:del>
      </w:ins>
      <w:ins w:id="2438" w:author="EUGENIA ARCE LONDONO" w:date="2015-04-29T09:25:00Z">
        <w:del w:id="2439"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existe lo que se denomina república teocrática, en la que el J</w:delText>
          </w:r>
        </w:del>
      </w:ins>
      <w:ins w:id="2440" w:author="TOSHIBA" w:date="2015-10-30T10:41:00Z">
        <w:del w:id="2441" w:author="Dayrtman Fajardo Vásquez" w:date="2015-11-30T14:49:00Z">
          <w:r w:rsidR="000D6B5A" w:rsidDel="002662D8">
            <w:rPr>
              <w:rFonts w:ascii="Times New Roman" w:eastAsia="Times New Roman" w:hAnsi="Times New Roman" w:cs="Times New Roman"/>
              <w:color w:val="000000" w:themeColor="text1"/>
              <w:shd w:val="clear" w:color="auto" w:fill="FFFFFF"/>
              <w:lang w:eastAsia="es-ES"/>
            </w:rPr>
            <w:delText>j</w:delText>
          </w:r>
        </w:del>
      </w:ins>
      <w:ins w:id="2442" w:author="EUGENIA ARCE LONDONO" w:date="2015-04-29T09:25:00Z">
        <w:del w:id="2443"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efe de Estado es</w:delText>
          </w:r>
        </w:del>
      </w:ins>
      <w:del w:id="2444"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 xml:space="preserve"> </w:delText>
        </w:r>
        <w:r w:rsidRPr="00A839D2" w:rsidDel="002662D8">
          <w:rPr>
            <w:rFonts w:ascii="Times New Roman" w:eastAsia="Times New Roman" w:hAnsi="Times New Roman" w:cs="Times New Roman"/>
            <w:color w:val="000000" w:themeColor="text1"/>
            <w:shd w:val="clear" w:color="auto" w:fill="FFFFFF"/>
            <w:lang w:eastAsia="es-ES"/>
          </w:rPr>
          <w:delText>un líder supremo vitalicio que gobierna junto con el clero; en bangladesh</w:delText>
        </w:r>
      </w:del>
      <w:ins w:id="2445" w:author="TOSHIBA" w:date="2015-10-30T10:41:00Z">
        <w:del w:id="2446" w:author="Dayrtman Fajardo Vásquez" w:date="2015-11-30T14:49:00Z">
          <w:r w:rsidR="000D6B5A" w:rsidDel="002662D8">
            <w:rPr>
              <w:rFonts w:ascii="Times New Roman" w:eastAsia="Times New Roman" w:hAnsi="Times New Roman" w:cs="Times New Roman"/>
              <w:color w:val="000000" w:themeColor="text1"/>
              <w:shd w:val="clear" w:color="auto" w:fill="FFFFFF"/>
              <w:lang w:eastAsia="es-ES"/>
            </w:rPr>
            <w:delText xml:space="preserve"> </w:delText>
          </w:r>
        </w:del>
      </w:ins>
      <w:ins w:id="2447" w:author="EUGENIA ARCE LONDONO" w:date="2015-04-29T09:25:00Z">
        <w:del w:id="2448" w:author="Dayrtman Fajardo Vásquez" w:date="2015-11-30T14:49:00Z">
          <w:r w:rsidDel="002662D8">
            <w:rPr>
              <w:rFonts w:ascii="Times New Roman" w:eastAsia="Times New Roman" w:hAnsi="Times New Roman" w:cs="Times New Roman"/>
              <w:color w:val="000000" w:themeColor="text1"/>
              <w:shd w:val="clear" w:color="auto" w:fill="FFFFFF"/>
              <w:lang w:eastAsia="es-ES"/>
            </w:rPr>
            <w:delText>elegido por una Asamblea de clérigos, y el jefe de gobierno es el presidente elegido popularmente; en B</w:delText>
          </w:r>
          <w:r w:rsidRPr="00A839D2" w:rsidDel="002662D8">
            <w:rPr>
              <w:rFonts w:ascii="Times New Roman" w:eastAsia="Times New Roman" w:hAnsi="Times New Roman" w:cs="Times New Roman"/>
              <w:color w:val="000000" w:themeColor="text1"/>
              <w:shd w:val="clear" w:color="auto" w:fill="FFFFFF"/>
              <w:lang w:eastAsia="es-ES"/>
            </w:rPr>
            <w:delText>angladesh</w:delText>
          </w:r>
        </w:del>
      </w:ins>
      <w:del w:id="2449" w:author="Dayrtman Fajardo Vásquez" w:date="2015-11-30T14:49:00Z">
        <w:r w:rsidRPr="00A839D2" w:rsidDel="002662D8">
          <w:rPr>
            <w:rFonts w:ascii="Times New Roman" w:eastAsia="Times New Roman" w:hAnsi="Times New Roman" w:cs="Times New Roman"/>
            <w:color w:val="000000" w:themeColor="text1"/>
            <w:shd w:val="clear" w:color="auto" w:fill="FFFFFF"/>
            <w:lang w:eastAsia="es-ES"/>
          </w:rPr>
          <w:delText xml:space="preserve"> existe una democracia parlamentaria</w:delText>
        </w:r>
        <w:r w:rsidDel="002662D8">
          <w:rPr>
            <w:rFonts w:ascii="Times New Roman" w:eastAsia="Times New Roman" w:hAnsi="Times New Roman" w:cs="Times New Roman"/>
            <w:color w:val="000000" w:themeColor="text1"/>
            <w:shd w:val="clear" w:color="auto" w:fill="FFFFFF"/>
            <w:lang w:eastAsia="es-ES"/>
          </w:rPr>
          <w:delText xml:space="preserve">, mientras que </w:delText>
        </w:r>
        <w:r w:rsidRPr="00A839D2" w:rsidDel="002662D8">
          <w:rPr>
            <w:rFonts w:ascii="Times New Roman" w:eastAsia="Times New Roman" w:hAnsi="Times New Roman" w:cs="Times New Roman"/>
            <w:color w:val="000000" w:themeColor="text1"/>
            <w:shd w:val="clear" w:color="auto" w:fill="FFFFFF"/>
            <w:lang w:eastAsia="es-ES"/>
          </w:rPr>
          <w:delText>Pakistan</w:delText>
        </w:r>
      </w:del>
      <w:ins w:id="2450" w:author="TOSHIBA" w:date="2015-10-30T10:42:00Z">
        <w:del w:id="2451" w:author="Dayrtman Fajardo Vásquez" w:date="2015-11-30T14:48:00Z">
          <w:r w:rsidR="000D6B5A" w:rsidDel="002662D8">
            <w:rPr>
              <w:rFonts w:ascii="Times New Roman" w:eastAsia="Times New Roman" w:hAnsi="Times New Roman" w:cs="Times New Roman"/>
              <w:color w:val="000000" w:themeColor="text1"/>
              <w:shd w:val="clear" w:color="auto" w:fill="FFFFFF"/>
              <w:lang w:eastAsia="es-ES"/>
            </w:rPr>
            <w:delText xml:space="preserve"> </w:delText>
          </w:r>
        </w:del>
      </w:ins>
      <w:ins w:id="2452" w:author="EUGENIA ARCE LONDONO" w:date="2015-04-29T09:25:00Z">
        <w:del w:id="2453" w:author="Dayrtman Fajardo Vásquez" w:date="2015-11-30T14:48:00Z">
          <w:r w:rsidDel="002662D8">
            <w:rPr>
              <w:rFonts w:ascii="Times New Roman" w:eastAsia="Times New Roman" w:hAnsi="Times New Roman" w:cs="Times New Roman"/>
              <w:color w:val="000000" w:themeColor="text1"/>
              <w:shd w:val="clear" w:color="auto" w:fill="FFFFFF"/>
              <w:lang w:eastAsia="es-ES"/>
            </w:rPr>
            <w:delText>Pakistá</w:delText>
          </w:r>
          <w:r w:rsidRPr="00A839D2" w:rsidDel="002662D8">
            <w:rPr>
              <w:rFonts w:ascii="Times New Roman" w:eastAsia="Times New Roman" w:hAnsi="Times New Roman" w:cs="Times New Roman"/>
              <w:color w:val="000000" w:themeColor="text1"/>
              <w:shd w:val="clear" w:color="auto" w:fill="FFFFFF"/>
              <w:lang w:eastAsia="es-ES"/>
            </w:rPr>
            <w:delText>n</w:delText>
          </w:r>
        </w:del>
      </w:ins>
      <w:del w:id="2454" w:author="Dayrtman Fajardo Vásquez" w:date="2015-11-30T14:48:00Z">
        <w:r w:rsidRPr="00A839D2" w:rsidDel="002662D8">
          <w:rPr>
            <w:rFonts w:ascii="Times New Roman" w:eastAsia="Times New Roman" w:hAnsi="Times New Roman" w:cs="Times New Roman"/>
            <w:color w:val="000000" w:themeColor="text1"/>
            <w:shd w:val="clear" w:color="auto" w:fill="FFFFFF"/>
            <w:lang w:eastAsia="es-ES"/>
          </w:rPr>
          <w:delText xml:space="preserve"> es una república semipresidencialista</w:delText>
        </w:r>
      </w:del>
      <w:del w:id="2455" w:author="Dayrtman Fajardo Vásquez" w:date="2015-11-30T14:49:00Z">
        <w:r w:rsidRPr="00A839D2" w:rsidDel="002662D8">
          <w:rPr>
            <w:rFonts w:ascii="Times New Roman" w:eastAsia="Times New Roman" w:hAnsi="Times New Roman" w:cs="Times New Roman"/>
            <w:color w:val="000000" w:themeColor="text1"/>
            <w:shd w:val="clear" w:color="auto" w:fill="FFFFFF"/>
            <w:lang w:eastAsia="es-ES"/>
          </w:rPr>
          <w:delText>.</w:delText>
        </w:r>
      </w:del>
    </w:p>
    <w:p w14:paraId="4EEB2F77" w14:textId="77777777" w:rsidR="00E76345" w:rsidRDefault="00E76345" w:rsidP="00E76345">
      <w:pPr>
        <w:spacing w:after="0"/>
        <w:jc w:val="both"/>
        <w:rPr>
          <w:rStyle w:val="Hipervnculo"/>
          <w:rFonts w:ascii="Times New Roman" w:eastAsia="Times New Roman" w:hAnsi="Times New Roman" w:cs="Times New Roman"/>
          <w:color w:val="000000" w:themeColor="text1"/>
          <w:shd w:val="clear" w:color="auto" w:fill="FFFFFF"/>
          <w:lang w:eastAsia="es-ES"/>
        </w:rPr>
      </w:pPr>
      <w:r>
        <w:rPr>
          <w:rFonts w:ascii="Times New Roman" w:eastAsia="Times New Roman" w:hAnsi="Times New Roman" w:cs="Times New Roman"/>
          <w:color w:val="000000" w:themeColor="text1"/>
          <w:shd w:val="clear" w:color="auto" w:fill="FFFFFF"/>
          <w:lang w:eastAsia="es-ES"/>
        </w:rPr>
        <w:t xml:space="preserve">Te invitamos a </w:t>
      </w:r>
      <w:r w:rsidRPr="00A839D2">
        <w:rPr>
          <w:rFonts w:ascii="Times New Roman" w:eastAsia="Times New Roman" w:hAnsi="Times New Roman" w:cs="Times New Roman"/>
          <w:color w:val="000000" w:themeColor="text1"/>
          <w:shd w:val="clear" w:color="auto" w:fill="FFFFFF"/>
          <w:lang w:eastAsia="es-ES"/>
        </w:rPr>
        <w:t>co</w:t>
      </w:r>
      <w:r>
        <w:rPr>
          <w:rFonts w:ascii="Times New Roman" w:eastAsia="Times New Roman" w:hAnsi="Times New Roman" w:cs="Times New Roman"/>
          <w:color w:val="000000" w:themeColor="text1"/>
          <w:shd w:val="clear" w:color="auto" w:fill="FFFFFF"/>
          <w:lang w:eastAsia="es-ES"/>
        </w:rPr>
        <w:t>nocer un poco más sobre la India a través de un</w:t>
      </w:r>
      <w:r w:rsidRPr="00A839D2">
        <w:rPr>
          <w:rFonts w:ascii="Times New Roman" w:eastAsia="Times New Roman" w:hAnsi="Times New Roman" w:cs="Times New Roman"/>
          <w:color w:val="000000" w:themeColor="text1"/>
          <w:shd w:val="clear" w:color="auto" w:fill="FFFFFF"/>
          <w:lang w:eastAsia="es-ES"/>
        </w:rPr>
        <w:t xml:space="preserve"> documental </w:t>
      </w:r>
      <w:r>
        <w:rPr>
          <w:rFonts w:ascii="Times New Roman" w:eastAsia="Times New Roman" w:hAnsi="Times New Roman" w:cs="Times New Roman"/>
          <w:color w:val="000000" w:themeColor="text1"/>
          <w:shd w:val="clear" w:color="auto" w:fill="FFFFFF"/>
          <w:lang w:eastAsia="es-ES"/>
        </w:rPr>
        <w:t xml:space="preserve">que da cuenta de </w:t>
      </w:r>
      <w:del w:id="2456" w:author="EUGENIA ARCE LONDONO" w:date="2015-04-29T09:25:00Z">
        <w:r w:rsidRPr="00A839D2">
          <w:rPr>
            <w:rFonts w:ascii="Times New Roman" w:eastAsia="Times New Roman" w:hAnsi="Times New Roman" w:cs="Times New Roman"/>
            <w:color w:val="000000" w:themeColor="text1"/>
            <w:shd w:val="clear" w:color="auto" w:fill="FFFFFF"/>
            <w:lang w:eastAsia="es-ES"/>
          </w:rPr>
          <w:delText>Arte</w:delText>
        </w:r>
      </w:del>
      <w:ins w:id="2457" w:author="TOSHIBA" w:date="2015-10-30T10:42:00Z">
        <w:r w:rsidR="000D6B5A">
          <w:rPr>
            <w:rFonts w:ascii="Times New Roman" w:eastAsia="Times New Roman" w:hAnsi="Times New Roman" w:cs="Times New Roman"/>
            <w:color w:val="000000" w:themeColor="text1"/>
            <w:shd w:val="clear" w:color="auto" w:fill="FFFFFF"/>
            <w:lang w:eastAsia="es-ES"/>
          </w:rPr>
          <w:t xml:space="preserve"> </w:t>
        </w:r>
      </w:ins>
      <w:ins w:id="2458" w:author="EUGENIA ARCE LONDONO" w:date="2015-04-29T09:25:00Z">
        <w:r>
          <w:rPr>
            <w:rFonts w:ascii="Times New Roman" w:eastAsia="Times New Roman" w:hAnsi="Times New Roman" w:cs="Times New Roman"/>
            <w:color w:val="000000" w:themeColor="text1"/>
            <w:shd w:val="clear" w:color="auto" w:fill="FFFFFF"/>
            <w:lang w:eastAsia="es-ES"/>
          </w:rPr>
          <w:t>su arte</w:t>
        </w:r>
      </w:ins>
      <w:r>
        <w:rPr>
          <w:rFonts w:ascii="Times New Roman" w:eastAsia="Times New Roman" w:hAnsi="Times New Roman" w:cs="Times New Roman"/>
          <w:color w:val="000000" w:themeColor="text1"/>
          <w:shd w:val="clear" w:color="auto" w:fill="FFFFFF"/>
          <w:lang w:eastAsia="es-ES"/>
        </w:rPr>
        <w:t xml:space="preserve"> e </w:t>
      </w:r>
      <w:del w:id="2459" w:author="EUGENIA ARCE LONDONO" w:date="2015-04-29T09:25:00Z">
        <w:r w:rsidRPr="00A839D2">
          <w:rPr>
            <w:rFonts w:ascii="Times New Roman" w:eastAsia="Times New Roman" w:hAnsi="Times New Roman" w:cs="Times New Roman"/>
            <w:color w:val="000000" w:themeColor="text1"/>
            <w:shd w:val="clear" w:color="auto" w:fill="FFFFFF"/>
            <w:lang w:eastAsia="es-ES"/>
          </w:rPr>
          <w:delText>Historia</w:delText>
        </w:r>
      </w:del>
      <w:ins w:id="2460" w:author="TOSHIBA" w:date="2015-10-30T10:42:00Z">
        <w:r w:rsidR="000D6B5A">
          <w:rPr>
            <w:rFonts w:ascii="Times New Roman" w:eastAsia="Times New Roman" w:hAnsi="Times New Roman" w:cs="Times New Roman"/>
            <w:color w:val="000000" w:themeColor="text1"/>
            <w:shd w:val="clear" w:color="auto" w:fill="FFFFFF"/>
            <w:lang w:eastAsia="es-ES"/>
          </w:rPr>
          <w:t xml:space="preserve"> </w:t>
        </w:r>
      </w:ins>
      <w:ins w:id="2461" w:author="EUGENIA ARCE LONDONO" w:date="2015-04-29T09:25:00Z">
        <w:r>
          <w:rPr>
            <w:rFonts w:ascii="Times New Roman" w:eastAsia="Times New Roman" w:hAnsi="Times New Roman" w:cs="Times New Roman"/>
            <w:color w:val="000000" w:themeColor="text1"/>
            <w:shd w:val="clear" w:color="auto" w:fill="FFFFFF"/>
            <w:lang w:eastAsia="es-ES"/>
          </w:rPr>
          <w:t>h</w:t>
        </w:r>
        <w:r w:rsidRPr="00A839D2">
          <w:rPr>
            <w:rFonts w:ascii="Times New Roman" w:eastAsia="Times New Roman" w:hAnsi="Times New Roman" w:cs="Times New Roman"/>
            <w:color w:val="000000" w:themeColor="text1"/>
            <w:shd w:val="clear" w:color="auto" w:fill="FFFFFF"/>
            <w:lang w:eastAsia="es-ES"/>
          </w:rPr>
          <w:t>istoria</w:t>
        </w:r>
      </w:ins>
      <w:r w:rsidRPr="00A839D2">
        <w:rPr>
          <w:rFonts w:ascii="Times New Roman" w:eastAsia="Times New Roman" w:hAnsi="Times New Roman" w:cs="Times New Roman"/>
          <w:color w:val="000000" w:themeColor="text1"/>
          <w:shd w:val="clear" w:color="auto" w:fill="FFFFFF"/>
          <w:lang w:eastAsia="es-ES"/>
        </w:rPr>
        <w:t xml:space="preserve"> </w:t>
      </w:r>
      <w:ins w:id="2462" w:author="TOSHIBA" w:date="2015-10-30T10:42:00Z">
        <w:r w:rsidR="000D6B5A">
          <w:rPr>
            <w:rFonts w:ascii="Times New Roman" w:eastAsia="Times New Roman" w:hAnsi="Times New Roman" w:cs="Times New Roman"/>
            <w:color w:val="000000" w:themeColor="text1"/>
            <w:shd w:val="clear" w:color="auto" w:fill="FFFFFF"/>
            <w:lang w:eastAsia="es-ES"/>
          </w:rPr>
          <w:t>[</w:t>
        </w:r>
      </w:ins>
      <w:r w:rsidR="00075493">
        <w:fldChar w:fldCharType="begin"/>
      </w:r>
      <w:r w:rsidR="00075493">
        <w:instrText xml:space="preserve"> HYPERLINK "https://www.youtube.com/watch?v=X7ZhNayVbqY" </w:instrText>
      </w:r>
      <w:r w:rsidR="00075493">
        <w:fldChar w:fldCharType="separate"/>
      </w:r>
      <w:r w:rsidRPr="00A839D2">
        <w:rPr>
          <w:rStyle w:val="Hipervnculo"/>
          <w:rFonts w:ascii="Times New Roman" w:eastAsia="Times New Roman" w:hAnsi="Times New Roman" w:cs="Times New Roman"/>
          <w:color w:val="000000" w:themeColor="text1"/>
          <w:shd w:val="clear" w:color="auto" w:fill="FFFFFF"/>
          <w:lang w:eastAsia="es-ES"/>
        </w:rPr>
        <w:t>VER</w:t>
      </w:r>
      <w:r w:rsidR="00075493">
        <w:rPr>
          <w:rStyle w:val="Hipervnculo"/>
          <w:rFonts w:ascii="Times New Roman" w:eastAsia="Times New Roman" w:hAnsi="Times New Roman" w:cs="Times New Roman"/>
          <w:color w:val="000000" w:themeColor="text1"/>
          <w:shd w:val="clear" w:color="auto" w:fill="FFFFFF"/>
          <w:lang w:eastAsia="es-ES"/>
        </w:rPr>
        <w:fldChar w:fldCharType="end"/>
      </w:r>
      <w:ins w:id="2463" w:author="TOSHIBA" w:date="2015-10-30T10:42:00Z">
        <w:r w:rsidR="000D6B5A">
          <w:rPr>
            <w:rStyle w:val="Hipervnculo"/>
            <w:rFonts w:ascii="Times New Roman" w:eastAsia="Times New Roman" w:hAnsi="Times New Roman" w:cs="Times New Roman"/>
            <w:color w:val="000000" w:themeColor="text1"/>
            <w:shd w:val="clear" w:color="auto" w:fill="FFFFFF"/>
            <w:lang w:eastAsia="es-ES"/>
          </w:rPr>
          <w:t>].</w:t>
        </w:r>
      </w:ins>
    </w:p>
    <w:p w14:paraId="2F88C25F" w14:textId="77777777" w:rsidR="00E76345" w:rsidRDefault="00E76345" w:rsidP="00E76345">
      <w:pPr>
        <w:spacing w:after="0"/>
        <w:jc w:val="both"/>
        <w:rPr>
          <w:rStyle w:val="Hipervnculo"/>
          <w:rFonts w:ascii="Times New Roman" w:eastAsia="Times New Roman" w:hAnsi="Times New Roman" w:cs="Times New Roman"/>
          <w:color w:val="000000" w:themeColor="text1"/>
          <w:shd w:val="clear" w:color="auto" w:fill="FFFFFF"/>
          <w:lang w:eastAsia="es-ES"/>
        </w:rPr>
      </w:pPr>
    </w:p>
    <w:p w14:paraId="2C957DB2" w14:textId="61FEF5B0" w:rsidR="00E76345" w:rsidRPr="00332105" w:rsidRDefault="00E76345" w:rsidP="00C1391F">
      <w:pPr>
        <w:spacing w:after="0"/>
        <w:jc w:val="both"/>
        <w:rPr>
          <w:rFonts w:ascii="Times New Roman" w:hAnsi="Times New Roman" w:cs="Times New Roman"/>
          <w:color w:val="000000" w:themeColor="text1"/>
        </w:rPr>
      </w:pPr>
      <w:r w:rsidRPr="00332105">
        <w:rPr>
          <w:rFonts w:ascii="Times New Roman" w:eastAsia="Times New Roman" w:hAnsi="Times New Roman" w:cs="Times New Roman"/>
          <w:b/>
          <w:color w:val="000000" w:themeColor="text1"/>
          <w:shd w:val="clear" w:color="auto" w:fill="FFFFFF"/>
          <w:lang w:eastAsia="es-ES"/>
        </w:rPr>
        <w:t>Asia</w:t>
      </w:r>
      <w:del w:id="2464" w:author="TOSHIBA" w:date="2015-10-28T12:17:00Z">
        <w:r w:rsidRPr="00332105" w:rsidDel="00225EC7">
          <w:rPr>
            <w:rFonts w:ascii="Times New Roman" w:eastAsia="Times New Roman" w:hAnsi="Times New Roman" w:cs="Times New Roman"/>
            <w:b/>
            <w:color w:val="000000" w:themeColor="text1"/>
            <w:shd w:val="clear" w:color="auto" w:fill="FFFFFF"/>
            <w:lang w:eastAsia="es-ES"/>
          </w:rPr>
          <w:delText xml:space="preserve">  </w:delText>
        </w:r>
      </w:del>
      <w:ins w:id="2465" w:author="TOSHIBA" w:date="2015-10-28T12:17:00Z">
        <w:r w:rsidR="00225EC7">
          <w:rPr>
            <w:rFonts w:ascii="Times New Roman" w:eastAsia="Times New Roman" w:hAnsi="Times New Roman" w:cs="Times New Roman"/>
            <w:b/>
            <w:color w:val="000000" w:themeColor="text1"/>
            <w:shd w:val="clear" w:color="auto" w:fill="FFFFFF"/>
            <w:lang w:eastAsia="es-ES"/>
          </w:rPr>
          <w:t xml:space="preserve"> </w:t>
        </w:r>
      </w:ins>
      <w:del w:id="2466" w:author="EUGENIA ARCE LONDONO" w:date="2015-04-29T09:25:00Z">
        <w:r w:rsidRPr="00A839D2">
          <w:rPr>
            <w:rFonts w:ascii="Times New Roman" w:eastAsia="Times New Roman" w:hAnsi="Times New Roman" w:cs="Times New Roman"/>
            <w:b/>
            <w:color w:val="000000" w:themeColor="text1"/>
            <w:shd w:val="clear" w:color="auto" w:fill="FFFFFF"/>
            <w:lang w:eastAsia="es-ES"/>
          </w:rPr>
          <w:delText xml:space="preserve">Occidental. </w:delText>
        </w:r>
        <w:r w:rsidRPr="00A839D2">
          <w:rPr>
            <w:rFonts w:ascii="Times New Roman" w:eastAsia="Times New Roman" w:hAnsi="Times New Roman" w:cs="Times New Roman"/>
            <w:color w:val="000000" w:themeColor="text1"/>
            <w:shd w:val="clear" w:color="auto" w:fill="FFFFFF"/>
            <w:lang w:eastAsia="es-ES"/>
          </w:rPr>
          <w:delText>Ubicada</w:delText>
        </w:r>
      </w:del>
      <w:ins w:id="2467" w:author="TOSHIBA" w:date="2015-10-30T10:42:00Z">
        <w:r w:rsidR="000D6B5A">
          <w:rPr>
            <w:rFonts w:ascii="Times New Roman" w:eastAsia="Times New Roman" w:hAnsi="Times New Roman" w:cs="Times New Roman"/>
            <w:color w:val="000000" w:themeColor="text1"/>
            <w:shd w:val="clear" w:color="auto" w:fill="FFFFFF"/>
            <w:lang w:eastAsia="es-ES"/>
          </w:rPr>
          <w:t xml:space="preserve"> </w:t>
        </w:r>
      </w:ins>
      <w:ins w:id="2468" w:author="EUGENIA ARCE LONDONO" w:date="2015-04-29T09:25:00Z">
        <w:r w:rsidRPr="00332105">
          <w:rPr>
            <w:rFonts w:ascii="Times New Roman" w:eastAsia="Times New Roman" w:hAnsi="Times New Roman" w:cs="Times New Roman"/>
            <w:b/>
            <w:color w:val="000000" w:themeColor="text1"/>
            <w:shd w:val="clear" w:color="auto" w:fill="FFFFFF"/>
            <w:lang w:eastAsia="es-ES"/>
          </w:rPr>
          <w:t>o</w:t>
        </w:r>
        <w:r>
          <w:rPr>
            <w:rFonts w:ascii="Times New Roman" w:eastAsia="Times New Roman" w:hAnsi="Times New Roman" w:cs="Times New Roman"/>
            <w:b/>
            <w:color w:val="000000" w:themeColor="text1"/>
            <w:shd w:val="clear" w:color="auto" w:fill="FFFFFF"/>
            <w:lang w:eastAsia="es-ES"/>
          </w:rPr>
          <w:t>ccidental:</w:t>
        </w:r>
        <w:r w:rsidRPr="00332105">
          <w:rPr>
            <w:rFonts w:ascii="Times New Roman" w:eastAsia="Times New Roman" w:hAnsi="Times New Roman" w:cs="Times New Roman"/>
            <w:b/>
            <w:color w:val="000000" w:themeColor="text1"/>
            <w:shd w:val="clear" w:color="auto" w:fill="FFFFFF"/>
            <w:lang w:eastAsia="es-ES"/>
          </w:rPr>
          <w:t xml:space="preserve"> </w:t>
        </w:r>
        <w:r>
          <w:rPr>
            <w:rFonts w:ascii="Times New Roman" w:eastAsia="Times New Roman" w:hAnsi="Times New Roman" w:cs="Times New Roman"/>
            <w:color w:val="000000" w:themeColor="text1"/>
            <w:shd w:val="clear" w:color="auto" w:fill="FFFFFF"/>
            <w:lang w:eastAsia="es-ES"/>
          </w:rPr>
          <w:t>u</w:t>
        </w:r>
        <w:r w:rsidRPr="00332105">
          <w:rPr>
            <w:rFonts w:ascii="Times New Roman" w:eastAsia="Times New Roman" w:hAnsi="Times New Roman" w:cs="Times New Roman"/>
            <w:color w:val="000000" w:themeColor="text1"/>
            <w:shd w:val="clear" w:color="auto" w:fill="FFFFFF"/>
            <w:lang w:eastAsia="es-ES"/>
          </w:rPr>
          <w:t>bicada</w:t>
        </w:r>
      </w:ins>
      <w:r w:rsidRPr="00332105">
        <w:rPr>
          <w:rFonts w:ascii="Times New Roman" w:eastAsia="Times New Roman" w:hAnsi="Times New Roman" w:cs="Times New Roman"/>
          <w:color w:val="000000" w:themeColor="text1"/>
          <w:shd w:val="clear" w:color="auto" w:fill="FFFFFF"/>
          <w:lang w:eastAsia="es-ES"/>
        </w:rPr>
        <w:t xml:space="preserve"> al </w:t>
      </w:r>
      <w:del w:id="2469" w:author="EUGENIA ARCE LONDONO" w:date="2015-04-29T09:25:00Z">
        <w:r w:rsidRPr="00A839D2">
          <w:rPr>
            <w:rFonts w:ascii="Times New Roman" w:eastAsia="Times New Roman" w:hAnsi="Times New Roman" w:cs="Times New Roman"/>
            <w:color w:val="000000" w:themeColor="text1"/>
            <w:shd w:val="clear" w:color="auto" w:fill="FFFFFF"/>
            <w:lang w:eastAsia="es-ES"/>
          </w:rPr>
          <w:delText>sur occidente</w:delText>
        </w:r>
      </w:del>
      <w:ins w:id="2470" w:author="EUGENIA ARCE LONDONO" w:date="2015-04-29T09:25:00Z">
        <w:r w:rsidRPr="00332105">
          <w:rPr>
            <w:rFonts w:ascii="Times New Roman" w:eastAsia="Times New Roman" w:hAnsi="Times New Roman" w:cs="Times New Roman"/>
            <w:color w:val="000000" w:themeColor="text1"/>
            <w:shd w:val="clear" w:color="auto" w:fill="FFFFFF"/>
            <w:lang w:eastAsia="es-ES"/>
          </w:rPr>
          <w:t>suroccidente</w:t>
        </w:r>
      </w:ins>
      <w:r w:rsidRPr="00332105">
        <w:rPr>
          <w:rFonts w:ascii="Times New Roman" w:eastAsia="Times New Roman" w:hAnsi="Times New Roman" w:cs="Times New Roman"/>
          <w:color w:val="000000" w:themeColor="text1"/>
          <w:shd w:val="clear" w:color="auto" w:fill="FFFFFF"/>
          <w:lang w:eastAsia="es-ES"/>
        </w:rPr>
        <w:t xml:space="preserve"> de Asia</w:t>
      </w:r>
      <w:ins w:id="2471" w:author="TOSHIBA" w:date="2015-10-30T10:43:00Z">
        <w:r w:rsidR="000D6B5A">
          <w:rPr>
            <w:rFonts w:ascii="Times New Roman" w:eastAsia="Times New Roman" w:hAnsi="Times New Roman" w:cs="Times New Roman"/>
            <w:color w:val="000000" w:themeColor="text1"/>
            <w:shd w:val="clear" w:color="auto" w:fill="FFFFFF"/>
            <w:lang w:eastAsia="es-ES"/>
          </w:rPr>
          <w:t>,</w:t>
        </w:r>
      </w:ins>
      <w:r w:rsidRPr="00332105">
        <w:rPr>
          <w:rFonts w:ascii="Times New Roman" w:eastAsia="Times New Roman" w:hAnsi="Times New Roman" w:cs="Times New Roman"/>
          <w:color w:val="000000" w:themeColor="text1"/>
          <w:shd w:val="clear" w:color="auto" w:fill="FFFFFF"/>
          <w:lang w:eastAsia="es-ES"/>
        </w:rPr>
        <w:t xml:space="preserve"> es también conocida como el </w:t>
      </w:r>
      <w:del w:id="2472" w:author="EUGENIA ARCE LONDONO" w:date="2015-04-29T09:25:00Z">
        <w:r w:rsidRPr="00A839D2">
          <w:rPr>
            <w:rFonts w:ascii="Times New Roman" w:eastAsia="Times New Roman" w:hAnsi="Times New Roman" w:cs="Times New Roman"/>
            <w:color w:val="000000" w:themeColor="text1"/>
            <w:shd w:val="clear" w:color="auto" w:fill="FFFFFF"/>
            <w:lang w:eastAsia="es-ES"/>
          </w:rPr>
          <w:delText>cercano oriente.</w:delText>
        </w:r>
      </w:del>
      <w:ins w:id="2473" w:author="TOSHIBA" w:date="2015-10-31T12:51:00Z">
        <w:r w:rsidR="006C291B">
          <w:rPr>
            <w:rFonts w:ascii="Times New Roman" w:eastAsia="Times New Roman" w:hAnsi="Times New Roman" w:cs="Times New Roman"/>
            <w:color w:val="000000" w:themeColor="text1"/>
            <w:shd w:val="clear" w:color="auto" w:fill="FFFFFF"/>
            <w:lang w:eastAsia="es-ES"/>
          </w:rPr>
          <w:t xml:space="preserve"> </w:t>
        </w:r>
      </w:ins>
      <w:ins w:id="2474" w:author="EUGENIA ARCE LONDONO" w:date="2015-04-29T09:25:00Z">
        <w:r w:rsidRPr="00332105">
          <w:rPr>
            <w:rFonts w:ascii="Times New Roman" w:eastAsia="Times New Roman" w:hAnsi="Times New Roman" w:cs="Times New Roman"/>
            <w:color w:val="000000" w:themeColor="text1"/>
            <w:shd w:val="clear" w:color="auto" w:fill="FFFFFF"/>
            <w:lang w:eastAsia="es-ES"/>
          </w:rPr>
          <w:t>Cercano Oriente.</w:t>
        </w:r>
      </w:ins>
      <w:del w:id="2475" w:author="TOSHIBA" w:date="2015-10-28T12:17:00Z">
        <w:r w:rsidRPr="00332105" w:rsidDel="00225EC7">
          <w:rPr>
            <w:rFonts w:ascii="Times New Roman" w:eastAsia="Times New Roman" w:hAnsi="Times New Roman" w:cs="Times New Roman"/>
            <w:color w:val="000000" w:themeColor="text1"/>
            <w:shd w:val="clear" w:color="auto" w:fill="FFFFFF"/>
            <w:lang w:eastAsia="es-ES"/>
          </w:rPr>
          <w:delText xml:space="preserve">  </w:delText>
        </w:r>
      </w:del>
      <w:ins w:id="2476" w:author="TOSHIBA" w:date="2015-10-28T12:17:00Z">
        <w:r w:rsidR="00225EC7">
          <w:rPr>
            <w:rFonts w:ascii="Times New Roman" w:eastAsia="Times New Roman" w:hAnsi="Times New Roman" w:cs="Times New Roman"/>
            <w:color w:val="000000" w:themeColor="text1"/>
            <w:shd w:val="clear" w:color="auto" w:fill="FFFFFF"/>
            <w:lang w:eastAsia="es-ES"/>
          </w:rPr>
          <w:t xml:space="preserve"> </w:t>
        </w:r>
      </w:ins>
      <w:r w:rsidRPr="00332105">
        <w:rPr>
          <w:rFonts w:ascii="Times New Roman" w:eastAsia="Times New Roman" w:hAnsi="Times New Roman" w:cs="Times New Roman"/>
          <w:color w:val="000000" w:themeColor="text1"/>
          <w:shd w:val="clear" w:color="auto" w:fill="FFFFFF"/>
          <w:lang w:eastAsia="es-ES"/>
        </w:rPr>
        <w:t xml:space="preserve">Está conformada por </w:t>
      </w:r>
      <w:r w:rsidRPr="00332105">
        <w:rPr>
          <w:rFonts w:ascii="Times New Roman" w:eastAsia="Times New Roman" w:hAnsi="Times New Roman" w:cs="Times New Roman"/>
          <w:b/>
          <w:color w:val="000000" w:themeColor="text1"/>
          <w:shd w:val="clear" w:color="auto" w:fill="FFFFFF"/>
          <w:lang w:eastAsia="es-ES"/>
        </w:rPr>
        <w:t xml:space="preserve">Arabia Saudita, Armenia, Chipre, </w:t>
      </w:r>
      <w:ins w:id="2477" w:author="TOSHIBA" w:date="2015-10-30T11:03:00Z">
        <w:del w:id="2478" w:author="Dayrtman Fajardo Vásquez" w:date="2015-11-12T17:39:00Z">
          <w:r w:rsidR="003C0735" w:rsidRPr="00136631" w:rsidDel="00136631">
            <w:rPr>
              <w:rFonts w:ascii="Times New Roman" w:eastAsia="Times New Roman" w:hAnsi="Times New Roman" w:cs="Times New Roman"/>
              <w:b/>
              <w:color w:val="000000" w:themeColor="text1"/>
              <w:shd w:val="clear" w:color="auto" w:fill="FFFFFF"/>
              <w:lang w:eastAsia="es-ES"/>
              <w:rPrChange w:id="2479" w:author="Dayrtman Fajardo Vásquez" w:date="2015-11-12T17:38:00Z">
                <w:rPr>
                  <w:rFonts w:ascii="Times New Roman" w:eastAsia="Times New Roman" w:hAnsi="Times New Roman" w:cs="Times New Roman"/>
                  <w:color w:val="000000" w:themeColor="text1"/>
                  <w:shd w:val="clear" w:color="auto" w:fill="FFFFFF"/>
                  <w:lang w:eastAsia="es-ES"/>
                </w:rPr>
              </w:rPrChange>
            </w:rPr>
            <w:delText>Ba</w:delText>
          </w:r>
        </w:del>
        <w:del w:id="2480" w:author="Dayrtman Fajardo Vásquez" w:date="2015-11-12T17:37:00Z">
          <w:r w:rsidR="003C0735" w:rsidRPr="00136631" w:rsidDel="00136631">
            <w:rPr>
              <w:rFonts w:ascii="Times New Roman" w:eastAsia="Times New Roman" w:hAnsi="Times New Roman" w:cs="Times New Roman"/>
              <w:b/>
              <w:color w:val="000000" w:themeColor="text1"/>
              <w:shd w:val="clear" w:color="auto" w:fill="FFFFFF"/>
              <w:lang w:eastAsia="es-ES"/>
              <w:rPrChange w:id="2481" w:author="Dayrtman Fajardo Vásquez" w:date="2015-11-12T17:38:00Z">
                <w:rPr>
                  <w:rFonts w:ascii="Times New Roman" w:eastAsia="Times New Roman" w:hAnsi="Times New Roman" w:cs="Times New Roman"/>
                  <w:color w:val="000000" w:themeColor="text1"/>
                  <w:shd w:val="clear" w:color="auto" w:fill="FFFFFF"/>
                  <w:lang w:eastAsia="es-ES"/>
                </w:rPr>
              </w:rPrChange>
            </w:rPr>
            <w:delText>h</w:delText>
          </w:r>
        </w:del>
        <w:del w:id="2482" w:author="Dayrtman Fajardo Vásquez" w:date="2015-11-12T17:39:00Z">
          <w:r w:rsidR="003C0735" w:rsidRPr="00136631" w:rsidDel="00136631">
            <w:rPr>
              <w:rFonts w:ascii="Times New Roman" w:eastAsia="Times New Roman" w:hAnsi="Times New Roman" w:cs="Times New Roman"/>
              <w:b/>
              <w:color w:val="000000" w:themeColor="text1"/>
              <w:shd w:val="clear" w:color="auto" w:fill="FFFFFF"/>
              <w:lang w:eastAsia="es-ES"/>
              <w:rPrChange w:id="2483" w:author="Dayrtman Fajardo Vásquez" w:date="2015-11-12T17:38:00Z">
                <w:rPr>
                  <w:rFonts w:ascii="Times New Roman" w:eastAsia="Times New Roman" w:hAnsi="Times New Roman" w:cs="Times New Roman"/>
                  <w:color w:val="000000" w:themeColor="text1"/>
                  <w:shd w:val="clear" w:color="auto" w:fill="FFFFFF"/>
                  <w:lang w:eastAsia="es-ES"/>
                </w:rPr>
              </w:rPrChange>
            </w:rPr>
            <w:delText>r</w:delText>
          </w:r>
        </w:del>
        <w:del w:id="2484" w:author="Dayrtman Fajardo Vásquez" w:date="2015-11-12T17:37:00Z">
          <w:r w:rsidR="003C0735" w:rsidRPr="00136631" w:rsidDel="00136631">
            <w:rPr>
              <w:rFonts w:ascii="Times New Roman" w:eastAsia="Times New Roman" w:hAnsi="Times New Roman" w:cs="Times New Roman"/>
              <w:b/>
              <w:color w:val="000000" w:themeColor="text1"/>
              <w:shd w:val="clear" w:color="auto" w:fill="FFFFFF"/>
              <w:lang w:eastAsia="es-ES"/>
              <w:rPrChange w:id="2485" w:author="Dayrtman Fajardo Vásquez" w:date="2015-11-12T17:38:00Z">
                <w:rPr>
                  <w:rFonts w:ascii="Times New Roman" w:eastAsia="Times New Roman" w:hAnsi="Times New Roman" w:cs="Times New Roman"/>
                  <w:color w:val="000000" w:themeColor="text1"/>
                  <w:shd w:val="clear" w:color="auto" w:fill="FFFFFF"/>
                  <w:lang w:eastAsia="es-ES"/>
                </w:rPr>
              </w:rPrChange>
            </w:rPr>
            <w:delText>e</w:delText>
          </w:r>
        </w:del>
        <w:del w:id="2486" w:author="Dayrtman Fajardo Vásquez" w:date="2015-11-12T17:39:00Z">
          <w:r w:rsidR="003C0735" w:rsidRPr="00136631" w:rsidDel="00136631">
            <w:rPr>
              <w:rFonts w:ascii="Times New Roman" w:eastAsia="Times New Roman" w:hAnsi="Times New Roman" w:cs="Times New Roman"/>
              <w:b/>
              <w:color w:val="000000" w:themeColor="text1"/>
              <w:shd w:val="clear" w:color="auto" w:fill="FFFFFF"/>
              <w:lang w:eastAsia="es-ES"/>
              <w:rPrChange w:id="2487" w:author="Dayrtman Fajardo Vásquez" w:date="2015-11-12T17:38:00Z">
                <w:rPr>
                  <w:rFonts w:ascii="Times New Roman" w:eastAsia="Times New Roman" w:hAnsi="Times New Roman" w:cs="Times New Roman"/>
                  <w:color w:val="000000" w:themeColor="text1"/>
                  <w:shd w:val="clear" w:color="auto" w:fill="FFFFFF"/>
                  <w:lang w:eastAsia="es-ES"/>
                </w:rPr>
              </w:rPrChange>
            </w:rPr>
            <w:delText>in</w:delText>
          </w:r>
        </w:del>
      </w:ins>
      <w:ins w:id="2488" w:author="Dayrtman Fajardo Vásquez" w:date="2015-11-12T17:39:00Z">
        <w:r w:rsidR="00136631" w:rsidRPr="00136631">
          <w:rPr>
            <w:rFonts w:ascii="Times New Roman" w:eastAsia="Times New Roman" w:hAnsi="Times New Roman" w:cs="Times New Roman"/>
            <w:b/>
            <w:color w:val="000000" w:themeColor="text1"/>
            <w:shd w:val="clear" w:color="auto" w:fill="FFFFFF"/>
            <w:lang w:eastAsia="es-ES"/>
          </w:rPr>
          <w:t>Bahréin</w:t>
        </w:r>
      </w:ins>
      <w:del w:id="2489" w:author="TOSHIBA" w:date="2015-10-31T12:51:00Z">
        <w:r w:rsidRPr="00667C16" w:rsidDel="006C291B">
          <w:rPr>
            <w:rFonts w:ascii="Times New Roman" w:eastAsia="Times New Roman" w:hAnsi="Times New Roman" w:cs="Times New Roman"/>
            <w:b/>
            <w:color w:val="000000" w:themeColor="text1"/>
            <w:shd w:val="clear" w:color="auto" w:fill="FFFFFF"/>
            <w:lang w:eastAsia="es-ES"/>
          </w:rPr>
          <w:delText>Baréin</w:delText>
        </w:r>
      </w:del>
      <w:r w:rsidRPr="00332105">
        <w:rPr>
          <w:rFonts w:ascii="Times New Roman" w:eastAsia="Times New Roman" w:hAnsi="Times New Roman" w:cs="Times New Roman"/>
          <w:b/>
          <w:color w:val="000000" w:themeColor="text1"/>
          <w:shd w:val="clear" w:color="auto" w:fill="FFFFFF"/>
          <w:lang w:eastAsia="es-ES"/>
        </w:rPr>
        <w:t>,</w:t>
      </w:r>
      <w:ins w:id="2490" w:author="Dayrtman Fajardo Vásquez" w:date="2015-11-12T17:38:00Z">
        <w:r w:rsidR="00136631">
          <w:rPr>
            <w:rFonts w:ascii="Times New Roman" w:eastAsia="Times New Roman" w:hAnsi="Times New Roman" w:cs="Times New Roman"/>
            <w:b/>
            <w:color w:val="000000" w:themeColor="text1"/>
            <w:shd w:val="clear" w:color="auto" w:fill="FFFFFF"/>
            <w:lang w:eastAsia="es-ES"/>
          </w:rPr>
          <w:t xml:space="preserve"> Catar</w:t>
        </w:r>
      </w:ins>
      <w:ins w:id="2491" w:author="Dayrtman Fajardo Vásquez" w:date="2015-11-12T17:39:00Z">
        <w:r w:rsidR="00136631">
          <w:rPr>
            <w:rFonts w:ascii="Times New Roman" w:eastAsia="Times New Roman" w:hAnsi="Times New Roman" w:cs="Times New Roman"/>
            <w:b/>
            <w:color w:val="000000" w:themeColor="text1"/>
            <w:shd w:val="clear" w:color="auto" w:fill="FFFFFF"/>
            <w:lang w:eastAsia="es-ES"/>
          </w:rPr>
          <w:t>,</w:t>
        </w:r>
      </w:ins>
      <w:r w:rsidRPr="00332105">
        <w:rPr>
          <w:rFonts w:ascii="Times New Roman" w:eastAsia="Times New Roman" w:hAnsi="Times New Roman" w:cs="Times New Roman"/>
          <w:b/>
          <w:color w:val="000000" w:themeColor="text1"/>
          <w:shd w:val="clear" w:color="auto" w:fill="FFFFFF"/>
          <w:lang w:eastAsia="es-ES"/>
        </w:rPr>
        <w:t xml:space="preserve"> Azerbaiyán, Emiratos Árabes Unidos, Israel, Georgia, </w:t>
      </w:r>
      <w:del w:id="2492" w:author="EUGENIA ARCE LONDONO" w:date="2015-04-29T09:25:00Z">
        <w:r w:rsidRPr="00667C16">
          <w:rPr>
            <w:rFonts w:ascii="Times New Roman" w:eastAsia="Times New Roman" w:hAnsi="Times New Roman" w:cs="Times New Roman"/>
            <w:b/>
            <w:color w:val="000000" w:themeColor="text1"/>
            <w:shd w:val="clear" w:color="auto" w:fill="FFFFFF"/>
            <w:lang w:eastAsia="es-ES"/>
          </w:rPr>
          <w:delText>Irak</w:delText>
        </w:r>
      </w:del>
      <w:ins w:id="2493" w:author="TOSHIBA" w:date="2015-10-30T10:46:00Z">
        <w:r w:rsidR="00C1391F">
          <w:rPr>
            <w:rFonts w:ascii="Times New Roman" w:eastAsia="Times New Roman" w:hAnsi="Times New Roman" w:cs="Times New Roman"/>
            <w:b/>
            <w:color w:val="000000" w:themeColor="text1"/>
            <w:shd w:val="clear" w:color="auto" w:fill="FFFFFF"/>
            <w:lang w:eastAsia="es-ES"/>
          </w:rPr>
          <w:t xml:space="preserve"> </w:t>
        </w:r>
      </w:ins>
      <w:ins w:id="2494" w:author="EUGENIA ARCE LONDONO" w:date="2015-04-29T09:25:00Z">
        <w:r w:rsidRPr="00332105">
          <w:rPr>
            <w:rFonts w:ascii="Times New Roman" w:eastAsia="Times New Roman" w:hAnsi="Times New Roman" w:cs="Times New Roman"/>
            <w:b/>
            <w:color w:val="000000" w:themeColor="text1"/>
            <w:shd w:val="clear" w:color="auto" w:fill="FFFFFF"/>
            <w:lang w:eastAsia="es-ES"/>
          </w:rPr>
          <w:t>Iraq</w:t>
        </w:r>
      </w:ins>
      <w:r w:rsidRPr="00332105">
        <w:rPr>
          <w:rFonts w:ascii="Times New Roman" w:eastAsia="Times New Roman" w:hAnsi="Times New Roman" w:cs="Times New Roman"/>
          <w:b/>
          <w:color w:val="000000" w:themeColor="text1"/>
          <w:shd w:val="clear" w:color="auto" w:fill="FFFFFF"/>
          <w:lang w:eastAsia="es-ES"/>
        </w:rPr>
        <w:t>, Kuwait, Jordania, Omán, Líbano, Turquía, Siria</w:t>
      </w:r>
      <w:r w:rsidRPr="00332105">
        <w:rPr>
          <w:rFonts w:ascii="Times New Roman" w:eastAsia="Times New Roman" w:hAnsi="Times New Roman" w:cs="Times New Roman"/>
          <w:color w:val="000000" w:themeColor="text1"/>
          <w:shd w:val="clear" w:color="auto" w:fill="FFFFFF"/>
          <w:lang w:eastAsia="es-ES"/>
        </w:rPr>
        <w:t xml:space="preserve"> y </w:t>
      </w:r>
      <w:r w:rsidRPr="00332105">
        <w:rPr>
          <w:rFonts w:ascii="Times New Roman" w:eastAsia="Times New Roman" w:hAnsi="Times New Roman" w:cs="Times New Roman"/>
          <w:b/>
          <w:color w:val="000000" w:themeColor="text1"/>
          <w:shd w:val="clear" w:color="auto" w:fill="FFFFFF"/>
          <w:lang w:eastAsia="es-ES"/>
        </w:rPr>
        <w:t>Yemen</w:t>
      </w:r>
      <w:r w:rsidRPr="00332105">
        <w:rPr>
          <w:rFonts w:ascii="Times New Roman" w:eastAsia="Times New Roman" w:hAnsi="Times New Roman" w:cs="Times New Roman"/>
          <w:color w:val="000000" w:themeColor="text1"/>
          <w:shd w:val="clear" w:color="auto" w:fill="FFFFFF"/>
          <w:lang w:eastAsia="es-ES"/>
        </w:rPr>
        <w:t xml:space="preserve">. Es una región caracterizada por una larga historia de tensiones políticas, militares, religiosas </w:t>
      </w:r>
      <w:ins w:id="2495" w:author="Dayrtman Fajardo Vásquez" w:date="2015-11-30T14:54:00Z">
        <w:r w:rsidR="002662D8">
          <w:rPr>
            <w:rFonts w:ascii="Times New Roman" w:eastAsia="Times New Roman" w:hAnsi="Times New Roman" w:cs="Times New Roman"/>
            <w:color w:val="000000" w:themeColor="text1"/>
            <w:shd w:val="clear" w:color="auto" w:fill="FFFFFF"/>
            <w:lang w:eastAsia="es-ES"/>
          </w:rPr>
          <w:t>y</w:t>
        </w:r>
      </w:ins>
      <w:del w:id="2496" w:author="Dayrtman Fajardo Vásquez" w:date="2015-11-30T14:54:00Z">
        <w:r w:rsidRPr="00332105" w:rsidDel="002662D8">
          <w:rPr>
            <w:rFonts w:ascii="Times New Roman" w:eastAsia="Times New Roman" w:hAnsi="Times New Roman" w:cs="Times New Roman"/>
            <w:color w:val="000000" w:themeColor="text1"/>
            <w:shd w:val="clear" w:color="auto" w:fill="FFFFFF"/>
            <w:lang w:eastAsia="es-ES"/>
          </w:rPr>
          <w:delText>y ta</w:delText>
        </w:r>
        <w:r w:rsidDel="002662D8">
          <w:rPr>
            <w:rFonts w:ascii="Times New Roman" w:eastAsia="Times New Roman" w:hAnsi="Times New Roman" w:cs="Times New Roman"/>
            <w:color w:val="000000" w:themeColor="text1"/>
            <w:shd w:val="clear" w:color="auto" w:fill="FFFFFF"/>
            <w:lang w:eastAsia="es-ES"/>
          </w:rPr>
          <w:delText>mbién</w:delText>
        </w:r>
      </w:del>
      <w:r>
        <w:rPr>
          <w:rFonts w:ascii="Times New Roman" w:eastAsia="Times New Roman" w:hAnsi="Times New Roman" w:cs="Times New Roman"/>
          <w:color w:val="000000" w:themeColor="text1"/>
          <w:shd w:val="clear" w:color="auto" w:fill="FFFFFF"/>
          <w:lang w:eastAsia="es-ES"/>
        </w:rPr>
        <w:t xml:space="preserve"> étnicas. </w:t>
      </w:r>
      <w:del w:id="2497" w:author="EUGENIA ARCE LONDONO" w:date="2015-04-29T09:25:00Z">
        <w:r w:rsidRPr="00A839D2">
          <w:rPr>
            <w:rFonts w:ascii="Times New Roman" w:eastAsia="Times New Roman" w:hAnsi="Times New Roman" w:cs="Times New Roman"/>
            <w:color w:val="000000" w:themeColor="text1"/>
            <w:shd w:val="clear" w:color="auto" w:fill="FFFFFF"/>
            <w:lang w:eastAsia="es-ES"/>
          </w:rPr>
          <w:delText>El más conocido</w:delText>
        </w:r>
      </w:del>
      <w:ins w:id="2498" w:author="TOSHIBA" w:date="2015-10-30T10:48:00Z">
        <w:r w:rsidR="00C1391F">
          <w:rPr>
            <w:rFonts w:ascii="Times New Roman" w:eastAsia="Times New Roman" w:hAnsi="Times New Roman" w:cs="Times New Roman"/>
            <w:color w:val="000000" w:themeColor="text1"/>
            <w:shd w:val="clear" w:color="auto" w:fill="FFFFFF"/>
            <w:lang w:eastAsia="es-ES"/>
          </w:rPr>
          <w:t xml:space="preserve"> </w:t>
        </w:r>
      </w:ins>
      <w:ins w:id="2499" w:author="EUGENIA ARCE LONDONO" w:date="2015-04-29T09:25:00Z">
        <w:r>
          <w:rPr>
            <w:rFonts w:ascii="Times New Roman" w:eastAsia="Times New Roman" w:hAnsi="Times New Roman" w:cs="Times New Roman"/>
            <w:color w:val="000000" w:themeColor="text1"/>
            <w:shd w:val="clear" w:color="auto" w:fill="FFFFFF"/>
            <w:lang w:eastAsia="es-ES"/>
          </w:rPr>
          <w:t>Uno de los</w:t>
        </w:r>
      </w:ins>
      <w:ins w:id="2500" w:author="Dayrtman Fajardo Vásquez" w:date="2015-11-30T14:54:00Z">
        <w:r w:rsidR="002662D8">
          <w:rPr>
            <w:rFonts w:ascii="Times New Roman" w:eastAsia="Times New Roman" w:hAnsi="Times New Roman" w:cs="Times New Roman"/>
            <w:color w:val="000000" w:themeColor="text1"/>
            <w:shd w:val="clear" w:color="auto" w:fill="FFFFFF"/>
            <w:lang w:eastAsia="es-ES"/>
          </w:rPr>
          <w:t xml:space="preserve"> conflictos</w:t>
        </w:r>
      </w:ins>
      <w:ins w:id="2501" w:author="EUGENIA ARCE LONDONO" w:date="2015-04-29T09:25:00Z">
        <w:r>
          <w:rPr>
            <w:rFonts w:ascii="Times New Roman" w:eastAsia="Times New Roman" w:hAnsi="Times New Roman" w:cs="Times New Roman"/>
            <w:color w:val="000000" w:themeColor="text1"/>
            <w:shd w:val="clear" w:color="auto" w:fill="FFFFFF"/>
            <w:lang w:eastAsia="es-ES"/>
          </w:rPr>
          <w:t xml:space="preserve"> más prolongados</w:t>
        </w:r>
      </w:ins>
      <w:ins w:id="2502" w:author="Dayrtman Fajardo Vásquez" w:date="2015-11-30T14:54:00Z">
        <w:r w:rsidR="002662D8">
          <w:rPr>
            <w:rFonts w:ascii="Times New Roman" w:eastAsia="Times New Roman" w:hAnsi="Times New Roman" w:cs="Times New Roman"/>
            <w:color w:val="000000" w:themeColor="text1"/>
            <w:shd w:val="clear" w:color="auto" w:fill="FFFFFF"/>
            <w:lang w:eastAsia="es-ES"/>
          </w:rPr>
          <w:t xml:space="preserve"> es el</w:t>
        </w:r>
      </w:ins>
      <w:ins w:id="2503" w:author="EUGENIA ARCE LONDONO" w:date="2015-04-29T09:25:00Z">
        <w:del w:id="2504" w:author="Dayrtman Fajardo Vásquez" w:date="2015-11-30T14:54:00Z">
          <w:r w:rsidDel="002662D8">
            <w:rPr>
              <w:rFonts w:ascii="Times New Roman" w:eastAsia="Times New Roman" w:hAnsi="Times New Roman" w:cs="Times New Roman"/>
              <w:color w:val="000000" w:themeColor="text1"/>
              <w:shd w:val="clear" w:color="auto" w:fill="FFFFFF"/>
              <w:lang w:eastAsia="es-ES"/>
            </w:rPr>
            <w:delText>, en las últimas décadas</w:delText>
          </w:r>
        </w:del>
      </w:ins>
      <w:del w:id="2505" w:author="Dayrtman Fajardo Vásquez" w:date="2015-11-30T14:54:00Z">
        <w:r w:rsidDel="002662D8">
          <w:rPr>
            <w:rFonts w:ascii="Times New Roman" w:eastAsia="Times New Roman" w:hAnsi="Times New Roman" w:cs="Times New Roman"/>
            <w:color w:val="000000" w:themeColor="text1"/>
            <w:shd w:val="clear" w:color="auto" w:fill="FFFFFF"/>
            <w:lang w:eastAsia="es-ES"/>
          </w:rPr>
          <w:delText xml:space="preserve">, </w:delText>
        </w:r>
        <w:r w:rsidRPr="00332105" w:rsidDel="002662D8">
          <w:rPr>
            <w:rFonts w:ascii="Times New Roman" w:eastAsia="Times New Roman" w:hAnsi="Times New Roman" w:cs="Times New Roman"/>
            <w:color w:val="000000" w:themeColor="text1"/>
            <w:shd w:val="clear" w:color="auto" w:fill="FFFFFF"/>
            <w:lang w:eastAsia="es-ES"/>
          </w:rPr>
          <w:delText>es el conflicto</w:delText>
        </w:r>
      </w:del>
      <w:r w:rsidRPr="00332105">
        <w:rPr>
          <w:rFonts w:ascii="Times New Roman" w:eastAsia="Times New Roman" w:hAnsi="Times New Roman" w:cs="Times New Roman"/>
          <w:color w:val="000000" w:themeColor="text1"/>
          <w:shd w:val="clear" w:color="auto" w:fill="FFFFFF"/>
          <w:lang w:eastAsia="es-ES"/>
        </w:rPr>
        <w:t xml:space="preserve"> </w:t>
      </w:r>
      <w:del w:id="2506" w:author="TOSHIBA" w:date="2015-10-30T10:49:00Z">
        <w:r w:rsidRPr="00332105" w:rsidDel="00C1391F">
          <w:rPr>
            <w:rFonts w:ascii="Times New Roman" w:eastAsia="Times New Roman" w:hAnsi="Times New Roman" w:cs="Times New Roman"/>
            <w:color w:val="000000" w:themeColor="text1"/>
            <w:shd w:val="clear" w:color="auto" w:fill="FFFFFF"/>
            <w:lang w:eastAsia="es-ES"/>
          </w:rPr>
          <w:delText>Á</w:delText>
        </w:r>
      </w:del>
      <w:ins w:id="2507" w:author="TOSHIBA" w:date="2015-10-30T10:48:00Z">
        <w:r w:rsidR="00C1391F">
          <w:rPr>
            <w:rFonts w:ascii="Times New Roman" w:eastAsia="Times New Roman" w:hAnsi="Times New Roman" w:cs="Times New Roman"/>
            <w:color w:val="000000" w:themeColor="text1"/>
            <w:shd w:val="clear" w:color="auto" w:fill="FFFFFF"/>
            <w:lang w:eastAsia="es-ES"/>
          </w:rPr>
          <w:t>á</w:t>
        </w:r>
      </w:ins>
      <w:r w:rsidRPr="00332105">
        <w:rPr>
          <w:rFonts w:ascii="Times New Roman" w:eastAsia="Times New Roman" w:hAnsi="Times New Roman" w:cs="Times New Roman"/>
          <w:color w:val="000000" w:themeColor="text1"/>
          <w:shd w:val="clear" w:color="auto" w:fill="FFFFFF"/>
          <w:lang w:eastAsia="es-ES"/>
        </w:rPr>
        <w:t>rabe</w:t>
      </w:r>
      <w:ins w:id="2508" w:author="TOSHIBA" w:date="2015-10-30T10:48:00Z">
        <w:r w:rsidR="00C1391F">
          <w:rPr>
            <w:rFonts w:ascii="Times New Roman" w:eastAsia="Times New Roman" w:hAnsi="Times New Roman" w:cs="Times New Roman"/>
            <w:color w:val="000000" w:themeColor="text1"/>
            <w:shd w:val="clear" w:color="auto" w:fill="FFFFFF"/>
            <w:lang w:eastAsia="es-ES"/>
          </w:rPr>
          <w:t>-</w:t>
        </w:r>
      </w:ins>
      <w:del w:id="2509" w:author="TOSHIBA" w:date="2015-10-30T10:48:00Z">
        <w:r w:rsidRPr="00332105" w:rsidDel="00C1391F">
          <w:rPr>
            <w:rFonts w:ascii="Times New Roman" w:eastAsia="Times New Roman" w:hAnsi="Times New Roman" w:cs="Times New Roman"/>
            <w:color w:val="000000" w:themeColor="text1"/>
            <w:shd w:val="clear" w:color="auto" w:fill="FFFFFF"/>
            <w:lang w:eastAsia="es-ES"/>
          </w:rPr>
          <w:delText xml:space="preserve"> I</w:delText>
        </w:r>
      </w:del>
      <w:ins w:id="2510" w:author="TOSHIBA" w:date="2015-10-30T10:49:00Z">
        <w:r w:rsidR="00C1391F">
          <w:rPr>
            <w:rFonts w:ascii="Times New Roman" w:eastAsia="Times New Roman" w:hAnsi="Times New Roman" w:cs="Times New Roman"/>
            <w:color w:val="000000" w:themeColor="text1"/>
            <w:shd w:val="clear" w:color="auto" w:fill="FFFFFF"/>
            <w:lang w:eastAsia="es-ES"/>
          </w:rPr>
          <w:t>i</w:t>
        </w:r>
      </w:ins>
      <w:r w:rsidRPr="00332105">
        <w:rPr>
          <w:rFonts w:ascii="Times New Roman" w:eastAsia="Times New Roman" w:hAnsi="Times New Roman" w:cs="Times New Roman"/>
          <w:color w:val="000000" w:themeColor="text1"/>
          <w:shd w:val="clear" w:color="auto" w:fill="FFFFFF"/>
          <w:lang w:eastAsia="es-ES"/>
        </w:rPr>
        <w:t xml:space="preserve">sraelí. </w:t>
      </w:r>
    </w:p>
    <w:p w14:paraId="7E03DE91" w14:textId="77777777" w:rsidR="00E76345" w:rsidRDefault="00E76345" w:rsidP="00E76345">
      <w:pPr>
        <w:spacing w:after="0"/>
        <w:jc w:val="both"/>
        <w:rPr>
          <w:rFonts w:ascii="Times New Roman" w:eastAsia="Times New Roman" w:hAnsi="Times New Roman" w:cs="Times New Roman"/>
          <w:color w:val="000000" w:themeColor="text1"/>
          <w:shd w:val="clear" w:color="auto" w:fill="FFFFFF"/>
          <w:lang w:eastAsia="es-ES"/>
        </w:rPr>
      </w:pPr>
    </w:p>
    <w:tbl>
      <w:tblPr>
        <w:tblStyle w:val="Tablaconcuadrcula"/>
        <w:tblW w:w="0" w:type="auto"/>
        <w:tblLook w:val="04A0" w:firstRow="1" w:lastRow="0" w:firstColumn="1" w:lastColumn="0" w:noHBand="0" w:noVBand="1"/>
      </w:tblPr>
      <w:tblGrid>
        <w:gridCol w:w="2518"/>
        <w:gridCol w:w="6460"/>
      </w:tblGrid>
      <w:tr w:rsidR="00E76345" w:rsidRPr="001726C4" w14:paraId="0AD35ADF" w14:textId="77777777" w:rsidTr="008C38A3">
        <w:tc>
          <w:tcPr>
            <w:tcW w:w="8978" w:type="dxa"/>
            <w:gridSpan w:val="2"/>
            <w:shd w:val="clear" w:color="auto" w:fill="000000" w:themeFill="text1"/>
          </w:tcPr>
          <w:p w14:paraId="757E56C3" w14:textId="56787C54" w:rsidR="00E76345" w:rsidRPr="00667C16" w:rsidRDefault="00315A5F">
            <w:pPr>
              <w:spacing w:before="2" w:after="2"/>
              <w:jc w:val="center"/>
              <w:rPr>
                <w:rFonts w:ascii="Times New Roman" w:hAnsi="Times New Roman" w:cs="Times New Roman"/>
                <w:b/>
                <w:color w:val="000000" w:themeColor="text1"/>
              </w:rPr>
            </w:pPr>
            <w:ins w:id="2511" w:author="Dayrtman Fajardo Vásquez" w:date="2015-11-14T13:35:00Z">
              <w:r>
                <w:rPr>
                  <w:rFonts w:ascii="Times New Roman" w:hAnsi="Times New Roman" w:cs="Times New Roman"/>
                  <w:b/>
                  <w:color w:val="FFFFFF" w:themeColor="background1"/>
                </w:rPr>
                <w:t>D</w:t>
              </w:r>
            </w:ins>
            <w:commentRangeStart w:id="2512"/>
            <w:commentRangeStart w:id="2513"/>
            <w:del w:id="2514" w:author="Dayrtman Fajardo Vásquez" w:date="2015-11-14T13:35:00Z">
              <w:r w:rsidR="00E76345" w:rsidRPr="00667C16" w:rsidDel="00315A5F">
                <w:rPr>
                  <w:rFonts w:ascii="Times New Roman" w:hAnsi="Times New Roman" w:cs="Times New Roman"/>
                  <w:b/>
                  <w:color w:val="FFFFFF" w:themeColor="background1"/>
                </w:rPr>
                <w:delText>Recuerda</w:delText>
              </w:r>
              <w:commentRangeEnd w:id="2512"/>
              <w:r w:rsidR="00C1391F" w:rsidDel="00315A5F">
                <w:rPr>
                  <w:rStyle w:val="Refdecomentario"/>
                  <w:rFonts w:ascii="Calibri" w:eastAsia="Calibri" w:hAnsi="Calibri" w:cs="Times New Roman"/>
                  <w:lang w:val="es-MX"/>
                </w:rPr>
                <w:commentReference w:id="2512"/>
              </w:r>
            </w:del>
            <w:commentRangeEnd w:id="2513"/>
            <w:ins w:id="2515" w:author="Dayrtman Fajardo Vásquez" w:date="2015-11-14T13:35:00Z">
              <w:r>
                <w:rPr>
                  <w:rFonts w:ascii="Times New Roman" w:hAnsi="Times New Roman" w:cs="Times New Roman"/>
                  <w:b/>
                  <w:color w:val="FFFFFF" w:themeColor="background1"/>
                </w:rPr>
                <w:t>estacado</w:t>
              </w:r>
            </w:ins>
            <w:r w:rsidR="00136631">
              <w:rPr>
                <w:rStyle w:val="Refdecomentario"/>
                <w:rFonts w:ascii="Calibri" w:eastAsia="Calibri" w:hAnsi="Calibri" w:cs="Times New Roman"/>
                <w:lang w:val="es-MX"/>
              </w:rPr>
              <w:commentReference w:id="2513"/>
            </w:r>
          </w:p>
        </w:tc>
      </w:tr>
      <w:tr w:rsidR="00E76345" w:rsidRPr="001726C4" w14:paraId="73DC12A7" w14:textId="77777777" w:rsidTr="008C38A3">
        <w:tc>
          <w:tcPr>
            <w:tcW w:w="2518" w:type="dxa"/>
          </w:tcPr>
          <w:p w14:paraId="6951E35E" w14:textId="77777777" w:rsidR="00E76345" w:rsidRPr="00667C16" w:rsidRDefault="00E76345" w:rsidP="008C38A3">
            <w:pPr>
              <w:spacing w:before="2" w:after="2"/>
              <w:rPr>
                <w:rFonts w:ascii="Times New Roman" w:hAnsi="Times New Roman" w:cs="Times New Roman"/>
                <w:b/>
                <w:color w:val="000000" w:themeColor="text1"/>
              </w:rPr>
            </w:pPr>
            <w:r w:rsidRPr="00667C16">
              <w:rPr>
                <w:rFonts w:ascii="Times New Roman" w:hAnsi="Times New Roman" w:cs="Times New Roman"/>
                <w:b/>
                <w:color w:val="000000" w:themeColor="text1"/>
              </w:rPr>
              <w:t>Contenido</w:t>
            </w:r>
          </w:p>
        </w:tc>
        <w:tc>
          <w:tcPr>
            <w:tcW w:w="6460" w:type="dxa"/>
          </w:tcPr>
          <w:p w14:paraId="058C7C7F" w14:textId="77777777" w:rsidR="00E76345" w:rsidRDefault="00E76345" w:rsidP="008C38A3">
            <w:pPr>
              <w:spacing w:before="2" w:after="2"/>
              <w:jc w:val="both"/>
              <w:rPr>
                <w:rFonts w:ascii="Times New Roman" w:eastAsia="Times New Roman" w:hAnsi="Times New Roman" w:cs="Times New Roman"/>
                <w:b/>
                <w:color w:val="000000" w:themeColor="text1"/>
                <w:shd w:val="clear" w:color="auto" w:fill="FFFFFF"/>
                <w:lang w:eastAsia="es-ES"/>
              </w:rPr>
            </w:pPr>
            <w:r>
              <w:rPr>
                <w:rFonts w:ascii="Times New Roman" w:eastAsia="Times New Roman" w:hAnsi="Times New Roman" w:cs="Times New Roman"/>
                <w:b/>
                <w:color w:val="000000" w:themeColor="text1"/>
                <w:shd w:val="clear" w:color="auto" w:fill="FFFFFF"/>
                <w:lang w:eastAsia="es-ES"/>
              </w:rPr>
              <w:t xml:space="preserve">El conflicto </w:t>
            </w:r>
            <w:del w:id="2516" w:author="TOSHIBA" w:date="2015-10-30T10:49:00Z">
              <w:r w:rsidDel="00C1391F">
                <w:rPr>
                  <w:rFonts w:ascii="Times New Roman" w:eastAsia="Times New Roman" w:hAnsi="Times New Roman" w:cs="Times New Roman"/>
                  <w:b/>
                  <w:color w:val="000000" w:themeColor="text1"/>
                  <w:shd w:val="clear" w:color="auto" w:fill="FFFFFF"/>
                  <w:lang w:eastAsia="es-ES"/>
                </w:rPr>
                <w:delText>Á</w:delText>
              </w:r>
            </w:del>
            <w:ins w:id="2517" w:author="TOSHIBA" w:date="2015-10-30T10:49:00Z">
              <w:r w:rsidR="00C1391F">
                <w:rPr>
                  <w:rFonts w:ascii="Times New Roman" w:eastAsia="Times New Roman" w:hAnsi="Times New Roman" w:cs="Times New Roman"/>
                  <w:b/>
                  <w:color w:val="000000" w:themeColor="text1"/>
                  <w:shd w:val="clear" w:color="auto" w:fill="FFFFFF"/>
                  <w:lang w:eastAsia="es-ES"/>
                </w:rPr>
                <w:t>á</w:t>
              </w:r>
            </w:ins>
            <w:r>
              <w:rPr>
                <w:rFonts w:ascii="Times New Roman" w:eastAsia="Times New Roman" w:hAnsi="Times New Roman" w:cs="Times New Roman"/>
                <w:b/>
                <w:color w:val="000000" w:themeColor="text1"/>
                <w:shd w:val="clear" w:color="auto" w:fill="FFFFFF"/>
                <w:lang w:eastAsia="es-ES"/>
              </w:rPr>
              <w:t>rabe-</w:t>
            </w:r>
            <w:del w:id="2518" w:author="TOSHIBA" w:date="2015-10-30T10:49:00Z">
              <w:r w:rsidDel="00C1391F">
                <w:rPr>
                  <w:rFonts w:ascii="Times New Roman" w:eastAsia="Times New Roman" w:hAnsi="Times New Roman" w:cs="Times New Roman"/>
                  <w:b/>
                  <w:color w:val="000000" w:themeColor="text1"/>
                  <w:shd w:val="clear" w:color="auto" w:fill="FFFFFF"/>
                  <w:lang w:eastAsia="es-ES"/>
                </w:rPr>
                <w:delText xml:space="preserve"> I</w:delText>
              </w:r>
            </w:del>
            <w:ins w:id="2519" w:author="TOSHIBA" w:date="2015-10-30T10:49:00Z">
              <w:r w:rsidR="00C1391F">
                <w:rPr>
                  <w:rFonts w:ascii="Times New Roman" w:eastAsia="Times New Roman" w:hAnsi="Times New Roman" w:cs="Times New Roman"/>
                  <w:b/>
                  <w:color w:val="000000" w:themeColor="text1"/>
                  <w:shd w:val="clear" w:color="auto" w:fill="FFFFFF"/>
                  <w:lang w:eastAsia="es-ES"/>
                </w:rPr>
                <w:t>i</w:t>
              </w:r>
            </w:ins>
            <w:r>
              <w:rPr>
                <w:rFonts w:ascii="Times New Roman" w:eastAsia="Times New Roman" w:hAnsi="Times New Roman" w:cs="Times New Roman"/>
                <w:b/>
                <w:color w:val="000000" w:themeColor="text1"/>
                <w:shd w:val="clear" w:color="auto" w:fill="FFFFFF"/>
                <w:lang w:eastAsia="es-ES"/>
              </w:rPr>
              <w:t>sraelí</w:t>
            </w:r>
          </w:p>
          <w:p w14:paraId="7990C476" w14:textId="77777777" w:rsidR="00E76345" w:rsidRDefault="00E76345" w:rsidP="008C38A3">
            <w:pPr>
              <w:spacing w:before="2" w:after="2"/>
              <w:jc w:val="both"/>
              <w:rPr>
                <w:rFonts w:ascii="Times New Roman" w:eastAsia="Times New Roman" w:hAnsi="Times New Roman" w:cs="Times New Roman"/>
                <w:b/>
                <w:color w:val="000000" w:themeColor="text1"/>
                <w:shd w:val="clear" w:color="auto" w:fill="FFFFFF"/>
                <w:lang w:eastAsia="es-ES"/>
              </w:rPr>
            </w:pPr>
          </w:p>
          <w:p w14:paraId="41CDE924" w14:textId="339EBF54" w:rsidR="00E76345" w:rsidRDefault="00E76345" w:rsidP="008C38A3">
            <w:pPr>
              <w:spacing w:before="2" w:after="2"/>
              <w:jc w:val="both"/>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 xml:space="preserve">El conflicto </w:t>
            </w:r>
            <w:del w:id="2520" w:author="TOSHIBA" w:date="2015-10-30T10:50:00Z">
              <w:r w:rsidDel="00C1391F">
                <w:rPr>
                  <w:rFonts w:ascii="Times New Roman" w:eastAsia="Times New Roman" w:hAnsi="Times New Roman" w:cs="Times New Roman"/>
                  <w:color w:val="000000" w:themeColor="text1"/>
                  <w:shd w:val="clear" w:color="auto" w:fill="FFFFFF"/>
                </w:rPr>
                <w:delText>Á</w:delText>
              </w:r>
            </w:del>
            <w:ins w:id="2521" w:author="TOSHIBA" w:date="2015-10-30T10:50:00Z">
              <w:r w:rsidR="00C1391F">
                <w:rPr>
                  <w:rFonts w:ascii="Times New Roman" w:eastAsia="Times New Roman" w:hAnsi="Times New Roman" w:cs="Times New Roman"/>
                  <w:color w:val="000000" w:themeColor="text1"/>
                  <w:shd w:val="clear" w:color="auto" w:fill="FFFFFF"/>
                </w:rPr>
                <w:t>á</w:t>
              </w:r>
            </w:ins>
            <w:r>
              <w:rPr>
                <w:rFonts w:ascii="Times New Roman" w:eastAsia="Times New Roman" w:hAnsi="Times New Roman" w:cs="Times New Roman"/>
                <w:color w:val="000000" w:themeColor="text1"/>
                <w:shd w:val="clear" w:color="auto" w:fill="FFFFFF"/>
              </w:rPr>
              <w:t>rabe</w:t>
            </w:r>
            <w:ins w:id="2522" w:author="TOSHIBA" w:date="2015-10-30T10:50:00Z">
              <w:r w:rsidR="00C1391F">
                <w:rPr>
                  <w:rFonts w:ascii="Times New Roman" w:eastAsia="Times New Roman" w:hAnsi="Times New Roman" w:cs="Times New Roman"/>
                  <w:color w:val="000000" w:themeColor="text1"/>
                  <w:shd w:val="clear" w:color="auto" w:fill="FFFFFF"/>
                </w:rPr>
                <w:t>-</w:t>
              </w:r>
            </w:ins>
            <w:del w:id="2523" w:author="TOSHIBA" w:date="2015-10-30T10:50:00Z">
              <w:r w:rsidDel="00C1391F">
                <w:rPr>
                  <w:rFonts w:ascii="Times New Roman" w:eastAsia="Times New Roman" w:hAnsi="Times New Roman" w:cs="Times New Roman"/>
                  <w:color w:val="000000" w:themeColor="text1"/>
                  <w:shd w:val="clear" w:color="auto" w:fill="FFFFFF"/>
                </w:rPr>
                <w:delText xml:space="preserve"> I</w:delText>
              </w:r>
            </w:del>
            <w:ins w:id="2524" w:author="TOSHIBA" w:date="2015-10-30T10:50:00Z">
              <w:r w:rsidR="00C1391F">
                <w:rPr>
                  <w:rFonts w:ascii="Times New Roman" w:eastAsia="Times New Roman" w:hAnsi="Times New Roman" w:cs="Times New Roman"/>
                  <w:color w:val="000000" w:themeColor="text1"/>
                  <w:shd w:val="clear" w:color="auto" w:fill="FFFFFF"/>
                </w:rPr>
                <w:t>i</w:t>
              </w:r>
            </w:ins>
            <w:r>
              <w:rPr>
                <w:rFonts w:ascii="Times New Roman" w:eastAsia="Times New Roman" w:hAnsi="Times New Roman" w:cs="Times New Roman"/>
                <w:color w:val="000000" w:themeColor="text1"/>
                <w:shd w:val="clear" w:color="auto" w:fill="FFFFFF"/>
              </w:rPr>
              <w:t>sraelí</w:t>
            </w:r>
            <w:del w:id="2525" w:author="TOSHIBA" w:date="2015-10-31T12:52:00Z">
              <w:r w:rsidDel="006C291B">
                <w:rPr>
                  <w:rFonts w:ascii="Times New Roman" w:eastAsia="Times New Roman" w:hAnsi="Times New Roman" w:cs="Times New Roman"/>
                  <w:color w:val="000000" w:themeColor="text1"/>
                  <w:shd w:val="clear" w:color="auto" w:fill="FFFFFF"/>
                </w:rPr>
                <w:delText>,</w:delText>
              </w:r>
            </w:del>
            <w:del w:id="2526" w:author="TOSHIBA" w:date="2015-10-28T12:17:00Z">
              <w:r w:rsidDel="00225EC7">
                <w:rPr>
                  <w:rFonts w:ascii="Times New Roman" w:eastAsia="Times New Roman" w:hAnsi="Times New Roman" w:cs="Times New Roman"/>
                  <w:color w:val="000000" w:themeColor="text1"/>
                  <w:shd w:val="clear" w:color="auto" w:fill="FFFFFF"/>
                </w:rPr>
                <w:delText xml:space="preserve"> </w:delText>
              </w:r>
              <w:r w:rsidRPr="006336BA" w:rsidDel="00225EC7">
                <w:rPr>
                  <w:rFonts w:ascii="Times New Roman" w:eastAsia="Times New Roman" w:hAnsi="Times New Roman" w:cs="Times New Roman"/>
                  <w:color w:val="000000" w:themeColor="text1"/>
                  <w:shd w:val="clear" w:color="auto" w:fill="FFFFFF"/>
                </w:rPr>
                <w:delText xml:space="preserve"> </w:delText>
              </w:r>
            </w:del>
            <w:ins w:id="2527" w:author="TOSHIBA" w:date="2015-10-28T12:17:00Z">
              <w:r w:rsidR="00225EC7">
                <w:rPr>
                  <w:rFonts w:ascii="Times New Roman" w:eastAsia="Times New Roman" w:hAnsi="Times New Roman" w:cs="Times New Roman"/>
                  <w:color w:val="000000" w:themeColor="text1"/>
                  <w:shd w:val="clear" w:color="auto" w:fill="FFFFFF"/>
                </w:rPr>
                <w:t xml:space="preserve"> </w:t>
              </w:r>
            </w:ins>
            <w:r>
              <w:rPr>
                <w:rFonts w:ascii="Times New Roman" w:eastAsia="Times New Roman" w:hAnsi="Times New Roman" w:cs="Times New Roman"/>
                <w:color w:val="000000" w:themeColor="text1"/>
                <w:shd w:val="clear" w:color="auto" w:fill="FFFFFF"/>
              </w:rPr>
              <w:t>está caracterizado por la</w:t>
            </w:r>
            <w:del w:id="2528" w:author="TOSHIBA" w:date="2015-10-28T12:17:00Z">
              <w:r w:rsidDel="00225EC7">
                <w:rPr>
                  <w:rFonts w:ascii="Times New Roman" w:eastAsia="Times New Roman" w:hAnsi="Times New Roman" w:cs="Times New Roman"/>
                  <w:color w:val="000000" w:themeColor="text1"/>
                  <w:shd w:val="clear" w:color="auto" w:fill="FFFFFF"/>
                </w:rPr>
                <w:delText xml:space="preserve"> </w:delText>
              </w:r>
              <w:r w:rsidRPr="006336BA" w:rsidDel="00225EC7">
                <w:rPr>
                  <w:rFonts w:ascii="Times New Roman" w:eastAsia="Times New Roman" w:hAnsi="Times New Roman" w:cs="Times New Roman"/>
                  <w:color w:val="000000" w:themeColor="text1"/>
                  <w:shd w:val="clear" w:color="auto" w:fill="FFFFFF"/>
                </w:rPr>
                <w:delText xml:space="preserve"> </w:delText>
              </w:r>
            </w:del>
            <w:ins w:id="2529" w:author="TOSHIBA" w:date="2015-10-28T12:17:00Z">
              <w:r w:rsidR="00225EC7">
                <w:rPr>
                  <w:rFonts w:ascii="Times New Roman" w:eastAsia="Times New Roman" w:hAnsi="Times New Roman" w:cs="Times New Roman"/>
                  <w:color w:val="000000" w:themeColor="text1"/>
                  <w:shd w:val="clear" w:color="auto" w:fill="FFFFFF"/>
                </w:rPr>
                <w:t xml:space="preserve"> </w:t>
              </w:r>
            </w:ins>
            <w:r>
              <w:rPr>
                <w:rFonts w:ascii="Times New Roman" w:eastAsia="Times New Roman" w:hAnsi="Times New Roman" w:cs="Times New Roman"/>
                <w:color w:val="000000" w:themeColor="text1"/>
                <w:shd w:val="clear" w:color="auto" w:fill="FFFFFF"/>
              </w:rPr>
              <w:t xml:space="preserve">lucha territorial </w:t>
            </w:r>
            <w:r w:rsidRPr="006336BA">
              <w:rPr>
                <w:rFonts w:ascii="Times New Roman" w:eastAsia="Times New Roman" w:hAnsi="Times New Roman" w:cs="Times New Roman"/>
                <w:color w:val="000000" w:themeColor="text1"/>
                <w:shd w:val="clear" w:color="auto" w:fill="FFFFFF"/>
              </w:rPr>
              <w:t xml:space="preserve">entre Israel y </w:t>
            </w:r>
            <w:del w:id="2530" w:author="EUGENIA ARCE LONDONO" w:date="2015-04-29T09:25:00Z">
              <w:r w:rsidRPr="006336BA">
                <w:rPr>
                  <w:rFonts w:ascii="Times New Roman" w:eastAsia="Times New Roman" w:hAnsi="Times New Roman" w:cs="Times New Roman"/>
                  <w:color w:val="000000" w:themeColor="text1"/>
                  <w:shd w:val="clear" w:color="auto" w:fill="FFFFFF"/>
                </w:rPr>
                <w:delText>los países árabes. A Israel se le entregan territorios árabes</w:delText>
              </w:r>
              <w:r>
                <w:rPr>
                  <w:rFonts w:ascii="Times New Roman" w:eastAsia="Times New Roman" w:hAnsi="Times New Roman" w:cs="Times New Roman"/>
                  <w:color w:val="000000" w:themeColor="text1"/>
                  <w:shd w:val="clear" w:color="auto" w:fill="FFFFFF"/>
                </w:rPr>
                <w:delText xml:space="preserve"> </w:delText>
              </w:r>
              <w:r w:rsidRPr="006336BA">
                <w:rPr>
                  <w:rFonts w:ascii="Times New Roman" w:eastAsia="Times New Roman" w:hAnsi="Times New Roman" w:cs="Times New Roman"/>
                  <w:color w:val="000000" w:themeColor="text1"/>
                  <w:shd w:val="clear" w:color="auto" w:fill="FFFFFF"/>
                </w:rPr>
                <w:delText>en 1948</w:delText>
              </w:r>
              <w:r>
                <w:rPr>
                  <w:rFonts w:ascii="Times New Roman" w:eastAsia="Times New Roman" w:hAnsi="Times New Roman" w:cs="Times New Roman"/>
                  <w:color w:val="000000" w:themeColor="text1"/>
                  <w:shd w:val="clear" w:color="auto" w:fill="FFFFFF"/>
                </w:rPr>
                <w:delText xml:space="preserve">, </w:delText>
              </w:r>
              <w:r w:rsidRPr="006336BA">
                <w:rPr>
                  <w:rFonts w:ascii="Times New Roman" w:eastAsia="Times New Roman" w:hAnsi="Times New Roman" w:cs="Times New Roman"/>
                  <w:color w:val="000000" w:themeColor="text1"/>
                  <w:shd w:val="clear" w:color="auto" w:fill="FFFFFF"/>
                </w:rPr>
                <w:delText xml:space="preserve">en contraprestación por el Holocausto vivido por el pueblo judío durante la segunda guerra mundial. </w:delText>
              </w:r>
            </w:del>
            <w:ins w:id="2531" w:author="EUGENIA ARCE LONDONO" w:date="2015-04-29T09:25:00Z">
              <w:r>
                <w:rPr>
                  <w:rFonts w:ascii="Times New Roman" w:eastAsia="Times New Roman" w:hAnsi="Times New Roman" w:cs="Times New Roman"/>
                  <w:color w:val="000000" w:themeColor="text1"/>
                  <w:shd w:val="clear" w:color="auto" w:fill="FFFFFF"/>
                </w:rPr>
                <w:t xml:space="preserve">algunas naciones </w:t>
              </w:r>
              <w:r w:rsidRPr="006336BA">
                <w:rPr>
                  <w:rFonts w:ascii="Times New Roman" w:eastAsia="Times New Roman" w:hAnsi="Times New Roman" w:cs="Times New Roman"/>
                  <w:color w:val="000000" w:themeColor="text1"/>
                  <w:shd w:val="clear" w:color="auto" w:fill="FFFFFF"/>
                </w:rPr>
                <w:t xml:space="preserve">árabes. </w:t>
              </w:r>
              <w:r>
                <w:rPr>
                  <w:rFonts w:ascii="Times New Roman" w:eastAsia="Times New Roman" w:hAnsi="Times New Roman" w:cs="Times New Roman"/>
                  <w:color w:val="000000" w:themeColor="text1"/>
                  <w:shd w:val="clear" w:color="auto" w:fill="FFFFFF"/>
                </w:rPr>
                <w:t xml:space="preserve">A partir de una decisión adoptada en 1947 por la Asamblea General de Naciones Unidas, esa organización ordenó dividir los territorios de la región de Palestina que estaban bajo control británico desde la caída del Imperio </w:t>
              </w:r>
              <w:del w:id="2532" w:author="TOSHIBA" w:date="2015-10-30T10:50:00Z">
                <w:r w:rsidDel="00C1391F">
                  <w:rPr>
                    <w:rFonts w:ascii="Times New Roman" w:eastAsia="Times New Roman" w:hAnsi="Times New Roman" w:cs="Times New Roman"/>
                    <w:color w:val="000000" w:themeColor="text1"/>
                    <w:shd w:val="clear" w:color="auto" w:fill="FFFFFF"/>
                  </w:rPr>
                  <w:delText>O</w:delText>
                </w:r>
              </w:del>
            </w:ins>
            <w:ins w:id="2533" w:author="TOSHIBA" w:date="2015-10-30T10:50:00Z">
              <w:r w:rsidR="00C1391F">
                <w:rPr>
                  <w:rFonts w:ascii="Times New Roman" w:eastAsia="Times New Roman" w:hAnsi="Times New Roman" w:cs="Times New Roman"/>
                  <w:color w:val="000000" w:themeColor="text1"/>
                  <w:shd w:val="clear" w:color="auto" w:fill="FFFFFF"/>
                </w:rPr>
                <w:t>o</w:t>
              </w:r>
            </w:ins>
            <w:ins w:id="2534" w:author="EUGENIA ARCE LONDONO" w:date="2015-04-29T09:25:00Z">
              <w:r>
                <w:rPr>
                  <w:rFonts w:ascii="Times New Roman" w:eastAsia="Times New Roman" w:hAnsi="Times New Roman" w:cs="Times New Roman"/>
                  <w:color w:val="000000" w:themeColor="text1"/>
                  <w:shd w:val="clear" w:color="auto" w:fill="FFFFFF"/>
                </w:rPr>
                <w:t>tomano, en dos Estados</w:t>
              </w:r>
              <w:del w:id="2535" w:author="TOSHIBA" w:date="2015-10-31T12:52:00Z">
                <w:r w:rsidDel="00CD5FBA">
                  <w:rPr>
                    <w:rFonts w:ascii="Times New Roman" w:eastAsia="Times New Roman" w:hAnsi="Times New Roman" w:cs="Times New Roman"/>
                    <w:color w:val="000000" w:themeColor="text1"/>
                    <w:shd w:val="clear" w:color="auto" w:fill="FFFFFF"/>
                  </w:rPr>
                  <w:delText>,</w:delText>
                </w:r>
              </w:del>
            </w:ins>
            <w:ins w:id="2536" w:author="TOSHIBA" w:date="2015-10-31T12:52:00Z">
              <w:r w:rsidR="00CD5FBA">
                <w:rPr>
                  <w:rFonts w:ascii="Times New Roman" w:eastAsia="Times New Roman" w:hAnsi="Times New Roman" w:cs="Times New Roman"/>
                  <w:color w:val="000000" w:themeColor="text1"/>
                  <w:shd w:val="clear" w:color="auto" w:fill="FFFFFF"/>
                </w:rPr>
                <w:t>:</w:t>
              </w:r>
            </w:ins>
            <w:ins w:id="2537" w:author="EUGENIA ARCE LONDONO" w:date="2015-04-29T09:25:00Z">
              <w:r>
                <w:rPr>
                  <w:rFonts w:ascii="Times New Roman" w:eastAsia="Times New Roman" w:hAnsi="Times New Roman" w:cs="Times New Roman"/>
                  <w:color w:val="000000" w:themeColor="text1"/>
                  <w:shd w:val="clear" w:color="auto" w:fill="FFFFFF"/>
                </w:rPr>
                <w:t xml:space="preserve"> uno bajo control judío y otro árabe. Esa decisión motivó la declaración de independencia de Israel en 1948, país que es miembro de la ONU, pero que todavía no ha sido reconocido por algunos países </w:t>
              </w:r>
            </w:ins>
            <w:ins w:id="2538" w:author="Dayrtman Fajardo Vásquez" w:date="2015-11-12T17:47:00Z">
              <w:r w:rsidR="00B012DC">
                <w:rPr>
                  <w:rFonts w:ascii="Times New Roman" w:eastAsia="Times New Roman" w:hAnsi="Times New Roman" w:cs="Times New Roman"/>
                  <w:color w:val="000000" w:themeColor="text1"/>
                  <w:shd w:val="clear" w:color="auto" w:fill="FFFFFF"/>
                </w:rPr>
                <w:t>musulmanes</w:t>
              </w:r>
            </w:ins>
            <w:ins w:id="2539" w:author="EUGENIA ARCE LONDONO" w:date="2015-04-29T09:25:00Z">
              <w:del w:id="2540" w:author="Dayrtman Fajardo Vásquez" w:date="2015-11-12T17:47:00Z">
                <w:r w:rsidDel="00B012DC">
                  <w:rPr>
                    <w:rFonts w:ascii="Times New Roman" w:eastAsia="Times New Roman" w:hAnsi="Times New Roman" w:cs="Times New Roman"/>
                    <w:color w:val="000000" w:themeColor="text1"/>
                    <w:shd w:val="clear" w:color="auto" w:fill="FFFFFF"/>
                  </w:rPr>
                  <w:delText>de la región árabe</w:delText>
                </w:r>
              </w:del>
              <w:r>
                <w:rPr>
                  <w:rFonts w:ascii="Times New Roman" w:eastAsia="Times New Roman" w:hAnsi="Times New Roman" w:cs="Times New Roman"/>
                  <w:color w:val="000000" w:themeColor="text1"/>
                  <w:shd w:val="clear" w:color="auto" w:fill="FFFFFF"/>
                </w:rPr>
                <w:t>.</w:t>
              </w:r>
            </w:ins>
            <w:r>
              <w:rPr>
                <w:rFonts w:ascii="Times New Roman" w:eastAsia="Times New Roman" w:hAnsi="Times New Roman" w:cs="Times New Roman"/>
                <w:color w:val="000000" w:themeColor="text1"/>
                <w:shd w:val="clear" w:color="auto" w:fill="FFFFFF"/>
              </w:rPr>
              <w:t xml:space="preserve"> </w:t>
            </w:r>
          </w:p>
          <w:p w14:paraId="1375D0BD" w14:textId="77777777" w:rsidR="00E76345" w:rsidRDefault="00E76345" w:rsidP="008C38A3">
            <w:pPr>
              <w:spacing w:before="2" w:after="2"/>
              <w:jc w:val="both"/>
              <w:rPr>
                <w:rFonts w:ascii="Times New Roman" w:eastAsia="Times New Roman" w:hAnsi="Times New Roman" w:cs="Times New Roman"/>
                <w:color w:val="000000" w:themeColor="text1"/>
                <w:shd w:val="clear" w:color="auto" w:fill="FFFFFF"/>
              </w:rPr>
            </w:pPr>
          </w:p>
          <w:p w14:paraId="29D5A127" w14:textId="77777777" w:rsidR="00E76345" w:rsidRPr="00667C16" w:rsidRDefault="00E76345" w:rsidP="008C38A3">
            <w:pPr>
              <w:spacing w:before="2" w:after="2"/>
              <w:jc w:val="both"/>
              <w:rPr>
                <w:del w:id="2541" w:author="EUGENIA ARCE LONDONO" w:date="2015-04-29T09:25:00Z"/>
                <w:rFonts w:ascii="Times New Roman" w:eastAsia="Times New Roman" w:hAnsi="Times New Roman" w:cs="Times New Roman"/>
                <w:color w:val="000000" w:themeColor="text1"/>
                <w:shd w:val="clear" w:color="auto" w:fill="FFFFFF"/>
              </w:rPr>
            </w:pPr>
            <w:del w:id="2542" w:author="EUGENIA ARCE LONDONO" w:date="2015-04-29T09:25:00Z">
              <w:r w:rsidRPr="006336BA">
                <w:rPr>
                  <w:rFonts w:ascii="Times New Roman" w:eastAsia="Times New Roman" w:hAnsi="Times New Roman" w:cs="Times New Roman"/>
                  <w:color w:val="000000" w:themeColor="text1"/>
                  <w:shd w:val="clear" w:color="auto" w:fill="FFFFFF"/>
                </w:rPr>
                <w:delText>Esta decisión de las naciones Unidas</w:delText>
              </w:r>
              <w:r>
                <w:rPr>
                  <w:rFonts w:ascii="Times New Roman" w:eastAsia="Times New Roman" w:hAnsi="Times New Roman" w:cs="Times New Roman"/>
                  <w:color w:val="000000" w:themeColor="text1"/>
                  <w:shd w:val="clear" w:color="auto" w:fill="FFFFFF"/>
                </w:rPr>
                <w:delText xml:space="preserve">, sumados a las discusiones históricas de la zona, </w:delText>
              </w:r>
              <w:r w:rsidRPr="006336BA">
                <w:rPr>
                  <w:rFonts w:ascii="Times New Roman" w:eastAsia="Times New Roman" w:hAnsi="Times New Roman" w:cs="Times New Roman"/>
                  <w:color w:val="000000" w:themeColor="text1"/>
                  <w:shd w:val="clear" w:color="auto" w:fill="FFFFFF"/>
                </w:rPr>
                <w:delText>lleva a los palestinos a la expulsión de sus territorios, efecto que ha causado permanentes conflictos en los cuales las poblaciones civiles de ambos países han sido afectadas.</w:delText>
              </w:r>
              <w:r w:rsidRPr="00667C16">
                <w:rPr>
                  <w:rFonts w:ascii="Times New Roman" w:eastAsia="Times New Roman" w:hAnsi="Times New Roman" w:cs="Times New Roman"/>
                  <w:color w:val="000000" w:themeColor="text1"/>
                  <w:shd w:val="clear" w:color="auto" w:fill="FFFFFF"/>
                </w:rPr>
                <w:delText xml:space="preserve"> </w:delText>
              </w:r>
            </w:del>
          </w:p>
          <w:p w14:paraId="03941B61" w14:textId="77777777" w:rsidR="00E76345" w:rsidRPr="00667C16" w:rsidRDefault="00E76345" w:rsidP="008C38A3">
            <w:pPr>
              <w:spacing w:before="2" w:after="2"/>
              <w:jc w:val="both"/>
              <w:rPr>
                <w:del w:id="2543" w:author="EUGENIA ARCE LONDONO" w:date="2015-04-29T09:25:00Z"/>
                <w:rFonts w:ascii="Times New Roman" w:eastAsia="Times New Roman" w:hAnsi="Times New Roman" w:cs="Times New Roman"/>
                <w:color w:val="000000" w:themeColor="text1"/>
                <w:shd w:val="clear" w:color="auto" w:fill="FFFFFF"/>
              </w:rPr>
            </w:pPr>
          </w:p>
          <w:p w14:paraId="63EB1348" w14:textId="40D0B4CF" w:rsidR="00E76345" w:rsidRPr="00667C16" w:rsidRDefault="00E76345" w:rsidP="008C38A3">
            <w:pPr>
              <w:spacing w:before="2" w:after="2"/>
              <w:jc w:val="both"/>
              <w:rPr>
                <w:ins w:id="2544" w:author="EUGENIA ARCE LONDONO" w:date="2015-04-29T09:25:00Z"/>
                <w:rFonts w:ascii="Times New Roman" w:eastAsia="Times New Roman" w:hAnsi="Times New Roman" w:cs="Times New Roman"/>
                <w:color w:val="000000" w:themeColor="text1"/>
                <w:shd w:val="clear" w:color="auto" w:fill="FFFFFF"/>
              </w:rPr>
            </w:pPr>
            <w:ins w:id="2545" w:author="EUGENIA ARCE LONDONO" w:date="2015-04-29T09:25:00Z">
              <w:r>
                <w:rPr>
                  <w:rFonts w:ascii="Times New Roman" w:eastAsia="Times New Roman" w:hAnsi="Times New Roman" w:cs="Times New Roman"/>
                  <w:color w:val="000000" w:themeColor="text1"/>
                  <w:shd w:val="clear" w:color="auto" w:fill="FFFFFF"/>
                </w:rPr>
                <w:t>Esa decisión de las N</w:t>
              </w:r>
              <w:r w:rsidRPr="006336BA">
                <w:rPr>
                  <w:rFonts w:ascii="Times New Roman" w:eastAsia="Times New Roman" w:hAnsi="Times New Roman" w:cs="Times New Roman"/>
                  <w:color w:val="000000" w:themeColor="text1"/>
                  <w:shd w:val="clear" w:color="auto" w:fill="FFFFFF"/>
                </w:rPr>
                <w:t>aciones Unidas</w:t>
              </w:r>
              <w:r>
                <w:rPr>
                  <w:rFonts w:ascii="Times New Roman" w:eastAsia="Times New Roman" w:hAnsi="Times New Roman" w:cs="Times New Roman"/>
                  <w:color w:val="000000" w:themeColor="text1"/>
                  <w:shd w:val="clear" w:color="auto" w:fill="FFFFFF"/>
                </w:rPr>
                <w:t xml:space="preserve">, sumada a las discusiones históricas de la zona, generó diversas guerras y confrontaciones. Algunas se han resuelto con tratados de paz </w:t>
              </w:r>
            </w:ins>
            <w:ins w:id="2546" w:author="Dayrtman Fajardo Vásquez" w:date="2015-11-12T17:39:00Z">
              <w:r w:rsidR="00136631">
                <w:rPr>
                  <w:rFonts w:ascii="Times New Roman" w:eastAsia="Times New Roman" w:hAnsi="Times New Roman" w:cs="Times New Roman"/>
                  <w:color w:val="000000" w:themeColor="text1"/>
                  <w:shd w:val="clear" w:color="auto" w:fill="FFFFFF"/>
                </w:rPr>
                <w:t xml:space="preserve">entre </w:t>
              </w:r>
            </w:ins>
            <w:ins w:id="2547" w:author="EUGENIA ARCE LONDONO" w:date="2015-04-29T09:25:00Z">
              <w:del w:id="2548" w:author="Dayrtman Fajardo Vásquez" w:date="2015-11-12T17:39:00Z">
                <w:r w:rsidDel="00136631">
                  <w:rPr>
                    <w:rFonts w:ascii="Times New Roman" w:eastAsia="Times New Roman" w:hAnsi="Times New Roman" w:cs="Times New Roman"/>
                    <w:color w:val="000000" w:themeColor="text1"/>
                    <w:shd w:val="clear" w:color="auto" w:fill="FFFFFF"/>
                  </w:rPr>
                  <w:delText xml:space="preserve">de </w:delText>
                </w:r>
              </w:del>
              <w:r>
                <w:rPr>
                  <w:rFonts w:ascii="Times New Roman" w:eastAsia="Times New Roman" w:hAnsi="Times New Roman" w:cs="Times New Roman"/>
                  <w:color w:val="000000" w:themeColor="text1"/>
                  <w:shd w:val="clear" w:color="auto" w:fill="FFFFFF"/>
                </w:rPr>
                <w:t>Israel</w:t>
              </w:r>
            </w:ins>
            <w:ins w:id="2549" w:author="Dayrtman Fajardo Vásquez" w:date="2015-11-12T17:39:00Z">
              <w:r w:rsidR="00136631">
                <w:rPr>
                  <w:rFonts w:ascii="Times New Roman" w:eastAsia="Times New Roman" w:hAnsi="Times New Roman" w:cs="Times New Roman"/>
                  <w:color w:val="000000" w:themeColor="text1"/>
                  <w:shd w:val="clear" w:color="auto" w:fill="FFFFFF"/>
                </w:rPr>
                <w:t>,</w:t>
              </w:r>
            </w:ins>
            <w:ins w:id="2550" w:author="EUGENIA ARCE LONDONO" w:date="2015-04-29T09:25:00Z">
              <w:del w:id="2551" w:author="Dayrtman Fajardo Vásquez" w:date="2015-11-12T17:39:00Z">
                <w:r w:rsidDel="00136631">
                  <w:rPr>
                    <w:rFonts w:ascii="Times New Roman" w:eastAsia="Times New Roman" w:hAnsi="Times New Roman" w:cs="Times New Roman"/>
                    <w:color w:val="000000" w:themeColor="text1"/>
                    <w:shd w:val="clear" w:color="auto" w:fill="FFFFFF"/>
                  </w:rPr>
                  <w:delText xml:space="preserve"> con</w:delText>
                </w:r>
              </w:del>
              <w:r>
                <w:rPr>
                  <w:rFonts w:ascii="Times New Roman" w:eastAsia="Times New Roman" w:hAnsi="Times New Roman" w:cs="Times New Roman"/>
                  <w:color w:val="000000" w:themeColor="text1"/>
                  <w:shd w:val="clear" w:color="auto" w:fill="FFFFFF"/>
                </w:rPr>
                <w:t xml:space="preserve"> Egipto y Jordania, y tratados de cese el fuego de ese país con Arabia Saudita, Siria y Líbano. Sin embargo, la reclamación de independencia del Estado Palestino, aunque ha sido reconocida recientemente por un número creciente de países del mundo, no ha sido aceptada por otro número significativo de Estados. A lo largo de los años, se han producido nuevas confrontaciones </w:t>
              </w:r>
              <w:r>
                <w:rPr>
                  <w:rFonts w:ascii="Times New Roman" w:eastAsia="Times New Roman" w:hAnsi="Times New Roman" w:cs="Times New Roman"/>
                  <w:color w:val="000000" w:themeColor="text1"/>
                  <w:shd w:val="clear" w:color="auto" w:fill="FFFFFF"/>
                </w:rPr>
                <w:lastRenderedPageBreak/>
                <w:t>armadas y eventos terroristas en los que las poblaciones civiles de Israel y Palestina</w:t>
              </w:r>
              <w:r w:rsidRPr="006336BA">
                <w:rPr>
                  <w:rFonts w:ascii="Times New Roman" w:eastAsia="Times New Roman" w:hAnsi="Times New Roman" w:cs="Times New Roman"/>
                  <w:color w:val="000000" w:themeColor="text1"/>
                  <w:shd w:val="clear" w:color="auto" w:fill="FFFFFF"/>
                </w:rPr>
                <w:t xml:space="preserve"> han sido afectadas.</w:t>
              </w:r>
              <w:r>
                <w:rPr>
                  <w:rFonts w:ascii="Times New Roman" w:eastAsia="Times New Roman" w:hAnsi="Times New Roman" w:cs="Times New Roman"/>
                  <w:color w:val="000000" w:themeColor="text1"/>
                  <w:shd w:val="clear" w:color="auto" w:fill="FFFFFF"/>
                </w:rPr>
                <w:t xml:space="preserve"> Así mismo, se han producido nuevas ocupaciones de territorios reclamados por Palestina con la expulsión de </w:t>
              </w:r>
            </w:ins>
            <w:ins w:id="2552" w:author="TOSHIBA" w:date="2015-10-30T10:51:00Z">
              <w:r w:rsidR="00C1391F">
                <w:rPr>
                  <w:rFonts w:ascii="Times New Roman" w:eastAsia="Times New Roman" w:hAnsi="Times New Roman" w:cs="Times New Roman"/>
                  <w:color w:val="000000" w:themeColor="text1"/>
                  <w:shd w:val="clear" w:color="auto" w:fill="FFFFFF"/>
                </w:rPr>
                <w:t xml:space="preserve">la </w:t>
              </w:r>
            </w:ins>
            <w:ins w:id="2553" w:author="EUGENIA ARCE LONDONO" w:date="2015-04-29T09:25:00Z">
              <w:r>
                <w:rPr>
                  <w:rFonts w:ascii="Times New Roman" w:eastAsia="Times New Roman" w:hAnsi="Times New Roman" w:cs="Times New Roman"/>
                  <w:color w:val="000000" w:themeColor="text1"/>
                  <w:shd w:val="clear" w:color="auto" w:fill="FFFFFF"/>
                </w:rPr>
                <w:t xml:space="preserve">población allí residente. Diversos esfuerzos internacionales y diplomáticos se realizan para lograr una solución que permita la coexistencia de dos Estados, </w:t>
              </w:r>
            </w:ins>
            <w:ins w:id="2554" w:author="Dayrtman Fajardo Vásquez" w:date="2015-11-12T17:40:00Z">
              <w:r w:rsidR="00136631">
                <w:rPr>
                  <w:rFonts w:ascii="Times New Roman" w:eastAsia="Times New Roman" w:hAnsi="Times New Roman" w:cs="Times New Roman"/>
                  <w:color w:val="000000" w:themeColor="text1"/>
                  <w:shd w:val="clear" w:color="auto" w:fill="FFFFFF"/>
                </w:rPr>
                <w:t>con tal de poner fin a la confrontaci</w:t>
              </w:r>
            </w:ins>
            <w:ins w:id="2555" w:author="Dayrtman Fajardo Vásquez" w:date="2015-11-12T17:41:00Z">
              <w:r w:rsidR="00136631">
                <w:rPr>
                  <w:rFonts w:ascii="Times New Roman" w:eastAsia="Times New Roman" w:hAnsi="Times New Roman" w:cs="Times New Roman"/>
                  <w:color w:val="000000" w:themeColor="text1"/>
                  <w:shd w:val="clear" w:color="auto" w:fill="FFFFFF"/>
                </w:rPr>
                <w:t>ón</w:t>
              </w:r>
            </w:ins>
            <w:ins w:id="2556" w:author="EUGENIA ARCE LONDONO" w:date="2015-04-29T09:25:00Z">
              <w:del w:id="2557" w:author="Dayrtman Fajardo Vásquez" w:date="2015-11-12T17:40:00Z">
                <w:r w:rsidDel="00136631">
                  <w:rPr>
                    <w:rFonts w:ascii="Times New Roman" w:eastAsia="Times New Roman" w:hAnsi="Times New Roman" w:cs="Times New Roman"/>
                    <w:color w:val="000000" w:themeColor="text1"/>
                    <w:shd w:val="clear" w:color="auto" w:fill="FFFFFF"/>
                  </w:rPr>
                  <w:delText>viviendo uno al lado del otro, en paz y sin confrontación</w:delText>
                </w:r>
              </w:del>
              <w:r>
                <w:rPr>
                  <w:rFonts w:ascii="Times New Roman" w:eastAsia="Times New Roman" w:hAnsi="Times New Roman" w:cs="Times New Roman"/>
                  <w:color w:val="000000" w:themeColor="text1"/>
                  <w:shd w:val="clear" w:color="auto" w:fill="FFFFFF"/>
                </w:rPr>
                <w:t>.</w:t>
              </w:r>
            </w:ins>
          </w:p>
          <w:p w14:paraId="4C4F9017" w14:textId="77777777" w:rsidR="00E76345" w:rsidRPr="00667C16" w:rsidRDefault="00E76345" w:rsidP="008C38A3">
            <w:pPr>
              <w:spacing w:before="2" w:after="2"/>
              <w:jc w:val="both"/>
              <w:rPr>
                <w:ins w:id="2558" w:author="EUGENIA ARCE LONDONO" w:date="2015-04-29T09:25:00Z"/>
                <w:rFonts w:ascii="Times New Roman" w:eastAsia="Times New Roman" w:hAnsi="Times New Roman" w:cs="Times New Roman"/>
                <w:color w:val="000000" w:themeColor="text1"/>
                <w:shd w:val="clear" w:color="auto" w:fill="FFFFFF"/>
              </w:rPr>
            </w:pPr>
          </w:p>
          <w:p w14:paraId="2357A184" w14:textId="77777777" w:rsidR="00E76345" w:rsidRPr="00667C16" w:rsidRDefault="00E76345" w:rsidP="00C1391F">
            <w:pPr>
              <w:spacing w:before="2" w:after="2"/>
              <w:jc w:val="both"/>
              <w:rPr>
                <w:rFonts w:ascii="Times New Roman" w:eastAsia="Times New Roman" w:hAnsi="Times New Roman" w:cs="Times New Roman"/>
                <w:color w:val="000000" w:themeColor="text1"/>
                <w:shd w:val="clear" w:color="auto" w:fill="FFFFFF"/>
                <w:lang w:eastAsia="es-ES"/>
              </w:rPr>
            </w:pPr>
            <w:r w:rsidRPr="00667C16">
              <w:rPr>
                <w:rFonts w:ascii="Times New Roman" w:eastAsia="Times New Roman" w:hAnsi="Times New Roman" w:cs="Times New Roman"/>
                <w:color w:val="000000" w:themeColor="text1"/>
                <w:shd w:val="clear" w:color="auto" w:fill="FFFFFF"/>
              </w:rPr>
              <w:t>Para ampliar esta informac</w:t>
            </w:r>
            <w:r>
              <w:rPr>
                <w:rFonts w:ascii="Times New Roman" w:eastAsia="Times New Roman" w:hAnsi="Times New Roman" w:cs="Times New Roman"/>
                <w:color w:val="000000" w:themeColor="text1"/>
                <w:shd w:val="clear" w:color="auto" w:fill="FFFFFF"/>
              </w:rPr>
              <w:t>ión te invitamos a ver un corto</w:t>
            </w:r>
            <w:r w:rsidRPr="00667C16">
              <w:rPr>
                <w:rFonts w:ascii="Times New Roman" w:eastAsia="Times New Roman" w:hAnsi="Times New Roman" w:cs="Times New Roman"/>
                <w:color w:val="000000" w:themeColor="text1"/>
                <w:shd w:val="clear" w:color="auto" w:fill="FFFFFF"/>
              </w:rPr>
              <w:t xml:space="preserve"> </w:t>
            </w:r>
            <w:del w:id="2559" w:author="TOSHIBA" w:date="2015-10-28T12:20:00Z">
              <w:r w:rsidRPr="00667C16" w:rsidDel="00046FD4">
                <w:rPr>
                  <w:rFonts w:ascii="Times New Roman" w:eastAsia="Times New Roman" w:hAnsi="Times New Roman" w:cs="Times New Roman"/>
                  <w:color w:val="000000" w:themeColor="text1"/>
                  <w:shd w:val="clear" w:color="auto" w:fill="FFFFFF"/>
                </w:rPr>
                <w:delText>vídeo</w:delText>
              </w:r>
            </w:del>
            <w:ins w:id="2560" w:author="TOSHIBA" w:date="2015-10-28T12:20:00Z">
              <w:r w:rsidR="00046FD4">
                <w:rPr>
                  <w:rFonts w:ascii="Times New Roman" w:eastAsia="Times New Roman" w:hAnsi="Times New Roman" w:cs="Times New Roman"/>
                  <w:color w:val="000000" w:themeColor="text1"/>
                  <w:shd w:val="clear" w:color="auto" w:fill="FFFFFF"/>
                </w:rPr>
                <w:t>video</w:t>
              </w:r>
            </w:ins>
            <w:r w:rsidRPr="00667C16">
              <w:rPr>
                <w:rFonts w:ascii="Times New Roman" w:eastAsia="Times New Roman" w:hAnsi="Times New Roman" w:cs="Times New Roman"/>
                <w:color w:val="000000" w:themeColor="text1"/>
                <w:shd w:val="clear" w:color="auto" w:fill="FFFFFF"/>
              </w:rPr>
              <w:t xml:space="preserve"> sobre</w:t>
            </w:r>
            <w:r w:rsidRPr="006336BA">
              <w:rPr>
                <w:rFonts w:ascii="Times New Roman" w:hAnsi="Times New Roman" w:cs="Times New Roman"/>
                <w:color w:val="000000"/>
                <w:shd w:val="clear" w:color="auto" w:fill="FFFFFF"/>
              </w:rPr>
              <w:t xml:space="preserve"> el</w:t>
            </w:r>
            <w:r w:rsidRPr="001C51BF">
              <w:rPr>
                <w:rFonts w:ascii="Times New Roman" w:eastAsia="Times New Roman" w:hAnsi="Times New Roman" w:cs="Times New Roman"/>
                <w:color w:val="000000" w:themeColor="text1"/>
                <w:shd w:val="clear" w:color="auto" w:fill="FFFFFF"/>
              </w:rPr>
              <w:t xml:space="preserve"> </w:t>
            </w:r>
            <w:r w:rsidR="00075493">
              <w:fldChar w:fldCharType="begin"/>
            </w:r>
            <w:r w:rsidR="00075493">
              <w:instrText xml:space="preserve"> HYPERLINK "http://youtu.be/KrMqUeHz_-Q" </w:instrText>
            </w:r>
            <w:r w:rsidR="00075493">
              <w:fldChar w:fldCharType="separate"/>
            </w:r>
            <w:r w:rsidRPr="001C51BF">
              <w:rPr>
                <w:rFonts w:eastAsia="Times New Roman"/>
                <w:color w:val="000000" w:themeColor="text1"/>
              </w:rPr>
              <w:t>conflicto palestino Israelí</w:t>
            </w:r>
            <w:r w:rsidR="00075493">
              <w:rPr>
                <w:rFonts w:eastAsia="Times New Roman"/>
                <w:color w:val="000000" w:themeColor="text1"/>
              </w:rPr>
              <w:fldChar w:fldCharType="end"/>
            </w:r>
            <w:r w:rsidRPr="006336BA">
              <w:rPr>
                <w:rFonts w:ascii="Times New Roman" w:hAnsi="Times New Roman" w:cs="Times New Roman"/>
                <w:color w:val="000000"/>
                <w:shd w:val="clear" w:color="auto" w:fill="FFFFFF"/>
              </w:rPr>
              <w:t xml:space="preserve"> </w:t>
            </w:r>
            <w:ins w:id="2561" w:author="TOSHIBA" w:date="2015-10-30T10:52:00Z">
              <w:r w:rsidR="00C1391F">
                <w:rPr>
                  <w:rFonts w:ascii="Times New Roman" w:hAnsi="Times New Roman" w:cs="Times New Roman"/>
                  <w:color w:val="000000"/>
                  <w:shd w:val="clear" w:color="auto" w:fill="FFFFFF"/>
                </w:rPr>
                <w:t>[</w:t>
              </w:r>
            </w:ins>
            <w:r w:rsidR="009807D2">
              <w:fldChar w:fldCharType="begin"/>
            </w:r>
            <w:r w:rsidR="009807D2">
              <w:instrText xml:space="preserve"> HYPERLINK "http://youtu.be/KrMqUeHz_-Q" </w:instrText>
            </w:r>
            <w:r w:rsidR="009807D2">
              <w:fldChar w:fldCharType="separate"/>
            </w:r>
            <w:r w:rsidRPr="001C51BF">
              <w:rPr>
                <w:rStyle w:val="Hipervnculo"/>
                <w:rFonts w:ascii="Times New Roman" w:hAnsi="Times New Roman" w:cs="Times New Roman"/>
                <w:shd w:val="clear" w:color="auto" w:fill="FFFFFF"/>
              </w:rPr>
              <w:t>VER</w:t>
            </w:r>
            <w:ins w:id="2562" w:author="TOSHIBA" w:date="2015-10-30T10:52:00Z">
              <w:r w:rsidR="00C1391F">
                <w:rPr>
                  <w:rStyle w:val="Hipervnculo"/>
                  <w:rFonts w:ascii="Times New Roman" w:hAnsi="Times New Roman" w:cs="Times New Roman"/>
                  <w:shd w:val="clear" w:color="auto" w:fill="FFFFFF"/>
                </w:rPr>
                <w:t>]</w:t>
              </w:r>
            </w:ins>
            <w:r w:rsidRPr="001C51BF">
              <w:rPr>
                <w:rStyle w:val="Hipervnculo"/>
                <w:rFonts w:ascii="Times New Roman" w:hAnsi="Times New Roman" w:cs="Times New Roman"/>
                <w:shd w:val="clear" w:color="auto" w:fill="FFFFFF"/>
              </w:rPr>
              <w:t>.</w:t>
            </w:r>
            <w:r w:rsidR="009807D2">
              <w:rPr>
                <w:rStyle w:val="Hipervnculo"/>
                <w:rFonts w:ascii="Times New Roman" w:hAnsi="Times New Roman" w:cs="Times New Roman"/>
                <w:shd w:val="clear" w:color="auto" w:fill="FFFFFF"/>
              </w:rPr>
              <w:fldChar w:fldCharType="end"/>
            </w:r>
          </w:p>
        </w:tc>
      </w:tr>
    </w:tbl>
    <w:p w14:paraId="5CC4785E" w14:textId="77777777" w:rsidR="00E76345" w:rsidRDefault="00E76345" w:rsidP="00E76345">
      <w:pPr>
        <w:spacing w:after="0"/>
        <w:jc w:val="both"/>
        <w:rPr>
          <w:rFonts w:ascii="Times New Roman" w:eastAsia="Times New Roman" w:hAnsi="Times New Roman" w:cs="Times New Roman"/>
          <w:color w:val="000000" w:themeColor="text1"/>
          <w:shd w:val="clear" w:color="auto" w:fill="FFFFFF"/>
          <w:lang w:eastAsia="es-ES"/>
        </w:rPr>
      </w:pPr>
    </w:p>
    <w:p w14:paraId="784A96F8" w14:textId="3A4F80DF" w:rsidR="00E76345" w:rsidRPr="00A839D2" w:rsidRDefault="00E76345" w:rsidP="00C1391F">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color w:val="000000" w:themeColor="text1"/>
          <w:shd w:val="clear" w:color="auto" w:fill="FFFFFF"/>
          <w:lang w:eastAsia="es-ES"/>
        </w:rPr>
        <w:t xml:space="preserve">En cuanto a las formas de gobierno en esta región, </w:t>
      </w:r>
      <w:del w:id="2563" w:author="EUGENIA ARCE LONDONO" w:date="2015-04-29T09:25:00Z">
        <w:r>
          <w:rPr>
            <w:rFonts w:ascii="Times New Roman" w:eastAsia="Times New Roman" w:hAnsi="Times New Roman" w:cs="Times New Roman"/>
            <w:color w:val="000000" w:themeColor="text1"/>
            <w:shd w:val="clear" w:color="auto" w:fill="FFFFFF"/>
            <w:lang w:eastAsia="es-ES"/>
          </w:rPr>
          <w:delText>seis</w:delText>
        </w:r>
      </w:del>
      <w:ins w:id="2564" w:author="EUGENIA ARCE LONDONO" w:date="2015-04-29T09:25:00Z">
        <w:r>
          <w:rPr>
            <w:rFonts w:ascii="Times New Roman" w:eastAsia="Times New Roman" w:hAnsi="Times New Roman" w:cs="Times New Roman"/>
            <w:color w:val="000000" w:themeColor="text1"/>
            <w:shd w:val="clear" w:color="auto" w:fill="FFFFFF"/>
            <w:lang w:eastAsia="es-ES"/>
          </w:rPr>
          <w:t>los siguientes</w:t>
        </w:r>
      </w:ins>
      <w:r>
        <w:rPr>
          <w:rFonts w:ascii="Times New Roman" w:eastAsia="Times New Roman" w:hAnsi="Times New Roman" w:cs="Times New Roman"/>
          <w:color w:val="000000" w:themeColor="text1"/>
          <w:shd w:val="clear" w:color="auto" w:fill="FFFFFF"/>
          <w:lang w:eastAsia="es-ES"/>
        </w:rPr>
        <w:t xml:space="preserve"> </w:t>
      </w:r>
      <w:r w:rsidRPr="00A839D2">
        <w:rPr>
          <w:rFonts w:ascii="Times New Roman" w:eastAsia="Times New Roman" w:hAnsi="Times New Roman" w:cs="Times New Roman"/>
          <w:color w:val="000000" w:themeColor="text1"/>
          <w:shd w:val="clear" w:color="auto" w:fill="FFFFFF"/>
          <w:lang w:eastAsia="es-ES"/>
        </w:rPr>
        <w:t xml:space="preserve">países son </w:t>
      </w:r>
      <w:del w:id="2565" w:author="EUGENIA ARCE LONDONO" w:date="2015-04-29T09:25:00Z">
        <w:r w:rsidRPr="00CD7792">
          <w:rPr>
            <w:rFonts w:ascii="Times New Roman" w:eastAsia="Times New Roman" w:hAnsi="Times New Roman" w:cs="Times New Roman"/>
            <w:b/>
            <w:color w:val="000000" w:themeColor="text1"/>
            <w:shd w:val="clear" w:color="auto" w:fill="FFFFFF"/>
            <w:lang w:eastAsia="es-ES"/>
          </w:rPr>
          <w:delText>estados</w:delText>
        </w:r>
      </w:del>
      <w:ins w:id="2566" w:author="EUGENIA ARCE LONDONO" w:date="2015-04-29T09:25:00Z">
        <w:r>
          <w:rPr>
            <w:rFonts w:ascii="Times New Roman" w:eastAsia="Times New Roman" w:hAnsi="Times New Roman" w:cs="Times New Roman"/>
            <w:b/>
            <w:color w:val="000000" w:themeColor="text1"/>
            <w:shd w:val="clear" w:color="auto" w:fill="FFFFFF"/>
            <w:lang w:eastAsia="es-ES"/>
          </w:rPr>
          <w:t>E</w:t>
        </w:r>
        <w:r w:rsidRPr="00CD7792">
          <w:rPr>
            <w:rFonts w:ascii="Times New Roman" w:eastAsia="Times New Roman" w:hAnsi="Times New Roman" w:cs="Times New Roman"/>
            <w:b/>
            <w:color w:val="000000" w:themeColor="text1"/>
            <w:shd w:val="clear" w:color="auto" w:fill="FFFFFF"/>
            <w:lang w:eastAsia="es-ES"/>
          </w:rPr>
          <w:t>stados</w:t>
        </w:r>
      </w:ins>
      <w:r w:rsidRPr="00CD7792">
        <w:rPr>
          <w:rFonts w:ascii="Times New Roman" w:eastAsia="Times New Roman" w:hAnsi="Times New Roman" w:cs="Times New Roman"/>
          <w:b/>
          <w:color w:val="000000" w:themeColor="text1"/>
          <w:shd w:val="clear" w:color="auto" w:fill="FFFFFF"/>
          <w:lang w:eastAsia="es-ES"/>
        </w:rPr>
        <w:t xml:space="preserve"> republicanos</w:t>
      </w:r>
      <w:r>
        <w:rPr>
          <w:rFonts w:ascii="Times New Roman" w:eastAsia="Times New Roman" w:hAnsi="Times New Roman" w:cs="Times New Roman"/>
          <w:color w:val="000000" w:themeColor="text1"/>
          <w:shd w:val="clear" w:color="auto" w:fill="FFFFFF"/>
          <w:lang w:eastAsia="es-ES"/>
        </w:rPr>
        <w:t xml:space="preserve">: </w:t>
      </w:r>
      <w:ins w:id="2567" w:author="Dayrtman Fajardo Vásquez" w:date="2015-11-30T14:50:00Z">
        <w:r w:rsidR="002662D8">
          <w:rPr>
            <w:rFonts w:ascii="Times New Roman" w:eastAsia="Times New Roman" w:hAnsi="Times New Roman" w:cs="Times New Roman"/>
            <w:color w:val="000000" w:themeColor="text1"/>
            <w:shd w:val="clear" w:color="auto" w:fill="FFFFFF"/>
            <w:lang w:eastAsia="es-ES"/>
          </w:rPr>
          <w:t xml:space="preserve">Turquía, Israel, Armenia, </w:t>
        </w:r>
      </w:ins>
      <w:r>
        <w:rPr>
          <w:rFonts w:ascii="Times New Roman" w:eastAsia="Times New Roman" w:hAnsi="Times New Roman" w:cs="Times New Roman"/>
          <w:color w:val="000000" w:themeColor="text1"/>
          <w:shd w:val="clear" w:color="auto" w:fill="FFFFFF"/>
          <w:lang w:eastAsia="es-ES"/>
        </w:rPr>
        <w:t xml:space="preserve">Irán, </w:t>
      </w:r>
      <w:del w:id="2568" w:author="EUGENIA ARCE LONDONO" w:date="2015-04-29T09:25:00Z">
        <w:r w:rsidRPr="00A839D2">
          <w:rPr>
            <w:rFonts w:ascii="Times New Roman" w:eastAsia="Times New Roman" w:hAnsi="Times New Roman" w:cs="Times New Roman"/>
            <w:color w:val="000000" w:themeColor="text1"/>
            <w:shd w:val="clear" w:color="auto" w:fill="FFFFFF"/>
            <w:lang w:eastAsia="es-ES"/>
          </w:rPr>
          <w:delText>Irak</w:delText>
        </w:r>
      </w:del>
      <w:ins w:id="2569" w:author="EUGENIA ARCE LONDONO" w:date="2015-04-29T09:25:00Z">
        <w:r>
          <w:rPr>
            <w:rFonts w:ascii="Times New Roman" w:eastAsia="Times New Roman" w:hAnsi="Times New Roman" w:cs="Times New Roman"/>
            <w:color w:val="000000" w:themeColor="text1"/>
            <w:shd w:val="clear" w:color="auto" w:fill="FFFFFF"/>
            <w:lang w:eastAsia="es-ES"/>
          </w:rPr>
          <w:t>Iraq</w:t>
        </w:r>
      </w:ins>
      <w:r w:rsidRPr="00A839D2">
        <w:rPr>
          <w:rFonts w:ascii="Times New Roman" w:eastAsia="Times New Roman" w:hAnsi="Times New Roman" w:cs="Times New Roman"/>
          <w:color w:val="000000" w:themeColor="text1"/>
          <w:shd w:val="clear" w:color="auto" w:fill="FFFFFF"/>
          <w:lang w:eastAsia="es-ES"/>
        </w:rPr>
        <w:t xml:space="preserve">, Líbano, </w:t>
      </w:r>
      <w:del w:id="2570" w:author="EUGENIA ARCE LONDONO" w:date="2015-04-29T09:25:00Z">
        <w:r w:rsidRPr="00A839D2">
          <w:rPr>
            <w:rFonts w:ascii="Times New Roman" w:eastAsia="Times New Roman" w:hAnsi="Times New Roman" w:cs="Times New Roman"/>
            <w:color w:val="000000" w:themeColor="text1"/>
            <w:shd w:val="clear" w:color="auto" w:fill="FFFFFF"/>
            <w:lang w:eastAsia="es-ES"/>
          </w:rPr>
          <w:delText xml:space="preserve">Palestina, </w:delText>
        </w:r>
      </w:del>
      <w:r w:rsidRPr="00A839D2">
        <w:rPr>
          <w:rFonts w:ascii="Times New Roman" w:eastAsia="Times New Roman" w:hAnsi="Times New Roman" w:cs="Times New Roman"/>
          <w:color w:val="000000" w:themeColor="text1"/>
          <w:shd w:val="clear" w:color="auto" w:fill="FFFFFF"/>
          <w:lang w:eastAsia="es-ES"/>
        </w:rPr>
        <w:t>Siria</w:t>
      </w:r>
      <w:ins w:id="2571" w:author="EUGENIA ARCE LONDONO" w:date="2015-04-29T09:25:00Z">
        <w:r>
          <w:rPr>
            <w:rFonts w:ascii="Times New Roman" w:eastAsia="Times New Roman" w:hAnsi="Times New Roman" w:cs="Times New Roman"/>
            <w:color w:val="000000" w:themeColor="text1"/>
            <w:shd w:val="clear" w:color="auto" w:fill="FFFFFF"/>
            <w:lang w:eastAsia="es-ES"/>
          </w:rPr>
          <w:t>, Azerbaiyán</w:t>
        </w:r>
      </w:ins>
      <w:r w:rsidRPr="00A839D2">
        <w:rPr>
          <w:rFonts w:ascii="Times New Roman" w:eastAsia="Times New Roman" w:hAnsi="Times New Roman" w:cs="Times New Roman"/>
          <w:color w:val="000000" w:themeColor="text1"/>
          <w:shd w:val="clear" w:color="auto" w:fill="FFFFFF"/>
          <w:lang w:eastAsia="es-ES"/>
        </w:rPr>
        <w:t xml:space="preserve"> y Yemen. Otros </w:t>
      </w:r>
      <w:r>
        <w:rPr>
          <w:rFonts w:ascii="Times New Roman" w:eastAsia="Times New Roman" w:hAnsi="Times New Roman" w:cs="Times New Roman"/>
          <w:color w:val="000000" w:themeColor="text1"/>
          <w:shd w:val="clear" w:color="auto" w:fill="FFFFFF"/>
          <w:lang w:eastAsia="es-ES"/>
        </w:rPr>
        <w:t>siete</w:t>
      </w:r>
      <w:r w:rsidRPr="00A839D2">
        <w:rPr>
          <w:rFonts w:ascii="Times New Roman" w:eastAsia="Times New Roman" w:hAnsi="Times New Roman" w:cs="Times New Roman"/>
          <w:color w:val="000000" w:themeColor="text1"/>
          <w:shd w:val="clear" w:color="auto" w:fill="FFFFFF"/>
          <w:lang w:eastAsia="es-ES"/>
        </w:rPr>
        <w:t xml:space="preserve"> países de la región se constituyen como </w:t>
      </w:r>
      <w:del w:id="2572" w:author="EUGENIA ARCE LONDONO" w:date="2015-04-29T09:25:00Z">
        <w:r w:rsidRPr="00CD7792">
          <w:rPr>
            <w:rFonts w:ascii="Times New Roman" w:eastAsia="Times New Roman" w:hAnsi="Times New Roman" w:cs="Times New Roman"/>
            <w:b/>
            <w:color w:val="000000" w:themeColor="text1"/>
            <w:shd w:val="clear" w:color="auto" w:fill="FFFFFF"/>
            <w:lang w:eastAsia="es-ES"/>
          </w:rPr>
          <w:delText>estados</w:delText>
        </w:r>
      </w:del>
      <w:ins w:id="2573" w:author="EUGENIA ARCE LONDONO" w:date="2015-04-29T09:25:00Z">
        <w:r>
          <w:rPr>
            <w:rFonts w:ascii="Times New Roman" w:eastAsia="Times New Roman" w:hAnsi="Times New Roman" w:cs="Times New Roman"/>
            <w:b/>
            <w:color w:val="000000" w:themeColor="text1"/>
            <w:shd w:val="clear" w:color="auto" w:fill="FFFFFF"/>
            <w:lang w:eastAsia="es-ES"/>
          </w:rPr>
          <w:t>E</w:t>
        </w:r>
        <w:r w:rsidRPr="00CD7792">
          <w:rPr>
            <w:rFonts w:ascii="Times New Roman" w:eastAsia="Times New Roman" w:hAnsi="Times New Roman" w:cs="Times New Roman"/>
            <w:b/>
            <w:color w:val="000000" w:themeColor="text1"/>
            <w:shd w:val="clear" w:color="auto" w:fill="FFFFFF"/>
            <w:lang w:eastAsia="es-ES"/>
          </w:rPr>
          <w:t>stados</w:t>
        </w:r>
      </w:ins>
      <w:r w:rsidRPr="00CD7792">
        <w:rPr>
          <w:rFonts w:ascii="Times New Roman" w:eastAsia="Times New Roman" w:hAnsi="Times New Roman" w:cs="Times New Roman"/>
          <w:b/>
          <w:color w:val="000000" w:themeColor="text1"/>
          <w:shd w:val="clear" w:color="auto" w:fill="FFFFFF"/>
          <w:lang w:eastAsia="es-ES"/>
        </w:rPr>
        <w:t xml:space="preserve"> monárquicos</w:t>
      </w:r>
      <w:ins w:id="2574" w:author="TOSHIBA" w:date="2015-10-30T10:53:00Z">
        <w:r w:rsidR="00C1391F">
          <w:rPr>
            <w:rFonts w:ascii="Times New Roman" w:eastAsia="Times New Roman" w:hAnsi="Times New Roman" w:cs="Times New Roman"/>
            <w:b/>
            <w:color w:val="000000" w:themeColor="text1"/>
            <w:shd w:val="clear" w:color="auto" w:fill="FFFFFF"/>
            <w:lang w:eastAsia="es-ES"/>
          </w:rPr>
          <w:t>:</w:t>
        </w:r>
      </w:ins>
      <w:del w:id="2575" w:author="TOSHIBA" w:date="2015-10-30T10:53:00Z">
        <w:r w:rsidRPr="00A839D2" w:rsidDel="00C1391F">
          <w:rPr>
            <w:rFonts w:ascii="Times New Roman" w:eastAsia="Times New Roman" w:hAnsi="Times New Roman" w:cs="Times New Roman"/>
            <w:color w:val="000000" w:themeColor="text1"/>
            <w:shd w:val="clear" w:color="auto" w:fill="FFFFFF"/>
            <w:lang w:eastAsia="es-ES"/>
          </w:rPr>
          <w:delText>,</w:delText>
        </w:r>
      </w:del>
      <w:r>
        <w:rPr>
          <w:rFonts w:ascii="Times New Roman" w:eastAsia="Times New Roman" w:hAnsi="Times New Roman" w:cs="Times New Roman"/>
          <w:color w:val="000000" w:themeColor="text1"/>
          <w:shd w:val="clear" w:color="auto" w:fill="FFFFFF"/>
          <w:lang w:eastAsia="es-ES"/>
        </w:rPr>
        <w:t xml:space="preserve"> </w:t>
      </w:r>
      <w:ins w:id="2576" w:author="EUGENIA ARCE LONDONO" w:date="2015-04-29T09:25:00Z">
        <w:r w:rsidRPr="00A839D2">
          <w:rPr>
            <w:rFonts w:ascii="Times New Roman" w:eastAsia="Times New Roman" w:hAnsi="Times New Roman" w:cs="Times New Roman"/>
            <w:color w:val="000000" w:themeColor="text1"/>
            <w:shd w:val="clear" w:color="auto" w:fill="FFFFFF"/>
            <w:lang w:eastAsia="es-ES"/>
          </w:rPr>
          <w:t xml:space="preserve"> </w:t>
        </w:r>
      </w:ins>
      <w:r w:rsidRPr="00A839D2">
        <w:rPr>
          <w:rFonts w:ascii="Times New Roman" w:eastAsia="Times New Roman" w:hAnsi="Times New Roman" w:cs="Times New Roman"/>
          <w:color w:val="000000" w:themeColor="text1"/>
          <w:shd w:val="clear" w:color="auto" w:fill="FFFFFF"/>
          <w:lang w:eastAsia="es-ES"/>
        </w:rPr>
        <w:t xml:space="preserve">Arabia Saudita, </w:t>
      </w:r>
      <w:del w:id="2577" w:author="Dayrtman Fajardo Vásquez" w:date="2015-11-12T17:47:00Z">
        <w:r w:rsidRPr="00A839D2" w:rsidDel="00B012DC">
          <w:rPr>
            <w:rFonts w:ascii="Times New Roman" w:eastAsia="Times New Roman" w:hAnsi="Times New Roman" w:cs="Times New Roman"/>
            <w:color w:val="000000" w:themeColor="text1"/>
            <w:shd w:val="clear" w:color="auto" w:fill="FFFFFF"/>
            <w:lang w:eastAsia="es-ES"/>
          </w:rPr>
          <w:delText>Bahrein</w:delText>
        </w:r>
      </w:del>
      <w:ins w:id="2578" w:author="Dayrtman Fajardo Vásquez" w:date="2015-11-12T17:47:00Z">
        <w:r w:rsidR="00B012DC" w:rsidRPr="00A839D2">
          <w:rPr>
            <w:rFonts w:ascii="Times New Roman" w:eastAsia="Times New Roman" w:hAnsi="Times New Roman" w:cs="Times New Roman"/>
            <w:color w:val="000000" w:themeColor="text1"/>
            <w:shd w:val="clear" w:color="auto" w:fill="FFFFFF"/>
            <w:lang w:eastAsia="es-ES"/>
          </w:rPr>
          <w:t>Bahréin</w:t>
        </w:r>
      </w:ins>
      <w:r w:rsidRPr="00A839D2">
        <w:rPr>
          <w:rFonts w:ascii="Times New Roman" w:eastAsia="Times New Roman" w:hAnsi="Times New Roman" w:cs="Times New Roman"/>
          <w:color w:val="000000" w:themeColor="text1"/>
          <w:shd w:val="clear" w:color="auto" w:fill="FFFFFF"/>
          <w:lang w:eastAsia="es-ES"/>
        </w:rPr>
        <w:t>, Omán, Emiratos Árabes</w:t>
      </w:r>
      <w:r>
        <w:rPr>
          <w:rFonts w:ascii="Times New Roman" w:eastAsia="Times New Roman" w:hAnsi="Times New Roman" w:cs="Times New Roman"/>
          <w:color w:val="000000" w:themeColor="text1"/>
          <w:shd w:val="clear" w:color="auto" w:fill="FFFFFF"/>
          <w:lang w:eastAsia="es-ES"/>
        </w:rPr>
        <w:t xml:space="preserve"> </w:t>
      </w:r>
      <w:ins w:id="2579" w:author="EUGENIA ARCE LONDONO" w:date="2015-04-29T09:25:00Z">
        <w:r>
          <w:rPr>
            <w:rFonts w:ascii="Times New Roman" w:eastAsia="Times New Roman" w:hAnsi="Times New Roman" w:cs="Times New Roman"/>
            <w:color w:val="000000" w:themeColor="text1"/>
            <w:shd w:val="clear" w:color="auto" w:fill="FFFFFF"/>
            <w:lang w:eastAsia="es-ES"/>
          </w:rPr>
          <w:t>Unidos,</w:t>
        </w:r>
        <w:r w:rsidRPr="00A839D2">
          <w:rPr>
            <w:rFonts w:ascii="Times New Roman" w:eastAsia="Times New Roman" w:hAnsi="Times New Roman" w:cs="Times New Roman"/>
            <w:color w:val="000000" w:themeColor="text1"/>
            <w:shd w:val="clear" w:color="auto" w:fill="FFFFFF"/>
            <w:lang w:eastAsia="es-ES"/>
          </w:rPr>
          <w:t xml:space="preserve"> </w:t>
        </w:r>
      </w:ins>
      <w:ins w:id="2580" w:author="Dayrtman Fajardo Vásquez" w:date="2015-11-12T17:47:00Z">
        <w:r w:rsidR="00B012DC">
          <w:rPr>
            <w:rFonts w:ascii="Times New Roman" w:eastAsia="Times New Roman" w:hAnsi="Times New Roman" w:cs="Times New Roman"/>
            <w:color w:val="000000" w:themeColor="text1"/>
            <w:shd w:val="clear" w:color="auto" w:fill="FFFFFF"/>
            <w:lang w:eastAsia="es-ES"/>
          </w:rPr>
          <w:t>C</w:t>
        </w:r>
      </w:ins>
      <w:del w:id="2581" w:author="Dayrtman Fajardo Vásquez" w:date="2015-11-12T17:47:00Z">
        <w:r w:rsidRPr="00A839D2" w:rsidDel="00B012DC">
          <w:rPr>
            <w:rFonts w:ascii="Times New Roman" w:eastAsia="Times New Roman" w:hAnsi="Times New Roman" w:cs="Times New Roman"/>
            <w:color w:val="000000" w:themeColor="text1"/>
            <w:shd w:val="clear" w:color="auto" w:fill="FFFFFF"/>
            <w:lang w:eastAsia="es-ES"/>
          </w:rPr>
          <w:delText>Q</w:delText>
        </w:r>
      </w:del>
      <w:r w:rsidRPr="00A839D2">
        <w:rPr>
          <w:rFonts w:ascii="Times New Roman" w:eastAsia="Times New Roman" w:hAnsi="Times New Roman" w:cs="Times New Roman"/>
          <w:color w:val="000000" w:themeColor="text1"/>
          <w:shd w:val="clear" w:color="auto" w:fill="FFFFFF"/>
          <w:lang w:eastAsia="es-ES"/>
        </w:rPr>
        <w:t>atar, Jordania y Kuwait.</w:t>
      </w:r>
      <w:del w:id="2582" w:author="Dayrtman Fajardo Vásquez" w:date="2015-11-30T14:51:00Z">
        <w:r w:rsidRPr="00A839D2" w:rsidDel="002662D8">
          <w:rPr>
            <w:rFonts w:ascii="Times New Roman" w:eastAsia="Times New Roman" w:hAnsi="Times New Roman" w:cs="Times New Roman"/>
            <w:color w:val="000000" w:themeColor="text1"/>
            <w:shd w:val="clear" w:color="auto" w:fill="FFFFFF"/>
            <w:lang w:eastAsia="es-ES"/>
          </w:rPr>
          <w:delText xml:space="preserve"> </w:delText>
        </w:r>
      </w:del>
      <w:ins w:id="2583" w:author="EUGENIA ARCE LONDONO" w:date="2015-04-29T09:25:00Z">
        <w:del w:id="2584" w:author="Dayrtman Fajardo Vásquez" w:date="2015-11-30T14:51:00Z">
          <w:r w:rsidDel="002662D8">
            <w:rPr>
              <w:rFonts w:ascii="Times New Roman" w:eastAsia="Times New Roman" w:hAnsi="Times New Roman" w:cs="Times New Roman"/>
              <w:color w:val="000000" w:themeColor="text1"/>
              <w:shd w:val="clear" w:color="auto" w:fill="FFFFFF"/>
              <w:lang w:eastAsia="es-ES"/>
            </w:rPr>
            <w:delText xml:space="preserve">Por su parte, </w:delText>
          </w:r>
        </w:del>
      </w:ins>
      <w:del w:id="2585" w:author="Dayrtman Fajardo Vásquez" w:date="2015-11-30T14:51:00Z">
        <w:r w:rsidRPr="00A839D2" w:rsidDel="002662D8">
          <w:rPr>
            <w:rFonts w:ascii="Times New Roman" w:eastAsia="Times New Roman" w:hAnsi="Times New Roman" w:cs="Times New Roman"/>
            <w:color w:val="000000" w:themeColor="text1"/>
            <w:shd w:val="clear" w:color="auto" w:fill="FFFFFF"/>
            <w:lang w:eastAsia="es-ES"/>
          </w:rPr>
          <w:delText xml:space="preserve">Turquía es el único </w:delText>
        </w:r>
        <w:r w:rsidRPr="00CD7792" w:rsidDel="002662D8">
          <w:rPr>
            <w:rFonts w:ascii="Times New Roman" w:eastAsia="Times New Roman" w:hAnsi="Times New Roman" w:cs="Times New Roman"/>
            <w:b/>
            <w:color w:val="000000" w:themeColor="text1"/>
            <w:shd w:val="clear" w:color="auto" w:fill="FFFFFF"/>
            <w:lang w:eastAsia="es-ES"/>
          </w:rPr>
          <w:delText>país democrático</w:delText>
        </w:r>
      </w:del>
      <w:ins w:id="2586" w:author="EUGENIA ARCE LONDONO" w:date="2015-04-29T09:25:00Z">
        <w:del w:id="2587" w:author="Dayrtman Fajardo Vásquez" w:date="2015-11-30T14:51:00Z">
          <w:r w:rsidDel="002662D8">
            <w:rPr>
              <w:rFonts w:ascii="Times New Roman" w:eastAsia="Times New Roman" w:hAnsi="Times New Roman" w:cs="Times New Roman"/>
              <w:color w:val="000000" w:themeColor="text1"/>
              <w:shd w:val="clear" w:color="auto" w:fill="FFFFFF"/>
              <w:lang w:eastAsia="es-ES"/>
            </w:rPr>
            <w:delText>, Israel, Yemen, Armenia, Iraq y Azerbaiyán, entre otros, tienen sistemas</w:delText>
          </w:r>
        </w:del>
      </w:ins>
      <w:del w:id="2588" w:author="Dayrtman Fajardo Vásquez" w:date="2015-11-30T14:51:00Z">
        <w:r w:rsidDel="002662D8">
          <w:rPr>
            <w:rFonts w:ascii="Times New Roman" w:eastAsia="Times New Roman" w:hAnsi="Times New Roman" w:cs="Times New Roman"/>
            <w:color w:val="000000" w:themeColor="text1"/>
            <w:shd w:val="clear" w:color="auto" w:fill="FFFFFF"/>
            <w:lang w:eastAsia="es-ES"/>
          </w:rPr>
          <w:delText xml:space="preserve"> de </w:delText>
        </w:r>
        <w:r w:rsidRPr="00A839D2" w:rsidDel="002662D8">
          <w:rPr>
            <w:rFonts w:ascii="Times New Roman" w:eastAsia="Times New Roman" w:hAnsi="Times New Roman" w:cs="Times New Roman"/>
            <w:color w:val="000000" w:themeColor="text1"/>
            <w:shd w:val="clear" w:color="auto" w:fill="FFFFFF"/>
            <w:lang w:eastAsia="es-ES"/>
          </w:rPr>
          <w:delText>la región</w:delText>
        </w:r>
      </w:del>
      <w:ins w:id="2589" w:author="TOSHIBA" w:date="2015-10-30T11:04:00Z">
        <w:del w:id="2590" w:author="Dayrtman Fajardo Vásquez" w:date="2015-11-30T14:51:00Z">
          <w:r w:rsidR="003C0735" w:rsidDel="002662D8">
            <w:rPr>
              <w:rFonts w:ascii="Times New Roman" w:eastAsia="Times New Roman" w:hAnsi="Times New Roman" w:cs="Times New Roman"/>
              <w:color w:val="000000" w:themeColor="text1"/>
              <w:shd w:val="clear" w:color="auto" w:fill="FFFFFF"/>
              <w:lang w:eastAsia="es-ES"/>
            </w:rPr>
            <w:delText xml:space="preserve"> </w:delText>
          </w:r>
        </w:del>
      </w:ins>
      <w:ins w:id="2591" w:author="EUGENIA ARCE LONDONO" w:date="2015-04-29T09:25:00Z">
        <w:del w:id="2592" w:author="Dayrtman Fajardo Vásquez" w:date="2015-11-30T14:51:00Z">
          <w:r w:rsidDel="002662D8">
            <w:rPr>
              <w:rFonts w:ascii="Times New Roman" w:eastAsia="Times New Roman" w:hAnsi="Times New Roman" w:cs="Times New Roman"/>
              <w:color w:val="000000" w:themeColor="text1"/>
              <w:shd w:val="clear" w:color="auto" w:fill="FFFFFF"/>
              <w:lang w:eastAsia="es-ES"/>
            </w:rPr>
            <w:delText>elecciones democráticas, algunos de ellos con posibilidades de reelección de jefes de Estado o de gobierno</w:delText>
          </w:r>
        </w:del>
      </w:ins>
      <w:del w:id="2593" w:author="Dayrtman Fajardo Vásquez" w:date="2015-11-30T14:51:00Z">
        <w:r w:rsidRPr="00A839D2" w:rsidDel="002662D8">
          <w:rPr>
            <w:rFonts w:ascii="Times New Roman" w:eastAsia="Times New Roman" w:hAnsi="Times New Roman" w:cs="Times New Roman"/>
            <w:color w:val="000000" w:themeColor="text1"/>
            <w:shd w:val="clear" w:color="auto" w:fill="FFFFFF"/>
            <w:lang w:eastAsia="es-ES"/>
          </w:rPr>
          <w:delText xml:space="preserve">. </w:delText>
        </w:r>
      </w:del>
    </w:p>
    <w:p w14:paraId="608EACB7" w14:textId="77777777" w:rsidR="00E76345" w:rsidRPr="001726C4" w:rsidRDefault="00E76345" w:rsidP="00E76345">
      <w:pPr>
        <w:spacing w:after="0"/>
        <w:jc w:val="both"/>
        <w:rPr>
          <w:rFonts w:ascii="Times New Roman" w:eastAsia="Times New Roman" w:hAnsi="Times New Roman" w:cs="Times New Roman"/>
          <w:b/>
          <w:color w:val="000000" w:themeColor="text1"/>
          <w:sz w:val="22"/>
          <w:szCs w:val="22"/>
          <w:shd w:val="clear" w:color="auto" w:fill="FFFFFF"/>
          <w:lang w:eastAsia="es-ES"/>
        </w:rPr>
      </w:pPr>
    </w:p>
    <w:p w14:paraId="5C84D5CD" w14:textId="2D341378" w:rsidR="00E76345" w:rsidRPr="002662D8" w:rsidRDefault="00E76345" w:rsidP="002662D8">
      <w:pPr>
        <w:spacing w:after="0"/>
        <w:ind w:left="708"/>
        <w:jc w:val="both"/>
        <w:rPr>
          <w:rFonts w:ascii="Times New Roman" w:eastAsia="Times New Roman" w:hAnsi="Times New Roman" w:cs="Times New Roman"/>
          <w:b/>
          <w:color w:val="000000" w:themeColor="text1"/>
          <w:shd w:val="clear" w:color="auto" w:fill="FFFFFF"/>
          <w:lang w:eastAsia="es-ES"/>
          <w:rPrChange w:id="2594" w:author="Dayrtman Fajardo Vásquez" w:date="2015-11-30T14:53:00Z">
            <w:rPr>
              <w:rFonts w:ascii="Times New Roman" w:eastAsia="Times New Roman" w:hAnsi="Times New Roman" w:cs="Times New Roman"/>
              <w:color w:val="000000" w:themeColor="text1"/>
              <w:shd w:val="clear" w:color="auto" w:fill="FFFFFF"/>
              <w:lang w:eastAsia="es-ES"/>
            </w:rPr>
          </w:rPrChange>
        </w:rPr>
        <w:pPrChange w:id="2595" w:author="Dayrtman Fajardo Vásquez" w:date="2015-11-30T14:53:00Z">
          <w:pPr>
            <w:spacing w:after="0"/>
            <w:jc w:val="both"/>
          </w:pPr>
        </w:pPrChange>
      </w:pPr>
      <w:r w:rsidRPr="00332105">
        <w:rPr>
          <w:rFonts w:ascii="Times New Roman" w:eastAsia="Times New Roman" w:hAnsi="Times New Roman" w:cs="Times New Roman"/>
          <w:b/>
          <w:color w:val="000000" w:themeColor="text1"/>
          <w:shd w:val="clear" w:color="auto" w:fill="FFFFFF"/>
          <w:lang w:eastAsia="es-ES"/>
        </w:rPr>
        <w:t xml:space="preserve">El Sudeste </w:t>
      </w:r>
      <w:del w:id="2596" w:author="EUGENIA ARCE LONDONO" w:date="2015-04-29T09:25:00Z">
        <w:r w:rsidRPr="00CD7792">
          <w:rPr>
            <w:rFonts w:ascii="Times New Roman" w:eastAsia="Times New Roman" w:hAnsi="Times New Roman" w:cs="Times New Roman"/>
            <w:b/>
            <w:color w:val="000000" w:themeColor="text1"/>
            <w:shd w:val="clear" w:color="auto" w:fill="FFFFFF"/>
            <w:lang w:eastAsia="es-ES"/>
          </w:rPr>
          <w:delText>Asiático.</w:delText>
        </w:r>
        <w:r w:rsidRPr="00CD7792">
          <w:rPr>
            <w:rFonts w:ascii="Times New Roman" w:eastAsia="Times New Roman" w:hAnsi="Times New Roman" w:cs="Times New Roman"/>
            <w:color w:val="000000" w:themeColor="text1"/>
            <w:shd w:val="clear" w:color="auto" w:fill="FFFFFF"/>
            <w:lang w:eastAsia="es-ES"/>
          </w:rPr>
          <w:delText xml:space="preserve"> Se</w:delText>
        </w:r>
      </w:del>
      <w:ins w:id="2597" w:author="EUGENIA ARCE LONDONO" w:date="2015-04-29T09:25:00Z">
        <w:r w:rsidRPr="00332105">
          <w:rPr>
            <w:rFonts w:ascii="Times New Roman" w:eastAsia="Times New Roman" w:hAnsi="Times New Roman" w:cs="Times New Roman"/>
            <w:b/>
            <w:color w:val="000000" w:themeColor="text1"/>
            <w:shd w:val="clear" w:color="auto" w:fill="FFFFFF"/>
            <w:lang w:eastAsia="es-ES"/>
          </w:rPr>
          <w:t>asiático: s</w:t>
        </w:r>
        <w:r w:rsidRPr="00332105">
          <w:rPr>
            <w:rFonts w:ascii="Times New Roman" w:eastAsia="Times New Roman" w:hAnsi="Times New Roman" w:cs="Times New Roman"/>
            <w:color w:val="000000" w:themeColor="text1"/>
            <w:shd w:val="clear" w:color="auto" w:fill="FFFFFF"/>
            <w:lang w:eastAsia="es-ES"/>
          </w:rPr>
          <w:t>e</w:t>
        </w:r>
      </w:ins>
      <w:r w:rsidRPr="00332105">
        <w:rPr>
          <w:rFonts w:ascii="Times New Roman" w:eastAsia="Times New Roman" w:hAnsi="Times New Roman" w:cs="Times New Roman"/>
          <w:color w:val="000000" w:themeColor="text1"/>
          <w:shd w:val="clear" w:color="auto" w:fill="FFFFFF"/>
          <w:lang w:eastAsia="es-ES"/>
        </w:rPr>
        <w:t xml:space="preserve"> ubica al sur de China y al oriente de la India.</w:t>
      </w:r>
      <w:r w:rsidRPr="00332105">
        <w:rPr>
          <w:rFonts w:ascii="Times New Roman" w:eastAsia="Times New Roman" w:hAnsi="Times New Roman" w:cs="Times New Roman"/>
          <w:b/>
          <w:color w:val="000000" w:themeColor="text1"/>
          <w:shd w:val="clear" w:color="auto" w:fill="FFFFFF"/>
          <w:lang w:eastAsia="es-ES"/>
        </w:rPr>
        <w:t xml:space="preserve"> </w:t>
      </w:r>
      <w:r w:rsidRPr="00332105">
        <w:rPr>
          <w:rFonts w:ascii="Times New Roman" w:eastAsia="Times New Roman" w:hAnsi="Times New Roman" w:cs="Times New Roman"/>
          <w:color w:val="000000" w:themeColor="text1"/>
          <w:shd w:val="clear" w:color="auto" w:fill="FFFFFF"/>
          <w:lang w:eastAsia="es-ES"/>
        </w:rPr>
        <w:t xml:space="preserve">Es una región a la que pertenecen países ubicados en el </w:t>
      </w:r>
      <w:del w:id="2598" w:author="EUGENIA ARCE LONDONO" w:date="2015-04-29T09:25:00Z">
        <w:r w:rsidRPr="00CD7792">
          <w:rPr>
            <w:rFonts w:ascii="Times New Roman" w:eastAsia="Times New Roman" w:hAnsi="Times New Roman" w:cs="Times New Roman"/>
            <w:color w:val="000000" w:themeColor="text1"/>
            <w:shd w:val="clear" w:color="auto" w:fill="FFFFFF"/>
            <w:lang w:eastAsia="es-ES"/>
          </w:rPr>
          <w:delText>Archipiélago</w:delText>
        </w:r>
      </w:del>
      <w:ins w:id="2599" w:author="TOSHIBA" w:date="2015-10-30T11:04:00Z">
        <w:r w:rsidR="003C0735">
          <w:rPr>
            <w:rFonts w:ascii="Times New Roman" w:eastAsia="Times New Roman" w:hAnsi="Times New Roman" w:cs="Times New Roman"/>
            <w:color w:val="000000" w:themeColor="text1"/>
            <w:shd w:val="clear" w:color="auto" w:fill="FFFFFF"/>
            <w:lang w:eastAsia="es-ES"/>
          </w:rPr>
          <w:t xml:space="preserve"> </w:t>
        </w:r>
      </w:ins>
      <w:ins w:id="2600" w:author="EUGENIA ARCE LONDONO" w:date="2015-04-29T09:25:00Z">
        <w:r w:rsidRPr="00332105">
          <w:rPr>
            <w:rFonts w:ascii="Times New Roman" w:eastAsia="Times New Roman" w:hAnsi="Times New Roman" w:cs="Times New Roman"/>
            <w:color w:val="000000" w:themeColor="text1"/>
            <w:shd w:val="clear" w:color="auto" w:fill="FFFFFF"/>
            <w:lang w:eastAsia="es-ES"/>
          </w:rPr>
          <w:t>archipiélago</w:t>
        </w:r>
      </w:ins>
      <w:r w:rsidRPr="00332105">
        <w:rPr>
          <w:rFonts w:ascii="Times New Roman" w:eastAsia="Times New Roman" w:hAnsi="Times New Roman" w:cs="Times New Roman"/>
          <w:color w:val="000000" w:themeColor="text1"/>
          <w:shd w:val="clear" w:color="auto" w:fill="FFFFFF"/>
          <w:lang w:eastAsia="es-ES"/>
        </w:rPr>
        <w:t xml:space="preserve"> </w:t>
      </w:r>
      <w:ins w:id="2601" w:author="Dayrtman Fajardo Vásquez" w:date="2015-11-12T17:48:00Z">
        <w:r w:rsidR="00B012DC">
          <w:rPr>
            <w:rFonts w:ascii="Times New Roman" w:eastAsia="Times New Roman" w:hAnsi="Times New Roman" w:cs="Times New Roman"/>
            <w:color w:val="000000" w:themeColor="text1"/>
            <w:shd w:val="clear" w:color="auto" w:fill="FFFFFF"/>
            <w:lang w:eastAsia="es-ES"/>
          </w:rPr>
          <w:t>m</w:t>
        </w:r>
      </w:ins>
      <w:del w:id="2602" w:author="Dayrtman Fajardo Vásquez" w:date="2015-11-12T17:48:00Z">
        <w:r w:rsidRPr="00332105" w:rsidDel="00B012DC">
          <w:rPr>
            <w:rFonts w:ascii="Times New Roman" w:eastAsia="Times New Roman" w:hAnsi="Times New Roman" w:cs="Times New Roman"/>
            <w:color w:val="000000" w:themeColor="text1"/>
            <w:shd w:val="clear" w:color="auto" w:fill="FFFFFF"/>
            <w:lang w:eastAsia="es-ES"/>
          </w:rPr>
          <w:delText>M</w:delText>
        </w:r>
      </w:del>
      <w:r w:rsidRPr="00332105">
        <w:rPr>
          <w:rFonts w:ascii="Times New Roman" w:eastAsia="Times New Roman" w:hAnsi="Times New Roman" w:cs="Times New Roman"/>
          <w:color w:val="000000" w:themeColor="text1"/>
          <w:shd w:val="clear" w:color="auto" w:fill="FFFFFF"/>
          <w:lang w:eastAsia="es-ES"/>
        </w:rPr>
        <w:t>alayo y en la parte continental en Indochina. Algunos de ellos son</w:t>
      </w:r>
      <w:ins w:id="2603" w:author="TOSHIBA" w:date="2015-10-30T11:05:00Z">
        <w:r w:rsidR="003C0735">
          <w:rPr>
            <w:rFonts w:ascii="Times New Roman" w:eastAsia="Times New Roman" w:hAnsi="Times New Roman" w:cs="Times New Roman"/>
            <w:color w:val="000000" w:themeColor="text1"/>
            <w:shd w:val="clear" w:color="auto" w:fill="FFFFFF"/>
            <w:lang w:eastAsia="es-ES"/>
          </w:rPr>
          <w:t>:</w:t>
        </w:r>
      </w:ins>
      <w:del w:id="2604" w:author="EUGENIA ARCE LONDONO" w:date="2015-04-29T09:25:00Z">
        <w:r w:rsidRPr="00CD7792">
          <w:rPr>
            <w:rFonts w:ascii="Times New Roman" w:eastAsia="Times New Roman" w:hAnsi="Times New Roman" w:cs="Times New Roman"/>
            <w:color w:val="000000" w:themeColor="text1"/>
            <w:shd w:val="clear" w:color="auto" w:fill="FFFFFF"/>
            <w:lang w:eastAsia="es-ES"/>
          </w:rPr>
          <w:delText>,</w:delText>
        </w:r>
      </w:del>
      <w:r w:rsidRPr="00332105">
        <w:rPr>
          <w:rFonts w:ascii="Times New Roman" w:eastAsia="Times New Roman" w:hAnsi="Times New Roman" w:cs="Times New Roman"/>
          <w:color w:val="000000" w:themeColor="text1"/>
          <w:shd w:val="clear" w:color="auto" w:fill="FFFFFF"/>
          <w:lang w:eastAsia="es-ES"/>
        </w:rPr>
        <w:t xml:space="preserve"> Singapur, </w:t>
      </w:r>
      <w:r w:rsidRPr="00332105">
        <w:rPr>
          <w:rFonts w:ascii="Times New Roman" w:eastAsia="Times New Roman" w:hAnsi="Times New Roman" w:cs="Times New Roman"/>
          <w:color w:val="000000" w:themeColor="text1"/>
          <w:lang w:eastAsia="es-ES"/>
        </w:rPr>
        <w:t>Laos, Papúa Nueva Guinea, Myanmar, Tailandia</w:t>
      </w:r>
      <w:r w:rsidRPr="00332105">
        <w:rPr>
          <w:rFonts w:ascii="Times New Roman" w:eastAsia="Times New Roman" w:hAnsi="Times New Roman" w:cs="Times New Roman"/>
          <w:color w:val="000000" w:themeColor="text1"/>
          <w:shd w:val="clear" w:color="auto" w:fill="FFFFFF"/>
          <w:lang w:eastAsia="es-ES"/>
        </w:rPr>
        <w:t xml:space="preserve">, </w:t>
      </w:r>
      <w:r w:rsidRPr="00332105">
        <w:rPr>
          <w:rFonts w:ascii="Times New Roman" w:eastAsia="Times New Roman" w:hAnsi="Times New Roman" w:cs="Times New Roman"/>
          <w:color w:val="000000" w:themeColor="text1"/>
          <w:lang w:eastAsia="es-ES"/>
        </w:rPr>
        <w:t>Camboya, Brunei, Indonesia, Timor</w:t>
      </w:r>
      <w:ins w:id="2605" w:author="Dayrtman Fajardo Vásquez" w:date="2015-11-12T17:48:00Z">
        <w:r w:rsidR="00B012DC">
          <w:rPr>
            <w:rFonts w:ascii="Times New Roman" w:eastAsia="Times New Roman" w:hAnsi="Times New Roman" w:cs="Times New Roman"/>
            <w:color w:val="000000" w:themeColor="text1"/>
            <w:lang w:eastAsia="es-ES"/>
          </w:rPr>
          <w:t xml:space="preserve"> Oriental</w:t>
        </w:r>
      </w:ins>
      <w:r w:rsidRPr="00332105">
        <w:rPr>
          <w:rFonts w:ascii="Times New Roman" w:eastAsia="Times New Roman" w:hAnsi="Times New Roman" w:cs="Times New Roman"/>
          <w:color w:val="000000" w:themeColor="text1"/>
          <w:lang w:eastAsia="es-ES"/>
        </w:rPr>
        <w:t>, Malasia, Filipinas</w:t>
      </w:r>
      <w:del w:id="2606" w:author="EUGENIA ARCE LONDONO" w:date="2015-04-29T09:25:00Z">
        <w:r w:rsidRPr="00CD7792">
          <w:rPr>
            <w:rFonts w:ascii="Times New Roman" w:eastAsia="Times New Roman" w:hAnsi="Times New Roman" w:cs="Times New Roman"/>
            <w:color w:val="000000" w:themeColor="text1"/>
            <w:lang w:eastAsia="es-ES"/>
          </w:rPr>
          <w:delText>,</w:delText>
        </w:r>
      </w:del>
      <w:r w:rsidRPr="00332105">
        <w:rPr>
          <w:rFonts w:ascii="Times New Roman" w:eastAsia="Times New Roman" w:hAnsi="Times New Roman" w:cs="Times New Roman"/>
          <w:color w:val="000000" w:themeColor="text1"/>
          <w:lang w:eastAsia="es-ES"/>
        </w:rPr>
        <w:t xml:space="preserve"> y Vietnam. </w:t>
      </w:r>
      <w:ins w:id="2607" w:author="Dayrtman Fajardo Vásquez" w:date="2015-11-30T14:53:00Z">
        <w:r w:rsidR="002662D8" w:rsidRPr="00CD7792">
          <w:rPr>
            <w:rFonts w:ascii="Times New Roman" w:eastAsia="Times New Roman" w:hAnsi="Times New Roman" w:cs="Times New Roman"/>
            <w:color w:val="000000" w:themeColor="text1"/>
            <w:shd w:val="clear" w:color="auto" w:fill="FFFFFF"/>
            <w:lang w:eastAsia="es-ES"/>
          </w:rPr>
          <w:t>En estos países se ha instaurado una gran diversidad de formas de gobierno. Algunos de ellos son</w:t>
        </w:r>
        <w:r w:rsidR="004C52C9">
          <w:rPr>
            <w:rFonts w:ascii="Times New Roman" w:eastAsia="Times New Roman" w:hAnsi="Times New Roman" w:cs="Times New Roman"/>
            <w:color w:val="000000" w:themeColor="text1"/>
            <w:shd w:val="clear" w:color="auto" w:fill="FFFFFF"/>
            <w:lang w:eastAsia="es-ES"/>
          </w:rPr>
          <w:t xml:space="preserve"> monarquías (</w:t>
        </w:r>
        <w:r w:rsidR="002662D8" w:rsidRPr="00CD7792">
          <w:rPr>
            <w:rFonts w:ascii="Times New Roman" w:eastAsia="Times New Roman" w:hAnsi="Times New Roman" w:cs="Times New Roman"/>
            <w:color w:val="000000" w:themeColor="text1"/>
            <w:shd w:val="clear" w:color="auto" w:fill="FFFFFF"/>
            <w:lang w:eastAsia="es-ES"/>
          </w:rPr>
          <w:t>Tailandia</w:t>
        </w:r>
        <w:r w:rsidR="002662D8">
          <w:rPr>
            <w:rFonts w:ascii="Times New Roman" w:eastAsia="Times New Roman" w:hAnsi="Times New Roman" w:cs="Times New Roman"/>
            <w:color w:val="000000" w:themeColor="text1"/>
            <w:shd w:val="clear" w:color="auto" w:fill="FFFFFF"/>
            <w:lang w:eastAsia="es-ES"/>
          </w:rPr>
          <w:t>, Brunei, Camboya</w:t>
        </w:r>
        <w:r w:rsidR="002662D8" w:rsidRPr="00CD7792">
          <w:rPr>
            <w:rFonts w:ascii="Times New Roman" w:eastAsia="Times New Roman" w:hAnsi="Times New Roman" w:cs="Times New Roman"/>
            <w:color w:val="000000" w:themeColor="text1"/>
            <w:shd w:val="clear" w:color="auto" w:fill="FFFFFF"/>
            <w:lang w:eastAsia="es-ES"/>
          </w:rPr>
          <w:t xml:space="preserve"> y Malasia</w:t>
        </w:r>
      </w:ins>
      <w:ins w:id="2608" w:author="Dayrtman Fajardo Vásquez" w:date="2015-11-30T16:37:00Z">
        <w:r w:rsidR="004C52C9">
          <w:rPr>
            <w:rFonts w:ascii="Times New Roman" w:eastAsia="Times New Roman" w:hAnsi="Times New Roman" w:cs="Times New Roman"/>
            <w:color w:val="000000" w:themeColor="text1"/>
            <w:shd w:val="clear" w:color="auto" w:fill="FFFFFF"/>
            <w:lang w:eastAsia="es-ES"/>
          </w:rPr>
          <w:t>)</w:t>
        </w:r>
      </w:ins>
      <w:ins w:id="2609" w:author="Dayrtman Fajardo Vásquez" w:date="2015-11-30T14:53:00Z">
        <w:r w:rsidR="002662D8">
          <w:rPr>
            <w:rFonts w:ascii="Times New Roman" w:eastAsia="Times New Roman" w:hAnsi="Times New Roman" w:cs="Times New Roman"/>
            <w:color w:val="000000" w:themeColor="text1"/>
            <w:shd w:val="clear" w:color="auto" w:fill="FFFFFF"/>
            <w:lang w:eastAsia="es-ES"/>
          </w:rPr>
          <w:t>; los demá</w:t>
        </w:r>
        <w:r w:rsidR="004C52C9">
          <w:rPr>
            <w:rFonts w:ascii="Times New Roman" w:eastAsia="Times New Roman" w:hAnsi="Times New Roman" w:cs="Times New Roman"/>
            <w:color w:val="000000" w:themeColor="text1"/>
            <w:shd w:val="clear" w:color="auto" w:fill="FFFFFF"/>
            <w:lang w:eastAsia="es-ES"/>
          </w:rPr>
          <w:t>s, cuentan con diferentes modalidades</w:t>
        </w:r>
        <w:r w:rsidR="002662D8">
          <w:rPr>
            <w:rFonts w:ascii="Times New Roman" w:eastAsia="Times New Roman" w:hAnsi="Times New Roman" w:cs="Times New Roman"/>
            <w:color w:val="000000" w:themeColor="text1"/>
            <w:shd w:val="clear" w:color="auto" w:fill="FFFFFF"/>
            <w:lang w:eastAsia="es-ES"/>
          </w:rPr>
          <w:t xml:space="preserve"> de república</w:t>
        </w:r>
      </w:ins>
      <w:ins w:id="2610" w:author="Dayrtman Fajardo Vásquez" w:date="2015-11-30T16:37:00Z">
        <w:r w:rsidR="004C52C9">
          <w:rPr>
            <w:rFonts w:ascii="Times New Roman" w:eastAsia="Times New Roman" w:hAnsi="Times New Roman" w:cs="Times New Roman"/>
            <w:color w:val="000000" w:themeColor="text1"/>
            <w:shd w:val="clear" w:color="auto" w:fill="FFFFFF"/>
            <w:lang w:eastAsia="es-ES"/>
          </w:rPr>
          <w:t>s</w:t>
        </w:r>
      </w:ins>
      <w:ins w:id="2611" w:author="Dayrtman Fajardo Vásquez" w:date="2015-11-30T14:53:00Z">
        <w:r w:rsidR="002662D8">
          <w:rPr>
            <w:rFonts w:ascii="Times New Roman" w:eastAsia="Times New Roman" w:hAnsi="Times New Roman" w:cs="Times New Roman"/>
            <w:color w:val="000000" w:themeColor="text1"/>
            <w:shd w:val="clear" w:color="auto" w:fill="FFFFFF"/>
            <w:lang w:eastAsia="es-ES"/>
          </w:rPr>
          <w:t>.</w:t>
        </w:r>
      </w:ins>
    </w:p>
    <w:p w14:paraId="6F0AF3D5" w14:textId="77777777" w:rsidR="00E76345" w:rsidRPr="00CD7792" w:rsidRDefault="00E76345">
      <w:pPr>
        <w:spacing w:after="0"/>
        <w:ind w:left="708"/>
        <w:jc w:val="both"/>
        <w:rPr>
          <w:rFonts w:ascii="Times New Roman" w:eastAsia="Times New Roman" w:hAnsi="Times New Roman" w:cs="Times New Roman"/>
          <w:color w:val="000000" w:themeColor="text1"/>
          <w:shd w:val="clear" w:color="auto" w:fill="FFFFFF"/>
          <w:lang w:eastAsia="es-ES"/>
        </w:rPr>
        <w:pPrChange w:id="2612" w:author="EUGENIA ARCE LONDONO" w:date="2015-04-29T09:25:00Z">
          <w:pPr>
            <w:spacing w:after="0"/>
            <w:jc w:val="both"/>
          </w:pPr>
        </w:pPrChange>
      </w:pPr>
      <w:r w:rsidRPr="00CD7792">
        <w:rPr>
          <w:rFonts w:ascii="Times New Roman" w:eastAsia="Times New Roman" w:hAnsi="Times New Roman" w:cs="Times New Roman"/>
          <w:color w:val="000000" w:themeColor="text1"/>
          <w:shd w:val="clear" w:color="auto" w:fill="FFFFFF"/>
          <w:lang w:eastAsia="es-ES"/>
        </w:rPr>
        <w:br/>
        <w:t xml:space="preserve">Los países que conforman esta región se organizan en la </w:t>
      </w:r>
      <w:del w:id="2613" w:author="TOSHIBA" w:date="2015-10-31T12:55:00Z">
        <w:r w:rsidRPr="001063D4" w:rsidDel="00CD5FBA">
          <w:rPr>
            <w:rFonts w:ascii="Times New Roman" w:eastAsia="Times New Roman" w:hAnsi="Times New Roman" w:cs="Times New Roman"/>
            <w:b/>
            <w:color w:val="000000" w:themeColor="text1"/>
            <w:shd w:val="clear" w:color="auto" w:fill="FFFFFF"/>
            <w:lang w:eastAsia="es-ES"/>
          </w:rPr>
          <w:delText>ASEAN</w:delText>
        </w:r>
        <w:r w:rsidRPr="00CD7792" w:rsidDel="00CD5FBA">
          <w:rPr>
            <w:rFonts w:ascii="Times New Roman" w:eastAsia="Times New Roman" w:hAnsi="Times New Roman" w:cs="Times New Roman"/>
            <w:color w:val="000000" w:themeColor="text1"/>
            <w:shd w:val="clear" w:color="auto" w:fill="FFFFFF"/>
            <w:lang w:eastAsia="es-ES"/>
          </w:rPr>
          <w:delText xml:space="preserve">, </w:delText>
        </w:r>
      </w:del>
      <w:r w:rsidRPr="00CD7792">
        <w:rPr>
          <w:rFonts w:ascii="Times New Roman" w:eastAsia="Times New Roman" w:hAnsi="Times New Roman" w:cs="Times New Roman"/>
          <w:color w:val="000000" w:themeColor="text1"/>
          <w:shd w:val="clear" w:color="auto" w:fill="FFFFFF"/>
          <w:lang w:eastAsia="es-ES"/>
        </w:rPr>
        <w:t>Asociación de Naciones del Sudeste Asiático</w:t>
      </w:r>
      <w:r>
        <w:rPr>
          <w:rFonts w:ascii="Times New Roman" w:eastAsia="Times New Roman" w:hAnsi="Times New Roman" w:cs="Times New Roman"/>
          <w:color w:val="000000" w:themeColor="text1"/>
          <w:shd w:val="clear" w:color="auto" w:fill="FFFFFF"/>
          <w:lang w:eastAsia="es-ES"/>
        </w:rPr>
        <w:t xml:space="preserve">, </w:t>
      </w:r>
      <w:ins w:id="2614" w:author="TOSHIBA" w:date="2015-10-31T12:55:00Z">
        <w:r w:rsidR="00CD5FBA">
          <w:rPr>
            <w:rFonts w:ascii="Times New Roman" w:eastAsia="Times New Roman" w:hAnsi="Times New Roman" w:cs="Times New Roman"/>
            <w:b/>
            <w:color w:val="000000" w:themeColor="text1"/>
            <w:shd w:val="clear" w:color="auto" w:fill="FFFFFF"/>
            <w:lang w:eastAsia="es-ES"/>
          </w:rPr>
          <w:t xml:space="preserve">ASEAN, </w:t>
        </w:r>
      </w:ins>
      <w:r>
        <w:rPr>
          <w:rFonts w:ascii="Times New Roman" w:eastAsia="Times New Roman" w:hAnsi="Times New Roman" w:cs="Times New Roman"/>
          <w:color w:val="000000" w:themeColor="text1"/>
          <w:shd w:val="clear" w:color="auto" w:fill="FFFFFF"/>
          <w:lang w:eastAsia="es-ES"/>
        </w:rPr>
        <w:t xml:space="preserve">en la </w:t>
      </w:r>
      <w:ins w:id="2615" w:author="TOSHIBA" w:date="2015-10-30T11:06:00Z">
        <w:r w:rsidR="003C0735">
          <w:rPr>
            <w:rFonts w:ascii="Times New Roman" w:eastAsia="Times New Roman" w:hAnsi="Times New Roman" w:cs="Times New Roman"/>
            <w:color w:val="000000" w:themeColor="text1"/>
            <w:shd w:val="clear" w:color="auto" w:fill="FFFFFF"/>
            <w:lang w:eastAsia="es-ES"/>
          </w:rPr>
          <w:t xml:space="preserve">que </w:t>
        </w:r>
      </w:ins>
      <w:del w:id="2616" w:author="TOSHIBA" w:date="2015-10-30T11:06:00Z">
        <w:r w:rsidDel="003C0735">
          <w:rPr>
            <w:rFonts w:ascii="Times New Roman" w:eastAsia="Times New Roman" w:hAnsi="Times New Roman" w:cs="Times New Roman"/>
            <w:color w:val="000000" w:themeColor="text1"/>
            <w:shd w:val="clear" w:color="auto" w:fill="FFFFFF"/>
            <w:lang w:eastAsia="es-ES"/>
          </w:rPr>
          <w:delText xml:space="preserve">cual </w:delText>
        </w:r>
      </w:del>
      <w:r>
        <w:rPr>
          <w:rFonts w:ascii="Times New Roman" w:eastAsia="Times New Roman" w:hAnsi="Times New Roman" w:cs="Times New Roman"/>
          <w:color w:val="000000" w:themeColor="text1"/>
          <w:shd w:val="clear" w:color="auto" w:fill="FFFFFF"/>
          <w:lang w:eastAsia="es-ES"/>
        </w:rPr>
        <w:t>se agruparon</w:t>
      </w:r>
      <w:r w:rsidRPr="00CD7792">
        <w:rPr>
          <w:rFonts w:ascii="Times New Roman" w:eastAsia="Times New Roman" w:hAnsi="Times New Roman" w:cs="Times New Roman"/>
          <w:color w:val="000000" w:themeColor="text1"/>
          <w:shd w:val="clear" w:color="auto" w:fill="FFFFFF"/>
          <w:lang w:eastAsia="es-ES"/>
        </w:rPr>
        <w:t xml:space="preserve"> con el fin de avanzar </w:t>
      </w:r>
      <w:r>
        <w:rPr>
          <w:rFonts w:ascii="Times New Roman" w:eastAsia="Times New Roman" w:hAnsi="Times New Roman" w:cs="Times New Roman"/>
          <w:color w:val="000000" w:themeColor="text1"/>
          <w:shd w:val="clear" w:color="auto" w:fill="FFFFFF"/>
          <w:lang w:eastAsia="es-ES"/>
        </w:rPr>
        <w:t xml:space="preserve">en </w:t>
      </w:r>
      <w:del w:id="2617" w:author="EUGENIA ARCE LONDONO" w:date="2015-04-29T09:25:00Z">
        <w:r w:rsidRPr="00CD7792">
          <w:rPr>
            <w:rFonts w:ascii="Times New Roman" w:eastAsia="Times New Roman" w:hAnsi="Times New Roman" w:cs="Times New Roman"/>
            <w:color w:val="000000" w:themeColor="text1"/>
            <w:shd w:val="clear" w:color="auto" w:fill="FFFFFF"/>
            <w:lang w:eastAsia="es-ES"/>
          </w:rPr>
          <w:delText>el</w:delText>
        </w:r>
      </w:del>
      <w:ins w:id="2618" w:author="EUGENIA ARCE LONDONO" w:date="2015-04-29T09:25:00Z">
        <w:r>
          <w:rPr>
            <w:rFonts w:ascii="Times New Roman" w:eastAsia="Times New Roman" w:hAnsi="Times New Roman" w:cs="Times New Roman"/>
            <w:color w:val="000000" w:themeColor="text1"/>
            <w:shd w:val="clear" w:color="auto" w:fill="FFFFFF"/>
            <w:lang w:eastAsia="es-ES"/>
          </w:rPr>
          <w:t>su</w:t>
        </w:r>
      </w:ins>
      <w:r w:rsidRPr="00CD7792">
        <w:rPr>
          <w:rFonts w:ascii="Times New Roman" w:eastAsia="Times New Roman" w:hAnsi="Times New Roman" w:cs="Times New Roman"/>
          <w:color w:val="000000" w:themeColor="text1"/>
          <w:shd w:val="clear" w:color="auto" w:fill="FFFFFF"/>
          <w:lang w:eastAsia="es-ES"/>
        </w:rPr>
        <w:t xml:space="preserve"> desarroll</w:t>
      </w:r>
      <w:r>
        <w:rPr>
          <w:rFonts w:ascii="Times New Roman" w:eastAsia="Times New Roman" w:hAnsi="Times New Roman" w:cs="Times New Roman"/>
          <w:color w:val="000000" w:themeColor="text1"/>
          <w:shd w:val="clear" w:color="auto" w:fill="FFFFFF"/>
          <w:lang w:eastAsia="es-ES"/>
        </w:rPr>
        <w:t>o económico</w:t>
      </w:r>
      <w:del w:id="2619" w:author="EUGENIA ARCE LONDONO" w:date="2015-04-29T09:25:00Z">
        <w:r>
          <w:rPr>
            <w:rFonts w:ascii="Times New Roman" w:eastAsia="Times New Roman" w:hAnsi="Times New Roman" w:cs="Times New Roman"/>
            <w:color w:val="000000" w:themeColor="text1"/>
            <w:shd w:val="clear" w:color="auto" w:fill="FFFFFF"/>
            <w:lang w:eastAsia="es-ES"/>
          </w:rPr>
          <w:delText xml:space="preserve"> de los países que la</w:delText>
        </w:r>
        <w:r w:rsidRPr="00CD7792">
          <w:rPr>
            <w:rFonts w:ascii="Times New Roman" w:eastAsia="Times New Roman" w:hAnsi="Times New Roman" w:cs="Times New Roman"/>
            <w:color w:val="000000" w:themeColor="text1"/>
            <w:shd w:val="clear" w:color="auto" w:fill="FFFFFF"/>
            <w:lang w:eastAsia="es-ES"/>
          </w:rPr>
          <w:delText xml:space="preserve"> conforman</w:delText>
        </w:r>
      </w:del>
      <w:r w:rsidRPr="00CD7792">
        <w:rPr>
          <w:rFonts w:ascii="Times New Roman" w:eastAsia="Times New Roman" w:hAnsi="Times New Roman" w:cs="Times New Roman"/>
          <w:color w:val="000000" w:themeColor="text1"/>
          <w:shd w:val="clear" w:color="auto" w:fill="FFFFFF"/>
          <w:lang w:eastAsia="es-ES"/>
        </w:rPr>
        <w:t>.</w:t>
      </w:r>
    </w:p>
    <w:p w14:paraId="123934D5" w14:textId="77777777" w:rsidR="00E76345" w:rsidRPr="00CD7792" w:rsidDel="002662D8" w:rsidRDefault="00E76345" w:rsidP="00E76345">
      <w:pPr>
        <w:spacing w:after="0"/>
        <w:jc w:val="both"/>
        <w:rPr>
          <w:del w:id="2620" w:author="Dayrtman Fajardo Vásquez" w:date="2015-11-30T14:54:00Z"/>
          <w:rFonts w:ascii="Times New Roman" w:eastAsia="Times New Roman" w:hAnsi="Times New Roman" w:cs="Times New Roman"/>
          <w:color w:val="000000" w:themeColor="text1"/>
          <w:shd w:val="clear" w:color="auto" w:fill="FFFFFF"/>
          <w:lang w:eastAsia="es-ES"/>
        </w:rPr>
      </w:pPr>
    </w:p>
    <w:p w14:paraId="37AC8BFF" w14:textId="76F3AF96" w:rsidR="00E76345" w:rsidRPr="001063D4" w:rsidDel="002662D8" w:rsidRDefault="00E76345">
      <w:pPr>
        <w:spacing w:after="0"/>
        <w:ind w:left="708"/>
        <w:jc w:val="both"/>
        <w:rPr>
          <w:del w:id="2621" w:author="Dayrtman Fajardo Vásquez" w:date="2015-11-30T14:53:00Z"/>
          <w:rFonts w:ascii="Times New Roman" w:eastAsia="Times New Roman" w:hAnsi="Times New Roman" w:cs="Times New Roman"/>
          <w:b/>
          <w:color w:val="000000" w:themeColor="text1"/>
          <w:shd w:val="clear" w:color="auto" w:fill="FFFFFF"/>
          <w:lang w:eastAsia="es-ES"/>
        </w:rPr>
        <w:pPrChange w:id="2622" w:author="EUGENIA ARCE LONDONO" w:date="2015-04-29T09:25:00Z">
          <w:pPr>
            <w:spacing w:after="0"/>
            <w:jc w:val="both"/>
          </w:pPr>
        </w:pPrChange>
      </w:pPr>
      <w:del w:id="2623" w:author="Dayrtman Fajardo Vásquez" w:date="2015-11-30T14:53:00Z">
        <w:r w:rsidRPr="00CD7792" w:rsidDel="002662D8">
          <w:rPr>
            <w:rFonts w:ascii="Times New Roman" w:eastAsia="Times New Roman" w:hAnsi="Times New Roman" w:cs="Times New Roman"/>
            <w:color w:val="000000" w:themeColor="text1"/>
            <w:shd w:val="clear" w:color="auto" w:fill="FFFFFF"/>
            <w:lang w:eastAsia="es-ES"/>
          </w:rPr>
          <w:delText>En estos países se ha instaurado una gran diversidad de formas de gobierno. Algunos de ellos son</w:delText>
        </w:r>
      </w:del>
      <w:del w:id="2624" w:author="Dayrtman Fajardo Vásquez" w:date="2015-11-30T14:52:00Z">
        <w:r w:rsidRPr="00CD7792" w:rsidDel="002662D8">
          <w:rPr>
            <w:rFonts w:ascii="Times New Roman" w:eastAsia="Times New Roman" w:hAnsi="Times New Roman" w:cs="Times New Roman"/>
            <w:color w:val="000000" w:themeColor="text1"/>
            <w:shd w:val="clear" w:color="auto" w:fill="FFFFFF"/>
            <w:lang w:eastAsia="es-ES"/>
          </w:rPr>
          <w:delText xml:space="preserve">: </w:delText>
        </w:r>
      </w:del>
      <w:ins w:id="2625" w:author="TOSHIBA" w:date="2015-10-30T11:07:00Z">
        <w:del w:id="2626" w:author="Dayrtman Fajardo Vásquez" w:date="2015-11-30T14:52:00Z">
          <w:r w:rsidR="003C0735" w:rsidDel="002662D8">
            <w:rPr>
              <w:rFonts w:ascii="Times New Roman" w:eastAsia="Times New Roman" w:hAnsi="Times New Roman" w:cs="Times New Roman"/>
              <w:color w:val="000000" w:themeColor="text1"/>
              <w:shd w:val="clear" w:color="auto" w:fill="FFFFFF"/>
              <w:lang w:eastAsia="es-ES"/>
            </w:rPr>
            <w:delText>e</w:delText>
          </w:r>
        </w:del>
      </w:ins>
      <w:del w:id="2627" w:author="Dayrtman Fajardo Vásquez" w:date="2015-11-30T14:53:00Z">
        <w:r w:rsidRPr="00CD7792" w:rsidDel="002662D8">
          <w:rPr>
            <w:rFonts w:ascii="Times New Roman" w:eastAsia="Times New Roman" w:hAnsi="Times New Roman" w:cs="Times New Roman"/>
            <w:color w:val="000000" w:themeColor="text1"/>
            <w:shd w:val="clear" w:color="auto" w:fill="FFFFFF"/>
            <w:lang w:eastAsia="es-ES"/>
          </w:rPr>
          <w:delText>E</w:delText>
        </w:r>
      </w:del>
      <w:del w:id="2628" w:author="Dayrtman Fajardo Vásquez" w:date="2015-11-30T14:52:00Z">
        <w:r w:rsidRPr="00CD7792" w:rsidDel="002662D8">
          <w:rPr>
            <w:rFonts w:ascii="Times New Roman" w:eastAsia="Times New Roman" w:hAnsi="Times New Roman" w:cs="Times New Roman"/>
            <w:color w:val="000000" w:themeColor="text1"/>
            <w:shd w:val="clear" w:color="auto" w:fill="FFFFFF"/>
            <w:lang w:eastAsia="es-ES"/>
          </w:rPr>
          <w:delText>n</w:delText>
        </w:r>
      </w:del>
      <w:del w:id="2629" w:author="Dayrtman Fajardo Vásquez" w:date="2015-11-30T14:53:00Z">
        <w:r w:rsidRPr="00CD7792" w:rsidDel="002662D8">
          <w:rPr>
            <w:rFonts w:ascii="Times New Roman" w:eastAsia="Times New Roman" w:hAnsi="Times New Roman" w:cs="Times New Roman"/>
            <w:color w:val="000000" w:themeColor="text1"/>
            <w:shd w:val="clear" w:color="auto" w:fill="FFFFFF"/>
            <w:lang w:eastAsia="es-ES"/>
          </w:rPr>
          <w:delText xml:space="preserve"> Tailandia y Malasia</w:delText>
        </w:r>
      </w:del>
      <w:ins w:id="2630" w:author="EUGENIA ARCE LONDONO" w:date="2015-04-29T09:25:00Z">
        <w:del w:id="2631" w:author="Dayrtman Fajardo Vásquez" w:date="2015-11-30T14:52:00Z">
          <w:r w:rsidDel="002662D8">
            <w:rPr>
              <w:rFonts w:ascii="Times New Roman" w:eastAsia="Times New Roman" w:hAnsi="Times New Roman" w:cs="Times New Roman"/>
              <w:color w:val="000000" w:themeColor="text1"/>
              <w:shd w:val="clear" w:color="auto" w:fill="FFFFFF"/>
              <w:lang w:eastAsia="es-ES"/>
            </w:rPr>
            <w:delText>,</w:delText>
          </w:r>
        </w:del>
      </w:ins>
      <w:del w:id="2632" w:author="Dayrtman Fajardo Vásquez" w:date="2015-11-30T14:52:00Z">
        <w:r w:rsidRPr="00CD7792" w:rsidDel="002662D8">
          <w:rPr>
            <w:rFonts w:ascii="Times New Roman" w:eastAsia="Times New Roman" w:hAnsi="Times New Roman" w:cs="Times New Roman"/>
            <w:color w:val="000000" w:themeColor="text1"/>
            <w:shd w:val="clear" w:color="auto" w:fill="FFFFFF"/>
            <w:lang w:eastAsia="es-ES"/>
          </w:rPr>
          <w:delText xml:space="preserve"> la </w:delText>
        </w:r>
        <w:r w:rsidRPr="001063D4" w:rsidDel="002662D8">
          <w:rPr>
            <w:rFonts w:ascii="Times New Roman" w:eastAsia="Times New Roman" w:hAnsi="Times New Roman" w:cs="Times New Roman"/>
            <w:b/>
            <w:color w:val="000000" w:themeColor="text1"/>
            <w:shd w:val="clear" w:color="auto" w:fill="FFFFFF"/>
            <w:lang w:eastAsia="es-ES"/>
          </w:rPr>
          <w:delText>monarquía constitucional</w:delText>
        </w:r>
        <w:r w:rsidRPr="00CD7792" w:rsidDel="002662D8">
          <w:rPr>
            <w:rFonts w:ascii="Times New Roman" w:eastAsia="Times New Roman" w:hAnsi="Times New Roman" w:cs="Times New Roman"/>
            <w:color w:val="000000" w:themeColor="text1"/>
            <w:shd w:val="clear" w:color="auto" w:fill="FFFFFF"/>
            <w:lang w:eastAsia="es-ES"/>
          </w:rPr>
          <w:delText>; en Lao</w:delText>
        </w:r>
        <w:r w:rsidDel="002662D8">
          <w:rPr>
            <w:rFonts w:ascii="Times New Roman" w:eastAsia="Times New Roman" w:hAnsi="Times New Roman" w:cs="Times New Roman"/>
            <w:color w:val="000000" w:themeColor="text1"/>
            <w:shd w:val="clear" w:color="auto" w:fill="FFFFFF"/>
            <w:lang w:eastAsia="es-ES"/>
          </w:rPr>
          <w:delText>s</w:delText>
        </w:r>
        <w:r w:rsidRPr="00CD7792" w:rsidDel="002662D8">
          <w:rPr>
            <w:rFonts w:ascii="Times New Roman" w:eastAsia="Times New Roman" w:hAnsi="Times New Roman" w:cs="Times New Roman"/>
            <w:color w:val="000000" w:themeColor="text1"/>
            <w:shd w:val="clear" w:color="auto" w:fill="FFFFFF"/>
            <w:lang w:eastAsia="es-ES"/>
          </w:rPr>
          <w:delText xml:space="preserve"> existe el </w:delText>
        </w:r>
        <w:r w:rsidRPr="001063D4" w:rsidDel="002662D8">
          <w:rPr>
            <w:rFonts w:ascii="Times New Roman" w:eastAsia="Times New Roman" w:hAnsi="Times New Roman" w:cs="Times New Roman"/>
            <w:b/>
            <w:color w:val="000000" w:themeColor="text1"/>
            <w:shd w:val="clear" w:color="auto" w:fill="FFFFFF"/>
            <w:lang w:eastAsia="es-ES"/>
          </w:rPr>
          <w:delText xml:space="preserve">estado </w:delText>
        </w:r>
      </w:del>
      <w:ins w:id="2633" w:author="EUGENIA ARCE LONDONO" w:date="2015-04-29T09:25:00Z">
        <w:del w:id="2634" w:author="Dayrtman Fajardo Vásquez" w:date="2015-11-30T14:52:00Z">
          <w:r w:rsidDel="002662D8">
            <w:rPr>
              <w:rFonts w:ascii="Times New Roman" w:eastAsia="Times New Roman" w:hAnsi="Times New Roman" w:cs="Times New Roman"/>
              <w:b/>
              <w:color w:val="000000" w:themeColor="text1"/>
              <w:shd w:val="clear" w:color="auto" w:fill="FFFFFF"/>
              <w:lang w:eastAsia="es-ES"/>
            </w:rPr>
            <w:delText>E</w:delText>
          </w:r>
          <w:r w:rsidRPr="001063D4" w:rsidDel="002662D8">
            <w:rPr>
              <w:rFonts w:ascii="Times New Roman" w:eastAsia="Times New Roman" w:hAnsi="Times New Roman" w:cs="Times New Roman"/>
              <w:b/>
              <w:color w:val="000000" w:themeColor="text1"/>
              <w:shd w:val="clear" w:color="auto" w:fill="FFFFFF"/>
              <w:lang w:eastAsia="es-ES"/>
            </w:rPr>
            <w:delText xml:space="preserve">stado </w:delText>
          </w:r>
          <w:r w:rsidDel="002662D8">
            <w:rPr>
              <w:rFonts w:ascii="Times New Roman" w:eastAsia="Times New Roman" w:hAnsi="Times New Roman" w:cs="Times New Roman"/>
              <w:b/>
              <w:color w:val="000000" w:themeColor="text1"/>
              <w:shd w:val="clear" w:color="auto" w:fill="FFFFFF"/>
              <w:lang w:eastAsia="es-ES"/>
            </w:rPr>
            <w:delText>comuni</w:delText>
          </w:r>
          <w:r w:rsidRPr="001063D4" w:rsidDel="002662D8">
            <w:rPr>
              <w:rFonts w:ascii="Times New Roman" w:eastAsia="Times New Roman" w:hAnsi="Times New Roman" w:cs="Times New Roman"/>
              <w:b/>
              <w:color w:val="000000" w:themeColor="text1"/>
              <w:shd w:val="clear" w:color="auto" w:fill="FFFFFF"/>
              <w:lang w:eastAsia="es-ES"/>
            </w:rPr>
            <w:delText>sta</w:delText>
          </w:r>
          <w:r w:rsidDel="002662D8">
            <w:rPr>
              <w:rFonts w:ascii="Times New Roman" w:eastAsia="Times New Roman" w:hAnsi="Times New Roman" w:cs="Times New Roman"/>
              <w:b/>
              <w:color w:val="000000" w:themeColor="text1"/>
              <w:shd w:val="clear" w:color="auto" w:fill="FFFFFF"/>
              <w:lang w:eastAsia="es-ES"/>
            </w:rPr>
            <w:delText xml:space="preserve">; </w:delText>
          </w:r>
          <w:r w:rsidDel="002662D8">
            <w:rPr>
              <w:rFonts w:ascii="Times New Roman" w:eastAsia="Times New Roman" w:hAnsi="Times New Roman" w:cs="Times New Roman"/>
              <w:color w:val="000000" w:themeColor="text1"/>
              <w:shd w:val="clear" w:color="auto" w:fill="FFFFFF"/>
              <w:lang w:eastAsia="es-ES"/>
            </w:rPr>
            <w:delText xml:space="preserve">en Vietnam, la </w:delText>
          </w:r>
          <w:r w:rsidDel="002662D8">
            <w:rPr>
              <w:rFonts w:ascii="Times New Roman" w:eastAsia="Times New Roman" w:hAnsi="Times New Roman" w:cs="Times New Roman"/>
              <w:b/>
              <w:color w:val="000000" w:themeColor="text1"/>
              <w:shd w:val="clear" w:color="auto" w:fill="FFFFFF"/>
              <w:lang w:eastAsia="es-ES"/>
            </w:rPr>
            <w:delText xml:space="preserve">república </w:delText>
          </w:r>
        </w:del>
      </w:ins>
      <w:del w:id="2635" w:author="Dayrtman Fajardo Vásquez" w:date="2015-11-30T14:52:00Z">
        <w:r w:rsidDel="002662D8">
          <w:rPr>
            <w:rFonts w:ascii="Times New Roman" w:eastAsia="Times New Roman" w:hAnsi="Times New Roman" w:cs="Times New Roman"/>
            <w:b/>
            <w:color w:val="000000" w:themeColor="text1"/>
            <w:shd w:val="clear" w:color="auto" w:fill="FFFFFF"/>
            <w:lang w:eastAsia="es-ES"/>
          </w:rPr>
          <w:delText>socialista</w:delText>
        </w:r>
        <w:r w:rsidRPr="00CD7792" w:rsidDel="002662D8">
          <w:rPr>
            <w:rFonts w:ascii="Times New Roman" w:eastAsia="Times New Roman" w:hAnsi="Times New Roman" w:cs="Times New Roman"/>
            <w:color w:val="000000" w:themeColor="text1"/>
            <w:shd w:val="clear" w:color="auto" w:fill="FFFFFF"/>
            <w:lang w:eastAsia="es-ES"/>
          </w:rPr>
          <w:delText>; en Birmania y Filipinas</w:delText>
        </w:r>
      </w:del>
      <w:ins w:id="2636" w:author="EUGENIA ARCE LONDONO" w:date="2015-04-29T09:25:00Z">
        <w:del w:id="2637" w:author="Dayrtman Fajardo Vásquez" w:date="2015-11-30T14:52:00Z">
          <w:r w:rsidDel="002662D8">
            <w:rPr>
              <w:rFonts w:ascii="Times New Roman" w:eastAsia="Times New Roman" w:hAnsi="Times New Roman" w:cs="Times New Roman"/>
              <w:color w:val="000000" w:themeColor="text1"/>
              <w:shd w:val="clear" w:color="auto" w:fill="FFFFFF"/>
              <w:lang w:eastAsia="es-ES"/>
            </w:rPr>
            <w:delText>,</w:delText>
          </w:r>
        </w:del>
      </w:ins>
      <w:del w:id="2638" w:author="Dayrtman Fajardo Vásquez" w:date="2015-11-30T14:52:00Z">
        <w:r w:rsidRPr="00CD7792" w:rsidDel="002662D8">
          <w:rPr>
            <w:rFonts w:ascii="Times New Roman" w:eastAsia="Times New Roman" w:hAnsi="Times New Roman" w:cs="Times New Roman"/>
            <w:color w:val="000000" w:themeColor="text1"/>
            <w:shd w:val="clear" w:color="auto" w:fill="FFFFFF"/>
            <w:lang w:eastAsia="es-ES"/>
          </w:rPr>
          <w:delText xml:space="preserve"> la </w:delText>
        </w:r>
        <w:r w:rsidRPr="001063D4" w:rsidDel="002662D8">
          <w:rPr>
            <w:rFonts w:ascii="Times New Roman" w:eastAsia="Times New Roman" w:hAnsi="Times New Roman" w:cs="Times New Roman"/>
            <w:b/>
            <w:color w:val="000000" w:themeColor="text1"/>
            <w:shd w:val="clear" w:color="auto" w:fill="FFFFFF"/>
            <w:lang w:eastAsia="es-ES"/>
          </w:rPr>
          <w:delText>república presidencialista</w:delText>
        </w:r>
      </w:del>
      <w:ins w:id="2639" w:author="EUGENIA ARCE LONDONO" w:date="2015-04-29T09:25:00Z">
        <w:del w:id="2640" w:author="Dayrtman Fajardo Vásquez" w:date="2015-11-30T14:52:00Z">
          <w:r w:rsidDel="002662D8">
            <w:rPr>
              <w:rFonts w:ascii="Times New Roman" w:eastAsia="Times New Roman" w:hAnsi="Times New Roman" w:cs="Times New Roman"/>
              <w:b/>
              <w:color w:val="000000" w:themeColor="text1"/>
              <w:shd w:val="clear" w:color="auto" w:fill="FFFFFF"/>
              <w:lang w:eastAsia="es-ES"/>
            </w:rPr>
            <w:delText>;</w:delText>
          </w:r>
        </w:del>
      </w:ins>
      <w:del w:id="2641" w:author="Dayrtman Fajardo Vásquez" w:date="2015-11-30T14:52:00Z">
        <w:r w:rsidRPr="00CD7792" w:rsidDel="002662D8">
          <w:rPr>
            <w:rFonts w:ascii="Times New Roman" w:eastAsia="Times New Roman" w:hAnsi="Times New Roman" w:cs="Times New Roman"/>
            <w:color w:val="000000" w:themeColor="text1"/>
            <w:shd w:val="clear" w:color="auto" w:fill="FFFFFF"/>
            <w:lang w:eastAsia="es-ES"/>
          </w:rPr>
          <w:delText xml:space="preserve"> y en Singapur</w:delText>
        </w:r>
      </w:del>
      <w:ins w:id="2642" w:author="TOSHIBA" w:date="2015-10-30T11:18:00Z">
        <w:del w:id="2643" w:author="Dayrtman Fajardo Vásquez" w:date="2015-11-30T14:52:00Z">
          <w:r w:rsidR="00854552" w:rsidDel="002662D8">
            <w:rPr>
              <w:rFonts w:ascii="Times New Roman" w:eastAsia="Times New Roman" w:hAnsi="Times New Roman" w:cs="Times New Roman"/>
              <w:color w:val="000000" w:themeColor="text1"/>
              <w:shd w:val="clear" w:color="auto" w:fill="FFFFFF"/>
              <w:lang w:eastAsia="es-ES"/>
            </w:rPr>
            <w:delText>,</w:delText>
          </w:r>
        </w:del>
      </w:ins>
      <w:del w:id="2644" w:author="Dayrtman Fajardo Vásquez" w:date="2015-11-30T14:52:00Z">
        <w:r w:rsidRPr="00CD7792" w:rsidDel="002662D8">
          <w:rPr>
            <w:rFonts w:ascii="Times New Roman" w:eastAsia="Times New Roman" w:hAnsi="Times New Roman" w:cs="Times New Roman"/>
            <w:color w:val="000000" w:themeColor="text1"/>
            <w:shd w:val="clear" w:color="auto" w:fill="FFFFFF"/>
            <w:lang w:eastAsia="es-ES"/>
          </w:rPr>
          <w:delText xml:space="preserve"> la </w:delText>
        </w:r>
        <w:r w:rsidRPr="001063D4" w:rsidDel="002662D8">
          <w:rPr>
            <w:rFonts w:ascii="Times New Roman" w:eastAsia="Times New Roman" w:hAnsi="Times New Roman" w:cs="Times New Roman"/>
            <w:b/>
            <w:color w:val="000000" w:themeColor="text1"/>
            <w:shd w:val="clear" w:color="auto" w:fill="FFFFFF"/>
            <w:lang w:eastAsia="es-ES"/>
          </w:rPr>
          <w:delText xml:space="preserve">república parlamentaria. </w:delText>
        </w:r>
      </w:del>
    </w:p>
    <w:p w14:paraId="71838D73" w14:textId="77777777" w:rsidR="00E76345" w:rsidRPr="001063D4" w:rsidRDefault="00E76345" w:rsidP="00E76345">
      <w:pPr>
        <w:jc w:val="both"/>
        <w:rPr>
          <w:rFonts w:ascii="Times New Roman" w:eastAsia="Times New Roman" w:hAnsi="Times New Roman" w:cs="Times New Roman"/>
          <w:color w:val="000000" w:themeColor="text1"/>
          <w:shd w:val="clear" w:color="auto" w:fill="FFFFFF"/>
          <w:lang w:eastAsia="es-ES"/>
        </w:rPr>
      </w:pPr>
    </w:p>
    <w:p w14:paraId="5ED6707B" w14:textId="2F692FF2" w:rsidR="00E76345" w:rsidRPr="00332105" w:rsidDel="002662D8" w:rsidRDefault="00E76345">
      <w:pPr>
        <w:numPr>
          <w:ilvl w:val="0"/>
          <w:numId w:val="41"/>
        </w:numPr>
        <w:contextualSpacing/>
        <w:jc w:val="both"/>
        <w:rPr>
          <w:del w:id="2645" w:author="Dayrtman Fajardo Vásquez" w:date="2015-11-30T14:54:00Z"/>
          <w:rFonts w:ascii="Times New Roman" w:eastAsia="Times New Roman" w:hAnsi="Times New Roman" w:cs="Times New Roman"/>
          <w:color w:val="000000" w:themeColor="text1"/>
          <w:shd w:val="clear" w:color="auto" w:fill="FFFFFF"/>
          <w:lang w:eastAsia="es-ES"/>
        </w:rPr>
        <w:pPrChange w:id="2646" w:author="EUGENIA ARCE LONDONO" w:date="2015-04-29T09:25:00Z">
          <w:pPr>
            <w:jc w:val="both"/>
          </w:pPr>
        </w:pPrChange>
      </w:pPr>
      <w:r w:rsidRPr="00332105">
        <w:rPr>
          <w:rFonts w:ascii="Times New Roman" w:eastAsia="Times New Roman" w:hAnsi="Times New Roman" w:cs="Times New Roman"/>
          <w:b/>
          <w:color w:val="000000" w:themeColor="text1"/>
          <w:shd w:val="clear" w:color="auto" w:fill="FFFFFF"/>
          <w:lang w:eastAsia="es-ES"/>
        </w:rPr>
        <w:t>Asia oriental</w:t>
      </w:r>
      <w:del w:id="2647" w:author="EUGENIA ARCE LONDONO" w:date="2015-04-29T09:25:00Z">
        <w:r w:rsidRPr="001063D4">
          <w:rPr>
            <w:rFonts w:ascii="Times New Roman" w:eastAsia="Times New Roman" w:hAnsi="Times New Roman" w:cs="Times New Roman"/>
            <w:b/>
            <w:color w:val="000000" w:themeColor="text1"/>
            <w:shd w:val="clear" w:color="auto" w:fill="FFFFFF"/>
            <w:lang w:eastAsia="es-ES"/>
          </w:rPr>
          <w:delText>.</w:delText>
        </w:r>
      </w:del>
      <w:ins w:id="2648" w:author="EUGENIA ARCE LONDONO" w:date="2015-04-29T09:25:00Z">
        <w:r w:rsidRPr="00332105">
          <w:rPr>
            <w:rFonts w:ascii="Times New Roman" w:eastAsia="Times New Roman" w:hAnsi="Times New Roman" w:cs="Times New Roman"/>
            <w:b/>
            <w:color w:val="000000" w:themeColor="text1"/>
            <w:shd w:val="clear" w:color="auto" w:fill="FFFFFF"/>
            <w:lang w:eastAsia="es-ES"/>
          </w:rPr>
          <w:t>:</w:t>
        </w:r>
      </w:ins>
      <w:del w:id="2649" w:author="Dayrtman Fajardo Vásquez" w:date="2015-11-30T16:37:00Z">
        <w:r w:rsidRPr="00332105" w:rsidDel="004C52C9">
          <w:rPr>
            <w:rFonts w:ascii="Times New Roman" w:eastAsia="Times New Roman" w:hAnsi="Times New Roman" w:cs="Times New Roman"/>
            <w:color w:val="000000" w:themeColor="text1"/>
            <w:shd w:val="clear" w:color="auto" w:fill="FFFFFF"/>
            <w:lang w:eastAsia="es-ES"/>
          </w:rPr>
          <w:delText xml:space="preserve"> </w:delText>
        </w:r>
      </w:del>
      <w:ins w:id="2650" w:author="TOSHIBA" w:date="2015-10-30T11:09:00Z">
        <w:del w:id="2651" w:author="Dayrtman Fajardo Vásquez" w:date="2015-11-30T16:37:00Z">
          <w:r w:rsidR="0091103B" w:rsidDel="004C52C9">
            <w:rPr>
              <w:rFonts w:ascii="Times New Roman" w:eastAsia="Times New Roman" w:hAnsi="Times New Roman" w:cs="Times New Roman"/>
              <w:color w:val="000000" w:themeColor="text1"/>
              <w:shd w:val="clear" w:color="auto" w:fill="FFFFFF"/>
              <w:lang w:eastAsia="es-ES"/>
            </w:rPr>
            <w:delText>e</w:delText>
          </w:r>
        </w:del>
      </w:ins>
      <w:del w:id="2652" w:author="TOSHIBA" w:date="2015-10-30T11:09:00Z">
        <w:r w:rsidRPr="00332105" w:rsidDel="0091103B">
          <w:rPr>
            <w:rFonts w:ascii="Times New Roman" w:eastAsia="Times New Roman" w:hAnsi="Times New Roman" w:cs="Times New Roman"/>
            <w:color w:val="000000" w:themeColor="text1"/>
            <w:shd w:val="clear" w:color="auto" w:fill="FFFFFF"/>
            <w:lang w:eastAsia="es-ES"/>
          </w:rPr>
          <w:delText>E</w:delText>
        </w:r>
      </w:del>
      <w:del w:id="2653" w:author="Dayrtman Fajardo Vásquez" w:date="2015-11-30T16:37:00Z">
        <w:r w:rsidRPr="00332105" w:rsidDel="004C52C9">
          <w:rPr>
            <w:rFonts w:ascii="Times New Roman" w:eastAsia="Times New Roman" w:hAnsi="Times New Roman" w:cs="Times New Roman"/>
            <w:color w:val="000000" w:themeColor="text1"/>
            <w:shd w:val="clear" w:color="auto" w:fill="FFFFFF"/>
            <w:lang w:eastAsia="es-ES"/>
          </w:rPr>
          <w:delText>s una las regio</w:delText>
        </w:r>
        <w:r w:rsidDel="004C52C9">
          <w:rPr>
            <w:rFonts w:ascii="Times New Roman" w:eastAsia="Times New Roman" w:hAnsi="Times New Roman" w:cs="Times New Roman"/>
            <w:color w:val="000000" w:themeColor="text1"/>
            <w:shd w:val="clear" w:color="auto" w:fill="FFFFFF"/>
            <w:lang w:eastAsia="es-ES"/>
          </w:rPr>
          <w:delText>nes de Asia con mayor población</w:delText>
        </w:r>
      </w:del>
      <w:del w:id="2654" w:author="EUGENIA ARCE LONDONO" w:date="2015-04-29T09:25:00Z">
        <w:r w:rsidRPr="001063D4">
          <w:rPr>
            <w:rFonts w:ascii="Times New Roman" w:eastAsia="Times New Roman" w:hAnsi="Times New Roman" w:cs="Times New Roman"/>
            <w:color w:val="000000" w:themeColor="text1"/>
            <w:shd w:val="clear" w:color="auto" w:fill="FFFFFF"/>
            <w:lang w:eastAsia="es-ES"/>
          </w:rPr>
          <w:delText>,</w:delText>
        </w:r>
      </w:del>
      <w:ins w:id="2655" w:author="EUGENIA ARCE LONDONO" w:date="2015-04-29T09:25:00Z">
        <w:del w:id="2656" w:author="Dayrtman Fajardo Vásquez" w:date="2015-11-30T16:37:00Z">
          <w:r w:rsidRPr="00332105" w:rsidDel="004C52C9">
            <w:rPr>
              <w:rFonts w:ascii="Times New Roman" w:eastAsia="Times New Roman" w:hAnsi="Times New Roman" w:cs="Times New Roman"/>
              <w:color w:val="000000" w:themeColor="text1"/>
              <w:shd w:val="clear" w:color="auto" w:fill="FFFFFF"/>
              <w:lang w:eastAsia="es-ES"/>
            </w:rPr>
            <w:delText xml:space="preserve"> </w:delText>
          </w:r>
          <w:r w:rsidDel="004C52C9">
            <w:rPr>
              <w:rFonts w:ascii="Times New Roman" w:eastAsia="Times New Roman" w:hAnsi="Times New Roman" w:cs="Times New Roman"/>
              <w:color w:val="000000" w:themeColor="text1"/>
              <w:shd w:val="clear" w:color="auto" w:fill="FFFFFF"/>
              <w:lang w:eastAsia="es-ES"/>
            </w:rPr>
            <w:delText>y es</w:delText>
          </w:r>
        </w:del>
      </w:ins>
      <w:del w:id="2657" w:author="Dayrtman Fajardo Vásquez" w:date="2015-11-30T16:37:00Z">
        <w:r w:rsidDel="004C52C9">
          <w:rPr>
            <w:rFonts w:ascii="Times New Roman" w:eastAsia="Times New Roman" w:hAnsi="Times New Roman" w:cs="Times New Roman"/>
            <w:color w:val="000000" w:themeColor="text1"/>
            <w:shd w:val="clear" w:color="auto" w:fill="FFFFFF"/>
            <w:lang w:eastAsia="es-ES"/>
          </w:rPr>
          <w:delText xml:space="preserve"> </w:delText>
        </w:r>
        <w:r w:rsidRPr="00332105" w:rsidDel="004C52C9">
          <w:rPr>
            <w:rFonts w:ascii="Times New Roman" w:eastAsia="Times New Roman" w:hAnsi="Times New Roman" w:cs="Times New Roman"/>
            <w:color w:val="000000" w:themeColor="text1"/>
            <w:shd w:val="clear" w:color="auto" w:fill="FFFFFF"/>
            <w:lang w:eastAsia="es-ES"/>
          </w:rPr>
          <w:delText xml:space="preserve">llamada también </w:delText>
        </w:r>
        <w:r w:rsidRPr="00332105" w:rsidDel="004C52C9">
          <w:rPr>
            <w:rFonts w:ascii="Times New Roman" w:eastAsia="Times New Roman" w:hAnsi="Times New Roman" w:cs="Times New Roman"/>
            <w:b/>
            <w:color w:val="000000" w:themeColor="text1"/>
            <w:shd w:val="clear" w:color="auto" w:fill="FFFFFF"/>
            <w:lang w:eastAsia="es-ES"/>
          </w:rPr>
          <w:delText>Lejano Oriente.</w:delText>
        </w:r>
      </w:del>
      <w:r w:rsidRPr="00332105">
        <w:rPr>
          <w:rFonts w:ascii="Times New Roman" w:eastAsia="Times New Roman" w:hAnsi="Times New Roman" w:cs="Times New Roman"/>
          <w:color w:val="000000" w:themeColor="text1"/>
          <w:shd w:val="clear" w:color="auto" w:fill="FFFFFF"/>
          <w:lang w:eastAsia="es-ES"/>
        </w:rPr>
        <w:t xml:space="preserve"> </w:t>
      </w:r>
      <w:ins w:id="2658" w:author="Dayrtman Fajardo Vásquez" w:date="2015-11-30T16:37:00Z">
        <w:r w:rsidR="004C52C9">
          <w:rPr>
            <w:rFonts w:ascii="Times New Roman" w:eastAsia="Times New Roman" w:hAnsi="Times New Roman" w:cs="Times New Roman"/>
            <w:color w:val="000000" w:themeColor="text1"/>
            <w:shd w:val="clear" w:color="auto" w:fill="FFFFFF"/>
            <w:lang w:eastAsia="es-ES"/>
          </w:rPr>
          <w:t>d</w:t>
        </w:r>
      </w:ins>
      <w:del w:id="2659" w:author="Dayrtman Fajardo Vásquez" w:date="2015-11-30T16:37:00Z">
        <w:r w:rsidRPr="00332105" w:rsidDel="004C52C9">
          <w:rPr>
            <w:rFonts w:ascii="Times New Roman" w:eastAsia="Times New Roman" w:hAnsi="Times New Roman" w:cs="Times New Roman"/>
            <w:color w:val="000000" w:themeColor="text1"/>
            <w:shd w:val="clear" w:color="auto" w:fill="FFFFFF"/>
            <w:lang w:eastAsia="es-ES"/>
          </w:rPr>
          <w:delText>D</w:delText>
        </w:r>
      </w:del>
      <w:r w:rsidRPr="00332105">
        <w:rPr>
          <w:rFonts w:ascii="Times New Roman" w:eastAsia="Times New Roman" w:hAnsi="Times New Roman" w:cs="Times New Roman"/>
          <w:color w:val="000000" w:themeColor="text1"/>
          <w:shd w:val="clear" w:color="auto" w:fill="FFFFFF"/>
          <w:lang w:eastAsia="es-ES"/>
        </w:rPr>
        <w:t>e acuerdo con la clasificación de la Organización de las Naciones Unidas</w:t>
      </w:r>
      <w:del w:id="2660" w:author="TOSHIBA" w:date="2015-10-30T11:10:00Z">
        <w:r w:rsidRPr="00332105" w:rsidDel="0091103B">
          <w:rPr>
            <w:rFonts w:ascii="Times New Roman" w:eastAsia="Times New Roman" w:hAnsi="Times New Roman" w:cs="Times New Roman"/>
            <w:color w:val="000000" w:themeColor="text1"/>
            <w:shd w:val="clear" w:color="auto" w:fill="FFFFFF"/>
            <w:lang w:eastAsia="es-ES"/>
          </w:rPr>
          <w:delText xml:space="preserve"> ONU,</w:delText>
        </w:r>
      </w:del>
      <w:r w:rsidRPr="00332105">
        <w:rPr>
          <w:rFonts w:ascii="Times New Roman" w:eastAsia="Times New Roman" w:hAnsi="Times New Roman" w:cs="Times New Roman"/>
          <w:color w:val="000000" w:themeColor="text1"/>
          <w:shd w:val="clear" w:color="auto" w:fill="FFFFFF"/>
          <w:lang w:eastAsia="es-ES"/>
        </w:rPr>
        <w:t xml:space="preserve"> esta región está integrada por China</w:t>
      </w:r>
      <w:ins w:id="2661" w:author="Dayrtman Fajardo Vásquez" w:date="2015-11-12T17:49:00Z">
        <w:r w:rsidR="00B012DC">
          <w:rPr>
            <w:rFonts w:ascii="Times New Roman" w:eastAsia="Times New Roman" w:hAnsi="Times New Roman" w:cs="Times New Roman"/>
            <w:color w:val="000000" w:themeColor="text1"/>
            <w:shd w:val="clear" w:color="auto" w:fill="FFFFFF"/>
            <w:lang w:eastAsia="es-ES"/>
          </w:rPr>
          <w:t xml:space="preserve"> (República Popular China)</w:t>
        </w:r>
      </w:ins>
      <w:r w:rsidRPr="00332105">
        <w:rPr>
          <w:rFonts w:ascii="Times New Roman" w:eastAsia="Times New Roman" w:hAnsi="Times New Roman" w:cs="Times New Roman"/>
          <w:color w:val="000000" w:themeColor="text1"/>
          <w:shd w:val="clear" w:color="auto" w:fill="FFFFFF"/>
          <w:lang w:eastAsia="es-ES"/>
        </w:rPr>
        <w:t>,</w:t>
      </w:r>
      <w:ins w:id="2662" w:author="Dayrtman Fajardo Vásquez" w:date="2015-11-12T17:49:00Z">
        <w:r w:rsidR="00B012DC">
          <w:rPr>
            <w:rFonts w:ascii="Times New Roman" w:eastAsia="Times New Roman" w:hAnsi="Times New Roman" w:cs="Times New Roman"/>
            <w:color w:val="000000" w:themeColor="text1"/>
            <w:shd w:val="clear" w:color="auto" w:fill="FFFFFF"/>
            <w:lang w:eastAsia="es-ES"/>
          </w:rPr>
          <w:t xml:space="preserve"> Taiw</w:t>
        </w:r>
      </w:ins>
      <w:ins w:id="2663" w:author="Dayrtman Fajardo Vásquez" w:date="2015-11-12T17:50:00Z">
        <w:r w:rsidR="00B012DC">
          <w:rPr>
            <w:rFonts w:ascii="Times New Roman" w:eastAsia="Times New Roman" w:hAnsi="Times New Roman" w:cs="Times New Roman"/>
            <w:color w:val="000000" w:themeColor="text1"/>
            <w:shd w:val="clear" w:color="auto" w:fill="FFFFFF"/>
            <w:lang w:eastAsia="es-ES"/>
          </w:rPr>
          <w:t>án (República de China),</w:t>
        </w:r>
      </w:ins>
      <w:r w:rsidRPr="00332105">
        <w:rPr>
          <w:rFonts w:ascii="Times New Roman" w:eastAsia="Times New Roman" w:hAnsi="Times New Roman" w:cs="Times New Roman"/>
          <w:color w:val="000000" w:themeColor="text1"/>
          <w:shd w:val="clear" w:color="auto" w:fill="FFFFFF"/>
          <w:lang w:eastAsia="es-ES"/>
        </w:rPr>
        <w:t xml:space="preserve"> Japón, Corea del Norte</w:t>
      </w:r>
      <w:ins w:id="2664" w:author="Dayrtman Fajardo Vásquez" w:date="2015-11-12T17:49:00Z">
        <w:r w:rsidR="00B012DC">
          <w:rPr>
            <w:rFonts w:ascii="Times New Roman" w:eastAsia="Times New Roman" w:hAnsi="Times New Roman" w:cs="Times New Roman"/>
            <w:color w:val="000000" w:themeColor="text1"/>
            <w:shd w:val="clear" w:color="auto" w:fill="FFFFFF"/>
            <w:lang w:eastAsia="es-ES"/>
          </w:rPr>
          <w:t xml:space="preserve"> (República Popular Democrática de Corea)</w:t>
        </w:r>
      </w:ins>
      <w:r w:rsidRPr="00332105">
        <w:rPr>
          <w:rFonts w:ascii="Times New Roman" w:eastAsia="Times New Roman" w:hAnsi="Times New Roman" w:cs="Times New Roman"/>
          <w:color w:val="000000" w:themeColor="text1"/>
          <w:shd w:val="clear" w:color="auto" w:fill="FFFFFF"/>
          <w:lang w:eastAsia="es-ES"/>
        </w:rPr>
        <w:t>, Corea del Sur</w:t>
      </w:r>
      <w:del w:id="2665" w:author="EUGENIA ARCE LONDONO" w:date="2015-04-29T09:25:00Z">
        <w:r w:rsidRPr="001063D4">
          <w:rPr>
            <w:rFonts w:ascii="Times New Roman" w:eastAsia="Times New Roman" w:hAnsi="Times New Roman" w:cs="Times New Roman"/>
            <w:color w:val="000000" w:themeColor="text1"/>
            <w:shd w:val="clear" w:color="auto" w:fill="FFFFFF"/>
            <w:lang w:eastAsia="es-ES"/>
          </w:rPr>
          <w:delText>,</w:delText>
        </w:r>
      </w:del>
      <w:ins w:id="2666" w:author="EUGENIA ARCE LONDONO" w:date="2015-04-29T09:25:00Z">
        <w:r w:rsidRPr="00332105">
          <w:rPr>
            <w:rFonts w:ascii="Times New Roman" w:eastAsia="Times New Roman" w:hAnsi="Times New Roman" w:cs="Times New Roman"/>
            <w:color w:val="000000" w:themeColor="text1"/>
            <w:shd w:val="clear" w:color="auto" w:fill="FFFFFF"/>
            <w:lang w:eastAsia="es-ES"/>
          </w:rPr>
          <w:t xml:space="preserve"> </w:t>
        </w:r>
        <w:r>
          <w:rPr>
            <w:rFonts w:ascii="Times New Roman" w:eastAsia="Times New Roman" w:hAnsi="Times New Roman" w:cs="Times New Roman"/>
            <w:color w:val="000000" w:themeColor="text1"/>
            <w:shd w:val="clear" w:color="auto" w:fill="FFFFFF"/>
            <w:lang w:eastAsia="es-ES"/>
          </w:rPr>
          <w:t xml:space="preserve">(República de Corea) </w:t>
        </w:r>
        <w:r w:rsidRPr="00332105">
          <w:rPr>
            <w:rFonts w:ascii="Times New Roman" w:eastAsia="Times New Roman" w:hAnsi="Times New Roman" w:cs="Times New Roman"/>
            <w:color w:val="000000" w:themeColor="text1"/>
            <w:shd w:val="clear" w:color="auto" w:fill="FFFFFF"/>
            <w:lang w:eastAsia="es-ES"/>
          </w:rPr>
          <w:t>y</w:t>
        </w:r>
      </w:ins>
      <w:r w:rsidRPr="00332105">
        <w:rPr>
          <w:rFonts w:ascii="Times New Roman" w:eastAsia="Times New Roman" w:hAnsi="Times New Roman" w:cs="Times New Roman"/>
          <w:color w:val="000000" w:themeColor="text1"/>
          <w:shd w:val="clear" w:color="auto" w:fill="FFFFFF"/>
          <w:lang w:eastAsia="es-ES"/>
        </w:rPr>
        <w:t xml:space="preserve"> Mongolia. China es el país más grande</w:t>
      </w:r>
      <w:ins w:id="2667" w:author="EUGENIA ARCE LONDONO" w:date="2015-04-29T09:25:00Z">
        <w:r>
          <w:rPr>
            <w:rFonts w:ascii="Times New Roman" w:eastAsia="Times New Roman" w:hAnsi="Times New Roman" w:cs="Times New Roman"/>
            <w:color w:val="000000" w:themeColor="text1"/>
            <w:shd w:val="clear" w:color="auto" w:fill="FFFFFF"/>
            <w:lang w:eastAsia="es-ES"/>
          </w:rPr>
          <w:t xml:space="preserve"> y el más poblado</w:t>
        </w:r>
      </w:ins>
      <w:r w:rsidRPr="00332105">
        <w:rPr>
          <w:rFonts w:ascii="Times New Roman" w:eastAsia="Times New Roman" w:hAnsi="Times New Roman" w:cs="Times New Roman"/>
          <w:color w:val="000000" w:themeColor="text1"/>
          <w:shd w:val="clear" w:color="auto" w:fill="FFFFFF"/>
          <w:lang w:eastAsia="es-ES"/>
        </w:rPr>
        <w:t>.</w:t>
      </w:r>
      <w:ins w:id="2668" w:author="Dayrtman Fajardo Vásquez" w:date="2015-11-30T14:54:00Z">
        <w:r w:rsidR="002662D8">
          <w:rPr>
            <w:rFonts w:ascii="Times New Roman" w:eastAsia="Times New Roman" w:hAnsi="Times New Roman" w:cs="Times New Roman"/>
            <w:color w:val="000000" w:themeColor="text1"/>
            <w:shd w:val="clear" w:color="auto" w:fill="FFFFFF"/>
            <w:lang w:eastAsia="es-ES"/>
          </w:rPr>
          <w:t xml:space="preserve"> </w:t>
        </w:r>
      </w:ins>
    </w:p>
    <w:p w14:paraId="63A61AB0" w14:textId="77777777" w:rsidR="00E76345" w:rsidRDefault="00E76345" w:rsidP="002662D8">
      <w:pPr>
        <w:numPr>
          <w:ilvl w:val="0"/>
          <w:numId w:val="41"/>
        </w:numPr>
        <w:contextualSpacing/>
        <w:jc w:val="both"/>
        <w:rPr>
          <w:ins w:id="2669" w:author="Dayrtman Fajardo Vásquez" w:date="2015-11-30T14:54:00Z"/>
          <w:rFonts w:ascii="Times New Roman" w:eastAsia="Times New Roman" w:hAnsi="Times New Roman" w:cs="Times New Roman"/>
          <w:color w:val="000000" w:themeColor="text1"/>
          <w:shd w:val="clear" w:color="auto" w:fill="FFFFFF"/>
          <w:lang w:eastAsia="es-ES"/>
        </w:rPr>
        <w:pPrChange w:id="2670" w:author="Dayrtman Fajardo Vásquez" w:date="2015-11-30T14:54:00Z">
          <w:pPr>
            <w:jc w:val="both"/>
          </w:pPr>
        </w:pPrChange>
      </w:pPr>
      <w:r w:rsidRPr="002662D8">
        <w:rPr>
          <w:rFonts w:ascii="Times New Roman" w:eastAsia="Times New Roman" w:hAnsi="Times New Roman" w:cs="Times New Roman"/>
          <w:color w:val="000000" w:themeColor="text1"/>
          <w:shd w:val="clear" w:color="auto" w:fill="FFFFFF"/>
          <w:lang w:eastAsia="es-ES"/>
          <w:rPrChange w:id="2671" w:author="Dayrtman Fajardo Vásquez" w:date="2015-11-30T14:54:00Z">
            <w:rPr>
              <w:rFonts w:ascii="Times New Roman" w:eastAsia="Times New Roman" w:hAnsi="Times New Roman" w:cs="Times New Roman"/>
              <w:color w:val="000000" w:themeColor="text1"/>
              <w:shd w:val="clear" w:color="auto" w:fill="FFFFFF"/>
              <w:lang w:eastAsia="es-ES"/>
            </w:rPr>
          </w:rPrChange>
        </w:rPr>
        <w:t>Esta región es reconocida por su diversidad religiosa</w:t>
      </w:r>
      <w:del w:id="2672" w:author="EUGENIA ARCE LONDONO" w:date="2015-04-29T09:25:00Z">
        <w:r w:rsidRPr="002662D8">
          <w:rPr>
            <w:rFonts w:ascii="Times New Roman" w:eastAsia="Times New Roman" w:hAnsi="Times New Roman" w:cs="Times New Roman"/>
            <w:color w:val="000000" w:themeColor="text1"/>
            <w:shd w:val="clear" w:color="auto" w:fill="FFFFFF"/>
            <w:lang w:eastAsia="es-ES"/>
            <w:rPrChange w:id="2673" w:author="Dayrtman Fajardo Vásquez" w:date="2015-11-30T14:54:00Z">
              <w:rPr>
                <w:rFonts w:ascii="Times New Roman" w:eastAsia="Times New Roman" w:hAnsi="Times New Roman" w:cs="Times New Roman"/>
                <w:color w:val="000000" w:themeColor="text1"/>
                <w:shd w:val="clear" w:color="auto" w:fill="FFFFFF"/>
                <w:lang w:eastAsia="es-ES"/>
              </w:rPr>
            </w:rPrChange>
          </w:rPr>
          <w:delText>, entre las</w:delText>
        </w:r>
      </w:del>
      <w:ins w:id="2674" w:author="EUGENIA ARCE LONDONO" w:date="2015-04-29T09:25:00Z">
        <w:r w:rsidRPr="002662D8">
          <w:rPr>
            <w:rFonts w:ascii="Times New Roman" w:eastAsia="Times New Roman" w:hAnsi="Times New Roman" w:cs="Times New Roman"/>
            <w:color w:val="000000" w:themeColor="text1"/>
            <w:shd w:val="clear" w:color="auto" w:fill="FFFFFF"/>
            <w:lang w:eastAsia="es-ES"/>
            <w:rPrChange w:id="2675" w:author="Dayrtman Fajardo Vásquez" w:date="2015-11-30T14:54:00Z">
              <w:rPr>
                <w:rFonts w:ascii="Times New Roman" w:eastAsia="Times New Roman" w:hAnsi="Times New Roman" w:cs="Times New Roman"/>
                <w:color w:val="000000" w:themeColor="text1"/>
                <w:shd w:val="clear" w:color="auto" w:fill="FFFFFF"/>
                <w:lang w:eastAsia="es-ES"/>
              </w:rPr>
            </w:rPrChange>
          </w:rPr>
          <w:t>. Entre sus</w:t>
        </w:r>
      </w:ins>
      <w:r w:rsidRPr="002662D8">
        <w:rPr>
          <w:rFonts w:ascii="Times New Roman" w:eastAsia="Times New Roman" w:hAnsi="Times New Roman" w:cs="Times New Roman"/>
          <w:color w:val="000000" w:themeColor="text1"/>
          <w:shd w:val="clear" w:color="auto" w:fill="FFFFFF"/>
          <w:lang w:eastAsia="es-ES"/>
          <w:rPrChange w:id="2676" w:author="Dayrtman Fajardo Vásquez" w:date="2015-11-30T14:54:00Z">
            <w:rPr>
              <w:rFonts w:ascii="Times New Roman" w:eastAsia="Times New Roman" w:hAnsi="Times New Roman" w:cs="Times New Roman"/>
              <w:color w:val="000000" w:themeColor="text1"/>
              <w:shd w:val="clear" w:color="auto" w:fill="FFFFFF"/>
              <w:lang w:eastAsia="es-ES"/>
            </w:rPr>
          </w:rPrChange>
        </w:rPr>
        <w:t xml:space="preserve"> principales religiones se </w:t>
      </w:r>
      <w:del w:id="2677" w:author="EUGENIA ARCE LONDONO" w:date="2015-04-29T09:25:00Z">
        <w:r w:rsidRPr="002662D8">
          <w:rPr>
            <w:rFonts w:ascii="Times New Roman" w:eastAsia="Times New Roman" w:hAnsi="Times New Roman" w:cs="Times New Roman"/>
            <w:color w:val="000000" w:themeColor="text1"/>
            <w:shd w:val="clear" w:color="auto" w:fill="FFFFFF"/>
            <w:lang w:eastAsia="es-ES"/>
            <w:rPrChange w:id="2678" w:author="Dayrtman Fajardo Vásquez" w:date="2015-11-30T14:54:00Z">
              <w:rPr>
                <w:rFonts w:ascii="Times New Roman" w:eastAsia="Times New Roman" w:hAnsi="Times New Roman" w:cs="Times New Roman"/>
                <w:color w:val="000000" w:themeColor="text1"/>
                <w:shd w:val="clear" w:color="auto" w:fill="FFFFFF"/>
                <w:lang w:eastAsia="es-ES"/>
              </w:rPr>
            </w:rPrChange>
          </w:rPr>
          <w:delText>encuentra</w:delText>
        </w:r>
      </w:del>
      <w:ins w:id="2679" w:author="EUGENIA ARCE LONDONO" w:date="2015-04-29T09:25:00Z">
        <w:r w:rsidRPr="002662D8">
          <w:rPr>
            <w:rFonts w:ascii="Times New Roman" w:eastAsia="Times New Roman" w:hAnsi="Times New Roman" w:cs="Times New Roman"/>
            <w:color w:val="000000" w:themeColor="text1"/>
            <w:shd w:val="clear" w:color="auto" w:fill="FFFFFF"/>
            <w:lang w:eastAsia="es-ES"/>
            <w:rPrChange w:id="2680" w:author="Dayrtman Fajardo Vásquez" w:date="2015-11-30T14:54:00Z">
              <w:rPr>
                <w:rFonts w:ascii="Times New Roman" w:eastAsia="Times New Roman" w:hAnsi="Times New Roman" w:cs="Times New Roman"/>
                <w:color w:val="000000" w:themeColor="text1"/>
                <w:shd w:val="clear" w:color="auto" w:fill="FFFFFF"/>
                <w:lang w:eastAsia="es-ES"/>
              </w:rPr>
            </w:rPrChange>
          </w:rPr>
          <w:t>encuentran</w:t>
        </w:r>
      </w:ins>
      <w:r w:rsidRPr="002662D8">
        <w:rPr>
          <w:rFonts w:ascii="Times New Roman" w:eastAsia="Times New Roman" w:hAnsi="Times New Roman" w:cs="Times New Roman"/>
          <w:color w:val="000000" w:themeColor="text1"/>
          <w:shd w:val="clear" w:color="auto" w:fill="FFFFFF"/>
          <w:lang w:eastAsia="es-ES"/>
          <w:rPrChange w:id="2681" w:author="Dayrtman Fajardo Vásquez" w:date="2015-11-30T14:54:00Z">
            <w:rPr>
              <w:rFonts w:ascii="Times New Roman" w:eastAsia="Times New Roman" w:hAnsi="Times New Roman" w:cs="Times New Roman"/>
              <w:color w:val="000000" w:themeColor="text1"/>
              <w:shd w:val="clear" w:color="auto" w:fill="FFFFFF"/>
              <w:lang w:eastAsia="es-ES"/>
            </w:rPr>
          </w:rPrChange>
        </w:rPr>
        <w:t xml:space="preserve"> el </w:t>
      </w:r>
      <w:r w:rsidRPr="002662D8">
        <w:rPr>
          <w:rFonts w:ascii="Times New Roman" w:eastAsia="Times New Roman" w:hAnsi="Times New Roman" w:cs="Times New Roman"/>
          <w:b/>
          <w:color w:val="000000" w:themeColor="text1"/>
          <w:shd w:val="clear" w:color="auto" w:fill="FFFFFF"/>
          <w:lang w:eastAsia="es-ES"/>
          <w:rPrChange w:id="2682" w:author="Dayrtman Fajardo Vásquez" w:date="2015-11-30T14:54:00Z">
            <w:rPr>
              <w:rFonts w:ascii="Times New Roman" w:eastAsia="Times New Roman" w:hAnsi="Times New Roman" w:cs="Times New Roman"/>
              <w:b/>
              <w:color w:val="000000" w:themeColor="text1"/>
              <w:shd w:val="clear" w:color="auto" w:fill="FFFFFF"/>
              <w:lang w:eastAsia="es-ES"/>
            </w:rPr>
          </w:rPrChange>
        </w:rPr>
        <w:t xml:space="preserve">hinduismo, el budismo </w:t>
      </w:r>
      <w:r w:rsidRPr="002662D8">
        <w:rPr>
          <w:rFonts w:ascii="Times New Roman" w:eastAsia="Times New Roman" w:hAnsi="Times New Roman" w:cs="Times New Roman"/>
          <w:color w:val="000000" w:themeColor="text1"/>
          <w:shd w:val="clear" w:color="auto" w:fill="FFFFFF"/>
          <w:lang w:eastAsia="es-ES"/>
          <w:rPrChange w:id="2683" w:author="Dayrtman Fajardo Vásquez" w:date="2015-11-30T14:54:00Z">
            <w:rPr>
              <w:rFonts w:ascii="Times New Roman" w:eastAsia="Times New Roman" w:hAnsi="Times New Roman" w:cs="Times New Roman"/>
              <w:color w:val="000000" w:themeColor="text1"/>
              <w:shd w:val="clear" w:color="auto" w:fill="FFFFFF"/>
              <w:lang w:eastAsia="es-ES"/>
            </w:rPr>
          </w:rPrChange>
        </w:rPr>
        <w:t xml:space="preserve">y </w:t>
      </w:r>
      <w:r w:rsidRPr="002662D8">
        <w:rPr>
          <w:rFonts w:ascii="Times New Roman" w:eastAsia="Times New Roman" w:hAnsi="Times New Roman" w:cs="Times New Roman"/>
          <w:b/>
          <w:color w:val="000000" w:themeColor="text1"/>
          <w:shd w:val="clear" w:color="auto" w:fill="FFFFFF"/>
          <w:lang w:eastAsia="es-ES"/>
          <w:rPrChange w:id="2684" w:author="Dayrtman Fajardo Vásquez" w:date="2015-11-30T14:54:00Z">
            <w:rPr>
              <w:rFonts w:ascii="Times New Roman" w:eastAsia="Times New Roman" w:hAnsi="Times New Roman" w:cs="Times New Roman"/>
              <w:b/>
              <w:color w:val="000000" w:themeColor="text1"/>
              <w:shd w:val="clear" w:color="auto" w:fill="FFFFFF"/>
              <w:lang w:eastAsia="es-ES"/>
            </w:rPr>
          </w:rPrChange>
        </w:rPr>
        <w:t>el islamismo</w:t>
      </w:r>
      <w:r w:rsidRPr="002662D8">
        <w:rPr>
          <w:rFonts w:ascii="Times New Roman" w:eastAsia="Times New Roman" w:hAnsi="Times New Roman" w:cs="Times New Roman"/>
          <w:color w:val="000000" w:themeColor="text1"/>
          <w:shd w:val="clear" w:color="auto" w:fill="FFFFFF"/>
          <w:lang w:eastAsia="es-ES"/>
          <w:rPrChange w:id="2685" w:author="Dayrtman Fajardo Vásquez" w:date="2015-11-30T14:54:00Z">
            <w:rPr>
              <w:rFonts w:ascii="Times New Roman" w:eastAsia="Times New Roman" w:hAnsi="Times New Roman" w:cs="Times New Roman"/>
              <w:color w:val="000000" w:themeColor="text1"/>
              <w:shd w:val="clear" w:color="auto" w:fill="FFFFFF"/>
              <w:lang w:eastAsia="es-ES"/>
            </w:rPr>
          </w:rPrChange>
        </w:rPr>
        <w:t>.</w:t>
      </w:r>
    </w:p>
    <w:p w14:paraId="4B65B761" w14:textId="77777777" w:rsidR="002662D8" w:rsidRPr="002662D8" w:rsidRDefault="002662D8" w:rsidP="002662D8">
      <w:pPr>
        <w:contextualSpacing/>
        <w:jc w:val="both"/>
        <w:rPr>
          <w:rFonts w:ascii="Times New Roman" w:eastAsia="Times New Roman" w:hAnsi="Times New Roman" w:cs="Times New Roman"/>
          <w:color w:val="000000" w:themeColor="text1"/>
          <w:shd w:val="clear" w:color="auto" w:fill="FFFFFF"/>
          <w:lang w:eastAsia="es-ES"/>
          <w:rPrChange w:id="2686" w:author="Dayrtman Fajardo Vásquez" w:date="2015-11-30T14:54:00Z">
            <w:rPr>
              <w:rFonts w:ascii="Times New Roman" w:eastAsia="Times New Roman" w:hAnsi="Times New Roman" w:cs="Times New Roman"/>
              <w:color w:val="000000" w:themeColor="text1"/>
              <w:shd w:val="clear" w:color="auto" w:fill="FFFFFF"/>
              <w:lang w:eastAsia="es-ES"/>
            </w:rPr>
          </w:rPrChange>
        </w:rPr>
        <w:pPrChange w:id="2687" w:author="Dayrtman Fajardo Vásquez" w:date="2015-11-30T14:54:00Z">
          <w:pPr>
            <w:jc w:val="both"/>
          </w:pPr>
        </w:pPrChange>
      </w:pPr>
    </w:p>
    <w:p w14:paraId="765AC360" w14:textId="2CDC95B3" w:rsidR="00E76345" w:rsidRDefault="00E76345">
      <w:pPr>
        <w:ind w:left="360"/>
        <w:jc w:val="both"/>
        <w:rPr>
          <w:ins w:id="2688" w:author="Dayrtman Fajardo Vásquez" w:date="2015-11-12T18:12:00Z"/>
          <w:rFonts w:ascii="Times New Roman" w:eastAsia="Times New Roman" w:hAnsi="Times New Roman" w:cs="Times New Roman"/>
          <w:color w:val="000000" w:themeColor="text1"/>
          <w:shd w:val="clear" w:color="auto" w:fill="FFFFFF"/>
          <w:lang w:eastAsia="es-ES"/>
        </w:rPr>
        <w:pPrChange w:id="2689" w:author="EUGENIA ARCE LONDONO" w:date="2015-04-29T09:25:00Z">
          <w:pPr>
            <w:jc w:val="both"/>
          </w:pPr>
        </w:pPrChange>
      </w:pPr>
      <w:r w:rsidRPr="001063D4">
        <w:rPr>
          <w:rFonts w:ascii="Times New Roman" w:eastAsia="Times New Roman" w:hAnsi="Times New Roman" w:cs="Times New Roman"/>
          <w:color w:val="000000" w:themeColor="text1"/>
          <w:shd w:val="clear" w:color="auto" w:fill="FFFFFF"/>
          <w:lang w:eastAsia="es-ES"/>
        </w:rPr>
        <w:t xml:space="preserve">Algunas de las formas de gobierno </w:t>
      </w:r>
      <w:r>
        <w:rPr>
          <w:rFonts w:ascii="Times New Roman" w:eastAsia="Times New Roman" w:hAnsi="Times New Roman" w:cs="Times New Roman"/>
          <w:color w:val="000000" w:themeColor="text1"/>
          <w:shd w:val="clear" w:color="auto" w:fill="FFFFFF"/>
          <w:lang w:eastAsia="es-ES"/>
        </w:rPr>
        <w:t xml:space="preserve">representativas de la región </w:t>
      </w:r>
      <w:r w:rsidRPr="001063D4">
        <w:rPr>
          <w:rFonts w:ascii="Times New Roman" w:eastAsia="Times New Roman" w:hAnsi="Times New Roman" w:cs="Times New Roman"/>
          <w:color w:val="000000" w:themeColor="text1"/>
          <w:shd w:val="clear" w:color="auto" w:fill="FFFFFF"/>
          <w:lang w:eastAsia="es-ES"/>
        </w:rPr>
        <w:t>son</w:t>
      </w:r>
      <w:del w:id="2690" w:author="EUGENIA ARCE LONDONO" w:date="2015-04-29T09:25:00Z">
        <w:r>
          <w:rPr>
            <w:rFonts w:ascii="Times New Roman" w:eastAsia="Times New Roman" w:hAnsi="Times New Roman" w:cs="Times New Roman"/>
            <w:color w:val="000000" w:themeColor="text1"/>
            <w:shd w:val="clear" w:color="auto" w:fill="FFFFFF"/>
            <w:lang w:eastAsia="es-ES"/>
          </w:rPr>
          <w:delText>,</w:delText>
        </w:r>
      </w:del>
      <w:ins w:id="2691" w:author="EUGENIA ARCE LONDONO" w:date="2015-04-29T09:25:00Z">
        <w:r>
          <w:rPr>
            <w:rFonts w:ascii="Times New Roman" w:eastAsia="Times New Roman" w:hAnsi="Times New Roman" w:cs="Times New Roman"/>
            <w:color w:val="000000" w:themeColor="text1"/>
            <w:shd w:val="clear" w:color="auto" w:fill="FFFFFF"/>
            <w:lang w:eastAsia="es-ES"/>
          </w:rPr>
          <w:t>:</w:t>
        </w:r>
      </w:ins>
      <w:r w:rsidRPr="001063D4">
        <w:rPr>
          <w:rFonts w:ascii="Times New Roman" w:eastAsia="Times New Roman" w:hAnsi="Times New Roman" w:cs="Times New Roman"/>
          <w:color w:val="000000" w:themeColor="text1"/>
          <w:shd w:val="clear" w:color="auto" w:fill="FFFFFF"/>
          <w:lang w:eastAsia="es-ES"/>
        </w:rPr>
        <w:t xml:space="preserve"> la </w:t>
      </w:r>
      <w:del w:id="2692" w:author="EUGENIA ARCE LONDONO" w:date="2015-04-29T09:25:00Z">
        <w:r w:rsidRPr="001063D4">
          <w:rPr>
            <w:rFonts w:ascii="Times New Roman" w:eastAsia="Times New Roman" w:hAnsi="Times New Roman" w:cs="Times New Roman"/>
            <w:b/>
            <w:color w:val="000000" w:themeColor="text1"/>
            <w:shd w:val="clear" w:color="auto" w:fill="FFFFFF"/>
            <w:lang w:eastAsia="es-ES"/>
          </w:rPr>
          <w:delText>Monarquía</w:delText>
        </w:r>
      </w:del>
      <w:ins w:id="2693" w:author="EUGENIA ARCE LONDONO" w:date="2015-04-29T09:25:00Z">
        <w:r>
          <w:rPr>
            <w:rFonts w:ascii="Times New Roman" w:eastAsia="Times New Roman" w:hAnsi="Times New Roman" w:cs="Times New Roman"/>
            <w:b/>
            <w:color w:val="000000" w:themeColor="text1"/>
            <w:shd w:val="clear" w:color="auto" w:fill="FFFFFF"/>
            <w:lang w:eastAsia="es-ES"/>
          </w:rPr>
          <w:t>m</w:t>
        </w:r>
        <w:r w:rsidRPr="001063D4">
          <w:rPr>
            <w:rFonts w:ascii="Times New Roman" w:eastAsia="Times New Roman" w:hAnsi="Times New Roman" w:cs="Times New Roman"/>
            <w:b/>
            <w:color w:val="000000" w:themeColor="text1"/>
            <w:shd w:val="clear" w:color="auto" w:fill="FFFFFF"/>
            <w:lang w:eastAsia="es-ES"/>
          </w:rPr>
          <w:t>onarquía</w:t>
        </w:r>
      </w:ins>
      <w:r w:rsidRPr="001063D4">
        <w:rPr>
          <w:rFonts w:ascii="Times New Roman" w:eastAsia="Times New Roman" w:hAnsi="Times New Roman" w:cs="Times New Roman"/>
          <w:b/>
          <w:color w:val="000000" w:themeColor="text1"/>
          <w:shd w:val="clear" w:color="auto" w:fill="FFFFFF"/>
          <w:lang w:eastAsia="es-ES"/>
        </w:rPr>
        <w:t xml:space="preserve"> </w:t>
      </w:r>
      <w:ins w:id="2694" w:author="Dayrtman Fajardo Vásquez" w:date="2015-11-12T17:52:00Z">
        <w:r w:rsidR="00B012DC" w:rsidRPr="00B012DC">
          <w:rPr>
            <w:rFonts w:ascii="Times New Roman" w:eastAsia="Times New Roman" w:hAnsi="Times New Roman" w:cs="Times New Roman"/>
            <w:b/>
            <w:color w:val="000000" w:themeColor="text1"/>
            <w:shd w:val="clear" w:color="auto" w:fill="FFFFFF"/>
            <w:lang w:eastAsia="es-ES"/>
            <w:rPrChange w:id="2695" w:author="Dayrtman Fajardo Vásquez" w:date="2015-11-12T17:52:00Z">
              <w:rPr>
                <w:rFonts w:ascii="Times New Roman" w:eastAsia="Times New Roman" w:hAnsi="Times New Roman" w:cs="Times New Roman"/>
                <w:color w:val="000000" w:themeColor="text1"/>
                <w:shd w:val="clear" w:color="auto" w:fill="FFFFFF"/>
                <w:lang w:eastAsia="es-ES"/>
              </w:rPr>
            </w:rPrChange>
          </w:rPr>
          <w:t>parlamentaria</w:t>
        </w:r>
      </w:ins>
      <w:del w:id="2696" w:author="Dayrtman Fajardo Vásquez" w:date="2015-11-12T17:52:00Z">
        <w:r w:rsidRPr="001063D4" w:rsidDel="00B012DC">
          <w:rPr>
            <w:rFonts w:ascii="Times New Roman" w:eastAsia="Times New Roman" w:hAnsi="Times New Roman" w:cs="Times New Roman"/>
            <w:b/>
            <w:color w:val="000000" w:themeColor="text1"/>
            <w:shd w:val="clear" w:color="auto" w:fill="FFFFFF"/>
            <w:lang w:eastAsia="es-ES"/>
          </w:rPr>
          <w:delText>const</w:delText>
        </w:r>
      </w:del>
      <w:del w:id="2697" w:author="Dayrtman Fajardo Vásquez" w:date="2015-11-12T17:51:00Z">
        <w:r w:rsidRPr="001063D4" w:rsidDel="00B012DC">
          <w:rPr>
            <w:rFonts w:ascii="Times New Roman" w:eastAsia="Times New Roman" w:hAnsi="Times New Roman" w:cs="Times New Roman"/>
            <w:b/>
            <w:color w:val="000000" w:themeColor="text1"/>
            <w:shd w:val="clear" w:color="auto" w:fill="FFFFFF"/>
            <w:lang w:eastAsia="es-ES"/>
          </w:rPr>
          <w:delText>itucional</w:delText>
        </w:r>
        <w:r w:rsidRPr="001063D4" w:rsidDel="00B012DC">
          <w:rPr>
            <w:rFonts w:ascii="Times New Roman" w:eastAsia="Times New Roman" w:hAnsi="Times New Roman" w:cs="Times New Roman"/>
            <w:color w:val="000000" w:themeColor="text1"/>
            <w:shd w:val="clear" w:color="auto" w:fill="FFFFFF"/>
            <w:lang w:eastAsia="es-ES"/>
          </w:rPr>
          <w:delText xml:space="preserve"> y</w:delText>
        </w:r>
      </w:del>
      <w:r w:rsidRPr="001063D4">
        <w:rPr>
          <w:rFonts w:ascii="Times New Roman" w:eastAsia="Times New Roman" w:hAnsi="Times New Roman" w:cs="Times New Roman"/>
          <w:color w:val="000000" w:themeColor="text1"/>
          <w:shd w:val="clear" w:color="auto" w:fill="FFFFFF"/>
          <w:lang w:eastAsia="es-ES"/>
        </w:rPr>
        <w:t xml:space="preserve"> </w:t>
      </w:r>
      <w:del w:id="2698" w:author="EUGENIA ARCE LONDONO" w:date="2015-04-29T09:25:00Z">
        <w:r w:rsidRPr="001063D4">
          <w:rPr>
            <w:rFonts w:ascii="Times New Roman" w:eastAsia="Times New Roman" w:hAnsi="Times New Roman" w:cs="Times New Roman"/>
            <w:b/>
            <w:color w:val="000000" w:themeColor="text1"/>
            <w:shd w:val="clear" w:color="auto" w:fill="FFFFFF"/>
            <w:lang w:eastAsia="es-ES"/>
          </w:rPr>
          <w:delText>Parlamentarismo</w:delText>
        </w:r>
      </w:del>
      <w:ins w:id="2699" w:author="EUGENIA ARCE LONDONO" w:date="2015-04-29T09:25:00Z">
        <w:del w:id="2700" w:author="Dayrtman Fajardo Vásquez" w:date="2015-11-12T17:51:00Z">
          <w:r w:rsidDel="00B012DC">
            <w:rPr>
              <w:rFonts w:ascii="Times New Roman" w:eastAsia="Times New Roman" w:hAnsi="Times New Roman" w:cs="Times New Roman"/>
              <w:color w:val="000000" w:themeColor="text1"/>
              <w:shd w:val="clear" w:color="auto" w:fill="FFFFFF"/>
              <w:lang w:eastAsia="es-ES"/>
            </w:rPr>
            <w:delText xml:space="preserve">el </w:delText>
          </w:r>
          <w:r w:rsidDel="00B012DC">
            <w:rPr>
              <w:rFonts w:ascii="Times New Roman" w:eastAsia="Times New Roman" w:hAnsi="Times New Roman" w:cs="Times New Roman"/>
              <w:b/>
              <w:color w:val="000000" w:themeColor="text1"/>
              <w:shd w:val="clear" w:color="auto" w:fill="FFFFFF"/>
              <w:lang w:eastAsia="es-ES"/>
            </w:rPr>
            <w:delText>p</w:delText>
          </w:r>
          <w:r w:rsidRPr="001063D4" w:rsidDel="00B012DC">
            <w:rPr>
              <w:rFonts w:ascii="Times New Roman" w:eastAsia="Times New Roman" w:hAnsi="Times New Roman" w:cs="Times New Roman"/>
              <w:b/>
              <w:color w:val="000000" w:themeColor="text1"/>
              <w:shd w:val="clear" w:color="auto" w:fill="FFFFFF"/>
              <w:lang w:eastAsia="es-ES"/>
            </w:rPr>
            <w:delText>arlamentarismo</w:delText>
          </w:r>
        </w:del>
      </w:ins>
      <w:r w:rsidRPr="001063D4">
        <w:rPr>
          <w:rFonts w:ascii="Times New Roman" w:eastAsia="Times New Roman" w:hAnsi="Times New Roman" w:cs="Times New Roman"/>
          <w:color w:val="000000" w:themeColor="text1"/>
          <w:shd w:val="clear" w:color="auto" w:fill="FFFFFF"/>
          <w:lang w:eastAsia="es-ES"/>
        </w:rPr>
        <w:t xml:space="preserve"> de Japón; el </w:t>
      </w:r>
      <w:del w:id="2701" w:author="EUGENIA ARCE LONDONO" w:date="2015-04-29T09:25:00Z">
        <w:r w:rsidRPr="001063D4">
          <w:rPr>
            <w:rFonts w:ascii="Times New Roman" w:eastAsia="Times New Roman" w:hAnsi="Times New Roman" w:cs="Times New Roman"/>
            <w:b/>
            <w:color w:val="000000" w:themeColor="text1"/>
            <w:shd w:val="clear" w:color="auto" w:fill="FFFFFF"/>
            <w:lang w:eastAsia="es-ES"/>
          </w:rPr>
          <w:delText>estado</w:delText>
        </w:r>
      </w:del>
      <w:ins w:id="2702" w:author="EUGENIA ARCE LONDONO" w:date="2015-04-29T09:25:00Z">
        <w:r>
          <w:rPr>
            <w:rFonts w:ascii="Times New Roman" w:eastAsia="Times New Roman" w:hAnsi="Times New Roman" w:cs="Times New Roman"/>
            <w:b/>
            <w:color w:val="000000" w:themeColor="text1"/>
            <w:shd w:val="clear" w:color="auto" w:fill="FFFFFF"/>
            <w:lang w:eastAsia="es-ES"/>
          </w:rPr>
          <w:t>E</w:t>
        </w:r>
        <w:r w:rsidRPr="001063D4">
          <w:rPr>
            <w:rFonts w:ascii="Times New Roman" w:eastAsia="Times New Roman" w:hAnsi="Times New Roman" w:cs="Times New Roman"/>
            <w:b/>
            <w:color w:val="000000" w:themeColor="text1"/>
            <w:shd w:val="clear" w:color="auto" w:fill="FFFFFF"/>
            <w:lang w:eastAsia="es-ES"/>
          </w:rPr>
          <w:t>stado</w:t>
        </w:r>
      </w:ins>
      <w:r w:rsidRPr="001063D4">
        <w:rPr>
          <w:rFonts w:ascii="Times New Roman" w:eastAsia="Times New Roman" w:hAnsi="Times New Roman" w:cs="Times New Roman"/>
          <w:b/>
          <w:color w:val="000000" w:themeColor="text1"/>
          <w:shd w:val="clear" w:color="auto" w:fill="FFFFFF"/>
          <w:lang w:eastAsia="es-ES"/>
        </w:rPr>
        <w:t xml:space="preserve"> comunista</w:t>
      </w:r>
      <w:r w:rsidRPr="001063D4">
        <w:rPr>
          <w:rFonts w:ascii="Times New Roman" w:eastAsia="Times New Roman" w:hAnsi="Times New Roman" w:cs="Times New Roman"/>
          <w:color w:val="000000" w:themeColor="text1"/>
          <w:shd w:val="clear" w:color="auto" w:fill="FFFFFF"/>
          <w:lang w:eastAsia="es-ES"/>
        </w:rPr>
        <w:t xml:space="preserve"> de China y Corea del Norte</w:t>
      </w:r>
      <w:ins w:id="2703" w:author="TOSHIBA" w:date="2015-10-30T11:10:00Z">
        <w:r w:rsidR="0091103B">
          <w:rPr>
            <w:rFonts w:ascii="Times New Roman" w:eastAsia="Times New Roman" w:hAnsi="Times New Roman" w:cs="Times New Roman"/>
            <w:color w:val="000000" w:themeColor="text1"/>
            <w:shd w:val="clear" w:color="auto" w:fill="FFFFFF"/>
            <w:lang w:eastAsia="es-ES"/>
          </w:rPr>
          <w:t>,</w:t>
        </w:r>
      </w:ins>
      <w:del w:id="2704" w:author="Dayrtman Fajardo Vásquez" w:date="2015-11-12T17:51:00Z">
        <w:r w:rsidRPr="001063D4" w:rsidDel="00B012DC">
          <w:rPr>
            <w:rFonts w:ascii="Times New Roman" w:eastAsia="Times New Roman" w:hAnsi="Times New Roman" w:cs="Times New Roman"/>
            <w:color w:val="000000" w:themeColor="text1"/>
            <w:shd w:val="clear" w:color="auto" w:fill="FFFFFF"/>
            <w:lang w:eastAsia="es-ES"/>
          </w:rPr>
          <w:delText xml:space="preserve"> y</w:delText>
        </w:r>
      </w:del>
      <w:r w:rsidRPr="001063D4">
        <w:rPr>
          <w:rFonts w:ascii="Times New Roman" w:eastAsia="Times New Roman" w:hAnsi="Times New Roman" w:cs="Times New Roman"/>
          <w:color w:val="000000" w:themeColor="text1"/>
          <w:shd w:val="clear" w:color="auto" w:fill="FFFFFF"/>
          <w:lang w:eastAsia="es-ES"/>
        </w:rPr>
        <w:t xml:space="preserve"> el </w:t>
      </w:r>
      <w:del w:id="2705" w:author="EUGENIA ARCE LONDONO" w:date="2015-04-29T09:25:00Z">
        <w:r w:rsidRPr="001063D4">
          <w:rPr>
            <w:rFonts w:ascii="Times New Roman" w:eastAsia="Times New Roman" w:hAnsi="Times New Roman" w:cs="Times New Roman"/>
            <w:b/>
            <w:color w:val="000000" w:themeColor="text1"/>
            <w:shd w:val="clear" w:color="auto" w:fill="FFFFFF"/>
            <w:lang w:eastAsia="es-ES"/>
          </w:rPr>
          <w:delText>estado</w:delText>
        </w:r>
      </w:del>
      <w:ins w:id="2706" w:author="EUGENIA ARCE LONDONO" w:date="2015-04-29T09:25:00Z">
        <w:r>
          <w:rPr>
            <w:rFonts w:ascii="Times New Roman" w:eastAsia="Times New Roman" w:hAnsi="Times New Roman" w:cs="Times New Roman"/>
            <w:b/>
            <w:color w:val="000000" w:themeColor="text1"/>
            <w:shd w:val="clear" w:color="auto" w:fill="FFFFFF"/>
            <w:lang w:eastAsia="es-ES"/>
          </w:rPr>
          <w:t>E</w:t>
        </w:r>
        <w:r w:rsidRPr="001063D4">
          <w:rPr>
            <w:rFonts w:ascii="Times New Roman" w:eastAsia="Times New Roman" w:hAnsi="Times New Roman" w:cs="Times New Roman"/>
            <w:b/>
            <w:color w:val="000000" w:themeColor="text1"/>
            <w:shd w:val="clear" w:color="auto" w:fill="FFFFFF"/>
            <w:lang w:eastAsia="es-ES"/>
          </w:rPr>
          <w:t>stado</w:t>
        </w:r>
      </w:ins>
      <w:r w:rsidRPr="001063D4">
        <w:rPr>
          <w:rFonts w:ascii="Times New Roman" w:eastAsia="Times New Roman" w:hAnsi="Times New Roman" w:cs="Times New Roman"/>
          <w:b/>
          <w:color w:val="000000" w:themeColor="text1"/>
          <w:shd w:val="clear" w:color="auto" w:fill="FFFFFF"/>
          <w:lang w:eastAsia="es-ES"/>
        </w:rPr>
        <w:t xml:space="preserve"> presidencialista</w:t>
      </w:r>
      <w:r w:rsidRPr="001063D4">
        <w:rPr>
          <w:rFonts w:ascii="Times New Roman" w:eastAsia="Times New Roman" w:hAnsi="Times New Roman" w:cs="Times New Roman"/>
          <w:color w:val="000000" w:themeColor="text1"/>
          <w:shd w:val="clear" w:color="auto" w:fill="FFFFFF"/>
          <w:lang w:eastAsia="es-ES"/>
        </w:rPr>
        <w:t xml:space="preserve"> en Corea del Sur</w:t>
      </w:r>
      <w:ins w:id="2707" w:author="Dayrtman Fajardo Vásquez" w:date="2015-11-12T17:53:00Z">
        <w:r w:rsidR="00B012DC">
          <w:rPr>
            <w:rFonts w:ascii="Times New Roman" w:eastAsia="Times New Roman" w:hAnsi="Times New Roman" w:cs="Times New Roman"/>
            <w:color w:val="000000" w:themeColor="text1"/>
            <w:shd w:val="clear" w:color="auto" w:fill="FFFFFF"/>
            <w:lang w:eastAsia="es-ES"/>
          </w:rPr>
          <w:t xml:space="preserve">, la </w:t>
        </w:r>
        <w:r w:rsidR="00B012DC" w:rsidRPr="00B012DC">
          <w:rPr>
            <w:rFonts w:ascii="Times New Roman" w:eastAsia="Times New Roman" w:hAnsi="Times New Roman" w:cs="Times New Roman"/>
            <w:b/>
            <w:color w:val="000000" w:themeColor="text1"/>
            <w:shd w:val="clear" w:color="auto" w:fill="FFFFFF"/>
            <w:lang w:eastAsia="es-ES"/>
            <w:rPrChange w:id="2708" w:author="Dayrtman Fajardo Vásquez" w:date="2015-11-12T17:53:00Z">
              <w:rPr>
                <w:rFonts w:ascii="Times New Roman" w:eastAsia="Times New Roman" w:hAnsi="Times New Roman" w:cs="Times New Roman"/>
                <w:color w:val="000000" w:themeColor="text1"/>
                <w:shd w:val="clear" w:color="auto" w:fill="FFFFFF"/>
                <w:lang w:eastAsia="es-ES"/>
              </w:rPr>
            </w:rPrChange>
          </w:rPr>
          <w:t xml:space="preserve">República </w:t>
        </w:r>
        <w:proofErr w:type="spellStart"/>
        <w:r w:rsidR="00B012DC" w:rsidRPr="00B012DC">
          <w:rPr>
            <w:rFonts w:ascii="Times New Roman" w:eastAsia="Times New Roman" w:hAnsi="Times New Roman" w:cs="Times New Roman"/>
            <w:b/>
            <w:color w:val="000000" w:themeColor="text1"/>
            <w:shd w:val="clear" w:color="auto" w:fill="FFFFFF"/>
            <w:lang w:eastAsia="es-ES"/>
            <w:rPrChange w:id="2709" w:author="Dayrtman Fajardo Vásquez" w:date="2015-11-12T17:53:00Z">
              <w:rPr>
                <w:rFonts w:ascii="Times New Roman" w:eastAsia="Times New Roman" w:hAnsi="Times New Roman" w:cs="Times New Roman"/>
                <w:color w:val="000000" w:themeColor="text1"/>
                <w:shd w:val="clear" w:color="auto" w:fill="FFFFFF"/>
                <w:lang w:eastAsia="es-ES"/>
              </w:rPr>
            </w:rPrChange>
          </w:rPr>
          <w:t>semipresidencialista</w:t>
        </w:r>
        <w:proofErr w:type="spellEnd"/>
        <w:r w:rsidR="00B012DC">
          <w:rPr>
            <w:rFonts w:ascii="Times New Roman" w:eastAsia="Times New Roman" w:hAnsi="Times New Roman" w:cs="Times New Roman"/>
            <w:color w:val="000000" w:themeColor="text1"/>
            <w:shd w:val="clear" w:color="auto" w:fill="FFFFFF"/>
            <w:lang w:eastAsia="es-ES"/>
          </w:rPr>
          <w:t xml:space="preserve"> en Taiwán</w:t>
        </w:r>
      </w:ins>
      <w:ins w:id="2710" w:author="Dayrtman Fajardo Vásquez" w:date="2015-11-12T17:51:00Z">
        <w:r w:rsidR="00B012DC">
          <w:rPr>
            <w:rFonts w:ascii="Times New Roman" w:eastAsia="Times New Roman" w:hAnsi="Times New Roman" w:cs="Times New Roman"/>
            <w:color w:val="000000" w:themeColor="text1"/>
            <w:shd w:val="clear" w:color="auto" w:fill="FFFFFF"/>
            <w:lang w:eastAsia="es-ES"/>
          </w:rPr>
          <w:t xml:space="preserve"> y</w:t>
        </w:r>
      </w:ins>
      <w:ins w:id="2711" w:author="Dayrtman Fajardo Vásquez" w:date="2015-11-12T17:52:00Z">
        <w:r w:rsidR="00B012DC">
          <w:rPr>
            <w:rFonts w:ascii="Times New Roman" w:eastAsia="Times New Roman" w:hAnsi="Times New Roman" w:cs="Times New Roman"/>
            <w:color w:val="000000" w:themeColor="text1"/>
            <w:shd w:val="clear" w:color="auto" w:fill="FFFFFF"/>
            <w:lang w:eastAsia="es-ES"/>
          </w:rPr>
          <w:t xml:space="preserve"> la </w:t>
        </w:r>
        <w:r w:rsidR="00B012DC" w:rsidRPr="00B012DC">
          <w:rPr>
            <w:rFonts w:ascii="Times New Roman" w:eastAsia="Times New Roman" w:hAnsi="Times New Roman" w:cs="Times New Roman"/>
            <w:b/>
            <w:color w:val="000000" w:themeColor="text1"/>
            <w:shd w:val="clear" w:color="auto" w:fill="FFFFFF"/>
            <w:lang w:eastAsia="es-ES"/>
            <w:rPrChange w:id="2712" w:author="Dayrtman Fajardo Vásquez" w:date="2015-11-12T17:52:00Z">
              <w:rPr>
                <w:rFonts w:ascii="Times New Roman" w:eastAsia="Times New Roman" w:hAnsi="Times New Roman" w:cs="Times New Roman"/>
                <w:color w:val="000000" w:themeColor="text1"/>
                <w:shd w:val="clear" w:color="auto" w:fill="FFFFFF"/>
                <w:lang w:eastAsia="es-ES"/>
              </w:rPr>
            </w:rPrChange>
          </w:rPr>
          <w:t>República parlamentaria</w:t>
        </w:r>
      </w:ins>
      <w:ins w:id="2713" w:author="Dayrtman Fajardo Vásquez" w:date="2015-11-12T17:51:00Z">
        <w:r w:rsidR="00B012DC">
          <w:rPr>
            <w:rFonts w:ascii="Times New Roman" w:eastAsia="Times New Roman" w:hAnsi="Times New Roman" w:cs="Times New Roman"/>
            <w:color w:val="000000" w:themeColor="text1"/>
            <w:shd w:val="clear" w:color="auto" w:fill="FFFFFF"/>
            <w:lang w:eastAsia="es-ES"/>
          </w:rPr>
          <w:t xml:space="preserve"> </w:t>
        </w:r>
      </w:ins>
      <w:ins w:id="2714" w:author="Dayrtman Fajardo Vásquez" w:date="2015-11-12T17:54:00Z">
        <w:r w:rsidR="00B012DC">
          <w:rPr>
            <w:rFonts w:ascii="Times New Roman" w:eastAsia="Times New Roman" w:hAnsi="Times New Roman" w:cs="Times New Roman"/>
            <w:color w:val="000000" w:themeColor="text1"/>
            <w:shd w:val="clear" w:color="auto" w:fill="FFFFFF"/>
            <w:lang w:eastAsia="es-ES"/>
          </w:rPr>
          <w:t xml:space="preserve">en </w:t>
        </w:r>
      </w:ins>
      <w:ins w:id="2715" w:author="Dayrtman Fajardo Vásquez" w:date="2015-11-12T17:51:00Z">
        <w:r w:rsidR="00B012DC">
          <w:rPr>
            <w:rFonts w:ascii="Times New Roman" w:eastAsia="Times New Roman" w:hAnsi="Times New Roman" w:cs="Times New Roman"/>
            <w:color w:val="000000" w:themeColor="text1"/>
            <w:shd w:val="clear" w:color="auto" w:fill="FFFFFF"/>
            <w:lang w:eastAsia="es-ES"/>
          </w:rPr>
          <w:t>Mongolia</w:t>
        </w:r>
      </w:ins>
      <w:r w:rsidRPr="001063D4">
        <w:rPr>
          <w:rFonts w:ascii="Times New Roman" w:eastAsia="Times New Roman" w:hAnsi="Times New Roman" w:cs="Times New Roman"/>
          <w:color w:val="000000" w:themeColor="text1"/>
          <w:shd w:val="clear" w:color="auto" w:fill="FFFFFF"/>
          <w:lang w:eastAsia="es-ES"/>
        </w:rPr>
        <w:t>.</w:t>
      </w:r>
    </w:p>
    <w:tbl>
      <w:tblPr>
        <w:tblStyle w:val="Tablaconcuadrcula"/>
        <w:tblW w:w="0" w:type="auto"/>
        <w:tblLayout w:type="fixed"/>
        <w:tblLook w:val="04A0" w:firstRow="1" w:lastRow="0" w:firstColumn="1" w:lastColumn="0" w:noHBand="0" w:noVBand="1"/>
      </w:tblPr>
      <w:tblGrid>
        <w:gridCol w:w="2518"/>
        <w:gridCol w:w="6536"/>
      </w:tblGrid>
      <w:tr w:rsidR="00A83F12" w:rsidRPr="0073114C" w14:paraId="3B3C7F08" w14:textId="77777777" w:rsidTr="00F43B9A">
        <w:trPr>
          <w:ins w:id="2716" w:author="Dayrtman Fajardo Vásquez" w:date="2015-11-12T18:12:00Z"/>
        </w:trPr>
        <w:tc>
          <w:tcPr>
            <w:tcW w:w="9054" w:type="dxa"/>
            <w:gridSpan w:val="2"/>
            <w:shd w:val="clear" w:color="auto" w:fill="0D0D0D" w:themeFill="text1" w:themeFillTint="F2"/>
          </w:tcPr>
          <w:p w14:paraId="161192E1" w14:textId="77777777" w:rsidR="00A83F12" w:rsidRPr="0073114C" w:rsidRDefault="00A83F12" w:rsidP="00F43B9A">
            <w:pPr>
              <w:spacing w:before="2" w:after="2"/>
              <w:jc w:val="center"/>
              <w:rPr>
                <w:ins w:id="2717" w:author="Dayrtman Fajardo Vásquez" w:date="2015-11-12T18:12:00Z"/>
                <w:rFonts w:ascii="Times New Roman" w:hAnsi="Times New Roman" w:cs="Times New Roman"/>
                <w:b/>
                <w:color w:val="FFFFFF" w:themeColor="background1"/>
              </w:rPr>
            </w:pPr>
            <w:ins w:id="2718" w:author="Dayrtman Fajardo Vásquez" w:date="2015-11-12T18:12:00Z">
              <w:r w:rsidRPr="0073114C">
                <w:rPr>
                  <w:rFonts w:ascii="Times New Roman" w:hAnsi="Times New Roman" w:cs="Times New Roman"/>
                  <w:b/>
                  <w:color w:val="FFFFFF" w:themeColor="background1"/>
                </w:rPr>
                <w:t>Imagen (fotografía, gráfica o ilustración)</w:t>
              </w:r>
            </w:ins>
          </w:p>
        </w:tc>
      </w:tr>
      <w:tr w:rsidR="00A83F12" w:rsidRPr="00053744" w14:paraId="1A50883D" w14:textId="77777777" w:rsidTr="00F43B9A">
        <w:trPr>
          <w:ins w:id="2719" w:author="Dayrtman Fajardo Vásquez" w:date="2015-11-12T18:12:00Z"/>
        </w:trPr>
        <w:tc>
          <w:tcPr>
            <w:tcW w:w="2518" w:type="dxa"/>
          </w:tcPr>
          <w:p w14:paraId="1AE21FB7" w14:textId="77777777" w:rsidR="00A83F12" w:rsidRPr="0073114C" w:rsidRDefault="00A83F12" w:rsidP="00F43B9A">
            <w:pPr>
              <w:spacing w:before="2" w:after="2"/>
              <w:rPr>
                <w:ins w:id="2720" w:author="Dayrtman Fajardo Vásquez" w:date="2015-11-12T18:12:00Z"/>
                <w:rFonts w:ascii="Times New Roman" w:hAnsi="Times New Roman" w:cs="Times New Roman"/>
                <w:b/>
                <w:color w:val="000000"/>
                <w:sz w:val="18"/>
                <w:szCs w:val="18"/>
              </w:rPr>
            </w:pPr>
            <w:ins w:id="2721" w:author="Dayrtman Fajardo Vásquez" w:date="2015-11-12T18:12:00Z">
              <w:r w:rsidRPr="0073114C">
                <w:rPr>
                  <w:rFonts w:ascii="Times New Roman" w:hAnsi="Times New Roman" w:cs="Times New Roman"/>
                  <w:b/>
                  <w:color w:val="000000"/>
                  <w:sz w:val="18"/>
                  <w:szCs w:val="18"/>
                </w:rPr>
                <w:t>Código</w:t>
              </w:r>
            </w:ins>
          </w:p>
        </w:tc>
        <w:tc>
          <w:tcPr>
            <w:tcW w:w="6536" w:type="dxa"/>
          </w:tcPr>
          <w:p w14:paraId="6FE75FBB" w14:textId="77777777" w:rsidR="00A83F12" w:rsidRPr="0073114C" w:rsidRDefault="00A83F12" w:rsidP="00F43B9A">
            <w:pPr>
              <w:spacing w:before="2" w:after="2"/>
              <w:rPr>
                <w:ins w:id="2722" w:author="Dayrtman Fajardo Vásquez" w:date="2015-11-12T18:12:00Z"/>
                <w:rFonts w:ascii="Times New Roman" w:hAnsi="Times New Roman" w:cs="Times New Roman"/>
                <w:b/>
                <w:color w:val="000000"/>
                <w:sz w:val="18"/>
                <w:szCs w:val="18"/>
              </w:rPr>
            </w:pPr>
            <w:ins w:id="2723" w:author="Dayrtman Fajardo Vásquez" w:date="2015-11-12T18:12: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_IMG140</w:t>
              </w:r>
            </w:ins>
          </w:p>
        </w:tc>
      </w:tr>
      <w:tr w:rsidR="00A83F12" w14:paraId="376EE8BE" w14:textId="77777777" w:rsidTr="00F43B9A">
        <w:trPr>
          <w:ins w:id="2724" w:author="Dayrtman Fajardo Vásquez" w:date="2015-11-12T18:12:00Z"/>
        </w:trPr>
        <w:tc>
          <w:tcPr>
            <w:tcW w:w="2518" w:type="dxa"/>
          </w:tcPr>
          <w:p w14:paraId="1E875704" w14:textId="77777777" w:rsidR="00A83F12" w:rsidRPr="006C1346" w:rsidRDefault="00A83F12" w:rsidP="00F43B9A">
            <w:pPr>
              <w:spacing w:before="2" w:after="2"/>
              <w:rPr>
                <w:ins w:id="2725" w:author="Dayrtman Fajardo Vásquez" w:date="2015-11-12T18:12:00Z"/>
                <w:rFonts w:ascii="Times New Roman" w:hAnsi="Times New Roman" w:cs="Times New Roman"/>
                <w:b/>
                <w:color w:val="000000"/>
                <w:sz w:val="18"/>
                <w:szCs w:val="18"/>
              </w:rPr>
            </w:pPr>
            <w:ins w:id="2726" w:author="Dayrtman Fajardo Vásquez" w:date="2015-11-12T18:12:00Z">
              <w:r w:rsidRPr="00053744">
                <w:rPr>
                  <w:rFonts w:ascii="Times New Roman" w:hAnsi="Times New Roman" w:cs="Times New Roman"/>
                  <w:b/>
                  <w:color w:val="000000"/>
                  <w:sz w:val="18"/>
                  <w:szCs w:val="18"/>
                </w:rPr>
                <w:lastRenderedPageBreak/>
                <w:t>Descripción</w:t>
              </w:r>
            </w:ins>
          </w:p>
        </w:tc>
        <w:tc>
          <w:tcPr>
            <w:tcW w:w="6536" w:type="dxa"/>
          </w:tcPr>
          <w:p w14:paraId="4921F989" w14:textId="77777777" w:rsidR="00A83F12" w:rsidRPr="006C1346" w:rsidRDefault="00A83F12" w:rsidP="00F43B9A">
            <w:pPr>
              <w:spacing w:before="2" w:after="2"/>
              <w:rPr>
                <w:ins w:id="2727" w:author="Dayrtman Fajardo Vásquez" w:date="2015-11-12T18:12:00Z"/>
                <w:rFonts w:ascii="Times New Roman" w:hAnsi="Times New Roman" w:cs="Times New Roman"/>
                <w:b/>
                <w:color w:val="000000"/>
                <w:sz w:val="18"/>
                <w:szCs w:val="18"/>
              </w:rPr>
            </w:pPr>
            <w:ins w:id="2728" w:author="Dayrtman Fajardo Vásquez" w:date="2015-11-12T18:12:00Z">
              <w:r>
                <w:rPr>
                  <w:noProof/>
                  <w:lang w:val="es-CO" w:eastAsia="es-CO"/>
                </w:rPr>
                <w:drawing>
                  <wp:inline distT="0" distB="0" distL="0" distR="0" wp14:anchorId="57E3777A" wp14:editId="4C6B73CA">
                    <wp:extent cx="2466975" cy="1702212"/>
                    <wp:effectExtent l="0" t="0" r="0" b="0"/>
                    <wp:docPr id="27" name="Imagen 27" descr="http://static0.planetasaber.com/encyclopedia/Data/Imagenes/FOTOS/A0903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0.planetasaber.com/encyclopedia/Data/Imagenes/FOTOS/A090359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8820" cy="1703485"/>
                            </a:xfrm>
                            <a:prstGeom prst="rect">
                              <a:avLst/>
                            </a:prstGeom>
                            <a:noFill/>
                            <a:ln>
                              <a:noFill/>
                            </a:ln>
                          </pic:spPr>
                        </pic:pic>
                      </a:graphicData>
                    </a:graphic>
                  </wp:inline>
                </w:drawing>
              </w:r>
            </w:ins>
          </w:p>
        </w:tc>
      </w:tr>
      <w:tr w:rsidR="00A83F12" w:rsidRPr="003804CC" w14:paraId="7FB5DF5A" w14:textId="77777777" w:rsidTr="00F43B9A">
        <w:trPr>
          <w:ins w:id="2729" w:author="Dayrtman Fajardo Vásquez" w:date="2015-11-12T18:12:00Z"/>
        </w:trPr>
        <w:tc>
          <w:tcPr>
            <w:tcW w:w="2518" w:type="dxa"/>
          </w:tcPr>
          <w:p w14:paraId="34E3910C" w14:textId="77777777" w:rsidR="00A83F12" w:rsidRPr="006C1346" w:rsidRDefault="00A83F12" w:rsidP="00F43B9A">
            <w:pPr>
              <w:spacing w:before="2" w:after="2"/>
              <w:rPr>
                <w:ins w:id="2730" w:author="Dayrtman Fajardo Vásquez" w:date="2015-11-12T18:12:00Z"/>
                <w:rFonts w:ascii="Times New Roman" w:hAnsi="Times New Roman" w:cs="Times New Roman"/>
                <w:b/>
                <w:color w:val="000000"/>
                <w:sz w:val="18"/>
                <w:szCs w:val="18"/>
              </w:rPr>
            </w:pPr>
            <w:ins w:id="2731" w:author="Dayrtman Fajardo Vásquez" w:date="2015-11-12T18:12:00Z">
              <w:r w:rsidRPr="006C1346">
                <w:rPr>
                  <w:rFonts w:ascii="Times New Roman" w:hAnsi="Times New Roman" w:cs="Times New Roman"/>
                  <w:b/>
                  <w:color w:val="000000"/>
                  <w:sz w:val="18"/>
                  <w:szCs w:val="18"/>
                </w:rPr>
                <w:t xml:space="preserve">Código </w:t>
              </w:r>
              <w:proofErr w:type="spellStart"/>
              <w:r w:rsidRPr="006C1346">
                <w:rPr>
                  <w:rFonts w:ascii="Times New Roman" w:hAnsi="Times New Roman" w:cs="Times New Roman"/>
                  <w:b/>
                  <w:color w:val="000000"/>
                  <w:sz w:val="18"/>
                  <w:szCs w:val="18"/>
                </w:rPr>
                <w:t>Shutterstock</w:t>
              </w:r>
              <w:proofErr w:type="spellEnd"/>
              <w:r w:rsidRPr="006C1346">
                <w:rPr>
                  <w:rFonts w:ascii="Times New Roman" w:hAnsi="Times New Roman" w:cs="Times New Roman"/>
                  <w:b/>
                  <w:color w:val="000000"/>
                  <w:sz w:val="18"/>
                  <w:szCs w:val="18"/>
                </w:rPr>
                <w:t xml:space="preserve"> (o URL o la ruta en </w:t>
              </w:r>
              <w:proofErr w:type="spellStart"/>
              <w:r w:rsidRPr="006C1346">
                <w:rPr>
                  <w:rFonts w:ascii="Times New Roman" w:hAnsi="Times New Roman" w:cs="Times New Roman"/>
                  <w:b/>
                  <w:color w:val="000000"/>
                  <w:sz w:val="18"/>
                  <w:szCs w:val="18"/>
                </w:rPr>
                <w:t>AulaPlaneta</w:t>
              </w:r>
              <w:proofErr w:type="spellEnd"/>
              <w:r w:rsidRPr="006C1346">
                <w:rPr>
                  <w:rFonts w:ascii="Times New Roman" w:hAnsi="Times New Roman" w:cs="Times New Roman"/>
                  <w:b/>
                  <w:color w:val="000000"/>
                  <w:sz w:val="18"/>
                  <w:szCs w:val="18"/>
                </w:rPr>
                <w:t>)</w:t>
              </w:r>
            </w:ins>
          </w:p>
        </w:tc>
        <w:tc>
          <w:tcPr>
            <w:tcW w:w="6536" w:type="dxa"/>
          </w:tcPr>
          <w:p w14:paraId="194052E7" w14:textId="77777777" w:rsidR="00A83F12" w:rsidRDefault="00A83F12" w:rsidP="00F43B9A">
            <w:pPr>
              <w:spacing w:before="2" w:after="2"/>
              <w:rPr>
                <w:ins w:id="2732" w:author="Dayrtman Fajardo Vásquez" w:date="2015-11-12T18:12:00Z"/>
                <w:rFonts w:ascii="Times New Roman" w:hAnsi="Times New Roman" w:cs="Times New Roman"/>
                <w:b/>
                <w:color w:val="000000"/>
                <w:sz w:val="18"/>
                <w:szCs w:val="18"/>
              </w:rPr>
            </w:pPr>
            <w:ins w:id="2733" w:author="Dayrtman Fajardo Vásquez" w:date="2015-11-12T18:12:00Z">
              <w:r>
                <w:fldChar w:fldCharType="begin"/>
              </w:r>
              <w:r>
                <w:instrText xml:space="preserve"> HYPERLINK "http://aulaplaneta.planetasaber.com/encyclopedia/default.asp?idpack=9&amp;idpil=A0903591&amp;ruta=aulaplaneta&amp;DATA=CNzvLOH4UAljScGhxRJsjpuIYDipUn%2f1Eu23RhxIL0k%3d" </w:instrText>
              </w:r>
              <w:r>
                <w:fldChar w:fldCharType="separate"/>
              </w:r>
              <w:r w:rsidRPr="002907F5">
                <w:rPr>
                  <w:rStyle w:val="Hipervnculo"/>
                  <w:rFonts w:ascii="Times New Roman" w:hAnsi="Times New Roman" w:cs="Times New Roman"/>
                  <w:b/>
                  <w:sz w:val="18"/>
                  <w:szCs w:val="18"/>
                </w:rPr>
                <w:t>http://aulaplaneta.planetasaber.com/encyclopedia/default.asp?idpack=9&amp;idpil=A0903591&amp;ruta=aulaplaneta&amp;DATA=CNzvLOH4UAljScGhxRJsjpuIYDipUn%2f1Eu23RhxIL0k%3d</w:t>
              </w:r>
              <w:r>
                <w:rPr>
                  <w:rStyle w:val="Hipervnculo"/>
                  <w:rFonts w:ascii="Times New Roman" w:hAnsi="Times New Roman" w:cs="Times New Roman"/>
                  <w:b/>
                  <w:sz w:val="18"/>
                  <w:szCs w:val="18"/>
                </w:rPr>
                <w:fldChar w:fldCharType="end"/>
              </w:r>
            </w:ins>
          </w:p>
          <w:p w14:paraId="53B91DB7" w14:textId="77777777" w:rsidR="00A83F12" w:rsidRPr="006C1346" w:rsidRDefault="00A83F12" w:rsidP="00F43B9A">
            <w:pPr>
              <w:spacing w:before="2" w:after="2"/>
              <w:rPr>
                <w:ins w:id="2734" w:author="Dayrtman Fajardo Vásquez" w:date="2015-11-12T18:12:00Z"/>
                <w:rFonts w:ascii="Times New Roman" w:hAnsi="Times New Roman" w:cs="Times New Roman"/>
                <w:b/>
                <w:color w:val="000000"/>
                <w:sz w:val="18"/>
                <w:szCs w:val="18"/>
              </w:rPr>
            </w:pPr>
          </w:p>
        </w:tc>
      </w:tr>
      <w:tr w:rsidR="00A83F12" w:rsidRPr="003804CC" w14:paraId="591363AB" w14:textId="77777777" w:rsidTr="00F43B9A">
        <w:trPr>
          <w:ins w:id="2735" w:author="Dayrtman Fajardo Vásquez" w:date="2015-11-12T18:12:00Z"/>
        </w:trPr>
        <w:tc>
          <w:tcPr>
            <w:tcW w:w="2518" w:type="dxa"/>
          </w:tcPr>
          <w:p w14:paraId="7F4672C8" w14:textId="77777777" w:rsidR="00A83F12" w:rsidRPr="006C1346" w:rsidRDefault="00A83F12" w:rsidP="00F43B9A">
            <w:pPr>
              <w:spacing w:before="2" w:after="2"/>
              <w:rPr>
                <w:ins w:id="2736" w:author="Dayrtman Fajardo Vásquez" w:date="2015-11-12T18:12:00Z"/>
                <w:rFonts w:ascii="Times New Roman" w:hAnsi="Times New Roman" w:cs="Times New Roman"/>
                <w:b/>
                <w:color w:val="000000"/>
                <w:sz w:val="18"/>
                <w:szCs w:val="18"/>
              </w:rPr>
            </w:pPr>
            <w:ins w:id="2737" w:author="Dayrtman Fajardo Vásquez" w:date="2015-11-12T18:12:00Z">
              <w:r w:rsidRPr="006C1346">
                <w:rPr>
                  <w:rFonts w:ascii="Times New Roman" w:hAnsi="Times New Roman" w:cs="Times New Roman"/>
                  <w:b/>
                  <w:color w:val="000000"/>
                  <w:sz w:val="18"/>
                  <w:szCs w:val="18"/>
                </w:rPr>
                <w:t>Pie de imagen</w:t>
              </w:r>
            </w:ins>
          </w:p>
        </w:tc>
        <w:tc>
          <w:tcPr>
            <w:tcW w:w="6536" w:type="dxa"/>
          </w:tcPr>
          <w:p w14:paraId="4CAE62DC" w14:textId="77777777" w:rsidR="00A83F12" w:rsidRPr="00720F16" w:rsidRDefault="00A83F12" w:rsidP="00F43B9A">
            <w:pPr>
              <w:spacing w:before="2" w:after="2"/>
              <w:jc w:val="both"/>
              <w:rPr>
                <w:ins w:id="2738" w:author="Dayrtman Fajardo Vásquez" w:date="2015-11-12T18:12:00Z"/>
                <w:rFonts w:ascii="Times New Roman" w:hAnsi="Times New Roman" w:cs="Times New Roman"/>
                <w:color w:val="000000"/>
              </w:rPr>
            </w:pPr>
            <w:ins w:id="2739" w:author="Dayrtman Fajardo Vásquez" w:date="2015-11-12T18:12:00Z">
              <w:r w:rsidRPr="00720F16">
                <w:rPr>
                  <w:rFonts w:ascii="Times New Roman" w:hAnsi="Times New Roman" w:cs="Times New Roman"/>
                  <w:color w:val="252525"/>
                  <w:shd w:val="clear" w:color="auto" w:fill="FFFFFF"/>
                </w:rPr>
                <w:t>La República Popular China es una de las mayores economías de mundo. Es una Estado gobernado por</w:t>
              </w:r>
              <w:r>
                <w:rPr>
                  <w:rFonts w:ascii="Times New Roman" w:hAnsi="Times New Roman" w:cs="Times New Roman"/>
                  <w:color w:val="252525"/>
                  <w:shd w:val="clear" w:color="auto" w:fill="FFFFFF"/>
                </w:rPr>
                <w:t xml:space="preserve"> el  Partido Comunista.</w:t>
              </w:r>
            </w:ins>
          </w:p>
        </w:tc>
      </w:tr>
    </w:tbl>
    <w:p w14:paraId="392C752C" w14:textId="77777777" w:rsidR="00A83F12" w:rsidRPr="001063D4" w:rsidRDefault="00A83F12">
      <w:pPr>
        <w:ind w:left="360"/>
        <w:jc w:val="both"/>
        <w:rPr>
          <w:rFonts w:ascii="Times New Roman" w:eastAsia="Times New Roman" w:hAnsi="Times New Roman" w:cs="Times New Roman"/>
          <w:color w:val="000000" w:themeColor="text1"/>
          <w:shd w:val="clear" w:color="auto" w:fill="FFFFFF"/>
          <w:lang w:eastAsia="es-ES"/>
        </w:rPr>
        <w:pPrChange w:id="2740" w:author="EUGENIA ARCE LONDONO" w:date="2015-04-29T09:25:00Z">
          <w:pPr>
            <w:jc w:val="both"/>
          </w:pPr>
        </w:pPrChange>
      </w:pPr>
    </w:p>
    <w:p w14:paraId="13063A3B" w14:textId="77777777" w:rsidR="00E76345" w:rsidRDefault="00E76345" w:rsidP="00E76345">
      <w:pPr>
        <w:jc w:val="both"/>
        <w:rPr>
          <w:ins w:id="2741" w:author="Dayrtman Fajardo Vásquez" w:date="2015-11-12T17:54:00Z"/>
          <w:rStyle w:val="Hipervnculo"/>
          <w:rFonts w:ascii="Times New Roman" w:eastAsia="Times New Roman" w:hAnsi="Times New Roman" w:cs="Times New Roman"/>
          <w:sz w:val="22"/>
          <w:szCs w:val="22"/>
          <w:shd w:val="clear" w:color="auto" w:fill="FFFFFF"/>
          <w:lang w:eastAsia="es-ES"/>
        </w:rPr>
      </w:pPr>
      <w:r>
        <w:rPr>
          <w:rFonts w:ascii="Times New Roman" w:eastAsia="Times New Roman" w:hAnsi="Times New Roman" w:cs="Times New Roman"/>
          <w:color w:val="000000" w:themeColor="text1"/>
          <w:sz w:val="22"/>
          <w:szCs w:val="22"/>
          <w:shd w:val="clear" w:color="auto" w:fill="FFFFFF"/>
          <w:lang w:eastAsia="es-ES"/>
        </w:rPr>
        <w:t xml:space="preserve">Te invitamos a aprender sobre los países y capitales de Asia, en el siguiente </w:t>
      </w:r>
      <w:r w:rsidRPr="001726C4">
        <w:rPr>
          <w:rFonts w:ascii="Times New Roman" w:eastAsia="Times New Roman" w:hAnsi="Times New Roman" w:cs="Times New Roman"/>
          <w:color w:val="000000" w:themeColor="text1"/>
          <w:sz w:val="22"/>
          <w:szCs w:val="22"/>
          <w:shd w:val="clear" w:color="auto" w:fill="FFFFFF"/>
          <w:lang w:eastAsia="es-ES"/>
        </w:rPr>
        <w:t>Juego</w:t>
      </w:r>
      <w:r>
        <w:rPr>
          <w:rFonts w:ascii="Times New Roman" w:eastAsia="Times New Roman" w:hAnsi="Times New Roman" w:cs="Times New Roman"/>
          <w:color w:val="000000" w:themeColor="text1"/>
          <w:sz w:val="22"/>
          <w:szCs w:val="22"/>
          <w:shd w:val="clear" w:color="auto" w:fill="FFFFFF"/>
          <w:lang w:eastAsia="es-ES"/>
        </w:rPr>
        <w:t xml:space="preserve"> </w:t>
      </w:r>
      <w:ins w:id="2742" w:author="TOSHIBA" w:date="2015-10-30T11:11:00Z">
        <w:r w:rsidR="0091103B">
          <w:rPr>
            <w:rFonts w:ascii="Times New Roman" w:eastAsia="Times New Roman" w:hAnsi="Times New Roman" w:cs="Times New Roman"/>
            <w:color w:val="000000" w:themeColor="text1"/>
            <w:sz w:val="22"/>
            <w:szCs w:val="22"/>
            <w:shd w:val="clear" w:color="auto" w:fill="FFFFFF"/>
            <w:lang w:eastAsia="es-ES"/>
          </w:rPr>
          <w:t>[</w:t>
        </w:r>
      </w:ins>
      <w:r w:rsidR="00075493">
        <w:fldChar w:fldCharType="begin"/>
      </w:r>
      <w:r w:rsidR="00075493">
        <w:instrText xml:space="preserve"> HYPERLINK "http://www.luventicus.org/mapas/asia.html" </w:instrText>
      </w:r>
      <w:r w:rsidR="00075493">
        <w:fldChar w:fldCharType="separate"/>
      </w:r>
      <w:r w:rsidRPr="001063D4">
        <w:rPr>
          <w:rStyle w:val="Hipervnculo"/>
          <w:rFonts w:ascii="Times New Roman" w:eastAsia="Times New Roman" w:hAnsi="Times New Roman" w:cs="Times New Roman"/>
          <w:sz w:val="22"/>
          <w:szCs w:val="22"/>
          <w:shd w:val="clear" w:color="auto" w:fill="FFFFFF"/>
          <w:lang w:eastAsia="es-ES"/>
        </w:rPr>
        <w:t>VER</w:t>
      </w:r>
      <w:r w:rsidR="00075493">
        <w:rPr>
          <w:rStyle w:val="Hipervnculo"/>
          <w:rFonts w:ascii="Times New Roman" w:eastAsia="Times New Roman" w:hAnsi="Times New Roman" w:cs="Times New Roman"/>
          <w:sz w:val="22"/>
          <w:szCs w:val="22"/>
          <w:shd w:val="clear" w:color="auto" w:fill="FFFFFF"/>
          <w:lang w:eastAsia="es-ES"/>
        </w:rPr>
        <w:fldChar w:fldCharType="end"/>
      </w:r>
      <w:ins w:id="2743" w:author="TOSHIBA" w:date="2015-10-30T11:11:00Z">
        <w:r w:rsidR="0091103B">
          <w:rPr>
            <w:rStyle w:val="Hipervnculo"/>
            <w:rFonts w:ascii="Times New Roman" w:eastAsia="Times New Roman" w:hAnsi="Times New Roman" w:cs="Times New Roman"/>
            <w:sz w:val="22"/>
            <w:szCs w:val="22"/>
            <w:shd w:val="clear" w:color="auto" w:fill="FFFFFF"/>
            <w:lang w:eastAsia="es-ES"/>
          </w:rPr>
          <w:t>].</w:t>
        </w:r>
      </w:ins>
    </w:p>
    <w:p w14:paraId="379D0AF3" w14:textId="1EB9CBBE" w:rsidR="00B012DC" w:rsidRPr="001726C4" w:rsidRDefault="00B012DC" w:rsidP="00E76345">
      <w:pPr>
        <w:jc w:val="both"/>
        <w:rPr>
          <w:rFonts w:ascii="Times New Roman" w:eastAsia="Times New Roman" w:hAnsi="Times New Roman" w:cs="Times New Roman"/>
          <w:color w:val="000000" w:themeColor="text1"/>
          <w:sz w:val="22"/>
          <w:szCs w:val="22"/>
          <w:shd w:val="clear" w:color="auto" w:fill="FFFFFF"/>
          <w:lang w:eastAsia="es-ES"/>
        </w:rPr>
      </w:pPr>
      <w:ins w:id="2744" w:author="Dayrtman Fajardo Vásquez" w:date="2015-11-12T17:54:00Z">
        <w:r>
          <w:rPr>
            <w:rStyle w:val="Hipervnculo"/>
            <w:rFonts w:ascii="Times New Roman" w:eastAsia="Times New Roman" w:hAnsi="Times New Roman" w:cs="Times New Roman"/>
            <w:sz w:val="22"/>
            <w:szCs w:val="22"/>
            <w:shd w:val="clear" w:color="auto" w:fill="FFFFFF"/>
            <w:lang w:eastAsia="es-ES"/>
          </w:rPr>
          <w:t>Destacado</w:t>
        </w:r>
      </w:ins>
    </w:p>
    <w:tbl>
      <w:tblPr>
        <w:tblStyle w:val="Tablaconcuadrcula"/>
        <w:tblW w:w="0" w:type="auto"/>
        <w:tblLook w:val="04A0" w:firstRow="1" w:lastRow="0" w:firstColumn="1" w:lastColumn="0" w:noHBand="0" w:noVBand="1"/>
      </w:tblPr>
      <w:tblGrid>
        <w:gridCol w:w="2518"/>
        <w:gridCol w:w="6460"/>
      </w:tblGrid>
      <w:tr w:rsidR="00E76345" w:rsidRPr="001726C4" w:rsidDel="00B012DC" w14:paraId="74149E3A" w14:textId="2D3078F5" w:rsidTr="008C38A3">
        <w:trPr>
          <w:del w:id="2745" w:author="Dayrtman Fajardo Vásquez" w:date="2015-11-12T17:54:00Z"/>
        </w:trPr>
        <w:tc>
          <w:tcPr>
            <w:tcW w:w="8978" w:type="dxa"/>
            <w:gridSpan w:val="2"/>
            <w:shd w:val="clear" w:color="auto" w:fill="000000" w:themeFill="text1"/>
          </w:tcPr>
          <w:p w14:paraId="70F4A2C0" w14:textId="5A4F3EFE" w:rsidR="00E76345" w:rsidRPr="001063D4" w:rsidDel="00B012DC" w:rsidRDefault="00E76345" w:rsidP="008C38A3">
            <w:pPr>
              <w:spacing w:before="2" w:after="2"/>
              <w:jc w:val="center"/>
              <w:rPr>
                <w:del w:id="2746" w:author="Dayrtman Fajardo Vásquez" w:date="2015-11-12T17:54:00Z"/>
                <w:rFonts w:ascii="Times New Roman" w:hAnsi="Times New Roman" w:cs="Times New Roman"/>
                <w:b/>
                <w:color w:val="000000" w:themeColor="text1"/>
              </w:rPr>
            </w:pPr>
            <w:commentRangeStart w:id="2747"/>
            <w:del w:id="2748" w:author="Dayrtman Fajardo Vásquez" w:date="2015-11-12T17:54:00Z">
              <w:r w:rsidRPr="001063D4" w:rsidDel="00B012DC">
                <w:rPr>
                  <w:rFonts w:ascii="Times New Roman" w:hAnsi="Times New Roman" w:cs="Times New Roman"/>
                  <w:b/>
                  <w:color w:val="FFFFFF" w:themeColor="background1"/>
                </w:rPr>
                <w:delText>Recuerda</w:delText>
              </w:r>
              <w:commentRangeEnd w:id="2747"/>
              <w:r w:rsidR="0091103B" w:rsidDel="00B012DC">
                <w:rPr>
                  <w:rStyle w:val="Refdecomentario"/>
                  <w:rFonts w:ascii="Calibri" w:eastAsia="Calibri" w:hAnsi="Calibri" w:cs="Times New Roman"/>
                  <w:lang w:val="es-MX"/>
                </w:rPr>
                <w:commentReference w:id="2747"/>
              </w:r>
            </w:del>
          </w:p>
        </w:tc>
      </w:tr>
      <w:tr w:rsidR="00E76345" w:rsidRPr="001726C4" w14:paraId="57F59CCE" w14:textId="77777777" w:rsidTr="008C38A3">
        <w:tc>
          <w:tcPr>
            <w:tcW w:w="2518" w:type="dxa"/>
          </w:tcPr>
          <w:p w14:paraId="56070849" w14:textId="77777777" w:rsidR="00E76345" w:rsidRPr="001063D4" w:rsidRDefault="00E76345" w:rsidP="008C38A3">
            <w:pPr>
              <w:spacing w:before="2" w:after="2"/>
              <w:rPr>
                <w:rFonts w:ascii="Times New Roman" w:hAnsi="Times New Roman" w:cs="Times New Roman"/>
                <w:b/>
                <w:color w:val="000000" w:themeColor="text1"/>
              </w:rPr>
            </w:pPr>
            <w:r w:rsidRPr="001063D4">
              <w:rPr>
                <w:rFonts w:ascii="Times New Roman" w:hAnsi="Times New Roman" w:cs="Times New Roman"/>
                <w:b/>
                <w:color w:val="000000" w:themeColor="text1"/>
              </w:rPr>
              <w:t>Contenido</w:t>
            </w:r>
          </w:p>
        </w:tc>
        <w:tc>
          <w:tcPr>
            <w:tcW w:w="6460" w:type="dxa"/>
          </w:tcPr>
          <w:p w14:paraId="66D5C40A" w14:textId="77777777" w:rsidR="00E76345" w:rsidRPr="001063D4" w:rsidRDefault="00E76345" w:rsidP="008C38A3">
            <w:pPr>
              <w:spacing w:before="2" w:after="2"/>
              <w:jc w:val="both"/>
              <w:rPr>
                <w:rFonts w:ascii="Times New Roman" w:eastAsia="Times New Roman" w:hAnsi="Times New Roman" w:cs="Times New Roman"/>
                <w:b/>
                <w:color w:val="000000" w:themeColor="text1"/>
                <w:shd w:val="clear" w:color="auto" w:fill="FFFFFF"/>
                <w:lang w:eastAsia="es-ES"/>
              </w:rPr>
            </w:pPr>
            <w:r>
              <w:rPr>
                <w:rFonts w:ascii="Times New Roman" w:eastAsia="Times New Roman" w:hAnsi="Times New Roman" w:cs="Times New Roman"/>
                <w:b/>
                <w:color w:val="000000" w:themeColor="text1"/>
                <w:shd w:val="clear" w:color="auto" w:fill="FFFFFF"/>
                <w:lang w:eastAsia="es-ES"/>
              </w:rPr>
              <w:t xml:space="preserve">Organizaciones y </w:t>
            </w:r>
            <w:del w:id="2749" w:author="EUGENIA ARCE LONDONO" w:date="2015-04-29T09:25:00Z">
              <w:r w:rsidRPr="001063D4">
                <w:rPr>
                  <w:rFonts w:ascii="Times New Roman" w:eastAsia="Times New Roman" w:hAnsi="Times New Roman" w:cs="Times New Roman"/>
                  <w:b/>
                  <w:color w:val="000000" w:themeColor="text1"/>
                  <w:shd w:val="clear" w:color="auto" w:fill="FFFFFF"/>
                  <w:lang w:eastAsia="es-ES"/>
                </w:rPr>
                <w:delText>Asociaciones</w:delText>
              </w:r>
            </w:del>
            <w:ins w:id="2750" w:author="EUGENIA ARCE LONDONO" w:date="2015-04-29T09:25:00Z">
              <w:r>
                <w:rPr>
                  <w:rFonts w:ascii="Times New Roman" w:eastAsia="Times New Roman" w:hAnsi="Times New Roman" w:cs="Times New Roman"/>
                  <w:b/>
                  <w:color w:val="000000" w:themeColor="text1"/>
                  <w:shd w:val="clear" w:color="auto" w:fill="FFFFFF"/>
                  <w:lang w:eastAsia="es-ES"/>
                </w:rPr>
                <w:t>a</w:t>
              </w:r>
              <w:r w:rsidRPr="001063D4">
                <w:rPr>
                  <w:rFonts w:ascii="Times New Roman" w:eastAsia="Times New Roman" w:hAnsi="Times New Roman" w:cs="Times New Roman"/>
                  <w:b/>
                  <w:color w:val="000000" w:themeColor="text1"/>
                  <w:shd w:val="clear" w:color="auto" w:fill="FFFFFF"/>
                  <w:lang w:eastAsia="es-ES"/>
                </w:rPr>
                <w:t>sociaciones</w:t>
              </w:r>
            </w:ins>
            <w:r w:rsidRPr="001063D4">
              <w:rPr>
                <w:rFonts w:ascii="Times New Roman" w:eastAsia="Times New Roman" w:hAnsi="Times New Roman" w:cs="Times New Roman"/>
                <w:b/>
                <w:color w:val="000000" w:themeColor="text1"/>
                <w:shd w:val="clear" w:color="auto" w:fill="FFFFFF"/>
                <w:lang w:eastAsia="es-ES"/>
              </w:rPr>
              <w:t xml:space="preserve"> de Asia. </w:t>
            </w:r>
          </w:p>
          <w:p w14:paraId="31CEA693" w14:textId="77777777" w:rsidR="00E76345" w:rsidRPr="001063D4" w:rsidRDefault="00E76345" w:rsidP="008C38A3">
            <w:pPr>
              <w:spacing w:before="2" w:after="2"/>
              <w:jc w:val="both"/>
              <w:rPr>
                <w:rFonts w:ascii="Times New Roman" w:eastAsia="Times New Roman" w:hAnsi="Times New Roman" w:cs="Times New Roman"/>
                <w:b/>
                <w:color w:val="000000" w:themeColor="text1"/>
                <w:shd w:val="clear" w:color="auto" w:fill="FFFFFF"/>
                <w:lang w:eastAsia="es-ES"/>
              </w:rPr>
            </w:pPr>
          </w:p>
          <w:p w14:paraId="5FD9214E" w14:textId="77777777" w:rsidR="00E76345" w:rsidRPr="001063D4" w:rsidRDefault="00E76345" w:rsidP="008C38A3">
            <w:pPr>
              <w:spacing w:before="2" w:after="2"/>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color w:val="000000" w:themeColor="text1"/>
                <w:shd w:val="clear" w:color="auto" w:fill="FFFFFF"/>
                <w:lang w:eastAsia="es-ES"/>
              </w:rPr>
              <w:t xml:space="preserve">La </w:t>
            </w:r>
            <w:del w:id="2751" w:author="TOSHIBA" w:date="2015-10-30T11:20:00Z">
              <w:r w:rsidRPr="001063D4" w:rsidDel="00854552">
                <w:rPr>
                  <w:rFonts w:ascii="Times New Roman" w:eastAsia="Times New Roman" w:hAnsi="Times New Roman" w:cs="Times New Roman"/>
                  <w:b/>
                  <w:color w:val="000000" w:themeColor="text1"/>
                  <w:shd w:val="clear" w:color="auto" w:fill="FFFFFF"/>
                  <w:lang w:eastAsia="es-ES"/>
                </w:rPr>
                <w:delText xml:space="preserve">OSCE, </w:delText>
              </w:r>
            </w:del>
            <w:r w:rsidRPr="001063D4">
              <w:rPr>
                <w:rFonts w:ascii="Times New Roman" w:eastAsia="Times New Roman" w:hAnsi="Times New Roman" w:cs="Times New Roman"/>
                <w:b/>
                <w:color w:val="000000" w:themeColor="text1"/>
                <w:shd w:val="clear" w:color="auto" w:fill="FFFFFF"/>
                <w:lang w:eastAsia="es-ES"/>
              </w:rPr>
              <w:t>Organización para la Seguridad y la Cooperación en Europa</w:t>
            </w:r>
            <w:ins w:id="2752" w:author="TOSHIBA" w:date="2015-10-30T11:19:00Z">
              <w:r w:rsidR="00854552">
                <w:rPr>
                  <w:rFonts w:ascii="Times New Roman" w:eastAsia="Times New Roman" w:hAnsi="Times New Roman" w:cs="Times New Roman"/>
                  <w:b/>
                  <w:color w:val="000000" w:themeColor="text1"/>
                  <w:shd w:val="clear" w:color="auto" w:fill="FFFFFF"/>
                  <w:lang w:eastAsia="es-ES"/>
                </w:rPr>
                <w:t xml:space="preserve"> (</w:t>
              </w:r>
            </w:ins>
            <w:ins w:id="2753" w:author="TOSHIBA" w:date="2015-10-30T11:20:00Z">
              <w:r w:rsidR="00854552" w:rsidRPr="001063D4">
                <w:rPr>
                  <w:rFonts w:ascii="Times New Roman" w:eastAsia="Times New Roman" w:hAnsi="Times New Roman" w:cs="Times New Roman"/>
                  <w:b/>
                  <w:color w:val="000000" w:themeColor="text1"/>
                  <w:shd w:val="clear" w:color="auto" w:fill="FFFFFF"/>
                  <w:lang w:eastAsia="es-ES"/>
                </w:rPr>
                <w:t>OSCE</w:t>
              </w:r>
              <w:r w:rsidR="00854552">
                <w:rPr>
                  <w:rFonts w:ascii="Times New Roman" w:eastAsia="Times New Roman" w:hAnsi="Times New Roman" w:cs="Times New Roman"/>
                  <w:b/>
                  <w:color w:val="000000" w:themeColor="text1"/>
                  <w:shd w:val="clear" w:color="auto" w:fill="FFFFFF"/>
                  <w:lang w:eastAsia="es-ES"/>
                </w:rPr>
                <w:t>)</w:t>
              </w:r>
            </w:ins>
            <w:r w:rsidRPr="001063D4">
              <w:rPr>
                <w:rFonts w:ascii="Times New Roman" w:eastAsia="Times New Roman" w:hAnsi="Times New Roman" w:cs="Times New Roman"/>
                <w:color w:val="000000" w:themeColor="text1"/>
                <w:shd w:val="clear" w:color="auto" w:fill="FFFFFF"/>
                <w:lang w:eastAsia="es-ES"/>
              </w:rPr>
              <w:t xml:space="preserve">, es un organismo de seguridad regional a la que pertenecen </w:t>
            </w:r>
            <w:ins w:id="2754" w:author="EUGENIA ARCE LONDONO" w:date="2015-04-29T09:25:00Z">
              <w:r>
                <w:rPr>
                  <w:rFonts w:ascii="Times New Roman" w:eastAsia="Times New Roman" w:hAnsi="Times New Roman" w:cs="Times New Roman"/>
                  <w:color w:val="000000" w:themeColor="text1"/>
                  <w:shd w:val="clear" w:color="auto" w:fill="FFFFFF"/>
                  <w:lang w:eastAsia="es-ES"/>
                </w:rPr>
                <w:t xml:space="preserve">países de </w:t>
              </w:r>
            </w:ins>
            <w:r w:rsidRPr="001063D4">
              <w:rPr>
                <w:rFonts w:ascii="Times New Roman" w:eastAsia="Times New Roman" w:hAnsi="Times New Roman" w:cs="Times New Roman"/>
                <w:color w:val="000000" w:themeColor="text1"/>
                <w:shd w:val="clear" w:color="auto" w:fill="FFFFFF"/>
                <w:lang w:eastAsia="es-ES"/>
              </w:rPr>
              <w:t>Europa, Asia Central y Norteamérica. El objetivo de la organización es la prevención de conflictos entre Europa y sus vecinos y promover el desarrollo social y económico de los países que la conforman.</w:t>
            </w:r>
          </w:p>
          <w:p w14:paraId="27DF8740" w14:textId="77777777" w:rsidR="00E76345" w:rsidRPr="001063D4" w:rsidRDefault="00E76345" w:rsidP="008C38A3">
            <w:pPr>
              <w:spacing w:before="2" w:after="2"/>
              <w:jc w:val="both"/>
              <w:rPr>
                <w:rFonts w:ascii="Times New Roman" w:eastAsia="Times New Roman" w:hAnsi="Times New Roman" w:cs="Times New Roman"/>
                <w:color w:val="000000" w:themeColor="text1"/>
                <w:shd w:val="clear" w:color="auto" w:fill="FFFFFF"/>
                <w:lang w:eastAsia="es-ES"/>
              </w:rPr>
            </w:pPr>
          </w:p>
          <w:p w14:paraId="45547AE4" w14:textId="77777777" w:rsidR="00E76345" w:rsidRPr="001063D4" w:rsidRDefault="00E76345" w:rsidP="008C38A3">
            <w:pPr>
              <w:pStyle w:val="NormalWeb"/>
              <w:shd w:val="clear" w:color="auto" w:fill="FFFFFF"/>
              <w:spacing w:before="2" w:after="2"/>
              <w:jc w:val="both"/>
              <w:rPr>
                <w:rFonts w:ascii="Times New Roman" w:eastAsia="Times New Roman" w:hAnsi="Times New Roman"/>
                <w:color w:val="000000" w:themeColor="text1"/>
                <w:sz w:val="22"/>
                <w:szCs w:val="22"/>
                <w:shd w:val="clear" w:color="auto" w:fill="FFFFFF"/>
                <w:lang w:eastAsia="es-ES"/>
              </w:rPr>
            </w:pPr>
            <w:r w:rsidRPr="001063D4">
              <w:rPr>
                <w:rFonts w:ascii="Times New Roman" w:eastAsia="Times New Roman" w:hAnsi="Times New Roman"/>
                <w:color w:val="000000" w:themeColor="text1"/>
                <w:sz w:val="22"/>
                <w:szCs w:val="22"/>
                <w:shd w:val="clear" w:color="auto" w:fill="FFFFFF"/>
                <w:lang w:eastAsia="es-ES"/>
              </w:rPr>
              <w:t>La</w:t>
            </w:r>
            <w:del w:id="2755" w:author="EUGENIA ARCE LONDONO" w:date="2015-04-29T09:25:00Z">
              <w:r w:rsidRPr="001063D4">
                <w:rPr>
                  <w:rFonts w:ascii="Times New Roman" w:eastAsia="Times New Roman" w:hAnsi="Times New Roman"/>
                  <w:color w:val="000000" w:themeColor="text1"/>
                  <w:sz w:val="22"/>
                  <w:szCs w:val="22"/>
                  <w:shd w:val="clear" w:color="auto" w:fill="FFFFFF"/>
                  <w:lang w:eastAsia="es-ES"/>
                </w:rPr>
                <w:delText xml:space="preserve"> </w:delText>
              </w:r>
              <w:r w:rsidRPr="001063D4">
                <w:rPr>
                  <w:rFonts w:ascii="Times New Roman" w:eastAsia="Times New Roman" w:hAnsi="Times New Roman"/>
                  <w:b/>
                  <w:color w:val="000000" w:themeColor="text1"/>
                  <w:sz w:val="22"/>
                  <w:szCs w:val="22"/>
                  <w:shd w:val="clear" w:color="auto" w:fill="FFFFFF"/>
                  <w:lang w:eastAsia="es-ES"/>
                </w:rPr>
                <w:delText>SAARC,</w:delText>
              </w:r>
            </w:del>
            <w:r w:rsidRPr="001063D4">
              <w:rPr>
                <w:rFonts w:ascii="Times New Roman" w:hAnsi="Times New Roman"/>
                <w:color w:val="000000" w:themeColor="text1"/>
                <w:sz w:val="22"/>
                <w:shd w:val="clear" w:color="auto" w:fill="FFFFFF"/>
                <w:rPrChange w:id="2756" w:author="EUGENIA ARCE LONDONO" w:date="2015-04-29T09:25:00Z">
                  <w:rPr>
                    <w:rFonts w:ascii="Times New Roman" w:hAnsi="Times New Roman" w:cstheme="minorBidi"/>
                    <w:b/>
                    <w:color w:val="000000" w:themeColor="text1"/>
                    <w:sz w:val="22"/>
                    <w:szCs w:val="24"/>
                    <w:shd w:val="clear" w:color="auto" w:fill="FFFFFF"/>
                    <w:lang w:eastAsia="en-US"/>
                  </w:rPr>
                </w:rPrChange>
              </w:rPr>
              <w:t xml:space="preserve"> </w:t>
            </w:r>
            <w:r w:rsidRPr="001063D4">
              <w:rPr>
                <w:rFonts w:ascii="Times New Roman" w:eastAsia="Times New Roman" w:hAnsi="Times New Roman"/>
                <w:b/>
                <w:color w:val="000000" w:themeColor="text1"/>
                <w:sz w:val="22"/>
                <w:szCs w:val="22"/>
                <w:shd w:val="clear" w:color="auto" w:fill="FFFFFF"/>
                <w:lang w:eastAsia="es-ES"/>
              </w:rPr>
              <w:t>Asociación del As</w:t>
            </w:r>
            <w:del w:id="2757" w:author="TOSHIBA" w:date="2015-10-30T11:12:00Z">
              <w:r w:rsidRPr="001063D4" w:rsidDel="0091103B">
                <w:rPr>
                  <w:rFonts w:ascii="Times New Roman" w:eastAsia="Times New Roman" w:hAnsi="Times New Roman"/>
                  <w:b/>
                  <w:color w:val="000000" w:themeColor="text1"/>
                  <w:sz w:val="22"/>
                  <w:szCs w:val="22"/>
                  <w:shd w:val="clear" w:color="auto" w:fill="FFFFFF"/>
                  <w:lang w:eastAsia="es-ES"/>
                </w:rPr>
                <w:delText>í</w:delText>
              </w:r>
            </w:del>
            <w:ins w:id="2758" w:author="TOSHIBA" w:date="2015-10-30T11:12:00Z">
              <w:r w:rsidR="0091103B">
                <w:rPr>
                  <w:rFonts w:ascii="Times New Roman" w:eastAsia="Times New Roman" w:hAnsi="Times New Roman"/>
                  <w:b/>
                  <w:color w:val="000000" w:themeColor="text1"/>
                  <w:sz w:val="22"/>
                  <w:szCs w:val="22"/>
                  <w:shd w:val="clear" w:color="auto" w:fill="FFFFFF"/>
                  <w:lang w:eastAsia="es-ES"/>
                </w:rPr>
                <w:t>i</w:t>
              </w:r>
            </w:ins>
            <w:r w:rsidRPr="001063D4">
              <w:rPr>
                <w:rFonts w:ascii="Times New Roman" w:eastAsia="Times New Roman" w:hAnsi="Times New Roman"/>
                <w:b/>
                <w:color w:val="000000" w:themeColor="text1"/>
                <w:sz w:val="22"/>
                <w:szCs w:val="22"/>
                <w:shd w:val="clear" w:color="auto" w:fill="FFFFFF"/>
                <w:lang w:eastAsia="es-ES"/>
              </w:rPr>
              <w:t>a Meridional para la Cooperación Regional</w:t>
            </w:r>
            <w:ins w:id="2759" w:author="EUGENIA ARCE LONDONO" w:date="2015-04-29T09:25:00Z">
              <w:r w:rsidRPr="001063D4">
                <w:rPr>
                  <w:rFonts w:ascii="Times New Roman" w:eastAsia="Times New Roman" w:hAnsi="Times New Roman"/>
                  <w:color w:val="000000" w:themeColor="text1"/>
                  <w:sz w:val="22"/>
                  <w:szCs w:val="22"/>
                  <w:shd w:val="clear" w:color="auto" w:fill="FFFFFF"/>
                  <w:lang w:eastAsia="es-ES"/>
                </w:rPr>
                <w:t xml:space="preserve"> </w:t>
              </w:r>
              <w:r>
                <w:rPr>
                  <w:rFonts w:ascii="Times New Roman" w:eastAsia="Times New Roman" w:hAnsi="Times New Roman"/>
                  <w:color w:val="000000" w:themeColor="text1"/>
                  <w:sz w:val="22"/>
                  <w:szCs w:val="22"/>
                  <w:shd w:val="clear" w:color="auto" w:fill="FFFFFF"/>
                  <w:lang w:eastAsia="es-ES"/>
                </w:rPr>
                <w:t>(</w:t>
              </w:r>
              <w:r w:rsidRPr="007C7B0D">
                <w:rPr>
                  <w:rFonts w:ascii="Times New Roman" w:eastAsia="Times New Roman" w:hAnsi="Times New Roman"/>
                  <w:color w:val="000000" w:themeColor="text1"/>
                  <w:sz w:val="22"/>
                  <w:szCs w:val="22"/>
                  <w:shd w:val="clear" w:color="auto" w:fill="FFFFFF"/>
                  <w:lang w:eastAsia="es-ES"/>
                </w:rPr>
                <w:t xml:space="preserve">conocida como </w:t>
              </w:r>
              <w:r w:rsidRPr="001063D4">
                <w:rPr>
                  <w:rFonts w:ascii="Times New Roman" w:eastAsia="Times New Roman" w:hAnsi="Times New Roman"/>
                  <w:b/>
                  <w:color w:val="000000" w:themeColor="text1"/>
                  <w:sz w:val="22"/>
                  <w:szCs w:val="22"/>
                  <w:shd w:val="clear" w:color="auto" w:fill="FFFFFF"/>
                  <w:lang w:eastAsia="es-ES"/>
                </w:rPr>
                <w:t>SAARC</w:t>
              </w:r>
              <w:r>
                <w:rPr>
                  <w:rFonts w:ascii="Times New Roman" w:eastAsia="Times New Roman" w:hAnsi="Times New Roman"/>
                  <w:b/>
                  <w:color w:val="000000" w:themeColor="text1"/>
                  <w:sz w:val="22"/>
                  <w:szCs w:val="22"/>
                  <w:shd w:val="clear" w:color="auto" w:fill="FFFFFF"/>
                  <w:lang w:eastAsia="es-ES"/>
                </w:rPr>
                <w:t xml:space="preserve"> </w:t>
              </w:r>
              <w:r w:rsidRPr="007C7B0D">
                <w:rPr>
                  <w:rFonts w:ascii="Times New Roman" w:eastAsia="Times New Roman" w:hAnsi="Times New Roman"/>
                  <w:color w:val="000000" w:themeColor="text1"/>
                  <w:sz w:val="22"/>
                  <w:szCs w:val="22"/>
                  <w:shd w:val="clear" w:color="auto" w:fill="FFFFFF"/>
                  <w:lang w:eastAsia="es-ES"/>
                </w:rPr>
                <w:t>por su nombre en inglés)</w:t>
              </w:r>
              <w:r w:rsidRPr="001063D4">
                <w:rPr>
                  <w:rFonts w:ascii="Times New Roman" w:eastAsia="Times New Roman" w:hAnsi="Times New Roman"/>
                  <w:b/>
                  <w:color w:val="000000" w:themeColor="text1"/>
                  <w:sz w:val="22"/>
                  <w:szCs w:val="22"/>
                  <w:shd w:val="clear" w:color="auto" w:fill="FFFFFF"/>
                  <w:lang w:eastAsia="es-ES"/>
                </w:rPr>
                <w:t>,</w:t>
              </w:r>
            </w:ins>
            <w:r w:rsidRPr="001063D4">
              <w:rPr>
                <w:rFonts w:ascii="Times New Roman" w:hAnsi="Times New Roman"/>
                <w:b/>
                <w:color w:val="000000" w:themeColor="text1"/>
                <w:sz w:val="22"/>
                <w:shd w:val="clear" w:color="auto" w:fill="FFFFFF"/>
                <w:rPrChange w:id="2760" w:author="EUGENIA ARCE LONDONO" w:date="2015-04-29T09:25:00Z">
                  <w:rPr>
                    <w:rFonts w:ascii="Times New Roman" w:hAnsi="Times New Roman" w:cstheme="minorBidi"/>
                    <w:color w:val="000000" w:themeColor="text1"/>
                    <w:sz w:val="22"/>
                    <w:szCs w:val="24"/>
                    <w:shd w:val="clear" w:color="auto" w:fill="FFFFFF"/>
                    <w:lang w:eastAsia="en-US"/>
                  </w:rPr>
                </w:rPrChange>
              </w:rPr>
              <w:t xml:space="preserve"> </w:t>
            </w:r>
            <w:r w:rsidRPr="001063D4">
              <w:rPr>
                <w:rFonts w:ascii="Times New Roman" w:eastAsia="Times New Roman" w:hAnsi="Times New Roman"/>
                <w:color w:val="000000" w:themeColor="text1"/>
                <w:sz w:val="22"/>
                <w:szCs w:val="22"/>
                <w:shd w:val="clear" w:color="auto" w:fill="FFFFFF"/>
                <w:lang w:eastAsia="es-ES"/>
              </w:rPr>
              <w:t>tiene como propósito principal que los países de esta región</w:t>
            </w:r>
            <w:del w:id="2761" w:author="TOSHIBA" w:date="2015-10-28T12:17:00Z">
              <w:r w:rsidRPr="001063D4" w:rsidDel="00225EC7">
                <w:rPr>
                  <w:rFonts w:ascii="Times New Roman" w:eastAsia="Times New Roman" w:hAnsi="Times New Roman"/>
                  <w:color w:val="000000" w:themeColor="text1"/>
                  <w:sz w:val="22"/>
                  <w:szCs w:val="22"/>
                  <w:shd w:val="clear" w:color="auto" w:fill="FFFFFF"/>
                  <w:lang w:eastAsia="es-ES"/>
                </w:rPr>
                <w:delText xml:space="preserve">  </w:delText>
              </w:r>
            </w:del>
            <w:ins w:id="2762" w:author="TOSHIBA" w:date="2015-10-28T12:17:00Z">
              <w:r w:rsidR="00225EC7">
                <w:rPr>
                  <w:rFonts w:ascii="Times New Roman" w:eastAsia="Times New Roman" w:hAnsi="Times New Roman"/>
                  <w:color w:val="000000" w:themeColor="text1"/>
                  <w:sz w:val="22"/>
                  <w:szCs w:val="22"/>
                  <w:shd w:val="clear" w:color="auto" w:fill="FFFFFF"/>
                  <w:lang w:eastAsia="es-ES"/>
                </w:rPr>
                <w:t xml:space="preserve"> </w:t>
              </w:r>
            </w:ins>
            <w:r w:rsidRPr="001063D4">
              <w:rPr>
                <w:rFonts w:ascii="Times New Roman" w:eastAsia="Times New Roman" w:hAnsi="Times New Roman"/>
                <w:color w:val="000000" w:themeColor="text1"/>
                <w:sz w:val="22"/>
                <w:szCs w:val="22"/>
                <w:shd w:val="clear" w:color="auto" w:fill="FFFFFF"/>
                <w:lang w:eastAsia="es-ES"/>
              </w:rPr>
              <w:t xml:space="preserve">trabajen conjuntamente para mejorar la calidad de vida de sus habitantes, </w:t>
            </w:r>
            <w:ins w:id="2763" w:author="TOSHIBA" w:date="2015-10-30T11:21:00Z">
              <w:r w:rsidR="00854552">
                <w:rPr>
                  <w:rFonts w:ascii="Times New Roman" w:eastAsia="Times New Roman" w:hAnsi="Times New Roman"/>
                  <w:color w:val="000000" w:themeColor="text1"/>
                  <w:sz w:val="22"/>
                  <w:szCs w:val="22"/>
                  <w:shd w:val="clear" w:color="auto" w:fill="FFFFFF"/>
                  <w:lang w:eastAsia="es-ES"/>
                </w:rPr>
                <w:t xml:space="preserve">por </w:t>
              </w:r>
            </w:ins>
            <w:r w:rsidRPr="001063D4">
              <w:rPr>
                <w:rFonts w:ascii="Times New Roman" w:eastAsia="Times New Roman" w:hAnsi="Times New Roman"/>
                <w:color w:val="000000" w:themeColor="text1"/>
                <w:sz w:val="22"/>
                <w:szCs w:val="22"/>
                <w:shd w:val="clear" w:color="auto" w:fill="FFFFFF"/>
                <w:lang w:eastAsia="es-ES"/>
              </w:rPr>
              <w:t>el crecimiento económico y el desarrollo cultural.</w:t>
            </w:r>
          </w:p>
          <w:p w14:paraId="54FB5218" w14:textId="77777777" w:rsidR="00E76345" w:rsidRPr="001063D4" w:rsidRDefault="00E76345" w:rsidP="008C38A3">
            <w:pPr>
              <w:pStyle w:val="NormalWeb"/>
              <w:shd w:val="clear" w:color="auto" w:fill="FFFFFF"/>
              <w:spacing w:before="2" w:after="2"/>
              <w:jc w:val="both"/>
              <w:rPr>
                <w:rFonts w:ascii="Times New Roman" w:eastAsia="Times New Roman" w:hAnsi="Times New Roman"/>
                <w:color w:val="000000" w:themeColor="text1"/>
                <w:sz w:val="22"/>
                <w:szCs w:val="22"/>
                <w:shd w:val="clear" w:color="auto" w:fill="FFFFFF"/>
                <w:lang w:eastAsia="es-ES"/>
              </w:rPr>
            </w:pPr>
          </w:p>
          <w:p w14:paraId="488957AE" w14:textId="77777777" w:rsidR="00E76345" w:rsidRPr="001063D4" w:rsidRDefault="00E76345" w:rsidP="008C38A3">
            <w:pPr>
              <w:shd w:val="clear" w:color="auto" w:fill="FFFFFF"/>
              <w:spacing w:before="2" w:after="2" w:line="225" w:lineRule="atLeast"/>
              <w:jc w:val="both"/>
              <w:rPr>
                <w:rFonts w:ascii="Times New Roman" w:eastAsia="Times New Roman" w:hAnsi="Times New Roman" w:cs="Times New Roman"/>
                <w:color w:val="000000" w:themeColor="text1"/>
                <w:shd w:val="clear" w:color="auto" w:fill="FFFFFF"/>
                <w:lang w:eastAsia="es-ES"/>
              </w:rPr>
            </w:pPr>
            <w:r w:rsidRPr="001063D4">
              <w:rPr>
                <w:rFonts w:ascii="Times New Roman" w:hAnsi="Times New Roman" w:cs="Times New Roman"/>
                <w:color w:val="000000" w:themeColor="text1"/>
                <w:lang w:eastAsia="es-ES"/>
              </w:rPr>
              <w:t>La</w:t>
            </w:r>
            <w:del w:id="2764" w:author="EUGENIA ARCE LONDONO" w:date="2015-04-29T09:25:00Z">
              <w:r w:rsidRPr="001063D4">
                <w:rPr>
                  <w:rFonts w:ascii="Times New Roman" w:hAnsi="Times New Roman" w:cs="Times New Roman"/>
                  <w:color w:val="000000" w:themeColor="text1"/>
                  <w:lang w:eastAsia="es-ES"/>
                </w:rPr>
                <w:delText xml:space="preserve"> </w:delText>
              </w:r>
              <w:r w:rsidRPr="001063D4">
                <w:rPr>
                  <w:rFonts w:ascii="Times New Roman" w:eastAsia="Times New Roman" w:hAnsi="Times New Roman" w:cs="Times New Roman"/>
                  <w:b/>
                  <w:color w:val="000000" w:themeColor="text1"/>
                  <w:shd w:val="clear" w:color="auto" w:fill="FFFFFF"/>
                  <w:lang w:eastAsia="es-ES"/>
                </w:rPr>
                <w:delText>ASEAN</w:delText>
              </w:r>
            </w:del>
            <w:r w:rsidRPr="001063D4">
              <w:rPr>
                <w:rFonts w:ascii="Times New Roman" w:hAnsi="Times New Roman" w:cs="Times New Roman"/>
                <w:color w:val="000000" w:themeColor="text1"/>
                <w:lang w:eastAsia="es-ES"/>
              </w:rPr>
              <w:t xml:space="preserve"> Asociación de Naciones del Sudeste Asiático</w:t>
            </w:r>
            <w:ins w:id="2765" w:author="EUGENIA ARCE LONDONO" w:date="2015-04-29T09:25:00Z">
              <w:r w:rsidRPr="001063D4">
                <w:rPr>
                  <w:rFonts w:ascii="Times New Roman" w:hAnsi="Times New Roman" w:cs="Times New Roman"/>
                  <w:color w:val="000000" w:themeColor="text1"/>
                  <w:lang w:eastAsia="es-ES"/>
                </w:rPr>
                <w:t xml:space="preserve"> </w:t>
              </w:r>
              <w:r>
                <w:rPr>
                  <w:rFonts w:ascii="Times New Roman" w:hAnsi="Times New Roman" w:cs="Times New Roman"/>
                  <w:color w:val="000000" w:themeColor="text1"/>
                  <w:lang w:eastAsia="es-ES"/>
                </w:rPr>
                <w:t>(</w:t>
              </w:r>
              <w:r w:rsidRPr="001063D4">
                <w:rPr>
                  <w:rFonts w:ascii="Times New Roman" w:eastAsia="Times New Roman" w:hAnsi="Times New Roman" w:cs="Times New Roman"/>
                  <w:b/>
                  <w:color w:val="000000" w:themeColor="text1"/>
                  <w:shd w:val="clear" w:color="auto" w:fill="FFFFFF"/>
                  <w:lang w:eastAsia="es-ES"/>
                </w:rPr>
                <w:t>ASEAN</w:t>
              </w:r>
              <w:r>
                <w:rPr>
                  <w:rFonts w:ascii="Times New Roman" w:eastAsia="Times New Roman" w:hAnsi="Times New Roman" w:cs="Times New Roman"/>
                  <w:b/>
                  <w:color w:val="000000" w:themeColor="text1"/>
                  <w:shd w:val="clear" w:color="auto" w:fill="FFFFFF"/>
                  <w:lang w:eastAsia="es-ES"/>
                </w:rPr>
                <w:t xml:space="preserve">, </w:t>
              </w:r>
              <w:r w:rsidRPr="007C7B0D">
                <w:rPr>
                  <w:rFonts w:ascii="Times New Roman" w:eastAsia="Times New Roman" w:hAnsi="Times New Roman" w:cs="Times New Roman"/>
                  <w:color w:val="000000" w:themeColor="text1"/>
                  <w:shd w:val="clear" w:color="auto" w:fill="FFFFFF"/>
                  <w:lang w:eastAsia="es-ES"/>
                </w:rPr>
                <w:t xml:space="preserve">sigla </w:t>
              </w:r>
              <w:r>
                <w:rPr>
                  <w:rFonts w:ascii="Times New Roman" w:eastAsia="Times New Roman" w:hAnsi="Times New Roman" w:cs="Times New Roman"/>
                  <w:color w:val="000000" w:themeColor="text1"/>
                  <w:shd w:val="clear" w:color="auto" w:fill="FFFFFF"/>
                  <w:lang w:eastAsia="es-ES"/>
                </w:rPr>
                <w:t>por su nombre en inglés)</w:t>
              </w:r>
            </w:ins>
            <w:r w:rsidRPr="001063D4">
              <w:rPr>
                <w:rFonts w:ascii="Times New Roman" w:hAnsi="Times New Roman" w:cs="Times New Roman"/>
                <w:color w:val="000000" w:themeColor="text1"/>
                <w:lang w:eastAsia="es-ES"/>
              </w:rPr>
              <w:t xml:space="preserve"> está conformada por Filipinas, Tailandia, Vietnam, Brunei Darussalam, Malasia, Singapur, Camboya, Laos y Myanmar. Busca el crecimiento económico de los países asociados y su integración política y social.</w:t>
            </w:r>
          </w:p>
        </w:tc>
      </w:tr>
    </w:tbl>
    <w:p w14:paraId="048D6893" w14:textId="77777777" w:rsidR="00E76345" w:rsidRPr="001726C4" w:rsidRDefault="00E76345" w:rsidP="00E76345">
      <w:pPr>
        <w:spacing w:after="0"/>
        <w:rPr>
          <w:rFonts w:ascii="Times New Roman" w:hAnsi="Times New Roman" w:cs="Times New Roman"/>
          <w:color w:val="000000" w:themeColor="text1"/>
          <w:highlight w:val="yellow"/>
        </w:rPr>
      </w:pPr>
    </w:p>
    <w:p w14:paraId="004CBE60" w14:textId="77777777" w:rsidR="00A83F12" w:rsidRPr="0073114C" w:rsidRDefault="00A83F12" w:rsidP="00A83F12">
      <w:pPr>
        <w:spacing w:after="0"/>
        <w:jc w:val="both"/>
        <w:rPr>
          <w:ins w:id="2766" w:author="Dayrtman Fajardo Vásquez" w:date="2015-11-12T18:21:00Z"/>
          <w:rFonts w:ascii="Times New Roman" w:eastAsia="Times New Roman" w:hAnsi="Times New Roman" w:cs="Times New Roman"/>
          <w:color w:val="FFFFFF" w:themeColor="background1"/>
          <w:sz w:val="22"/>
          <w:szCs w:val="22"/>
          <w:shd w:val="clear" w:color="auto" w:fill="FFFFFF"/>
          <w:lang w:eastAsia="es-ES"/>
        </w:rPr>
      </w:pPr>
    </w:p>
    <w:p w14:paraId="1B302259" w14:textId="77777777" w:rsidR="00A83F12" w:rsidRPr="001726C4" w:rsidRDefault="00A83F12" w:rsidP="00A83F12">
      <w:pPr>
        <w:spacing w:after="0"/>
        <w:rPr>
          <w:ins w:id="2767" w:author="Dayrtman Fajardo Vásquez" w:date="2015-11-12T18:21:00Z"/>
          <w:rFonts w:ascii="Times New Roman" w:hAnsi="Times New Roman" w:cs="Times New Roman"/>
          <w:color w:val="000000" w:themeColor="text1"/>
          <w:highlight w:val="yellow"/>
        </w:rPr>
      </w:pPr>
    </w:p>
    <w:p w14:paraId="20A27006" w14:textId="77777777" w:rsidR="00A83F12" w:rsidRPr="002C4D47" w:rsidRDefault="00A83F12" w:rsidP="00A83F12">
      <w:pPr>
        <w:spacing w:after="0"/>
        <w:jc w:val="both"/>
        <w:rPr>
          <w:ins w:id="2768" w:author="Dayrtman Fajardo Vásquez" w:date="2015-11-12T18:21:00Z"/>
          <w:rFonts w:ascii="Times New Roman" w:hAnsi="Times New Roman" w:cs="Times New Roman"/>
          <w:color w:val="FFFFFF" w:themeColor="background1"/>
        </w:rPr>
      </w:pPr>
      <w:ins w:id="2769" w:author="Dayrtman Fajardo Vásquez" w:date="2015-11-12T18:21:00Z">
        <w:r>
          <w:rPr>
            <w:rFonts w:ascii="Times New Roman" w:hAnsi="Times New Roman" w:cs="Times New Roman"/>
            <w:color w:val="FFFFFF" w:themeColor="background1"/>
          </w:rPr>
          <w:t>…</w:t>
        </w:r>
      </w:ins>
    </w:p>
    <w:tbl>
      <w:tblPr>
        <w:tblStyle w:val="Tablaconcuadrcula"/>
        <w:tblW w:w="0" w:type="auto"/>
        <w:tblLayout w:type="fixed"/>
        <w:tblLook w:val="04A0" w:firstRow="1" w:lastRow="0" w:firstColumn="1" w:lastColumn="0" w:noHBand="0" w:noVBand="1"/>
      </w:tblPr>
      <w:tblGrid>
        <w:gridCol w:w="1242"/>
        <w:gridCol w:w="7812"/>
      </w:tblGrid>
      <w:tr w:rsidR="00A83F12" w:rsidRPr="005D1738" w14:paraId="147310C0" w14:textId="77777777" w:rsidTr="00F43B9A">
        <w:trPr>
          <w:ins w:id="2770" w:author="Dayrtman Fajardo Vásquez" w:date="2015-11-12T18:21:00Z"/>
        </w:trPr>
        <w:tc>
          <w:tcPr>
            <w:tcW w:w="9054" w:type="dxa"/>
            <w:gridSpan w:val="2"/>
            <w:shd w:val="clear" w:color="auto" w:fill="000000" w:themeFill="text1"/>
          </w:tcPr>
          <w:p w14:paraId="12B0672E" w14:textId="77777777" w:rsidR="00A83F12" w:rsidRPr="005D1738" w:rsidRDefault="00A83F12" w:rsidP="00F43B9A">
            <w:pPr>
              <w:spacing w:before="2" w:after="2"/>
              <w:jc w:val="center"/>
              <w:rPr>
                <w:ins w:id="2771" w:author="Dayrtman Fajardo Vásquez" w:date="2015-11-12T18:21:00Z"/>
                <w:rFonts w:ascii="Times New Roman" w:hAnsi="Times New Roman" w:cs="Times New Roman"/>
                <w:b/>
                <w:color w:val="FFFFFF" w:themeColor="background1"/>
              </w:rPr>
            </w:pPr>
            <w:ins w:id="2772" w:author="Dayrtman Fajardo Vásquez" w:date="2015-11-12T18:21:00Z">
              <w:r w:rsidRPr="005D1738">
                <w:rPr>
                  <w:rFonts w:ascii="Times New Roman" w:hAnsi="Times New Roman" w:cs="Times New Roman"/>
                  <w:b/>
                  <w:color w:val="FFFFFF" w:themeColor="background1"/>
                </w:rPr>
                <w:t>Practica: recurso aprovechado</w:t>
              </w:r>
            </w:ins>
          </w:p>
        </w:tc>
      </w:tr>
      <w:tr w:rsidR="00A83F12" w:rsidRPr="00053744" w14:paraId="4C6E803D" w14:textId="77777777" w:rsidTr="00F43B9A">
        <w:trPr>
          <w:ins w:id="2773" w:author="Dayrtman Fajardo Vásquez" w:date="2015-11-12T18:21:00Z"/>
        </w:trPr>
        <w:tc>
          <w:tcPr>
            <w:tcW w:w="1242" w:type="dxa"/>
          </w:tcPr>
          <w:p w14:paraId="1D5662B4" w14:textId="77777777" w:rsidR="00A83F12" w:rsidRPr="00053744" w:rsidRDefault="00A83F12" w:rsidP="00F43B9A">
            <w:pPr>
              <w:spacing w:before="2" w:after="2"/>
              <w:rPr>
                <w:ins w:id="2774" w:author="Dayrtman Fajardo Vásquez" w:date="2015-11-12T18:21:00Z"/>
                <w:rFonts w:ascii="Times New Roman" w:hAnsi="Times New Roman" w:cs="Times New Roman"/>
                <w:b/>
                <w:color w:val="000000"/>
                <w:sz w:val="18"/>
                <w:szCs w:val="18"/>
              </w:rPr>
            </w:pPr>
            <w:ins w:id="2775" w:author="Dayrtman Fajardo Vásquez" w:date="2015-11-12T18:21:00Z">
              <w:r w:rsidRPr="00053744">
                <w:rPr>
                  <w:rFonts w:ascii="Times New Roman" w:hAnsi="Times New Roman" w:cs="Times New Roman"/>
                  <w:b/>
                  <w:color w:val="000000"/>
                  <w:sz w:val="18"/>
                  <w:szCs w:val="18"/>
                </w:rPr>
                <w:t>Código</w:t>
              </w:r>
            </w:ins>
          </w:p>
        </w:tc>
        <w:tc>
          <w:tcPr>
            <w:tcW w:w="7812" w:type="dxa"/>
          </w:tcPr>
          <w:p w14:paraId="16155BC6" w14:textId="77777777" w:rsidR="00A83F12" w:rsidRPr="00053744" w:rsidRDefault="00A83F12" w:rsidP="00F43B9A">
            <w:pPr>
              <w:spacing w:before="2" w:after="2"/>
              <w:rPr>
                <w:ins w:id="2776" w:author="Dayrtman Fajardo Vásquez" w:date="2015-11-12T18:21:00Z"/>
                <w:rFonts w:ascii="Times New Roman" w:hAnsi="Times New Roman" w:cs="Times New Roman"/>
                <w:b/>
                <w:color w:val="000000"/>
                <w:sz w:val="18"/>
                <w:szCs w:val="18"/>
              </w:rPr>
            </w:pPr>
            <w:ins w:id="2777" w:author="Dayrtman Fajardo Vásquez" w:date="2015-11-12T18:21: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_REC11</w:t>
              </w:r>
              <w:r w:rsidRPr="001726C4">
                <w:rPr>
                  <w:rFonts w:ascii="Times New Roman" w:hAnsi="Times New Roman" w:cs="Times New Roman"/>
                  <w:color w:val="000000" w:themeColor="text1"/>
                </w:rPr>
                <w:t>0</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 </w:t>
              </w:r>
            </w:ins>
          </w:p>
        </w:tc>
      </w:tr>
      <w:tr w:rsidR="00A83F12" w:rsidRPr="00053744" w14:paraId="5F70836C" w14:textId="77777777" w:rsidTr="00F43B9A">
        <w:trPr>
          <w:ins w:id="2778" w:author="Dayrtman Fajardo Vásquez" w:date="2015-11-12T18:21:00Z"/>
        </w:trPr>
        <w:tc>
          <w:tcPr>
            <w:tcW w:w="1242" w:type="dxa"/>
          </w:tcPr>
          <w:p w14:paraId="463A7EAC" w14:textId="77777777" w:rsidR="00A83F12" w:rsidRPr="00053744" w:rsidRDefault="00A83F12" w:rsidP="00F43B9A">
            <w:pPr>
              <w:spacing w:before="2" w:after="2"/>
              <w:rPr>
                <w:ins w:id="2779" w:author="Dayrtman Fajardo Vásquez" w:date="2015-11-12T18:21:00Z"/>
                <w:rFonts w:ascii="Times New Roman" w:hAnsi="Times New Roman" w:cs="Times New Roman"/>
                <w:color w:val="000000"/>
              </w:rPr>
            </w:pPr>
            <w:ins w:id="2780" w:author="Dayrtman Fajardo Vásquez" w:date="2015-11-12T18:21:00Z">
              <w:r>
                <w:rPr>
                  <w:rFonts w:ascii="Times New Roman" w:hAnsi="Times New Roman" w:cs="Times New Roman"/>
                  <w:b/>
                  <w:color w:val="000000"/>
                  <w:sz w:val="18"/>
                  <w:szCs w:val="18"/>
                </w:rPr>
                <w:t xml:space="preserve">Ubicación en </w:t>
              </w:r>
              <w:r>
                <w:rPr>
                  <w:rFonts w:ascii="Times New Roman" w:hAnsi="Times New Roman" w:cs="Times New Roman"/>
                  <w:b/>
                  <w:color w:val="000000"/>
                  <w:sz w:val="18"/>
                  <w:szCs w:val="18"/>
                </w:rPr>
                <w:lastRenderedPageBreak/>
                <w:t>Aula Planeta</w:t>
              </w:r>
            </w:ins>
          </w:p>
        </w:tc>
        <w:tc>
          <w:tcPr>
            <w:tcW w:w="7812" w:type="dxa"/>
          </w:tcPr>
          <w:p w14:paraId="4D1A7682" w14:textId="77777777" w:rsidR="00A83F12" w:rsidRDefault="00A83F12" w:rsidP="00F43B9A">
            <w:pPr>
              <w:spacing w:before="2" w:after="2"/>
              <w:rPr>
                <w:ins w:id="2781" w:author="Dayrtman Fajardo Vásquez" w:date="2015-11-12T18:21:00Z"/>
                <w:rFonts w:ascii="Times New Roman" w:hAnsi="Times New Roman" w:cs="Times New Roman"/>
                <w:color w:val="000000"/>
              </w:rPr>
            </w:pPr>
            <w:ins w:id="2782" w:author="Dayrtman Fajardo Vásquez" w:date="2015-11-12T18:21:00Z">
              <w:r>
                <w:lastRenderedPageBreak/>
                <w:fldChar w:fldCharType="begin"/>
              </w:r>
              <w:r>
                <w:instrText xml:space="preserve"> HYPERLINK "http://profesores.aulaplaneta.com/HomeProfesor/BuscadorRecursos/tabid/89/Texto/Interactivo%20para%20ubicar%20sobre%20el%20mapa%20de%20Asia/ReturnTab/89/Default.aspx" </w:instrText>
              </w:r>
              <w:r>
                <w:fldChar w:fldCharType="separate"/>
              </w:r>
              <w:r w:rsidRPr="00BA6ADF">
                <w:rPr>
                  <w:rStyle w:val="Hipervnculo"/>
                  <w:rFonts w:ascii="Times New Roman" w:hAnsi="Times New Roman" w:cs="Times New Roman"/>
                </w:rPr>
                <w:t>http://profesores.aulaplaneta.com/HomeProfesor/BuscadorRecursos/tabid/89/T</w:t>
              </w:r>
              <w:r w:rsidRPr="00BA6ADF">
                <w:rPr>
                  <w:rStyle w:val="Hipervnculo"/>
                  <w:rFonts w:ascii="Times New Roman" w:hAnsi="Times New Roman" w:cs="Times New Roman"/>
                </w:rPr>
                <w:lastRenderedPageBreak/>
                <w:t>exto/Interactivo%20para%20ubicar%20sobre%20el%20mapa%20de%20Asia/ReturnTab/89/Default.aspx</w:t>
              </w:r>
              <w:r>
                <w:rPr>
                  <w:rStyle w:val="Hipervnculo"/>
                  <w:rFonts w:ascii="Times New Roman" w:hAnsi="Times New Roman" w:cs="Times New Roman"/>
                </w:rPr>
                <w:fldChar w:fldCharType="end"/>
              </w:r>
            </w:ins>
          </w:p>
          <w:p w14:paraId="0B4133E5" w14:textId="77777777" w:rsidR="00A83F12" w:rsidRPr="00053744" w:rsidRDefault="00A83F12" w:rsidP="00F43B9A">
            <w:pPr>
              <w:spacing w:before="2" w:after="2"/>
              <w:rPr>
                <w:ins w:id="2783" w:author="Dayrtman Fajardo Vásquez" w:date="2015-11-12T18:21:00Z"/>
                <w:rFonts w:ascii="Times New Roman" w:hAnsi="Times New Roman" w:cs="Times New Roman"/>
                <w:color w:val="000000"/>
              </w:rPr>
            </w:pPr>
          </w:p>
        </w:tc>
      </w:tr>
      <w:tr w:rsidR="00A83F12" w:rsidRPr="00053744" w14:paraId="4D2E7795" w14:textId="77777777" w:rsidTr="00F43B9A">
        <w:trPr>
          <w:ins w:id="2784" w:author="Dayrtman Fajardo Vásquez" w:date="2015-11-12T18:21:00Z"/>
        </w:trPr>
        <w:tc>
          <w:tcPr>
            <w:tcW w:w="1242" w:type="dxa"/>
          </w:tcPr>
          <w:p w14:paraId="7A6EBF04" w14:textId="77777777" w:rsidR="00A83F12" w:rsidRDefault="00A83F12" w:rsidP="00F43B9A">
            <w:pPr>
              <w:spacing w:before="2" w:after="2"/>
              <w:rPr>
                <w:ins w:id="2785" w:author="Dayrtman Fajardo Vásquez" w:date="2015-11-12T18:21:00Z"/>
                <w:rFonts w:ascii="Times New Roman" w:hAnsi="Times New Roman" w:cs="Times New Roman"/>
                <w:color w:val="000000"/>
              </w:rPr>
            </w:pPr>
            <w:ins w:id="2786" w:author="Dayrtman Fajardo Vásquez" w:date="2015-11-12T18:21:00Z">
              <w:r>
                <w:rPr>
                  <w:rFonts w:ascii="Times New Roman" w:hAnsi="Times New Roman" w:cs="Times New Roman"/>
                  <w:b/>
                  <w:color w:val="000000"/>
                  <w:sz w:val="18"/>
                  <w:szCs w:val="18"/>
                </w:rPr>
                <w:lastRenderedPageBreak/>
                <w:t>Cambio (descripción o capturas de pantallas)</w:t>
              </w:r>
            </w:ins>
          </w:p>
        </w:tc>
        <w:tc>
          <w:tcPr>
            <w:tcW w:w="7812" w:type="dxa"/>
          </w:tcPr>
          <w:p w14:paraId="05A2F52B" w14:textId="77777777" w:rsidR="00A83F12" w:rsidRDefault="00A83F12" w:rsidP="00F43B9A">
            <w:pPr>
              <w:spacing w:before="2" w:after="2"/>
              <w:rPr>
                <w:ins w:id="2787" w:author="Dayrtman Fajardo Vásquez" w:date="2015-11-12T18:21:00Z"/>
                <w:rFonts w:ascii="Times New Roman" w:hAnsi="Times New Roman" w:cs="Times New Roman"/>
                <w:color w:val="000000"/>
              </w:rPr>
            </w:pPr>
            <w:ins w:id="2788" w:author="Dayrtman Fajardo Vásquez" w:date="2015-11-12T18:21:00Z">
              <w:r>
                <w:rPr>
                  <w:rFonts w:ascii="Times New Roman" w:hAnsi="Times New Roman" w:cs="Times New Roman"/>
                  <w:color w:val="000000"/>
                </w:rPr>
                <w:t>Sin cambios</w:t>
              </w:r>
            </w:ins>
          </w:p>
          <w:p w14:paraId="57A417B6" w14:textId="77777777" w:rsidR="00A83F12" w:rsidRPr="00053744" w:rsidRDefault="00A83F12" w:rsidP="00F43B9A">
            <w:pPr>
              <w:spacing w:before="2" w:after="2"/>
              <w:rPr>
                <w:ins w:id="2789" w:author="Dayrtman Fajardo Vásquez" w:date="2015-11-12T18:21:00Z"/>
                <w:rFonts w:ascii="Times New Roman" w:hAnsi="Times New Roman" w:cs="Times New Roman"/>
                <w:color w:val="000000"/>
              </w:rPr>
            </w:pPr>
            <w:ins w:id="2790" w:author="Dayrtman Fajardo Vásquez" w:date="2015-11-12T18:21:00Z">
              <w:r>
                <w:rPr>
                  <w:noProof/>
                  <w:lang w:val="es-CO" w:eastAsia="es-CO"/>
                </w:rPr>
                <w:drawing>
                  <wp:inline distT="0" distB="0" distL="0" distR="0" wp14:anchorId="1B278B6C" wp14:editId="571C6322">
                    <wp:extent cx="2257893" cy="109061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153" b="5935"/>
                            <a:stretch/>
                          </pic:blipFill>
                          <pic:spPr bwMode="auto">
                            <a:xfrm>
                              <a:off x="0" y="0"/>
                              <a:ext cx="2258660" cy="1090982"/>
                            </a:xfrm>
                            <a:prstGeom prst="rect">
                              <a:avLst/>
                            </a:prstGeom>
                            <a:ln>
                              <a:noFill/>
                            </a:ln>
                            <a:extLst>
                              <a:ext uri="{53640926-AAD7-44D8-BBD7-CCE9431645EC}">
                                <a14:shadowObscured xmlns:a14="http://schemas.microsoft.com/office/drawing/2010/main"/>
                              </a:ext>
                            </a:extLst>
                          </pic:spPr>
                        </pic:pic>
                      </a:graphicData>
                    </a:graphic>
                  </wp:inline>
                </w:drawing>
              </w:r>
            </w:ins>
          </w:p>
        </w:tc>
      </w:tr>
      <w:tr w:rsidR="00A83F12" w:rsidRPr="00B31CBE" w14:paraId="67A9F142" w14:textId="77777777" w:rsidTr="00F43B9A">
        <w:trPr>
          <w:trHeight w:val="388"/>
          <w:ins w:id="2791" w:author="Dayrtman Fajardo Vásquez" w:date="2015-11-12T18:21:00Z"/>
        </w:trPr>
        <w:tc>
          <w:tcPr>
            <w:tcW w:w="1242" w:type="dxa"/>
          </w:tcPr>
          <w:p w14:paraId="0AAE8080" w14:textId="77777777" w:rsidR="00A83F12" w:rsidRDefault="00A83F12" w:rsidP="00F43B9A">
            <w:pPr>
              <w:spacing w:before="2" w:after="2"/>
              <w:rPr>
                <w:ins w:id="2792" w:author="Dayrtman Fajardo Vásquez" w:date="2015-11-12T18:21:00Z"/>
                <w:rFonts w:ascii="Times New Roman" w:hAnsi="Times New Roman" w:cs="Times New Roman"/>
                <w:b/>
                <w:color w:val="000000"/>
                <w:sz w:val="18"/>
                <w:szCs w:val="18"/>
              </w:rPr>
            </w:pPr>
            <w:ins w:id="2793" w:author="Dayrtman Fajardo Vásquez" w:date="2015-11-12T18:21:00Z">
              <w:r>
                <w:rPr>
                  <w:rFonts w:ascii="Times New Roman" w:hAnsi="Times New Roman" w:cs="Times New Roman"/>
                  <w:b/>
                  <w:color w:val="000000"/>
                  <w:sz w:val="18"/>
                  <w:szCs w:val="18"/>
                </w:rPr>
                <w:t>Título</w:t>
              </w:r>
            </w:ins>
          </w:p>
        </w:tc>
        <w:tc>
          <w:tcPr>
            <w:tcW w:w="7812" w:type="dxa"/>
          </w:tcPr>
          <w:p w14:paraId="63845B28" w14:textId="77777777" w:rsidR="00A83F12" w:rsidRPr="00B31CBE" w:rsidRDefault="00A83F12" w:rsidP="00F43B9A">
            <w:pPr>
              <w:spacing w:before="2" w:after="2"/>
              <w:rPr>
                <w:ins w:id="2794" w:author="Dayrtman Fajardo Vásquez" w:date="2015-11-12T18:21:00Z"/>
                <w:rFonts w:ascii="Times New Roman" w:hAnsi="Times New Roman" w:cs="Times New Roman"/>
                <w:color w:val="000000" w:themeColor="text1"/>
              </w:rPr>
            </w:pPr>
            <w:ins w:id="2795" w:author="Dayrtman Fajardo Vásquez" w:date="2015-11-12T18:21:00Z">
              <w:r w:rsidRPr="002C3E15">
                <w:rPr>
                  <w:rFonts w:ascii="Times New Roman" w:hAnsi="Times New Roman" w:cs="Times New Roman"/>
                  <w:color w:val="000000" w:themeColor="text1"/>
                </w:rPr>
                <w:t>Sitúa en el mapa algunos Estados de Asia</w:t>
              </w:r>
            </w:ins>
          </w:p>
        </w:tc>
      </w:tr>
      <w:tr w:rsidR="00A83F12" w:rsidRPr="00B31CBE" w14:paraId="73E7534B" w14:textId="77777777" w:rsidTr="00F43B9A">
        <w:trPr>
          <w:ins w:id="2796" w:author="Dayrtman Fajardo Vásquez" w:date="2015-11-12T18:21:00Z"/>
        </w:trPr>
        <w:tc>
          <w:tcPr>
            <w:tcW w:w="1242" w:type="dxa"/>
          </w:tcPr>
          <w:p w14:paraId="7D99681C" w14:textId="77777777" w:rsidR="00A83F12" w:rsidRDefault="00A83F12" w:rsidP="00F43B9A">
            <w:pPr>
              <w:spacing w:before="2" w:after="2"/>
              <w:rPr>
                <w:ins w:id="2797" w:author="Dayrtman Fajardo Vásquez" w:date="2015-11-12T18:21:00Z"/>
                <w:rFonts w:ascii="Times New Roman" w:hAnsi="Times New Roman" w:cs="Times New Roman"/>
                <w:b/>
                <w:color w:val="000000"/>
                <w:sz w:val="18"/>
                <w:szCs w:val="18"/>
              </w:rPr>
            </w:pPr>
            <w:ins w:id="2798" w:author="Dayrtman Fajardo Vásquez" w:date="2015-11-12T18:21:00Z">
              <w:r>
                <w:rPr>
                  <w:rFonts w:ascii="Times New Roman" w:hAnsi="Times New Roman" w:cs="Times New Roman"/>
                  <w:b/>
                  <w:color w:val="000000"/>
                  <w:sz w:val="18"/>
                  <w:szCs w:val="18"/>
                </w:rPr>
                <w:t>Descripción</w:t>
              </w:r>
            </w:ins>
          </w:p>
        </w:tc>
        <w:tc>
          <w:tcPr>
            <w:tcW w:w="7812" w:type="dxa"/>
          </w:tcPr>
          <w:p w14:paraId="013BF309" w14:textId="77777777" w:rsidR="00A83F12" w:rsidRPr="00B31CBE" w:rsidRDefault="00A83F12" w:rsidP="00F43B9A">
            <w:pPr>
              <w:spacing w:before="2" w:after="2"/>
              <w:rPr>
                <w:ins w:id="2799" w:author="Dayrtman Fajardo Vásquez" w:date="2015-11-12T18:21:00Z"/>
                <w:rFonts w:ascii="Times New Roman" w:hAnsi="Times New Roman" w:cs="Times New Roman"/>
                <w:color w:val="000000" w:themeColor="text1"/>
              </w:rPr>
            </w:pPr>
            <w:ins w:id="2800" w:author="Dayrtman Fajardo Vásquez" w:date="2015-11-12T18:21:00Z">
              <w:r w:rsidRPr="002C4D47">
                <w:rPr>
                  <w:rFonts w:ascii="Times New Roman" w:hAnsi="Times New Roman" w:cs="Times New Roman"/>
                  <w:color w:val="000000" w:themeColor="text1"/>
                </w:rPr>
                <w:t>Interactivo para ubicar sobre el mapa de Asia algunos de sus Estados</w:t>
              </w:r>
            </w:ins>
          </w:p>
        </w:tc>
      </w:tr>
    </w:tbl>
    <w:p w14:paraId="0C7358D7" w14:textId="77777777" w:rsidR="00A83F12" w:rsidRPr="00AE2BB4" w:rsidRDefault="00A83F12" w:rsidP="00A83F12">
      <w:pPr>
        <w:spacing w:after="0"/>
        <w:jc w:val="both"/>
        <w:rPr>
          <w:ins w:id="2801" w:author="Dayrtman Fajardo Vásquez" w:date="2015-11-12T18:21:00Z"/>
          <w:rStyle w:val="Hipervnculo"/>
          <w:rFonts w:ascii="Times New Roman" w:hAnsi="Times New Roman" w:cs="Times New Roman"/>
          <w:color w:val="FFFFFF" w:themeColor="background1"/>
        </w:rPr>
      </w:pPr>
      <w:ins w:id="2802" w:author="Dayrtman Fajardo Vásquez" w:date="2015-11-12T18:21:00Z">
        <w:r w:rsidRPr="00AE2BB4">
          <w:rPr>
            <w:rStyle w:val="Hipervnculo"/>
            <w:rFonts w:ascii="Times New Roman" w:hAnsi="Times New Roman" w:cs="Times New Roman"/>
            <w:color w:val="FFFFFF" w:themeColor="background1"/>
          </w:rPr>
          <w:t>.</w:t>
        </w:r>
      </w:ins>
    </w:p>
    <w:p w14:paraId="4023E109" w14:textId="77777777" w:rsidR="00A83F12" w:rsidRDefault="00A83F12" w:rsidP="00A83F12">
      <w:pPr>
        <w:spacing w:after="0"/>
        <w:jc w:val="both"/>
        <w:rPr>
          <w:ins w:id="2803" w:author="Dayrtman Fajardo Vásquez" w:date="2015-11-12T18:21:00Z"/>
          <w:rFonts w:ascii="Times New Roman" w:hAnsi="Times New Roman" w:cs="Times New Roman"/>
          <w:color w:val="000000" w:themeColor="text1"/>
        </w:rPr>
      </w:pPr>
      <w:ins w:id="2804" w:author="Dayrtman Fajardo Vásquez" w:date="2015-11-12T18:21:00Z">
        <w:r w:rsidRPr="00B25C7A">
          <w:rPr>
            <w:rFonts w:ascii="Times New Roman" w:hAnsi="Times New Roman" w:cs="Times New Roman"/>
            <w:color w:val="FFFFFF" w:themeColor="background1"/>
          </w:rPr>
          <w:t>.</w:t>
        </w:r>
        <w:r w:rsidRPr="001726C4">
          <w:rPr>
            <w:rFonts w:ascii="Times New Roman" w:hAnsi="Times New Roman" w:cs="Times New Roman"/>
            <w:color w:val="000000" w:themeColor="text1"/>
          </w:rPr>
          <w:t xml:space="preserve"> </w:t>
        </w:r>
        <w:r w:rsidRPr="00036EB1">
          <w:rPr>
            <w:rFonts w:ascii="Times New Roman" w:hAnsi="Times New Roman" w:cs="Times New Roman"/>
            <w:color w:val="FFFFFF" w:themeColor="background1"/>
          </w:rPr>
          <w:t>…</w:t>
        </w:r>
      </w:ins>
    </w:p>
    <w:tbl>
      <w:tblPr>
        <w:tblStyle w:val="Tablaconcuadrcula"/>
        <w:tblW w:w="0" w:type="auto"/>
        <w:tblLayout w:type="fixed"/>
        <w:tblLook w:val="04A0" w:firstRow="1" w:lastRow="0" w:firstColumn="1" w:lastColumn="0" w:noHBand="0" w:noVBand="1"/>
      </w:tblPr>
      <w:tblGrid>
        <w:gridCol w:w="1242"/>
        <w:gridCol w:w="7812"/>
      </w:tblGrid>
      <w:tr w:rsidR="00A83F12" w:rsidRPr="005D1738" w14:paraId="40D82D94" w14:textId="77777777" w:rsidTr="00F43B9A">
        <w:trPr>
          <w:ins w:id="2805" w:author="Dayrtman Fajardo Vásquez" w:date="2015-11-12T18:21:00Z"/>
        </w:trPr>
        <w:tc>
          <w:tcPr>
            <w:tcW w:w="9054" w:type="dxa"/>
            <w:gridSpan w:val="2"/>
            <w:shd w:val="clear" w:color="auto" w:fill="000000" w:themeFill="text1"/>
          </w:tcPr>
          <w:p w14:paraId="3B7CE133" w14:textId="77777777" w:rsidR="00A83F12" w:rsidRPr="005D1738" w:rsidRDefault="00A83F12" w:rsidP="00F43B9A">
            <w:pPr>
              <w:spacing w:before="2" w:after="2"/>
              <w:jc w:val="center"/>
              <w:rPr>
                <w:ins w:id="2806" w:author="Dayrtman Fajardo Vásquez" w:date="2015-11-12T18:21:00Z"/>
                <w:rFonts w:ascii="Times New Roman" w:hAnsi="Times New Roman" w:cs="Times New Roman"/>
                <w:b/>
                <w:color w:val="FFFFFF" w:themeColor="background1"/>
              </w:rPr>
            </w:pPr>
            <w:ins w:id="2807" w:author="Dayrtman Fajardo Vásquez" w:date="2015-11-12T18:21:00Z">
              <w:r w:rsidRPr="005D1738">
                <w:rPr>
                  <w:rFonts w:ascii="Times New Roman" w:hAnsi="Times New Roman" w:cs="Times New Roman"/>
                  <w:b/>
                  <w:color w:val="FFFFFF" w:themeColor="background1"/>
                </w:rPr>
                <w:t>Practica: recurso aprovechado</w:t>
              </w:r>
            </w:ins>
          </w:p>
        </w:tc>
      </w:tr>
      <w:tr w:rsidR="00A83F12" w:rsidRPr="00053744" w14:paraId="00682F22" w14:textId="77777777" w:rsidTr="00F43B9A">
        <w:trPr>
          <w:ins w:id="2808" w:author="Dayrtman Fajardo Vásquez" w:date="2015-11-12T18:21:00Z"/>
        </w:trPr>
        <w:tc>
          <w:tcPr>
            <w:tcW w:w="1242" w:type="dxa"/>
          </w:tcPr>
          <w:p w14:paraId="40596E9E" w14:textId="77777777" w:rsidR="00A83F12" w:rsidRPr="00053744" w:rsidRDefault="00A83F12" w:rsidP="00F43B9A">
            <w:pPr>
              <w:spacing w:before="2" w:after="2"/>
              <w:rPr>
                <w:ins w:id="2809" w:author="Dayrtman Fajardo Vásquez" w:date="2015-11-12T18:21:00Z"/>
                <w:rFonts w:ascii="Times New Roman" w:hAnsi="Times New Roman" w:cs="Times New Roman"/>
                <w:b/>
                <w:color w:val="000000"/>
                <w:sz w:val="18"/>
                <w:szCs w:val="18"/>
              </w:rPr>
            </w:pPr>
            <w:ins w:id="2810" w:author="Dayrtman Fajardo Vásquez" w:date="2015-11-12T18:21:00Z">
              <w:r w:rsidRPr="00053744">
                <w:rPr>
                  <w:rFonts w:ascii="Times New Roman" w:hAnsi="Times New Roman" w:cs="Times New Roman"/>
                  <w:b/>
                  <w:color w:val="000000"/>
                  <w:sz w:val="18"/>
                  <w:szCs w:val="18"/>
                </w:rPr>
                <w:t>Código</w:t>
              </w:r>
            </w:ins>
          </w:p>
        </w:tc>
        <w:tc>
          <w:tcPr>
            <w:tcW w:w="7812" w:type="dxa"/>
          </w:tcPr>
          <w:p w14:paraId="41F573CC" w14:textId="77777777" w:rsidR="00A83F12" w:rsidRPr="00053744" w:rsidRDefault="00A83F12" w:rsidP="00F43B9A">
            <w:pPr>
              <w:spacing w:before="2" w:after="2"/>
              <w:rPr>
                <w:ins w:id="2811" w:author="Dayrtman Fajardo Vásquez" w:date="2015-11-12T18:21:00Z"/>
                <w:rFonts w:ascii="Times New Roman" w:hAnsi="Times New Roman" w:cs="Times New Roman"/>
                <w:b/>
                <w:color w:val="000000"/>
                <w:sz w:val="18"/>
                <w:szCs w:val="18"/>
              </w:rPr>
            </w:pPr>
            <w:ins w:id="2812" w:author="Dayrtman Fajardo Vásquez" w:date="2015-11-12T18:21:00Z">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_REC12</w:t>
              </w:r>
              <w:r w:rsidRPr="001726C4">
                <w:rPr>
                  <w:rFonts w:ascii="Times New Roman" w:hAnsi="Times New Roman" w:cs="Times New Roman"/>
                  <w:color w:val="000000" w:themeColor="text1"/>
                </w:rPr>
                <w:t>0</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 </w:t>
              </w:r>
            </w:ins>
          </w:p>
        </w:tc>
      </w:tr>
      <w:tr w:rsidR="00A83F12" w:rsidRPr="00053744" w14:paraId="7A192663" w14:textId="77777777" w:rsidTr="00F43B9A">
        <w:trPr>
          <w:ins w:id="2813" w:author="Dayrtman Fajardo Vásquez" w:date="2015-11-12T18:21:00Z"/>
        </w:trPr>
        <w:tc>
          <w:tcPr>
            <w:tcW w:w="1242" w:type="dxa"/>
          </w:tcPr>
          <w:p w14:paraId="37E4CC8C" w14:textId="77777777" w:rsidR="00A83F12" w:rsidRPr="00053744" w:rsidRDefault="00A83F12" w:rsidP="00F43B9A">
            <w:pPr>
              <w:spacing w:before="2" w:after="2"/>
              <w:rPr>
                <w:ins w:id="2814" w:author="Dayrtman Fajardo Vásquez" w:date="2015-11-12T18:21:00Z"/>
                <w:rFonts w:ascii="Times New Roman" w:hAnsi="Times New Roman" w:cs="Times New Roman"/>
                <w:color w:val="000000"/>
              </w:rPr>
            </w:pPr>
            <w:ins w:id="2815" w:author="Dayrtman Fajardo Vásquez" w:date="2015-11-12T18:21:00Z">
              <w:r>
                <w:rPr>
                  <w:rFonts w:ascii="Times New Roman" w:hAnsi="Times New Roman" w:cs="Times New Roman"/>
                  <w:b/>
                  <w:color w:val="000000"/>
                  <w:sz w:val="18"/>
                  <w:szCs w:val="18"/>
                </w:rPr>
                <w:t>Ubicación en Aula Planeta</w:t>
              </w:r>
            </w:ins>
          </w:p>
        </w:tc>
        <w:tc>
          <w:tcPr>
            <w:tcW w:w="7812" w:type="dxa"/>
          </w:tcPr>
          <w:p w14:paraId="5F87DC3E" w14:textId="77777777" w:rsidR="00A83F12" w:rsidRPr="00053744" w:rsidRDefault="00A83F12" w:rsidP="00F43B9A">
            <w:pPr>
              <w:spacing w:before="2" w:after="2"/>
              <w:rPr>
                <w:ins w:id="2816" w:author="Dayrtman Fajardo Vásquez" w:date="2015-11-12T18:21:00Z"/>
                <w:rFonts w:ascii="Times New Roman" w:hAnsi="Times New Roman" w:cs="Times New Roman"/>
                <w:color w:val="000000"/>
              </w:rPr>
            </w:pPr>
          </w:p>
        </w:tc>
      </w:tr>
      <w:tr w:rsidR="00A83F12" w:rsidRPr="00053744" w14:paraId="73376C1B" w14:textId="77777777" w:rsidTr="00F43B9A">
        <w:trPr>
          <w:ins w:id="2817" w:author="Dayrtman Fajardo Vásquez" w:date="2015-11-12T18:21:00Z"/>
        </w:trPr>
        <w:tc>
          <w:tcPr>
            <w:tcW w:w="1242" w:type="dxa"/>
          </w:tcPr>
          <w:p w14:paraId="31E2AB70" w14:textId="77777777" w:rsidR="00A83F12" w:rsidRDefault="00A83F12" w:rsidP="00F43B9A">
            <w:pPr>
              <w:spacing w:before="2" w:after="2"/>
              <w:rPr>
                <w:ins w:id="2818" w:author="Dayrtman Fajardo Vásquez" w:date="2015-11-12T18:21:00Z"/>
                <w:rFonts w:ascii="Times New Roman" w:hAnsi="Times New Roman" w:cs="Times New Roman"/>
                <w:color w:val="000000"/>
              </w:rPr>
            </w:pPr>
            <w:ins w:id="2819" w:author="Dayrtman Fajardo Vásquez" w:date="2015-11-12T18:21:00Z">
              <w:r>
                <w:rPr>
                  <w:rFonts w:ascii="Times New Roman" w:hAnsi="Times New Roman" w:cs="Times New Roman"/>
                  <w:b/>
                  <w:color w:val="000000"/>
                  <w:sz w:val="18"/>
                  <w:szCs w:val="18"/>
                </w:rPr>
                <w:t>Cambio (descripción o capturas de pantallas)</w:t>
              </w:r>
            </w:ins>
          </w:p>
        </w:tc>
        <w:tc>
          <w:tcPr>
            <w:tcW w:w="7812" w:type="dxa"/>
          </w:tcPr>
          <w:p w14:paraId="5FD7AABF" w14:textId="77777777" w:rsidR="00A83F12" w:rsidRDefault="00A83F12" w:rsidP="00F43B9A">
            <w:pPr>
              <w:spacing w:before="2" w:after="2"/>
              <w:rPr>
                <w:ins w:id="2820" w:author="Dayrtman Fajardo Vásquez" w:date="2015-11-12T18:21:00Z"/>
                <w:rFonts w:ascii="Times New Roman" w:hAnsi="Times New Roman" w:cs="Times New Roman"/>
                <w:color w:val="000000"/>
              </w:rPr>
            </w:pPr>
            <w:ins w:id="2821" w:author="Dayrtman Fajardo Vásquez" w:date="2015-11-12T18:21:00Z">
              <w:r>
                <w:rPr>
                  <w:rFonts w:ascii="Times New Roman" w:hAnsi="Times New Roman" w:cs="Times New Roman"/>
                  <w:color w:val="000000"/>
                </w:rPr>
                <w:t>Sin cambios</w:t>
              </w:r>
            </w:ins>
          </w:p>
          <w:p w14:paraId="6FBE5107" w14:textId="77777777" w:rsidR="00A83F12" w:rsidRPr="00053744" w:rsidRDefault="00A83F12" w:rsidP="00F43B9A">
            <w:pPr>
              <w:spacing w:before="2" w:after="2"/>
              <w:rPr>
                <w:ins w:id="2822" w:author="Dayrtman Fajardo Vásquez" w:date="2015-11-12T18:21:00Z"/>
                <w:rFonts w:ascii="Times New Roman" w:hAnsi="Times New Roman" w:cs="Times New Roman"/>
                <w:color w:val="000000"/>
              </w:rPr>
            </w:pPr>
            <w:ins w:id="2823" w:author="Dayrtman Fajardo Vásquez" w:date="2015-11-12T18:21:00Z">
              <w:r>
                <w:rPr>
                  <w:noProof/>
                  <w:lang w:val="es-CO" w:eastAsia="es-CO"/>
                </w:rPr>
                <w:drawing>
                  <wp:inline distT="0" distB="0" distL="0" distR="0" wp14:anchorId="7713F254" wp14:editId="53447EB2">
                    <wp:extent cx="2507527" cy="1223963"/>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7398" b="5785"/>
                            <a:stretch/>
                          </pic:blipFill>
                          <pic:spPr bwMode="auto">
                            <a:xfrm>
                              <a:off x="0" y="0"/>
                              <a:ext cx="2508836" cy="1224602"/>
                            </a:xfrm>
                            <a:prstGeom prst="rect">
                              <a:avLst/>
                            </a:prstGeom>
                            <a:ln>
                              <a:noFill/>
                            </a:ln>
                            <a:extLst>
                              <a:ext uri="{53640926-AAD7-44D8-BBD7-CCE9431645EC}">
                                <a14:shadowObscured xmlns:a14="http://schemas.microsoft.com/office/drawing/2010/main"/>
                              </a:ext>
                            </a:extLst>
                          </pic:spPr>
                        </pic:pic>
                      </a:graphicData>
                    </a:graphic>
                  </wp:inline>
                </w:drawing>
              </w:r>
            </w:ins>
          </w:p>
        </w:tc>
      </w:tr>
      <w:tr w:rsidR="00A83F12" w:rsidRPr="00053744" w14:paraId="4FD51930" w14:textId="77777777" w:rsidTr="00F43B9A">
        <w:trPr>
          <w:ins w:id="2824" w:author="Dayrtman Fajardo Vásquez" w:date="2015-11-12T18:21:00Z"/>
        </w:trPr>
        <w:tc>
          <w:tcPr>
            <w:tcW w:w="1242" w:type="dxa"/>
          </w:tcPr>
          <w:p w14:paraId="303B3DAC" w14:textId="77777777" w:rsidR="00A83F12" w:rsidRDefault="00A83F12" w:rsidP="00F43B9A">
            <w:pPr>
              <w:spacing w:before="2" w:after="2"/>
              <w:rPr>
                <w:ins w:id="2825" w:author="Dayrtman Fajardo Vásquez" w:date="2015-11-12T18:21:00Z"/>
                <w:rFonts w:ascii="Times New Roman" w:hAnsi="Times New Roman" w:cs="Times New Roman"/>
                <w:b/>
                <w:color w:val="000000"/>
                <w:sz w:val="18"/>
                <w:szCs w:val="18"/>
              </w:rPr>
            </w:pPr>
            <w:ins w:id="2826" w:author="Dayrtman Fajardo Vásquez" w:date="2015-11-12T18:21:00Z">
              <w:r>
                <w:rPr>
                  <w:rFonts w:ascii="Times New Roman" w:hAnsi="Times New Roman" w:cs="Times New Roman"/>
                  <w:b/>
                  <w:color w:val="000000"/>
                  <w:sz w:val="18"/>
                  <w:szCs w:val="18"/>
                </w:rPr>
                <w:t>Título</w:t>
              </w:r>
            </w:ins>
          </w:p>
        </w:tc>
        <w:tc>
          <w:tcPr>
            <w:tcW w:w="7812" w:type="dxa"/>
          </w:tcPr>
          <w:p w14:paraId="6BB9BEAE" w14:textId="77777777" w:rsidR="00A83F12" w:rsidRPr="00053744" w:rsidRDefault="00A83F12" w:rsidP="00F43B9A">
            <w:pPr>
              <w:spacing w:before="2" w:after="2"/>
              <w:rPr>
                <w:ins w:id="2827" w:author="Dayrtman Fajardo Vásquez" w:date="2015-11-12T18:21:00Z"/>
                <w:rFonts w:ascii="Times New Roman" w:hAnsi="Times New Roman" w:cs="Times New Roman"/>
                <w:color w:val="000000"/>
              </w:rPr>
            </w:pPr>
            <w:ins w:id="2828" w:author="Dayrtman Fajardo Vásquez" w:date="2015-11-12T18:21:00Z">
              <w:r>
                <w:rPr>
                  <w:rFonts w:ascii="Times New Roman" w:hAnsi="Times New Roman" w:cs="Times New Roman"/>
                  <w:color w:val="000000" w:themeColor="text1"/>
                </w:rPr>
                <w:t>Los Estados de Asia</w:t>
              </w:r>
            </w:ins>
          </w:p>
        </w:tc>
      </w:tr>
      <w:tr w:rsidR="00A83F12" w:rsidRPr="00053744" w14:paraId="41AA9A10" w14:textId="77777777" w:rsidTr="00F43B9A">
        <w:trPr>
          <w:ins w:id="2829" w:author="Dayrtman Fajardo Vásquez" w:date="2015-11-12T18:21:00Z"/>
        </w:trPr>
        <w:tc>
          <w:tcPr>
            <w:tcW w:w="1242" w:type="dxa"/>
          </w:tcPr>
          <w:p w14:paraId="3D342991" w14:textId="77777777" w:rsidR="00A83F12" w:rsidRDefault="00A83F12" w:rsidP="00F43B9A">
            <w:pPr>
              <w:spacing w:before="2" w:after="2"/>
              <w:rPr>
                <w:ins w:id="2830" w:author="Dayrtman Fajardo Vásquez" w:date="2015-11-12T18:21:00Z"/>
                <w:rFonts w:ascii="Times New Roman" w:hAnsi="Times New Roman" w:cs="Times New Roman"/>
                <w:b/>
                <w:color w:val="000000"/>
                <w:sz w:val="18"/>
                <w:szCs w:val="18"/>
              </w:rPr>
            </w:pPr>
            <w:ins w:id="2831" w:author="Dayrtman Fajardo Vásquez" w:date="2015-11-12T18:21:00Z">
              <w:r>
                <w:rPr>
                  <w:rFonts w:ascii="Times New Roman" w:hAnsi="Times New Roman" w:cs="Times New Roman"/>
                  <w:b/>
                  <w:color w:val="000000"/>
                  <w:sz w:val="18"/>
                  <w:szCs w:val="18"/>
                </w:rPr>
                <w:t>Descripción</w:t>
              </w:r>
            </w:ins>
          </w:p>
        </w:tc>
        <w:tc>
          <w:tcPr>
            <w:tcW w:w="7812" w:type="dxa"/>
          </w:tcPr>
          <w:p w14:paraId="152B856E" w14:textId="77777777" w:rsidR="00A83F12" w:rsidRPr="00053744" w:rsidRDefault="00A83F12" w:rsidP="00F43B9A">
            <w:pPr>
              <w:spacing w:before="2" w:after="2"/>
              <w:rPr>
                <w:ins w:id="2832" w:author="Dayrtman Fajardo Vásquez" w:date="2015-11-12T18:21:00Z"/>
                <w:rFonts w:ascii="Times New Roman" w:hAnsi="Times New Roman" w:cs="Times New Roman"/>
                <w:color w:val="000000"/>
              </w:rPr>
            </w:pPr>
            <w:ins w:id="2833" w:author="Dayrtman Fajardo Vásquez" w:date="2015-11-12T18:21:00Z">
              <w:r w:rsidRPr="006F22B2">
                <w:rPr>
                  <w:rFonts w:ascii="Times New Roman" w:hAnsi="Times New Roman" w:cs="Times New Roman"/>
                  <w:color w:val="000000" w:themeColor="text1"/>
                </w:rPr>
                <w:t xml:space="preserve">Interactivo para </w:t>
              </w:r>
              <w:commentRangeStart w:id="2834"/>
              <w:r w:rsidRPr="004038A8">
                <w:rPr>
                  <w:rFonts w:ascii="Times New Roman" w:hAnsi="Times New Roman" w:cs="Times New Roman"/>
                  <w:color w:val="000000" w:themeColor="text1"/>
                </w:rPr>
                <w:t>aprender</w:t>
              </w:r>
              <w:commentRangeEnd w:id="2834"/>
              <w:r>
                <w:rPr>
                  <w:rStyle w:val="Refdecomentario"/>
                  <w:rFonts w:ascii="Calibri" w:eastAsia="Calibri" w:hAnsi="Calibri" w:cs="Times New Roman"/>
                  <w:lang w:val="es-MX"/>
                </w:rPr>
                <w:commentReference w:id="2834"/>
              </w:r>
              <w:r w:rsidRPr="00B21B06">
                <w:rPr>
                  <w:rFonts w:ascii="Times New Roman" w:hAnsi="Times New Roman" w:cs="Times New Roman"/>
                  <w:color w:val="000000" w:themeColor="text1"/>
                  <w:highlight w:val="yellow"/>
                </w:rPr>
                <w:t xml:space="preserve"> los distintos</w:t>
              </w:r>
              <w:r w:rsidRPr="006F22B2">
                <w:rPr>
                  <w:rFonts w:ascii="Times New Roman" w:hAnsi="Times New Roman" w:cs="Times New Roman"/>
                  <w:color w:val="000000" w:themeColor="text1"/>
                </w:rPr>
                <w:t xml:space="preserve"> Estados de Asia</w:t>
              </w:r>
            </w:ins>
          </w:p>
        </w:tc>
      </w:tr>
    </w:tbl>
    <w:p w14:paraId="48E52E21" w14:textId="77777777" w:rsidR="00A83F12" w:rsidRPr="001726C4" w:rsidRDefault="00A83F12" w:rsidP="00A83F12">
      <w:pPr>
        <w:spacing w:after="0"/>
        <w:jc w:val="both"/>
        <w:rPr>
          <w:ins w:id="2835" w:author="Dayrtman Fajardo Vásquez" w:date="2015-11-12T18:21:00Z"/>
          <w:rFonts w:ascii="Times New Roman" w:hAnsi="Times New Roman" w:cs="Times New Roman"/>
          <w:color w:val="000000" w:themeColor="text1"/>
        </w:rPr>
      </w:pPr>
    </w:p>
    <w:p w14:paraId="3FF18BCB" w14:textId="77777777" w:rsidR="00E76345" w:rsidRPr="001726C4" w:rsidDel="00A83F12" w:rsidRDefault="00E76345" w:rsidP="00E76345">
      <w:pPr>
        <w:spacing w:after="0"/>
        <w:rPr>
          <w:del w:id="2836" w:author="Dayrtman Fajardo Vásquez" w:date="2015-11-12T18:21:00Z"/>
          <w:rFonts w:ascii="Times New Roman" w:hAnsi="Times New Roman" w:cs="Times New Roman"/>
          <w:color w:val="000000" w:themeColor="text1"/>
          <w:highlight w:val="yellow"/>
        </w:rPr>
      </w:pPr>
    </w:p>
    <w:p w14:paraId="308CD406"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00814BBC">
        <w:rPr>
          <w:rFonts w:ascii="Times New Roman" w:hAnsi="Times New Roman" w:cs="Times New Roman"/>
          <w:b/>
          <w:color w:val="000000" w:themeColor="text1"/>
        </w:rPr>
        <w:t>2.2.3</w:t>
      </w:r>
      <w:del w:id="2837" w:author="TOSHIBA" w:date="2015-10-30T11:13:00Z">
        <w:r w:rsidR="00814BBC" w:rsidDel="00854552">
          <w:rPr>
            <w:rFonts w:ascii="Times New Roman" w:hAnsi="Times New Roman" w:cs="Times New Roman"/>
            <w:b/>
            <w:color w:val="000000" w:themeColor="text1"/>
          </w:rPr>
          <w:delText>.</w:delText>
        </w:r>
      </w:del>
      <w:r w:rsidRPr="001726C4">
        <w:rPr>
          <w:rFonts w:ascii="Times New Roman" w:hAnsi="Times New Roman" w:cs="Times New Roman"/>
          <w:b/>
          <w:color w:val="000000" w:themeColor="text1"/>
        </w:rPr>
        <w:t xml:space="preserve"> </w:t>
      </w:r>
      <w:del w:id="2838" w:author="EUGENIA ARCE LONDONO" w:date="2015-04-29T09:25:00Z">
        <w:r w:rsidRPr="001726C4">
          <w:rPr>
            <w:rFonts w:ascii="Times New Roman" w:hAnsi="Times New Roman" w:cs="Times New Roman"/>
            <w:b/>
            <w:color w:val="000000" w:themeColor="text1"/>
          </w:rPr>
          <w:delText>Economía</w:delText>
        </w:r>
      </w:del>
      <w:ins w:id="2839" w:author="EUGENIA ARCE LONDONO" w:date="2015-04-29T09:25:00Z">
        <w:r>
          <w:rPr>
            <w:rFonts w:ascii="Times New Roman" w:hAnsi="Times New Roman" w:cs="Times New Roman"/>
            <w:b/>
            <w:color w:val="000000" w:themeColor="text1"/>
          </w:rPr>
          <w:t>L</w:t>
        </w:r>
      </w:ins>
      <w:r w:rsidR="00814BBC">
        <w:rPr>
          <w:rFonts w:ascii="Times New Roman" w:hAnsi="Times New Roman" w:cs="Times New Roman"/>
          <w:b/>
          <w:color w:val="000000" w:themeColor="text1"/>
        </w:rPr>
        <w:t>os aspectos</w:t>
      </w:r>
      <w:ins w:id="2840" w:author="EUGENIA ARCE LONDONO" w:date="2015-04-29T09:25:00Z">
        <w:r>
          <w:rPr>
            <w:rFonts w:ascii="Times New Roman" w:hAnsi="Times New Roman" w:cs="Times New Roman"/>
            <w:b/>
            <w:color w:val="000000" w:themeColor="text1"/>
          </w:rPr>
          <w:t xml:space="preserve"> e</w:t>
        </w:r>
        <w:r w:rsidRPr="001726C4">
          <w:rPr>
            <w:rFonts w:ascii="Times New Roman" w:hAnsi="Times New Roman" w:cs="Times New Roman"/>
            <w:b/>
            <w:color w:val="000000" w:themeColor="text1"/>
          </w:rPr>
          <w:t>con</w:t>
        </w:r>
      </w:ins>
      <w:r w:rsidR="00814BBC">
        <w:rPr>
          <w:rFonts w:ascii="Times New Roman" w:hAnsi="Times New Roman" w:cs="Times New Roman"/>
          <w:b/>
          <w:color w:val="000000" w:themeColor="text1"/>
        </w:rPr>
        <w:t>ómicos</w:t>
      </w:r>
    </w:p>
    <w:p w14:paraId="25AEA586" w14:textId="77777777" w:rsidR="00E76345" w:rsidRPr="001726C4" w:rsidRDefault="00E76345" w:rsidP="00E76345">
      <w:pPr>
        <w:spacing w:after="0"/>
        <w:rPr>
          <w:rFonts w:ascii="Times New Roman" w:hAnsi="Times New Roman" w:cs="Times New Roman"/>
          <w:b/>
          <w:color w:val="000000" w:themeColor="text1"/>
        </w:rPr>
      </w:pPr>
    </w:p>
    <w:p w14:paraId="3810DA20" w14:textId="02B7B2B9"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As</w:t>
      </w:r>
      <w:del w:id="2841" w:author="TOSHIBA" w:date="2015-10-30T15:44:00Z">
        <w:r w:rsidRPr="001726C4" w:rsidDel="00921967">
          <w:rPr>
            <w:rFonts w:ascii="Times New Roman" w:hAnsi="Times New Roman" w:cs="Times New Roman"/>
            <w:b/>
            <w:color w:val="000000" w:themeColor="text1"/>
          </w:rPr>
          <w:delText>í</w:delText>
        </w:r>
      </w:del>
      <w:ins w:id="2842" w:author="TOSHIBA" w:date="2015-10-30T15:44:00Z">
        <w:r w:rsidR="00921967">
          <w:rPr>
            <w:rFonts w:ascii="Times New Roman" w:hAnsi="Times New Roman" w:cs="Times New Roman"/>
            <w:b/>
            <w:color w:val="000000" w:themeColor="text1"/>
          </w:rPr>
          <w:t>i</w:t>
        </w:r>
      </w:ins>
      <w:r w:rsidRPr="001726C4">
        <w:rPr>
          <w:rFonts w:ascii="Times New Roman" w:hAnsi="Times New Roman" w:cs="Times New Roman"/>
          <w:b/>
          <w:color w:val="000000" w:themeColor="text1"/>
        </w:rPr>
        <w:t xml:space="preserve">a </w:t>
      </w:r>
      <w:r w:rsidRPr="001726C4">
        <w:rPr>
          <w:rFonts w:ascii="Times New Roman" w:hAnsi="Times New Roman" w:cs="Times New Roman"/>
          <w:color w:val="000000" w:themeColor="text1"/>
        </w:rPr>
        <w:t xml:space="preserve">es un continente que se caracteriza por </w:t>
      </w:r>
      <w:r>
        <w:rPr>
          <w:rFonts w:ascii="Times New Roman" w:hAnsi="Times New Roman" w:cs="Times New Roman"/>
          <w:color w:val="000000" w:themeColor="text1"/>
        </w:rPr>
        <w:t>los</w:t>
      </w:r>
      <w:r w:rsidRPr="001726C4">
        <w:rPr>
          <w:rFonts w:ascii="Times New Roman" w:hAnsi="Times New Roman" w:cs="Times New Roman"/>
          <w:color w:val="000000" w:themeColor="text1"/>
        </w:rPr>
        <w:t xml:space="preserve"> contraste</w:t>
      </w:r>
      <w:r>
        <w:rPr>
          <w:rFonts w:ascii="Times New Roman" w:hAnsi="Times New Roman" w:cs="Times New Roman"/>
          <w:color w:val="000000" w:themeColor="text1"/>
        </w:rPr>
        <w:t>s</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económicos</w:t>
      </w:r>
      <w:r w:rsidRPr="001726C4">
        <w:rPr>
          <w:rFonts w:ascii="Times New Roman" w:hAnsi="Times New Roman" w:cs="Times New Roman"/>
          <w:color w:val="000000" w:themeColor="text1"/>
        </w:rPr>
        <w:t>. Por una parte presenta un crecimiento económico muy importante en las últimas décadas, gracias a</w:t>
      </w:r>
      <w:del w:id="2843" w:author="TOSHIBA" w:date="2015-10-28T12:17:00Z">
        <w:r w:rsidRPr="001726C4" w:rsidDel="00225EC7">
          <w:rPr>
            <w:rFonts w:ascii="Times New Roman" w:hAnsi="Times New Roman" w:cs="Times New Roman"/>
            <w:color w:val="000000" w:themeColor="text1"/>
          </w:rPr>
          <w:delText xml:space="preserve">  </w:delText>
        </w:r>
      </w:del>
      <w:ins w:id="2844" w:author="TOSHIBA" w:date="2015-10-28T12:17:00Z">
        <w:r w:rsidR="00225EC7">
          <w:rPr>
            <w:rFonts w:ascii="Times New Roman" w:hAnsi="Times New Roman" w:cs="Times New Roman"/>
            <w:color w:val="000000" w:themeColor="text1"/>
          </w:rPr>
          <w:t xml:space="preserve"> </w:t>
        </w:r>
      </w:ins>
      <w:del w:id="2845" w:author="Dayrtman Fajardo Vásquez" w:date="2015-11-12T17:57:00Z">
        <w:r w:rsidRPr="001726C4" w:rsidDel="00FF64A4">
          <w:rPr>
            <w:rFonts w:ascii="Times New Roman" w:hAnsi="Times New Roman" w:cs="Times New Roman"/>
            <w:color w:val="000000" w:themeColor="text1"/>
          </w:rPr>
          <w:delText>p</w:delText>
        </w:r>
      </w:del>
      <w:r w:rsidRPr="001726C4">
        <w:rPr>
          <w:rFonts w:ascii="Times New Roman" w:hAnsi="Times New Roman" w:cs="Times New Roman"/>
          <w:color w:val="000000" w:themeColor="text1"/>
        </w:rPr>
        <w:t>a</w:t>
      </w:r>
      <w:ins w:id="2846" w:author="Dayrtman Fajardo Vásquez" w:date="2015-11-12T17:58:00Z">
        <w:r w:rsidR="008F739E">
          <w:rPr>
            <w:rFonts w:ascii="Times New Roman" w:hAnsi="Times New Roman" w:cs="Times New Roman"/>
            <w:color w:val="000000" w:themeColor="text1"/>
          </w:rPr>
          <w:t>l desempeño de pa</w:t>
        </w:r>
      </w:ins>
      <w:r w:rsidRPr="001726C4">
        <w:rPr>
          <w:rFonts w:ascii="Times New Roman" w:hAnsi="Times New Roman" w:cs="Times New Roman"/>
          <w:color w:val="000000" w:themeColor="text1"/>
        </w:rPr>
        <w:t xml:space="preserve">íses como </w:t>
      </w:r>
      <w:r>
        <w:rPr>
          <w:rFonts w:ascii="Times New Roman" w:hAnsi="Times New Roman" w:cs="Times New Roman"/>
          <w:b/>
          <w:color w:val="000000" w:themeColor="text1"/>
        </w:rPr>
        <w:t>China</w:t>
      </w:r>
      <w:del w:id="2847" w:author="EUGENIA ARCE LONDONO" w:date="2015-04-29T09:25:00Z">
        <w:r w:rsidRPr="008D1AAD">
          <w:rPr>
            <w:rFonts w:ascii="Times New Roman" w:hAnsi="Times New Roman" w:cs="Times New Roman"/>
            <w:b/>
            <w:color w:val="000000" w:themeColor="text1"/>
          </w:rPr>
          <w:delText>,</w:delText>
        </w:r>
      </w:del>
      <w:ins w:id="2848" w:author="EUGENIA ARCE LONDONO" w:date="2015-04-29T09:25:00Z">
        <w:r>
          <w:rPr>
            <w:rFonts w:ascii="Times New Roman" w:hAnsi="Times New Roman" w:cs="Times New Roman"/>
            <w:b/>
            <w:color w:val="000000" w:themeColor="text1"/>
          </w:rPr>
          <w:t xml:space="preserve"> y</w:t>
        </w:r>
      </w:ins>
      <w:r>
        <w:rPr>
          <w:rFonts w:ascii="Times New Roman" w:hAnsi="Times New Roman" w:cs="Times New Roman"/>
          <w:b/>
          <w:color w:val="000000" w:themeColor="text1"/>
        </w:rPr>
        <w:t xml:space="preserve"> Japón</w:t>
      </w:r>
      <w:del w:id="2849" w:author="EUGENIA ARCE LONDONO" w:date="2015-04-29T09:25:00Z">
        <w:r w:rsidRPr="008D1AAD">
          <w:rPr>
            <w:rFonts w:ascii="Times New Roman" w:hAnsi="Times New Roman" w:cs="Times New Roman"/>
            <w:b/>
            <w:color w:val="000000" w:themeColor="text1"/>
          </w:rPr>
          <w:delText>, Taiwan</w:delText>
        </w:r>
      </w:del>
      <w:r w:rsidRPr="008D1AAD">
        <w:rPr>
          <w:rFonts w:ascii="Times New Roman" w:hAnsi="Times New Roman" w:cs="Times New Roman"/>
          <w:b/>
          <w:color w:val="000000" w:themeColor="text1"/>
        </w:rPr>
        <w:t>.</w:t>
      </w:r>
      <w:r w:rsidRPr="001726C4">
        <w:rPr>
          <w:rFonts w:ascii="Times New Roman" w:hAnsi="Times New Roman" w:cs="Times New Roman"/>
          <w:color w:val="000000" w:themeColor="text1"/>
        </w:rPr>
        <w:t xml:space="preserve"> De otr</w:t>
      </w:r>
      <w:ins w:id="2850" w:author="Dayrtman Fajardo Vásquez" w:date="2015-11-30T14:55:00Z">
        <w:r w:rsidR="00766EB2">
          <w:rPr>
            <w:rFonts w:ascii="Times New Roman" w:hAnsi="Times New Roman" w:cs="Times New Roman"/>
            <w:color w:val="000000" w:themeColor="text1"/>
          </w:rPr>
          <w:t>o lado</w:t>
        </w:r>
      </w:ins>
      <w:del w:id="2851" w:author="Dayrtman Fajardo Vásquez" w:date="2015-11-30T14:55:00Z">
        <w:r w:rsidRPr="001726C4" w:rsidDel="00766EB2">
          <w:rPr>
            <w:rFonts w:ascii="Times New Roman" w:hAnsi="Times New Roman" w:cs="Times New Roman"/>
            <w:color w:val="000000" w:themeColor="text1"/>
          </w:rPr>
          <w:delText>a parte</w:delText>
        </w:r>
      </w:del>
      <w:r w:rsidRPr="001726C4">
        <w:rPr>
          <w:rFonts w:ascii="Times New Roman" w:hAnsi="Times New Roman" w:cs="Times New Roman"/>
          <w:color w:val="000000" w:themeColor="text1"/>
        </w:rPr>
        <w:t xml:space="preserve">, en este continente existen países y zonas que </w:t>
      </w:r>
      <w:ins w:id="2852" w:author="TOSHIBA" w:date="2015-10-30T11:22:00Z">
        <w:r w:rsidR="00854552">
          <w:rPr>
            <w:rFonts w:ascii="Times New Roman" w:hAnsi="Times New Roman" w:cs="Times New Roman"/>
            <w:color w:val="000000" w:themeColor="text1"/>
          </w:rPr>
          <w:t xml:space="preserve">presentan </w:t>
        </w:r>
      </w:ins>
      <w:del w:id="2853" w:author="TOSHIBA" w:date="2015-10-30T11:22:00Z">
        <w:r w:rsidRPr="001726C4" w:rsidDel="00854552">
          <w:rPr>
            <w:rFonts w:ascii="Times New Roman" w:hAnsi="Times New Roman" w:cs="Times New Roman"/>
            <w:color w:val="000000" w:themeColor="text1"/>
          </w:rPr>
          <w:delText xml:space="preserve">viven </w:delText>
        </w:r>
        <w:r w:rsidDel="00854552">
          <w:rPr>
            <w:rFonts w:ascii="Times New Roman" w:hAnsi="Times New Roman" w:cs="Times New Roman"/>
            <w:color w:val="000000" w:themeColor="text1"/>
          </w:rPr>
          <w:delText xml:space="preserve">en </w:delText>
        </w:r>
      </w:del>
      <w:r>
        <w:rPr>
          <w:rFonts w:ascii="Times New Roman" w:hAnsi="Times New Roman" w:cs="Times New Roman"/>
          <w:color w:val="000000" w:themeColor="text1"/>
        </w:rPr>
        <w:t>niveles elevados de pobreza</w:t>
      </w:r>
      <w:ins w:id="2854" w:author="TOSHIBA" w:date="2015-10-31T12:59:00Z">
        <w:del w:id="2855" w:author="Dayrtman Fajardo Vásquez" w:date="2015-11-30T14:55:00Z">
          <w:r w:rsidR="00CD5FBA" w:rsidDel="00766EB2">
            <w:rPr>
              <w:rFonts w:ascii="Times New Roman" w:hAnsi="Times New Roman" w:cs="Times New Roman"/>
              <w:color w:val="000000" w:themeColor="text1"/>
            </w:rPr>
            <w:delText>,</w:delText>
          </w:r>
        </w:del>
      </w:ins>
      <w:del w:id="2856" w:author="Dayrtman Fajardo Vásquez" w:date="2015-11-30T14:55:00Z">
        <w:r w:rsidDel="00766EB2">
          <w:rPr>
            <w:rFonts w:ascii="Times New Roman" w:hAnsi="Times New Roman" w:cs="Times New Roman"/>
            <w:color w:val="000000" w:themeColor="text1"/>
          </w:rPr>
          <w:delText xml:space="preserve"> como</w:delText>
        </w:r>
      </w:del>
      <w:del w:id="2857" w:author="EUGENIA ARCE LONDONO" w:date="2015-04-29T09:25:00Z">
        <w:r>
          <w:rPr>
            <w:rFonts w:ascii="Times New Roman" w:hAnsi="Times New Roman" w:cs="Times New Roman"/>
            <w:color w:val="000000" w:themeColor="text1"/>
          </w:rPr>
          <w:delText>,</w:delText>
        </w:r>
      </w:del>
      <w:del w:id="2858" w:author="Dayrtman Fajardo Vásquez" w:date="2015-11-30T14:55:00Z">
        <w:r w:rsidDel="00766EB2">
          <w:rPr>
            <w:rFonts w:ascii="Times New Roman" w:hAnsi="Times New Roman" w:cs="Times New Roman"/>
            <w:color w:val="000000" w:themeColor="text1"/>
          </w:rPr>
          <w:delText xml:space="preserve"> </w:delText>
        </w:r>
        <w:r w:rsidRPr="008D1AAD" w:rsidDel="00766EB2">
          <w:rPr>
            <w:rFonts w:ascii="Times New Roman" w:hAnsi="Times New Roman" w:cs="Times New Roman"/>
            <w:b/>
            <w:color w:val="000000" w:themeColor="text1"/>
          </w:rPr>
          <w:delText>Camboya, Laos y Vietnam</w:delText>
        </w:r>
      </w:del>
      <w:r w:rsidRPr="008D1AAD">
        <w:rPr>
          <w:rFonts w:ascii="Times New Roman" w:hAnsi="Times New Roman" w:cs="Times New Roman"/>
          <w:b/>
          <w:color w:val="000000" w:themeColor="text1"/>
        </w:rPr>
        <w:t>.</w:t>
      </w:r>
      <w:r>
        <w:rPr>
          <w:rFonts w:ascii="Times New Roman" w:hAnsi="Times New Roman" w:cs="Times New Roman"/>
          <w:color w:val="000000" w:themeColor="text1"/>
        </w:rPr>
        <w:t xml:space="preserve"> </w:t>
      </w:r>
    </w:p>
    <w:p w14:paraId="798CCC4C" w14:textId="77777777" w:rsidR="00E76345" w:rsidRPr="001726C4" w:rsidRDefault="00E76345" w:rsidP="00E76345">
      <w:pPr>
        <w:spacing w:after="0"/>
        <w:jc w:val="both"/>
        <w:rPr>
          <w:rFonts w:ascii="Times New Roman" w:hAnsi="Times New Roman" w:cs="Times New Roman"/>
          <w:color w:val="000000" w:themeColor="text1"/>
        </w:rPr>
      </w:pPr>
    </w:p>
    <w:p w14:paraId="2986752C" w14:textId="77777777" w:rsidR="00E76345"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general, los países de Asia desarrollan </w:t>
      </w:r>
      <w:r>
        <w:rPr>
          <w:rFonts w:ascii="Times New Roman" w:hAnsi="Times New Roman" w:cs="Times New Roman"/>
          <w:color w:val="000000" w:themeColor="text1"/>
        </w:rPr>
        <w:t xml:space="preserve">actividades del </w:t>
      </w:r>
      <w:r w:rsidRPr="0073114C">
        <w:rPr>
          <w:rFonts w:ascii="Times New Roman" w:hAnsi="Times New Roman" w:cs="Times New Roman"/>
          <w:b/>
          <w:color w:val="000000" w:themeColor="text1"/>
        </w:rPr>
        <w:t>sector primario</w:t>
      </w:r>
      <w:r>
        <w:rPr>
          <w:rFonts w:ascii="Times New Roman" w:hAnsi="Times New Roman" w:cs="Times New Roman"/>
          <w:color w:val="000000" w:themeColor="text1"/>
        </w:rPr>
        <w:t xml:space="preserve">, especialmente: </w:t>
      </w:r>
      <w:r w:rsidRPr="0073114C">
        <w:rPr>
          <w:rFonts w:ascii="Times New Roman" w:hAnsi="Times New Roman" w:cs="Times New Roman"/>
          <w:b/>
          <w:color w:val="000000" w:themeColor="text1"/>
        </w:rPr>
        <w:t xml:space="preserve">agricultura, explotación forestal, ganadería, minería </w:t>
      </w:r>
      <w:r w:rsidRPr="0073114C">
        <w:rPr>
          <w:rFonts w:ascii="Times New Roman" w:hAnsi="Times New Roman" w:cs="Times New Roman"/>
          <w:color w:val="000000" w:themeColor="text1"/>
        </w:rPr>
        <w:t xml:space="preserve">y </w:t>
      </w:r>
      <w:r w:rsidRPr="0073114C">
        <w:rPr>
          <w:rFonts w:ascii="Times New Roman" w:hAnsi="Times New Roman" w:cs="Times New Roman"/>
          <w:b/>
          <w:color w:val="000000" w:themeColor="text1"/>
        </w:rPr>
        <w:t>pesca</w:t>
      </w:r>
      <w:r w:rsidRPr="001726C4">
        <w:rPr>
          <w:rFonts w:ascii="Times New Roman" w:hAnsi="Times New Roman" w:cs="Times New Roman"/>
          <w:color w:val="000000" w:themeColor="text1"/>
        </w:rPr>
        <w:t xml:space="preserve">. </w:t>
      </w:r>
    </w:p>
    <w:p w14:paraId="2649F2AD" w14:textId="77777777" w:rsidR="00E76345" w:rsidRDefault="00E76345" w:rsidP="00E76345">
      <w:pPr>
        <w:spacing w:after="0"/>
        <w:jc w:val="both"/>
        <w:rPr>
          <w:rFonts w:ascii="Times New Roman" w:hAnsi="Times New Roman" w:cs="Times New Roman"/>
          <w:color w:val="000000" w:themeColor="text1"/>
        </w:rPr>
      </w:pPr>
    </w:p>
    <w:p w14:paraId="7DEF9A94" w14:textId="5C037E0C" w:rsidR="00E76345" w:rsidRPr="0073114C"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el </w:t>
      </w:r>
      <w:r w:rsidRPr="0073114C">
        <w:rPr>
          <w:rFonts w:ascii="Times New Roman" w:hAnsi="Times New Roman" w:cs="Times New Roman"/>
          <w:b/>
          <w:color w:val="000000" w:themeColor="text1"/>
        </w:rPr>
        <w:t>sector secundario</w:t>
      </w:r>
      <w:r w:rsidRPr="001726C4">
        <w:rPr>
          <w:rFonts w:ascii="Times New Roman" w:hAnsi="Times New Roman" w:cs="Times New Roman"/>
          <w:color w:val="000000" w:themeColor="text1"/>
        </w:rPr>
        <w:t xml:space="preserve"> de la economía</w:t>
      </w:r>
      <w:r>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algunos de sus países </w:t>
      </w:r>
      <w:ins w:id="2859" w:author="Dayrtman Fajardo Vásquez" w:date="2015-11-30T14:59:00Z">
        <w:r w:rsidR="00766EB2">
          <w:rPr>
            <w:rFonts w:ascii="Times New Roman" w:hAnsi="Times New Roman" w:cs="Times New Roman"/>
            <w:color w:val="000000" w:themeColor="text1"/>
          </w:rPr>
          <w:t>destacan en</w:t>
        </w:r>
      </w:ins>
      <w:del w:id="2860" w:author="Dayrtman Fajardo Vásquez" w:date="2015-11-30T14:59:00Z">
        <w:r w:rsidRPr="001726C4" w:rsidDel="00766EB2">
          <w:rPr>
            <w:rFonts w:ascii="Times New Roman" w:hAnsi="Times New Roman" w:cs="Times New Roman"/>
            <w:color w:val="000000" w:themeColor="text1"/>
          </w:rPr>
          <w:delText>son reconocidos por</w:delText>
        </w:r>
      </w:del>
      <w:r w:rsidRPr="001726C4">
        <w:rPr>
          <w:rFonts w:ascii="Times New Roman" w:hAnsi="Times New Roman" w:cs="Times New Roman"/>
          <w:color w:val="000000" w:themeColor="text1"/>
        </w:rPr>
        <w:t xml:space="preserve"> la industria automotriz, las nuevas tecnologías </w:t>
      </w:r>
      <w:ins w:id="2861" w:author="Dayrtman Fajardo Vásquez" w:date="2015-11-12T17:59:00Z">
        <w:r w:rsidR="008F739E">
          <w:rPr>
            <w:rFonts w:ascii="Times New Roman" w:hAnsi="Times New Roman" w:cs="Times New Roman"/>
            <w:color w:val="000000" w:themeColor="text1"/>
          </w:rPr>
          <w:t>y la</w:t>
        </w:r>
      </w:ins>
      <w:del w:id="2862" w:author="Dayrtman Fajardo Vásquez" w:date="2015-11-12T17:59:00Z">
        <w:r w:rsidDel="008F739E">
          <w:rPr>
            <w:rFonts w:ascii="Times New Roman" w:hAnsi="Times New Roman" w:cs="Times New Roman"/>
            <w:color w:val="000000" w:themeColor="text1"/>
          </w:rPr>
          <w:delText>e</w:delText>
        </w:r>
      </w:del>
      <w:r>
        <w:rPr>
          <w:rFonts w:ascii="Times New Roman" w:hAnsi="Times New Roman" w:cs="Times New Roman"/>
          <w:color w:val="000000" w:themeColor="text1"/>
        </w:rPr>
        <w:t xml:space="preserve"> industria</w:t>
      </w:r>
      <w:r w:rsidRPr="001726C4">
        <w:rPr>
          <w:rFonts w:ascii="Times New Roman" w:hAnsi="Times New Roman" w:cs="Times New Roman"/>
          <w:color w:val="000000" w:themeColor="text1"/>
        </w:rPr>
        <w:t xml:space="preserve"> textil. Mientras que en el </w:t>
      </w:r>
      <w:r w:rsidRPr="0073114C">
        <w:rPr>
          <w:rFonts w:ascii="Times New Roman" w:hAnsi="Times New Roman" w:cs="Times New Roman"/>
          <w:b/>
          <w:color w:val="000000" w:themeColor="text1"/>
        </w:rPr>
        <w:t>tercer sector</w:t>
      </w:r>
      <w:r w:rsidRPr="001726C4">
        <w:rPr>
          <w:rFonts w:ascii="Times New Roman" w:hAnsi="Times New Roman" w:cs="Times New Roman"/>
          <w:color w:val="000000" w:themeColor="text1"/>
        </w:rPr>
        <w:t>,</w:t>
      </w:r>
      <w:ins w:id="2863" w:author="Dayrtman Fajardo Vásquez" w:date="2015-11-30T15:00:00Z">
        <w:r w:rsidR="00766EB2">
          <w:rPr>
            <w:rFonts w:ascii="Times New Roman" w:hAnsi="Times New Roman" w:cs="Times New Roman"/>
            <w:color w:val="000000" w:themeColor="text1"/>
          </w:rPr>
          <w:t xml:space="preserve"> o</w:t>
        </w:r>
      </w:ins>
      <w:del w:id="2864" w:author="Dayrtman Fajardo Vásquez" w:date="2015-11-30T15:00:00Z">
        <w:r w:rsidRPr="001726C4" w:rsidDel="00766EB2">
          <w:rPr>
            <w:rFonts w:ascii="Times New Roman" w:hAnsi="Times New Roman" w:cs="Times New Roman"/>
            <w:color w:val="000000" w:themeColor="text1"/>
          </w:rPr>
          <w:delText xml:space="preserve"> o sector</w:delText>
        </w:r>
      </w:del>
      <w:r w:rsidRPr="001726C4">
        <w:rPr>
          <w:rFonts w:ascii="Times New Roman" w:hAnsi="Times New Roman" w:cs="Times New Roman"/>
          <w:color w:val="000000" w:themeColor="text1"/>
        </w:rPr>
        <w:t xml:space="preserve"> de los servicios</w:t>
      </w:r>
      <w:ins w:id="2865" w:author="TOSHIBA" w:date="2015-10-30T11:26:00Z">
        <w:r w:rsidR="00384D94">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algunos países </w:t>
      </w:r>
      <w:r>
        <w:rPr>
          <w:rFonts w:ascii="Times New Roman" w:hAnsi="Times New Roman" w:cs="Times New Roman"/>
          <w:color w:val="000000" w:themeColor="text1"/>
        </w:rPr>
        <w:t xml:space="preserve">de </w:t>
      </w:r>
      <w:del w:id="2866" w:author="TOSHIBA" w:date="2015-10-30T16:30:00Z">
        <w:r w:rsidDel="005A6228">
          <w:rPr>
            <w:rFonts w:ascii="Times New Roman" w:hAnsi="Times New Roman" w:cs="Times New Roman"/>
            <w:color w:val="000000" w:themeColor="text1"/>
          </w:rPr>
          <w:delText>Asía</w:delText>
        </w:r>
      </w:del>
      <w:ins w:id="2867" w:author="TOSHIBA" w:date="2015-10-30T16:30:00Z">
        <w:r w:rsidR="005A6228">
          <w:rPr>
            <w:rFonts w:ascii="Times New Roman" w:hAnsi="Times New Roman" w:cs="Times New Roman"/>
            <w:color w:val="000000" w:themeColor="text1"/>
          </w:rPr>
          <w:t>Asia</w:t>
        </w:r>
      </w:ins>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se destacan por los servicios financieros y </w:t>
      </w:r>
      <w:r>
        <w:rPr>
          <w:rFonts w:ascii="Times New Roman" w:hAnsi="Times New Roman" w:cs="Times New Roman"/>
          <w:color w:val="000000" w:themeColor="text1"/>
        </w:rPr>
        <w:t xml:space="preserve">las </w:t>
      </w:r>
      <w:r w:rsidRPr="001726C4">
        <w:rPr>
          <w:rFonts w:ascii="Times New Roman" w:hAnsi="Times New Roman" w:cs="Times New Roman"/>
          <w:color w:val="000000" w:themeColor="text1"/>
        </w:rPr>
        <w:t>telecomunicaciones.</w:t>
      </w:r>
    </w:p>
    <w:p w14:paraId="6C0A27C2" w14:textId="77777777" w:rsidR="00E76345" w:rsidRPr="001726C4" w:rsidRDefault="00E76345" w:rsidP="00E76345">
      <w:pPr>
        <w:spacing w:after="0"/>
        <w:jc w:val="both"/>
        <w:rPr>
          <w:rFonts w:ascii="Times New Roman" w:hAnsi="Times New Roman" w:cs="Times New Roman"/>
          <w:color w:val="000000" w:themeColor="text1"/>
        </w:rPr>
      </w:pPr>
    </w:p>
    <w:p w14:paraId="5CA43164" w14:textId="061E994A"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China</w:t>
      </w:r>
      <w:r w:rsidRPr="001726C4">
        <w:rPr>
          <w:rFonts w:ascii="Times New Roman" w:hAnsi="Times New Roman" w:cs="Times New Roman"/>
          <w:color w:val="000000" w:themeColor="text1"/>
        </w:rPr>
        <w:t xml:space="preserve"> es uno de los principales socios comerciales de la Unión Europea</w:t>
      </w:r>
      <w:ins w:id="2868" w:author="Dayrtman Fajardo Vásquez" w:date="2015-11-12T17:59:00Z">
        <w:r w:rsidR="008F739E">
          <w:rPr>
            <w:rFonts w:ascii="Times New Roman" w:hAnsi="Times New Roman" w:cs="Times New Roman"/>
            <w:color w:val="000000" w:themeColor="text1"/>
          </w:rPr>
          <w:t xml:space="preserve"> y los Estados Unidos,</w:t>
        </w:r>
      </w:ins>
      <w:r w:rsidRPr="001726C4">
        <w:rPr>
          <w:rFonts w:ascii="Times New Roman" w:hAnsi="Times New Roman" w:cs="Times New Roman"/>
          <w:color w:val="000000" w:themeColor="text1"/>
        </w:rPr>
        <w:t xml:space="preserve"> y </w:t>
      </w:r>
      <w:ins w:id="2869" w:author="EUGENIA ARCE LONDONO" w:date="2015-04-29T09:25:00Z">
        <w:r>
          <w:rPr>
            <w:rFonts w:ascii="Times New Roman" w:hAnsi="Times New Roman" w:cs="Times New Roman"/>
            <w:color w:val="000000" w:themeColor="text1"/>
          </w:rPr>
          <w:t xml:space="preserve">es </w:t>
        </w:r>
      </w:ins>
      <w:r w:rsidRPr="001726C4">
        <w:rPr>
          <w:rFonts w:ascii="Times New Roman" w:hAnsi="Times New Roman" w:cs="Times New Roman"/>
          <w:color w:val="000000" w:themeColor="text1"/>
        </w:rPr>
        <w:t xml:space="preserve">una de las </w:t>
      </w:r>
      <w:del w:id="2870" w:author="EUGENIA ARCE LONDONO" w:date="2015-04-29T09:25:00Z">
        <w:r w:rsidRPr="001726C4">
          <w:rPr>
            <w:rFonts w:ascii="Times New Roman" w:hAnsi="Times New Roman" w:cs="Times New Roman"/>
            <w:color w:val="000000" w:themeColor="text1"/>
          </w:rPr>
          <w:delText>seis</w:delText>
        </w:r>
      </w:del>
      <w:ins w:id="2871" w:author="EUGENIA ARCE LONDONO" w:date="2015-04-29T09:25:00Z">
        <w:r>
          <w:rPr>
            <w:rFonts w:ascii="Times New Roman" w:hAnsi="Times New Roman" w:cs="Times New Roman"/>
            <w:color w:val="000000" w:themeColor="text1"/>
          </w:rPr>
          <w:t>do</w:t>
        </w:r>
        <w:r w:rsidRPr="001726C4">
          <w:rPr>
            <w:rFonts w:ascii="Times New Roman" w:hAnsi="Times New Roman" w:cs="Times New Roman"/>
            <w:color w:val="000000" w:themeColor="text1"/>
          </w:rPr>
          <w:t>s</w:t>
        </w:r>
      </w:ins>
      <w:r w:rsidRPr="001726C4">
        <w:rPr>
          <w:rFonts w:ascii="Times New Roman" w:hAnsi="Times New Roman" w:cs="Times New Roman"/>
          <w:color w:val="000000" w:themeColor="text1"/>
        </w:rPr>
        <w:t xml:space="preserve"> economías más importantes </w:t>
      </w:r>
      <w:ins w:id="2872" w:author="TOSHIBA" w:date="2015-10-30T11:27:00Z">
        <w:r w:rsidR="00384D94">
          <w:rPr>
            <w:rFonts w:ascii="Times New Roman" w:hAnsi="Times New Roman" w:cs="Times New Roman"/>
            <w:color w:val="000000" w:themeColor="text1"/>
          </w:rPr>
          <w:t xml:space="preserve">del mundo </w:t>
        </w:r>
      </w:ins>
      <w:del w:id="2873" w:author="TOSHIBA" w:date="2015-10-30T11:27:00Z">
        <w:r w:rsidRPr="001726C4" w:rsidDel="00384D94">
          <w:rPr>
            <w:rFonts w:ascii="Times New Roman" w:hAnsi="Times New Roman" w:cs="Times New Roman"/>
            <w:color w:val="000000" w:themeColor="text1"/>
          </w:rPr>
          <w:delText>a nivel mundial</w:delText>
        </w:r>
      </w:del>
      <w:ins w:id="2874" w:author="EUGENIA ARCE LONDONO" w:date="2015-04-29T09:25:00Z">
        <w:del w:id="2875" w:author="TOSHIBA" w:date="2015-10-30T11:27:00Z">
          <w:r w:rsidDel="00384D94">
            <w:rPr>
              <w:rFonts w:ascii="Times New Roman" w:hAnsi="Times New Roman" w:cs="Times New Roman"/>
              <w:color w:val="000000" w:themeColor="text1"/>
            </w:rPr>
            <w:delText xml:space="preserve"> </w:delText>
          </w:r>
        </w:del>
        <w:r>
          <w:rPr>
            <w:rFonts w:ascii="Times New Roman" w:hAnsi="Times New Roman" w:cs="Times New Roman"/>
            <w:color w:val="000000" w:themeColor="text1"/>
          </w:rPr>
          <w:t xml:space="preserve">en términos del tamaño </w:t>
        </w:r>
        <w:r>
          <w:rPr>
            <w:rFonts w:ascii="Times New Roman" w:hAnsi="Times New Roman" w:cs="Times New Roman"/>
            <w:color w:val="000000" w:themeColor="text1"/>
          </w:rPr>
          <w:lastRenderedPageBreak/>
          <w:t>de su producción</w:t>
        </w:r>
      </w:ins>
      <w:ins w:id="2876" w:author="TOSHIBA" w:date="2015-10-30T11:27:00Z">
        <w:r w:rsidR="00384D94">
          <w:rPr>
            <w:rFonts w:ascii="Times New Roman" w:hAnsi="Times New Roman" w:cs="Times New Roman"/>
            <w:color w:val="000000" w:themeColor="text1"/>
          </w:rPr>
          <w:t>,</w:t>
        </w:r>
      </w:ins>
      <w:ins w:id="2877" w:author="EUGENIA ARCE LONDONO" w:date="2015-04-29T09:25:00Z">
        <w:r>
          <w:rPr>
            <w:rFonts w:ascii="Times New Roman" w:hAnsi="Times New Roman" w:cs="Times New Roman"/>
            <w:color w:val="000000" w:themeColor="text1"/>
          </w:rPr>
          <w:t xml:space="preserve"> medida </w:t>
        </w:r>
      </w:ins>
      <w:ins w:id="2878" w:author="Dayrtman Fajardo Vásquez" w:date="2015-11-12T17:59:00Z">
        <w:r w:rsidR="008F739E">
          <w:rPr>
            <w:rFonts w:ascii="Times New Roman" w:hAnsi="Times New Roman" w:cs="Times New Roman"/>
            <w:color w:val="000000" w:themeColor="text1"/>
          </w:rPr>
          <w:t>a través del</w:t>
        </w:r>
      </w:ins>
      <w:ins w:id="2879" w:author="EUGENIA ARCE LONDONO" w:date="2015-04-29T09:25:00Z">
        <w:del w:id="2880" w:author="Dayrtman Fajardo Vásquez" w:date="2015-11-12T17:59:00Z">
          <w:r w:rsidDel="008F739E">
            <w:rPr>
              <w:rFonts w:ascii="Times New Roman" w:hAnsi="Times New Roman" w:cs="Times New Roman"/>
              <w:color w:val="000000" w:themeColor="text1"/>
            </w:rPr>
            <w:delText>como</w:delText>
          </w:r>
        </w:del>
        <w:r>
          <w:rPr>
            <w:rFonts w:ascii="Times New Roman" w:hAnsi="Times New Roman" w:cs="Times New Roman"/>
            <w:color w:val="000000" w:themeColor="text1"/>
          </w:rPr>
          <w:t xml:space="preserve"> </w:t>
        </w:r>
      </w:ins>
      <w:ins w:id="2881" w:author="Dayrtman Fajardo Vásquez" w:date="2015-11-12T17:59:00Z">
        <w:r w:rsidR="008F739E">
          <w:rPr>
            <w:rFonts w:ascii="Times New Roman" w:hAnsi="Times New Roman" w:cs="Times New Roman"/>
            <w:color w:val="000000" w:themeColor="text1"/>
          </w:rPr>
          <w:t>P</w:t>
        </w:r>
      </w:ins>
      <w:ins w:id="2882" w:author="EUGENIA ARCE LONDONO" w:date="2015-04-29T09:25:00Z">
        <w:del w:id="2883" w:author="Dayrtman Fajardo Vásquez" w:date="2015-11-12T17:59:00Z">
          <w:r w:rsidDel="008F739E">
            <w:rPr>
              <w:rFonts w:ascii="Times New Roman" w:hAnsi="Times New Roman" w:cs="Times New Roman"/>
              <w:color w:val="000000" w:themeColor="text1"/>
            </w:rPr>
            <w:delText>p</w:delText>
          </w:r>
        </w:del>
        <w:r>
          <w:rPr>
            <w:rFonts w:ascii="Times New Roman" w:hAnsi="Times New Roman" w:cs="Times New Roman"/>
            <w:color w:val="000000" w:themeColor="text1"/>
          </w:rPr>
          <w:t xml:space="preserve">roducto </w:t>
        </w:r>
      </w:ins>
      <w:ins w:id="2884" w:author="Dayrtman Fajardo Vásquez" w:date="2015-11-12T17:59:00Z">
        <w:r w:rsidR="008F739E">
          <w:rPr>
            <w:rFonts w:ascii="Times New Roman" w:hAnsi="Times New Roman" w:cs="Times New Roman"/>
            <w:color w:val="000000" w:themeColor="text1"/>
          </w:rPr>
          <w:t>I</w:t>
        </w:r>
      </w:ins>
      <w:ins w:id="2885" w:author="EUGENIA ARCE LONDONO" w:date="2015-04-29T09:25:00Z">
        <w:del w:id="2886" w:author="Dayrtman Fajardo Vásquez" w:date="2015-11-12T17:59:00Z">
          <w:r w:rsidDel="008F739E">
            <w:rPr>
              <w:rFonts w:ascii="Times New Roman" w:hAnsi="Times New Roman" w:cs="Times New Roman"/>
              <w:color w:val="000000" w:themeColor="text1"/>
            </w:rPr>
            <w:delText>i</w:delText>
          </w:r>
        </w:del>
        <w:r>
          <w:rPr>
            <w:rFonts w:ascii="Times New Roman" w:hAnsi="Times New Roman" w:cs="Times New Roman"/>
            <w:color w:val="000000" w:themeColor="text1"/>
          </w:rPr>
          <w:t xml:space="preserve">nterno </w:t>
        </w:r>
      </w:ins>
      <w:ins w:id="2887" w:author="Dayrtman Fajardo Vásquez" w:date="2015-11-12T18:00:00Z">
        <w:r w:rsidR="008F739E">
          <w:rPr>
            <w:rFonts w:ascii="Times New Roman" w:hAnsi="Times New Roman" w:cs="Times New Roman"/>
            <w:color w:val="000000" w:themeColor="text1"/>
          </w:rPr>
          <w:t>B</w:t>
        </w:r>
      </w:ins>
      <w:ins w:id="2888" w:author="EUGENIA ARCE LONDONO" w:date="2015-04-29T09:25:00Z">
        <w:del w:id="2889" w:author="Dayrtman Fajardo Vásquez" w:date="2015-11-12T17:59:00Z">
          <w:r w:rsidDel="008F739E">
            <w:rPr>
              <w:rFonts w:ascii="Times New Roman" w:hAnsi="Times New Roman" w:cs="Times New Roman"/>
              <w:color w:val="000000" w:themeColor="text1"/>
            </w:rPr>
            <w:delText>b</w:delText>
          </w:r>
        </w:del>
        <w:r>
          <w:rPr>
            <w:rFonts w:ascii="Times New Roman" w:hAnsi="Times New Roman" w:cs="Times New Roman"/>
            <w:color w:val="000000" w:themeColor="text1"/>
          </w:rPr>
          <w:t>ruto</w:t>
        </w:r>
      </w:ins>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Su moneda, el </w:t>
      </w:r>
      <w:del w:id="2890" w:author="TOSHIBA" w:date="2015-10-30T11:27:00Z">
        <w:r w:rsidRPr="0073114C" w:rsidDel="00384D94">
          <w:rPr>
            <w:rFonts w:ascii="Times New Roman" w:hAnsi="Times New Roman" w:cs="Times New Roman"/>
            <w:b/>
            <w:color w:val="000000" w:themeColor="text1"/>
          </w:rPr>
          <w:delText>Y</w:delText>
        </w:r>
      </w:del>
      <w:ins w:id="2891" w:author="TOSHIBA" w:date="2015-10-30T11:27:00Z">
        <w:r w:rsidR="00384D94">
          <w:rPr>
            <w:rFonts w:ascii="Times New Roman" w:hAnsi="Times New Roman" w:cs="Times New Roman"/>
            <w:b/>
            <w:color w:val="000000" w:themeColor="text1"/>
          </w:rPr>
          <w:t>y</w:t>
        </w:r>
      </w:ins>
      <w:r w:rsidRPr="0073114C">
        <w:rPr>
          <w:rFonts w:ascii="Times New Roman" w:hAnsi="Times New Roman" w:cs="Times New Roman"/>
          <w:b/>
          <w:color w:val="000000" w:themeColor="text1"/>
        </w:rPr>
        <w:t>uan,</w:t>
      </w:r>
      <w:r w:rsidRPr="001726C4">
        <w:rPr>
          <w:rFonts w:ascii="Times New Roman" w:hAnsi="Times New Roman" w:cs="Times New Roman"/>
          <w:color w:val="000000" w:themeColor="text1"/>
        </w:rPr>
        <w:t xml:space="preserve"> se ubicó a finales del año 2014 en una de las cinco monedas de mayor uso a nivel mundial. </w:t>
      </w:r>
      <w:r w:rsidRPr="0073114C">
        <w:rPr>
          <w:rFonts w:ascii="Times New Roman" w:hAnsi="Times New Roman" w:cs="Times New Roman"/>
          <w:b/>
          <w:color w:val="000000" w:themeColor="text1"/>
        </w:rPr>
        <w:t>Hong Kong</w:t>
      </w:r>
      <w:ins w:id="2892" w:author="Dayrtman Fajardo Vásquez" w:date="2015-11-30T14:55:00Z">
        <w:r w:rsidR="00766EB2">
          <w:rPr>
            <w:rFonts w:ascii="Times New Roman" w:hAnsi="Times New Roman" w:cs="Times New Roman"/>
            <w:color w:val="000000" w:themeColor="text1"/>
          </w:rPr>
          <w:t>,</w:t>
        </w:r>
      </w:ins>
      <w:del w:id="2893" w:author="Dayrtman Fajardo Vásquez" w:date="2015-11-30T14:55:00Z">
        <w:r w:rsidRPr="001726C4" w:rsidDel="00766EB2">
          <w:rPr>
            <w:rFonts w:ascii="Times New Roman" w:hAnsi="Times New Roman" w:cs="Times New Roman"/>
            <w:color w:val="000000" w:themeColor="text1"/>
          </w:rPr>
          <w:delText xml:space="preserve"> </w:delText>
        </w:r>
        <w:r w:rsidDel="00766EB2">
          <w:rPr>
            <w:rFonts w:ascii="Times New Roman" w:hAnsi="Times New Roman" w:cs="Times New Roman"/>
            <w:color w:val="000000" w:themeColor="text1"/>
          </w:rPr>
          <w:delText>es</w:delText>
        </w:r>
      </w:del>
      <w:r>
        <w:rPr>
          <w:rFonts w:ascii="Times New Roman" w:hAnsi="Times New Roman" w:cs="Times New Roman"/>
          <w:color w:val="000000" w:themeColor="text1"/>
        </w:rPr>
        <w:t xml:space="preserve"> una </w:t>
      </w:r>
      <w:r w:rsidRPr="001726C4">
        <w:rPr>
          <w:rFonts w:ascii="Times New Roman" w:hAnsi="Times New Roman" w:cs="Times New Roman"/>
          <w:color w:val="000000" w:themeColor="text1"/>
        </w:rPr>
        <w:t xml:space="preserve">región administrativa especial de China, </w:t>
      </w:r>
      <w:ins w:id="2894" w:author="Dayrtman Fajardo Vásquez" w:date="2015-11-30T14:56:00Z">
        <w:r w:rsidR="00766EB2">
          <w:rPr>
            <w:rFonts w:ascii="Times New Roman" w:hAnsi="Times New Roman" w:cs="Times New Roman"/>
            <w:color w:val="000000" w:themeColor="text1"/>
          </w:rPr>
          <w:t xml:space="preserve">es </w:t>
        </w:r>
      </w:ins>
      <w:r>
        <w:rPr>
          <w:rFonts w:ascii="Times New Roman" w:hAnsi="Times New Roman" w:cs="Times New Roman"/>
          <w:color w:val="000000" w:themeColor="text1"/>
        </w:rPr>
        <w:t xml:space="preserve">reconocida como </w:t>
      </w:r>
      <w:r w:rsidRPr="001726C4">
        <w:rPr>
          <w:rFonts w:ascii="Times New Roman" w:hAnsi="Times New Roman" w:cs="Times New Roman"/>
          <w:color w:val="000000" w:themeColor="text1"/>
        </w:rPr>
        <w:t>la décima potencia comercial del mundo</w:t>
      </w:r>
      <w:r>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gracias a los servicios financieros y a su industria textil, electrónica, informática</w:t>
      </w:r>
      <w:ins w:id="2895" w:author="TOSHIBA" w:date="2015-10-30T11:35:00Z">
        <w:r w:rsidR="00EE1D2A">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w:t>
      </w:r>
      <w:del w:id="2896" w:author="TOSHIBA" w:date="2015-10-30T11:35:00Z">
        <w:r w:rsidRPr="001726C4" w:rsidDel="00EE1D2A">
          <w:rPr>
            <w:rFonts w:ascii="Times New Roman" w:hAnsi="Times New Roman" w:cs="Times New Roman"/>
            <w:color w:val="000000" w:themeColor="text1"/>
          </w:rPr>
          <w:delText xml:space="preserve">y </w:delText>
        </w:r>
      </w:del>
      <w:r w:rsidRPr="001726C4">
        <w:rPr>
          <w:rFonts w:ascii="Times New Roman" w:hAnsi="Times New Roman" w:cs="Times New Roman"/>
          <w:color w:val="000000" w:themeColor="text1"/>
        </w:rPr>
        <w:t xml:space="preserve">de electrodomésticos y </w:t>
      </w:r>
      <w:ins w:id="2897" w:author="TOSHIBA" w:date="2015-10-30T11:35:00Z">
        <w:r w:rsidR="00EE1D2A">
          <w:rPr>
            <w:rFonts w:ascii="Times New Roman" w:hAnsi="Times New Roman" w:cs="Times New Roman"/>
            <w:color w:val="000000" w:themeColor="text1"/>
          </w:rPr>
          <w:t xml:space="preserve">de </w:t>
        </w:r>
      </w:ins>
      <w:r w:rsidRPr="001726C4">
        <w:rPr>
          <w:rFonts w:ascii="Times New Roman" w:hAnsi="Times New Roman" w:cs="Times New Roman"/>
          <w:color w:val="000000" w:themeColor="text1"/>
        </w:rPr>
        <w:t>telecomunicaciones. </w:t>
      </w:r>
    </w:p>
    <w:p w14:paraId="2207A32B" w14:textId="77777777" w:rsidR="00E76345" w:rsidRPr="001726C4" w:rsidRDefault="00E76345" w:rsidP="00E76345">
      <w:pPr>
        <w:spacing w:after="0"/>
        <w:rPr>
          <w:rFonts w:ascii="Times New Roman" w:eastAsia="Times New Roman" w:hAnsi="Times New Roman" w:cs="Times New Roman"/>
          <w:color w:val="000000" w:themeColor="text1"/>
          <w:sz w:val="20"/>
          <w:szCs w:val="20"/>
          <w:lang w:eastAsia="es-ES"/>
        </w:rPr>
      </w:pPr>
    </w:p>
    <w:p w14:paraId="1A0B7A4C" w14:textId="77777777"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Japón</w:t>
      </w:r>
      <w:r w:rsidRPr="001726C4">
        <w:rPr>
          <w:rFonts w:ascii="Times New Roman" w:hAnsi="Times New Roman" w:cs="Times New Roman"/>
          <w:color w:val="000000" w:themeColor="text1"/>
        </w:rPr>
        <w:t xml:space="preserve"> es la mayor potencia económica del mundo, después de Estados Unidos</w:t>
      </w:r>
      <w:ins w:id="2898" w:author="EUGENIA ARCE LONDONO" w:date="2015-04-29T09:25:00Z">
        <w:r>
          <w:rPr>
            <w:rFonts w:ascii="Times New Roman" w:hAnsi="Times New Roman" w:cs="Times New Roman"/>
            <w:color w:val="000000" w:themeColor="text1"/>
          </w:rPr>
          <w:t>, China</w:t>
        </w:r>
      </w:ins>
      <w:r w:rsidRPr="001726C4">
        <w:rPr>
          <w:rFonts w:ascii="Times New Roman" w:hAnsi="Times New Roman" w:cs="Times New Roman"/>
          <w:color w:val="000000" w:themeColor="text1"/>
        </w:rPr>
        <w:t xml:space="preserve"> y la Unión Europea. Es el país más industrializado de Asia,</w:t>
      </w:r>
      <w:r>
        <w:rPr>
          <w:rFonts w:ascii="Times New Roman" w:hAnsi="Times New Roman" w:cs="Times New Roman"/>
          <w:color w:val="000000" w:themeColor="text1"/>
        </w:rPr>
        <w:t xml:space="preserve"> posee un gran </w:t>
      </w:r>
      <w:r w:rsidRPr="001726C4">
        <w:rPr>
          <w:rFonts w:ascii="Times New Roman" w:hAnsi="Times New Roman" w:cs="Times New Roman"/>
          <w:color w:val="000000" w:themeColor="text1"/>
        </w:rPr>
        <w:t>desarrollo tecnológico y progreso industrial.</w:t>
      </w:r>
      <w:r>
        <w:rPr>
          <w:rFonts w:ascii="Times New Roman" w:hAnsi="Times New Roman" w:cs="Times New Roman"/>
          <w:color w:val="000000" w:themeColor="text1"/>
        </w:rPr>
        <w:t xml:space="preserve"> Te invitamos a profundizar </w:t>
      </w:r>
      <w:del w:id="2899" w:author="EUGENIA ARCE LONDONO" w:date="2015-04-29T09:25:00Z">
        <w:r>
          <w:rPr>
            <w:rFonts w:ascii="Times New Roman" w:hAnsi="Times New Roman" w:cs="Times New Roman"/>
            <w:color w:val="000000" w:themeColor="text1"/>
          </w:rPr>
          <w:delText>e</w:delText>
        </w:r>
        <w:r w:rsidRPr="001726C4">
          <w:rPr>
            <w:rFonts w:ascii="Times New Roman" w:hAnsi="Times New Roman" w:cs="Times New Roman"/>
            <w:color w:val="000000" w:themeColor="text1"/>
          </w:rPr>
          <w:delText>xplora</w:delText>
        </w:r>
        <w:r>
          <w:rPr>
            <w:rFonts w:ascii="Times New Roman" w:hAnsi="Times New Roman" w:cs="Times New Roman"/>
            <w:color w:val="000000" w:themeColor="text1"/>
          </w:rPr>
          <w:delText>n</w:delText>
        </w:r>
      </w:del>
      <w:ins w:id="2900" w:author="TOSHIBA" w:date="2015-10-30T11:36:00Z">
        <w:r w:rsidR="00EE1D2A">
          <w:rPr>
            <w:rFonts w:ascii="Times New Roman" w:hAnsi="Times New Roman" w:cs="Times New Roman"/>
            <w:color w:val="000000" w:themeColor="text1"/>
          </w:rPr>
          <w:t xml:space="preserve"> </w:t>
        </w:r>
      </w:ins>
      <w:ins w:id="2901" w:author="EUGENIA ARCE LONDONO" w:date="2015-04-29T09:25:00Z">
        <w:r>
          <w:rPr>
            <w:rFonts w:ascii="Times New Roman" w:hAnsi="Times New Roman" w:cs="Times New Roman"/>
            <w:color w:val="000000" w:themeColor="text1"/>
          </w:rPr>
          <w:t>sobre</w:t>
        </w:r>
      </w:ins>
      <w:r w:rsidRPr="001726C4">
        <w:rPr>
          <w:rFonts w:ascii="Times New Roman" w:hAnsi="Times New Roman" w:cs="Times New Roman"/>
          <w:color w:val="000000" w:themeColor="text1"/>
        </w:rPr>
        <w:t xml:space="preserve"> Japón en el siguiente </w:t>
      </w:r>
      <w:r w:rsidR="00075493">
        <w:fldChar w:fldCharType="begin"/>
      </w:r>
      <w:r w:rsidR="00075493">
        <w:instrText xml:space="preserve"> HYPERLINK "http://web-japan.org/kidsweb/explore/spanish/index.html" </w:instrText>
      </w:r>
      <w:r w:rsidR="00075493">
        <w:fldChar w:fldCharType="separate"/>
      </w:r>
      <w:r w:rsidRPr="00720F16">
        <w:rPr>
          <w:rStyle w:val="Hipervnculo"/>
          <w:rFonts w:ascii="Times New Roman" w:hAnsi="Times New Roman" w:cs="Times New Roman"/>
        </w:rPr>
        <w:t>link</w:t>
      </w:r>
      <w:r w:rsidR="00075493">
        <w:rPr>
          <w:rStyle w:val="Hipervnculo"/>
          <w:rFonts w:ascii="Times New Roman" w:hAnsi="Times New Roman" w:cs="Times New Roman"/>
        </w:rPr>
        <w:fldChar w:fldCharType="end"/>
      </w:r>
      <w:r w:rsidRPr="001726C4">
        <w:rPr>
          <w:rFonts w:ascii="Times New Roman" w:hAnsi="Times New Roman" w:cs="Times New Roman"/>
          <w:color w:val="000000" w:themeColor="text1"/>
        </w:rPr>
        <w:t xml:space="preserve"> </w:t>
      </w:r>
    </w:p>
    <w:p w14:paraId="455F68A3" w14:textId="77777777" w:rsidR="00E76345" w:rsidRPr="001726C4" w:rsidRDefault="00E76345" w:rsidP="00E76345">
      <w:pPr>
        <w:spacing w:after="0"/>
        <w:jc w:val="both"/>
        <w:rPr>
          <w:rFonts w:ascii="Times New Roman" w:hAnsi="Times New Roman" w:cs="Times New Roman"/>
          <w:color w:val="000000" w:themeColor="text1"/>
        </w:rPr>
      </w:pPr>
    </w:p>
    <w:p w14:paraId="783E0370" w14:textId="549A9632"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En la economía de As</w:t>
      </w:r>
      <w:del w:id="2902" w:author="TOSHIBA" w:date="2015-10-30T11:36:00Z">
        <w:r w:rsidRPr="001726C4" w:rsidDel="00EE1D2A">
          <w:rPr>
            <w:rFonts w:ascii="Times New Roman" w:hAnsi="Times New Roman" w:cs="Times New Roman"/>
            <w:color w:val="000000" w:themeColor="text1"/>
          </w:rPr>
          <w:delText>í</w:delText>
        </w:r>
      </w:del>
      <w:ins w:id="2903" w:author="TOSHIBA" w:date="2015-10-30T11:36:00Z">
        <w:r w:rsidR="00EE1D2A">
          <w:rPr>
            <w:rFonts w:ascii="Times New Roman" w:hAnsi="Times New Roman" w:cs="Times New Roman"/>
            <w:color w:val="000000" w:themeColor="text1"/>
          </w:rPr>
          <w:t>i</w:t>
        </w:r>
      </w:ins>
      <w:r w:rsidRPr="001726C4">
        <w:rPr>
          <w:rFonts w:ascii="Times New Roman" w:hAnsi="Times New Roman" w:cs="Times New Roman"/>
          <w:color w:val="000000" w:themeColor="text1"/>
        </w:rPr>
        <w:t>a también es importante tener en cuenta a</w:t>
      </w:r>
      <w:ins w:id="2904" w:author="Dayrtman Fajardo Vásquez" w:date="2015-11-30T14:56:00Z">
        <w:r w:rsidR="00766EB2">
          <w:rPr>
            <w:rFonts w:ascii="Times New Roman" w:hAnsi="Times New Roman" w:cs="Times New Roman"/>
            <w:color w:val="000000" w:themeColor="text1"/>
          </w:rPr>
          <w:t xml:space="preserve"> los países conocidos como “Tigres asiáticos” (</w:t>
        </w:r>
      </w:ins>
      <w:del w:id="2905" w:author="TOSHIBA" w:date="2015-10-28T12:17:00Z">
        <w:r w:rsidRPr="001726C4" w:rsidDel="00225EC7">
          <w:rPr>
            <w:rFonts w:ascii="Times New Roman" w:hAnsi="Times New Roman" w:cs="Times New Roman"/>
            <w:color w:val="000000" w:themeColor="text1"/>
          </w:rPr>
          <w:delText xml:space="preserve">  </w:delText>
        </w:r>
      </w:del>
      <w:ins w:id="2906" w:author="TOSHIBA" w:date="2015-10-28T12:17:00Z">
        <w:del w:id="2907" w:author="Dayrtman Fajardo Vásquez" w:date="2015-11-30T14:56:00Z">
          <w:r w:rsidR="00225EC7" w:rsidDel="00766EB2">
            <w:rPr>
              <w:rFonts w:ascii="Times New Roman" w:hAnsi="Times New Roman" w:cs="Times New Roman"/>
              <w:color w:val="000000" w:themeColor="text1"/>
            </w:rPr>
            <w:delText xml:space="preserve"> </w:delText>
          </w:r>
        </w:del>
      </w:ins>
      <w:r>
        <w:rPr>
          <w:rFonts w:ascii="Times New Roman" w:hAnsi="Times New Roman" w:cs="Times New Roman"/>
          <w:b/>
          <w:color w:val="000000" w:themeColor="text1"/>
        </w:rPr>
        <w:t xml:space="preserve">Corea del </w:t>
      </w:r>
      <w:del w:id="2908" w:author="EUGENIA ARCE LONDONO" w:date="2015-04-29T09:25:00Z">
        <w:r w:rsidRPr="001726C4">
          <w:rPr>
            <w:rFonts w:ascii="Times New Roman" w:hAnsi="Times New Roman" w:cs="Times New Roman"/>
            <w:b/>
            <w:color w:val="000000" w:themeColor="text1"/>
          </w:rPr>
          <w:delText>sur,</w:delText>
        </w:r>
      </w:del>
      <w:ins w:id="2909" w:author="EUGENIA ARCE LONDONO" w:date="2015-04-29T09:25:00Z">
        <w:r>
          <w:rPr>
            <w:rFonts w:ascii="Times New Roman" w:hAnsi="Times New Roman" w:cs="Times New Roman"/>
            <w:b/>
            <w:color w:val="000000" w:themeColor="text1"/>
          </w:rPr>
          <w:t>Sur</w:t>
        </w:r>
      </w:ins>
      <w:ins w:id="2910" w:author="TOSHIBA" w:date="2015-10-30T11:38:00Z">
        <w:r w:rsidR="00EE1D2A">
          <w:rPr>
            <w:rFonts w:ascii="Times New Roman" w:hAnsi="Times New Roman" w:cs="Times New Roman"/>
            <w:b/>
            <w:color w:val="000000" w:themeColor="text1"/>
          </w:rPr>
          <w:t xml:space="preserve">, </w:t>
        </w:r>
      </w:ins>
      <w:ins w:id="2911" w:author="EUGENIA ARCE LONDONO" w:date="2015-04-29T09:25:00Z">
        <w:r>
          <w:rPr>
            <w:rFonts w:ascii="Times New Roman" w:hAnsi="Times New Roman" w:cs="Times New Roman"/>
            <w:b/>
            <w:color w:val="000000" w:themeColor="text1"/>
          </w:rPr>
          <w:t xml:space="preserve"> </w:t>
        </w:r>
      </w:ins>
      <w:r w:rsidRPr="001726C4">
        <w:rPr>
          <w:rFonts w:ascii="Times New Roman" w:hAnsi="Times New Roman" w:cs="Times New Roman"/>
          <w:b/>
          <w:color w:val="000000" w:themeColor="text1"/>
        </w:rPr>
        <w:t xml:space="preserve"> Singapur y </w:t>
      </w:r>
      <w:del w:id="2912" w:author="EUGENIA ARCE LONDONO" w:date="2015-04-29T09:25:00Z">
        <w:r w:rsidRPr="001726C4">
          <w:rPr>
            <w:rFonts w:ascii="Times New Roman" w:hAnsi="Times New Roman" w:cs="Times New Roman"/>
            <w:b/>
            <w:color w:val="000000" w:themeColor="text1"/>
          </w:rPr>
          <w:delText>Taiwan</w:delText>
        </w:r>
        <w:r w:rsidRPr="001726C4">
          <w:rPr>
            <w:rFonts w:ascii="Times New Roman" w:hAnsi="Times New Roman" w:cs="Times New Roman"/>
            <w:color w:val="000000" w:themeColor="text1"/>
          </w:rPr>
          <w:delText>.</w:delText>
        </w:r>
      </w:del>
      <w:ins w:id="2913" w:author="EUGENIA ARCE LONDONO" w:date="2015-04-29T09:25:00Z">
        <w:del w:id="2914" w:author="Dayrtman Fajardo Vásquez" w:date="2015-11-12T18:02:00Z">
          <w:r w:rsidDel="008F739E">
            <w:rPr>
              <w:rFonts w:ascii="Times New Roman" w:hAnsi="Times New Roman" w:cs="Times New Roman"/>
              <w:b/>
              <w:color w:val="000000" w:themeColor="text1"/>
            </w:rPr>
            <w:delText>el territorio de</w:delText>
          </w:r>
        </w:del>
        <w:r>
          <w:rPr>
            <w:rFonts w:ascii="Times New Roman" w:hAnsi="Times New Roman" w:cs="Times New Roman"/>
            <w:b/>
            <w:color w:val="000000" w:themeColor="text1"/>
          </w:rPr>
          <w:t xml:space="preserve"> Taiwá</w:t>
        </w:r>
        <w:r w:rsidRPr="001726C4">
          <w:rPr>
            <w:rFonts w:ascii="Times New Roman" w:hAnsi="Times New Roman" w:cs="Times New Roman"/>
            <w:b/>
            <w:color w:val="000000" w:themeColor="text1"/>
          </w:rPr>
          <w:t>n</w:t>
        </w:r>
      </w:ins>
      <w:ins w:id="2915" w:author="Dayrtman Fajardo Vásquez" w:date="2015-11-30T14:56:00Z">
        <w:r w:rsidR="00766EB2">
          <w:rPr>
            <w:rFonts w:ascii="Times New Roman" w:hAnsi="Times New Roman" w:cs="Times New Roman"/>
            <w:b/>
            <w:color w:val="000000" w:themeColor="text1"/>
          </w:rPr>
          <w:t>)</w:t>
        </w:r>
      </w:ins>
      <w:ins w:id="2916" w:author="EUGENIA ARCE LONDONO" w:date="2015-04-29T09:25:00Z">
        <w:r w:rsidRPr="001726C4">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Todos ellos </w:t>
      </w:r>
      <w:del w:id="2917" w:author="EUGENIA ARCE LONDONO" w:date="2015-04-29T09:25:00Z">
        <w:r w:rsidRPr="001726C4">
          <w:rPr>
            <w:rFonts w:ascii="Times New Roman" w:hAnsi="Times New Roman" w:cs="Times New Roman"/>
            <w:color w:val="000000" w:themeColor="text1"/>
          </w:rPr>
          <w:delText>son países del</w:delText>
        </w:r>
      </w:del>
      <w:ins w:id="2918" w:author="TOSHIBA" w:date="2015-10-30T11:38:00Z">
        <w:del w:id="2919" w:author="Dayrtman Fajardo Vásquez" w:date="2015-11-30T14:57:00Z">
          <w:r w:rsidR="00EE1D2A" w:rsidDel="00766EB2">
            <w:rPr>
              <w:rFonts w:ascii="Times New Roman" w:hAnsi="Times New Roman" w:cs="Times New Roman"/>
              <w:color w:val="000000" w:themeColor="text1"/>
            </w:rPr>
            <w:delText xml:space="preserve"> </w:delText>
          </w:r>
        </w:del>
      </w:ins>
      <w:ins w:id="2920" w:author="EUGENIA ARCE LONDONO" w:date="2015-04-29T09:25:00Z">
        <w:del w:id="2921" w:author="Dayrtman Fajardo Vásquez" w:date="2015-11-30T14:57:00Z">
          <w:r w:rsidDel="00766EB2">
            <w:rPr>
              <w:rFonts w:ascii="Times New Roman" w:hAnsi="Times New Roman" w:cs="Times New Roman"/>
              <w:color w:val="000000" w:themeColor="text1"/>
            </w:rPr>
            <w:delText xml:space="preserve">están ubicados en </w:delText>
          </w:r>
          <w:r w:rsidRPr="001726C4" w:rsidDel="00766EB2">
            <w:rPr>
              <w:rFonts w:ascii="Times New Roman" w:hAnsi="Times New Roman" w:cs="Times New Roman"/>
              <w:color w:val="000000" w:themeColor="text1"/>
            </w:rPr>
            <w:delText>el</w:delText>
          </w:r>
        </w:del>
      </w:ins>
      <w:del w:id="2922" w:author="Dayrtman Fajardo Vásquez" w:date="2015-11-30T14:57:00Z">
        <w:r w:rsidRPr="001726C4" w:rsidDel="00766EB2">
          <w:rPr>
            <w:rFonts w:ascii="Times New Roman" w:hAnsi="Times New Roman" w:cs="Times New Roman"/>
            <w:color w:val="000000" w:themeColor="text1"/>
          </w:rPr>
          <w:delText xml:space="preserve"> Sudeste </w:delText>
        </w:r>
      </w:del>
      <w:del w:id="2923" w:author="TOSHIBA" w:date="2015-10-30T11:37:00Z">
        <w:r w:rsidRPr="001726C4" w:rsidDel="00EE1D2A">
          <w:rPr>
            <w:rFonts w:ascii="Times New Roman" w:hAnsi="Times New Roman" w:cs="Times New Roman"/>
            <w:color w:val="000000" w:themeColor="text1"/>
          </w:rPr>
          <w:delText>A</w:delText>
        </w:r>
      </w:del>
      <w:ins w:id="2924" w:author="TOSHIBA" w:date="2015-10-30T11:37:00Z">
        <w:del w:id="2925" w:author="Dayrtman Fajardo Vásquez" w:date="2015-11-30T14:57:00Z">
          <w:r w:rsidR="00EE1D2A" w:rsidDel="00766EB2">
            <w:rPr>
              <w:rFonts w:ascii="Times New Roman" w:hAnsi="Times New Roman" w:cs="Times New Roman"/>
              <w:color w:val="000000" w:themeColor="text1"/>
            </w:rPr>
            <w:delText>a</w:delText>
          </w:r>
        </w:del>
      </w:ins>
      <w:del w:id="2926" w:author="Dayrtman Fajardo Vásquez" w:date="2015-11-30T14:57:00Z">
        <w:r w:rsidRPr="001726C4" w:rsidDel="00766EB2">
          <w:rPr>
            <w:rFonts w:ascii="Times New Roman" w:hAnsi="Times New Roman" w:cs="Times New Roman"/>
            <w:color w:val="000000" w:themeColor="text1"/>
          </w:rPr>
          <w:delText>siático</w:delText>
        </w:r>
      </w:del>
      <w:ins w:id="2927" w:author="EUGENIA ARCE LONDONO" w:date="2015-04-29T09:25:00Z">
        <w:del w:id="2928" w:author="Dayrtman Fajardo Vásquez" w:date="2015-11-30T14:57:00Z">
          <w:r w:rsidRPr="001726C4" w:rsidDel="00766EB2">
            <w:rPr>
              <w:rFonts w:ascii="Times New Roman" w:hAnsi="Times New Roman" w:cs="Times New Roman"/>
              <w:color w:val="000000" w:themeColor="text1"/>
            </w:rPr>
            <w:delText xml:space="preserve"> </w:delText>
          </w:r>
          <w:r w:rsidDel="00766EB2">
            <w:rPr>
              <w:rFonts w:ascii="Times New Roman" w:hAnsi="Times New Roman" w:cs="Times New Roman"/>
              <w:color w:val="000000" w:themeColor="text1"/>
            </w:rPr>
            <w:delText xml:space="preserve">y </w:delText>
          </w:r>
        </w:del>
      </w:ins>
      <w:ins w:id="2929" w:author="TOSHIBA" w:date="2015-10-30T11:38:00Z">
        <w:r w:rsidR="00EE1D2A">
          <w:rPr>
            <w:rFonts w:ascii="Times New Roman" w:hAnsi="Times New Roman" w:cs="Times New Roman"/>
            <w:color w:val="000000" w:themeColor="text1"/>
          </w:rPr>
          <w:t xml:space="preserve">se </w:t>
        </w:r>
      </w:ins>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caracteriza</w:t>
      </w:r>
      <w:ins w:id="2930" w:author="TOSHIBA" w:date="2015-10-30T11:38:00Z">
        <w:r w:rsidR="00EE1D2A">
          <w:rPr>
            <w:rFonts w:ascii="Times New Roman" w:hAnsi="Times New Roman" w:cs="Times New Roman"/>
            <w:color w:val="000000" w:themeColor="text1"/>
          </w:rPr>
          <w:t xml:space="preserve">n </w:t>
        </w:r>
      </w:ins>
      <w:del w:id="2931" w:author="TOSHIBA" w:date="2015-10-30T11:38:00Z">
        <w:r w:rsidRPr="001726C4" w:rsidDel="00EE1D2A">
          <w:rPr>
            <w:rFonts w:ascii="Times New Roman" w:hAnsi="Times New Roman" w:cs="Times New Roman"/>
            <w:color w:val="000000" w:themeColor="text1"/>
          </w:rPr>
          <w:delText xml:space="preserve">dos </w:delText>
        </w:r>
      </w:del>
      <w:r w:rsidRPr="001726C4">
        <w:rPr>
          <w:rFonts w:ascii="Times New Roman" w:hAnsi="Times New Roman" w:cs="Times New Roman"/>
          <w:color w:val="000000" w:themeColor="text1"/>
        </w:rPr>
        <w:t xml:space="preserve">por un desarrollo económico </w:t>
      </w:r>
      <w:ins w:id="2932" w:author="Dayrtman Fajardo Vásquez" w:date="2015-11-30T14:57:00Z">
        <w:r w:rsidR="00766EB2">
          <w:rPr>
            <w:rFonts w:ascii="Times New Roman" w:hAnsi="Times New Roman" w:cs="Times New Roman"/>
            <w:color w:val="000000" w:themeColor="text1"/>
          </w:rPr>
          <w:t>elevado durante las últimas tres décadas</w:t>
        </w:r>
      </w:ins>
      <w:del w:id="2933" w:author="Dayrtman Fajardo Vásquez" w:date="2015-11-30T14:57:00Z">
        <w:r w:rsidRPr="001726C4" w:rsidDel="00766EB2">
          <w:rPr>
            <w:rFonts w:ascii="Times New Roman" w:hAnsi="Times New Roman" w:cs="Times New Roman"/>
            <w:color w:val="000000" w:themeColor="text1"/>
          </w:rPr>
          <w:delText>reconocido a nivel internacional</w:delText>
        </w:r>
      </w:del>
      <w:r w:rsidRPr="001726C4">
        <w:rPr>
          <w:rFonts w:ascii="Times New Roman" w:hAnsi="Times New Roman" w:cs="Times New Roman"/>
          <w:color w:val="000000" w:themeColor="text1"/>
        </w:rPr>
        <w:t xml:space="preserve">. </w:t>
      </w:r>
      <w:ins w:id="2934" w:author="Dayrtman Fajardo Vásquez" w:date="2015-11-12T18:02:00Z">
        <w:r w:rsidR="008F739E">
          <w:rPr>
            <w:rFonts w:ascii="Times New Roman" w:hAnsi="Times New Roman" w:cs="Times New Roman"/>
            <w:color w:val="000000" w:themeColor="text1"/>
          </w:rPr>
          <w:t>Cuentan con un comercio de exportación dinámico y se caracterizan por</w:t>
        </w:r>
      </w:ins>
      <w:del w:id="2935" w:author="Dayrtman Fajardo Vásquez" w:date="2015-11-12T18:02:00Z">
        <w:r w:rsidRPr="001726C4" w:rsidDel="008F739E">
          <w:rPr>
            <w:rFonts w:ascii="Times New Roman" w:hAnsi="Times New Roman" w:cs="Times New Roman"/>
            <w:color w:val="000000" w:themeColor="text1"/>
          </w:rPr>
          <w:delText xml:space="preserve">Son fuertes económicamente en exportación, </w:delText>
        </w:r>
        <w:r w:rsidDel="008F739E">
          <w:rPr>
            <w:rFonts w:ascii="Times New Roman" w:hAnsi="Times New Roman" w:cs="Times New Roman"/>
            <w:color w:val="000000" w:themeColor="text1"/>
          </w:rPr>
          <w:delText xml:space="preserve">y </w:delText>
        </w:r>
        <w:r w:rsidRPr="001726C4" w:rsidDel="008F739E">
          <w:rPr>
            <w:rFonts w:ascii="Times New Roman" w:hAnsi="Times New Roman" w:cs="Times New Roman"/>
            <w:color w:val="000000" w:themeColor="text1"/>
          </w:rPr>
          <w:delText>en</w:delText>
        </w:r>
      </w:del>
      <w:r w:rsidRPr="001726C4">
        <w:rPr>
          <w:rFonts w:ascii="Times New Roman" w:hAnsi="Times New Roman" w:cs="Times New Roman"/>
          <w:color w:val="000000" w:themeColor="text1"/>
        </w:rPr>
        <w:t xml:space="preserve"> los rendimientos de </w:t>
      </w:r>
      <w:r>
        <w:rPr>
          <w:rFonts w:ascii="Times New Roman" w:hAnsi="Times New Roman" w:cs="Times New Roman"/>
          <w:color w:val="000000" w:themeColor="text1"/>
        </w:rPr>
        <w:t>sus</w:t>
      </w:r>
      <w:r w:rsidRPr="001726C4">
        <w:rPr>
          <w:rFonts w:ascii="Times New Roman" w:hAnsi="Times New Roman" w:cs="Times New Roman"/>
          <w:color w:val="000000" w:themeColor="text1"/>
        </w:rPr>
        <w:t xml:space="preserve"> industrias mecánica</w:t>
      </w:r>
      <w:ins w:id="2936" w:author="Dayrtman Fajardo Vásquez" w:date="2015-11-30T14:58:00Z">
        <w:r w:rsidR="00766EB2">
          <w:rPr>
            <w:rFonts w:ascii="Times New Roman" w:hAnsi="Times New Roman" w:cs="Times New Roman"/>
            <w:color w:val="000000" w:themeColor="text1"/>
          </w:rPr>
          <w:t>,</w:t>
        </w:r>
      </w:ins>
      <w:del w:id="2937" w:author="Dayrtman Fajardo Vásquez" w:date="2015-11-30T14:58:00Z">
        <w:r w:rsidRPr="001726C4" w:rsidDel="00766EB2">
          <w:rPr>
            <w:rFonts w:ascii="Times New Roman" w:hAnsi="Times New Roman" w:cs="Times New Roman"/>
            <w:color w:val="000000" w:themeColor="text1"/>
          </w:rPr>
          <w:delText>s y</w:delText>
        </w:r>
      </w:del>
      <w:r w:rsidRPr="001726C4">
        <w:rPr>
          <w:rFonts w:ascii="Times New Roman" w:hAnsi="Times New Roman" w:cs="Times New Roman"/>
          <w:color w:val="000000" w:themeColor="text1"/>
        </w:rPr>
        <w:t xml:space="preserve"> petroquímica</w:t>
      </w:r>
      <w:del w:id="2938" w:author="Dayrtman Fajardo Vásquez" w:date="2015-11-30T16:36:00Z">
        <w:r w:rsidRPr="001726C4" w:rsidDel="00133E59">
          <w:rPr>
            <w:rFonts w:ascii="Times New Roman" w:hAnsi="Times New Roman" w:cs="Times New Roman"/>
            <w:color w:val="000000" w:themeColor="text1"/>
          </w:rPr>
          <w:delText>s</w:delText>
        </w:r>
      </w:del>
      <w:ins w:id="2939" w:author="Dayrtman Fajardo Vásquez" w:date="2015-11-30T14:58:00Z">
        <w:r w:rsidR="00766EB2">
          <w:rPr>
            <w:rFonts w:ascii="Times New Roman" w:hAnsi="Times New Roman" w:cs="Times New Roman"/>
            <w:color w:val="000000" w:themeColor="text1"/>
          </w:rPr>
          <w:t xml:space="preserve">, </w:t>
        </w:r>
      </w:ins>
      <w:del w:id="2940" w:author="Dayrtman Fajardo Vásquez" w:date="2015-11-30T14:57:00Z">
        <w:r w:rsidRPr="001726C4" w:rsidDel="00766EB2">
          <w:rPr>
            <w:rFonts w:ascii="Times New Roman" w:hAnsi="Times New Roman" w:cs="Times New Roman"/>
            <w:color w:val="000000" w:themeColor="text1"/>
          </w:rPr>
          <w:delText xml:space="preserve">. En el caso específico de </w:delText>
        </w:r>
        <w:r w:rsidRPr="0073114C" w:rsidDel="00766EB2">
          <w:rPr>
            <w:rFonts w:ascii="Times New Roman" w:hAnsi="Times New Roman" w:cs="Times New Roman"/>
            <w:b/>
            <w:color w:val="000000" w:themeColor="text1"/>
          </w:rPr>
          <w:delText>Singapur,</w:delText>
        </w:r>
        <w:r w:rsidRPr="001726C4" w:rsidDel="00766EB2">
          <w:rPr>
            <w:rFonts w:ascii="Times New Roman" w:hAnsi="Times New Roman" w:cs="Times New Roman"/>
            <w:color w:val="000000" w:themeColor="text1"/>
          </w:rPr>
          <w:delText xml:space="preserve"> este país ha logrado una importante inversión de las multinacionales de </w:delText>
        </w:r>
      </w:del>
      <w:del w:id="2941" w:author="Dayrtman Fajardo Vásquez" w:date="2015-11-30T14:58:00Z">
        <w:r w:rsidRPr="001726C4" w:rsidDel="00766EB2">
          <w:rPr>
            <w:rFonts w:ascii="Times New Roman" w:hAnsi="Times New Roman" w:cs="Times New Roman"/>
            <w:color w:val="000000" w:themeColor="text1"/>
          </w:rPr>
          <w:delText>productos</w:delText>
        </w:r>
      </w:del>
      <w:r w:rsidRPr="001726C4">
        <w:rPr>
          <w:rFonts w:ascii="Times New Roman" w:hAnsi="Times New Roman" w:cs="Times New Roman"/>
          <w:color w:val="000000" w:themeColor="text1"/>
        </w:rPr>
        <w:t xml:space="preserve"> fa</w:t>
      </w:r>
      <w:r>
        <w:rPr>
          <w:rFonts w:ascii="Times New Roman" w:hAnsi="Times New Roman" w:cs="Times New Roman"/>
          <w:color w:val="000000" w:themeColor="text1"/>
        </w:rPr>
        <w:t>rmacéuti</w:t>
      </w:r>
      <w:ins w:id="2942" w:author="Dayrtman Fajardo Vásquez" w:date="2015-11-30T14:58:00Z">
        <w:r w:rsidR="00766EB2">
          <w:rPr>
            <w:rFonts w:ascii="Times New Roman" w:hAnsi="Times New Roman" w:cs="Times New Roman"/>
            <w:color w:val="000000" w:themeColor="text1"/>
          </w:rPr>
          <w:t>ca</w:t>
        </w:r>
      </w:ins>
      <w:del w:id="2943" w:author="Dayrtman Fajardo Vásquez" w:date="2015-11-30T14:58:00Z">
        <w:r w:rsidDel="00766EB2">
          <w:rPr>
            <w:rFonts w:ascii="Times New Roman" w:hAnsi="Times New Roman" w:cs="Times New Roman"/>
            <w:color w:val="000000" w:themeColor="text1"/>
          </w:rPr>
          <w:delText>cos</w:delText>
        </w:r>
      </w:del>
      <w:r>
        <w:rPr>
          <w:rFonts w:ascii="Times New Roman" w:hAnsi="Times New Roman" w:cs="Times New Roman"/>
          <w:color w:val="000000" w:themeColor="text1"/>
        </w:rPr>
        <w:t xml:space="preserve"> y tecnol</w:t>
      </w:r>
      <w:ins w:id="2944" w:author="Dayrtman Fajardo Vásquez" w:date="2015-11-30T14:58:00Z">
        <w:r w:rsidR="00766EB2">
          <w:rPr>
            <w:rFonts w:ascii="Times New Roman" w:hAnsi="Times New Roman" w:cs="Times New Roman"/>
            <w:color w:val="000000" w:themeColor="text1"/>
          </w:rPr>
          <w:t>ógi</w:t>
        </w:r>
      </w:ins>
      <w:del w:id="2945" w:author="Dayrtman Fajardo Vásquez" w:date="2015-11-30T14:58:00Z">
        <w:r w:rsidDel="00766EB2">
          <w:rPr>
            <w:rFonts w:ascii="Times New Roman" w:hAnsi="Times New Roman" w:cs="Times New Roman"/>
            <w:color w:val="000000" w:themeColor="text1"/>
          </w:rPr>
          <w:delText>og</w:delText>
        </w:r>
      </w:del>
      <w:ins w:id="2946" w:author="Dayrtman Fajardo Vásquez" w:date="2015-11-30T14:58:00Z">
        <w:r w:rsidR="00766EB2">
          <w:rPr>
            <w:rFonts w:ascii="Times New Roman" w:hAnsi="Times New Roman" w:cs="Times New Roman"/>
            <w:color w:val="000000" w:themeColor="text1"/>
          </w:rPr>
          <w:t>c</w:t>
        </w:r>
      </w:ins>
      <w:del w:id="2947" w:author="Dayrtman Fajardo Vásquez" w:date="2015-11-30T14:58:00Z">
        <w:r w:rsidDel="00766EB2">
          <w:rPr>
            <w:rFonts w:ascii="Times New Roman" w:hAnsi="Times New Roman" w:cs="Times New Roman"/>
            <w:color w:val="000000" w:themeColor="text1"/>
          </w:rPr>
          <w:delText>í</w:delText>
        </w:r>
      </w:del>
      <w:r>
        <w:rPr>
          <w:rFonts w:ascii="Times New Roman" w:hAnsi="Times New Roman" w:cs="Times New Roman"/>
          <w:color w:val="000000" w:themeColor="text1"/>
        </w:rPr>
        <w:t>a.</w:t>
      </w:r>
    </w:p>
    <w:p w14:paraId="7E16D1CD" w14:textId="77777777" w:rsidR="00E76345" w:rsidRPr="001726C4" w:rsidRDefault="00E76345" w:rsidP="00E76345">
      <w:pPr>
        <w:spacing w:after="0"/>
        <w:jc w:val="both"/>
        <w:rPr>
          <w:rFonts w:ascii="Times New Roman" w:hAnsi="Times New Roman" w:cs="Times New Roman"/>
          <w:color w:val="000000" w:themeColor="text1"/>
        </w:rPr>
      </w:pPr>
    </w:p>
    <w:p w14:paraId="4C7B97E3" w14:textId="32A5870F" w:rsidR="00E76345" w:rsidRPr="0073114C" w:rsidRDefault="00E76345" w:rsidP="00E76345">
      <w:pPr>
        <w:spacing w:after="0"/>
        <w:jc w:val="both"/>
        <w:rPr>
          <w:rFonts w:ascii="Times New Roman" w:hAnsi="Times New Roman" w:cs="Times New Roman"/>
          <w:color w:val="000000" w:themeColor="text1"/>
        </w:rPr>
      </w:pPr>
      <w:del w:id="2948" w:author="TOSHIBA" w:date="2015-10-30T11:44:00Z">
        <w:r w:rsidRPr="001726C4" w:rsidDel="00EE1D2A">
          <w:rPr>
            <w:rFonts w:ascii="Times New Roman" w:hAnsi="Times New Roman" w:cs="Times New Roman"/>
            <w:color w:val="000000" w:themeColor="text1"/>
          </w:rPr>
          <w:delText>Por su parte países como l</w:delText>
        </w:r>
      </w:del>
      <w:ins w:id="2949" w:author="TOSHIBA" w:date="2015-10-30T11:44:00Z">
        <w:r w:rsidR="00EE1D2A">
          <w:rPr>
            <w:rFonts w:ascii="Times New Roman" w:hAnsi="Times New Roman" w:cs="Times New Roman"/>
            <w:color w:val="000000" w:themeColor="text1"/>
          </w:rPr>
          <w:t xml:space="preserve"> L</w:t>
        </w:r>
      </w:ins>
      <w:r w:rsidRPr="001726C4">
        <w:rPr>
          <w:rFonts w:ascii="Times New Roman" w:hAnsi="Times New Roman" w:cs="Times New Roman"/>
          <w:color w:val="000000" w:themeColor="text1"/>
        </w:rPr>
        <w:t xml:space="preserve">a </w:t>
      </w:r>
      <w:r w:rsidRPr="0073114C">
        <w:rPr>
          <w:rFonts w:ascii="Times New Roman" w:hAnsi="Times New Roman" w:cs="Times New Roman"/>
          <w:b/>
          <w:color w:val="000000" w:themeColor="text1"/>
        </w:rPr>
        <w:t>India</w:t>
      </w:r>
      <w:r w:rsidRPr="001726C4">
        <w:rPr>
          <w:rFonts w:ascii="Times New Roman" w:hAnsi="Times New Roman" w:cs="Times New Roman"/>
          <w:color w:val="000000" w:themeColor="text1"/>
        </w:rPr>
        <w:t xml:space="preserve"> se caracteriza por su</w:t>
      </w:r>
      <w:ins w:id="2950" w:author="Dayrtman Fajardo Vásquez" w:date="2015-11-30T14:58:00Z">
        <w:r w:rsidR="00766EB2">
          <w:rPr>
            <w:rFonts w:ascii="Times New Roman" w:hAnsi="Times New Roman" w:cs="Times New Roman"/>
            <w:color w:val="000000" w:themeColor="text1"/>
          </w:rPr>
          <w:t xml:space="preserve"> producci</w:t>
        </w:r>
      </w:ins>
      <w:ins w:id="2951" w:author="Dayrtman Fajardo Vásquez" w:date="2015-11-30T14:59:00Z">
        <w:r w:rsidR="00766EB2">
          <w:rPr>
            <w:rFonts w:ascii="Times New Roman" w:hAnsi="Times New Roman" w:cs="Times New Roman"/>
            <w:color w:val="000000" w:themeColor="text1"/>
          </w:rPr>
          <w:t xml:space="preserve">ón </w:t>
        </w:r>
      </w:ins>
      <w:del w:id="2952" w:author="Dayrtman Fajardo Vásquez" w:date="2015-11-30T14:58:00Z">
        <w:r w:rsidRPr="001726C4" w:rsidDel="00766EB2">
          <w:rPr>
            <w:rFonts w:ascii="Times New Roman" w:hAnsi="Times New Roman" w:cs="Times New Roman"/>
            <w:color w:val="000000" w:themeColor="text1"/>
          </w:rPr>
          <w:delText>s fuertes estructuras</w:delText>
        </w:r>
      </w:del>
      <w:del w:id="2953" w:author="Dayrtman Fajardo Vásquez" w:date="2015-11-30T14:59:00Z">
        <w:r w:rsidRPr="001726C4" w:rsidDel="00766EB2">
          <w:rPr>
            <w:rFonts w:ascii="Times New Roman" w:hAnsi="Times New Roman" w:cs="Times New Roman"/>
            <w:color w:val="000000" w:themeColor="text1"/>
          </w:rPr>
          <w:delText xml:space="preserve"> </w:delText>
        </w:r>
      </w:del>
      <w:r w:rsidRPr="001726C4">
        <w:rPr>
          <w:rFonts w:ascii="Times New Roman" w:hAnsi="Times New Roman" w:cs="Times New Roman"/>
          <w:color w:val="000000" w:themeColor="text1"/>
        </w:rPr>
        <w:t>agropecu</w:t>
      </w:r>
      <w:ins w:id="2954" w:author="Dayrtman Fajardo Vásquez" w:date="2015-11-30T14:58:00Z">
        <w:r w:rsidR="00766EB2">
          <w:rPr>
            <w:rFonts w:ascii="Times New Roman" w:hAnsi="Times New Roman" w:cs="Times New Roman"/>
            <w:color w:val="000000" w:themeColor="text1"/>
          </w:rPr>
          <w:t>aria</w:t>
        </w:r>
      </w:ins>
      <w:del w:id="2955" w:author="Dayrtman Fajardo Vásquez" w:date="2015-11-30T14:58:00Z">
        <w:r w:rsidRPr="001726C4" w:rsidDel="00766EB2">
          <w:rPr>
            <w:rFonts w:ascii="Times New Roman" w:hAnsi="Times New Roman" w:cs="Times New Roman"/>
            <w:color w:val="000000" w:themeColor="text1"/>
          </w:rPr>
          <w:delText>arias</w:delText>
        </w:r>
      </w:del>
      <w:del w:id="2956" w:author="TOSHIBA" w:date="2015-10-30T11:44:00Z">
        <w:r w:rsidDel="009B0742">
          <w:rPr>
            <w:rFonts w:ascii="Times New Roman" w:hAnsi="Times New Roman" w:cs="Times New Roman"/>
            <w:color w:val="000000" w:themeColor="text1"/>
          </w:rPr>
          <w:delText>.</w:delText>
        </w:r>
      </w:del>
      <w:ins w:id="2957" w:author="TOSHIBA" w:date="2015-10-30T11:44:00Z">
        <w:r w:rsidR="009B0742">
          <w:rPr>
            <w:rFonts w:ascii="Times New Roman" w:hAnsi="Times New Roman" w:cs="Times New Roman"/>
            <w:color w:val="000000" w:themeColor="text1"/>
          </w:rPr>
          <w:t xml:space="preserve">, </w:t>
        </w:r>
      </w:ins>
      <w:ins w:id="2958" w:author="TOSHIBA" w:date="2015-10-30T11:45:00Z">
        <w:r w:rsidR="009B0742">
          <w:rPr>
            <w:rFonts w:ascii="Times New Roman" w:hAnsi="Times New Roman" w:cs="Times New Roman"/>
            <w:color w:val="000000" w:themeColor="text1"/>
          </w:rPr>
          <w:t xml:space="preserve">ya que </w:t>
        </w:r>
      </w:ins>
      <w:ins w:id="2959" w:author="TOSHIBA" w:date="2015-10-30T11:44:00Z">
        <w:r w:rsidR="009B0742">
          <w:rPr>
            <w:rFonts w:ascii="Times New Roman" w:hAnsi="Times New Roman" w:cs="Times New Roman"/>
            <w:color w:val="000000" w:themeColor="text1"/>
          </w:rPr>
          <w:t>es</w:t>
        </w:r>
      </w:ins>
      <w:r>
        <w:rPr>
          <w:rFonts w:ascii="Times New Roman" w:hAnsi="Times New Roman" w:cs="Times New Roman"/>
          <w:color w:val="000000" w:themeColor="text1"/>
        </w:rPr>
        <w:t xml:space="preserve"> </w:t>
      </w:r>
      <w:del w:id="2960" w:author="TOSHIBA" w:date="2015-10-30T11:45:00Z">
        <w:r w:rsidDel="009B0742">
          <w:rPr>
            <w:rFonts w:ascii="Times New Roman" w:hAnsi="Times New Roman" w:cs="Times New Roman"/>
            <w:color w:val="000000" w:themeColor="text1"/>
          </w:rPr>
          <w:delText xml:space="preserve">India es </w:delText>
        </w:r>
      </w:del>
      <w:ins w:id="2961" w:author="TOSHIBA" w:date="2015-10-30T11:45:00Z">
        <w:r w:rsidR="009B0742">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la </w:t>
      </w:r>
      <w:r w:rsidRPr="0073114C">
        <w:rPr>
          <w:rFonts w:ascii="Times New Roman" w:hAnsi="Times New Roman" w:cs="Times New Roman"/>
          <w:b/>
          <w:color w:val="000000" w:themeColor="text1"/>
        </w:rPr>
        <w:t>cuarta potencia agrícola mundial</w:t>
      </w:r>
      <w:r w:rsidRPr="001726C4">
        <w:rPr>
          <w:rFonts w:ascii="Times New Roman" w:hAnsi="Times New Roman" w:cs="Times New Roman"/>
          <w:color w:val="000000" w:themeColor="text1"/>
        </w:rPr>
        <w:t xml:space="preserve"> por sus cultivos </w:t>
      </w:r>
      <w:r>
        <w:rPr>
          <w:rFonts w:ascii="Times New Roman" w:hAnsi="Times New Roman" w:cs="Times New Roman"/>
          <w:color w:val="000000" w:themeColor="text1"/>
        </w:rPr>
        <w:t>de</w:t>
      </w:r>
      <w:r w:rsidRPr="001726C4">
        <w:rPr>
          <w:rFonts w:ascii="Times New Roman" w:hAnsi="Times New Roman" w:cs="Times New Roman"/>
          <w:color w:val="000000" w:themeColor="text1"/>
        </w:rPr>
        <w:t xml:space="preserve"> maíz, caña de azúcar, patata y algodón</w:t>
      </w:r>
      <w:r>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trigo, mijo, arroz y té. Es el tercer productor de carbón en el mundo y actualmente avanza en la consolidación de</w:t>
      </w:r>
      <w:ins w:id="2962" w:author="Dayrtman Fajardo Vásquez" w:date="2015-11-12T18:03:00Z">
        <w:r w:rsidR="008F739E">
          <w:rPr>
            <w:rFonts w:ascii="Times New Roman" w:hAnsi="Times New Roman" w:cs="Times New Roman"/>
            <w:color w:val="000000" w:themeColor="text1"/>
          </w:rPr>
          <w:t xml:space="preserve"> su sector terciario, en particular l</w:t>
        </w:r>
      </w:ins>
      <w:ins w:id="2963" w:author="Dayrtman Fajardo Vásquez" w:date="2015-11-12T18:04:00Z">
        <w:r w:rsidR="008F739E">
          <w:rPr>
            <w:rFonts w:ascii="Times New Roman" w:hAnsi="Times New Roman" w:cs="Times New Roman"/>
            <w:color w:val="000000" w:themeColor="text1"/>
          </w:rPr>
          <w:t>os</w:t>
        </w:r>
      </w:ins>
      <w:r w:rsidRPr="001726C4">
        <w:rPr>
          <w:rFonts w:ascii="Times New Roman" w:hAnsi="Times New Roman" w:cs="Times New Roman"/>
          <w:color w:val="000000" w:themeColor="text1"/>
        </w:rPr>
        <w:t xml:space="preserve"> servicios de</w:t>
      </w:r>
      <w:del w:id="2964" w:author="TOSHIBA" w:date="2015-10-31T13:02:00Z">
        <w:r w:rsidRPr="001726C4" w:rsidDel="00CD5FBA">
          <w:rPr>
            <w:rFonts w:ascii="Times New Roman" w:hAnsi="Times New Roman" w:cs="Times New Roman"/>
            <w:color w:val="000000" w:themeColor="text1"/>
          </w:rPr>
          <w:delText>l</w:delText>
        </w:r>
      </w:del>
      <w:r w:rsidRPr="001726C4">
        <w:rPr>
          <w:rFonts w:ascii="Times New Roman" w:hAnsi="Times New Roman" w:cs="Times New Roman"/>
          <w:color w:val="000000" w:themeColor="text1"/>
        </w:rPr>
        <w:t xml:space="preserve"> software.</w:t>
      </w:r>
    </w:p>
    <w:p w14:paraId="3C7EC764" w14:textId="77777777" w:rsidR="00E76345" w:rsidRDefault="00E76345" w:rsidP="00E76345">
      <w:pPr>
        <w:rPr>
          <w:rFonts w:ascii="Times New Roman" w:hAnsi="Times New Roman" w:cs="Times New Roman"/>
          <w:color w:val="000000" w:themeColor="text1"/>
        </w:rPr>
      </w:pPr>
    </w:p>
    <w:p w14:paraId="66B41EB1" w14:textId="77777777" w:rsidR="00E76345" w:rsidRPr="001726C4" w:rsidDel="00A83F12" w:rsidRDefault="00E76345" w:rsidP="00E76345">
      <w:pPr>
        <w:jc w:val="both"/>
        <w:rPr>
          <w:del w:id="2965" w:author="Dayrtman Fajardo Vásquez" w:date="2015-11-12T18:21:00Z"/>
          <w:rFonts w:ascii="Times New Roman" w:hAnsi="Times New Roman" w:cs="Times New Roman"/>
          <w:color w:val="000000" w:themeColor="text1"/>
        </w:rPr>
      </w:pPr>
      <w:r w:rsidRPr="001726C4">
        <w:rPr>
          <w:rFonts w:ascii="Times New Roman" w:hAnsi="Times New Roman" w:cs="Times New Roman"/>
          <w:color w:val="000000" w:themeColor="text1"/>
        </w:rPr>
        <w:t xml:space="preserve">Profundiza sobre las diferentes </w:t>
      </w:r>
      <w:r>
        <w:rPr>
          <w:rFonts w:ascii="Times New Roman" w:hAnsi="Times New Roman" w:cs="Times New Roman"/>
          <w:color w:val="000000" w:themeColor="text1"/>
        </w:rPr>
        <w:t xml:space="preserve">características económicas </w:t>
      </w:r>
      <w:r w:rsidRPr="001726C4">
        <w:rPr>
          <w:rFonts w:ascii="Times New Roman" w:hAnsi="Times New Roman" w:cs="Times New Roman"/>
          <w:color w:val="000000" w:themeColor="text1"/>
        </w:rPr>
        <w:t xml:space="preserve">del continente </w:t>
      </w:r>
      <w:r>
        <w:rPr>
          <w:rFonts w:ascii="Times New Roman" w:hAnsi="Times New Roman" w:cs="Times New Roman"/>
          <w:color w:val="000000" w:themeColor="text1"/>
        </w:rPr>
        <w:t xml:space="preserve">asiático en el </w:t>
      </w:r>
      <w:del w:id="2966" w:author="TOSHIBA" w:date="2015-10-28T12:20:00Z">
        <w:r w:rsidDel="00046FD4">
          <w:rPr>
            <w:rFonts w:ascii="Times New Roman" w:hAnsi="Times New Roman" w:cs="Times New Roman"/>
            <w:color w:val="000000" w:themeColor="text1"/>
          </w:rPr>
          <w:delText>vídeo</w:delText>
        </w:r>
      </w:del>
      <w:proofErr w:type="gramStart"/>
      <w:ins w:id="2967" w:author="TOSHIBA" w:date="2015-10-28T12:20:00Z">
        <w:r w:rsidR="00046FD4">
          <w:rPr>
            <w:rFonts w:ascii="Times New Roman" w:hAnsi="Times New Roman" w:cs="Times New Roman"/>
            <w:color w:val="000000" w:themeColor="text1"/>
          </w:rPr>
          <w:t>video</w:t>
        </w:r>
      </w:ins>
      <w:proofErr w:type="gramEnd"/>
      <w:r>
        <w:rPr>
          <w:rFonts w:ascii="Times New Roman" w:hAnsi="Times New Roman" w:cs="Times New Roman"/>
          <w:color w:val="000000" w:themeColor="text1"/>
        </w:rPr>
        <w:t xml:space="preserve">, </w:t>
      </w:r>
      <w:r w:rsidRPr="005B5F6C">
        <w:rPr>
          <w:rFonts w:ascii="Times New Roman" w:hAnsi="Times New Roman" w:cs="Times New Roman"/>
          <w:color w:val="000000" w:themeColor="text1"/>
        </w:rPr>
        <w:t>As</w:t>
      </w:r>
      <w:del w:id="2968" w:author="TOSHIBA" w:date="2015-10-30T11:46:00Z">
        <w:r w:rsidRPr="005B5F6C" w:rsidDel="009B0742">
          <w:rPr>
            <w:rFonts w:ascii="Times New Roman" w:hAnsi="Times New Roman" w:cs="Times New Roman"/>
            <w:color w:val="000000" w:themeColor="text1"/>
          </w:rPr>
          <w:delText>í</w:delText>
        </w:r>
      </w:del>
      <w:ins w:id="2969" w:author="TOSHIBA" w:date="2015-10-30T11:46:00Z">
        <w:r w:rsidR="009B0742">
          <w:rPr>
            <w:rFonts w:ascii="Times New Roman" w:hAnsi="Times New Roman" w:cs="Times New Roman"/>
            <w:color w:val="000000" w:themeColor="text1"/>
          </w:rPr>
          <w:t>i</w:t>
        </w:r>
      </w:ins>
      <w:r w:rsidRPr="005B5F6C">
        <w:rPr>
          <w:rFonts w:ascii="Times New Roman" w:hAnsi="Times New Roman" w:cs="Times New Roman"/>
          <w:color w:val="000000" w:themeColor="text1"/>
        </w:rPr>
        <w:t>a: Características económicas.</w:t>
      </w:r>
      <w:r>
        <w:rPr>
          <w:rFonts w:ascii="Times New Roman" w:hAnsi="Times New Roman" w:cs="Times New Roman"/>
          <w:color w:val="000000" w:themeColor="text1"/>
        </w:rPr>
        <w:t xml:space="preserve"> </w:t>
      </w:r>
      <w:ins w:id="2970" w:author="TOSHIBA" w:date="2015-10-30T11:46:00Z">
        <w:r w:rsidR="009B0742">
          <w:rPr>
            <w:rFonts w:ascii="Times New Roman" w:hAnsi="Times New Roman" w:cs="Times New Roman"/>
            <w:color w:val="000000" w:themeColor="text1"/>
          </w:rPr>
          <w:t>[</w:t>
        </w:r>
      </w:ins>
      <w:commentRangeStart w:id="2971"/>
      <w:r w:rsidR="008F739E">
        <w:fldChar w:fldCharType="begin"/>
      </w:r>
      <w:r w:rsidR="008F739E">
        <w:instrText xml:space="preserve"> HYPERLINK "http://youtu.be/SITB67n8G60" </w:instrText>
      </w:r>
      <w:r w:rsidR="008F739E">
        <w:fldChar w:fldCharType="separate"/>
      </w:r>
      <w:r w:rsidRPr="005B5F6C">
        <w:rPr>
          <w:rStyle w:val="Hipervnculo"/>
          <w:rFonts w:ascii="Times New Roman" w:hAnsi="Times New Roman" w:cs="Times New Roman"/>
        </w:rPr>
        <w:t>VER</w:t>
      </w:r>
      <w:r w:rsidR="008F739E">
        <w:rPr>
          <w:rStyle w:val="Hipervnculo"/>
          <w:rFonts w:ascii="Times New Roman" w:hAnsi="Times New Roman" w:cs="Times New Roman"/>
        </w:rPr>
        <w:fldChar w:fldCharType="end"/>
      </w:r>
      <w:commentRangeEnd w:id="2971"/>
      <w:r w:rsidR="00A83F12">
        <w:rPr>
          <w:rStyle w:val="Refdecomentario"/>
          <w:rFonts w:ascii="Calibri" w:eastAsia="Calibri" w:hAnsi="Calibri" w:cs="Times New Roman"/>
          <w:lang w:val="es-MX"/>
        </w:rPr>
        <w:commentReference w:id="2971"/>
      </w:r>
      <w:ins w:id="2972" w:author="TOSHIBA" w:date="2015-10-30T11:46:00Z">
        <w:r w:rsidR="009B0742">
          <w:rPr>
            <w:rStyle w:val="Hipervnculo"/>
            <w:rFonts w:ascii="Times New Roman" w:hAnsi="Times New Roman" w:cs="Times New Roman"/>
          </w:rPr>
          <w:t>]</w:t>
        </w:r>
      </w:ins>
    </w:p>
    <w:p w14:paraId="270A6490" w14:textId="77777777" w:rsidR="00E76345" w:rsidRPr="001726C4" w:rsidRDefault="00E76345">
      <w:pPr>
        <w:jc w:val="both"/>
        <w:rPr>
          <w:rFonts w:ascii="Times New Roman" w:hAnsi="Times New Roman" w:cs="Times New Roman"/>
          <w:color w:val="000000" w:themeColor="text1"/>
          <w:highlight w:val="yellow"/>
        </w:rPr>
        <w:pPrChange w:id="2973" w:author="Dayrtman Fajardo Vásquez" w:date="2015-11-12T18:21:00Z">
          <w:pPr>
            <w:spacing w:after="0"/>
          </w:pPr>
        </w:pPrChange>
      </w:pPr>
    </w:p>
    <w:p w14:paraId="54C0B03E" w14:textId="1B8A8F3B" w:rsidR="00E76345" w:rsidRPr="0073114C" w:rsidDel="00A83F12" w:rsidRDefault="00E76345" w:rsidP="00E76345">
      <w:pPr>
        <w:spacing w:after="0"/>
        <w:jc w:val="both"/>
        <w:rPr>
          <w:del w:id="2974" w:author="Dayrtman Fajardo Vásquez" w:date="2015-11-12T18:20:00Z"/>
          <w:rFonts w:ascii="Times New Roman" w:eastAsia="Times New Roman" w:hAnsi="Times New Roman" w:cs="Times New Roman"/>
          <w:color w:val="FFFFFF" w:themeColor="background1"/>
          <w:sz w:val="22"/>
          <w:szCs w:val="22"/>
          <w:shd w:val="clear" w:color="auto" w:fill="FFFFFF"/>
          <w:lang w:eastAsia="es-ES"/>
        </w:rPr>
      </w:pPr>
    </w:p>
    <w:tbl>
      <w:tblPr>
        <w:tblStyle w:val="Tablaconcuadrcula"/>
        <w:tblW w:w="0" w:type="auto"/>
        <w:tblLayout w:type="fixed"/>
        <w:tblLook w:val="04A0" w:firstRow="1" w:lastRow="0" w:firstColumn="1" w:lastColumn="0" w:noHBand="0" w:noVBand="1"/>
      </w:tblPr>
      <w:tblGrid>
        <w:gridCol w:w="2518"/>
        <w:gridCol w:w="6536"/>
      </w:tblGrid>
      <w:tr w:rsidR="00E76345" w:rsidRPr="0073114C" w:rsidDel="00A83F12" w14:paraId="5ADFECA0" w14:textId="63B421EE" w:rsidTr="008C38A3">
        <w:trPr>
          <w:del w:id="2975" w:author="Dayrtman Fajardo Vásquez" w:date="2015-11-12T18:11:00Z"/>
        </w:trPr>
        <w:tc>
          <w:tcPr>
            <w:tcW w:w="9054" w:type="dxa"/>
            <w:gridSpan w:val="2"/>
            <w:shd w:val="clear" w:color="auto" w:fill="0D0D0D" w:themeFill="text1" w:themeFillTint="F2"/>
          </w:tcPr>
          <w:p w14:paraId="7F3622BF" w14:textId="766D8C81" w:rsidR="00E76345" w:rsidRPr="0073114C" w:rsidDel="00A83F12" w:rsidRDefault="00E76345" w:rsidP="008C38A3">
            <w:pPr>
              <w:spacing w:before="2" w:after="2"/>
              <w:jc w:val="center"/>
              <w:rPr>
                <w:del w:id="2976" w:author="Dayrtman Fajardo Vásquez" w:date="2015-11-12T18:11:00Z"/>
                <w:rFonts w:ascii="Times New Roman" w:hAnsi="Times New Roman" w:cs="Times New Roman"/>
                <w:b/>
                <w:color w:val="FFFFFF" w:themeColor="background1"/>
              </w:rPr>
            </w:pPr>
            <w:del w:id="2977" w:author="Dayrtman Fajardo Vásquez" w:date="2015-11-12T18:11:00Z">
              <w:r w:rsidRPr="0073114C" w:rsidDel="00A83F12">
                <w:rPr>
                  <w:rFonts w:ascii="Times New Roman" w:hAnsi="Times New Roman" w:cs="Times New Roman"/>
                  <w:b/>
                  <w:color w:val="FFFFFF" w:themeColor="background1"/>
                </w:rPr>
                <w:delText>Imagen (fotografía, gráfica o ilustración)</w:delText>
              </w:r>
            </w:del>
          </w:p>
        </w:tc>
      </w:tr>
      <w:tr w:rsidR="00E76345" w:rsidRPr="00053744" w:rsidDel="00A83F12" w14:paraId="04FAB442" w14:textId="0FB3EA04" w:rsidTr="008C38A3">
        <w:trPr>
          <w:del w:id="2978" w:author="Dayrtman Fajardo Vásquez" w:date="2015-11-12T18:11:00Z"/>
        </w:trPr>
        <w:tc>
          <w:tcPr>
            <w:tcW w:w="2518" w:type="dxa"/>
          </w:tcPr>
          <w:p w14:paraId="5B859E0D" w14:textId="1086850D" w:rsidR="00E76345" w:rsidRPr="0073114C" w:rsidDel="00A83F12" w:rsidRDefault="00E76345" w:rsidP="008C38A3">
            <w:pPr>
              <w:spacing w:before="2" w:after="2"/>
              <w:rPr>
                <w:del w:id="2979" w:author="Dayrtman Fajardo Vásquez" w:date="2015-11-12T18:11:00Z"/>
                <w:rFonts w:ascii="Times New Roman" w:hAnsi="Times New Roman" w:cs="Times New Roman"/>
                <w:b/>
                <w:color w:val="000000"/>
                <w:sz w:val="18"/>
                <w:szCs w:val="18"/>
              </w:rPr>
            </w:pPr>
            <w:del w:id="2980" w:author="Dayrtman Fajardo Vásquez" w:date="2015-11-12T18:11:00Z">
              <w:r w:rsidRPr="0073114C" w:rsidDel="00A83F12">
                <w:rPr>
                  <w:rFonts w:ascii="Times New Roman" w:hAnsi="Times New Roman" w:cs="Times New Roman"/>
                  <w:b/>
                  <w:color w:val="000000"/>
                  <w:sz w:val="18"/>
                  <w:szCs w:val="18"/>
                </w:rPr>
                <w:delText>Código</w:delText>
              </w:r>
            </w:del>
          </w:p>
        </w:tc>
        <w:tc>
          <w:tcPr>
            <w:tcW w:w="6536" w:type="dxa"/>
          </w:tcPr>
          <w:p w14:paraId="300D3017" w14:textId="1130943F" w:rsidR="00E76345" w:rsidRPr="0073114C" w:rsidDel="00A83F12" w:rsidRDefault="00E76345" w:rsidP="008C38A3">
            <w:pPr>
              <w:spacing w:before="2" w:after="2"/>
              <w:rPr>
                <w:del w:id="2981" w:author="Dayrtman Fajardo Vásquez" w:date="2015-11-12T18:11:00Z"/>
                <w:rFonts w:ascii="Times New Roman" w:hAnsi="Times New Roman" w:cs="Times New Roman"/>
                <w:b/>
                <w:color w:val="000000"/>
                <w:sz w:val="18"/>
                <w:szCs w:val="18"/>
              </w:rPr>
            </w:pPr>
            <w:del w:id="2982" w:author="Dayrtman Fajardo Vásquez" w:date="2015-11-12T18:11:00Z">
              <w:r w:rsidRPr="004A0527" w:rsidDel="00A83F12">
                <w:rPr>
                  <w:rFonts w:ascii="Times New Roman" w:hAnsi="Times New Roman" w:cs="Times New Roman"/>
                  <w:color w:val="000000" w:themeColor="text1"/>
                </w:rPr>
                <w:delText>CS_07_07_CO</w:delText>
              </w:r>
              <w:r w:rsidDel="00A83F12">
                <w:rPr>
                  <w:rFonts w:ascii="Times New Roman" w:hAnsi="Times New Roman" w:cs="Times New Roman"/>
                  <w:color w:val="000000" w:themeColor="text1"/>
                </w:rPr>
                <w:delText>_IMG140</w:delText>
              </w:r>
            </w:del>
          </w:p>
        </w:tc>
      </w:tr>
      <w:tr w:rsidR="00E76345" w:rsidDel="00A83F12" w14:paraId="69B6C315" w14:textId="3690948C" w:rsidTr="008C38A3">
        <w:trPr>
          <w:del w:id="2983" w:author="Dayrtman Fajardo Vásquez" w:date="2015-11-12T18:11:00Z"/>
        </w:trPr>
        <w:tc>
          <w:tcPr>
            <w:tcW w:w="2518" w:type="dxa"/>
          </w:tcPr>
          <w:p w14:paraId="20E1E98C" w14:textId="2512C07D" w:rsidR="00E76345" w:rsidRPr="006C1346" w:rsidDel="00A83F12" w:rsidRDefault="00E76345" w:rsidP="008C38A3">
            <w:pPr>
              <w:spacing w:before="2" w:after="2"/>
              <w:rPr>
                <w:del w:id="2984" w:author="Dayrtman Fajardo Vásquez" w:date="2015-11-12T18:11:00Z"/>
                <w:rFonts w:ascii="Times New Roman" w:hAnsi="Times New Roman" w:cs="Times New Roman"/>
                <w:b/>
                <w:color w:val="000000"/>
                <w:sz w:val="18"/>
                <w:szCs w:val="18"/>
              </w:rPr>
            </w:pPr>
            <w:del w:id="2985" w:author="Dayrtman Fajardo Vásquez" w:date="2015-11-12T18:11:00Z">
              <w:r w:rsidRPr="00053744" w:rsidDel="00A83F12">
                <w:rPr>
                  <w:rFonts w:ascii="Times New Roman" w:hAnsi="Times New Roman" w:cs="Times New Roman"/>
                  <w:b/>
                  <w:color w:val="000000"/>
                  <w:sz w:val="18"/>
                  <w:szCs w:val="18"/>
                </w:rPr>
                <w:delText>Descripción</w:delText>
              </w:r>
            </w:del>
          </w:p>
        </w:tc>
        <w:tc>
          <w:tcPr>
            <w:tcW w:w="6536" w:type="dxa"/>
          </w:tcPr>
          <w:p w14:paraId="15C961B9" w14:textId="58A4EFBE" w:rsidR="00E76345" w:rsidRPr="006C1346" w:rsidDel="00A83F12" w:rsidRDefault="00E76345" w:rsidP="008C38A3">
            <w:pPr>
              <w:spacing w:before="2" w:after="2"/>
              <w:rPr>
                <w:del w:id="2986" w:author="Dayrtman Fajardo Vásquez" w:date="2015-11-12T18:11:00Z"/>
                <w:rFonts w:ascii="Times New Roman" w:hAnsi="Times New Roman" w:cs="Times New Roman"/>
                <w:b/>
                <w:color w:val="000000"/>
                <w:sz w:val="18"/>
                <w:szCs w:val="18"/>
              </w:rPr>
            </w:pPr>
            <w:del w:id="2987" w:author="Dayrtman Fajardo Vásquez" w:date="2015-11-12T18:11:00Z">
              <w:r w:rsidDel="00A83F12">
                <w:rPr>
                  <w:noProof/>
                  <w:lang w:val="es-CO" w:eastAsia="es-CO"/>
                </w:rPr>
                <w:drawing>
                  <wp:inline distT="0" distB="0" distL="0" distR="0" wp14:anchorId="158A7E75" wp14:editId="7D220C17">
                    <wp:extent cx="2466975" cy="1702212"/>
                    <wp:effectExtent l="0" t="0" r="0" b="0"/>
                    <wp:docPr id="18" name="Imagen 18" descr="http://static0.planetasaber.com/encyclopedia/Data/Imagenes/FOTOS/A0903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0.planetasaber.com/encyclopedia/Data/Imagenes/FOTOS/A090359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8820" cy="1703485"/>
                            </a:xfrm>
                            <a:prstGeom prst="rect">
                              <a:avLst/>
                            </a:prstGeom>
                            <a:noFill/>
                            <a:ln>
                              <a:noFill/>
                            </a:ln>
                          </pic:spPr>
                        </pic:pic>
                      </a:graphicData>
                    </a:graphic>
                  </wp:inline>
                </w:drawing>
              </w:r>
            </w:del>
          </w:p>
        </w:tc>
      </w:tr>
      <w:tr w:rsidR="00E76345" w:rsidRPr="003804CC" w:rsidDel="00A83F12" w14:paraId="291771A9" w14:textId="22B908D0" w:rsidTr="008C38A3">
        <w:trPr>
          <w:del w:id="2988" w:author="Dayrtman Fajardo Vásquez" w:date="2015-11-12T18:11:00Z"/>
        </w:trPr>
        <w:tc>
          <w:tcPr>
            <w:tcW w:w="2518" w:type="dxa"/>
          </w:tcPr>
          <w:p w14:paraId="2366E468" w14:textId="79E8FCC5" w:rsidR="00E76345" w:rsidRPr="006C1346" w:rsidDel="00A83F12" w:rsidRDefault="00E76345" w:rsidP="008C38A3">
            <w:pPr>
              <w:spacing w:before="2" w:after="2"/>
              <w:rPr>
                <w:del w:id="2989" w:author="Dayrtman Fajardo Vásquez" w:date="2015-11-12T18:11:00Z"/>
                <w:rFonts w:ascii="Times New Roman" w:hAnsi="Times New Roman" w:cs="Times New Roman"/>
                <w:b/>
                <w:color w:val="000000"/>
                <w:sz w:val="18"/>
                <w:szCs w:val="18"/>
              </w:rPr>
            </w:pPr>
            <w:del w:id="2990" w:author="Dayrtman Fajardo Vásquez" w:date="2015-11-12T18:11:00Z">
              <w:r w:rsidRPr="006C1346" w:rsidDel="00A83F12">
                <w:rPr>
                  <w:rFonts w:ascii="Times New Roman" w:hAnsi="Times New Roman" w:cs="Times New Roman"/>
                  <w:b/>
                  <w:color w:val="000000"/>
                  <w:sz w:val="18"/>
                  <w:szCs w:val="18"/>
                </w:rPr>
                <w:delText>Código Shutterstock (o URL o la ruta en AulaPlaneta)</w:delText>
              </w:r>
            </w:del>
          </w:p>
        </w:tc>
        <w:tc>
          <w:tcPr>
            <w:tcW w:w="6536" w:type="dxa"/>
          </w:tcPr>
          <w:p w14:paraId="3D553336" w14:textId="3684516A" w:rsidR="00E76345" w:rsidDel="00A83F12" w:rsidRDefault="008F739E" w:rsidP="008C38A3">
            <w:pPr>
              <w:spacing w:before="2" w:after="2"/>
              <w:rPr>
                <w:del w:id="2991" w:author="Dayrtman Fajardo Vásquez" w:date="2015-11-12T18:11:00Z"/>
                <w:rFonts w:ascii="Times New Roman" w:hAnsi="Times New Roman" w:cs="Times New Roman"/>
                <w:b/>
                <w:color w:val="000000"/>
                <w:sz w:val="18"/>
                <w:szCs w:val="18"/>
              </w:rPr>
            </w:pPr>
            <w:del w:id="2992" w:author="Dayrtman Fajardo Vásquez" w:date="2015-11-12T18:11:00Z">
              <w:r w:rsidDel="00A83F12">
                <w:fldChar w:fldCharType="begin"/>
              </w:r>
              <w:r w:rsidDel="00A83F12">
                <w:delInstrText xml:space="preserve"> HYPERLINK "http://aulaplaneta.planetasaber.com/encyclopedia/default.asp?idpack=9&amp;idpil=A0903591&amp;ruta=aulaplaneta&amp;DATA=CNzvLOH4UAljScGhxRJsjpuIYDipUn%2f1Eu23RhxIL0k%3d" </w:delInstrText>
              </w:r>
              <w:r w:rsidDel="00A83F12">
                <w:fldChar w:fldCharType="separate"/>
              </w:r>
              <w:r w:rsidR="00E76345" w:rsidRPr="002907F5" w:rsidDel="00A83F12">
                <w:rPr>
                  <w:rStyle w:val="Hipervnculo"/>
                  <w:rFonts w:ascii="Times New Roman" w:hAnsi="Times New Roman" w:cs="Times New Roman"/>
                  <w:b/>
                  <w:sz w:val="18"/>
                  <w:szCs w:val="18"/>
                </w:rPr>
                <w:delText>http://aulaplaneta.planetasaber.com/encyclopedia/default.asp?idpack=9&amp;idpil=A0903591&amp;ruta=aulaplaneta&amp;DATA=CNzvLOH4UAljScGhxRJsjpuIYDipUn%2f1Eu23RhxIL0k%3d</w:delText>
              </w:r>
              <w:r w:rsidDel="00A83F12">
                <w:rPr>
                  <w:rStyle w:val="Hipervnculo"/>
                  <w:rFonts w:ascii="Times New Roman" w:hAnsi="Times New Roman" w:cs="Times New Roman"/>
                  <w:b/>
                  <w:sz w:val="18"/>
                  <w:szCs w:val="18"/>
                </w:rPr>
                <w:fldChar w:fldCharType="end"/>
              </w:r>
            </w:del>
          </w:p>
          <w:p w14:paraId="089A78C2" w14:textId="0D34193E" w:rsidR="00E76345" w:rsidRPr="006C1346" w:rsidDel="00A83F12" w:rsidRDefault="00E76345" w:rsidP="008C38A3">
            <w:pPr>
              <w:spacing w:before="2" w:after="2"/>
              <w:rPr>
                <w:del w:id="2993" w:author="Dayrtman Fajardo Vásquez" w:date="2015-11-12T18:11:00Z"/>
                <w:rFonts w:ascii="Times New Roman" w:hAnsi="Times New Roman" w:cs="Times New Roman"/>
                <w:b/>
                <w:color w:val="000000"/>
                <w:sz w:val="18"/>
                <w:szCs w:val="18"/>
              </w:rPr>
            </w:pPr>
          </w:p>
        </w:tc>
      </w:tr>
      <w:tr w:rsidR="00E76345" w:rsidRPr="003804CC" w:rsidDel="00A83F12" w14:paraId="288B16B2" w14:textId="53F355B9" w:rsidTr="008C38A3">
        <w:trPr>
          <w:del w:id="2994" w:author="Dayrtman Fajardo Vásquez" w:date="2015-11-12T18:11:00Z"/>
        </w:trPr>
        <w:tc>
          <w:tcPr>
            <w:tcW w:w="2518" w:type="dxa"/>
          </w:tcPr>
          <w:p w14:paraId="0370294E" w14:textId="2F93CA43" w:rsidR="00E76345" w:rsidRPr="006C1346" w:rsidDel="00A83F12" w:rsidRDefault="00E76345" w:rsidP="008C38A3">
            <w:pPr>
              <w:spacing w:before="2" w:after="2"/>
              <w:rPr>
                <w:del w:id="2995" w:author="Dayrtman Fajardo Vásquez" w:date="2015-11-12T18:11:00Z"/>
                <w:rFonts w:ascii="Times New Roman" w:hAnsi="Times New Roman" w:cs="Times New Roman"/>
                <w:b/>
                <w:color w:val="000000"/>
                <w:sz w:val="18"/>
                <w:szCs w:val="18"/>
              </w:rPr>
            </w:pPr>
            <w:del w:id="2996" w:author="Dayrtman Fajardo Vásquez" w:date="2015-11-12T18:11:00Z">
              <w:r w:rsidRPr="006C1346" w:rsidDel="00A83F12">
                <w:rPr>
                  <w:rFonts w:ascii="Times New Roman" w:hAnsi="Times New Roman" w:cs="Times New Roman"/>
                  <w:b/>
                  <w:color w:val="000000"/>
                  <w:sz w:val="18"/>
                  <w:szCs w:val="18"/>
                </w:rPr>
                <w:delText>Pie de imagen</w:delText>
              </w:r>
            </w:del>
          </w:p>
        </w:tc>
        <w:tc>
          <w:tcPr>
            <w:tcW w:w="6536" w:type="dxa"/>
          </w:tcPr>
          <w:p w14:paraId="00ED3EB3" w14:textId="1D795D0C" w:rsidR="00E76345" w:rsidRPr="00720F16" w:rsidDel="00A83F12" w:rsidRDefault="00E76345" w:rsidP="008C38A3">
            <w:pPr>
              <w:spacing w:before="2" w:after="2"/>
              <w:jc w:val="both"/>
              <w:rPr>
                <w:del w:id="2997" w:author="Dayrtman Fajardo Vásquez" w:date="2015-11-12T18:11:00Z"/>
                <w:rFonts w:ascii="Times New Roman" w:hAnsi="Times New Roman" w:cs="Times New Roman"/>
                <w:color w:val="000000"/>
              </w:rPr>
            </w:pPr>
            <w:del w:id="2998" w:author="Dayrtman Fajardo Vásquez" w:date="2015-11-12T18:11:00Z">
              <w:r w:rsidRPr="00720F16" w:rsidDel="00A83F12">
                <w:rPr>
                  <w:rFonts w:ascii="Times New Roman" w:hAnsi="Times New Roman" w:cs="Times New Roman"/>
                  <w:color w:val="252525"/>
                  <w:shd w:val="clear" w:color="auto" w:fill="FFFFFF"/>
                </w:rPr>
                <w:delText>La República Popular China es una de las mayores economías de mundo. Es una Estado gobernado por</w:delText>
              </w:r>
              <w:r w:rsidDel="00A83F12">
                <w:rPr>
                  <w:rFonts w:ascii="Times New Roman" w:hAnsi="Times New Roman" w:cs="Times New Roman"/>
                  <w:color w:val="252525"/>
                  <w:shd w:val="clear" w:color="auto" w:fill="FFFFFF"/>
                </w:rPr>
                <w:delText xml:space="preserve"> el </w:delText>
              </w:r>
              <w:r w:rsidRPr="00720F16" w:rsidDel="00A83F12">
                <w:rPr>
                  <w:rFonts w:ascii="Times New Roman" w:hAnsi="Times New Roman" w:cs="Times New Roman"/>
                  <w:color w:val="252525"/>
                  <w:shd w:val="clear" w:color="auto" w:fill="FFFFFF"/>
                </w:rPr>
                <w:delText>partido</w:delText>
              </w:r>
            </w:del>
            <w:ins w:id="2999" w:author="TOSHIBA" w:date="2015-10-30T11:47:00Z">
              <w:del w:id="3000" w:author="Dayrtman Fajardo Vásquez" w:date="2015-11-12T18:11:00Z">
                <w:r w:rsidR="009B0742" w:rsidDel="00A83F12">
                  <w:rPr>
                    <w:rFonts w:ascii="Times New Roman" w:hAnsi="Times New Roman" w:cs="Times New Roman"/>
                    <w:color w:val="252525"/>
                    <w:shd w:val="clear" w:color="auto" w:fill="FFFFFF"/>
                  </w:rPr>
                  <w:delText xml:space="preserve"> </w:delText>
                </w:r>
              </w:del>
            </w:ins>
            <w:ins w:id="3001" w:author="EUGENIA ARCE LONDONO" w:date="2015-04-29T09:25:00Z">
              <w:del w:id="3002" w:author="Dayrtman Fajardo Vásquez" w:date="2015-11-12T18:11:00Z">
                <w:r w:rsidDel="00A83F12">
                  <w:rPr>
                    <w:rFonts w:ascii="Times New Roman" w:hAnsi="Times New Roman" w:cs="Times New Roman"/>
                    <w:color w:val="252525"/>
                    <w:shd w:val="clear" w:color="auto" w:fill="FFFFFF"/>
                  </w:rPr>
                  <w:delText>Partido</w:delText>
                </w:r>
              </w:del>
            </w:ins>
            <w:del w:id="3003" w:author="Dayrtman Fajardo Vásquez" w:date="2015-11-12T18:11:00Z">
              <w:r w:rsidDel="00A83F12">
                <w:rPr>
                  <w:rFonts w:ascii="Times New Roman" w:hAnsi="Times New Roman" w:cs="Times New Roman"/>
                  <w:color w:val="252525"/>
                  <w:shd w:val="clear" w:color="auto" w:fill="FFFFFF"/>
                </w:rPr>
                <w:delText xml:space="preserve"> Comunista</w:delText>
              </w:r>
              <w:r w:rsidRPr="00720F16" w:rsidDel="00A83F12">
                <w:rPr>
                  <w:rFonts w:ascii="Times New Roman" w:hAnsi="Times New Roman" w:cs="Times New Roman"/>
                  <w:color w:val="252525"/>
                  <w:shd w:val="clear" w:color="auto" w:fill="FFFFFF"/>
                </w:rPr>
                <w:delText xml:space="preserve"> </w:delText>
              </w:r>
            </w:del>
            <w:ins w:id="3004" w:author="EUGENIA ARCE LONDONO" w:date="2015-04-29T09:25:00Z">
              <w:del w:id="3005" w:author="Dayrtman Fajardo Vásquez" w:date="2015-11-12T18:11:00Z">
                <w:r w:rsidDel="00A83F12">
                  <w:rPr>
                    <w:rFonts w:ascii="Times New Roman" w:hAnsi="Times New Roman" w:cs="Times New Roman"/>
                    <w:color w:val="252525"/>
                    <w:shd w:val="clear" w:color="auto" w:fill="FFFFFF"/>
                  </w:rPr>
                  <w:delText>.</w:delText>
                </w:r>
              </w:del>
            </w:ins>
          </w:p>
        </w:tc>
      </w:tr>
    </w:tbl>
    <w:p w14:paraId="7AF270F2" w14:textId="2DA579A4" w:rsidR="00E76345" w:rsidRPr="001726C4" w:rsidDel="00A83F12" w:rsidRDefault="00E76345" w:rsidP="00E76345">
      <w:pPr>
        <w:spacing w:after="0"/>
        <w:rPr>
          <w:del w:id="3006" w:author="Dayrtman Fajardo Vásquez" w:date="2015-11-12T18:20:00Z"/>
          <w:rFonts w:ascii="Times New Roman" w:hAnsi="Times New Roman" w:cs="Times New Roman"/>
          <w:color w:val="000000" w:themeColor="text1"/>
          <w:highlight w:val="yellow"/>
        </w:rPr>
      </w:pPr>
    </w:p>
    <w:p w14:paraId="41E3E7CA" w14:textId="238195AC" w:rsidR="00E76345" w:rsidDel="00A83F12" w:rsidRDefault="00E76345" w:rsidP="00E76345">
      <w:pPr>
        <w:spacing w:after="0"/>
        <w:jc w:val="both"/>
        <w:rPr>
          <w:del w:id="3007" w:author="Dayrtman Fajardo Vásquez" w:date="2015-11-12T18:18:00Z"/>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E76345" w:rsidRPr="005D1738" w:rsidDel="00A83F12" w14:paraId="3930A339" w14:textId="59D5853D" w:rsidTr="008C38A3">
        <w:trPr>
          <w:del w:id="3008" w:author="Dayrtman Fajardo Vásquez" w:date="2015-11-12T18:12:00Z"/>
        </w:trPr>
        <w:tc>
          <w:tcPr>
            <w:tcW w:w="9054" w:type="dxa"/>
            <w:gridSpan w:val="2"/>
            <w:shd w:val="clear" w:color="auto" w:fill="000000" w:themeFill="text1"/>
          </w:tcPr>
          <w:p w14:paraId="5F4019F5" w14:textId="355004D1" w:rsidR="00E76345" w:rsidRPr="005D1738" w:rsidDel="00A83F12" w:rsidRDefault="00E76345" w:rsidP="008C38A3">
            <w:pPr>
              <w:spacing w:before="2" w:after="2"/>
              <w:jc w:val="center"/>
              <w:rPr>
                <w:del w:id="3009" w:author="Dayrtman Fajardo Vásquez" w:date="2015-11-12T18:12:00Z"/>
                <w:rFonts w:ascii="Times New Roman" w:hAnsi="Times New Roman" w:cs="Times New Roman"/>
                <w:b/>
                <w:color w:val="FFFFFF" w:themeColor="background1"/>
              </w:rPr>
            </w:pPr>
            <w:del w:id="3010" w:author="Dayrtman Fajardo Vásquez" w:date="2015-11-12T18:12:00Z">
              <w:r w:rsidDel="00A83F12">
                <w:rPr>
                  <w:rFonts w:ascii="Times New Roman" w:hAnsi="Times New Roman" w:cs="Times New Roman"/>
                  <w:b/>
                  <w:color w:val="FFFFFF" w:themeColor="background1"/>
                </w:rPr>
                <w:delText>Profundiza</w:delText>
              </w:r>
              <w:r w:rsidRPr="005D1738" w:rsidDel="00A83F12">
                <w:rPr>
                  <w:rFonts w:ascii="Times New Roman" w:hAnsi="Times New Roman" w:cs="Times New Roman"/>
                  <w:b/>
                  <w:color w:val="FFFFFF" w:themeColor="background1"/>
                </w:rPr>
                <w:delText>: recurso aprovechado</w:delText>
              </w:r>
            </w:del>
          </w:p>
        </w:tc>
      </w:tr>
      <w:tr w:rsidR="00E76345" w:rsidRPr="00053744" w:rsidDel="00A83F12" w14:paraId="534A41B9" w14:textId="158AB279" w:rsidTr="008C38A3">
        <w:trPr>
          <w:del w:id="3011" w:author="Dayrtman Fajardo Vásquez" w:date="2015-11-12T18:12:00Z"/>
        </w:trPr>
        <w:tc>
          <w:tcPr>
            <w:tcW w:w="2518" w:type="dxa"/>
          </w:tcPr>
          <w:p w14:paraId="19F285AB" w14:textId="6F6561A7" w:rsidR="00E76345" w:rsidRPr="00053744" w:rsidDel="00A83F12" w:rsidRDefault="00E76345" w:rsidP="008C38A3">
            <w:pPr>
              <w:spacing w:before="2" w:after="2"/>
              <w:rPr>
                <w:del w:id="3012" w:author="Dayrtman Fajardo Vásquez" w:date="2015-11-12T18:12:00Z"/>
                <w:rFonts w:ascii="Times New Roman" w:hAnsi="Times New Roman" w:cs="Times New Roman"/>
                <w:b/>
                <w:color w:val="000000"/>
                <w:sz w:val="18"/>
                <w:szCs w:val="18"/>
              </w:rPr>
            </w:pPr>
            <w:del w:id="3013" w:author="Dayrtman Fajardo Vásquez" w:date="2015-11-12T18:12:00Z">
              <w:r w:rsidRPr="00053744" w:rsidDel="00A83F12">
                <w:rPr>
                  <w:rFonts w:ascii="Times New Roman" w:hAnsi="Times New Roman" w:cs="Times New Roman"/>
                  <w:b/>
                  <w:color w:val="000000"/>
                  <w:sz w:val="18"/>
                  <w:szCs w:val="18"/>
                </w:rPr>
                <w:delText>Código</w:delText>
              </w:r>
            </w:del>
          </w:p>
        </w:tc>
        <w:tc>
          <w:tcPr>
            <w:tcW w:w="6536" w:type="dxa"/>
          </w:tcPr>
          <w:p w14:paraId="07FEC14C" w14:textId="7B1CA8F5" w:rsidR="00E76345" w:rsidRPr="00053744" w:rsidDel="00A83F12" w:rsidRDefault="00E76345" w:rsidP="008C38A3">
            <w:pPr>
              <w:spacing w:before="2" w:after="2"/>
              <w:rPr>
                <w:del w:id="3014" w:author="Dayrtman Fajardo Vásquez" w:date="2015-11-12T18:12:00Z"/>
                <w:rFonts w:ascii="Times New Roman" w:hAnsi="Times New Roman" w:cs="Times New Roman"/>
                <w:b/>
                <w:color w:val="000000"/>
                <w:sz w:val="18"/>
                <w:szCs w:val="18"/>
              </w:rPr>
            </w:pPr>
            <w:del w:id="3015" w:author="Dayrtman Fajardo Vásquez" w:date="2015-11-12T18:12:00Z">
              <w:r w:rsidRPr="004A0527" w:rsidDel="00A83F12">
                <w:rPr>
                  <w:rFonts w:ascii="Times New Roman" w:hAnsi="Times New Roman" w:cs="Times New Roman"/>
                  <w:color w:val="000000" w:themeColor="text1"/>
                </w:rPr>
                <w:delText>CS_07_07_CO</w:delText>
              </w:r>
              <w:r w:rsidDel="00A83F12">
                <w:rPr>
                  <w:rFonts w:ascii="Times New Roman" w:hAnsi="Times New Roman" w:cs="Times New Roman"/>
                  <w:color w:val="000000"/>
                </w:rPr>
                <w:delText>_REC70</w:delText>
              </w:r>
            </w:del>
          </w:p>
        </w:tc>
      </w:tr>
      <w:tr w:rsidR="00E76345" w:rsidRPr="00053744" w:rsidDel="00A83F12" w14:paraId="3DB474EF" w14:textId="1F260771" w:rsidTr="008C38A3">
        <w:trPr>
          <w:del w:id="3016" w:author="Dayrtman Fajardo Vásquez" w:date="2015-11-12T18:12:00Z"/>
        </w:trPr>
        <w:tc>
          <w:tcPr>
            <w:tcW w:w="2518" w:type="dxa"/>
          </w:tcPr>
          <w:p w14:paraId="62C82A20" w14:textId="25BA5CF2" w:rsidR="00E76345" w:rsidRPr="00053744" w:rsidDel="00A83F12" w:rsidRDefault="00E76345" w:rsidP="008C38A3">
            <w:pPr>
              <w:spacing w:before="2" w:after="2"/>
              <w:rPr>
                <w:del w:id="3017" w:author="Dayrtman Fajardo Vásquez" w:date="2015-11-12T18:12:00Z"/>
                <w:rFonts w:ascii="Times New Roman" w:hAnsi="Times New Roman" w:cs="Times New Roman"/>
                <w:color w:val="000000"/>
              </w:rPr>
            </w:pPr>
            <w:del w:id="3018" w:author="Dayrtman Fajardo Vásquez" w:date="2015-11-12T18:12:00Z">
              <w:r w:rsidDel="00A83F12">
                <w:rPr>
                  <w:rFonts w:ascii="Times New Roman" w:hAnsi="Times New Roman" w:cs="Times New Roman"/>
                  <w:b/>
                  <w:color w:val="000000"/>
                  <w:sz w:val="18"/>
                  <w:szCs w:val="18"/>
                </w:rPr>
                <w:delText>Ubicación en Aula Planeta</w:delText>
              </w:r>
            </w:del>
          </w:p>
        </w:tc>
        <w:tc>
          <w:tcPr>
            <w:tcW w:w="6536" w:type="dxa"/>
          </w:tcPr>
          <w:p w14:paraId="3404F840" w14:textId="798C870D" w:rsidR="00E76345" w:rsidRPr="00053744" w:rsidDel="00A83F12" w:rsidRDefault="00E76345" w:rsidP="008C38A3">
            <w:pPr>
              <w:spacing w:before="2" w:after="2"/>
              <w:rPr>
                <w:del w:id="3019" w:author="Dayrtman Fajardo Vásquez" w:date="2015-11-12T18:12:00Z"/>
                <w:rFonts w:ascii="Times New Roman" w:hAnsi="Times New Roman" w:cs="Times New Roman"/>
                <w:color w:val="000000"/>
              </w:rPr>
            </w:pPr>
          </w:p>
        </w:tc>
      </w:tr>
      <w:tr w:rsidR="00E76345" w:rsidRPr="00053744" w:rsidDel="00A83F12" w14:paraId="30929A82" w14:textId="0D26253F" w:rsidTr="008C38A3">
        <w:trPr>
          <w:del w:id="3020" w:author="Dayrtman Fajardo Vásquez" w:date="2015-11-12T18:12:00Z"/>
        </w:trPr>
        <w:tc>
          <w:tcPr>
            <w:tcW w:w="2518" w:type="dxa"/>
          </w:tcPr>
          <w:p w14:paraId="4EF6CBD1" w14:textId="20E82CD0" w:rsidR="00E76345" w:rsidDel="00A83F12" w:rsidRDefault="00E76345" w:rsidP="008C38A3">
            <w:pPr>
              <w:spacing w:before="2" w:after="2"/>
              <w:rPr>
                <w:del w:id="3021" w:author="Dayrtman Fajardo Vásquez" w:date="2015-11-12T18:12:00Z"/>
                <w:rFonts w:ascii="Times New Roman" w:hAnsi="Times New Roman" w:cs="Times New Roman"/>
                <w:color w:val="000000"/>
              </w:rPr>
            </w:pPr>
            <w:del w:id="3022" w:author="Dayrtman Fajardo Vásquez" w:date="2015-11-12T18:12:00Z">
              <w:r w:rsidDel="00A83F12">
                <w:rPr>
                  <w:rFonts w:ascii="Times New Roman" w:hAnsi="Times New Roman" w:cs="Times New Roman"/>
                  <w:b/>
                  <w:color w:val="000000"/>
                  <w:sz w:val="18"/>
                  <w:szCs w:val="18"/>
                </w:rPr>
                <w:delText>Cambio (descripción o capturas de pantallas)</w:delText>
              </w:r>
            </w:del>
          </w:p>
        </w:tc>
        <w:tc>
          <w:tcPr>
            <w:tcW w:w="6536" w:type="dxa"/>
          </w:tcPr>
          <w:p w14:paraId="6CF5E657" w14:textId="14067075" w:rsidR="00E76345" w:rsidRPr="00053744" w:rsidDel="00A83F12" w:rsidRDefault="00E76345" w:rsidP="008C38A3">
            <w:pPr>
              <w:spacing w:before="2" w:after="2"/>
              <w:rPr>
                <w:del w:id="3023" w:author="Dayrtman Fajardo Vásquez" w:date="2015-11-12T18:12:00Z"/>
                <w:rFonts w:ascii="Times New Roman" w:hAnsi="Times New Roman" w:cs="Times New Roman"/>
                <w:color w:val="000000"/>
              </w:rPr>
            </w:pPr>
            <w:del w:id="3024" w:author="Dayrtman Fajardo Vásquez" w:date="2015-11-12T18:12:00Z">
              <w:r w:rsidDel="00A83F12">
                <w:rPr>
                  <w:noProof/>
                  <w:lang w:val="es-CO" w:eastAsia="es-CO"/>
                </w:rPr>
                <w:drawing>
                  <wp:inline distT="0" distB="0" distL="0" distR="0" wp14:anchorId="1E36DA66" wp14:editId="39654143">
                    <wp:extent cx="2904231" cy="15097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851" r="13243" b="11934"/>
                            <a:stretch/>
                          </pic:blipFill>
                          <pic:spPr bwMode="auto">
                            <a:xfrm>
                              <a:off x="0" y="0"/>
                              <a:ext cx="2908062" cy="1511705"/>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053744" w:rsidDel="00A83F12" w14:paraId="08429BD7" w14:textId="597A28EA" w:rsidTr="008C38A3">
        <w:trPr>
          <w:del w:id="3025" w:author="Dayrtman Fajardo Vásquez" w:date="2015-11-12T18:12:00Z"/>
        </w:trPr>
        <w:tc>
          <w:tcPr>
            <w:tcW w:w="2518" w:type="dxa"/>
          </w:tcPr>
          <w:p w14:paraId="033E2D4B" w14:textId="0B6F92AB" w:rsidR="00E76345" w:rsidDel="00A83F12" w:rsidRDefault="00E76345" w:rsidP="008C38A3">
            <w:pPr>
              <w:spacing w:before="2" w:after="2"/>
              <w:rPr>
                <w:del w:id="3026" w:author="Dayrtman Fajardo Vásquez" w:date="2015-11-12T18:12:00Z"/>
                <w:rFonts w:ascii="Times New Roman" w:hAnsi="Times New Roman" w:cs="Times New Roman"/>
                <w:b/>
                <w:color w:val="000000"/>
                <w:sz w:val="18"/>
                <w:szCs w:val="18"/>
              </w:rPr>
            </w:pPr>
            <w:del w:id="3027" w:author="Dayrtman Fajardo Vásquez" w:date="2015-11-12T18:12:00Z">
              <w:r w:rsidDel="00A83F12">
                <w:rPr>
                  <w:rFonts w:ascii="Times New Roman" w:hAnsi="Times New Roman" w:cs="Times New Roman"/>
                  <w:b/>
                  <w:color w:val="000000"/>
                  <w:sz w:val="18"/>
                  <w:szCs w:val="18"/>
                </w:rPr>
                <w:delText>Título</w:delText>
              </w:r>
            </w:del>
          </w:p>
        </w:tc>
        <w:tc>
          <w:tcPr>
            <w:tcW w:w="6536" w:type="dxa"/>
          </w:tcPr>
          <w:p w14:paraId="035C5557" w14:textId="592E1F78" w:rsidR="00E76345" w:rsidRPr="00053744" w:rsidDel="00A83F12" w:rsidRDefault="00E76345" w:rsidP="00A171A0">
            <w:pPr>
              <w:spacing w:before="2" w:after="2"/>
              <w:rPr>
                <w:del w:id="3028" w:author="Dayrtman Fajardo Vásquez" w:date="2015-11-12T18:12:00Z"/>
                <w:rFonts w:ascii="Times New Roman" w:hAnsi="Times New Roman" w:cs="Times New Roman"/>
                <w:color w:val="000000"/>
              </w:rPr>
            </w:pPr>
            <w:del w:id="3029" w:author="Dayrtman Fajardo Vásquez" w:date="2015-11-12T18:12:00Z">
              <w:r w:rsidDel="00A83F12">
                <w:rPr>
                  <w:rFonts w:ascii="Times New Roman" w:hAnsi="Times New Roman" w:cs="Times New Roman"/>
                  <w:color w:val="000000"/>
                </w:rPr>
                <w:delText>Identifica el relieve asiatico</w:delText>
              </w:r>
            </w:del>
            <w:ins w:id="3030" w:author="EUGENIA ARCE LONDONO" w:date="2015-04-29T09:25:00Z">
              <w:del w:id="3031" w:author="Dayrtman Fajardo Vásquez" w:date="2015-11-12T18:12:00Z">
                <w:r w:rsidDel="00A83F12">
                  <w:rPr>
                    <w:rFonts w:ascii="Times New Roman" w:hAnsi="Times New Roman" w:cs="Times New Roman"/>
                    <w:color w:val="000000"/>
                  </w:rPr>
                  <w:delText>asiático.</w:delText>
                </w:r>
              </w:del>
            </w:ins>
          </w:p>
        </w:tc>
      </w:tr>
      <w:tr w:rsidR="00E76345" w:rsidRPr="00053744" w:rsidDel="00A83F12" w14:paraId="20008336" w14:textId="0819BD12" w:rsidTr="008C38A3">
        <w:trPr>
          <w:del w:id="3032" w:author="Dayrtman Fajardo Vásquez" w:date="2015-11-12T18:12:00Z"/>
        </w:trPr>
        <w:tc>
          <w:tcPr>
            <w:tcW w:w="2518" w:type="dxa"/>
          </w:tcPr>
          <w:p w14:paraId="7E61382C" w14:textId="3E808F8B" w:rsidR="00E76345" w:rsidRPr="00A171A0" w:rsidDel="00A83F12" w:rsidRDefault="00E76345" w:rsidP="008C38A3">
            <w:pPr>
              <w:spacing w:before="2" w:after="2"/>
              <w:rPr>
                <w:del w:id="3033" w:author="Dayrtman Fajardo Vásquez" w:date="2015-11-12T18:12:00Z"/>
                <w:rFonts w:ascii="Times New Roman" w:hAnsi="Times New Roman" w:cs="Times New Roman"/>
                <w:b/>
                <w:color w:val="000000"/>
                <w:sz w:val="18"/>
                <w:szCs w:val="18"/>
              </w:rPr>
            </w:pPr>
            <w:del w:id="3034" w:author="Dayrtman Fajardo Vásquez" w:date="2015-11-12T18:12:00Z">
              <w:r w:rsidRPr="00A171A0" w:rsidDel="00A83F12">
                <w:rPr>
                  <w:rFonts w:ascii="Times New Roman" w:hAnsi="Times New Roman" w:cs="Times New Roman"/>
                  <w:b/>
                  <w:color w:val="000000"/>
                  <w:sz w:val="18"/>
                  <w:szCs w:val="18"/>
                </w:rPr>
                <w:delText>Descripción</w:delText>
              </w:r>
            </w:del>
          </w:p>
        </w:tc>
        <w:tc>
          <w:tcPr>
            <w:tcW w:w="6536" w:type="dxa"/>
          </w:tcPr>
          <w:p w14:paraId="72B4DFF4" w14:textId="5FA9972F" w:rsidR="00E76345" w:rsidRPr="00A171A0" w:rsidDel="00A83F12" w:rsidRDefault="00E76345" w:rsidP="000D4069">
            <w:pPr>
              <w:spacing w:before="2" w:after="2"/>
              <w:rPr>
                <w:del w:id="3035" w:author="Dayrtman Fajardo Vásquez" w:date="2015-11-12T18:12:00Z"/>
                <w:rFonts w:ascii="Times New Roman" w:hAnsi="Times New Roman" w:cs="Times New Roman"/>
                <w:color w:val="000000"/>
              </w:rPr>
            </w:pPr>
            <w:del w:id="3036" w:author="Dayrtman Fajardo Vásquez" w:date="2015-11-12T18:12:00Z">
              <w:r w:rsidRPr="00A171A0" w:rsidDel="00A83F12">
                <w:rPr>
                  <w:rFonts w:ascii="Times New Roman" w:hAnsi="Times New Roman" w:cs="Times New Roman"/>
                  <w:color w:val="000000"/>
                </w:rPr>
                <w:delText xml:space="preserve">Actividad que permite relacionar ejemplos de unidades de relieve, con la forma de relieve a la que pertenecen. </w:delText>
              </w:r>
            </w:del>
          </w:p>
        </w:tc>
      </w:tr>
    </w:tbl>
    <w:p w14:paraId="4EB673ED" w14:textId="67F43D9A" w:rsidR="00E76345" w:rsidRPr="00B5011F" w:rsidDel="00A83F12" w:rsidRDefault="00E76345" w:rsidP="00E76345">
      <w:pPr>
        <w:spacing w:after="0"/>
        <w:jc w:val="both"/>
        <w:rPr>
          <w:del w:id="3037" w:author="Dayrtman Fajardo Vásquez" w:date="2015-11-12T18:18:00Z"/>
          <w:rFonts w:ascii="Times New Roman" w:hAnsi="Times New Roman" w:cs="Times New Roman"/>
          <w:color w:val="FFFFFF" w:themeColor="background1"/>
        </w:rPr>
      </w:pPr>
      <w:del w:id="3038" w:author="Dayrtman Fajardo Vásquez" w:date="2015-11-12T18:18:00Z">
        <w:r w:rsidDel="00A83F12">
          <w:rPr>
            <w:rFonts w:ascii="Times New Roman" w:hAnsi="Times New Roman" w:cs="Times New Roman"/>
            <w:color w:val="FFFFFF" w:themeColor="background1"/>
          </w:rPr>
          <w:delText>.</w:delText>
        </w:r>
        <w:r w:rsidRPr="00B5011F" w:rsidDel="00A83F12">
          <w:rPr>
            <w:rFonts w:ascii="Times New Roman" w:hAnsi="Times New Roman" w:cs="Times New Roman"/>
            <w:color w:val="FFFFFF" w:themeColor="background1"/>
          </w:rPr>
          <w:delText>.</w:delText>
        </w:r>
      </w:del>
    </w:p>
    <w:tbl>
      <w:tblPr>
        <w:tblStyle w:val="Tablaconcuadrcula"/>
        <w:tblW w:w="0" w:type="auto"/>
        <w:tblLayout w:type="fixed"/>
        <w:tblLook w:val="04A0" w:firstRow="1" w:lastRow="0" w:firstColumn="1" w:lastColumn="0" w:noHBand="0" w:noVBand="1"/>
      </w:tblPr>
      <w:tblGrid>
        <w:gridCol w:w="1384"/>
        <w:gridCol w:w="7670"/>
      </w:tblGrid>
      <w:tr w:rsidR="00E76345" w:rsidRPr="005D1738" w:rsidDel="00A83F12" w14:paraId="76D1BBB1" w14:textId="76194EA3" w:rsidTr="008C38A3">
        <w:trPr>
          <w:del w:id="3039" w:author="Dayrtman Fajardo Vásquez" w:date="2015-11-12T18:18:00Z"/>
        </w:trPr>
        <w:tc>
          <w:tcPr>
            <w:tcW w:w="9054" w:type="dxa"/>
            <w:gridSpan w:val="2"/>
            <w:shd w:val="clear" w:color="auto" w:fill="000000" w:themeFill="text1"/>
          </w:tcPr>
          <w:p w14:paraId="488A259C" w14:textId="426349F7" w:rsidR="00E76345" w:rsidRPr="005D1738" w:rsidDel="00A83F12" w:rsidRDefault="00E76345" w:rsidP="008C38A3">
            <w:pPr>
              <w:spacing w:before="2" w:after="2"/>
              <w:jc w:val="center"/>
              <w:rPr>
                <w:del w:id="3040" w:author="Dayrtman Fajardo Vásquez" w:date="2015-11-12T18:18:00Z"/>
                <w:rFonts w:ascii="Times New Roman" w:hAnsi="Times New Roman" w:cs="Times New Roman"/>
                <w:b/>
                <w:color w:val="FFFFFF" w:themeColor="background1"/>
              </w:rPr>
            </w:pPr>
            <w:del w:id="3041" w:author="Dayrtman Fajardo Vásquez" w:date="2015-11-12T18:18:00Z">
              <w:r w:rsidDel="00A83F12">
                <w:rPr>
                  <w:rFonts w:ascii="Times New Roman" w:hAnsi="Times New Roman" w:cs="Times New Roman"/>
                  <w:b/>
                  <w:color w:val="FFFFFF" w:themeColor="background1"/>
                </w:rPr>
                <w:delText>Profundiza</w:delText>
              </w:r>
              <w:r w:rsidRPr="005D1738" w:rsidDel="00A83F12">
                <w:rPr>
                  <w:rFonts w:ascii="Times New Roman" w:hAnsi="Times New Roman" w:cs="Times New Roman"/>
                  <w:b/>
                  <w:color w:val="FFFFFF" w:themeColor="background1"/>
                </w:rPr>
                <w:delText>: recurso aprovechado</w:delText>
              </w:r>
            </w:del>
          </w:p>
        </w:tc>
      </w:tr>
      <w:tr w:rsidR="00E76345" w:rsidRPr="00053744" w:rsidDel="00A83F12" w14:paraId="3FA658B3" w14:textId="2E39E90F" w:rsidTr="008C38A3">
        <w:trPr>
          <w:del w:id="3042" w:author="Dayrtman Fajardo Vásquez" w:date="2015-11-12T18:18:00Z"/>
        </w:trPr>
        <w:tc>
          <w:tcPr>
            <w:tcW w:w="1384" w:type="dxa"/>
          </w:tcPr>
          <w:p w14:paraId="671A7653" w14:textId="43EAAF1D" w:rsidR="00E76345" w:rsidRPr="00053744" w:rsidDel="00A83F12" w:rsidRDefault="00E76345" w:rsidP="008C38A3">
            <w:pPr>
              <w:spacing w:before="2" w:after="2"/>
              <w:rPr>
                <w:del w:id="3043" w:author="Dayrtman Fajardo Vásquez" w:date="2015-11-12T18:18:00Z"/>
                <w:rFonts w:ascii="Times New Roman" w:hAnsi="Times New Roman" w:cs="Times New Roman"/>
                <w:b/>
                <w:color w:val="000000"/>
                <w:sz w:val="18"/>
                <w:szCs w:val="18"/>
              </w:rPr>
            </w:pPr>
            <w:del w:id="3044" w:author="Dayrtman Fajardo Vásquez" w:date="2015-11-12T18:18:00Z">
              <w:r w:rsidRPr="00053744" w:rsidDel="00A83F12">
                <w:rPr>
                  <w:rFonts w:ascii="Times New Roman" w:hAnsi="Times New Roman" w:cs="Times New Roman"/>
                  <w:b/>
                  <w:color w:val="000000"/>
                  <w:sz w:val="18"/>
                  <w:szCs w:val="18"/>
                </w:rPr>
                <w:delText>Código</w:delText>
              </w:r>
            </w:del>
          </w:p>
        </w:tc>
        <w:tc>
          <w:tcPr>
            <w:tcW w:w="7670" w:type="dxa"/>
          </w:tcPr>
          <w:p w14:paraId="7D3A4642" w14:textId="29D6BDBE" w:rsidR="00E76345" w:rsidRPr="00053744" w:rsidDel="00A83F12" w:rsidRDefault="00E76345" w:rsidP="008C38A3">
            <w:pPr>
              <w:spacing w:before="2" w:after="2"/>
              <w:rPr>
                <w:del w:id="3045" w:author="Dayrtman Fajardo Vásquez" w:date="2015-11-12T18:18:00Z"/>
                <w:rFonts w:ascii="Times New Roman" w:hAnsi="Times New Roman" w:cs="Times New Roman"/>
                <w:b/>
                <w:color w:val="000000"/>
                <w:sz w:val="18"/>
                <w:szCs w:val="18"/>
              </w:rPr>
            </w:pPr>
            <w:del w:id="3046" w:author="Dayrtman Fajardo Vásquez" w:date="2015-11-12T18:18:00Z">
              <w:r w:rsidRPr="004A0527" w:rsidDel="00A83F12">
                <w:rPr>
                  <w:rFonts w:ascii="Times New Roman" w:hAnsi="Times New Roman" w:cs="Times New Roman"/>
                  <w:color w:val="000000" w:themeColor="text1"/>
                </w:rPr>
                <w:delText>CS_07_07_CO</w:delText>
              </w:r>
              <w:r w:rsidDel="00A83F12">
                <w:rPr>
                  <w:rFonts w:ascii="Times New Roman" w:hAnsi="Times New Roman" w:cs="Times New Roman"/>
                  <w:color w:val="000000"/>
                </w:rPr>
                <w:delText>_REC80</w:delText>
              </w:r>
            </w:del>
          </w:p>
        </w:tc>
      </w:tr>
      <w:tr w:rsidR="00E76345" w:rsidRPr="00053744" w:rsidDel="00A83F12" w14:paraId="76357980" w14:textId="2CF90220" w:rsidTr="008C38A3">
        <w:trPr>
          <w:del w:id="3047" w:author="Dayrtman Fajardo Vásquez" w:date="2015-11-12T18:18:00Z"/>
        </w:trPr>
        <w:tc>
          <w:tcPr>
            <w:tcW w:w="1384" w:type="dxa"/>
          </w:tcPr>
          <w:p w14:paraId="6BA59547" w14:textId="0C26A3D7" w:rsidR="00E76345" w:rsidRPr="00053744" w:rsidDel="00A83F12" w:rsidRDefault="00E76345" w:rsidP="008C38A3">
            <w:pPr>
              <w:spacing w:before="2" w:after="2"/>
              <w:rPr>
                <w:del w:id="3048" w:author="Dayrtman Fajardo Vásquez" w:date="2015-11-12T18:18:00Z"/>
                <w:rFonts w:ascii="Times New Roman" w:hAnsi="Times New Roman" w:cs="Times New Roman"/>
                <w:color w:val="000000"/>
              </w:rPr>
            </w:pPr>
            <w:del w:id="3049" w:author="Dayrtman Fajardo Vásquez" w:date="2015-11-12T18:18:00Z">
              <w:r w:rsidDel="00A83F12">
                <w:rPr>
                  <w:rFonts w:ascii="Times New Roman" w:hAnsi="Times New Roman" w:cs="Times New Roman"/>
                  <w:b/>
                  <w:color w:val="000000"/>
                  <w:sz w:val="18"/>
                  <w:szCs w:val="18"/>
                </w:rPr>
                <w:delText>Ubicación en Aula Planeta</w:delText>
              </w:r>
            </w:del>
          </w:p>
        </w:tc>
        <w:tc>
          <w:tcPr>
            <w:tcW w:w="7670" w:type="dxa"/>
          </w:tcPr>
          <w:p w14:paraId="4A5CC538" w14:textId="68E08C91" w:rsidR="00E76345" w:rsidDel="00A83F12" w:rsidRDefault="008F739E" w:rsidP="008C38A3">
            <w:pPr>
              <w:spacing w:before="2" w:after="2"/>
              <w:rPr>
                <w:del w:id="3050" w:author="Dayrtman Fajardo Vásquez" w:date="2015-11-12T18:18:00Z"/>
                <w:rFonts w:ascii="Times New Roman" w:hAnsi="Times New Roman" w:cs="Times New Roman"/>
                <w:color w:val="000000"/>
              </w:rPr>
            </w:pPr>
            <w:del w:id="3051" w:author="Dayrtman Fajardo Vásquez" w:date="2015-11-12T18:18:00Z">
              <w:r w:rsidDel="00A83F12">
                <w:fldChar w:fldCharType="begin"/>
              </w:r>
              <w:r w:rsidDel="00A83F12">
                <w:delInstrText xml:space="preserve"> HYPERLINK "http://profesores.aulaplaneta.com/DesktopModules/PPP_EditorGuionesKO/RecursoProfesor.aspx?IdGuion=10263&amp;IdRecurso=478977&amp;Transparent=on" </w:delInstrText>
              </w:r>
              <w:r w:rsidDel="00A83F12">
                <w:fldChar w:fldCharType="separate"/>
              </w:r>
              <w:r w:rsidR="00E76345" w:rsidRPr="002907F5" w:rsidDel="00A83F12">
                <w:rPr>
                  <w:rStyle w:val="Hipervnculo"/>
                  <w:rFonts w:ascii="Times New Roman" w:hAnsi="Times New Roman" w:cs="Times New Roman"/>
                </w:rPr>
                <w:delText>http://profesores.aulaplaneta.com/DesktopModules/PPP_EditorGuionesKO/RecursoProfesor.aspx?IdGuion=10263&amp;IdRecurso=478977&amp;Transparent=on</w:delText>
              </w:r>
              <w:r w:rsidDel="00A83F12">
                <w:rPr>
                  <w:rStyle w:val="Hipervnculo"/>
                  <w:rFonts w:ascii="Times New Roman" w:hAnsi="Times New Roman" w:cs="Times New Roman"/>
                </w:rPr>
                <w:fldChar w:fldCharType="end"/>
              </w:r>
            </w:del>
          </w:p>
          <w:p w14:paraId="6406DC12" w14:textId="097D74DD" w:rsidR="00E76345" w:rsidRPr="00053744" w:rsidDel="00A83F12" w:rsidRDefault="00E76345" w:rsidP="008C38A3">
            <w:pPr>
              <w:spacing w:before="2" w:after="2"/>
              <w:rPr>
                <w:del w:id="3052" w:author="Dayrtman Fajardo Vásquez" w:date="2015-11-12T18:18:00Z"/>
                <w:rFonts w:ascii="Times New Roman" w:hAnsi="Times New Roman" w:cs="Times New Roman"/>
                <w:color w:val="000000"/>
              </w:rPr>
            </w:pPr>
          </w:p>
        </w:tc>
      </w:tr>
      <w:tr w:rsidR="00E76345" w:rsidRPr="00053744" w:rsidDel="00A83F12" w14:paraId="4BC0852F" w14:textId="34E88ED5" w:rsidTr="008C38A3">
        <w:trPr>
          <w:del w:id="3053" w:author="Dayrtman Fajardo Vásquez" w:date="2015-11-12T18:18:00Z"/>
        </w:trPr>
        <w:tc>
          <w:tcPr>
            <w:tcW w:w="1384" w:type="dxa"/>
          </w:tcPr>
          <w:p w14:paraId="7C8310F8" w14:textId="319DB9F1" w:rsidR="00E76345" w:rsidDel="00A83F12" w:rsidRDefault="00E76345" w:rsidP="008C38A3">
            <w:pPr>
              <w:spacing w:before="2" w:after="2"/>
              <w:rPr>
                <w:del w:id="3054" w:author="Dayrtman Fajardo Vásquez" w:date="2015-11-12T18:18:00Z"/>
                <w:rFonts w:ascii="Times New Roman" w:hAnsi="Times New Roman" w:cs="Times New Roman"/>
                <w:color w:val="000000"/>
              </w:rPr>
            </w:pPr>
            <w:del w:id="3055" w:author="Dayrtman Fajardo Vásquez" w:date="2015-11-12T18:18:00Z">
              <w:r w:rsidDel="00A83F12">
                <w:rPr>
                  <w:rFonts w:ascii="Times New Roman" w:hAnsi="Times New Roman" w:cs="Times New Roman"/>
                  <w:b/>
                  <w:color w:val="000000"/>
                  <w:sz w:val="18"/>
                  <w:szCs w:val="18"/>
                </w:rPr>
                <w:delText>Cambio (descripción o capturas de pantallas)</w:delText>
              </w:r>
            </w:del>
          </w:p>
        </w:tc>
        <w:tc>
          <w:tcPr>
            <w:tcW w:w="7670" w:type="dxa"/>
          </w:tcPr>
          <w:p w14:paraId="4B2EE278" w14:textId="0AF311DE" w:rsidR="00E76345" w:rsidDel="00A83F12" w:rsidRDefault="00E76345" w:rsidP="008C38A3">
            <w:pPr>
              <w:spacing w:before="2" w:after="2"/>
              <w:rPr>
                <w:del w:id="3056" w:author="Dayrtman Fajardo Vásquez" w:date="2015-11-12T18:18:00Z"/>
                <w:rFonts w:ascii="Times New Roman" w:hAnsi="Times New Roman" w:cs="Times New Roman"/>
                <w:color w:val="000000"/>
              </w:rPr>
            </w:pPr>
            <w:del w:id="3057" w:author="Dayrtman Fajardo Vásquez" w:date="2015-11-12T18:18:00Z">
              <w:r w:rsidDel="00A83F12">
                <w:rPr>
                  <w:rFonts w:ascii="Times New Roman" w:hAnsi="Times New Roman" w:cs="Times New Roman"/>
                  <w:color w:val="000000"/>
                </w:rPr>
                <w:delText>Sin ajustes</w:delText>
              </w:r>
            </w:del>
          </w:p>
          <w:p w14:paraId="60B2F07B" w14:textId="0BC5CE19" w:rsidR="00E76345" w:rsidRPr="00053744" w:rsidDel="00A83F12" w:rsidRDefault="00E76345" w:rsidP="008C38A3">
            <w:pPr>
              <w:spacing w:before="2" w:after="2"/>
              <w:rPr>
                <w:del w:id="3058" w:author="Dayrtman Fajardo Vásquez" w:date="2015-11-12T18:18:00Z"/>
                <w:rFonts w:ascii="Times New Roman" w:hAnsi="Times New Roman" w:cs="Times New Roman"/>
                <w:color w:val="000000"/>
              </w:rPr>
            </w:pPr>
            <w:del w:id="3059" w:author="Dayrtman Fajardo Vásquez" w:date="2015-11-12T18:18:00Z">
              <w:r w:rsidDel="00A83F12">
                <w:rPr>
                  <w:noProof/>
                  <w:lang w:val="es-CO" w:eastAsia="es-CO"/>
                </w:rPr>
                <w:drawing>
                  <wp:inline distT="0" distB="0" distL="0" distR="0" wp14:anchorId="7C8588BE" wp14:editId="29DBE653">
                    <wp:extent cx="3563391" cy="19716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247" r="11630" b="5784"/>
                            <a:stretch/>
                          </pic:blipFill>
                          <pic:spPr bwMode="auto">
                            <a:xfrm>
                              <a:off x="0" y="0"/>
                              <a:ext cx="3564601" cy="1972344"/>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053744" w:rsidDel="00A83F12" w14:paraId="7AEB387B" w14:textId="67B48E3E" w:rsidTr="008C38A3">
        <w:trPr>
          <w:del w:id="3060" w:author="Dayrtman Fajardo Vásquez" w:date="2015-11-12T18:18:00Z"/>
        </w:trPr>
        <w:tc>
          <w:tcPr>
            <w:tcW w:w="1384" w:type="dxa"/>
          </w:tcPr>
          <w:p w14:paraId="33C2487F" w14:textId="58BC4AE2" w:rsidR="00E76345" w:rsidDel="00A83F12" w:rsidRDefault="00E76345" w:rsidP="008C38A3">
            <w:pPr>
              <w:spacing w:before="2" w:after="2"/>
              <w:rPr>
                <w:del w:id="3061" w:author="Dayrtman Fajardo Vásquez" w:date="2015-11-12T18:18:00Z"/>
                <w:rFonts w:ascii="Times New Roman" w:hAnsi="Times New Roman" w:cs="Times New Roman"/>
                <w:b/>
                <w:color w:val="000000"/>
                <w:sz w:val="18"/>
                <w:szCs w:val="18"/>
              </w:rPr>
            </w:pPr>
            <w:del w:id="3062" w:author="Dayrtman Fajardo Vásquez" w:date="2015-11-12T18:18:00Z">
              <w:r w:rsidDel="00A83F12">
                <w:rPr>
                  <w:rFonts w:ascii="Times New Roman" w:hAnsi="Times New Roman" w:cs="Times New Roman"/>
                  <w:b/>
                  <w:color w:val="000000"/>
                  <w:sz w:val="18"/>
                  <w:szCs w:val="18"/>
                </w:rPr>
                <w:delText>Título</w:delText>
              </w:r>
            </w:del>
          </w:p>
        </w:tc>
        <w:tc>
          <w:tcPr>
            <w:tcW w:w="7670" w:type="dxa"/>
          </w:tcPr>
          <w:p w14:paraId="3F64039B" w14:textId="78D6E8F9" w:rsidR="00E76345" w:rsidRPr="00053744" w:rsidDel="00A83F12" w:rsidRDefault="00E76345" w:rsidP="008C38A3">
            <w:pPr>
              <w:spacing w:before="2" w:after="2"/>
              <w:rPr>
                <w:del w:id="3063" w:author="Dayrtman Fajardo Vásquez" w:date="2015-11-12T18:18:00Z"/>
                <w:rFonts w:ascii="Times New Roman" w:hAnsi="Times New Roman" w:cs="Times New Roman"/>
                <w:color w:val="000000"/>
              </w:rPr>
            </w:pPr>
            <w:del w:id="3064" w:author="Dayrtman Fajardo Vásquez" w:date="2015-11-12T18:18:00Z">
              <w:r w:rsidRPr="00B5011F" w:rsidDel="00A83F12">
                <w:rPr>
                  <w:rFonts w:ascii="Times New Roman" w:hAnsi="Times New Roman" w:cs="Times New Roman"/>
                  <w:color w:val="000000"/>
                </w:rPr>
                <w:delText>Identifica los recursos hídricos y la problemática del agua en Asia</w:delText>
              </w:r>
            </w:del>
            <w:ins w:id="3065" w:author="EUGENIA ARCE LONDONO" w:date="2015-04-29T09:25:00Z">
              <w:del w:id="3066" w:author="Dayrtman Fajardo Vásquez" w:date="2015-11-12T18:18:00Z">
                <w:r w:rsidDel="00A83F12">
                  <w:rPr>
                    <w:rFonts w:ascii="Times New Roman" w:hAnsi="Times New Roman" w:cs="Times New Roman"/>
                    <w:color w:val="000000"/>
                  </w:rPr>
                  <w:delText>.</w:delText>
                </w:r>
              </w:del>
            </w:ins>
          </w:p>
        </w:tc>
      </w:tr>
      <w:tr w:rsidR="00E76345" w:rsidRPr="00053744" w:rsidDel="00A83F12" w14:paraId="19DC8770" w14:textId="56BD98CF" w:rsidTr="008C38A3">
        <w:trPr>
          <w:del w:id="3067" w:author="Dayrtman Fajardo Vásquez" w:date="2015-11-12T18:18:00Z"/>
        </w:trPr>
        <w:tc>
          <w:tcPr>
            <w:tcW w:w="1384" w:type="dxa"/>
          </w:tcPr>
          <w:p w14:paraId="2CE2CB75" w14:textId="14C1CF0C" w:rsidR="00E76345" w:rsidDel="00A83F12" w:rsidRDefault="00E76345" w:rsidP="008C38A3">
            <w:pPr>
              <w:spacing w:before="2" w:after="2"/>
              <w:rPr>
                <w:del w:id="3068" w:author="Dayrtman Fajardo Vásquez" w:date="2015-11-12T18:18:00Z"/>
                <w:rFonts w:ascii="Times New Roman" w:hAnsi="Times New Roman" w:cs="Times New Roman"/>
                <w:b/>
                <w:color w:val="000000"/>
                <w:sz w:val="18"/>
                <w:szCs w:val="18"/>
              </w:rPr>
            </w:pPr>
            <w:del w:id="3069" w:author="Dayrtman Fajardo Vásquez" w:date="2015-11-12T18:18:00Z">
              <w:r w:rsidDel="00A83F12">
                <w:rPr>
                  <w:rFonts w:ascii="Times New Roman" w:hAnsi="Times New Roman" w:cs="Times New Roman"/>
                  <w:b/>
                  <w:color w:val="000000"/>
                  <w:sz w:val="18"/>
                  <w:szCs w:val="18"/>
                </w:rPr>
                <w:delText>Descripción</w:delText>
              </w:r>
            </w:del>
          </w:p>
        </w:tc>
        <w:tc>
          <w:tcPr>
            <w:tcW w:w="7670" w:type="dxa"/>
          </w:tcPr>
          <w:p w14:paraId="13A41C40" w14:textId="3AD9F5F5" w:rsidR="00E76345" w:rsidRPr="00053744" w:rsidDel="00A83F12" w:rsidRDefault="00E76345" w:rsidP="009B0742">
            <w:pPr>
              <w:spacing w:before="2" w:after="2"/>
              <w:rPr>
                <w:del w:id="3070" w:author="Dayrtman Fajardo Vásquez" w:date="2015-11-12T18:18:00Z"/>
                <w:rFonts w:ascii="Times New Roman" w:hAnsi="Times New Roman" w:cs="Times New Roman"/>
                <w:color w:val="000000"/>
              </w:rPr>
            </w:pPr>
            <w:del w:id="3071" w:author="Dayrtman Fajardo Vásquez" w:date="2015-11-12T18:18:00Z">
              <w:r w:rsidDel="00A83F12">
                <w:rPr>
                  <w:rFonts w:ascii="Times New Roman" w:hAnsi="Times New Roman" w:cs="Times New Roman"/>
                  <w:color w:val="000000"/>
                </w:rPr>
                <w:delText>Actividad para conocer mejor cuales</w:delText>
              </w:r>
            </w:del>
            <w:ins w:id="3072" w:author="EUGENIA ARCE LONDONO" w:date="2015-04-29T09:25:00Z">
              <w:del w:id="3073" w:author="Dayrtman Fajardo Vásquez" w:date="2015-11-12T18:18:00Z">
                <w:r w:rsidDel="00A83F12">
                  <w:rPr>
                    <w:rFonts w:ascii="Times New Roman" w:hAnsi="Times New Roman" w:cs="Times New Roman"/>
                    <w:color w:val="000000"/>
                  </w:rPr>
                  <w:delText>cuáles</w:delText>
                </w:r>
              </w:del>
            </w:ins>
            <w:del w:id="3074" w:author="Dayrtman Fajardo Vásquez" w:date="2015-11-12T18:18:00Z">
              <w:r w:rsidDel="00A83F12">
                <w:rPr>
                  <w:rFonts w:ascii="Times New Roman" w:hAnsi="Times New Roman" w:cs="Times New Roman"/>
                  <w:color w:val="000000"/>
                </w:rPr>
                <w:delText xml:space="preserve"> son los recursos hídricos y la problemática del agua en Asia.</w:delText>
              </w:r>
            </w:del>
          </w:p>
        </w:tc>
      </w:tr>
    </w:tbl>
    <w:p w14:paraId="3C449267" w14:textId="429C311D" w:rsidR="00E76345" w:rsidDel="00A83F12" w:rsidRDefault="00E76345" w:rsidP="00E76345">
      <w:pPr>
        <w:spacing w:after="0"/>
        <w:jc w:val="both"/>
        <w:rPr>
          <w:del w:id="3075" w:author="Dayrtman Fajardo Vásquez" w:date="2015-11-12T18:18:00Z"/>
          <w:rFonts w:ascii="Times New Roman" w:hAnsi="Times New Roman" w:cs="Times New Roman"/>
          <w:color w:val="000000" w:themeColor="text1"/>
        </w:rPr>
      </w:pPr>
    </w:p>
    <w:p w14:paraId="2DB15488" w14:textId="7D14FF4C" w:rsidR="00E76345" w:rsidRPr="00B5011F" w:rsidDel="00A83F12" w:rsidRDefault="00E76345" w:rsidP="00E76345">
      <w:pPr>
        <w:spacing w:after="0"/>
        <w:jc w:val="both"/>
        <w:rPr>
          <w:del w:id="3076" w:author="Dayrtman Fajardo Vásquez" w:date="2015-11-12T18:18:00Z"/>
          <w:rFonts w:ascii="Times New Roman" w:hAnsi="Times New Roman" w:cs="Times New Roman"/>
          <w:color w:val="FFFFFF" w:themeColor="background1"/>
        </w:rPr>
      </w:pPr>
      <w:del w:id="3077" w:author="Dayrtman Fajardo Vásquez" w:date="2015-11-12T18:18:00Z">
        <w:r w:rsidRPr="00B5011F" w:rsidDel="00A83F12">
          <w:rPr>
            <w:rFonts w:ascii="Times New Roman" w:hAnsi="Times New Roman" w:cs="Times New Roman"/>
            <w:color w:val="FFFFFF" w:themeColor="background1"/>
          </w:rPr>
          <w:delText>.</w:delText>
        </w:r>
      </w:del>
    </w:p>
    <w:tbl>
      <w:tblPr>
        <w:tblStyle w:val="Tablaconcuadrcula"/>
        <w:tblW w:w="0" w:type="auto"/>
        <w:tblLayout w:type="fixed"/>
        <w:tblLook w:val="04A0" w:firstRow="1" w:lastRow="0" w:firstColumn="1" w:lastColumn="0" w:noHBand="0" w:noVBand="1"/>
      </w:tblPr>
      <w:tblGrid>
        <w:gridCol w:w="1242"/>
        <w:gridCol w:w="7812"/>
      </w:tblGrid>
      <w:tr w:rsidR="00E76345" w:rsidRPr="005D1738" w:rsidDel="00A83F12" w14:paraId="5B71ADD6" w14:textId="2A0F1307" w:rsidTr="008C38A3">
        <w:trPr>
          <w:del w:id="3078" w:author="Dayrtman Fajardo Vásquez" w:date="2015-11-12T18:14:00Z"/>
        </w:trPr>
        <w:tc>
          <w:tcPr>
            <w:tcW w:w="9054" w:type="dxa"/>
            <w:gridSpan w:val="2"/>
            <w:shd w:val="clear" w:color="auto" w:fill="000000" w:themeFill="text1"/>
          </w:tcPr>
          <w:p w14:paraId="0704BA74" w14:textId="14A21BBE" w:rsidR="00E76345" w:rsidRPr="005D1738" w:rsidDel="00A83F12" w:rsidRDefault="00E76345" w:rsidP="008C38A3">
            <w:pPr>
              <w:spacing w:before="2" w:after="2"/>
              <w:jc w:val="center"/>
              <w:rPr>
                <w:del w:id="3079" w:author="Dayrtman Fajardo Vásquez" w:date="2015-11-12T18:14:00Z"/>
                <w:rFonts w:ascii="Times New Roman" w:hAnsi="Times New Roman" w:cs="Times New Roman"/>
                <w:b/>
                <w:color w:val="FFFFFF" w:themeColor="background1"/>
              </w:rPr>
            </w:pPr>
            <w:del w:id="3080" w:author="Dayrtman Fajardo Vásquez" w:date="2015-11-12T18:14:00Z">
              <w:r w:rsidRPr="005D1738" w:rsidDel="00A83F12">
                <w:rPr>
                  <w:rFonts w:ascii="Times New Roman" w:hAnsi="Times New Roman" w:cs="Times New Roman"/>
                  <w:b/>
                  <w:color w:val="FFFFFF" w:themeColor="background1"/>
                </w:rPr>
                <w:delText>Practica: recurso aprovechado</w:delText>
              </w:r>
            </w:del>
          </w:p>
        </w:tc>
      </w:tr>
      <w:tr w:rsidR="00E76345" w:rsidRPr="00053744" w:rsidDel="00A83F12" w14:paraId="0B50F285" w14:textId="3E7E1E44" w:rsidTr="008C38A3">
        <w:trPr>
          <w:del w:id="3081" w:author="Dayrtman Fajardo Vásquez" w:date="2015-11-12T18:14:00Z"/>
        </w:trPr>
        <w:tc>
          <w:tcPr>
            <w:tcW w:w="1242" w:type="dxa"/>
          </w:tcPr>
          <w:p w14:paraId="3326BF56" w14:textId="1F59C691" w:rsidR="00E76345" w:rsidRPr="00053744" w:rsidDel="00A83F12" w:rsidRDefault="00E76345" w:rsidP="008C38A3">
            <w:pPr>
              <w:spacing w:before="2" w:after="2"/>
              <w:rPr>
                <w:del w:id="3082" w:author="Dayrtman Fajardo Vásquez" w:date="2015-11-12T18:14:00Z"/>
                <w:rFonts w:ascii="Times New Roman" w:hAnsi="Times New Roman" w:cs="Times New Roman"/>
                <w:b/>
                <w:color w:val="000000"/>
                <w:sz w:val="18"/>
                <w:szCs w:val="18"/>
              </w:rPr>
            </w:pPr>
            <w:del w:id="3083" w:author="Dayrtman Fajardo Vásquez" w:date="2015-11-12T18:14:00Z">
              <w:r w:rsidRPr="00053744" w:rsidDel="00A83F12">
                <w:rPr>
                  <w:rFonts w:ascii="Times New Roman" w:hAnsi="Times New Roman" w:cs="Times New Roman"/>
                  <w:b/>
                  <w:color w:val="000000"/>
                  <w:sz w:val="18"/>
                  <w:szCs w:val="18"/>
                </w:rPr>
                <w:delText>Código</w:delText>
              </w:r>
            </w:del>
          </w:p>
        </w:tc>
        <w:tc>
          <w:tcPr>
            <w:tcW w:w="7812" w:type="dxa"/>
          </w:tcPr>
          <w:p w14:paraId="708722DA" w14:textId="06DBEF75" w:rsidR="00E76345" w:rsidRPr="00053744" w:rsidDel="00A83F12" w:rsidRDefault="00E76345" w:rsidP="008C38A3">
            <w:pPr>
              <w:spacing w:before="2" w:after="2"/>
              <w:rPr>
                <w:del w:id="3084" w:author="Dayrtman Fajardo Vásquez" w:date="2015-11-12T18:14:00Z"/>
                <w:rFonts w:ascii="Times New Roman" w:hAnsi="Times New Roman" w:cs="Times New Roman"/>
                <w:b/>
                <w:color w:val="000000"/>
                <w:sz w:val="18"/>
                <w:szCs w:val="18"/>
              </w:rPr>
            </w:pPr>
            <w:del w:id="3085" w:author="Dayrtman Fajardo Vásquez" w:date="2015-11-12T18:14:00Z">
              <w:r w:rsidRPr="004A0527" w:rsidDel="00A83F12">
                <w:rPr>
                  <w:rFonts w:ascii="Times New Roman" w:hAnsi="Times New Roman" w:cs="Times New Roman"/>
                  <w:color w:val="000000" w:themeColor="text1"/>
                </w:rPr>
                <w:delText>CS_07_07_CO</w:delText>
              </w:r>
              <w:r w:rsidRPr="001726C4" w:rsidDel="00A83F12">
                <w:rPr>
                  <w:rFonts w:ascii="Times New Roman" w:hAnsi="Times New Roman" w:cs="Times New Roman"/>
                  <w:color w:val="000000" w:themeColor="text1"/>
                </w:rPr>
                <w:delText xml:space="preserve"> </w:delText>
              </w:r>
              <w:r w:rsidDel="00A83F12">
                <w:rPr>
                  <w:rFonts w:ascii="Times New Roman" w:hAnsi="Times New Roman" w:cs="Times New Roman"/>
                  <w:color w:val="000000" w:themeColor="text1"/>
                </w:rPr>
                <w:delText>_REC9</w:delText>
              </w:r>
              <w:r w:rsidRPr="001726C4" w:rsidDel="00A83F12">
                <w:rPr>
                  <w:rFonts w:ascii="Times New Roman" w:hAnsi="Times New Roman" w:cs="Times New Roman"/>
                  <w:color w:val="000000" w:themeColor="text1"/>
                </w:rPr>
                <w:delText xml:space="preserve">0  </w:delText>
              </w:r>
            </w:del>
            <w:ins w:id="3086" w:author="TOSHIBA" w:date="2015-10-28T12:17:00Z">
              <w:del w:id="3087" w:author="Dayrtman Fajardo Vásquez" w:date="2015-11-12T18:14:00Z">
                <w:r w:rsidR="00225EC7" w:rsidDel="00A83F12">
                  <w:rPr>
                    <w:rFonts w:ascii="Times New Roman" w:hAnsi="Times New Roman" w:cs="Times New Roman"/>
                    <w:color w:val="000000" w:themeColor="text1"/>
                  </w:rPr>
                  <w:delText xml:space="preserve"> </w:delText>
                </w:r>
              </w:del>
            </w:ins>
            <w:del w:id="3088" w:author="Dayrtman Fajardo Vásquez" w:date="2015-11-12T18:14:00Z">
              <w:r w:rsidRPr="001726C4" w:rsidDel="00A83F12">
                <w:rPr>
                  <w:rFonts w:ascii="Times New Roman" w:hAnsi="Times New Roman" w:cs="Times New Roman"/>
                  <w:color w:val="000000" w:themeColor="text1"/>
                </w:rPr>
                <w:delText xml:space="preserve"> </w:delText>
              </w:r>
            </w:del>
          </w:p>
        </w:tc>
      </w:tr>
      <w:tr w:rsidR="00E76345" w:rsidRPr="00053744" w:rsidDel="00A83F12" w14:paraId="635E1030" w14:textId="6EF5BB59" w:rsidTr="008C38A3">
        <w:trPr>
          <w:del w:id="3089" w:author="Dayrtman Fajardo Vásquez" w:date="2015-11-12T18:14:00Z"/>
        </w:trPr>
        <w:tc>
          <w:tcPr>
            <w:tcW w:w="1242" w:type="dxa"/>
          </w:tcPr>
          <w:p w14:paraId="3B748C64" w14:textId="6C3F00A4" w:rsidR="00E76345" w:rsidRPr="00053744" w:rsidDel="00A83F12" w:rsidRDefault="00E76345" w:rsidP="008C38A3">
            <w:pPr>
              <w:spacing w:before="2" w:after="2"/>
              <w:rPr>
                <w:del w:id="3090" w:author="Dayrtman Fajardo Vásquez" w:date="2015-11-12T18:14:00Z"/>
                <w:rFonts w:ascii="Times New Roman" w:hAnsi="Times New Roman" w:cs="Times New Roman"/>
                <w:color w:val="000000"/>
              </w:rPr>
            </w:pPr>
            <w:del w:id="3091" w:author="Dayrtman Fajardo Vásquez" w:date="2015-11-12T18:14:00Z">
              <w:r w:rsidDel="00A83F12">
                <w:rPr>
                  <w:rFonts w:ascii="Times New Roman" w:hAnsi="Times New Roman" w:cs="Times New Roman"/>
                  <w:b/>
                  <w:color w:val="000000"/>
                  <w:sz w:val="18"/>
                  <w:szCs w:val="18"/>
                </w:rPr>
                <w:delText>Ubicación en Aula Planeta</w:delText>
              </w:r>
            </w:del>
          </w:p>
        </w:tc>
        <w:tc>
          <w:tcPr>
            <w:tcW w:w="7812" w:type="dxa"/>
          </w:tcPr>
          <w:p w14:paraId="013ABB63" w14:textId="61C09E37" w:rsidR="00E76345" w:rsidDel="00A83F12" w:rsidRDefault="008F739E" w:rsidP="008C38A3">
            <w:pPr>
              <w:spacing w:before="2" w:after="2"/>
              <w:rPr>
                <w:del w:id="3092" w:author="Dayrtman Fajardo Vásquez" w:date="2015-11-12T18:14:00Z"/>
                <w:rFonts w:ascii="Times New Roman" w:hAnsi="Times New Roman" w:cs="Times New Roman"/>
                <w:color w:val="000000" w:themeColor="text1"/>
              </w:rPr>
            </w:pPr>
            <w:del w:id="3093" w:author="Dayrtman Fajardo Vásquez" w:date="2015-11-12T18:14:00Z">
              <w:r w:rsidDel="00A83F12">
                <w:fldChar w:fldCharType="begin"/>
              </w:r>
              <w:r w:rsidDel="00A83F12">
                <w:delInstrText xml:space="preserve"> HYPERLINK "http://profesores.aulaplaneta.com/DesktopModules/PPP_EditorGuionesKO/RecursoProfesor.aspx?IdGuion=9439&amp;IdRecurso=426439&amp;Transparent=on" </w:delInstrText>
              </w:r>
              <w:r w:rsidDel="00A83F12">
                <w:fldChar w:fldCharType="separate"/>
              </w:r>
              <w:r w:rsidR="00E76345" w:rsidRPr="002907F5" w:rsidDel="00A83F12">
                <w:rPr>
                  <w:rStyle w:val="Hipervnculo"/>
                  <w:rFonts w:ascii="Times New Roman" w:hAnsi="Times New Roman" w:cs="Times New Roman"/>
                </w:rPr>
                <w:delText>http://profesores.aulaplaneta.com/DesktopModules/PPP_EditorGuionesKO/RecursoProfesor.aspx?IdGuion=9439&amp;IdRecurso=426439&amp;Transparent=on</w:delText>
              </w:r>
              <w:r w:rsidDel="00A83F12">
                <w:rPr>
                  <w:rStyle w:val="Hipervnculo"/>
                  <w:rFonts w:ascii="Times New Roman" w:hAnsi="Times New Roman" w:cs="Times New Roman"/>
                </w:rPr>
                <w:fldChar w:fldCharType="end"/>
              </w:r>
            </w:del>
          </w:p>
          <w:p w14:paraId="45337D63" w14:textId="35829E0A" w:rsidR="00E76345" w:rsidRPr="00053744" w:rsidDel="00A83F12" w:rsidRDefault="00E76345" w:rsidP="008C38A3">
            <w:pPr>
              <w:spacing w:before="2" w:after="2"/>
              <w:rPr>
                <w:del w:id="3094" w:author="Dayrtman Fajardo Vásquez" w:date="2015-11-12T18:14:00Z"/>
                <w:rFonts w:ascii="Times New Roman" w:hAnsi="Times New Roman" w:cs="Times New Roman"/>
                <w:color w:val="000000"/>
              </w:rPr>
            </w:pPr>
          </w:p>
        </w:tc>
      </w:tr>
      <w:tr w:rsidR="00E76345" w:rsidRPr="00053744" w:rsidDel="00A83F12" w14:paraId="6B3CA077" w14:textId="7F5B74EC" w:rsidTr="008C38A3">
        <w:trPr>
          <w:del w:id="3095" w:author="Dayrtman Fajardo Vásquez" w:date="2015-11-12T18:14:00Z"/>
        </w:trPr>
        <w:tc>
          <w:tcPr>
            <w:tcW w:w="1242" w:type="dxa"/>
          </w:tcPr>
          <w:p w14:paraId="2A9FE2D9" w14:textId="6A4A77F7" w:rsidR="00E76345" w:rsidDel="00A83F12" w:rsidRDefault="00E76345" w:rsidP="008C38A3">
            <w:pPr>
              <w:spacing w:before="2" w:after="2"/>
              <w:rPr>
                <w:del w:id="3096" w:author="Dayrtman Fajardo Vásquez" w:date="2015-11-12T18:14:00Z"/>
                <w:rFonts w:ascii="Times New Roman" w:hAnsi="Times New Roman" w:cs="Times New Roman"/>
                <w:color w:val="000000"/>
              </w:rPr>
            </w:pPr>
            <w:del w:id="3097" w:author="Dayrtman Fajardo Vásquez" w:date="2015-11-12T18:14:00Z">
              <w:r w:rsidDel="00A83F12">
                <w:rPr>
                  <w:rFonts w:ascii="Times New Roman" w:hAnsi="Times New Roman" w:cs="Times New Roman"/>
                  <w:b/>
                  <w:color w:val="000000"/>
                  <w:sz w:val="18"/>
                  <w:szCs w:val="18"/>
                </w:rPr>
                <w:delText>Cambio (descripción o capturas de pantallas)</w:delText>
              </w:r>
            </w:del>
          </w:p>
        </w:tc>
        <w:tc>
          <w:tcPr>
            <w:tcW w:w="7812" w:type="dxa"/>
          </w:tcPr>
          <w:p w14:paraId="52CE5767" w14:textId="45E925AF" w:rsidR="00E76345" w:rsidDel="00A83F12" w:rsidRDefault="00E76345" w:rsidP="008C38A3">
            <w:pPr>
              <w:spacing w:before="2" w:after="2"/>
              <w:rPr>
                <w:del w:id="3098" w:author="Dayrtman Fajardo Vásquez" w:date="2015-11-12T18:14:00Z"/>
                <w:rFonts w:ascii="Times New Roman" w:hAnsi="Times New Roman" w:cs="Times New Roman"/>
                <w:color w:val="000000"/>
              </w:rPr>
            </w:pPr>
            <w:del w:id="3099" w:author="Dayrtman Fajardo Vásquez" w:date="2015-11-12T18:14:00Z">
              <w:r w:rsidDel="00A83F12">
                <w:rPr>
                  <w:rFonts w:ascii="Times New Roman" w:hAnsi="Times New Roman" w:cs="Times New Roman"/>
                  <w:color w:val="000000"/>
                </w:rPr>
                <w:delText>Sin cambios</w:delText>
              </w:r>
            </w:del>
          </w:p>
          <w:p w14:paraId="50FBE994" w14:textId="620D045F" w:rsidR="00E76345" w:rsidRPr="00053744" w:rsidDel="00A83F12" w:rsidRDefault="00E76345" w:rsidP="008C38A3">
            <w:pPr>
              <w:spacing w:before="2" w:after="2"/>
              <w:rPr>
                <w:del w:id="3100" w:author="Dayrtman Fajardo Vásquez" w:date="2015-11-12T18:14:00Z"/>
                <w:rFonts w:ascii="Times New Roman" w:hAnsi="Times New Roman" w:cs="Times New Roman"/>
                <w:color w:val="000000"/>
              </w:rPr>
            </w:pPr>
            <w:del w:id="3101" w:author="Dayrtman Fajardo Vásquez" w:date="2015-11-12T18:14:00Z">
              <w:r w:rsidDel="00A83F12">
                <w:rPr>
                  <w:noProof/>
                  <w:lang w:val="es-CO" w:eastAsia="es-CO"/>
                </w:rPr>
                <w:drawing>
                  <wp:inline distT="0" distB="0" distL="0" distR="0" wp14:anchorId="741FB705" wp14:editId="7FBD35D8">
                    <wp:extent cx="3138488" cy="146685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7851" b="5633"/>
                            <a:stretch/>
                          </pic:blipFill>
                          <pic:spPr bwMode="auto">
                            <a:xfrm>
                              <a:off x="0" y="0"/>
                              <a:ext cx="3144439" cy="1469631"/>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053744" w:rsidDel="00A83F12" w14:paraId="46ABF1C7" w14:textId="39F92F67" w:rsidTr="008C38A3">
        <w:trPr>
          <w:trHeight w:val="388"/>
          <w:del w:id="3102" w:author="Dayrtman Fajardo Vásquez" w:date="2015-11-12T18:14:00Z"/>
        </w:trPr>
        <w:tc>
          <w:tcPr>
            <w:tcW w:w="1242" w:type="dxa"/>
          </w:tcPr>
          <w:p w14:paraId="0FE4DCEF" w14:textId="72A17EDD" w:rsidR="00E76345" w:rsidDel="00A83F12" w:rsidRDefault="00E76345" w:rsidP="008C38A3">
            <w:pPr>
              <w:spacing w:before="2" w:after="2"/>
              <w:rPr>
                <w:del w:id="3103" w:author="Dayrtman Fajardo Vásquez" w:date="2015-11-12T18:14:00Z"/>
                <w:rFonts w:ascii="Times New Roman" w:hAnsi="Times New Roman" w:cs="Times New Roman"/>
                <w:b/>
                <w:color w:val="000000"/>
                <w:sz w:val="18"/>
                <w:szCs w:val="18"/>
              </w:rPr>
            </w:pPr>
            <w:del w:id="3104" w:author="Dayrtman Fajardo Vásquez" w:date="2015-11-12T18:14:00Z">
              <w:r w:rsidDel="00A83F12">
                <w:rPr>
                  <w:rFonts w:ascii="Times New Roman" w:hAnsi="Times New Roman" w:cs="Times New Roman"/>
                  <w:b/>
                  <w:color w:val="000000"/>
                  <w:sz w:val="18"/>
                  <w:szCs w:val="18"/>
                </w:rPr>
                <w:delText>Título</w:delText>
              </w:r>
            </w:del>
          </w:p>
        </w:tc>
        <w:tc>
          <w:tcPr>
            <w:tcW w:w="7812" w:type="dxa"/>
          </w:tcPr>
          <w:p w14:paraId="59FC7F49" w14:textId="519AC80B" w:rsidR="00E76345" w:rsidRPr="00B31CBE" w:rsidDel="00A83F12" w:rsidRDefault="00E76345" w:rsidP="008C38A3">
            <w:pPr>
              <w:spacing w:before="2" w:after="2"/>
              <w:rPr>
                <w:del w:id="3105" w:author="Dayrtman Fajardo Vásquez" w:date="2015-11-12T18:14:00Z"/>
                <w:rFonts w:ascii="Times New Roman" w:hAnsi="Times New Roman" w:cs="Times New Roman"/>
                <w:color w:val="000000" w:themeColor="text1"/>
              </w:rPr>
            </w:pPr>
            <w:del w:id="3106" w:author="Dayrtman Fajardo Vásquez" w:date="2015-11-12T18:14:00Z">
              <w:r w:rsidDel="00A83F12">
                <w:rPr>
                  <w:rFonts w:ascii="Times New Roman" w:hAnsi="Times New Roman" w:cs="Times New Roman"/>
                  <w:color w:val="000000" w:themeColor="text1"/>
                </w:rPr>
                <w:delText>El Relieve</w:delText>
              </w:r>
            </w:del>
            <w:ins w:id="3107" w:author="EUGENIA ARCE LONDONO" w:date="2015-04-29T09:25:00Z">
              <w:del w:id="3108" w:author="Dayrtman Fajardo Vásquez" w:date="2015-11-12T18:14:00Z">
                <w:r w:rsidDel="00A83F12">
                  <w:rPr>
                    <w:rFonts w:ascii="Times New Roman" w:hAnsi="Times New Roman" w:cs="Times New Roman"/>
                    <w:color w:val="000000" w:themeColor="text1"/>
                  </w:rPr>
                  <w:delText>relieve</w:delText>
                </w:r>
              </w:del>
            </w:ins>
            <w:del w:id="3109" w:author="Dayrtman Fajardo Vásquez" w:date="2015-11-12T18:14:00Z">
              <w:r w:rsidDel="00A83F12">
                <w:rPr>
                  <w:rFonts w:ascii="Times New Roman" w:hAnsi="Times New Roman" w:cs="Times New Roman"/>
                  <w:color w:val="000000" w:themeColor="text1"/>
                </w:rPr>
                <w:delText xml:space="preserve"> de Asia</w:delText>
              </w:r>
            </w:del>
          </w:p>
        </w:tc>
      </w:tr>
      <w:tr w:rsidR="00E76345" w:rsidRPr="00053744" w:rsidDel="00A83F12" w14:paraId="3E633A5C" w14:textId="49A7D742" w:rsidTr="008C38A3">
        <w:trPr>
          <w:del w:id="3110" w:author="Dayrtman Fajardo Vásquez" w:date="2015-11-12T18:14:00Z"/>
        </w:trPr>
        <w:tc>
          <w:tcPr>
            <w:tcW w:w="1242" w:type="dxa"/>
          </w:tcPr>
          <w:p w14:paraId="4D674C77" w14:textId="279C615B" w:rsidR="00E76345" w:rsidDel="00A83F12" w:rsidRDefault="00E76345" w:rsidP="008C38A3">
            <w:pPr>
              <w:spacing w:before="2" w:after="2"/>
              <w:rPr>
                <w:del w:id="3111" w:author="Dayrtman Fajardo Vásquez" w:date="2015-11-12T18:14:00Z"/>
                <w:rFonts w:ascii="Times New Roman" w:hAnsi="Times New Roman" w:cs="Times New Roman"/>
                <w:b/>
                <w:color w:val="000000"/>
                <w:sz w:val="18"/>
                <w:szCs w:val="18"/>
              </w:rPr>
            </w:pPr>
            <w:del w:id="3112" w:author="Dayrtman Fajardo Vásquez" w:date="2015-11-12T18:14:00Z">
              <w:r w:rsidDel="00A83F12">
                <w:rPr>
                  <w:rFonts w:ascii="Times New Roman" w:hAnsi="Times New Roman" w:cs="Times New Roman"/>
                  <w:b/>
                  <w:color w:val="000000"/>
                  <w:sz w:val="18"/>
                  <w:szCs w:val="18"/>
                </w:rPr>
                <w:delText>Descripción</w:delText>
              </w:r>
            </w:del>
          </w:p>
        </w:tc>
        <w:tc>
          <w:tcPr>
            <w:tcW w:w="7812" w:type="dxa"/>
          </w:tcPr>
          <w:p w14:paraId="0EED3DA9" w14:textId="354F98DB" w:rsidR="00E76345" w:rsidRPr="00B31CBE" w:rsidDel="00A83F12" w:rsidRDefault="00E76345" w:rsidP="009B0742">
            <w:pPr>
              <w:spacing w:before="2" w:after="2"/>
              <w:rPr>
                <w:del w:id="3113" w:author="Dayrtman Fajardo Vásquez" w:date="2015-11-12T18:14:00Z"/>
                <w:rFonts w:ascii="Times New Roman" w:hAnsi="Times New Roman" w:cs="Times New Roman"/>
                <w:color w:val="000000" w:themeColor="text1"/>
              </w:rPr>
            </w:pPr>
            <w:del w:id="3114" w:author="Dayrtman Fajardo Vásquez" w:date="2015-11-12T18:14:00Z">
              <w:r w:rsidRPr="00B31CBE" w:rsidDel="00A83F12">
                <w:rPr>
                  <w:rFonts w:ascii="Times New Roman" w:hAnsi="Times New Roman" w:cs="Times New Roman"/>
                  <w:color w:val="000000" w:themeColor="text1"/>
                </w:rPr>
                <w:delText>Interactivo para conocer el relieve asiático</w:delText>
              </w:r>
            </w:del>
          </w:p>
        </w:tc>
      </w:tr>
    </w:tbl>
    <w:p w14:paraId="7FC2BD93" w14:textId="2992F7AE" w:rsidR="00E76345" w:rsidRPr="00C87608" w:rsidDel="00A83F12" w:rsidRDefault="00E76345" w:rsidP="00E76345">
      <w:pPr>
        <w:spacing w:after="0"/>
        <w:jc w:val="both"/>
        <w:rPr>
          <w:del w:id="3115" w:author="Dayrtman Fajardo Vásquez" w:date="2015-11-12T18:18:00Z"/>
          <w:rStyle w:val="Hipervnculo"/>
          <w:rFonts w:ascii="Times New Roman" w:hAnsi="Times New Roman" w:cs="Times New Roman"/>
          <w:color w:val="FFFFFF" w:themeColor="background1"/>
        </w:rPr>
      </w:pPr>
      <w:del w:id="3116" w:author="Dayrtman Fajardo Vásquez" w:date="2015-11-12T18:18:00Z">
        <w:r w:rsidRPr="00C87608" w:rsidDel="00A83F12">
          <w:rPr>
            <w:rStyle w:val="Hipervnculo"/>
            <w:rFonts w:ascii="Times New Roman" w:hAnsi="Times New Roman" w:cs="Times New Roman"/>
            <w:color w:val="FFFFFF" w:themeColor="background1"/>
          </w:rPr>
          <w:delText>.</w:delText>
        </w:r>
      </w:del>
    </w:p>
    <w:p w14:paraId="6CEFAEA7" w14:textId="06348570" w:rsidR="00E76345" w:rsidDel="00A83F12" w:rsidRDefault="00E76345" w:rsidP="00E76345">
      <w:pPr>
        <w:spacing w:after="0"/>
        <w:jc w:val="both"/>
        <w:rPr>
          <w:del w:id="3117" w:author="Dayrtman Fajardo Vásquez" w:date="2015-11-12T18:18:00Z"/>
          <w:rFonts w:ascii="Times New Roman" w:hAnsi="Times New Roman" w:cs="Times New Roman"/>
          <w:color w:val="000000" w:themeColor="text1"/>
        </w:rPr>
      </w:pPr>
    </w:p>
    <w:p w14:paraId="420C3F6B" w14:textId="27EFC825" w:rsidR="00E76345" w:rsidDel="00A83F12" w:rsidRDefault="00E76345" w:rsidP="00E76345">
      <w:pPr>
        <w:spacing w:after="0"/>
        <w:jc w:val="both"/>
        <w:rPr>
          <w:del w:id="3118" w:author="Dayrtman Fajardo Vásquez" w:date="2015-11-12T18:18:00Z"/>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242"/>
        <w:gridCol w:w="7812"/>
      </w:tblGrid>
      <w:tr w:rsidR="00E76345" w:rsidRPr="005D1738" w:rsidDel="00A83F12" w14:paraId="251EEB1E" w14:textId="437CEE2D" w:rsidTr="008C38A3">
        <w:trPr>
          <w:del w:id="3119" w:author="Dayrtman Fajardo Vásquez" w:date="2015-11-12T18:18:00Z"/>
        </w:trPr>
        <w:tc>
          <w:tcPr>
            <w:tcW w:w="9054" w:type="dxa"/>
            <w:gridSpan w:val="2"/>
            <w:shd w:val="clear" w:color="auto" w:fill="000000" w:themeFill="text1"/>
          </w:tcPr>
          <w:p w14:paraId="6AE9C45C" w14:textId="34DDFE98" w:rsidR="00E76345" w:rsidRPr="005D1738" w:rsidDel="00A83F12" w:rsidRDefault="00E76345" w:rsidP="008C38A3">
            <w:pPr>
              <w:spacing w:before="2" w:after="2"/>
              <w:jc w:val="center"/>
              <w:rPr>
                <w:del w:id="3120" w:author="Dayrtman Fajardo Vásquez" w:date="2015-11-12T18:18:00Z"/>
                <w:rFonts w:ascii="Times New Roman" w:hAnsi="Times New Roman" w:cs="Times New Roman"/>
                <w:b/>
                <w:color w:val="FFFFFF" w:themeColor="background1"/>
              </w:rPr>
            </w:pPr>
            <w:del w:id="3121" w:author="Dayrtman Fajardo Vásquez" w:date="2015-11-12T18:18:00Z">
              <w:r w:rsidRPr="005D1738" w:rsidDel="00A83F12">
                <w:rPr>
                  <w:rFonts w:ascii="Times New Roman" w:hAnsi="Times New Roman" w:cs="Times New Roman"/>
                  <w:b/>
                  <w:color w:val="FFFFFF" w:themeColor="background1"/>
                </w:rPr>
                <w:delText>Practica: recurso aprovechado</w:delText>
              </w:r>
            </w:del>
          </w:p>
        </w:tc>
      </w:tr>
      <w:tr w:rsidR="00E76345" w:rsidRPr="00053744" w:rsidDel="00A83F12" w14:paraId="222BCDA5" w14:textId="102754A7" w:rsidTr="008C38A3">
        <w:trPr>
          <w:del w:id="3122" w:author="Dayrtman Fajardo Vásquez" w:date="2015-11-12T18:18:00Z"/>
        </w:trPr>
        <w:tc>
          <w:tcPr>
            <w:tcW w:w="1242" w:type="dxa"/>
          </w:tcPr>
          <w:p w14:paraId="2E2EB4BE" w14:textId="2ACA0FD6" w:rsidR="00E76345" w:rsidRPr="00053744" w:rsidDel="00A83F12" w:rsidRDefault="00E76345" w:rsidP="008C38A3">
            <w:pPr>
              <w:spacing w:before="2" w:after="2"/>
              <w:rPr>
                <w:del w:id="3123" w:author="Dayrtman Fajardo Vásquez" w:date="2015-11-12T18:18:00Z"/>
                <w:rFonts w:ascii="Times New Roman" w:hAnsi="Times New Roman" w:cs="Times New Roman"/>
                <w:b/>
                <w:color w:val="000000"/>
                <w:sz w:val="18"/>
                <w:szCs w:val="18"/>
              </w:rPr>
            </w:pPr>
            <w:del w:id="3124" w:author="Dayrtman Fajardo Vásquez" w:date="2015-11-12T18:18:00Z">
              <w:r w:rsidRPr="00053744" w:rsidDel="00A83F12">
                <w:rPr>
                  <w:rFonts w:ascii="Times New Roman" w:hAnsi="Times New Roman" w:cs="Times New Roman"/>
                  <w:b/>
                  <w:color w:val="000000"/>
                  <w:sz w:val="18"/>
                  <w:szCs w:val="18"/>
                </w:rPr>
                <w:delText>Código</w:delText>
              </w:r>
            </w:del>
          </w:p>
        </w:tc>
        <w:tc>
          <w:tcPr>
            <w:tcW w:w="7812" w:type="dxa"/>
          </w:tcPr>
          <w:p w14:paraId="50D8A481" w14:textId="29C1F02A" w:rsidR="00E76345" w:rsidRPr="00053744" w:rsidDel="00A83F12" w:rsidRDefault="00E76345" w:rsidP="008C38A3">
            <w:pPr>
              <w:spacing w:before="2" w:after="2"/>
              <w:rPr>
                <w:del w:id="3125" w:author="Dayrtman Fajardo Vásquez" w:date="2015-11-12T18:18:00Z"/>
                <w:rFonts w:ascii="Times New Roman" w:hAnsi="Times New Roman" w:cs="Times New Roman"/>
                <w:b/>
                <w:color w:val="000000"/>
                <w:sz w:val="18"/>
                <w:szCs w:val="18"/>
              </w:rPr>
            </w:pPr>
            <w:del w:id="3126" w:author="Dayrtman Fajardo Vásquez" w:date="2015-11-12T18:18:00Z">
              <w:r w:rsidRPr="004A0527" w:rsidDel="00A83F12">
                <w:rPr>
                  <w:rFonts w:ascii="Times New Roman" w:hAnsi="Times New Roman" w:cs="Times New Roman"/>
                  <w:color w:val="000000" w:themeColor="text1"/>
                </w:rPr>
                <w:delText>CS_07_07_CO</w:delText>
              </w:r>
              <w:r w:rsidDel="00A83F12">
                <w:rPr>
                  <w:rFonts w:ascii="Times New Roman" w:hAnsi="Times New Roman" w:cs="Times New Roman"/>
                  <w:color w:val="000000" w:themeColor="text1"/>
                </w:rPr>
                <w:delText>_</w:delText>
              </w:r>
              <w:r w:rsidRPr="001726C4" w:rsidDel="00A83F12">
                <w:rPr>
                  <w:rFonts w:ascii="Times New Roman" w:hAnsi="Times New Roman" w:cs="Times New Roman"/>
                  <w:color w:val="000000" w:themeColor="text1"/>
                </w:rPr>
                <w:delText>REC</w:delText>
              </w:r>
              <w:r w:rsidDel="00A83F12">
                <w:rPr>
                  <w:rFonts w:ascii="Times New Roman" w:hAnsi="Times New Roman" w:cs="Times New Roman"/>
                  <w:color w:val="000000" w:themeColor="text1"/>
                </w:rPr>
                <w:delText>100</w:delText>
              </w:r>
              <w:r w:rsidRPr="001726C4" w:rsidDel="00A83F12">
                <w:rPr>
                  <w:rFonts w:ascii="Times New Roman" w:hAnsi="Times New Roman" w:cs="Times New Roman"/>
                  <w:color w:val="000000" w:themeColor="text1"/>
                </w:rPr>
                <w:delText xml:space="preserve">  </w:delText>
              </w:r>
            </w:del>
            <w:ins w:id="3127" w:author="TOSHIBA" w:date="2015-10-28T12:17:00Z">
              <w:del w:id="3128" w:author="Dayrtman Fajardo Vásquez" w:date="2015-11-12T18:18:00Z">
                <w:r w:rsidR="00225EC7" w:rsidDel="00A83F12">
                  <w:rPr>
                    <w:rFonts w:ascii="Times New Roman" w:hAnsi="Times New Roman" w:cs="Times New Roman"/>
                    <w:color w:val="000000" w:themeColor="text1"/>
                  </w:rPr>
                  <w:delText xml:space="preserve"> </w:delText>
                </w:r>
              </w:del>
            </w:ins>
            <w:del w:id="3129" w:author="Dayrtman Fajardo Vásquez" w:date="2015-11-12T18:18:00Z">
              <w:r w:rsidRPr="001726C4" w:rsidDel="00A83F12">
                <w:rPr>
                  <w:rFonts w:ascii="Times New Roman" w:hAnsi="Times New Roman" w:cs="Times New Roman"/>
                  <w:color w:val="000000" w:themeColor="text1"/>
                </w:rPr>
                <w:delText xml:space="preserve"> </w:delText>
              </w:r>
            </w:del>
          </w:p>
        </w:tc>
      </w:tr>
      <w:tr w:rsidR="00E76345" w:rsidRPr="00053744" w:rsidDel="00A83F12" w14:paraId="77858E0F" w14:textId="667A13C2" w:rsidTr="008C38A3">
        <w:trPr>
          <w:del w:id="3130" w:author="Dayrtman Fajardo Vásquez" w:date="2015-11-12T18:18:00Z"/>
        </w:trPr>
        <w:tc>
          <w:tcPr>
            <w:tcW w:w="1242" w:type="dxa"/>
          </w:tcPr>
          <w:p w14:paraId="057CF22F" w14:textId="1D3E8BE0" w:rsidR="00E76345" w:rsidRPr="00053744" w:rsidDel="00A83F12" w:rsidRDefault="00E76345" w:rsidP="008C38A3">
            <w:pPr>
              <w:spacing w:before="2" w:after="2"/>
              <w:rPr>
                <w:del w:id="3131" w:author="Dayrtman Fajardo Vásquez" w:date="2015-11-12T18:18:00Z"/>
                <w:rFonts w:ascii="Times New Roman" w:hAnsi="Times New Roman" w:cs="Times New Roman"/>
                <w:color w:val="000000"/>
              </w:rPr>
            </w:pPr>
            <w:del w:id="3132" w:author="Dayrtman Fajardo Vásquez" w:date="2015-11-12T18:18:00Z">
              <w:r w:rsidDel="00A83F12">
                <w:rPr>
                  <w:rFonts w:ascii="Times New Roman" w:hAnsi="Times New Roman" w:cs="Times New Roman"/>
                  <w:b/>
                  <w:color w:val="000000"/>
                  <w:sz w:val="18"/>
                  <w:szCs w:val="18"/>
                </w:rPr>
                <w:delText>Ubicación en Aula Planeta</w:delText>
              </w:r>
            </w:del>
          </w:p>
        </w:tc>
        <w:tc>
          <w:tcPr>
            <w:tcW w:w="7812" w:type="dxa"/>
          </w:tcPr>
          <w:p w14:paraId="2563B43E" w14:textId="4359575D" w:rsidR="00E76345" w:rsidDel="00A83F12" w:rsidRDefault="008F739E" w:rsidP="008C38A3">
            <w:pPr>
              <w:spacing w:before="2" w:after="2"/>
              <w:rPr>
                <w:del w:id="3133" w:author="Dayrtman Fajardo Vásquez" w:date="2015-11-12T18:18:00Z"/>
                <w:rFonts w:ascii="Times New Roman" w:hAnsi="Times New Roman" w:cs="Times New Roman"/>
                <w:color w:val="000000" w:themeColor="text1"/>
              </w:rPr>
            </w:pPr>
            <w:del w:id="3134" w:author="Dayrtman Fajardo Vásquez" w:date="2015-11-12T18:18:00Z">
              <w:r w:rsidDel="00A83F12">
                <w:fldChar w:fldCharType="begin"/>
              </w:r>
              <w:r w:rsidDel="00A83F12">
                <w:delInstrText xml:space="preserve"> HYPERLINK "http://profesores.aulaplaneta.com/DesktopModules/PPP_EditorGuionesKO/RecursoProfesor.aspx?IdGuion=10263&amp;IdRecurso=478976&amp;Transparent=on" </w:delInstrText>
              </w:r>
              <w:r w:rsidDel="00A83F12">
                <w:fldChar w:fldCharType="separate"/>
              </w:r>
              <w:r w:rsidR="00E76345" w:rsidRPr="002907F5" w:rsidDel="00A83F12">
                <w:rPr>
                  <w:rStyle w:val="Hipervnculo"/>
                  <w:rFonts w:ascii="Times New Roman" w:hAnsi="Times New Roman" w:cs="Times New Roman"/>
                </w:rPr>
                <w:delText>http://profesores.aulaplaneta.com/DesktopModules/PPP_EditorGuionesKO/RecursoProfesor.aspx?IdGuion=10263&amp;IdRecurso=478976&amp;Transparent=on</w:delText>
              </w:r>
              <w:r w:rsidDel="00A83F12">
                <w:rPr>
                  <w:rStyle w:val="Hipervnculo"/>
                  <w:rFonts w:ascii="Times New Roman" w:hAnsi="Times New Roman" w:cs="Times New Roman"/>
                </w:rPr>
                <w:fldChar w:fldCharType="end"/>
              </w:r>
            </w:del>
          </w:p>
          <w:p w14:paraId="7D0666B7" w14:textId="55795CE8" w:rsidR="00E76345" w:rsidDel="00A83F12" w:rsidRDefault="00E76345" w:rsidP="008C38A3">
            <w:pPr>
              <w:spacing w:before="2" w:after="2"/>
              <w:rPr>
                <w:del w:id="3135" w:author="Dayrtman Fajardo Vásquez" w:date="2015-11-12T18:18:00Z"/>
                <w:rFonts w:ascii="Times New Roman" w:hAnsi="Times New Roman" w:cs="Times New Roman"/>
                <w:color w:val="000000" w:themeColor="text1"/>
              </w:rPr>
            </w:pPr>
          </w:p>
          <w:p w14:paraId="799F8385" w14:textId="2BEE0D1E" w:rsidR="00E76345" w:rsidRPr="00053744" w:rsidDel="00A83F12" w:rsidRDefault="00E76345" w:rsidP="008C38A3">
            <w:pPr>
              <w:spacing w:before="2" w:after="2"/>
              <w:rPr>
                <w:del w:id="3136" w:author="Dayrtman Fajardo Vásquez" w:date="2015-11-12T18:18:00Z"/>
                <w:rFonts w:ascii="Times New Roman" w:hAnsi="Times New Roman" w:cs="Times New Roman"/>
                <w:color w:val="000000"/>
              </w:rPr>
            </w:pPr>
          </w:p>
        </w:tc>
      </w:tr>
      <w:tr w:rsidR="00E76345" w:rsidRPr="00053744" w:rsidDel="00A83F12" w14:paraId="3D617570" w14:textId="0444FB8D" w:rsidTr="008C38A3">
        <w:trPr>
          <w:del w:id="3137" w:author="Dayrtman Fajardo Vásquez" w:date="2015-11-12T18:18:00Z"/>
        </w:trPr>
        <w:tc>
          <w:tcPr>
            <w:tcW w:w="1242" w:type="dxa"/>
          </w:tcPr>
          <w:p w14:paraId="59A7C252" w14:textId="79352E50" w:rsidR="00E76345" w:rsidDel="00A83F12" w:rsidRDefault="00E76345" w:rsidP="008C38A3">
            <w:pPr>
              <w:spacing w:before="2" w:after="2"/>
              <w:rPr>
                <w:del w:id="3138" w:author="Dayrtman Fajardo Vásquez" w:date="2015-11-12T18:18:00Z"/>
                <w:rFonts w:ascii="Times New Roman" w:hAnsi="Times New Roman" w:cs="Times New Roman"/>
                <w:color w:val="000000"/>
              </w:rPr>
            </w:pPr>
            <w:del w:id="3139" w:author="Dayrtman Fajardo Vásquez" w:date="2015-11-12T18:18:00Z">
              <w:r w:rsidDel="00A83F12">
                <w:rPr>
                  <w:rFonts w:ascii="Times New Roman" w:hAnsi="Times New Roman" w:cs="Times New Roman"/>
                  <w:b/>
                  <w:color w:val="000000"/>
                  <w:sz w:val="18"/>
                  <w:szCs w:val="18"/>
                </w:rPr>
                <w:delText>Cambio (descripción o capturas de pantallas)</w:delText>
              </w:r>
            </w:del>
          </w:p>
        </w:tc>
        <w:tc>
          <w:tcPr>
            <w:tcW w:w="7812" w:type="dxa"/>
          </w:tcPr>
          <w:p w14:paraId="13D69AC9" w14:textId="083EB1C5" w:rsidR="00E76345" w:rsidDel="00A83F12" w:rsidRDefault="00E76345" w:rsidP="008C38A3">
            <w:pPr>
              <w:spacing w:before="2" w:after="2"/>
              <w:rPr>
                <w:del w:id="3140" w:author="Dayrtman Fajardo Vásquez" w:date="2015-11-12T18:18:00Z"/>
                <w:rFonts w:ascii="Times New Roman" w:hAnsi="Times New Roman" w:cs="Times New Roman"/>
                <w:color w:val="000000"/>
              </w:rPr>
            </w:pPr>
            <w:del w:id="3141" w:author="Dayrtman Fajardo Vásquez" w:date="2015-11-12T18:18:00Z">
              <w:r w:rsidDel="00A83F12">
                <w:rPr>
                  <w:rFonts w:ascii="Times New Roman" w:hAnsi="Times New Roman" w:cs="Times New Roman"/>
                  <w:color w:val="000000"/>
                </w:rPr>
                <w:delText>Sin cambios</w:delText>
              </w:r>
            </w:del>
          </w:p>
          <w:p w14:paraId="2AFCC013" w14:textId="0FA71B53" w:rsidR="00E76345" w:rsidRPr="00053744" w:rsidDel="00A83F12" w:rsidRDefault="00E76345" w:rsidP="008C38A3">
            <w:pPr>
              <w:spacing w:before="2" w:after="2"/>
              <w:rPr>
                <w:del w:id="3142" w:author="Dayrtman Fajardo Vásquez" w:date="2015-11-12T18:18:00Z"/>
                <w:rFonts w:ascii="Times New Roman" w:hAnsi="Times New Roman" w:cs="Times New Roman"/>
                <w:color w:val="000000"/>
              </w:rPr>
            </w:pPr>
            <w:del w:id="3143" w:author="Dayrtman Fajardo Vásquez" w:date="2015-11-12T18:18:00Z">
              <w:r w:rsidDel="00A83F12">
                <w:rPr>
                  <w:noProof/>
                  <w:lang w:val="es-CO" w:eastAsia="es-CO"/>
                </w:rPr>
                <w:drawing>
                  <wp:inline distT="0" distB="0" distL="0" distR="0" wp14:anchorId="18C7A990" wp14:editId="3EC0CA29">
                    <wp:extent cx="3333750" cy="16414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693" b="4825"/>
                            <a:stretch/>
                          </pic:blipFill>
                          <pic:spPr bwMode="auto">
                            <a:xfrm>
                              <a:off x="0" y="0"/>
                              <a:ext cx="3336582" cy="1642799"/>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B31CBE" w:rsidDel="00A83F12" w14:paraId="1C0E309D" w14:textId="5836C9BF" w:rsidTr="008C38A3">
        <w:trPr>
          <w:trHeight w:val="388"/>
          <w:del w:id="3144" w:author="Dayrtman Fajardo Vásquez" w:date="2015-11-12T18:18:00Z"/>
        </w:trPr>
        <w:tc>
          <w:tcPr>
            <w:tcW w:w="1242" w:type="dxa"/>
          </w:tcPr>
          <w:p w14:paraId="5EE3300A" w14:textId="6573050C" w:rsidR="00E76345" w:rsidDel="00A83F12" w:rsidRDefault="00E76345" w:rsidP="008C38A3">
            <w:pPr>
              <w:spacing w:before="2" w:after="2"/>
              <w:rPr>
                <w:del w:id="3145" w:author="Dayrtman Fajardo Vásquez" w:date="2015-11-12T18:18:00Z"/>
                <w:rFonts w:ascii="Times New Roman" w:hAnsi="Times New Roman" w:cs="Times New Roman"/>
                <w:b/>
                <w:color w:val="000000"/>
                <w:sz w:val="18"/>
                <w:szCs w:val="18"/>
              </w:rPr>
            </w:pPr>
            <w:del w:id="3146" w:author="Dayrtman Fajardo Vásquez" w:date="2015-11-12T18:18:00Z">
              <w:r w:rsidDel="00A83F12">
                <w:rPr>
                  <w:rFonts w:ascii="Times New Roman" w:hAnsi="Times New Roman" w:cs="Times New Roman"/>
                  <w:b/>
                  <w:color w:val="000000"/>
                  <w:sz w:val="18"/>
                  <w:szCs w:val="18"/>
                </w:rPr>
                <w:delText>Título</w:delText>
              </w:r>
            </w:del>
          </w:p>
        </w:tc>
        <w:tc>
          <w:tcPr>
            <w:tcW w:w="7812" w:type="dxa"/>
          </w:tcPr>
          <w:p w14:paraId="4CB6CE1E" w14:textId="695E0D72" w:rsidR="00E76345" w:rsidRPr="00B31CBE" w:rsidDel="00A83F12" w:rsidRDefault="00E76345" w:rsidP="008C38A3">
            <w:pPr>
              <w:spacing w:before="2" w:after="2"/>
              <w:rPr>
                <w:del w:id="3147" w:author="Dayrtman Fajardo Vásquez" w:date="2015-11-12T18:18:00Z"/>
                <w:rFonts w:ascii="Times New Roman" w:hAnsi="Times New Roman" w:cs="Times New Roman"/>
                <w:color w:val="000000" w:themeColor="text1"/>
              </w:rPr>
            </w:pPr>
            <w:del w:id="3148" w:author="Dayrtman Fajardo Vásquez" w:date="2015-11-12T18:18:00Z">
              <w:r w:rsidRPr="00407325" w:rsidDel="00A83F12">
                <w:rPr>
                  <w:rFonts w:ascii="Times New Roman" w:hAnsi="Times New Roman" w:cs="Times New Roman"/>
                  <w:color w:val="000000" w:themeColor="text1"/>
                </w:rPr>
                <w:delText>Sitúa los distintos ríos asiáticos</w:delText>
              </w:r>
            </w:del>
          </w:p>
        </w:tc>
      </w:tr>
      <w:tr w:rsidR="00E76345" w:rsidRPr="00B31CBE" w:rsidDel="00A83F12" w14:paraId="2B32A25D" w14:textId="761DE0B4" w:rsidTr="008C38A3">
        <w:trPr>
          <w:del w:id="3149" w:author="Dayrtman Fajardo Vásquez" w:date="2015-11-12T18:18:00Z"/>
        </w:trPr>
        <w:tc>
          <w:tcPr>
            <w:tcW w:w="1242" w:type="dxa"/>
          </w:tcPr>
          <w:p w14:paraId="676BB719" w14:textId="48E67D7A" w:rsidR="00E76345" w:rsidDel="00A83F12" w:rsidRDefault="00E76345" w:rsidP="008C38A3">
            <w:pPr>
              <w:spacing w:before="2" w:after="2"/>
              <w:rPr>
                <w:del w:id="3150" w:author="Dayrtman Fajardo Vásquez" w:date="2015-11-12T18:18:00Z"/>
                <w:rFonts w:ascii="Times New Roman" w:hAnsi="Times New Roman" w:cs="Times New Roman"/>
                <w:b/>
                <w:color w:val="000000"/>
                <w:sz w:val="18"/>
                <w:szCs w:val="18"/>
              </w:rPr>
            </w:pPr>
            <w:del w:id="3151" w:author="Dayrtman Fajardo Vásquez" w:date="2015-11-12T18:18:00Z">
              <w:r w:rsidDel="00A83F12">
                <w:rPr>
                  <w:rFonts w:ascii="Times New Roman" w:hAnsi="Times New Roman" w:cs="Times New Roman"/>
                  <w:b/>
                  <w:color w:val="000000"/>
                  <w:sz w:val="18"/>
                  <w:szCs w:val="18"/>
                </w:rPr>
                <w:delText>Descripción</w:delText>
              </w:r>
            </w:del>
          </w:p>
        </w:tc>
        <w:tc>
          <w:tcPr>
            <w:tcW w:w="7812" w:type="dxa"/>
          </w:tcPr>
          <w:p w14:paraId="2A5C1F89" w14:textId="3E845782" w:rsidR="00E76345" w:rsidRPr="00B31CBE" w:rsidDel="00A83F12" w:rsidRDefault="00E76345" w:rsidP="008C38A3">
            <w:pPr>
              <w:spacing w:before="2" w:after="2"/>
              <w:rPr>
                <w:del w:id="3152" w:author="Dayrtman Fajardo Vásquez" w:date="2015-11-12T18:18:00Z"/>
                <w:rFonts w:ascii="Times New Roman" w:hAnsi="Times New Roman" w:cs="Times New Roman"/>
                <w:color w:val="000000" w:themeColor="text1"/>
              </w:rPr>
            </w:pPr>
            <w:del w:id="3153" w:author="Dayrtman Fajardo Vásquez" w:date="2015-11-12T18:18:00Z">
              <w:r w:rsidRPr="00407325" w:rsidDel="00A83F12">
                <w:rPr>
                  <w:rFonts w:ascii="Times New Roman" w:hAnsi="Times New Roman" w:cs="Times New Roman"/>
                  <w:color w:val="000000" w:themeColor="text1"/>
                </w:rPr>
                <w:delText>Interactivo para situar los principales ríos de Asia</w:delText>
              </w:r>
            </w:del>
          </w:p>
        </w:tc>
      </w:tr>
    </w:tbl>
    <w:p w14:paraId="508B8A39" w14:textId="4AE2DA0C" w:rsidR="00E76345" w:rsidRPr="002C4D47" w:rsidDel="00A83F12" w:rsidRDefault="00E76345" w:rsidP="00E76345">
      <w:pPr>
        <w:spacing w:after="0"/>
        <w:jc w:val="both"/>
        <w:rPr>
          <w:del w:id="3154" w:author="Dayrtman Fajardo Vásquez" w:date="2015-11-12T18:20:00Z"/>
          <w:rFonts w:ascii="Times New Roman" w:hAnsi="Times New Roman" w:cs="Times New Roman"/>
          <w:color w:val="FFFFFF" w:themeColor="background1"/>
        </w:rPr>
      </w:pPr>
      <w:del w:id="3155" w:author="Dayrtman Fajardo Vásquez" w:date="2015-11-12T18:20:00Z">
        <w:r w:rsidDel="00A83F12">
          <w:rPr>
            <w:rFonts w:ascii="Times New Roman" w:hAnsi="Times New Roman" w:cs="Times New Roman"/>
            <w:color w:val="FFFFFF" w:themeColor="background1"/>
          </w:rPr>
          <w:delText>…</w:delText>
        </w:r>
      </w:del>
    </w:p>
    <w:tbl>
      <w:tblPr>
        <w:tblStyle w:val="Tablaconcuadrcula"/>
        <w:tblW w:w="0" w:type="auto"/>
        <w:tblLayout w:type="fixed"/>
        <w:tblLook w:val="04A0" w:firstRow="1" w:lastRow="0" w:firstColumn="1" w:lastColumn="0" w:noHBand="0" w:noVBand="1"/>
      </w:tblPr>
      <w:tblGrid>
        <w:gridCol w:w="1242"/>
        <w:gridCol w:w="7812"/>
      </w:tblGrid>
      <w:tr w:rsidR="00E76345" w:rsidRPr="005D1738" w:rsidDel="00A83F12" w14:paraId="5866EC90" w14:textId="09E8E4E4" w:rsidTr="008C38A3">
        <w:trPr>
          <w:del w:id="3156" w:author="Dayrtman Fajardo Vásquez" w:date="2015-11-12T18:20:00Z"/>
        </w:trPr>
        <w:tc>
          <w:tcPr>
            <w:tcW w:w="9054" w:type="dxa"/>
            <w:gridSpan w:val="2"/>
            <w:shd w:val="clear" w:color="auto" w:fill="000000" w:themeFill="text1"/>
          </w:tcPr>
          <w:p w14:paraId="14428EA4" w14:textId="7BD3DD97" w:rsidR="00E76345" w:rsidRPr="005D1738" w:rsidDel="00A83F12" w:rsidRDefault="00E76345" w:rsidP="008C38A3">
            <w:pPr>
              <w:spacing w:before="2" w:after="2"/>
              <w:jc w:val="center"/>
              <w:rPr>
                <w:del w:id="3157" w:author="Dayrtman Fajardo Vásquez" w:date="2015-11-12T18:20:00Z"/>
                <w:rFonts w:ascii="Times New Roman" w:hAnsi="Times New Roman" w:cs="Times New Roman"/>
                <w:b/>
                <w:color w:val="FFFFFF" w:themeColor="background1"/>
              </w:rPr>
            </w:pPr>
            <w:del w:id="3158" w:author="Dayrtman Fajardo Vásquez" w:date="2015-11-12T18:20:00Z">
              <w:r w:rsidRPr="005D1738" w:rsidDel="00A83F12">
                <w:rPr>
                  <w:rFonts w:ascii="Times New Roman" w:hAnsi="Times New Roman" w:cs="Times New Roman"/>
                  <w:b/>
                  <w:color w:val="FFFFFF" w:themeColor="background1"/>
                </w:rPr>
                <w:delText>Practica: recurso aprovechado</w:delText>
              </w:r>
            </w:del>
          </w:p>
        </w:tc>
      </w:tr>
      <w:tr w:rsidR="00E76345" w:rsidRPr="00053744" w:rsidDel="00A83F12" w14:paraId="722156D8" w14:textId="473234CB" w:rsidTr="008C38A3">
        <w:trPr>
          <w:del w:id="3159" w:author="Dayrtman Fajardo Vásquez" w:date="2015-11-12T18:20:00Z"/>
        </w:trPr>
        <w:tc>
          <w:tcPr>
            <w:tcW w:w="1242" w:type="dxa"/>
          </w:tcPr>
          <w:p w14:paraId="7F8E38FC" w14:textId="46A1BC32" w:rsidR="00E76345" w:rsidRPr="00053744" w:rsidDel="00A83F12" w:rsidRDefault="00E76345" w:rsidP="008C38A3">
            <w:pPr>
              <w:spacing w:before="2" w:after="2"/>
              <w:rPr>
                <w:del w:id="3160" w:author="Dayrtman Fajardo Vásquez" w:date="2015-11-12T18:20:00Z"/>
                <w:rFonts w:ascii="Times New Roman" w:hAnsi="Times New Roman" w:cs="Times New Roman"/>
                <w:b/>
                <w:color w:val="000000"/>
                <w:sz w:val="18"/>
                <w:szCs w:val="18"/>
              </w:rPr>
            </w:pPr>
            <w:del w:id="3161" w:author="Dayrtman Fajardo Vásquez" w:date="2015-11-12T18:20:00Z">
              <w:r w:rsidRPr="00053744" w:rsidDel="00A83F12">
                <w:rPr>
                  <w:rFonts w:ascii="Times New Roman" w:hAnsi="Times New Roman" w:cs="Times New Roman"/>
                  <w:b/>
                  <w:color w:val="000000"/>
                  <w:sz w:val="18"/>
                  <w:szCs w:val="18"/>
                </w:rPr>
                <w:delText>Código</w:delText>
              </w:r>
            </w:del>
          </w:p>
        </w:tc>
        <w:tc>
          <w:tcPr>
            <w:tcW w:w="7812" w:type="dxa"/>
          </w:tcPr>
          <w:p w14:paraId="0E2D123D" w14:textId="644F09A7" w:rsidR="00E76345" w:rsidRPr="00053744" w:rsidDel="00A83F12" w:rsidRDefault="00E76345" w:rsidP="008C38A3">
            <w:pPr>
              <w:spacing w:before="2" w:after="2"/>
              <w:rPr>
                <w:del w:id="3162" w:author="Dayrtman Fajardo Vásquez" w:date="2015-11-12T18:20:00Z"/>
                <w:rFonts w:ascii="Times New Roman" w:hAnsi="Times New Roman" w:cs="Times New Roman"/>
                <w:b/>
                <w:color w:val="000000"/>
                <w:sz w:val="18"/>
                <w:szCs w:val="18"/>
              </w:rPr>
            </w:pPr>
            <w:del w:id="3163" w:author="Dayrtman Fajardo Vásquez" w:date="2015-11-12T18:20:00Z">
              <w:r w:rsidRPr="004A0527" w:rsidDel="00A83F12">
                <w:rPr>
                  <w:rFonts w:ascii="Times New Roman" w:hAnsi="Times New Roman" w:cs="Times New Roman"/>
                  <w:color w:val="000000" w:themeColor="text1"/>
                </w:rPr>
                <w:delText>CS_07_07_CO</w:delText>
              </w:r>
              <w:r w:rsidDel="00A83F12">
                <w:rPr>
                  <w:rFonts w:ascii="Times New Roman" w:hAnsi="Times New Roman" w:cs="Times New Roman"/>
                  <w:color w:val="000000" w:themeColor="text1"/>
                </w:rPr>
                <w:delText>_REC11</w:delText>
              </w:r>
              <w:r w:rsidRPr="001726C4" w:rsidDel="00A83F12">
                <w:rPr>
                  <w:rFonts w:ascii="Times New Roman" w:hAnsi="Times New Roman" w:cs="Times New Roman"/>
                  <w:color w:val="000000" w:themeColor="text1"/>
                </w:rPr>
                <w:delText xml:space="preserve">0  </w:delText>
              </w:r>
            </w:del>
            <w:ins w:id="3164" w:author="TOSHIBA" w:date="2015-10-28T12:17:00Z">
              <w:del w:id="3165" w:author="Dayrtman Fajardo Vásquez" w:date="2015-11-12T18:20:00Z">
                <w:r w:rsidR="00225EC7" w:rsidDel="00A83F12">
                  <w:rPr>
                    <w:rFonts w:ascii="Times New Roman" w:hAnsi="Times New Roman" w:cs="Times New Roman"/>
                    <w:color w:val="000000" w:themeColor="text1"/>
                  </w:rPr>
                  <w:delText xml:space="preserve"> </w:delText>
                </w:r>
              </w:del>
            </w:ins>
            <w:del w:id="3166" w:author="Dayrtman Fajardo Vásquez" w:date="2015-11-12T18:20:00Z">
              <w:r w:rsidRPr="001726C4" w:rsidDel="00A83F12">
                <w:rPr>
                  <w:rFonts w:ascii="Times New Roman" w:hAnsi="Times New Roman" w:cs="Times New Roman"/>
                  <w:color w:val="000000" w:themeColor="text1"/>
                </w:rPr>
                <w:delText xml:space="preserve"> </w:delText>
              </w:r>
            </w:del>
          </w:p>
        </w:tc>
      </w:tr>
      <w:tr w:rsidR="00E76345" w:rsidRPr="00053744" w:rsidDel="00A83F12" w14:paraId="2BD1486B" w14:textId="597E579B" w:rsidTr="008C38A3">
        <w:trPr>
          <w:del w:id="3167" w:author="Dayrtman Fajardo Vásquez" w:date="2015-11-12T18:20:00Z"/>
        </w:trPr>
        <w:tc>
          <w:tcPr>
            <w:tcW w:w="1242" w:type="dxa"/>
          </w:tcPr>
          <w:p w14:paraId="040D8E83" w14:textId="27FF5BA4" w:rsidR="00E76345" w:rsidRPr="00053744" w:rsidDel="00A83F12" w:rsidRDefault="00E76345" w:rsidP="008C38A3">
            <w:pPr>
              <w:spacing w:before="2" w:after="2"/>
              <w:rPr>
                <w:del w:id="3168" w:author="Dayrtman Fajardo Vásquez" w:date="2015-11-12T18:20:00Z"/>
                <w:rFonts w:ascii="Times New Roman" w:hAnsi="Times New Roman" w:cs="Times New Roman"/>
                <w:color w:val="000000"/>
              </w:rPr>
            </w:pPr>
            <w:del w:id="3169" w:author="Dayrtman Fajardo Vásquez" w:date="2015-11-12T18:20:00Z">
              <w:r w:rsidDel="00A83F12">
                <w:rPr>
                  <w:rFonts w:ascii="Times New Roman" w:hAnsi="Times New Roman" w:cs="Times New Roman"/>
                  <w:b/>
                  <w:color w:val="000000"/>
                  <w:sz w:val="18"/>
                  <w:szCs w:val="18"/>
                </w:rPr>
                <w:delText>Ubicación en Aula Planeta</w:delText>
              </w:r>
            </w:del>
          </w:p>
        </w:tc>
        <w:tc>
          <w:tcPr>
            <w:tcW w:w="7812" w:type="dxa"/>
          </w:tcPr>
          <w:p w14:paraId="1720FCC0" w14:textId="7631864A" w:rsidR="00E76345" w:rsidDel="00A83F12" w:rsidRDefault="008F739E" w:rsidP="008C38A3">
            <w:pPr>
              <w:spacing w:before="2" w:after="2"/>
              <w:rPr>
                <w:del w:id="3170" w:author="Dayrtman Fajardo Vásquez" w:date="2015-11-12T18:20:00Z"/>
                <w:rFonts w:ascii="Times New Roman" w:hAnsi="Times New Roman" w:cs="Times New Roman"/>
                <w:color w:val="000000"/>
              </w:rPr>
            </w:pPr>
            <w:del w:id="3171" w:author="Dayrtman Fajardo Vásquez" w:date="2015-11-12T18:20:00Z">
              <w:r w:rsidDel="00A83F12">
                <w:fldChar w:fldCharType="begin"/>
              </w:r>
              <w:r w:rsidDel="00A83F12">
                <w:delInstrText xml:space="preserve"> HYPERLINK "http://profesores.aulaplaneta.com/HomeProfesor/BuscadorRecursos/tabid/89/Texto/Interactivo%20para%20ubicar%20sobre%20el%20mapa%20de%20Asia/ReturnTab/89/Default.aspx" </w:delInstrText>
              </w:r>
              <w:r w:rsidDel="00A83F12">
                <w:fldChar w:fldCharType="separate"/>
              </w:r>
              <w:r w:rsidR="00E76345" w:rsidRPr="00BA6ADF" w:rsidDel="00A83F12">
                <w:rPr>
                  <w:rStyle w:val="Hipervnculo"/>
                  <w:rFonts w:ascii="Times New Roman" w:hAnsi="Times New Roman" w:cs="Times New Roman"/>
                </w:rPr>
                <w:delText>http://profesores.aulaplaneta.com/HomeProfesor/BuscadorRecursos/tabid/89/Texto/Interactivo%20para%20ubicar%20sobre%20el%20mapa%20de%20Asia/ReturnTab/89/Default.aspx</w:delText>
              </w:r>
              <w:r w:rsidDel="00A83F12">
                <w:rPr>
                  <w:rStyle w:val="Hipervnculo"/>
                  <w:rFonts w:ascii="Times New Roman" w:hAnsi="Times New Roman" w:cs="Times New Roman"/>
                </w:rPr>
                <w:fldChar w:fldCharType="end"/>
              </w:r>
            </w:del>
          </w:p>
          <w:p w14:paraId="678D1E53" w14:textId="64F9AD68" w:rsidR="00E76345" w:rsidRPr="00053744" w:rsidDel="00A83F12" w:rsidRDefault="00E76345" w:rsidP="008C38A3">
            <w:pPr>
              <w:spacing w:before="2" w:after="2"/>
              <w:rPr>
                <w:del w:id="3172" w:author="Dayrtman Fajardo Vásquez" w:date="2015-11-12T18:20:00Z"/>
                <w:rFonts w:ascii="Times New Roman" w:hAnsi="Times New Roman" w:cs="Times New Roman"/>
                <w:color w:val="000000"/>
              </w:rPr>
            </w:pPr>
          </w:p>
        </w:tc>
      </w:tr>
      <w:tr w:rsidR="00E76345" w:rsidRPr="00053744" w:rsidDel="00A83F12" w14:paraId="4FFDF15B" w14:textId="65253904" w:rsidTr="008C38A3">
        <w:trPr>
          <w:del w:id="3173" w:author="Dayrtman Fajardo Vásquez" w:date="2015-11-12T18:20:00Z"/>
        </w:trPr>
        <w:tc>
          <w:tcPr>
            <w:tcW w:w="1242" w:type="dxa"/>
          </w:tcPr>
          <w:p w14:paraId="16D40ACA" w14:textId="463CAED9" w:rsidR="00E76345" w:rsidDel="00A83F12" w:rsidRDefault="00E76345" w:rsidP="008C38A3">
            <w:pPr>
              <w:spacing w:before="2" w:after="2"/>
              <w:rPr>
                <w:del w:id="3174" w:author="Dayrtman Fajardo Vásquez" w:date="2015-11-12T18:20:00Z"/>
                <w:rFonts w:ascii="Times New Roman" w:hAnsi="Times New Roman" w:cs="Times New Roman"/>
                <w:color w:val="000000"/>
              </w:rPr>
            </w:pPr>
            <w:del w:id="3175" w:author="Dayrtman Fajardo Vásquez" w:date="2015-11-12T18:20:00Z">
              <w:r w:rsidDel="00A83F12">
                <w:rPr>
                  <w:rFonts w:ascii="Times New Roman" w:hAnsi="Times New Roman" w:cs="Times New Roman"/>
                  <w:b/>
                  <w:color w:val="000000"/>
                  <w:sz w:val="18"/>
                  <w:szCs w:val="18"/>
                </w:rPr>
                <w:delText>Cambio (descripción o capturas de pantallas)</w:delText>
              </w:r>
            </w:del>
          </w:p>
        </w:tc>
        <w:tc>
          <w:tcPr>
            <w:tcW w:w="7812" w:type="dxa"/>
          </w:tcPr>
          <w:p w14:paraId="5FAE99A8" w14:textId="210C8743" w:rsidR="00E76345" w:rsidDel="00A83F12" w:rsidRDefault="00E76345" w:rsidP="008C38A3">
            <w:pPr>
              <w:spacing w:before="2" w:after="2"/>
              <w:rPr>
                <w:del w:id="3176" w:author="Dayrtman Fajardo Vásquez" w:date="2015-11-12T18:20:00Z"/>
                <w:rFonts w:ascii="Times New Roman" w:hAnsi="Times New Roman" w:cs="Times New Roman"/>
                <w:color w:val="000000"/>
              </w:rPr>
            </w:pPr>
            <w:del w:id="3177" w:author="Dayrtman Fajardo Vásquez" w:date="2015-11-12T18:20:00Z">
              <w:r w:rsidDel="00A83F12">
                <w:rPr>
                  <w:rFonts w:ascii="Times New Roman" w:hAnsi="Times New Roman" w:cs="Times New Roman"/>
                  <w:color w:val="000000"/>
                </w:rPr>
                <w:delText>Sin cambios</w:delText>
              </w:r>
            </w:del>
          </w:p>
          <w:p w14:paraId="4849BDAA" w14:textId="3F90397E" w:rsidR="00E76345" w:rsidRPr="00053744" w:rsidDel="00A83F12" w:rsidRDefault="00E76345" w:rsidP="008C38A3">
            <w:pPr>
              <w:spacing w:before="2" w:after="2"/>
              <w:rPr>
                <w:del w:id="3178" w:author="Dayrtman Fajardo Vásquez" w:date="2015-11-12T18:20:00Z"/>
                <w:rFonts w:ascii="Times New Roman" w:hAnsi="Times New Roman" w:cs="Times New Roman"/>
                <w:color w:val="000000"/>
              </w:rPr>
            </w:pPr>
            <w:del w:id="3179" w:author="Dayrtman Fajardo Vásquez" w:date="2015-11-12T18:20:00Z">
              <w:r w:rsidDel="00A83F12">
                <w:rPr>
                  <w:noProof/>
                  <w:lang w:val="es-CO" w:eastAsia="es-CO"/>
                </w:rPr>
                <w:drawing>
                  <wp:inline distT="0" distB="0" distL="0" distR="0" wp14:anchorId="0518605D" wp14:editId="13357E9E">
                    <wp:extent cx="2257893" cy="109061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153" b="5935"/>
                            <a:stretch/>
                          </pic:blipFill>
                          <pic:spPr bwMode="auto">
                            <a:xfrm>
                              <a:off x="0" y="0"/>
                              <a:ext cx="2258660" cy="1090982"/>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B31CBE" w:rsidDel="00A83F12" w14:paraId="42DEB42C" w14:textId="72285DEC" w:rsidTr="008C38A3">
        <w:trPr>
          <w:trHeight w:val="388"/>
          <w:del w:id="3180" w:author="Dayrtman Fajardo Vásquez" w:date="2015-11-12T18:20:00Z"/>
        </w:trPr>
        <w:tc>
          <w:tcPr>
            <w:tcW w:w="1242" w:type="dxa"/>
          </w:tcPr>
          <w:p w14:paraId="5C211EA7" w14:textId="60093C99" w:rsidR="00E76345" w:rsidDel="00A83F12" w:rsidRDefault="00E76345" w:rsidP="008C38A3">
            <w:pPr>
              <w:spacing w:before="2" w:after="2"/>
              <w:rPr>
                <w:del w:id="3181" w:author="Dayrtman Fajardo Vásquez" w:date="2015-11-12T18:20:00Z"/>
                <w:rFonts w:ascii="Times New Roman" w:hAnsi="Times New Roman" w:cs="Times New Roman"/>
                <w:b/>
                <w:color w:val="000000"/>
                <w:sz w:val="18"/>
                <w:szCs w:val="18"/>
              </w:rPr>
            </w:pPr>
            <w:del w:id="3182" w:author="Dayrtman Fajardo Vásquez" w:date="2015-11-12T18:20:00Z">
              <w:r w:rsidDel="00A83F12">
                <w:rPr>
                  <w:rFonts w:ascii="Times New Roman" w:hAnsi="Times New Roman" w:cs="Times New Roman"/>
                  <w:b/>
                  <w:color w:val="000000"/>
                  <w:sz w:val="18"/>
                  <w:szCs w:val="18"/>
                </w:rPr>
                <w:delText>Título</w:delText>
              </w:r>
            </w:del>
          </w:p>
        </w:tc>
        <w:tc>
          <w:tcPr>
            <w:tcW w:w="7812" w:type="dxa"/>
          </w:tcPr>
          <w:p w14:paraId="7DA1CA66" w14:textId="156F8405" w:rsidR="00E76345" w:rsidRPr="00B31CBE" w:rsidDel="00A83F12" w:rsidRDefault="00E76345" w:rsidP="008C38A3">
            <w:pPr>
              <w:spacing w:before="2" w:after="2"/>
              <w:rPr>
                <w:del w:id="3183" w:author="Dayrtman Fajardo Vásquez" w:date="2015-11-12T18:20:00Z"/>
                <w:rFonts w:ascii="Times New Roman" w:hAnsi="Times New Roman" w:cs="Times New Roman"/>
                <w:color w:val="000000" w:themeColor="text1"/>
              </w:rPr>
            </w:pPr>
            <w:del w:id="3184" w:author="Dayrtman Fajardo Vásquez" w:date="2015-11-12T18:20:00Z">
              <w:r w:rsidRPr="002C3E15" w:rsidDel="00A83F12">
                <w:rPr>
                  <w:rFonts w:ascii="Times New Roman" w:hAnsi="Times New Roman" w:cs="Times New Roman"/>
                  <w:color w:val="000000" w:themeColor="text1"/>
                </w:rPr>
                <w:delText>Sitúa en el mapa algunos Estados de Asia</w:delText>
              </w:r>
            </w:del>
          </w:p>
        </w:tc>
      </w:tr>
      <w:tr w:rsidR="00E76345" w:rsidRPr="00B31CBE" w:rsidDel="00A83F12" w14:paraId="3EBE3FF3" w14:textId="5D7D10B1" w:rsidTr="008C38A3">
        <w:trPr>
          <w:del w:id="3185" w:author="Dayrtman Fajardo Vásquez" w:date="2015-11-12T18:20:00Z"/>
        </w:trPr>
        <w:tc>
          <w:tcPr>
            <w:tcW w:w="1242" w:type="dxa"/>
          </w:tcPr>
          <w:p w14:paraId="74B2E568" w14:textId="11A82A16" w:rsidR="00E76345" w:rsidDel="00A83F12" w:rsidRDefault="00E76345" w:rsidP="008C38A3">
            <w:pPr>
              <w:spacing w:before="2" w:after="2"/>
              <w:rPr>
                <w:del w:id="3186" w:author="Dayrtman Fajardo Vásquez" w:date="2015-11-12T18:20:00Z"/>
                <w:rFonts w:ascii="Times New Roman" w:hAnsi="Times New Roman" w:cs="Times New Roman"/>
                <w:b/>
                <w:color w:val="000000"/>
                <w:sz w:val="18"/>
                <w:szCs w:val="18"/>
              </w:rPr>
            </w:pPr>
            <w:del w:id="3187" w:author="Dayrtman Fajardo Vásquez" w:date="2015-11-12T18:20:00Z">
              <w:r w:rsidDel="00A83F12">
                <w:rPr>
                  <w:rFonts w:ascii="Times New Roman" w:hAnsi="Times New Roman" w:cs="Times New Roman"/>
                  <w:b/>
                  <w:color w:val="000000"/>
                  <w:sz w:val="18"/>
                  <w:szCs w:val="18"/>
                </w:rPr>
                <w:delText>Descripción</w:delText>
              </w:r>
            </w:del>
          </w:p>
        </w:tc>
        <w:tc>
          <w:tcPr>
            <w:tcW w:w="7812" w:type="dxa"/>
          </w:tcPr>
          <w:p w14:paraId="0E17B66E" w14:textId="2C3A8E97" w:rsidR="00E76345" w:rsidRPr="00B31CBE" w:rsidDel="00A83F12" w:rsidRDefault="00E76345" w:rsidP="008C38A3">
            <w:pPr>
              <w:spacing w:before="2" w:after="2"/>
              <w:rPr>
                <w:del w:id="3188" w:author="Dayrtman Fajardo Vásquez" w:date="2015-11-12T18:20:00Z"/>
                <w:rFonts w:ascii="Times New Roman" w:hAnsi="Times New Roman" w:cs="Times New Roman"/>
                <w:color w:val="000000" w:themeColor="text1"/>
              </w:rPr>
            </w:pPr>
            <w:del w:id="3189" w:author="Dayrtman Fajardo Vásquez" w:date="2015-11-12T18:20:00Z">
              <w:r w:rsidRPr="002C4D47" w:rsidDel="00A83F12">
                <w:rPr>
                  <w:rFonts w:ascii="Times New Roman" w:hAnsi="Times New Roman" w:cs="Times New Roman"/>
                  <w:color w:val="000000" w:themeColor="text1"/>
                </w:rPr>
                <w:delText>Interactivo para ubicar sobre el mapa de Asia algunos de sus Estados</w:delText>
              </w:r>
            </w:del>
          </w:p>
        </w:tc>
      </w:tr>
    </w:tbl>
    <w:p w14:paraId="23A82AA4" w14:textId="21F64E57" w:rsidR="00E76345" w:rsidRPr="00AE2BB4" w:rsidDel="00A83F12" w:rsidRDefault="00E76345" w:rsidP="00E76345">
      <w:pPr>
        <w:spacing w:after="0"/>
        <w:jc w:val="both"/>
        <w:rPr>
          <w:del w:id="3190" w:author="Dayrtman Fajardo Vásquez" w:date="2015-11-12T18:20:00Z"/>
          <w:rStyle w:val="Hipervnculo"/>
          <w:rFonts w:ascii="Times New Roman" w:hAnsi="Times New Roman" w:cs="Times New Roman"/>
          <w:color w:val="FFFFFF" w:themeColor="background1"/>
        </w:rPr>
      </w:pPr>
      <w:del w:id="3191" w:author="Dayrtman Fajardo Vásquez" w:date="2015-11-12T18:20:00Z">
        <w:r w:rsidRPr="00AE2BB4" w:rsidDel="00A83F12">
          <w:rPr>
            <w:rStyle w:val="Hipervnculo"/>
            <w:rFonts w:ascii="Times New Roman" w:hAnsi="Times New Roman" w:cs="Times New Roman"/>
            <w:color w:val="FFFFFF" w:themeColor="background1"/>
          </w:rPr>
          <w:delText>.</w:delText>
        </w:r>
      </w:del>
    </w:p>
    <w:p w14:paraId="0578957F" w14:textId="4D632D68" w:rsidR="00E76345" w:rsidDel="00A83F12" w:rsidRDefault="00E76345" w:rsidP="00E76345">
      <w:pPr>
        <w:spacing w:after="0"/>
        <w:jc w:val="both"/>
        <w:rPr>
          <w:del w:id="3192" w:author="Dayrtman Fajardo Vásquez" w:date="2015-11-12T18:20:00Z"/>
          <w:rFonts w:ascii="Times New Roman" w:hAnsi="Times New Roman" w:cs="Times New Roman"/>
          <w:color w:val="000000" w:themeColor="text1"/>
        </w:rPr>
      </w:pPr>
      <w:del w:id="3193" w:author="Dayrtman Fajardo Vásquez" w:date="2015-11-12T18:20:00Z">
        <w:r w:rsidRPr="00B25C7A" w:rsidDel="00A83F12">
          <w:rPr>
            <w:rFonts w:ascii="Times New Roman" w:hAnsi="Times New Roman" w:cs="Times New Roman"/>
            <w:color w:val="FFFFFF" w:themeColor="background1"/>
          </w:rPr>
          <w:delText>.</w:delText>
        </w:r>
        <w:r w:rsidRPr="001726C4" w:rsidDel="00A83F12">
          <w:rPr>
            <w:rFonts w:ascii="Times New Roman" w:hAnsi="Times New Roman" w:cs="Times New Roman"/>
            <w:color w:val="000000" w:themeColor="text1"/>
          </w:rPr>
          <w:delText xml:space="preserve"> </w:delText>
        </w:r>
        <w:r w:rsidRPr="00036EB1" w:rsidDel="00A83F12">
          <w:rPr>
            <w:rFonts w:ascii="Times New Roman" w:hAnsi="Times New Roman" w:cs="Times New Roman"/>
            <w:color w:val="FFFFFF" w:themeColor="background1"/>
          </w:rPr>
          <w:delText>…</w:delText>
        </w:r>
      </w:del>
    </w:p>
    <w:tbl>
      <w:tblPr>
        <w:tblStyle w:val="Tablaconcuadrcula"/>
        <w:tblW w:w="0" w:type="auto"/>
        <w:tblLayout w:type="fixed"/>
        <w:tblLook w:val="04A0" w:firstRow="1" w:lastRow="0" w:firstColumn="1" w:lastColumn="0" w:noHBand="0" w:noVBand="1"/>
      </w:tblPr>
      <w:tblGrid>
        <w:gridCol w:w="1242"/>
        <w:gridCol w:w="7812"/>
      </w:tblGrid>
      <w:tr w:rsidR="00E76345" w:rsidRPr="005D1738" w:rsidDel="00A83F12" w14:paraId="27C228B8" w14:textId="3CFB9710" w:rsidTr="008C38A3">
        <w:trPr>
          <w:del w:id="3194" w:author="Dayrtman Fajardo Vásquez" w:date="2015-11-12T18:20:00Z"/>
        </w:trPr>
        <w:tc>
          <w:tcPr>
            <w:tcW w:w="9054" w:type="dxa"/>
            <w:gridSpan w:val="2"/>
            <w:shd w:val="clear" w:color="auto" w:fill="000000" w:themeFill="text1"/>
          </w:tcPr>
          <w:p w14:paraId="7E0BDA49" w14:textId="70D1D595" w:rsidR="00E76345" w:rsidRPr="005D1738" w:rsidDel="00A83F12" w:rsidRDefault="00E76345" w:rsidP="008C38A3">
            <w:pPr>
              <w:spacing w:before="2" w:after="2"/>
              <w:jc w:val="center"/>
              <w:rPr>
                <w:del w:id="3195" w:author="Dayrtman Fajardo Vásquez" w:date="2015-11-12T18:20:00Z"/>
                <w:rFonts w:ascii="Times New Roman" w:hAnsi="Times New Roman" w:cs="Times New Roman"/>
                <w:b/>
                <w:color w:val="FFFFFF" w:themeColor="background1"/>
              </w:rPr>
            </w:pPr>
            <w:del w:id="3196" w:author="Dayrtman Fajardo Vásquez" w:date="2015-11-12T18:20:00Z">
              <w:r w:rsidRPr="005D1738" w:rsidDel="00A83F12">
                <w:rPr>
                  <w:rFonts w:ascii="Times New Roman" w:hAnsi="Times New Roman" w:cs="Times New Roman"/>
                  <w:b/>
                  <w:color w:val="FFFFFF" w:themeColor="background1"/>
                </w:rPr>
                <w:delText>Practica: recurso aprovechado</w:delText>
              </w:r>
            </w:del>
          </w:p>
        </w:tc>
      </w:tr>
      <w:tr w:rsidR="00E76345" w:rsidRPr="00053744" w:rsidDel="00A83F12" w14:paraId="08B2EB54" w14:textId="69FBCFD1" w:rsidTr="008C38A3">
        <w:trPr>
          <w:del w:id="3197" w:author="Dayrtman Fajardo Vásquez" w:date="2015-11-12T18:20:00Z"/>
        </w:trPr>
        <w:tc>
          <w:tcPr>
            <w:tcW w:w="1242" w:type="dxa"/>
          </w:tcPr>
          <w:p w14:paraId="5EA0DA9B" w14:textId="1ADF03E0" w:rsidR="00E76345" w:rsidRPr="00053744" w:rsidDel="00A83F12" w:rsidRDefault="00E76345" w:rsidP="008C38A3">
            <w:pPr>
              <w:spacing w:before="2" w:after="2"/>
              <w:rPr>
                <w:del w:id="3198" w:author="Dayrtman Fajardo Vásquez" w:date="2015-11-12T18:20:00Z"/>
                <w:rFonts w:ascii="Times New Roman" w:hAnsi="Times New Roman" w:cs="Times New Roman"/>
                <w:b/>
                <w:color w:val="000000"/>
                <w:sz w:val="18"/>
                <w:szCs w:val="18"/>
              </w:rPr>
            </w:pPr>
            <w:del w:id="3199" w:author="Dayrtman Fajardo Vásquez" w:date="2015-11-12T18:20:00Z">
              <w:r w:rsidRPr="00053744" w:rsidDel="00A83F12">
                <w:rPr>
                  <w:rFonts w:ascii="Times New Roman" w:hAnsi="Times New Roman" w:cs="Times New Roman"/>
                  <w:b/>
                  <w:color w:val="000000"/>
                  <w:sz w:val="18"/>
                  <w:szCs w:val="18"/>
                </w:rPr>
                <w:delText>Código</w:delText>
              </w:r>
            </w:del>
          </w:p>
        </w:tc>
        <w:tc>
          <w:tcPr>
            <w:tcW w:w="7812" w:type="dxa"/>
          </w:tcPr>
          <w:p w14:paraId="5BEF5C40" w14:textId="5DFA64D9" w:rsidR="00E76345" w:rsidRPr="00053744" w:rsidDel="00A83F12" w:rsidRDefault="00E76345" w:rsidP="008C38A3">
            <w:pPr>
              <w:spacing w:before="2" w:after="2"/>
              <w:rPr>
                <w:del w:id="3200" w:author="Dayrtman Fajardo Vásquez" w:date="2015-11-12T18:20:00Z"/>
                <w:rFonts w:ascii="Times New Roman" w:hAnsi="Times New Roman" w:cs="Times New Roman"/>
                <w:b/>
                <w:color w:val="000000"/>
                <w:sz w:val="18"/>
                <w:szCs w:val="18"/>
              </w:rPr>
            </w:pPr>
            <w:del w:id="3201" w:author="Dayrtman Fajardo Vásquez" w:date="2015-11-12T18:20:00Z">
              <w:r w:rsidRPr="004A0527" w:rsidDel="00A83F12">
                <w:rPr>
                  <w:rFonts w:ascii="Times New Roman" w:hAnsi="Times New Roman" w:cs="Times New Roman"/>
                  <w:color w:val="000000" w:themeColor="text1"/>
                </w:rPr>
                <w:delText>CS_07_07_CO</w:delText>
              </w:r>
              <w:r w:rsidDel="00A83F12">
                <w:rPr>
                  <w:rFonts w:ascii="Times New Roman" w:hAnsi="Times New Roman" w:cs="Times New Roman"/>
                  <w:color w:val="000000" w:themeColor="text1"/>
                </w:rPr>
                <w:delText>_REC12</w:delText>
              </w:r>
              <w:r w:rsidRPr="001726C4" w:rsidDel="00A83F12">
                <w:rPr>
                  <w:rFonts w:ascii="Times New Roman" w:hAnsi="Times New Roman" w:cs="Times New Roman"/>
                  <w:color w:val="000000" w:themeColor="text1"/>
                </w:rPr>
                <w:delText xml:space="preserve">0  </w:delText>
              </w:r>
            </w:del>
            <w:ins w:id="3202" w:author="TOSHIBA" w:date="2015-10-28T12:17:00Z">
              <w:del w:id="3203" w:author="Dayrtman Fajardo Vásquez" w:date="2015-11-12T18:20:00Z">
                <w:r w:rsidR="00225EC7" w:rsidDel="00A83F12">
                  <w:rPr>
                    <w:rFonts w:ascii="Times New Roman" w:hAnsi="Times New Roman" w:cs="Times New Roman"/>
                    <w:color w:val="000000" w:themeColor="text1"/>
                  </w:rPr>
                  <w:delText xml:space="preserve"> </w:delText>
                </w:r>
              </w:del>
            </w:ins>
            <w:del w:id="3204" w:author="Dayrtman Fajardo Vásquez" w:date="2015-11-12T18:20:00Z">
              <w:r w:rsidRPr="001726C4" w:rsidDel="00A83F12">
                <w:rPr>
                  <w:rFonts w:ascii="Times New Roman" w:hAnsi="Times New Roman" w:cs="Times New Roman"/>
                  <w:color w:val="000000" w:themeColor="text1"/>
                </w:rPr>
                <w:delText xml:space="preserve"> </w:delText>
              </w:r>
            </w:del>
          </w:p>
        </w:tc>
      </w:tr>
      <w:tr w:rsidR="00E76345" w:rsidRPr="00053744" w:rsidDel="00A83F12" w14:paraId="7EFE0B92" w14:textId="49A16366" w:rsidTr="008C38A3">
        <w:trPr>
          <w:del w:id="3205" w:author="Dayrtman Fajardo Vásquez" w:date="2015-11-12T18:20:00Z"/>
        </w:trPr>
        <w:tc>
          <w:tcPr>
            <w:tcW w:w="1242" w:type="dxa"/>
          </w:tcPr>
          <w:p w14:paraId="52FAB474" w14:textId="1AAFB964" w:rsidR="00E76345" w:rsidRPr="00053744" w:rsidDel="00A83F12" w:rsidRDefault="00E76345" w:rsidP="008C38A3">
            <w:pPr>
              <w:spacing w:before="2" w:after="2"/>
              <w:rPr>
                <w:del w:id="3206" w:author="Dayrtman Fajardo Vásquez" w:date="2015-11-12T18:20:00Z"/>
                <w:rFonts w:ascii="Times New Roman" w:hAnsi="Times New Roman" w:cs="Times New Roman"/>
                <w:color w:val="000000"/>
              </w:rPr>
            </w:pPr>
            <w:del w:id="3207" w:author="Dayrtman Fajardo Vásquez" w:date="2015-11-12T18:20:00Z">
              <w:r w:rsidDel="00A83F12">
                <w:rPr>
                  <w:rFonts w:ascii="Times New Roman" w:hAnsi="Times New Roman" w:cs="Times New Roman"/>
                  <w:b/>
                  <w:color w:val="000000"/>
                  <w:sz w:val="18"/>
                  <w:szCs w:val="18"/>
                </w:rPr>
                <w:delText>Ubicación en Aula Planeta</w:delText>
              </w:r>
            </w:del>
          </w:p>
        </w:tc>
        <w:tc>
          <w:tcPr>
            <w:tcW w:w="7812" w:type="dxa"/>
          </w:tcPr>
          <w:p w14:paraId="76E9B628" w14:textId="6267F7FC" w:rsidR="00E76345" w:rsidRPr="00053744" w:rsidDel="00A83F12" w:rsidRDefault="00E76345" w:rsidP="008C38A3">
            <w:pPr>
              <w:spacing w:before="2" w:after="2"/>
              <w:rPr>
                <w:del w:id="3208" w:author="Dayrtman Fajardo Vásquez" w:date="2015-11-12T18:20:00Z"/>
                <w:rFonts w:ascii="Times New Roman" w:hAnsi="Times New Roman" w:cs="Times New Roman"/>
                <w:color w:val="000000"/>
              </w:rPr>
            </w:pPr>
          </w:p>
        </w:tc>
      </w:tr>
      <w:tr w:rsidR="00E76345" w:rsidRPr="00053744" w:rsidDel="00A83F12" w14:paraId="27DAAADA" w14:textId="01510F3E" w:rsidTr="008C38A3">
        <w:trPr>
          <w:del w:id="3209" w:author="Dayrtman Fajardo Vásquez" w:date="2015-11-12T18:20:00Z"/>
        </w:trPr>
        <w:tc>
          <w:tcPr>
            <w:tcW w:w="1242" w:type="dxa"/>
          </w:tcPr>
          <w:p w14:paraId="730EE7BB" w14:textId="770FD787" w:rsidR="00E76345" w:rsidDel="00A83F12" w:rsidRDefault="00E76345" w:rsidP="008C38A3">
            <w:pPr>
              <w:spacing w:before="2" w:after="2"/>
              <w:rPr>
                <w:del w:id="3210" w:author="Dayrtman Fajardo Vásquez" w:date="2015-11-12T18:20:00Z"/>
                <w:rFonts w:ascii="Times New Roman" w:hAnsi="Times New Roman" w:cs="Times New Roman"/>
                <w:color w:val="000000"/>
              </w:rPr>
            </w:pPr>
            <w:del w:id="3211" w:author="Dayrtman Fajardo Vásquez" w:date="2015-11-12T18:20:00Z">
              <w:r w:rsidDel="00A83F12">
                <w:rPr>
                  <w:rFonts w:ascii="Times New Roman" w:hAnsi="Times New Roman" w:cs="Times New Roman"/>
                  <w:b/>
                  <w:color w:val="000000"/>
                  <w:sz w:val="18"/>
                  <w:szCs w:val="18"/>
                </w:rPr>
                <w:delText>Cambio (descripción o capturas de pantallas)</w:delText>
              </w:r>
            </w:del>
          </w:p>
        </w:tc>
        <w:tc>
          <w:tcPr>
            <w:tcW w:w="7812" w:type="dxa"/>
          </w:tcPr>
          <w:p w14:paraId="1DDCEF57" w14:textId="35CC5B57" w:rsidR="00E76345" w:rsidDel="00A83F12" w:rsidRDefault="00E76345" w:rsidP="008C38A3">
            <w:pPr>
              <w:spacing w:before="2" w:after="2"/>
              <w:rPr>
                <w:del w:id="3212" w:author="Dayrtman Fajardo Vásquez" w:date="2015-11-12T18:20:00Z"/>
                <w:rFonts w:ascii="Times New Roman" w:hAnsi="Times New Roman" w:cs="Times New Roman"/>
                <w:color w:val="000000"/>
              </w:rPr>
            </w:pPr>
            <w:del w:id="3213" w:author="Dayrtman Fajardo Vásquez" w:date="2015-11-12T18:20:00Z">
              <w:r w:rsidDel="00A83F12">
                <w:rPr>
                  <w:rFonts w:ascii="Times New Roman" w:hAnsi="Times New Roman" w:cs="Times New Roman"/>
                  <w:color w:val="000000"/>
                </w:rPr>
                <w:delText>Sin cambios</w:delText>
              </w:r>
            </w:del>
          </w:p>
          <w:p w14:paraId="3FD6A091" w14:textId="4DA8C7C6" w:rsidR="00E76345" w:rsidRPr="00053744" w:rsidDel="00A83F12" w:rsidRDefault="00E76345" w:rsidP="008C38A3">
            <w:pPr>
              <w:spacing w:before="2" w:after="2"/>
              <w:rPr>
                <w:del w:id="3214" w:author="Dayrtman Fajardo Vásquez" w:date="2015-11-12T18:20:00Z"/>
                <w:rFonts w:ascii="Times New Roman" w:hAnsi="Times New Roman" w:cs="Times New Roman"/>
                <w:color w:val="000000"/>
              </w:rPr>
            </w:pPr>
            <w:del w:id="3215" w:author="Dayrtman Fajardo Vásquez" w:date="2015-11-12T18:20:00Z">
              <w:r w:rsidDel="00A83F12">
                <w:rPr>
                  <w:noProof/>
                  <w:lang w:val="es-CO" w:eastAsia="es-CO"/>
                </w:rPr>
                <w:drawing>
                  <wp:inline distT="0" distB="0" distL="0" distR="0" wp14:anchorId="06473B09" wp14:editId="75B06E41">
                    <wp:extent cx="2507527" cy="1223963"/>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7398" b="5785"/>
                            <a:stretch/>
                          </pic:blipFill>
                          <pic:spPr bwMode="auto">
                            <a:xfrm>
                              <a:off x="0" y="0"/>
                              <a:ext cx="2508836" cy="1224602"/>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053744" w:rsidDel="00A83F12" w14:paraId="49D17805" w14:textId="04549220" w:rsidTr="008C38A3">
        <w:trPr>
          <w:del w:id="3216" w:author="Dayrtman Fajardo Vásquez" w:date="2015-11-12T18:20:00Z"/>
        </w:trPr>
        <w:tc>
          <w:tcPr>
            <w:tcW w:w="1242" w:type="dxa"/>
          </w:tcPr>
          <w:p w14:paraId="0AD92E50" w14:textId="1DC2671C" w:rsidR="00E76345" w:rsidDel="00A83F12" w:rsidRDefault="00E76345" w:rsidP="008C38A3">
            <w:pPr>
              <w:spacing w:before="2" w:after="2"/>
              <w:rPr>
                <w:del w:id="3217" w:author="Dayrtman Fajardo Vásquez" w:date="2015-11-12T18:20:00Z"/>
                <w:rFonts w:ascii="Times New Roman" w:hAnsi="Times New Roman" w:cs="Times New Roman"/>
                <w:b/>
                <w:color w:val="000000"/>
                <w:sz w:val="18"/>
                <w:szCs w:val="18"/>
              </w:rPr>
            </w:pPr>
            <w:del w:id="3218" w:author="Dayrtman Fajardo Vásquez" w:date="2015-11-12T18:20:00Z">
              <w:r w:rsidDel="00A83F12">
                <w:rPr>
                  <w:rFonts w:ascii="Times New Roman" w:hAnsi="Times New Roman" w:cs="Times New Roman"/>
                  <w:b/>
                  <w:color w:val="000000"/>
                  <w:sz w:val="18"/>
                  <w:szCs w:val="18"/>
                </w:rPr>
                <w:delText>Título</w:delText>
              </w:r>
            </w:del>
          </w:p>
        </w:tc>
        <w:tc>
          <w:tcPr>
            <w:tcW w:w="7812" w:type="dxa"/>
          </w:tcPr>
          <w:p w14:paraId="48D2609E" w14:textId="09044841" w:rsidR="00E76345" w:rsidRPr="00053744" w:rsidDel="00A83F12" w:rsidRDefault="00E76345" w:rsidP="008C38A3">
            <w:pPr>
              <w:spacing w:before="2" w:after="2"/>
              <w:rPr>
                <w:del w:id="3219" w:author="Dayrtman Fajardo Vásquez" w:date="2015-11-12T18:20:00Z"/>
                <w:rFonts w:ascii="Times New Roman" w:hAnsi="Times New Roman" w:cs="Times New Roman"/>
                <w:color w:val="000000"/>
              </w:rPr>
            </w:pPr>
            <w:del w:id="3220" w:author="Dayrtman Fajardo Vásquez" w:date="2015-11-12T18:20:00Z">
              <w:r w:rsidDel="00A83F12">
                <w:rPr>
                  <w:rFonts w:ascii="Times New Roman" w:hAnsi="Times New Roman" w:cs="Times New Roman"/>
                  <w:color w:val="000000" w:themeColor="text1"/>
                </w:rPr>
                <w:delText>Los estados</w:delText>
              </w:r>
            </w:del>
            <w:ins w:id="3221" w:author="EUGENIA ARCE LONDONO" w:date="2015-04-29T09:25:00Z">
              <w:del w:id="3222" w:author="Dayrtman Fajardo Vásquez" w:date="2015-11-12T18:20:00Z">
                <w:r w:rsidDel="00A83F12">
                  <w:rPr>
                    <w:rFonts w:ascii="Times New Roman" w:hAnsi="Times New Roman" w:cs="Times New Roman"/>
                    <w:color w:val="000000" w:themeColor="text1"/>
                  </w:rPr>
                  <w:delText>Estados</w:delText>
                </w:r>
              </w:del>
            </w:ins>
            <w:del w:id="3223" w:author="Dayrtman Fajardo Vásquez" w:date="2015-11-12T18:20:00Z">
              <w:r w:rsidDel="00A83F12">
                <w:rPr>
                  <w:rFonts w:ascii="Times New Roman" w:hAnsi="Times New Roman" w:cs="Times New Roman"/>
                  <w:color w:val="000000" w:themeColor="text1"/>
                </w:rPr>
                <w:delText xml:space="preserve"> de Asia</w:delText>
              </w:r>
            </w:del>
          </w:p>
        </w:tc>
      </w:tr>
      <w:tr w:rsidR="00E76345" w:rsidRPr="00053744" w:rsidDel="00A83F12" w14:paraId="35F91536" w14:textId="03B95491" w:rsidTr="008C38A3">
        <w:trPr>
          <w:del w:id="3224" w:author="Dayrtman Fajardo Vásquez" w:date="2015-11-12T18:20:00Z"/>
        </w:trPr>
        <w:tc>
          <w:tcPr>
            <w:tcW w:w="1242" w:type="dxa"/>
          </w:tcPr>
          <w:p w14:paraId="03F643DE" w14:textId="3B76850E" w:rsidR="00E76345" w:rsidDel="00A83F12" w:rsidRDefault="00E76345" w:rsidP="008C38A3">
            <w:pPr>
              <w:spacing w:before="2" w:after="2"/>
              <w:rPr>
                <w:del w:id="3225" w:author="Dayrtman Fajardo Vásquez" w:date="2015-11-12T18:20:00Z"/>
                <w:rFonts w:ascii="Times New Roman" w:hAnsi="Times New Roman" w:cs="Times New Roman"/>
                <w:b/>
                <w:color w:val="000000"/>
                <w:sz w:val="18"/>
                <w:szCs w:val="18"/>
              </w:rPr>
            </w:pPr>
            <w:del w:id="3226" w:author="Dayrtman Fajardo Vásquez" w:date="2015-11-12T18:20:00Z">
              <w:r w:rsidDel="00A83F12">
                <w:rPr>
                  <w:rFonts w:ascii="Times New Roman" w:hAnsi="Times New Roman" w:cs="Times New Roman"/>
                  <w:b/>
                  <w:color w:val="000000"/>
                  <w:sz w:val="18"/>
                  <w:szCs w:val="18"/>
                </w:rPr>
                <w:delText>Descripción</w:delText>
              </w:r>
            </w:del>
          </w:p>
        </w:tc>
        <w:tc>
          <w:tcPr>
            <w:tcW w:w="7812" w:type="dxa"/>
          </w:tcPr>
          <w:p w14:paraId="19964C48" w14:textId="30A9F8C4" w:rsidR="00E76345" w:rsidRPr="00053744" w:rsidDel="00A83F12" w:rsidRDefault="00E76345" w:rsidP="008C38A3">
            <w:pPr>
              <w:spacing w:before="2" w:after="2"/>
              <w:rPr>
                <w:del w:id="3227" w:author="Dayrtman Fajardo Vásquez" w:date="2015-11-12T18:20:00Z"/>
                <w:rFonts w:ascii="Times New Roman" w:hAnsi="Times New Roman" w:cs="Times New Roman"/>
                <w:color w:val="000000"/>
              </w:rPr>
            </w:pPr>
            <w:del w:id="3228" w:author="Dayrtman Fajardo Vásquez" w:date="2015-11-12T18:20:00Z">
              <w:r w:rsidRPr="006F22B2" w:rsidDel="00A83F12">
                <w:rPr>
                  <w:rFonts w:ascii="Times New Roman" w:hAnsi="Times New Roman" w:cs="Times New Roman"/>
                  <w:color w:val="000000" w:themeColor="text1"/>
                </w:rPr>
                <w:delText xml:space="preserve">Interactivo para </w:delText>
              </w:r>
              <w:commentRangeStart w:id="3229"/>
              <w:r w:rsidRPr="004038A8" w:rsidDel="00A83F12">
                <w:rPr>
                  <w:rFonts w:ascii="Times New Roman" w:hAnsi="Times New Roman" w:cs="Times New Roman"/>
                  <w:color w:val="000000" w:themeColor="text1"/>
                </w:rPr>
                <w:delText>aprender</w:delText>
              </w:r>
              <w:commentRangeEnd w:id="3229"/>
              <w:r w:rsidR="004038A8" w:rsidDel="00A83F12">
                <w:rPr>
                  <w:rStyle w:val="Refdecomentario"/>
                  <w:rFonts w:ascii="Calibri" w:eastAsia="Calibri" w:hAnsi="Calibri" w:cs="Times New Roman"/>
                  <w:lang w:val="es-MX"/>
                </w:rPr>
                <w:commentReference w:id="3229"/>
              </w:r>
              <w:r w:rsidRPr="002A7F44" w:rsidDel="00A83F12">
                <w:rPr>
                  <w:rFonts w:ascii="Times New Roman" w:hAnsi="Times New Roman" w:cs="Times New Roman"/>
                  <w:color w:val="000000" w:themeColor="text1"/>
                  <w:highlight w:val="yellow"/>
                  <w:rPrChange w:id="3230" w:author="TOSHIBA" w:date="2015-10-30T11:50:00Z">
                    <w:rPr>
                      <w:rFonts w:ascii="Times New Roman" w:hAnsi="Times New Roman" w:cs="Times New Roman"/>
                      <w:color w:val="000000" w:themeColor="text1"/>
                    </w:rPr>
                  </w:rPrChange>
                </w:rPr>
                <w:delText xml:space="preserve"> los distintos</w:delText>
              </w:r>
              <w:r w:rsidRPr="006F22B2" w:rsidDel="00A83F12">
                <w:rPr>
                  <w:rFonts w:ascii="Times New Roman" w:hAnsi="Times New Roman" w:cs="Times New Roman"/>
                  <w:color w:val="000000" w:themeColor="text1"/>
                </w:rPr>
                <w:delText xml:space="preserve"> Estados de Asia</w:delText>
              </w:r>
            </w:del>
          </w:p>
        </w:tc>
      </w:tr>
    </w:tbl>
    <w:p w14:paraId="2FAF9528" w14:textId="77EDFE96" w:rsidR="00E76345" w:rsidDel="007F3B9F" w:rsidRDefault="00E76345" w:rsidP="00E76345">
      <w:pPr>
        <w:spacing w:after="0"/>
        <w:rPr>
          <w:del w:id="3231" w:author="Dayrtman Fajardo Vásquez" w:date="2015-11-12T18:20:00Z"/>
          <w:rFonts w:ascii="Times New Roman" w:hAnsi="Times New Roman" w:cs="Times New Roman"/>
          <w:color w:val="000000" w:themeColor="text1"/>
        </w:rPr>
      </w:pPr>
    </w:p>
    <w:p w14:paraId="0EE6BBAE" w14:textId="77777777" w:rsidR="007F3B9F" w:rsidRPr="001726C4" w:rsidRDefault="007F3B9F" w:rsidP="00E76345">
      <w:pPr>
        <w:spacing w:after="0"/>
        <w:jc w:val="both"/>
        <w:rPr>
          <w:ins w:id="3232" w:author="Dayrtman Fajardo Vásquez" w:date="2015-11-12T18:21:00Z"/>
          <w:rFonts w:ascii="Times New Roman" w:hAnsi="Times New Roman" w:cs="Times New Roman"/>
          <w:color w:val="000000" w:themeColor="text1"/>
        </w:rPr>
      </w:pPr>
    </w:p>
    <w:p w14:paraId="7DF9DF84" w14:textId="35E94604" w:rsidR="00E76345" w:rsidRDefault="00814BBC" w:rsidP="00E76345">
      <w:pPr>
        <w:spacing w:after="0"/>
        <w:rPr>
          <w:rFonts w:ascii="Times New Roman" w:hAnsi="Times New Roman" w:cs="Times New Roman"/>
          <w:b/>
          <w:color w:val="000000" w:themeColor="text1"/>
        </w:rPr>
      </w:pPr>
      <w:r>
        <w:rPr>
          <w:rFonts w:ascii="Times New Roman" w:hAnsi="Times New Roman" w:cs="Times New Roman"/>
          <w:b/>
          <w:color w:val="000000" w:themeColor="text1"/>
        </w:rPr>
        <w:t>2.3</w:t>
      </w:r>
      <w:ins w:id="3233" w:author="Dayrtman Fajardo Vásquez" w:date="2015-11-12T18:25:00Z">
        <w:r w:rsidR="00F43B9A">
          <w:rPr>
            <w:rFonts w:ascii="Times New Roman" w:hAnsi="Times New Roman" w:cs="Times New Roman"/>
            <w:b/>
            <w:color w:val="000000" w:themeColor="text1"/>
          </w:rPr>
          <w:t xml:space="preserve"> C</w:t>
        </w:r>
      </w:ins>
      <w:del w:id="3234" w:author="Dayrtman Fajardo Vásquez" w:date="2015-11-12T18:25:00Z">
        <w:r w:rsidDel="00F43B9A">
          <w:rPr>
            <w:rFonts w:ascii="Times New Roman" w:hAnsi="Times New Roman" w:cs="Times New Roman"/>
            <w:b/>
            <w:color w:val="000000" w:themeColor="text1"/>
          </w:rPr>
          <w:delText>.</w:delText>
        </w:r>
      </w:del>
      <w:del w:id="3235" w:author="Dayrtman Fajardo Vásquez" w:date="2015-11-12T18:21:00Z">
        <w:r w:rsidDel="007F3B9F">
          <w:rPr>
            <w:rFonts w:ascii="Times New Roman" w:hAnsi="Times New Roman" w:cs="Times New Roman"/>
            <w:b/>
            <w:color w:val="000000" w:themeColor="text1"/>
          </w:rPr>
          <w:delText xml:space="preserve"> </w:delText>
        </w:r>
        <w:r w:rsidR="00E76345" w:rsidRPr="005A6A09" w:rsidDel="007F3B9F">
          <w:rPr>
            <w:rFonts w:ascii="Times New Roman" w:hAnsi="Times New Roman" w:cs="Times New Roman"/>
            <w:b/>
            <w:color w:val="000000" w:themeColor="text1"/>
          </w:rPr>
          <w:delText>C</w:delText>
        </w:r>
      </w:del>
      <w:r w:rsidR="00E76345" w:rsidRPr="005A6A09">
        <w:rPr>
          <w:rFonts w:ascii="Times New Roman" w:hAnsi="Times New Roman" w:cs="Times New Roman"/>
          <w:b/>
          <w:color w:val="000000" w:themeColor="text1"/>
        </w:rPr>
        <w:t>onsolidación</w:t>
      </w:r>
    </w:p>
    <w:p w14:paraId="7600CFCC" w14:textId="77777777" w:rsidR="00E76345" w:rsidRDefault="00E76345" w:rsidP="00E76345">
      <w:pPr>
        <w:spacing w:after="0"/>
        <w:rPr>
          <w:rFonts w:ascii="Arial" w:hAnsi="Arial" w:cs="Arial"/>
          <w:sz w:val="18"/>
          <w:szCs w:val="18"/>
        </w:rPr>
      </w:pPr>
      <w:r w:rsidRPr="00C26E97">
        <w:rPr>
          <w:rFonts w:ascii="Arial" w:hAnsi="Arial" w:cs="Arial"/>
          <w:sz w:val="18"/>
          <w:szCs w:val="18"/>
        </w:rPr>
        <w:t>Actividades para consolidar lo que has aprendido en esta sección</w:t>
      </w:r>
      <w:ins w:id="3236" w:author="EUGENIA ARCE LONDONO" w:date="2015-04-29T09:25:00Z">
        <w:r>
          <w:rPr>
            <w:rFonts w:ascii="Arial" w:hAnsi="Arial" w:cs="Arial"/>
            <w:sz w:val="18"/>
            <w:szCs w:val="18"/>
          </w:rPr>
          <w:t>.</w:t>
        </w:r>
      </w:ins>
    </w:p>
    <w:p w14:paraId="1830C743" w14:textId="77777777" w:rsidR="00E76345" w:rsidRPr="00B25C7A" w:rsidRDefault="00E76345" w:rsidP="00E76345">
      <w:pPr>
        <w:spacing w:after="0"/>
        <w:jc w:val="both"/>
        <w:rPr>
          <w:rFonts w:ascii="Times New Roman" w:hAnsi="Times New Roman" w:cs="Times New Roman"/>
          <w:color w:val="FFFFFF" w:themeColor="background1"/>
        </w:rPr>
      </w:pPr>
    </w:p>
    <w:tbl>
      <w:tblPr>
        <w:tblStyle w:val="Tablaconcuadrcula"/>
        <w:tblW w:w="0" w:type="auto"/>
        <w:tblLook w:val="04A0" w:firstRow="1" w:lastRow="0" w:firstColumn="1" w:lastColumn="0" w:noHBand="0" w:noVBand="1"/>
      </w:tblPr>
      <w:tblGrid>
        <w:gridCol w:w="2518"/>
        <w:gridCol w:w="6515"/>
      </w:tblGrid>
      <w:tr w:rsidR="00E76345" w:rsidRPr="001726C4" w14:paraId="4FA529B7" w14:textId="77777777" w:rsidTr="008C38A3">
        <w:tc>
          <w:tcPr>
            <w:tcW w:w="9033" w:type="dxa"/>
            <w:gridSpan w:val="2"/>
            <w:shd w:val="clear" w:color="auto" w:fill="000000" w:themeFill="text1"/>
          </w:tcPr>
          <w:p w14:paraId="22591C73" w14:textId="77777777" w:rsidR="00E76345" w:rsidRPr="001726C4" w:rsidRDefault="00E76345" w:rsidP="008C38A3">
            <w:pPr>
              <w:spacing w:before="2" w:after="2"/>
              <w:jc w:val="center"/>
              <w:rPr>
                <w:rFonts w:ascii="Times New Roman" w:hAnsi="Times New Roman" w:cs="Times New Roman"/>
                <w:b/>
                <w:color w:val="000000" w:themeColor="text1"/>
              </w:rPr>
            </w:pPr>
            <w:r w:rsidRPr="00BA3FC6">
              <w:rPr>
                <w:rFonts w:ascii="Times New Roman" w:hAnsi="Times New Roman" w:cs="Times New Roman"/>
                <w:b/>
                <w:color w:val="FFFFFF" w:themeColor="background1"/>
              </w:rPr>
              <w:t>Profundiza: recurso nuevo</w:t>
            </w:r>
          </w:p>
        </w:tc>
      </w:tr>
      <w:tr w:rsidR="00E76345" w:rsidRPr="001726C4" w14:paraId="60CD0300" w14:textId="77777777" w:rsidTr="008C38A3">
        <w:tc>
          <w:tcPr>
            <w:tcW w:w="2518" w:type="dxa"/>
          </w:tcPr>
          <w:p w14:paraId="0E3E2554"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15" w:type="dxa"/>
          </w:tcPr>
          <w:p w14:paraId="012AC4D0"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commentRangeStart w:id="3237"/>
            <w:r w:rsidRPr="001726C4">
              <w:rPr>
                <w:rFonts w:ascii="Times New Roman" w:hAnsi="Times New Roman" w:cs="Times New Roman"/>
                <w:color w:val="000000" w:themeColor="text1"/>
              </w:rPr>
              <w:t>REC</w:t>
            </w:r>
            <w:r>
              <w:rPr>
                <w:rFonts w:ascii="Times New Roman" w:hAnsi="Times New Roman" w:cs="Times New Roman"/>
                <w:color w:val="000000" w:themeColor="text1"/>
              </w:rPr>
              <w:t>20</w:t>
            </w:r>
            <w:commentRangeEnd w:id="3237"/>
            <w:r w:rsidR="002A7F44">
              <w:rPr>
                <w:rStyle w:val="Refdecomentario"/>
                <w:rFonts w:ascii="Calibri" w:eastAsia="Calibri" w:hAnsi="Calibri" w:cs="Times New Roman"/>
                <w:lang w:val="es-MX"/>
              </w:rPr>
              <w:commentReference w:id="3237"/>
            </w:r>
          </w:p>
        </w:tc>
      </w:tr>
      <w:tr w:rsidR="00E76345" w:rsidRPr="001726C4" w14:paraId="5A392B9E" w14:textId="77777777" w:rsidTr="008C38A3">
        <w:tc>
          <w:tcPr>
            <w:tcW w:w="2518" w:type="dxa"/>
          </w:tcPr>
          <w:p w14:paraId="33F913FC"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Título</w:t>
            </w:r>
          </w:p>
        </w:tc>
        <w:tc>
          <w:tcPr>
            <w:tcW w:w="6515" w:type="dxa"/>
          </w:tcPr>
          <w:p w14:paraId="75806896" w14:textId="77777777" w:rsidR="00E76345" w:rsidRPr="00B949FC" w:rsidRDefault="00E76345" w:rsidP="002A7F44">
            <w:pPr>
              <w:spacing w:before="2" w:after="2"/>
              <w:rPr>
                <w:rFonts w:ascii="Arial" w:hAnsi="Arial" w:cs="Arial"/>
                <w:sz w:val="18"/>
                <w:szCs w:val="18"/>
              </w:rPr>
            </w:pPr>
            <w:r>
              <w:rPr>
                <w:rFonts w:ascii="Arial" w:hAnsi="Arial" w:cs="Arial"/>
                <w:sz w:val="18"/>
                <w:szCs w:val="18"/>
              </w:rPr>
              <w:t xml:space="preserve">Refuerza tu aprendizaje: </w:t>
            </w:r>
            <w:ins w:id="3238" w:author="TOSHIBA" w:date="2015-10-30T11:52:00Z">
              <w:r w:rsidR="002A7F44">
                <w:rPr>
                  <w:rFonts w:ascii="Arial" w:hAnsi="Arial" w:cs="Arial"/>
                  <w:sz w:val="18"/>
                  <w:szCs w:val="18"/>
                </w:rPr>
                <w:t xml:space="preserve">Las </w:t>
              </w:r>
            </w:ins>
            <w:del w:id="3239" w:author="TOSHIBA" w:date="2015-10-30T11:52:00Z">
              <w:r w:rsidRPr="003764B3" w:rsidDel="002A7F44">
                <w:rPr>
                  <w:rFonts w:ascii="Arial" w:hAnsi="Arial" w:cs="Arial"/>
                  <w:sz w:val="18"/>
                  <w:szCs w:val="18"/>
                </w:rPr>
                <w:delText>C</w:delText>
              </w:r>
            </w:del>
            <w:ins w:id="3240" w:author="TOSHIBA" w:date="2015-10-30T11:52:00Z">
              <w:r w:rsidR="002A7F44">
                <w:rPr>
                  <w:rFonts w:ascii="Arial" w:hAnsi="Arial" w:cs="Arial"/>
                  <w:sz w:val="18"/>
                  <w:szCs w:val="18"/>
                </w:rPr>
                <w:t>c</w:t>
              </w:r>
            </w:ins>
            <w:r w:rsidRPr="003764B3">
              <w:rPr>
                <w:rFonts w:ascii="Arial" w:hAnsi="Arial" w:cs="Arial"/>
                <w:sz w:val="18"/>
                <w:szCs w:val="18"/>
              </w:rPr>
              <w:t>aracterísticas de Asia</w:t>
            </w:r>
          </w:p>
        </w:tc>
      </w:tr>
      <w:tr w:rsidR="00E76345" w:rsidRPr="001726C4" w14:paraId="1C928485" w14:textId="77777777" w:rsidTr="008C38A3">
        <w:tc>
          <w:tcPr>
            <w:tcW w:w="2518" w:type="dxa"/>
          </w:tcPr>
          <w:p w14:paraId="5E4B203E"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15" w:type="dxa"/>
          </w:tcPr>
          <w:p w14:paraId="0320CE2F" w14:textId="77777777" w:rsidR="00E76345" w:rsidRPr="00B949FC" w:rsidRDefault="002A7F44" w:rsidP="002A7F44">
            <w:pPr>
              <w:spacing w:before="2" w:after="2"/>
              <w:jc w:val="both"/>
              <w:rPr>
                <w:rFonts w:ascii="Arial" w:hAnsi="Arial" w:cs="Arial"/>
                <w:sz w:val="18"/>
                <w:szCs w:val="18"/>
              </w:rPr>
            </w:pPr>
            <w:ins w:id="3241" w:author="TOSHIBA" w:date="2015-10-30T11:52:00Z">
              <w:r>
                <w:rPr>
                  <w:rFonts w:ascii="Arial" w:hAnsi="Arial" w:cs="Arial"/>
                  <w:sz w:val="18"/>
                  <w:szCs w:val="18"/>
                </w:rPr>
                <w:t>Actividad sobre Las características de Asia</w:t>
              </w:r>
            </w:ins>
            <w:ins w:id="3242" w:author="TOSHIBA" w:date="2015-10-30T11:53:00Z">
              <w:r>
                <w:rPr>
                  <w:rFonts w:ascii="Arial" w:hAnsi="Arial" w:cs="Arial"/>
                  <w:sz w:val="18"/>
                  <w:szCs w:val="18"/>
                </w:rPr>
                <w:t xml:space="preserve"> </w:t>
              </w:r>
            </w:ins>
            <w:del w:id="3243" w:author="TOSHIBA" w:date="2015-10-30T11:53:00Z">
              <w:r w:rsidR="00E76345" w:rsidDel="002A7F44">
                <w:rPr>
                  <w:rFonts w:ascii="Arial" w:hAnsi="Arial" w:cs="Arial"/>
                  <w:sz w:val="18"/>
                  <w:szCs w:val="18"/>
                </w:rPr>
                <w:delText>Recurso de ejercitación que le permite al estudiante reforzar los temas abordados sobre los aspectos físicos y humanos del continente Asiático</w:delText>
              </w:r>
            </w:del>
            <w:r w:rsidR="00E76345">
              <w:rPr>
                <w:rFonts w:ascii="Arial" w:hAnsi="Arial" w:cs="Arial"/>
                <w:sz w:val="18"/>
                <w:szCs w:val="18"/>
              </w:rPr>
              <w:t>.</w:t>
            </w:r>
          </w:p>
        </w:tc>
      </w:tr>
    </w:tbl>
    <w:p w14:paraId="3BF29293" w14:textId="77777777" w:rsidR="00E76345" w:rsidRPr="001726C4" w:rsidRDefault="00E76345" w:rsidP="00E76345">
      <w:pPr>
        <w:spacing w:after="0"/>
        <w:rPr>
          <w:rFonts w:ascii="Times New Roman" w:hAnsi="Times New Roman" w:cs="Times New Roman"/>
          <w:color w:val="000000" w:themeColor="text1"/>
        </w:rPr>
      </w:pPr>
    </w:p>
    <w:p w14:paraId="63EDDAFB" w14:textId="77777777" w:rsidR="00E76345" w:rsidRPr="001726C4" w:rsidRDefault="00E76345" w:rsidP="00E76345">
      <w:pPr>
        <w:spacing w:after="0"/>
        <w:rPr>
          <w:rFonts w:ascii="Times New Roman" w:hAnsi="Times New Roman" w:cs="Times New Roman"/>
          <w:color w:val="000000" w:themeColor="text1"/>
        </w:rPr>
      </w:pPr>
    </w:p>
    <w:p w14:paraId="36F6B743"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w:t>
      </w:r>
      <w:del w:id="3244" w:author="TOSHIBA" w:date="2015-10-30T11:53:00Z">
        <w:r w:rsidR="00814BBC" w:rsidDel="002A7F44">
          <w:rPr>
            <w:rFonts w:ascii="Times New Roman" w:hAnsi="Times New Roman" w:cs="Times New Roman"/>
            <w:b/>
            <w:color w:val="000000" w:themeColor="text1"/>
          </w:rPr>
          <w:delText>.</w:delText>
        </w:r>
      </w:del>
      <w:r w:rsidR="00814BBC">
        <w:rPr>
          <w:rFonts w:ascii="Times New Roman" w:hAnsi="Times New Roman" w:cs="Times New Roman"/>
          <w:b/>
          <w:color w:val="000000" w:themeColor="text1"/>
        </w:rPr>
        <w:t xml:space="preserve"> Geografía física y humana de</w:t>
      </w:r>
      <w:r w:rsidRPr="001726C4">
        <w:rPr>
          <w:rFonts w:ascii="Times New Roman" w:hAnsi="Times New Roman" w:cs="Times New Roman"/>
          <w:b/>
          <w:color w:val="000000" w:themeColor="text1"/>
        </w:rPr>
        <w:t xml:space="preserve"> África</w:t>
      </w:r>
    </w:p>
    <w:p w14:paraId="31E14448"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p>
    <w:p w14:paraId="2A0547D0" w14:textId="77777777" w:rsidR="00E76345" w:rsidRDefault="00E76345" w:rsidP="00E76345">
      <w:pPr>
        <w:shd w:val="clear" w:color="auto" w:fill="FFFFFF"/>
        <w:spacing w:after="0"/>
        <w:jc w:val="both"/>
        <w:rPr>
          <w:ins w:id="3245" w:author="Dayrtman Fajardo Vásquez" w:date="2015-11-12T18:26:00Z"/>
          <w:rFonts w:ascii="Times New Roman" w:hAnsi="Times New Roman" w:cs="Times New Roman"/>
          <w:color w:val="000000" w:themeColor="text1"/>
          <w:lang w:val="es-ES"/>
        </w:rPr>
      </w:pPr>
      <w:r w:rsidRPr="00E37BC1">
        <w:rPr>
          <w:rFonts w:ascii="Times New Roman" w:hAnsi="Times New Roman" w:cs="Times New Roman"/>
          <w:b/>
          <w:color w:val="000000" w:themeColor="text1"/>
          <w:lang w:val="es-ES"/>
        </w:rPr>
        <w:t>África</w:t>
      </w:r>
      <w:r>
        <w:rPr>
          <w:rFonts w:ascii="Times New Roman" w:hAnsi="Times New Roman" w:cs="Times New Roman"/>
          <w:color w:val="000000" w:themeColor="text1"/>
          <w:lang w:val="es-ES"/>
        </w:rPr>
        <w:t xml:space="preserve"> es un continente que se </w:t>
      </w:r>
      <w:del w:id="3246" w:author="EUGENIA ARCE LONDONO" w:date="2015-04-29T09:25:00Z">
        <w:r w:rsidRPr="001726C4">
          <w:rPr>
            <w:rFonts w:ascii="Times New Roman" w:hAnsi="Times New Roman" w:cs="Times New Roman"/>
            <w:color w:val="000000" w:themeColor="text1"/>
            <w:lang w:val="es-ES"/>
          </w:rPr>
          <w:delText>origina</w:delText>
        </w:r>
      </w:del>
      <w:ins w:id="3247" w:author="TOSHIBA" w:date="2015-10-30T11:58:00Z">
        <w:r w:rsidR="00F93AE7">
          <w:rPr>
            <w:rFonts w:ascii="Times New Roman" w:hAnsi="Times New Roman" w:cs="Times New Roman"/>
            <w:color w:val="000000" w:themeColor="text1"/>
            <w:lang w:val="es-ES"/>
          </w:rPr>
          <w:t xml:space="preserve"> </w:t>
        </w:r>
      </w:ins>
      <w:ins w:id="3248" w:author="EUGENIA ARCE LONDONO" w:date="2015-04-29T09:25:00Z">
        <w:r>
          <w:rPr>
            <w:rFonts w:ascii="Times New Roman" w:hAnsi="Times New Roman" w:cs="Times New Roman"/>
            <w:color w:val="000000" w:themeColor="text1"/>
            <w:lang w:val="es-ES"/>
          </w:rPr>
          <w:t>originó</w:t>
        </w:r>
      </w:ins>
      <w:r w:rsidRPr="001726C4">
        <w:rPr>
          <w:rFonts w:ascii="Times New Roman" w:hAnsi="Times New Roman" w:cs="Times New Roman"/>
          <w:color w:val="000000" w:themeColor="text1"/>
          <w:lang w:val="es-ES"/>
        </w:rPr>
        <w:t xml:space="preserve"> en el pe</w:t>
      </w:r>
      <w:r>
        <w:rPr>
          <w:rFonts w:ascii="Times New Roman" w:hAnsi="Times New Roman" w:cs="Times New Roman"/>
          <w:color w:val="000000" w:themeColor="text1"/>
          <w:lang w:val="es-ES"/>
        </w:rPr>
        <w:t xml:space="preserve">riodo </w:t>
      </w:r>
      <w:del w:id="3249" w:author="EUGENIA ARCE LONDONO" w:date="2015-04-29T09:25:00Z">
        <w:r w:rsidRPr="001726C4">
          <w:rPr>
            <w:rFonts w:ascii="Times New Roman" w:hAnsi="Times New Roman" w:cs="Times New Roman"/>
            <w:color w:val="000000" w:themeColor="text1"/>
            <w:lang w:val="es-ES"/>
          </w:rPr>
          <w:delText>secundario</w:delText>
        </w:r>
      </w:del>
      <w:ins w:id="3250" w:author="EUGENIA ARCE LONDONO" w:date="2015-04-29T09:25:00Z">
        <w:r>
          <w:rPr>
            <w:rFonts w:ascii="Times New Roman" w:hAnsi="Times New Roman" w:cs="Times New Roman"/>
            <w:color w:val="000000" w:themeColor="text1"/>
            <w:lang w:val="es-ES"/>
          </w:rPr>
          <w:t>S</w:t>
        </w:r>
        <w:r w:rsidRPr="001726C4">
          <w:rPr>
            <w:rFonts w:ascii="Times New Roman" w:hAnsi="Times New Roman" w:cs="Times New Roman"/>
            <w:color w:val="000000" w:themeColor="text1"/>
            <w:lang w:val="es-ES"/>
          </w:rPr>
          <w:t>ecundario</w:t>
        </w:r>
      </w:ins>
      <w:r w:rsidRPr="001726C4">
        <w:rPr>
          <w:rFonts w:ascii="Times New Roman" w:hAnsi="Times New Roman" w:cs="Times New Roman"/>
          <w:color w:val="000000" w:themeColor="text1"/>
          <w:lang w:val="es-ES"/>
        </w:rPr>
        <w:t xml:space="preserve">, gracias a la separación del </w:t>
      </w:r>
      <w:proofErr w:type="spellStart"/>
      <w:r w:rsidRPr="00E37BC1">
        <w:rPr>
          <w:rFonts w:ascii="Times New Roman" w:hAnsi="Times New Roman" w:cs="Times New Roman"/>
          <w:b/>
          <w:color w:val="000000" w:themeColor="text1"/>
          <w:lang w:val="es-ES"/>
        </w:rPr>
        <w:t>supercontinente</w:t>
      </w:r>
      <w:proofErr w:type="spellEnd"/>
      <w:r w:rsidRPr="00E37BC1">
        <w:rPr>
          <w:rFonts w:ascii="Times New Roman" w:hAnsi="Times New Roman" w:cs="Times New Roman"/>
          <w:b/>
          <w:color w:val="000000" w:themeColor="text1"/>
          <w:lang w:val="es-ES"/>
        </w:rPr>
        <w:t xml:space="preserve"> </w:t>
      </w:r>
      <w:del w:id="3251" w:author="EUGENIA ARCE LONDONO" w:date="2015-04-29T09:25:00Z">
        <w:r w:rsidRPr="00E37BC1">
          <w:rPr>
            <w:rFonts w:ascii="Times New Roman" w:hAnsi="Times New Roman" w:cs="Times New Roman"/>
            <w:b/>
            <w:color w:val="000000" w:themeColor="text1"/>
            <w:lang w:val="es-ES"/>
          </w:rPr>
          <w:delText>Godwana</w:delText>
        </w:r>
      </w:del>
      <w:ins w:id="3252" w:author="TOSHIBA" w:date="2015-10-30T11:58:00Z">
        <w:r w:rsidR="00F93AE7">
          <w:rPr>
            <w:rFonts w:ascii="Times New Roman" w:hAnsi="Times New Roman" w:cs="Times New Roman"/>
            <w:b/>
            <w:color w:val="000000" w:themeColor="text1"/>
            <w:lang w:val="es-ES"/>
          </w:rPr>
          <w:t xml:space="preserve"> </w:t>
        </w:r>
      </w:ins>
      <w:proofErr w:type="spellStart"/>
      <w:ins w:id="3253" w:author="EUGENIA ARCE LONDONO" w:date="2015-04-29T09:25:00Z">
        <w:r w:rsidRPr="00E37BC1">
          <w:rPr>
            <w:rFonts w:ascii="Times New Roman" w:hAnsi="Times New Roman" w:cs="Times New Roman"/>
            <w:b/>
            <w:color w:val="000000" w:themeColor="text1"/>
            <w:lang w:val="es-ES"/>
          </w:rPr>
          <w:t>Go</w:t>
        </w:r>
        <w:r>
          <w:rPr>
            <w:rFonts w:ascii="Times New Roman" w:hAnsi="Times New Roman" w:cs="Times New Roman"/>
            <w:b/>
            <w:color w:val="000000" w:themeColor="text1"/>
            <w:lang w:val="es-ES"/>
          </w:rPr>
          <w:t>n</w:t>
        </w:r>
        <w:r w:rsidRPr="00E37BC1">
          <w:rPr>
            <w:rFonts w:ascii="Times New Roman" w:hAnsi="Times New Roman" w:cs="Times New Roman"/>
            <w:b/>
            <w:color w:val="000000" w:themeColor="text1"/>
            <w:lang w:val="es-ES"/>
          </w:rPr>
          <w:t>dwana</w:t>
        </w:r>
      </w:ins>
      <w:proofErr w:type="spellEnd"/>
      <w:r>
        <w:rPr>
          <w:rFonts w:ascii="Times New Roman" w:hAnsi="Times New Roman" w:cs="Times New Roman"/>
          <w:color w:val="000000" w:themeColor="text1"/>
          <w:lang w:val="es-ES"/>
        </w:rPr>
        <w:t>. Tiene una superficie de 30</w:t>
      </w:r>
      <w:del w:id="3254" w:author="EUGENIA ARCE LONDONO" w:date="2015-04-29T09:25:00Z">
        <w:r w:rsidRPr="001726C4">
          <w:rPr>
            <w:rFonts w:ascii="Times New Roman" w:hAnsi="Times New Roman" w:cs="Times New Roman"/>
            <w:color w:val="000000" w:themeColor="text1"/>
            <w:lang w:val="es-ES"/>
          </w:rPr>
          <w:delText>.</w:delText>
        </w:r>
      </w:del>
      <w:ins w:id="3255" w:author="EUGENIA ARCE LONDONO" w:date="2015-04-29T09:25:00Z">
        <w:r>
          <w:rPr>
            <w:rFonts w:ascii="Times New Roman" w:hAnsi="Times New Roman" w:cs="Times New Roman"/>
            <w:color w:val="000000" w:themeColor="text1"/>
            <w:lang w:val="es-ES"/>
          </w:rPr>
          <w:t xml:space="preserve"> </w:t>
        </w:r>
      </w:ins>
      <w:r>
        <w:rPr>
          <w:rFonts w:ascii="Times New Roman" w:hAnsi="Times New Roman" w:cs="Times New Roman"/>
          <w:color w:val="000000" w:themeColor="text1"/>
          <w:lang w:val="es-ES"/>
        </w:rPr>
        <w:t>312</w:t>
      </w:r>
      <w:del w:id="3256" w:author="EUGENIA ARCE LONDONO" w:date="2015-04-29T09:25:00Z">
        <w:r w:rsidRPr="001726C4">
          <w:rPr>
            <w:rFonts w:ascii="Times New Roman" w:hAnsi="Times New Roman" w:cs="Times New Roman"/>
            <w:color w:val="000000" w:themeColor="text1"/>
            <w:lang w:val="es-ES"/>
          </w:rPr>
          <w:delText>.</w:delText>
        </w:r>
      </w:del>
      <w:ins w:id="3257" w:author="EUGENIA ARCE LONDONO" w:date="2015-04-29T09:25:00Z">
        <w:r>
          <w:rPr>
            <w:rFonts w:ascii="Times New Roman" w:hAnsi="Times New Roman" w:cs="Times New Roman"/>
            <w:color w:val="000000" w:themeColor="text1"/>
            <w:lang w:val="es-ES"/>
          </w:rPr>
          <w:t xml:space="preserve"> </w:t>
        </w:r>
      </w:ins>
      <w:r w:rsidRPr="001726C4">
        <w:rPr>
          <w:rFonts w:ascii="Times New Roman" w:hAnsi="Times New Roman" w:cs="Times New Roman"/>
          <w:color w:val="000000" w:themeColor="text1"/>
          <w:lang w:val="es-ES"/>
        </w:rPr>
        <w:t>506 km</w:t>
      </w:r>
      <w:r w:rsidRPr="007C7B0D">
        <w:rPr>
          <w:rFonts w:ascii="Times New Roman" w:hAnsi="Times New Roman"/>
          <w:color w:val="000000" w:themeColor="text1"/>
          <w:vertAlign w:val="superscript"/>
          <w:lang w:val="es-ES"/>
          <w:rPrChange w:id="3258" w:author="EUGENIA ARCE LONDONO" w:date="2015-04-29T09:25:00Z">
            <w:rPr>
              <w:rFonts w:ascii="Times New Roman" w:hAnsi="Times New Roman"/>
              <w:color w:val="000000" w:themeColor="text1"/>
              <w:lang w:val="es-ES"/>
            </w:rPr>
          </w:rPrChange>
        </w:rPr>
        <w:t>2</w:t>
      </w:r>
      <w:r w:rsidRPr="001726C4">
        <w:rPr>
          <w:rFonts w:ascii="Times New Roman" w:hAnsi="Times New Roman" w:cs="Times New Roman"/>
          <w:color w:val="000000" w:themeColor="text1"/>
          <w:lang w:val="es-ES"/>
        </w:rPr>
        <w:t xml:space="preserve">, </w:t>
      </w:r>
      <w:del w:id="3259" w:author="EUGENIA ARCE LONDONO" w:date="2015-04-29T09:25:00Z">
        <w:r>
          <w:rPr>
            <w:rFonts w:ascii="Times New Roman" w:hAnsi="Times New Roman" w:cs="Times New Roman"/>
            <w:color w:val="000000" w:themeColor="text1"/>
            <w:lang w:val="es-ES"/>
          </w:rPr>
          <w:delText>por</w:delText>
        </w:r>
      </w:del>
      <w:ins w:id="3260" w:author="EUGENIA ARCE LONDONO" w:date="2015-04-29T09:25:00Z">
        <w:r>
          <w:rPr>
            <w:rFonts w:ascii="Times New Roman" w:hAnsi="Times New Roman" w:cs="Times New Roman"/>
            <w:color w:val="000000" w:themeColor="text1"/>
            <w:lang w:val="es-ES"/>
          </w:rPr>
          <w:t>y esta área</w:t>
        </w:r>
      </w:ins>
      <w:r>
        <w:rPr>
          <w:rFonts w:ascii="Times New Roman" w:hAnsi="Times New Roman" w:cs="Times New Roman"/>
          <w:color w:val="000000" w:themeColor="text1"/>
          <w:lang w:val="es-ES"/>
        </w:rPr>
        <w:t xml:space="preserve"> lo </w:t>
      </w:r>
      <w:del w:id="3261" w:author="EUGENIA ARCE LONDONO" w:date="2015-04-29T09:25:00Z">
        <w:r>
          <w:rPr>
            <w:rFonts w:ascii="Times New Roman" w:hAnsi="Times New Roman" w:cs="Times New Roman"/>
            <w:color w:val="000000" w:themeColor="text1"/>
            <w:lang w:val="es-ES"/>
          </w:rPr>
          <w:delText>cual se ubica como</w:delText>
        </w:r>
      </w:del>
      <w:ins w:id="3262" w:author="TOSHIBA" w:date="2015-10-30T11:59:00Z">
        <w:r w:rsidR="00F93AE7">
          <w:rPr>
            <w:rFonts w:ascii="Times New Roman" w:hAnsi="Times New Roman" w:cs="Times New Roman"/>
            <w:color w:val="000000" w:themeColor="text1"/>
            <w:lang w:val="es-ES"/>
          </w:rPr>
          <w:t xml:space="preserve"> </w:t>
        </w:r>
      </w:ins>
      <w:ins w:id="3263" w:author="EUGENIA ARCE LONDONO" w:date="2015-04-29T09:25:00Z">
        <w:r>
          <w:rPr>
            <w:rFonts w:ascii="Times New Roman" w:hAnsi="Times New Roman" w:cs="Times New Roman"/>
            <w:color w:val="000000" w:themeColor="text1"/>
            <w:lang w:val="es-ES"/>
          </w:rPr>
          <w:t>convierte en</w:t>
        </w:r>
      </w:ins>
      <w:r>
        <w:rPr>
          <w:rFonts w:ascii="Times New Roman" w:hAnsi="Times New Roman" w:cs="Times New Roman"/>
          <w:color w:val="000000" w:themeColor="text1"/>
          <w:lang w:val="es-ES"/>
        </w:rPr>
        <w:t xml:space="preserve"> el</w:t>
      </w:r>
      <w:r w:rsidRPr="001726C4">
        <w:rPr>
          <w:rFonts w:ascii="Times New Roman" w:hAnsi="Times New Roman" w:cs="Times New Roman"/>
          <w:color w:val="000000" w:themeColor="text1"/>
          <w:lang w:val="es-ES"/>
        </w:rPr>
        <w:t xml:space="preserve"> tercer continente más grande de la Tierra.</w:t>
      </w:r>
    </w:p>
    <w:p w14:paraId="6010473D" w14:textId="77777777" w:rsidR="00F43B9A" w:rsidRDefault="00F43B9A" w:rsidP="00E76345">
      <w:pPr>
        <w:shd w:val="clear" w:color="auto" w:fill="FFFFFF"/>
        <w:spacing w:after="0"/>
        <w:jc w:val="both"/>
        <w:rPr>
          <w:ins w:id="3264" w:author="Dayrtman Fajardo Vásquez" w:date="2015-11-12T18:26:00Z"/>
          <w:rFonts w:ascii="Times New Roman" w:hAnsi="Times New Roman" w:cs="Times New Roman"/>
          <w:color w:val="000000" w:themeColor="text1"/>
          <w:lang w:val="es-ES"/>
        </w:rPr>
      </w:pPr>
    </w:p>
    <w:p w14:paraId="6515EE54" w14:textId="156508D3" w:rsidR="00F43B9A" w:rsidRPr="001726C4" w:rsidRDefault="00F43B9A" w:rsidP="00E76345">
      <w:pPr>
        <w:shd w:val="clear" w:color="auto" w:fill="FFFFFF"/>
        <w:spacing w:after="0"/>
        <w:jc w:val="both"/>
        <w:rPr>
          <w:rFonts w:ascii="Times New Roman" w:hAnsi="Times New Roman" w:cs="Times New Roman"/>
          <w:color w:val="000000" w:themeColor="text1"/>
          <w:lang w:val="es-ES"/>
        </w:rPr>
      </w:pPr>
      <w:ins w:id="3265" w:author="Dayrtman Fajardo Vásquez" w:date="2015-11-12T18:26:00Z">
        <w:r>
          <w:rPr>
            <w:rFonts w:ascii="Times New Roman" w:hAnsi="Times New Roman" w:cs="Times New Roman"/>
            <w:color w:val="000000" w:themeColor="text1"/>
            <w:lang w:val="es-ES"/>
          </w:rPr>
          <w:t>Destacado</w:t>
        </w:r>
      </w:ins>
    </w:p>
    <w:p w14:paraId="27A0BF3F" w14:textId="77777777" w:rsidR="00E76345" w:rsidRPr="00E37BC1" w:rsidRDefault="00E76345" w:rsidP="00E76345">
      <w:pPr>
        <w:shd w:val="clear" w:color="auto" w:fill="FFFFFF"/>
        <w:spacing w:after="0"/>
        <w:jc w:val="both"/>
        <w:rPr>
          <w:rFonts w:ascii="Times New Roman" w:hAnsi="Times New Roman" w:cs="Times New Roman"/>
          <w:color w:val="FFFFFF" w:themeColor="background1"/>
          <w:lang w:val="es-ES"/>
        </w:rPr>
      </w:pPr>
    </w:p>
    <w:p w14:paraId="5CD58EB4" w14:textId="77777777" w:rsidR="00E76345" w:rsidRPr="00E37BC1" w:rsidRDefault="00E76345" w:rsidP="00E76345">
      <w:pPr>
        <w:spacing w:after="0"/>
        <w:jc w:val="both"/>
        <w:rPr>
          <w:rFonts w:ascii="Times New Roman" w:eastAsia="Times New Roman" w:hAnsi="Times New Roman" w:cs="Times New Roman"/>
          <w:color w:val="FFFFFF" w:themeColor="background1"/>
          <w:sz w:val="21"/>
          <w:szCs w:val="21"/>
          <w:shd w:val="clear" w:color="auto" w:fill="FBFE87"/>
          <w:lang w:eastAsia="es-ES"/>
        </w:rPr>
      </w:pPr>
    </w:p>
    <w:p w14:paraId="07D07FC9" w14:textId="77777777" w:rsidR="00E76345" w:rsidRPr="00E37BC1" w:rsidRDefault="00E76345" w:rsidP="00E76345">
      <w:pPr>
        <w:spacing w:after="0"/>
        <w:jc w:val="both"/>
        <w:rPr>
          <w:rFonts w:ascii="Times New Roman" w:eastAsia="Times New Roman" w:hAnsi="Times New Roman" w:cs="Times New Roman"/>
          <w:color w:val="FFFFFF" w:themeColor="background1"/>
          <w:sz w:val="21"/>
          <w:szCs w:val="21"/>
          <w:shd w:val="clear" w:color="auto" w:fill="FFFFFF"/>
          <w:lang w:eastAsia="es-ES"/>
        </w:rPr>
      </w:pPr>
      <w:r w:rsidRPr="00E37BC1">
        <w:rPr>
          <w:rFonts w:ascii="Times New Roman" w:eastAsia="Times New Roman" w:hAnsi="Times New Roman" w:cs="Times New Roman"/>
          <w:color w:val="FFFFFF" w:themeColor="background1"/>
          <w:sz w:val="21"/>
          <w:szCs w:val="21"/>
          <w:shd w:val="clear" w:color="auto" w:fill="FBFE87"/>
          <w:lang w:eastAsia="es-ES"/>
        </w:rPr>
        <w:br/>
      </w:r>
    </w:p>
    <w:tbl>
      <w:tblPr>
        <w:tblStyle w:val="Tablaconcuadrcula"/>
        <w:tblpPr w:leftFromText="141" w:rightFromText="141" w:vertAnchor="text" w:horzAnchor="page" w:tblpX="1450" w:tblpY="-741"/>
        <w:tblW w:w="0" w:type="auto"/>
        <w:tblLook w:val="04A0" w:firstRow="1" w:lastRow="0" w:firstColumn="1" w:lastColumn="0" w:noHBand="0" w:noVBand="1"/>
      </w:tblPr>
      <w:tblGrid>
        <w:gridCol w:w="2518"/>
        <w:gridCol w:w="6460"/>
      </w:tblGrid>
      <w:tr w:rsidR="00E76345" w:rsidRPr="00E37BC1" w:rsidDel="00F43B9A" w14:paraId="28F73C4A" w14:textId="627607CB" w:rsidTr="008C38A3">
        <w:trPr>
          <w:del w:id="3266" w:author="Dayrtman Fajardo Vásquez" w:date="2015-11-12T18:26:00Z"/>
        </w:trPr>
        <w:tc>
          <w:tcPr>
            <w:tcW w:w="8978" w:type="dxa"/>
            <w:gridSpan w:val="2"/>
            <w:shd w:val="clear" w:color="auto" w:fill="000000" w:themeFill="text1"/>
          </w:tcPr>
          <w:p w14:paraId="64C3072D" w14:textId="24AED6E0" w:rsidR="00E76345" w:rsidRPr="00E37BC1" w:rsidDel="00F43B9A" w:rsidRDefault="00E76345" w:rsidP="008C38A3">
            <w:pPr>
              <w:spacing w:before="2" w:after="2"/>
              <w:jc w:val="center"/>
              <w:rPr>
                <w:del w:id="3267" w:author="Dayrtman Fajardo Vásquez" w:date="2015-11-12T18:26:00Z"/>
                <w:rFonts w:ascii="Times New Roman" w:hAnsi="Times New Roman" w:cs="Times New Roman"/>
                <w:b/>
                <w:color w:val="FFFFFF" w:themeColor="background1"/>
              </w:rPr>
            </w:pPr>
            <w:commentRangeStart w:id="3268"/>
            <w:commentRangeStart w:id="3269"/>
            <w:del w:id="3270" w:author="Dayrtman Fajardo Vásquez" w:date="2015-11-12T18:26:00Z">
              <w:r w:rsidRPr="00E37BC1" w:rsidDel="00F43B9A">
                <w:rPr>
                  <w:rFonts w:ascii="Times New Roman" w:hAnsi="Times New Roman" w:cs="Times New Roman"/>
                  <w:b/>
                  <w:color w:val="FFFFFF" w:themeColor="background1"/>
                </w:rPr>
                <w:delText>Recuerda</w:delText>
              </w:r>
              <w:commentRangeEnd w:id="3268"/>
              <w:r w:rsidR="00F93AE7" w:rsidDel="00F43B9A">
                <w:rPr>
                  <w:rStyle w:val="Refdecomentario"/>
                  <w:rFonts w:ascii="Calibri" w:eastAsia="Calibri" w:hAnsi="Calibri" w:cs="Times New Roman"/>
                  <w:lang w:val="es-MX"/>
                </w:rPr>
                <w:commentReference w:id="3268"/>
              </w:r>
              <w:commentRangeEnd w:id="3269"/>
              <w:r w:rsidR="00F43B9A" w:rsidDel="00F43B9A">
                <w:rPr>
                  <w:rStyle w:val="Refdecomentario"/>
                  <w:rFonts w:ascii="Calibri" w:eastAsia="Calibri" w:hAnsi="Calibri" w:cs="Times New Roman"/>
                  <w:lang w:val="es-MX"/>
                </w:rPr>
                <w:commentReference w:id="3269"/>
              </w:r>
            </w:del>
          </w:p>
        </w:tc>
      </w:tr>
      <w:tr w:rsidR="00E76345" w:rsidRPr="001726C4" w14:paraId="2BBA2D93" w14:textId="77777777" w:rsidTr="008C38A3">
        <w:tc>
          <w:tcPr>
            <w:tcW w:w="2518" w:type="dxa"/>
          </w:tcPr>
          <w:p w14:paraId="2FD0AEC9"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lastRenderedPageBreak/>
              <w:t>Contenido</w:t>
            </w:r>
          </w:p>
        </w:tc>
        <w:tc>
          <w:tcPr>
            <w:tcW w:w="6460" w:type="dxa"/>
          </w:tcPr>
          <w:p w14:paraId="73CE2EEE" w14:textId="77777777" w:rsidR="00E76345" w:rsidRPr="00E37BC1" w:rsidRDefault="00E76345" w:rsidP="008C38A3">
            <w:pPr>
              <w:spacing w:before="2" w:after="2"/>
              <w:jc w:val="both"/>
              <w:rPr>
                <w:rFonts w:ascii="Times New Roman" w:hAnsi="Times New Roman" w:cs="Times New Roman"/>
                <w:b/>
                <w:color w:val="000000" w:themeColor="text1"/>
                <w:lang w:val="es-ES"/>
              </w:rPr>
            </w:pPr>
            <w:proofErr w:type="spellStart"/>
            <w:r>
              <w:rPr>
                <w:rFonts w:ascii="Times New Roman" w:hAnsi="Times New Roman" w:cs="Times New Roman"/>
                <w:b/>
                <w:color w:val="000000" w:themeColor="text1"/>
                <w:lang w:val="es-ES"/>
              </w:rPr>
              <w:t>Supercontinente</w:t>
            </w:r>
            <w:proofErr w:type="spellEnd"/>
            <w:del w:id="3271" w:author="TOSHIBA" w:date="2015-10-28T12:17:00Z">
              <w:r w:rsidDel="00225EC7">
                <w:rPr>
                  <w:rFonts w:ascii="Times New Roman" w:hAnsi="Times New Roman" w:cs="Times New Roman"/>
                  <w:b/>
                  <w:color w:val="000000" w:themeColor="text1"/>
                  <w:lang w:val="es-ES"/>
                </w:rPr>
                <w:delText xml:space="preserve"> </w:delText>
              </w:r>
              <w:r w:rsidRPr="00E37BC1" w:rsidDel="00225EC7">
                <w:rPr>
                  <w:rFonts w:ascii="Times New Roman" w:hAnsi="Times New Roman" w:cs="Times New Roman"/>
                  <w:b/>
                  <w:color w:val="000000" w:themeColor="text1"/>
                  <w:lang w:val="es-ES"/>
                </w:rPr>
                <w:delText xml:space="preserve"> </w:delText>
              </w:r>
            </w:del>
            <w:ins w:id="3272" w:author="TOSHIBA" w:date="2015-10-28T12:17:00Z">
              <w:r w:rsidR="00225EC7">
                <w:rPr>
                  <w:rFonts w:ascii="Times New Roman" w:hAnsi="Times New Roman" w:cs="Times New Roman"/>
                  <w:b/>
                  <w:color w:val="000000" w:themeColor="text1"/>
                  <w:lang w:val="es-ES"/>
                </w:rPr>
                <w:t xml:space="preserve"> </w:t>
              </w:r>
            </w:ins>
            <w:del w:id="3273" w:author="EUGENIA ARCE LONDONO" w:date="2015-04-29T09:25:00Z">
              <w:r w:rsidRPr="00E37BC1">
                <w:rPr>
                  <w:rFonts w:ascii="Times New Roman" w:hAnsi="Times New Roman" w:cs="Times New Roman"/>
                  <w:b/>
                  <w:color w:val="000000" w:themeColor="text1"/>
                  <w:lang w:val="es-ES"/>
                </w:rPr>
                <w:delText>Godwana</w:delText>
              </w:r>
            </w:del>
            <w:ins w:id="3274" w:author="TOSHIBA" w:date="2015-10-30T12:00:00Z">
              <w:r w:rsidR="00F93AE7">
                <w:rPr>
                  <w:rFonts w:ascii="Times New Roman" w:hAnsi="Times New Roman" w:cs="Times New Roman"/>
                  <w:b/>
                  <w:color w:val="000000" w:themeColor="text1"/>
                  <w:lang w:val="es-ES"/>
                </w:rPr>
                <w:t xml:space="preserve"> </w:t>
              </w:r>
            </w:ins>
            <w:proofErr w:type="spellStart"/>
            <w:ins w:id="3275" w:author="EUGENIA ARCE LONDONO" w:date="2015-04-29T09:25:00Z">
              <w:r w:rsidRPr="00E37BC1">
                <w:rPr>
                  <w:rFonts w:ascii="Times New Roman" w:hAnsi="Times New Roman" w:cs="Times New Roman"/>
                  <w:b/>
                  <w:color w:val="000000" w:themeColor="text1"/>
                  <w:lang w:val="es-ES"/>
                </w:rPr>
                <w:t>Go</w:t>
              </w:r>
              <w:r>
                <w:rPr>
                  <w:rFonts w:ascii="Times New Roman" w:hAnsi="Times New Roman" w:cs="Times New Roman"/>
                  <w:b/>
                  <w:color w:val="000000" w:themeColor="text1"/>
                  <w:lang w:val="es-ES"/>
                </w:rPr>
                <w:t>n</w:t>
              </w:r>
              <w:r w:rsidRPr="00E37BC1">
                <w:rPr>
                  <w:rFonts w:ascii="Times New Roman" w:hAnsi="Times New Roman" w:cs="Times New Roman"/>
                  <w:b/>
                  <w:color w:val="000000" w:themeColor="text1"/>
                  <w:lang w:val="es-ES"/>
                </w:rPr>
                <w:t>dwana</w:t>
              </w:r>
            </w:ins>
            <w:proofErr w:type="spellEnd"/>
          </w:p>
          <w:p w14:paraId="47EB5F77" w14:textId="77777777" w:rsidR="00E76345" w:rsidRPr="001726C4" w:rsidRDefault="00E76345" w:rsidP="008C38A3">
            <w:pPr>
              <w:spacing w:before="2" w:after="2"/>
              <w:jc w:val="both"/>
              <w:rPr>
                <w:rFonts w:ascii="Times New Roman" w:hAnsi="Times New Roman" w:cs="Times New Roman"/>
                <w:color w:val="000000" w:themeColor="text1"/>
                <w:lang w:val="es-ES"/>
              </w:rPr>
            </w:pPr>
            <w:del w:id="3276" w:author="EUGENIA ARCE LONDONO" w:date="2015-04-29T09:25:00Z">
              <w:r w:rsidRPr="001726C4">
                <w:rPr>
                  <w:rFonts w:ascii="Times New Roman" w:hAnsi="Times New Roman" w:cs="Times New Roman"/>
                  <w:color w:val="000000" w:themeColor="text1"/>
                  <w:lang w:val="es-ES"/>
                </w:rPr>
                <w:delText>Godwana es</w:delText>
              </w:r>
            </w:del>
            <w:proofErr w:type="spellStart"/>
            <w:ins w:id="3277" w:author="EUGENIA ARCE LONDONO" w:date="2015-04-29T09:25:00Z">
              <w:r>
                <w:rPr>
                  <w:rFonts w:ascii="Times New Roman" w:hAnsi="Times New Roman" w:cs="Times New Roman"/>
                  <w:color w:val="000000" w:themeColor="text1"/>
                  <w:lang w:val="es-ES"/>
                </w:rPr>
                <w:t>Gondwana</w:t>
              </w:r>
              <w:proofErr w:type="spellEnd"/>
              <w:r>
                <w:rPr>
                  <w:rFonts w:ascii="Times New Roman" w:hAnsi="Times New Roman" w:cs="Times New Roman"/>
                  <w:color w:val="000000" w:themeColor="text1"/>
                  <w:lang w:val="es-ES"/>
                </w:rPr>
                <w:t xml:space="preserve"> fue</w:t>
              </w:r>
            </w:ins>
            <w:r w:rsidRPr="001726C4">
              <w:rPr>
                <w:rFonts w:ascii="Times New Roman" w:hAnsi="Times New Roman" w:cs="Times New Roman"/>
                <w:color w:val="000000" w:themeColor="text1"/>
                <w:lang w:val="es-ES"/>
              </w:rPr>
              <w:t xml:space="preserve"> un </w:t>
            </w:r>
            <w:proofErr w:type="spellStart"/>
            <w:r w:rsidRPr="001726C4">
              <w:rPr>
                <w:rFonts w:ascii="Times New Roman" w:hAnsi="Times New Roman" w:cs="Times New Roman"/>
                <w:color w:val="000000" w:themeColor="text1"/>
                <w:lang w:val="es-ES"/>
              </w:rPr>
              <w:t>supercontinente</w:t>
            </w:r>
            <w:proofErr w:type="spellEnd"/>
            <w:r w:rsidRPr="001726C4">
              <w:rPr>
                <w:rFonts w:ascii="Times New Roman" w:hAnsi="Times New Roman" w:cs="Times New Roman"/>
                <w:color w:val="000000" w:themeColor="text1"/>
                <w:lang w:val="es-ES"/>
              </w:rPr>
              <w:t xml:space="preserve"> der</w:t>
            </w:r>
            <w:r>
              <w:rPr>
                <w:rFonts w:ascii="Times New Roman" w:hAnsi="Times New Roman" w:cs="Times New Roman"/>
                <w:color w:val="000000" w:themeColor="text1"/>
                <w:lang w:val="es-ES"/>
              </w:rPr>
              <w:t>ivado de la Pangea</w:t>
            </w:r>
            <w:del w:id="3278" w:author="EUGENIA ARCE LONDONO" w:date="2015-04-29T09:25:00Z">
              <w:r w:rsidRPr="001726C4">
                <w:rPr>
                  <w:rFonts w:ascii="Times New Roman" w:hAnsi="Times New Roman" w:cs="Times New Roman"/>
                  <w:color w:val="000000" w:themeColor="text1"/>
                  <w:lang w:val="es-ES"/>
                </w:rPr>
                <w:delText>,</w:delText>
              </w:r>
            </w:del>
            <w:r w:rsidRPr="001726C4">
              <w:rPr>
                <w:rFonts w:ascii="Times New Roman" w:hAnsi="Times New Roman" w:cs="Times New Roman"/>
                <w:color w:val="000000" w:themeColor="text1"/>
                <w:lang w:val="es-ES"/>
              </w:rPr>
              <w:t xml:space="preserve"> que se </w:t>
            </w:r>
            <w:r>
              <w:rPr>
                <w:rFonts w:ascii="Times New Roman" w:hAnsi="Times New Roman" w:cs="Times New Roman"/>
                <w:color w:val="000000" w:themeColor="text1"/>
                <w:lang w:val="es-ES"/>
              </w:rPr>
              <w:t xml:space="preserve">formó en la era </w:t>
            </w:r>
            <w:del w:id="3279" w:author="EUGENIA ARCE LONDONO" w:date="2015-04-29T09:25:00Z">
              <w:r w:rsidRPr="001726C4">
                <w:rPr>
                  <w:rFonts w:ascii="Times New Roman" w:hAnsi="Times New Roman" w:cs="Times New Roman"/>
                  <w:color w:val="000000" w:themeColor="text1"/>
                  <w:lang w:val="es-ES"/>
                </w:rPr>
                <w:delText>paleozoica</w:delText>
              </w:r>
            </w:del>
            <w:ins w:id="3280" w:author="EUGENIA ARCE LONDONO" w:date="2015-04-29T09:25:00Z">
              <w:r>
                <w:rPr>
                  <w:rFonts w:ascii="Times New Roman" w:hAnsi="Times New Roman" w:cs="Times New Roman"/>
                  <w:color w:val="000000" w:themeColor="text1"/>
                  <w:lang w:val="es-ES"/>
                </w:rPr>
                <w:t>Paleozoica</w:t>
              </w:r>
            </w:ins>
            <w:r>
              <w:rPr>
                <w:rFonts w:ascii="Times New Roman" w:hAnsi="Times New Roman" w:cs="Times New Roman"/>
                <w:color w:val="000000" w:themeColor="text1"/>
                <w:lang w:val="es-ES"/>
              </w:rPr>
              <w:t xml:space="preserve">. De </w:t>
            </w:r>
            <w:del w:id="3281" w:author="EUGENIA ARCE LONDONO" w:date="2015-04-29T09:25:00Z">
              <w:r w:rsidRPr="001726C4">
                <w:rPr>
                  <w:rFonts w:ascii="Times New Roman" w:hAnsi="Times New Roman" w:cs="Times New Roman"/>
                  <w:color w:val="000000" w:themeColor="text1"/>
                  <w:lang w:val="es-ES"/>
                </w:rPr>
                <w:delText>él también</w:delText>
              </w:r>
            </w:del>
            <w:ins w:id="3282" w:author="EUGENIA ARCE LONDONO" w:date="2015-04-29T09:25:00Z">
              <w:r>
                <w:rPr>
                  <w:rFonts w:ascii="Times New Roman" w:hAnsi="Times New Roman" w:cs="Times New Roman"/>
                  <w:color w:val="000000" w:themeColor="text1"/>
                  <w:lang w:val="es-ES"/>
                </w:rPr>
                <w:t>este gran territorio</w:t>
              </w:r>
            </w:ins>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 xml:space="preserve">se </w:t>
            </w:r>
            <w:del w:id="3283" w:author="EUGENIA ARCE LONDONO" w:date="2015-04-29T09:25:00Z">
              <w:r w:rsidRPr="001726C4">
                <w:rPr>
                  <w:rFonts w:ascii="Times New Roman" w:hAnsi="Times New Roman" w:cs="Times New Roman"/>
                  <w:color w:val="000000" w:themeColor="text1"/>
                  <w:lang w:val="es-ES"/>
                </w:rPr>
                <w:delText>originan</w:delText>
              </w:r>
            </w:del>
            <w:ins w:id="3284" w:author="EUGENIA ARCE LONDONO" w:date="2015-04-29T09:25:00Z">
              <w:r w:rsidRPr="001726C4">
                <w:rPr>
                  <w:rFonts w:ascii="Times New Roman" w:hAnsi="Times New Roman" w:cs="Times New Roman"/>
                  <w:color w:val="000000" w:themeColor="text1"/>
                  <w:lang w:val="es-ES"/>
                </w:rPr>
                <w:t>origina</w:t>
              </w:r>
              <w:r>
                <w:rPr>
                  <w:rFonts w:ascii="Times New Roman" w:hAnsi="Times New Roman" w:cs="Times New Roman"/>
                  <w:color w:val="000000" w:themeColor="text1"/>
                  <w:lang w:val="es-ES"/>
                </w:rPr>
                <w:t>ro</w:t>
              </w:r>
              <w:r w:rsidRPr="001726C4">
                <w:rPr>
                  <w:rFonts w:ascii="Times New Roman" w:hAnsi="Times New Roman" w:cs="Times New Roman"/>
                  <w:color w:val="000000" w:themeColor="text1"/>
                  <w:lang w:val="es-ES"/>
                </w:rPr>
                <w:t xml:space="preserve">n </w:t>
              </w:r>
              <w:r>
                <w:rPr>
                  <w:rFonts w:ascii="Times New Roman" w:hAnsi="Times New Roman" w:cs="Times New Roman"/>
                  <w:color w:val="000000" w:themeColor="text1"/>
                  <w:lang w:val="es-ES"/>
                </w:rPr>
                <w:t>África,</w:t>
              </w:r>
            </w:ins>
            <w:r>
              <w:rPr>
                <w:rFonts w:ascii="Times New Roman" w:hAnsi="Times New Roman" w:cs="Times New Roman"/>
                <w:color w:val="000000" w:themeColor="text1"/>
                <w:lang w:val="es-ES"/>
              </w:rPr>
              <w:t xml:space="preserve"> América del Sur, </w:t>
            </w:r>
            <w:del w:id="3285" w:author="EUGENIA ARCE LONDONO" w:date="2015-04-29T09:25:00Z">
              <w:r w:rsidRPr="001726C4">
                <w:rPr>
                  <w:rFonts w:ascii="Times New Roman" w:hAnsi="Times New Roman" w:cs="Times New Roman"/>
                  <w:color w:val="000000" w:themeColor="text1"/>
                  <w:lang w:val="es-ES"/>
                </w:rPr>
                <w:delText>Antartida</w:delText>
              </w:r>
            </w:del>
            <w:ins w:id="3286" w:author="TOSHIBA" w:date="2015-10-31T14:28:00Z">
              <w:r w:rsidR="004038A8">
                <w:rPr>
                  <w:rFonts w:ascii="Times New Roman" w:hAnsi="Times New Roman" w:cs="Times New Roman"/>
                  <w:color w:val="000000" w:themeColor="text1"/>
                  <w:lang w:val="es-ES"/>
                </w:rPr>
                <w:t xml:space="preserve">la </w:t>
              </w:r>
            </w:ins>
            <w:ins w:id="3287" w:author="EUGENIA ARCE LONDONO" w:date="2015-04-29T09:25:00Z">
              <w:r>
                <w:rPr>
                  <w:rFonts w:ascii="Times New Roman" w:hAnsi="Times New Roman" w:cs="Times New Roman"/>
                  <w:color w:val="000000" w:themeColor="text1"/>
                  <w:lang w:val="es-ES"/>
                </w:rPr>
                <w:t>Antá</w:t>
              </w:r>
              <w:r w:rsidRPr="001726C4">
                <w:rPr>
                  <w:rFonts w:ascii="Times New Roman" w:hAnsi="Times New Roman" w:cs="Times New Roman"/>
                  <w:color w:val="000000" w:themeColor="text1"/>
                  <w:lang w:val="es-ES"/>
                </w:rPr>
                <w:t>rtida</w:t>
              </w:r>
              <w:r>
                <w:rPr>
                  <w:rFonts w:ascii="Times New Roman" w:hAnsi="Times New Roman" w:cs="Times New Roman"/>
                  <w:color w:val="000000" w:themeColor="text1"/>
                  <w:lang w:val="es-ES"/>
                </w:rPr>
                <w:t>, el Indostán</w:t>
              </w:r>
            </w:ins>
            <w:r w:rsidRPr="001726C4">
              <w:rPr>
                <w:rFonts w:ascii="Times New Roman" w:hAnsi="Times New Roman" w:cs="Times New Roman"/>
                <w:color w:val="000000" w:themeColor="text1"/>
                <w:lang w:val="es-ES"/>
              </w:rPr>
              <w:t xml:space="preserve"> y Australia. Para ampliar esta información te</w:t>
            </w:r>
            <w:r>
              <w:rPr>
                <w:rFonts w:ascii="Times New Roman" w:hAnsi="Times New Roman" w:cs="Times New Roman"/>
                <w:color w:val="000000" w:themeColor="text1"/>
                <w:lang w:val="es-ES"/>
              </w:rPr>
              <w:t xml:space="preserve"> invitamos a ver el siguiente </w:t>
            </w:r>
            <w:del w:id="3288" w:author="EUGENIA ARCE LONDONO" w:date="2015-04-29T09:25:00Z">
              <w:r w:rsidRPr="001726C4">
                <w:rPr>
                  <w:rFonts w:ascii="Times New Roman" w:hAnsi="Times New Roman" w:cs="Times New Roman"/>
                  <w:color w:val="000000" w:themeColor="text1"/>
                  <w:lang w:val="es-ES"/>
                </w:rPr>
                <w:delText>vídeo</w:delText>
              </w:r>
            </w:del>
            <w:ins w:id="3289" w:author="EUGENIA ARCE LONDONO" w:date="2015-04-29T09:25:00Z">
              <w:r>
                <w:rPr>
                  <w:rFonts w:ascii="Times New Roman" w:hAnsi="Times New Roman" w:cs="Times New Roman"/>
                  <w:color w:val="000000" w:themeColor="text1"/>
                  <w:lang w:val="es-ES"/>
                </w:rPr>
                <w:t>vi</w:t>
              </w:r>
              <w:r w:rsidRPr="001726C4">
                <w:rPr>
                  <w:rFonts w:ascii="Times New Roman" w:hAnsi="Times New Roman" w:cs="Times New Roman"/>
                  <w:color w:val="000000" w:themeColor="text1"/>
                  <w:lang w:val="es-ES"/>
                </w:rPr>
                <w:t>deo</w:t>
              </w:r>
            </w:ins>
            <w:r w:rsidRPr="001726C4">
              <w:rPr>
                <w:rFonts w:ascii="Times New Roman" w:hAnsi="Times New Roman" w:cs="Times New Roman"/>
                <w:color w:val="000000" w:themeColor="text1"/>
                <w:lang w:val="es-ES"/>
              </w:rPr>
              <w:t xml:space="preserve"> </w:t>
            </w:r>
            <w:ins w:id="3290" w:author="TOSHIBA" w:date="2015-10-30T12:01:00Z">
              <w:r w:rsidR="00F93AE7">
                <w:rPr>
                  <w:rFonts w:ascii="Times New Roman" w:hAnsi="Times New Roman" w:cs="Times New Roman"/>
                  <w:color w:val="000000" w:themeColor="text1"/>
                  <w:lang w:val="es-ES"/>
                </w:rPr>
                <w:t>[</w:t>
              </w:r>
            </w:ins>
            <w:r w:rsidR="00075493">
              <w:fldChar w:fldCharType="begin"/>
            </w:r>
            <w:r w:rsidR="00075493">
              <w:instrText xml:space="preserve"> HYPERLINK "http://youtu.be/a_olP0pVzAU" </w:instrText>
            </w:r>
            <w:r w:rsidR="00075493">
              <w:fldChar w:fldCharType="separate"/>
            </w:r>
            <w:r w:rsidRPr="001726C4">
              <w:rPr>
                <w:rStyle w:val="Hipervnculo"/>
                <w:rFonts w:ascii="Times New Roman" w:hAnsi="Times New Roman" w:cs="Times New Roman"/>
                <w:color w:val="000000" w:themeColor="text1"/>
                <w:lang w:val="es-ES"/>
              </w:rPr>
              <w:t>VER</w:t>
            </w:r>
            <w:r w:rsidR="00075493">
              <w:rPr>
                <w:rStyle w:val="Hipervnculo"/>
                <w:rFonts w:ascii="Times New Roman" w:hAnsi="Times New Roman" w:cs="Times New Roman"/>
                <w:color w:val="000000" w:themeColor="text1"/>
                <w:lang w:val="es-ES"/>
              </w:rPr>
              <w:fldChar w:fldCharType="end"/>
            </w:r>
            <w:ins w:id="3291" w:author="TOSHIBA" w:date="2015-10-30T12:01:00Z">
              <w:r w:rsidR="00F93AE7">
                <w:rPr>
                  <w:rStyle w:val="Hipervnculo"/>
                  <w:rFonts w:ascii="Times New Roman" w:hAnsi="Times New Roman" w:cs="Times New Roman"/>
                  <w:color w:val="000000" w:themeColor="text1"/>
                  <w:lang w:val="es-ES"/>
                </w:rPr>
                <w:t>].</w:t>
              </w:r>
            </w:ins>
          </w:p>
        </w:tc>
      </w:tr>
    </w:tbl>
    <w:p w14:paraId="207335F9" w14:textId="77777777" w:rsidR="00E76345" w:rsidRPr="001726C4" w:rsidRDefault="00E76345" w:rsidP="00E76345">
      <w:pPr>
        <w:spacing w:after="0"/>
        <w:rPr>
          <w:rFonts w:ascii="Times New Roman" w:hAnsi="Times New Roman" w:cs="Times New Roman"/>
          <w:color w:val="000000" w:themeColor="text1"/>
          <w:highlight w:val="yellow"/>
        </w:rPr>
      </w:pPr>
    </w:p>
    <w:p w14:paraId="7EEA5590" w14:textId="77777777" w:rsidR="00E76345" w:rsidRPr="001726C4" w:rsidRDefault="00E76345" w:rsidP="00E76345">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w:t>
      </w:r>
      <w:r>
        <w:rPr>
          <w:rFonts w:ascii="Times New Roman" w:hAnsi="Times New Roman" w:cs="Times New Roman"/>
          <w:b/>
          <w:color w:val="000000" w:themeColor="text1"/>
        </w:rPr>
        <w:t xml:space="preserve">.1 </w:t>
      </w:r>
      <w:del w:id="3292" w:author="EUGENIA ARCE LONDONO" w:date="2015-04-29T09:25:00Z">
        <w:r w:rsidRPr="001726C4">
          <w:rPr>
            <w:rFonts w:ascii="Times New Roman" w:hAnsi="Times New Roman" w:cs="Times New Roman"/>
            <w:b/>
            <w:color w:val="000000" w:themeColor="text1"/>
          </w:rPr>
          <w:delText>Aspecto</w:delText>
        </w:r>
      </w:del>
      <w:ins w:id="3293" w:author="EUGENIA ARCE LONDONO" w:date="2015-04-29T09:25:00Z">
        <w:r>
          <w:rPr>
            <w:rFonts w:ascii="Times New Roman" w:hAnsi="Times New Roman" w:cs="Times New Roman"/>
            <w:b/>
            <w:color w:val="000000" w:themeColor="text1"/>
          </w:rPr>
          <w:t>El a</w:t>
        </w:r>
        <w:r w:rsidRPr="001726C4">
          <w:rPr>
            <w:rFonts w:ascii="Times New Roman" w:hAnsi="Times New Roman" w:cs="Times New Roman"/>
            <w:b/>
            <w:color w:val="000000" w:themeColor="text1"/>
          </w:rPr>
          <w:t>specto</w:t>
        </w:r>
      </w:ins>
      <w:r w:rsidRPr="001726C4">
        <w:rPr>
          <w:rFonts w:ascii="Times New Roman" w:hAnsi="Times New Roman" w:cs="Times New Roman"/>
          <w:b/>
          <w:color w:val="000000" w:themeColor="text1"/>
        </w:rPr>
        <w:t xml:space="preserve"> físico</w:t>
      </w:r>
      <w:ins w:id="3294" w:author="EUGENIA ARCE LONDONO" w:date="2015-04-29T09:25:00Z">
        <w:r>
          <w:rPr>
            <w:rFonts w:ascii="Times New Roman" w:hAnsi="Times New Roman" w:cs="Times New Roman"/>
            <w:b/>
            <w:color w:val="000000" w:themeColor="text1"/>
          </w:rPr>
          <w:t xml:space="preserve"> de África</w:t>
        </w:r>
      </w:ins>
      <w:del w:id="3295" w:author="TOSHIBA" w:date="2015-10-28T12:17:00Z">
        <w:r w:rsidRPr="001726C4" w:rsidDel="00225EC7">
          <w:rPr>
            <w:rFonts w:ascii="Times New Roman" w:eastAsia="Times New Roman" w:hAnsi="Times New Roman" w:cs="Times New Roman"/>
            <w:color w:val="000000" w:themeColor="text1"/>
            <w:lang w:eastAsia="es-CO"/>
          </w:rPr>
          <w:delText>  </w:delText>
        </w:r>
      </w:del>
      <w:ins w:id="3296" w:author="TOSHIBA" w:date="2015-10-28T12:17:00Z">
        <w:r w:rsidR="00225EC7">
          <w:rPr>
            <w:rFonts w:ascii="Times New Roman" w:eastAsia="Times New Roman" w:hAnsi="Times New Roman" w:cs="Times New Roman"/>
            <w:color w:val="000000" w:themeColor="text1"/>
            <w:lang w:eastAsia="es-CO"/>
          </w:rPr>
          <w:t xml:space="preserve"> </w:t>
        </w:r>
      </w:ins>
    </w:p>
    <w:p w14:paraId="7EE179C8"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p>
    <w:p w14:paraId="2B09F341" w14:textId="77777777" w:rsidR="00E76345" w:rsidRPr="001726C4" w:rsidRDefault="00E76345" w:rsidP="00E76345">
      <w:pPr>
        <w:shd w:val="clear" w:color="auto" w:fill="FFFFFF"/>
        <w:spacing w:after="0" w:line="259" w:lineRule="atLeast"/>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El </w:t>
      </w:r>
      <w:r>
        <w:rPr>
          <w:rFonts w:ascii="Times New Roman" w:hAnsi="Times New Roman" w:cs="Times New Roman"/>
          <w:b/>
          <w:color w:val="000000" w:themeColor="text1"/>
          <w:lang w:val="es-ES"/>
        </w:rPr>
        <w:t xml:space="preserve">continente </w:t>
      </w:r>
      <w:del w:id="3297" w:author="EUGENIA ARCE LONDONO" w:date="2015-04-29T09:25:00Z">
        <w:r w:rsidRPr="00E37BC1">
          <w:rPr>
            <w:rFonts w:ascii="Times New Roman" w:hAnsi="Times New Roman" w:cs="Times New Roman"/>
            <w:b/>
            <w:color w:val="000000" w:themeColor="text1"/>
            <w:lang w:val="es-ES"/>
          </w:rPr>
          <w:delText>Africano</w:delText>
        </w:r>
      </w:del>
      <w:ins w:id="3298" w:author="EUGENIA ARCE LONDONO" w:date="2015-04-29T09:25:00Z">
        <w:r>
          <w:rPr>
            <w:rFonts w:ascii="Times New Roman" w:hAnsi="Times New Roman" w:cs="Times New Roman"/>
            <w:b/>
            <w:color w:val="000000" w:themeColor="text1"/>
            <w:lang w:val="es-ES"/>
          </w:rPr>
          <w:t>a</w:t>
        </w:r>
        <w:r w:rsidRPr="00E37BC1">
          <w:rPr>
            <w:rFonts w:ascii="Times New Roman" w:hAnsi="Times New Roman" w:cs="Times New Roman"/>
            <w:b/>
            <w:color w:val="000000" w:themeColor="text1"/>
            <w:lang w:val="es-ES"/>
          </w:rPr>
          <w:t>fricano</w:t>
        </w:r>
      </w:ins>
      <w:r w:rsidRPr="001726C4">
        <w:rPr>
          <w:rFonts w:ascii="Times New Roman" w:hAnsi="Times New Roman" w:cs="Times New Roman"/>
          <w:color w:val="000000" w:themeColor="text1"/>
          <w:lang w:val="es-ES"/>
        </w:rPr>
        <w:t xml:space="preserve"> se ubica al sur de Europa y al suroeste de Asia. Es un continente de grandes valles, altiplanos y desiertos</w:t>
      </w:r>
      <w:r>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que ocu</w:t>
      </w:r>
      <w:r>
        <w:rPr>
          <w:rFonts w:ascii="Times New Roman" w:hAnsi="Times New Roman" w:cs="Times New Roman"/>
          <w:color w:val="000000" w:themeColor="text1"/>
          <w:lang w:val="es-ES"/>
        </w:rPr>
        <w:t xml:space="preserve">pa la quinta parte </w:t>
      </w:r>
      <w:ins w:id="3299" w:author="EUGENIA ARCE LONDONO" w:date="2015-04-29T09:25:00Z">
        <w:r>
          <w:rPr>
            <w:rFonts w:ascii="Times New Roman" w:hAnsi="Times New Roman" w:cs="Times New Roman"/>
            <w:color w:val="000000" w:themeColor="text1"/>
            <w:lang w:val="es-ES"/>
          </w:rPr>
          <w:t>de la superficie terrestre</w:t>
        </w:r>
        <w:del w:id="3300" w:author="TOSHIBA" w:date="2015-10-31T14:29:00Z">
          <w:r w:rsidDel="004038A8">
            <w:rPr>
              <w:rFonts w:ascii="Times New Roman" w:hAnsi="Times New Roman" w:cs="Times New Roman"/>
              <w:color w:val="000000" w:themeColor="text1"/>
              <w:lang w:val="es-ES"/>
            </w:rPr>
            <w:delText xml:space="preserve"> </w:delText>
          </w:r>
        </w:del>
      </w:ins>
      <w:del w:id="3301" w:author="TOSHIBA" w:date="2015-10-31T14:29:00Z">
        <w:r w:rsidDel="004038A8">
          <w:rPr>
            <w:rFonts w:ascii="Times New Roman" w:hAnsi="Times New Roman" w:cs="Times New Roman"/>
            <w:color w:val="000000" w:themeColor="text1"/>
            <w:lang w:val="es-ES"/>
          </w:rPr>
          <w:delText xml:space="preserve">del </w:delText>
        </w:r>
        <w:r w:rsidRPr="001726C4" w:rsidDel="004038A8">
          <w:rPr>
            <w:rFonts w:ascii="Times New Roman" w:hAnsi="Times New Roman" w:cs="Times New Roman"/>
            <w:color w:val="000000" w:themeColor="text1"/>
            <w:lang w:val="es-ES"/>
          </w:rPr>
          <w:delText>planeta tierra</w:delText>
        </w:r>
      </w:del>
      <w:ins w:id="3302" w:author="EUGENIA ARCE LONDONO" w:date="2015-04-29T09:25:00Z">
        <w:del w:id="3303" w:author="TOSHIBA" w:date="2015-10-31T14:29:00Z">
          <w:r w:rsidDel="004038A8">
            <w:rPr>
              <w:rFonts w:ascii="Times New Roman" w:hAnsi="Times New Roman" w:cs="Times New Roman"/>
              <w:color w:val="000000" w:themeColor="text1"/>
              <w:lang w:val="es-ES"/>
            </w:rPr>
            <w:delText>Planeta</w:delText>
          </w:r>
        </w:del>
      </w:ins>
      <w:r w:rsidRPr="001726C4">
        <w:rPr>
          <w:rFonts w:ascii="Times New Roman" w:hAnsi="Times New Roman" w:cs="Times New Roman"/>
          <w:color w:val="000000" w:themeColor="text1"/>
          <w:lang w:val="es-ES"/>
        </w:rPr>
        <w:t>. A continuación conocerás sus principales características físicas.</w:t>
      </w:r>
    </w:p>
    <w:p w14:paraId="37C5D95C" w14:textId="77777777" w:rsidR="00E76345" w:rsidRPr="001726C4" w:rsidRDefault="00E76345" w:rsidP="00E76345">
      <w:pPr>
        <w:spacing w:after="0"/>
        <w:rPr>
          <w:rFonts w:ascii="Times New Roman" w:eastAsia="Times New Roman" w:hAnsi="Times New Roman" w:cs="Times New Roman"/>
          <w:color w:val="000000" w:themeColor="text1"/>
          <w:lang w:eastAsia="es-CO"/>
        </w:rPr>
      </w:pPr>
    </w:p>
    <w:p w14:paraId="3C30629B" w14:textId="77777777" w:rsidR="00E76345" w:rsidRPr="001726C4" w:rsidRDefault="00E76345" w:rsidP="00E76345">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[SECCIÓN3]</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 xml:space="preserve">3.1.1 </w:t>
      </w:r>
      <w:del w:id="3304" w:author="EUGENIA ARCE LONDONO" w:date="2015-04-29T09:25:00Z">
        <w:r w:rsidRPr="001726C4">
          <w:rPr>
            <w:rFonts w:ascii="Times New Roman" w:hAnsi="Times New Roman" w:cs="Times New Roman"/>
            <w:b/>
            <w:color w:val="000000" w:themeColor="text1"/>
          </w:rPr>
          <w:delText>Posición</w:delText>
        </w:r>
      </w:del>
      <w:ins w:id="3305" w:author="EUGENIA ARCE LONDONO" w:date="2015-04-29T09:25:00Z">
        <w:r>
          <w:rPr>
            <w:rFonts w:ascii="Times New Roman" w:hAnsi="Times New Roman" w:cs="Times New Roman"/>
            <w:b/>
            <w:color w:val="000000" w:themeColor="text1"/>
          </w:rPr>
          <w:t>La p</w:t>
        </w:r>
        <w:r w:rsidRPr="001726C4">
          <w:rPr>
            <w:rFonts w:ascii="Times New Roman" w:hAnsi="Times New Roman" w:cs="Times New Roman"/>
            <w:b/>
            <w:color w:val="000000" w:themeColor="text1"/>
          </w:rPr>
          <w:t>osición</w:t>
        </w:r>
      </w:ins>
      <w:r w:rsidRPr="001726C4">
        <w:rPr>
          <w:rFonts w:ascii="Times New Roman" w:hAnsi="Times New Roman" w:cs="Times New Roman"/>
          <w:b/>
          <w:color w:val="000000" w:themeColor="text1"/>
        </w:rPr>
        <w:t xml:space="preserve"> geográfica y astronómica</w:t>
      </w:r>
    </w:p>
    <w:p w14:paraId="2743B964" w14:textId="77777777" w:rsidR="00E76345" w:rsidRPr="00120698" w:rsidRDefault="00E76345" w:rsidP="00E76345">
      <w:pPr>
        <w:shd w:val="clear" w:color="auto" w:fill="FFFFFF"/>
        <w:spacing w:after="0"/>
        <w:jc w:val="both"/>
        <w:rPr>
          <w:rFonts w:ascii="Times New Roman" w:hAnsi="Times New Roman"/>
          <w:color w:val="000000" w:themeColor="text1"/>
          <w:rPrChange w:id="3306" w:author="EUGENIA ARCE LONDONO" w:date="2015-04-29T09:25:00Z">
            <w:rPr>
              <w:rFonts w:ascii="Times New Roman" w:hAnsi="Times New Roman"/>
              <w:color w:val="000000" w:themeColor="text1"/>
              <w:lang w:val="es-ES"/>
            </w:rPr>
          </w:rPrChange>
        </w:rPr>
      </w:pPr>
    </w:p>
    <w:p w14:paraId="6C2BE613" w14:textId="77777777" w:rsidR="00E76345" w:rsidRPr="001726C4" w:rsidRDefault="00E76345" w:rsidP="00E76345">
      <w:pPr>
        <w:shd w:val="clear" w:color="auto" w:fill="FFFFFF"/>
        <w:spacing w:after="0" w:line="259" w:lineRule="atLeast"/>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territorio que constituye África se ubica en los diferentes hemisferios: norte, sur, occidente y oriente. De acuerdo con </w:t>
      </w:r>
      <w:r w:rsidRPr="001726C4">
        <w:rPr>
          <w:rFonts w:ascii="Times New Roman" w:hAnsi="Times New Roman" w:cs="Times New Roman"/>
          <w:color w:val="000000" w:themeColor="text1"/>
        </w:rPr>
        <w:t>su</w:t>
      </w:r>
      <w:r w:rsidRPr="001726C4">
        <w:rPr>
          <w:rFonts w:ascii="Times New Roman" w:hAnsi="Times New Roman" w:cs="Times New Roman"/>
          <w:b/>
          <w:color w:val="000000" w:themeColor="text1"/>
        </w:rPr>
        <w:t xml:space="preserve"> posición geográfica</w:t>
      </w:r>
      <w:r w:rsidRPr="001726C4">
        <w:rPr>
          <w:rFonts w:ascii="Times New Roman" w:hAnsi="Times New Roman" w:cs="Times New Roman"/>
          <w:b/>
          <w:color w:val="000000" w:themeColor="text1"/>
          <w:lang w:val="es-ES"/>
        </w:rPr>
        <w:t>,</w:t>
      </w:r>
      <w:r>
        <w:rPr>
          <w:rFonts w:ascii="Times New Roman" w:hAnsi="Times New Roman" w:cs="Times New Roman"/>
          <w:color w:val="000000" w:themeColor="text1"/>
          <w:lang w:val="es-ES"/>
        </w:rPr>
        <w:t xml:space="preserve"> limita </w:t>
      </w:r>
      <w:del w:id="3307" w:author="EUGENIA ARCE LONDONO" w:date="2015-04-29T09:25:00Z">
        <w:r w:rsidRPr="001726C4">
          <w:rPr>
            <w:rFonts w:ascii="Times New Roman" w:hAnsi="Times New Roman" w:cs="Times New Roman"/>
            <w:color w:val="000000" w:themeColor="text1"/>
            <w:lang w:val="es-ES"/>
          </w:rPr>
          <w:delText>Al</w:delText>
        </w:r>
      </w:del>
      <w:ins w:id="3308" w:author="EUGENIA ARCE LONDONO" w:date="2015-04-29T09:25:00Z">
        <w:r>
          <w:rPr>
            <w:rFonts w:ascii="Times New Roman" w:hAnsi="Times New Roman" w:cs="Times New Roman"/>
            <w:color w:val="000000" w:themeColor="text1"/>
            <w:lang w:val="es-ES"/>
          </w:rPr>
          <w:t>a</w:t>
        </w:r>
        <w:r w:rsidRPr="001726C4">
          <w:rPr>
            <w:rFonts w:ascii="Times New Roman" w:hAnsi="Times New Roman" w:cs="Times New Roman"/>
            <w:color w:val="000000" w:themeColor="text1"/>
            <w:lang w:val="es-ES"/>
          </w:rPr>
          <w:t>l</w:t>
        </w:r>
      </w:ins>
      <w:r w:rsidRPr="001726C4">
        <w:rPr>
          <w:rFonts w:ascii="Times New Roman" w:hAnsi="Times New Roman" w:cs="Times New Roman"/>
          <w:color w:val="000000" w:themeColor="text1"/>
          <w:lang w:val="es-ES"/>
        </w:rPr>
        <w:t xml:space="preserve"> norte con el </w:t>
      </w:r>
      <w:del w:id="3309" w:author="EUGENIA ARCE LONDONO" w:date="2015-04-29T09:25:00Z">
        <w:r w:rsidRPr="0026596F">
          <w:rPr>
            <w:rFonts w:ascii="Times New Roman" w:hAnsi="Times New Roman" w:cs="Times New Roman"/>
            <w:b/>
            <w:color w:val="000000" w:themeColor="text1"/>
            <w:lang w:val="es-ES"/>
          </w:rPr>
          <w:delText>Mar</w:delText>
        </w:r>
      </w:del>
      <w:ins w:id="3310" w:author="EUGENIA ARCE LONDONO" w:date="2015-04-29T09:25:00Z">
        <w:r>
          <w:rPr>
            <w:rFonts w:ascii="Times New Roman" w:hAnsi="Times New Roman" w:cs="Times New Roman"/>
            <w:b/>
            <w:color w:val="000000" w:themeColor="text1"/>
            <w:lang w:val="es-ES"/>
          </w:rPr>
          <w:t>mar</w:t>
        </w:r>
      </w:ins>
      <w:r>
        <w:rPr>
          <w:rFonts w:ascii="Times New Roman" w:hAnsi="Times New Roman" w:cs="Times New Roman"/>
          <w:b/>
          <w:color w:val="000000" w:themeColor="text1"/>
          <w:lang w:val="es-ES"/>
        </w:rPr>
        <w:t xml:space="preserve"> Mediterráneo</w:t>
      </w:r>
      <w:del w:id="3311" w:author="EUGENIA ARCE LONDONO" w:date="2015-04-29T09:25:00Z">
        <w:r w:rsidRPr="0026596F">
          <w:rPr>
            <w:rFonts w:ascii="Times New Roman" w:hAnsi="Times New Roman" w:cs="Times New Roman"/>
            <w:b/>
            <w:color w:val="000000" w:themeColor="text1"/>
            <w:lang w:val="es-ES"/>
          </w:rPr>
          <w:delText>,</w:delText>
        </w:r>
      </w:del>
      <w:ins w:id="3312" w:author="EUGENIA ARCE LONDONO" w:date="2015-04-29T09:25:00Z">
        <w:r>
          <w:rPr>
            <w:rFonts w:ascii="Times New Roman" w:hAnsi="Times New Roman" w:cs="Times New Roman"/>
            <w:b/>
            <w:color w:val="000000" w:themeColor="text1"/>
            <w:lang w:val="es-ES"/>
          </w:rPr>
          <w:t>;</w:t>
        </w:r>
      </w:ins>
      <w:r w:rsidRPr="001726C4">
        <w:rPr>
          <w:rFonts w:ascii="Times New Roman" w:hAnsi="Times New Roman" w:cs="Times New Roman"/>
          <w:color w:val="000000" w:themeColor="text1"/>
          <w:lang w:val="es-ES"/>
        </w:rPr>
        <w:t xml:space="preserve"> al sur con los </w:t>
      </w:r>
      <w:del w:id="3313" w:author="EUGENIA ARCE LONDONO" w:date="2015-04-29T09:25:00Z">
        <w:r w:rsidRPr="0026596F">
          <w:rPr>
            <w:rFonts w:ascii="Times New Roman" w:hAnsi="Times New Roman" w:cs="Times New Roman"/>
            <w:b/>
            <w:color w:val="000000" w:themeColor="text1"/>
            <w:lang w:val="es-ES"/>
          </w:rPr>
          <w:delText>Océanos Indico</w:delText>
        </w:r>
      </w:del>
      <w:ins w:id="3314" w:author="TOSHIBA" w:date="2015-10-30T12:10:00Z">
        <w:r w:rsidR="0039161F">
          <w:rPr>
            <w:rFonts w:ascii="Times New Roman" w:hAnsi="Times New Roman" w:cs="Times New Roman"/>
            <w:b/>
            <w:color w:val="000000" w:themeColor="text1"/>
            <w:lang w:val="es-ES"/>
          </w:rPr>
          <w:t xml:space="preserve"> </w:t>
        </w:r>
      </w:ins>
      <w:ins w:id="3315" w:author="EUGENIA ARCE LONDONO" w:date="2015-04-29T09:25:00Z">
        <w:r>
          <w:rPr>
            <w:rFonts w:ascii="Times New Roman" w:hAnsi="Times New Roman" w:cs="Times New Roman"/>
            <w:b/>
            <w:color w:val="000000" w:themeColor="text1"/>
            <w:lang w:val="es-ES"/>
          </w:rPr>
          <w:t>océanos Í</w:t>
        </w:r>
        <w:r w:rsidRPr="0026596F">
          <w:rPr>
            <w:rFonts w:ascii="Times New Roman" w:hAnsi="Times New Roman" w:cs="Times New Roman"/>
            <w:b/>
            <w:color w:val="000000" w:themeColor="text1"/>
            <w:lang w:val="es-ES"/>
          </w:rPr>
          <w:t>ndico</w:t>
        </w:r>
      </w:ins>
      <w:r w:rsidRPr="0026596F">
        <w:rPr>
          <w:rFonts w:ascii="Times New Roman" w:hAnsi="Times New Roman" w:cs="Times New Roman"/>
          <w:b/>
          <w:color w:val="000000" w:themeColor="text1"/>
          <w:lang w:val="es-ES"/>
        </w:rPr>
        <w:t xml:space="preserve"> y Atlántico</w:t>
      </w:r>
      <w:r>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al oriente </w:t>
      </w:r>
      <w:del w:id="3316" w:author="EUGENIA ARCE LONDONO" w:date="2015-04-29T09:25:00Z">
        <w:r w:rsidRPr="001726C4">
          <w:rPr>
            <w:rFonts w:ascii="Times New Roman" w:hAnsi="Times New Roman" w:cs="Times New Roman"/>
            <w:color w:val="000000" w:themeColor="text1"/>
            <w:lang w:val="es-ES"/>
          </w:rPr>
          <w:delText xml:space="preserve">limita </w:delText>
        </w:r>
      </w:del>
      <w:r w:rsidRPr="001726C4">
        <w:rPr>
          <w:rFonts w:ascii="Times New Roman" w:hAnsi="Times New Roman" w:cs="Times New Roman"/>
          <w:color w:val="000000" w:themeColor="text1"/>
          <w:lang w:val="es-ES"/>
        </w:rPr>
        <w:t xml:space="preserve">con el </w:t>
      </w:r>
      <w:r>
        <w:rPr>
          <w:rFonts w:ascii="Times New Roman" w:hAnsi="Times New Roman" w:cs="Times New Roman"/>
          <w:b/>
          <w:color w:val="000000" w:themeColor="text1"/>
          <w:lang w:val="es-ES"/>
        </w:rPr>
        <w:t xml:space="preserve">canal </w:t>
      </w:r>
      <w:del w:id="3317" w:author="EUGENIA ARCE LONDONO" w:date="2015-04-29T09:25:00Z">
        <w:r w:rsidRPr="0026596F">
          <w:rPr>
            <w:rFonts w:ascii="Times New Roman" w:hAnsi="Times New Roman" w:cs="Times New Roman"/>
            <w:b/>
            <w:color w:val="000000" w:themeColor="text1"/>
            <w:lang w:val="es-ES"/>
          </w:rPr>
          <w:delText>del</w:delText>
        </w:r>
      </w:del>
      <w:ins w:id="3318" w:author="EUGENIA ARCE LONDONO" w:date="2015-04-29T09:25:00Z">
        <w:r>
          <w:rPr>
            <w:rFonts w:ascii="Times New Roman" w:hAnsi="Times New Roman" w:cs="Times New Roman"/>
            <w:b/>
            <w:color w:val="000000" w:themeColor="text1"/>
            <w:lang w:val="es-ES"/>
          </w:rPr>
          <w:t>de</w:t>
        </w:r>
      </w:ins>
      <w:r w:rsidRPr="0026596F">
        <w:rPr>
          <w:rFonts w:ascii="Times New Roman" w:hAnsi="Times New Roman" w:cs="Times New Roman"/>
          <w:b/>
          <w:color w:val="000000" w:themeColor="text1"/>
          <w:lang w:val="es-ES"/>
        </w:rPr>
        <w:t xml:space="preserve"> Suez</w:t>
      </w:r>
      <w:r w:rsidRPr="001726C4">
        <w:rPr>
          <w:rFonts w:ascii="Times New Roman" w:hAnsi="Times New Roman" w:cs="Times New Roman"/>
          <w:color w:val="000000" w:themeColor="text1"/>
          <w:lang w:val="es-ES"/>
        </w:rPr>
        <w:t xml:space="preserve">, </w:t>
      </w:r>
      <w:r w:rsidRPr="0026596F">
        <w:rPr>
          <w:rFonts w:ascii="Times New Roman" w:hAnsi="Times New Roman" w:cs="Times New Roman"/>
          <w:b/>
          <w:color w:val="000000" w:themeColor="text1"/>
          <w:lang w:val="es-ES"/>
        </w:rPr>
        <w:t>el mar Rojo</w:t>
      </w:r>
      <w:r w:rsidRPr="001726C4">
        <w:rPr>
          <w:rFonts w:ascii="Times New Roman" w:hAnsi="Times New Roman" w:cs="Times New Roman"/>
          <w:color w:val="000000" w:themeColor="text1"/>
          <w:lang w:val="es-ES"/>
        </w:rPr>
        <w:t xml:space="preserve"> y el </w:t>
      </w:r>
      <w:r w:rsidRPr="0026596F">
        <w:rPr>
          <w:rFonts w:ascii="Times New Roman" w:hAnsi="Times New Roman" w:cs="Times New Roman"/>
          <w:b/>
          <w:color w:val="000000" w:themeColor="text1"/>
          <w:lang w:val="es-ES"/>
        </w:rPr>
        <w:t>océano Índico</w:t>
      </w:r>
      <w:del w:id="3319" w:author="EUGENIA ARCE LONDONO" w:date="2015-04-29T09:25:00Z">
        <w:r w:rsidRPr="001726C4">
          <w:rPr>
            <w:rFonts w:ascii="Times New Roman" w:hAnsi="Times New Roman" w:cs="Times New Roman"/>
            <w:color w:val="000000" w:themeColor="text1"/>
            <w:lang w:val="es-ES"/>
          </w:rPr>
          <w:delText>,</w:delText>
        </w:r>
      </w:del>
      <w:ins w:id="3320" w:author="EUGENIA ARCE LONDONO" w:date="2015-04-29T09:25:00Z">
        <w:r>
          <w:rPr>
            <w:rFonts w:ascii="Times New Roman" w:hAnsi="Times New Roman" w:cs="Times New Roman"/>
            <w:color w:val="000000" w:themeColor="text1"/>
            <w:lang w:val="es-ES"/>
          </w:rPr>
          <w:t>;</w:t>
        </w:r>
      </w:ins>
      <w:r w:rsidRPr="001726C4">
        <w:rPr>
          <w:rFonts w:ascii="Times New Roman" w:hAnsi="Times New Roman" w:cs="Times New Roman"/>
          <w:color w:val="000000" w:themeColor="text1"/>
          <w:lang w:val="es-ES"/>
        </w:rPr>
        <w:t xml:space="preserve"> y al occidente con el </w:t>
      </w:r>
      <w:r w:rsidRPr="0026596F">
        <w:rPr>
          <w:rFonts w:ascii="Times New Roman" w:hAnsi="Times New Roman" w:cs="Times New Roman"/>
          <w:b/>
          <w:color w:val="000000" w:themeColor="text1"/>
          <w:lang w:val="es-ES"/>
        </w:rPr>
        <w:t>océano Atlántico</w:t>
      </w:r>
      <w:r w:rsidRPr="001726C4">
        <w:rPr>
          <w:rFonts w:ascii="Times New Roman" w:hAnsi="Times New Roman" w:cs="Times New Roman"/>
          <w:color w:val="000000" w:themeColor="text1"/>
          <w:lang w:val="es-ES"/>
        </w:rPr>
        <w:t>.</w:t>
      </w:r>
    </w:p>
    <w:p w14:paraId="6B26624F" w14:textId="77777777" w:rsidR="00E76345" w:rsidRPr="001726C4" w:rsidRDefault="00E76345" w:rsidP="00E76345">
      <w:pPr>
        <w:shd w:val="clear" w:color="auto" w:fill="FFFFFF"/>
        <w:spacing w:after="0" w:line="259" w:lineRule="atLeast"/>
        <w:jc w:val="both"/>
        <w:rPr>
          <w:rFonts w:ascii="Times New Roman" w:eastAsia="Times New Roman" w:hAnsi="Times New Roman" w:cs="Times New Roman"/>
          <w:color w:val="000000" w:themeColor="text1"/>
          <w:sz w:val="19"/>
          <w:szCs w:val="19"/>
          <w:lang w:val="es-ES" w:eastAsia="es-ES"/>
        </w:rPr>
      </w:pPr>
    </w:p>
    <w:p w14:paraId="3A9650D5" w14:textId="77777777" w:rsidR="00E76345" w:rsidRPr="001726C4" w:rsidRDefault="00E76345" w:rsidP="00E76345">
      <w:p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color w:val="000000" w:themeColor="text1"/>
          <w:lang w:val="es-ES"/>
        </w:rPr>
        <w:t xml:space="preserve">Los siguientes son los puntos extremos que marcan su </w:t>
      </w:r>
      <w:r>
        <w:rPr>
          <w:rFonts w:ascii="Times New Roman" w:hAnsi="Times New Roman" w:cs="Times New Roman"/>
          <w:b/>
          <w:color w:val="000000" w:themeColor="text1"/>
          <w:lang w:val="es-ES"/>
        </w:rPr>
        <w:t>posición astronómica</w:t>
      </w:r>
      <w:del w:id="3321" w:author="EUGENIA ARCE LONDONO" w:date="2015-04-29T09:25:00Z">
        <w:r w:rsidRPr="001726C4">
          <w:rPr>
            <w:rFonts w:ascii="Times New Roman" w:hAnsi="Times New Roman" w:cs="Times New Roman"/>
            <w:b/>
            <w:color w:val="000000" w:themeColor="text1"/>
            <w:lang w:val="es-ES"/>
          </w:rPr>
          <w:delText>.</w:delText>
        </w:r>
      </w:del>
      <w:ins w:id="3322" w:author="EUGENIA ARCE LONDONO" w:date="2015-04-29T09:25:00Z">
        <w:r>
          <w:rPr>
            <w:rFonts w:ascii="Times New Roman" w:hAnsi="Times New Roman" w:cs="Times New Roman"/>
            <w:b/>
            <w:color w:val="000000" w:themeColor="text1"/>
            <w:lang w:val="es-ES"/>
          </w:rPr>
          <w:t>:</w:t>
        </w:r>
      </w:ins>
    </w:p>
    <w:p w14:paraId="33A7D704" w14:textId="77777777" w:rsidR="00E76345" w:rsidRPr="001726C4" w:rsidRDefault="00E76345" w:rsidP="00E76345">
      <w:pPr>
        <w:shd w:val="clear" w:color="auto" w:fill="FFFFFF"/>
        <w:spacing w:after="0" w:line="259" w:lineRule="atLeast"/>
        <w:jc w:val="both"/>
        <w:rPr>
          <w:rFonts w:ascii="Times New Roman" w:hAnsi="Times New Roman" w:cs="Times New Roman"/>
          <w:b/>
          <w:color w:val="000000" w:themeColor="text1"/>
          <w:lang w:val="es-ES"/>
        </w:rPr>
      </w:pPr>
    </w:p>
    <w:p w14:paraId="48F093E9" w14:textId="77777777" w:rsidR="00E76345" w:rsidRPr="00357A56" w:rsidRDefault="00E76345" w:rsidP="00E76345">
      <w:pPr>
        <w:pStyle w:val="Prrafodelista"/>
        <w:numPr>
          <w:ilvl w:val="0"/>
          <w:numId w:val="11"/>
        </w:num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 xml:space="preserve">Latitud: </w:t>
      </w:r>
      <w:del w:id="3323" w:author="EUGENIA ARCE LONDONO" w:date="2015-04-29T09:25:00Z">
        <w:r w:rsidRPr="001726C4">
          <w:rPr>
            <w:rFonts w:ascii="Times New Roman" w:hAnsi="Times New Roman" w:cs="Times New Roman"/>
            <w:color w:val="000000" w:themeColor="text1"/>
            <w:lang w:val="es-ES"/>
          </w:rPr>
          <w:delText>Al</w:delText>
        </w:r>
      </w:del>
      <w:ins w:id="3324" w:author="EUGENIA ARCE LONDONO" w:date="2015-04-29T09:25:00Z">
        <w:r>
          <w:rPr>
            <w:rFonts w:ascii="Times New Roman" w:hAnsi="Times New Roman" w:cs="Times New Roman"/>
            <w:color w:val="000000" w:themeColor="text1"/>
            <w:lang w:val="es-ES"/>
          </w:rPr>
          <w:t>a</w:t>
        </w:r>
        <w:r w:rsidRPr="001726C4">
          <w:rPr>
            <w:rFonts w:ascii="Times New Roman" w:hAnsi="Times New Roman" w:cs="Times New Roman"/>
            <w:color w:val="000000" w:themeColor="text1"/>
            <w:lang w:val="es-ES"/>
          </w:rPr>
          <w:t>l</w:t>
        </w:r>
      </w:ins>
      <w:r w:rsidRPr="001726C4">
        <w:rPr>
          <w:rFonts w:ascii="Times New Roman" w:hAnsi="Times New Roman" w:cs="Times New Roman"/>
          <w:color w:val="000000" w:themeColor="text1"/>
          <w:lang w:val="es-ES"/>
        </w:rPr>
        <w:t xml:space="preserve"> norte, Ras ben </w:t>
      </w:r>
      <w:proofErr w:type="spellStart"/>
      <w:r w:rsidRPr="001726C4">
        <w:rPr>
          <w:rFonts w:ascii="Times New Roman" w:hAnsi="Times New Roman" w:cs="Times New Roman"/>
          <w:color w:val="000000" w:themeColor="text1"/>
          <w:lang w:val="es-ES"/>
        </w:rPr>
        <w:t>Sakka</w:t>
      </w:r>
      <w:proofErr w:type="spellEnd"/>
      <w:r w:rsidRPr="001726C4">
        <w:rPr>
          <w:rFonts w:ascii="Times New Roman" w:hAnsi="Times New Roman" w:cs="Times New Roman"/>
          <w:color w:val="000000" w:themeColor="text1"/>
          <w:lang w:val="es-ES"/>
        </w:rPr>
        <w:t xml:space="preserve">, ubicado en </w:t>
      </w:r>
      <w:del w:id="3325" w:author="EUGENIA ARCE LONDONO" w:date="2015-04-29T09:25:00Z">
        <w:r w:rsidRPr="001726C4">
          <w:rPr>
            <w:rFonts w:ascii="Times New Roman" w:hAnsi="Times New Roman" w:cs="Times New Roman"/>
            <w:color w:val="000000" w:themeColor="text1"/>
            <w:lang w:val="es-ES"/>
          </w:rPr>
          <w:delText>Tunez</w:delText>
        </w:r>
      </w:del>
      <w:ins w:id="3326" w:author="TOSHIBA" w:date="2015-10-30T12:13:00Z">
        <w:r w:rsidR="0039161F">
          <w:rPr>
            <w:rFonts w:ascii="Times New Roman" w:hAnsi="Times New Roman" w:cs="Times New Roman"/>
            <w:color w:val="000000" w:themeColor="text1"/>
            <w:lang w:val="es-ES"/>
          </w:rPr>
          <w:t xml:space="preserve"> </w:t>
        </w:r>
      </w:ins>
      <w:ins w:id="3327" w:author="EUGENIA ARCE LONDONO" w:date="2015-04-29T09:25:00Z">
        <w:r w:rsidRPr="001726C4">
          <w:rPr>
            <w:rFonts w:ascii="Times New Roman" w:hAnsi="Times New Roman" w:cs="Times New Roman"/>
            <w:color w:val="000000" w:themeColor="text1"/>
            <w:lang w:val="es-ES"/>
          </w:rPr>
          <w:t>Túnez</w:t>
        </w:r>
      </w:ins>
      <w:r w:rsidRPr="001726C4">
        <w:rPr>
          <w:rFonts w:ascii="Times New Roman" w:hAnsi="Times New Roman" w:cs="Times New Roman"/>
          <w:color w:val="000000" w:themeColor="text1"/>
          <w:lang w:val="es-ES"/>
        </w:rPr>
        <w:t xml:space="preserve">, a los </w:t>
      </w:r>
      <w:del w:id="3328" w:author="EUGENIA ARCE LONDONO" w:date="2015-04-29T09:25:00Z">
        <w:r w:rsidRPr="001726C4">
          <w:rPr>
            <w:rFonts w:ascii="Times New Roman" w:hAnsi="Times New Roman" w:cs="Times New Roman"/>
            <w:color w:val="000000" w:themeColor="text1"/>
            <w:lang w:val="es-ES"/>
          </w:rPr>
          <w:delText>37º21´N</w:delText>
        </w:r>
      </w:del>
      <w:ins w:id="3329" w:author="TOSHIBA" w:date="2015-10-30T12:13:00Z">
        <w:r w:rsidR="0039161F">
          <w:rPr>
            <w:rFonts w:ascii="Times New Roman" w:hAnsi="Times New Roman" w:cs="Times New Roman"/>
            <w:color w:val="000000" w:themeColor="text1"/>
            <w:lang w:val="es-ES"/>
          </w:rPr>
          <w:t xml:space="preserve"> </w:t>
        </w:r>
      </w:ins>
      <w:ins w:id="3330" w:author="EUGENIA ARCE LONDONO" w:date="2015-04-29T09:25:00Z">
        <w:r w:rsidRPr="001726C4">
          <w:rPr>
            <w:rFonts w:ascii="Times New Roman" w:hAnsi="Times New Roman" w:cs="Times New Roman"/>
            <w:color w:val="000000" w:themeColor="text1"/>
            <w:lang w:val="es-ES"/>
          </w:rPr>
          <w:t>37</w:t>
        </w:r>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º</w:t>
        </w:r>
        <w:r>
          <w:rPr>
            <w:rFonts w:ascii="Times New Roman" w:hAnsi="Times New Roman" w:cs="Times New Roman"/>
            <w:color w:val="000000" w:themeColor="text1"/>
            <w:lang w:val="es-ES"/>
          </w:rPr>
          <w:t xml:space="preserve"> 21 ’ de latitud norte;</w:t>
        </w:r>
      </w:ins>
      <w:r>
        <w:rPr>
          <w:rFonts w:ascii="Times New Roman" w:hAnsi="Times New Roman" w:cs="Times New Roman"/>
          <w:color w:val="000000" w:themeColor="text1"/>
          <w:lang w:val="es-ES"/>
        </w:rPr>
        <w:t xml:space="preserve"> y al sur el </w:t>
      </w:r>
      <w:del w:id="3331" w:author="EUGENIA ARCE LONDONO" w:date="2015-04-29T09:25:00Z">
        <w:r w:rsidRPr="001726C4">
          <w:rPr>
            <w:rFonts w:ascii="Times New Roman" w:hAnsi="Times New Roman" w:cs="Times New Roman"/>
            <w:color w:val="000000" w:themeColor="text1"/>
            <w:lang w:val="es-ES"/>
          </w:rPr>
          <w:delText>Cabo</w:delText>
        </w:r>
      </w:del>
      <w:ins w:id="3332" w:author="EUGENIA ARCE LONDONO" w:date="2015-04-29T09:25:00Z">
        <w:r>
          <w:rPr>
            <w:rFonts w:ascii="Times New Roman" w:hAnsi="Times New Roman" w:cs="Times New Roman"/>
            <w:color w:val="000000" w:themeColor="text1"/>
            <w:lang w:val="es-ES"/>
          </w:rPr>
          <w:t>cabo</w:t>
        </w:r>
      </w:ins>
      <w:r>
        <w:rPr>
          <w:rFonts w:ascii="Times New Roman" w:hAnsi="Times New Roman" w:cs="Times New Roman"/>
          <w:color w:val="000000" w:themeColor="text1"/>
          <w:lang w:val="es-ES"/>
        </w:rPr>
        <w:t xml:space="preserve"> </w:t>
      </w:r>
      <w:proofErr w:type="spellStart"/>
      <w:r>
        <w:rPr>
          <w:rFonts w:ascii="Times New Roman" w:hAnsi="Times New Roman" w:cs="Times New Roman"/>
          <w:color w:val="000000" w:themeColor="text1"/>
          <w:lang w:val="es-ES"/>
        </w:rPr>
        <w:t>Agulhas</w:t>
      </w:r>
      <w:proofErr w:type="spellEnd"/>
      <w:r>
        <w:rPr>
          <w:rFonts w:ascii="Times New Roman" w:hAnsi="Times New Roman" w:cs="Times New Roman"/>
          <w:color w:val="000000" w:themeColor="text1"/>
          <w:lang w:val="es-ES"/>
        </w:rPr>
        <w:t xml:space="preserve"> en </w:t>
      </w:r>
      <w:del w:id="3333" w:author="EUGENIA ARCE LONDONO" w:date="2015-04-29T09:25:00Z">
        <w:r w:rsidRPr="001726C4">
          <w:rPr>
            <w:rFonts w:ascii="Times New Roman" w:hAnsi="Times New Roman" w:cs="Times New Roman"/>
            <w:color w:val="000000" w:themeColor="text1"/>
            <w:lang w:val="es-ES"/>
          </w:rPr>
          <w:delText>Sudafrica,</w:delText>
        </w:r>
      </w:del>
      <w:ins w:id="3334" w:author="EUGENIA ARCE LONDONO" w:date="2015-04-29T09:25:00Z">
        <w:r>
          <w:rPr>
            <w:rFonts w:ascii="Times New Roman" w:hAnsi="Times New Roman" w:cs="Times New Roman"/>
            <w:color w:val="000000" w:themeColor="text1"/>
            <w:lang w:val="es-ES"/>
          </w:rPr>
          <w:t>Sudá</w:t>
        </w:r>
        <w:r w:rsidRPr="001726C4">
          <w:rPr>
            <w:rFonts w:ascii="Times New Roman" w:hAnsi="Times New Roman" w:cs="Times New Roman"/>
            <w:color w:val="000000" w:themeColor="text1"/>
            <w:lang w:val="es-ES"/>
          </w:rPr>
          <w:t xml:space="preserve">frica, </w:t>
        </w:r>
        <w:r>
          <w:rPr>
            <w:rFonts w:ascii="Times New Roman" w:hAnsi="Times New Roman" w:cs="Times New Roman"/>
            <w:color w:val="000000" w:themeColor="text1"/>
            <w:lang w:val="es-ES"/>
          </w:rPr>
          <w:t>localizado</w:t>
        </w:r>
      </w:ins>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a los 34</w:t>
      </w:r>
      <w:del w:id="3335" w:author="EUGENIA ARCE LONDONO" w:date="2015-04-29T09:25:00Z">
        <w:r w:rsidRPr="001726C4">
          <w:rPr>
            <w:rFonts w:ascii="Times New Roman" w:hAnsi="Times New Roman" w:cs="Times New Roman"/>
            <w:color w:val="000000" w:themeColor="text1"/>
            <w:lang w:val="es-ES"/>
          </w:rPr>
          <w:delText>°51'15´´S</w:delText>
        </w:r>
      </w:del>
      <w:ins w:id="3336" w:author="EUGENIA ARCE LONDONO" w:date="2015-04-29T09:25:00Z">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w:t>
        </w:r>
        <w:r>
          <w:rPr>
            <w:rFonts w:ascii="Times New Roman" w:hAnsi="Times New Roman" w:cs="Times New Roman"/>
            <w:color w:val="000000" w:themeColor="text1"/>
            <w:lang w:val="es-ES"/>
          </w:rPr>
          <w:t xml:space="preserve"> 51 ’ 15 ” </w:t>
        </w:r>
        <w:r w:rsidRPr="00357A56">
          <w:rPr>
            <w:rFonts w:ascii="Times New Roman" w:hAnsi="Times New Roman" w:cs="Times New Roman"/>
            <w:color w:val="000000" w:themeColor="text1"/>
            <w:lang w:val="es-ES"/>
          </w:rPr>
          <w:t>de latitud sur</w:t>
        </w:r>
      </w:ins>
      <w:r w:rsidRPr="00357A56">
        <w:rPr>
          <w:rFonts w:ascii="Times New Roman" w:hAnsi="Times New Roman" w:cs="Times New Roman"/>
          <w:color w:val="000000" w:themeColor="text1"/>
          <w:lang w:val="es-ES"/>
        </w:rPr>
        <w:t>.</w:t>
      </w:r>
    </w:p>
    <w:p w14:paraId="50673B38" w14:textId="77777777" w:rsidR="00E76345" w:rsidRPr="001726C4" w:rsidRDefault="00E76345" w:rsidP="00E76345">
      <w:pPr>
        <w:pStyle w:val="Prrafodelista"/>
        <w:numPr>
          <w:ilvl w:val="0"/>
          <w:numId w:val="11"/>
        </w:num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 xml:space="preserve">Longitud: </w:t>
      </w:r>
      <w:del w:id="3337" w:author="EUGENIA ARCE LONDONO" w:date="2015-04-29T09:25:00Z">
        <w:r w:rsidRPr="001726C4">
          <w:rPr>
            <w:rFonts w:ascii="Times New Roman" w:hAnsi="Times New Roman" w:cs="Times New Roman"/>
            <w:color w:val="000000" w:themeColor="text1"/>
            <w:lang w:val="es-ES"/>
          </w:rPr>
          <w:delText>Al</w:delText>
        </w:r>
      </w:del>
      <w:ins w:id="3338" w:author="EUGENIA ARCE LONDONO" w:date="2015-04-29T09:25:00Z">
        <w:r>
          <w:rPr>
            <w:rFonts w:ascii="Times New Roman" w:hAnsi="Times New Roman" w:cs="Times New Roman"/>
            <w:color w:val="000000" w:themeColor="text1"/>
            <w:lang w:val="es-ES"/>
          </w:rPr>
          <w:t>a</w:t>
        </w:r>
        <w:r w:rsidRPr="001726C4">
          <w:rPr>
            <w:rFonts w:ascii="Times New Roman" w:hAnsi="Times New Roman" w:cs="Times New Roman"/>
            <w:color w:val="000000" w:themeColor="text1"/>
            <w:lang w:val="es-ES"/>
          </w:rPr>
          <w:t>l</w:t>
        </w:r>
      </w:ins>
      <w:r w:rsidRPr="001726C4">
        <w:rPr>
          <w:rFonts w:ascii="Times New Roman" w:hAnsi="Times New Roman" w:cs="Times New Roman"/>
          <w:color w:val="000000" w:themeColor="text1"/>
          <w:lang w:val="es-ES"/>
        </w:rPr>
        <w:t xml:space="preserve"> este su punto más occidental se ubica en la isla de Santo </w:t>
      </w:r>
      <w:proofErr w:type="spellStart"/>
      <w:r w:rsidRPr="001726C4">
        <w:rPr>
          <w:rFonts w:ascii="Times New Roman" w:hAnsi="Times New Roman" w:cs="Times New Roman"/>
          <w:color w:val="000000" w:themeColor="text1"/>
          <w:lang w:val="es-ES"/>
        </w:rPr>
        <w:t>Antão</w:t>
      </w:r>
      <w:proofErr w:type="spellEnd"/>
      <w:r w:rsidRPr="001726C4">
        <w:rPr>
          <w:rFonts w:ascii="Times New Roman" w:hAnsi="Times New Roman" w:cs="Times New Roman"/>
          <w:color w:val="000000" w:themeColor="text1"/>
          <w:lang w:val="es-ES"/>
        </w:rPr>
        <w:t xml:space="preserve"> en Cabo Verde a los 17</w:t>
      </w:r>
      <w:del w:id="3339" w:author="EUGENIA ARCE LONDONO" w:date="2015-04-29T09:25:00Z">
        <w:r w:rsidRPr="001726C4">
          <w:rPr>
            <w:rFonts w:ascii="Times New Roman" w:hAnsi="Times New Roman" w:cs="Times New Roman"/>
            <w:color w:val="000000" w:themeColor="text1"/>
            <w:lang w:val="es-ES"/>
          </w:rPr>
          <w:delText>°33'22´´O</w:delText>
        </w:r>
      </w:del>
      <w:ins w:id="3340" w:author="EUGENIA ARCE LONDONO" w:date="2015-04-29T09:25:00Z">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w:t>
        </w:r>
        <w:r>
          <w:rPr>
            <w:rFonts w:ascii="Times New Roman" w:hAnsi="Times New Roman" w:cs="Times New Roman"/>
            <w:color w:val="000000" w:themeColor="text1"/>
            <w:lang w:val="es-ES"/>
          </w:rPr>
          <w:t xml:space="preserve"> </w:t>
        </w:r>
        <w:proofErr w:type="gramStart"/>
        <w:r w:rsidRPr="001726C4">
          <w:rPr>
            <w:rFonts w:ascii="Times New Roman" w:hAnsi="Times New Roman" w:cs="Times New Roman"/>
            <w:color w:val="000000" w:themeColor="text1"/>
            <w:lang w:val="es-ES"/>
          </w:rPr>
          <w:t>33</w:t>
        </w:r>
        <w:r>
          <w:rPr>
            <w:rFonts w:ascii="Times New Roman" w:hAnsi="Times New Roman" w:cs="Times New Roman"/>
            <w:color w:val="000000" w:themeColor="text1"/>
            <w:lang w:val="es-ES"/>
          </w:rPr>
          <w:t xml:space="preserve"> ’</w:t>
        </w:r>
        <w:proofErr w:type="gramEnd"/>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22</w:t>
        </w:r>
        <w:r>
          <w:rPr>
            <w:rFonts w:ascii="Times New Roman" w:hAnsi="Times New Roman" w:cs="Times New Roman"/>
            <w:color w:val="000000" w:themeColor="text1"/>
            <w:lang w:val="es-ES"/>
          </w:rPr>
          <w:t xml:space="preserve"> ” de longitud oeste;</w:t>
        </w:r>
      </w:ins>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 xml:space="preserve">y al oriente </w:t>
      </w:r>
      <w:del w:id="3341" w:author="EUGENIA ARCE LONDONO" w:date="2015-04-29T09:25:00Z">
        <w:r w:rsidRPr="001726C4">
          <w:rPr>
            <w:rFonts w:ascii="Times New Roman" w:hAnsi="Times New Roman" w:cs="Times New Roman"/>
            <w:color w:val="000000" w:themeColor="text1"/>
            <w:lang w:val="es-ES"/>
          </w:rPr>
          <w:delText xml:space="preserve">en </w:delText>
        </w:r>
      </w:del>
      <w:r>
        <w:rPr>
          <w:rFonts w:ascii="Times New Roman" w:hAnsi="Times New Roman" w:cs="Times New Roman"/>
          <w:color w:val="000000" w:themeColor="text1"/>
          <w:lang w:val="es-ES"/>
        </w:rPr>
        <w:t xml:space="preserve">el punto más </w:t>
      </w:r>
      <w:del w:id="3342" w:author="EUGENIA ARCE LONDONO" w:date="2015-04-29T09:25:00Z">
        <w:r w:rsidRPr="001726C4">
          <w:rPr>
            <w:rFonts w:ascii="Times New Roman" w:hAnsi="Times New Roman" w:cs="Times New Roman"/>
            <w:color w:val="000000" w:themeColor="text1"/>
            <w:lang w:val="es-ES"/>
          </w:rPr>
          <w:delText>extremos</w:delText>
        </w:r>
      </w:del>
      <w:ins w:id="3343" w:author="EUGENIA ARCE LONDONO" w:date="2015-04-29T09:25:00Z">
        <w:r>
          <w:rPr>
            <w:rFonts w:ascii="Times New Roman" w:hAnsi="Times New Roman" w:cs="Times New Roman"/>
            <w:color w:val="000000" w:themeColor="text1"/>
            <w:lang w:val="es-ES"/>
          </w:rPr>
          <w:t>extremo</w:t>
        </w:r>
      </w:ins>
      <w:r w:rsidRPr="001726C4">
        <w:rPr>
          <w:rFonts w:ascii="Times New Roman" w:hAnsi="Times New Roman" w:cs="Times New Roman"/>
          <w:color w:val="000000" w:themeColor="text1"/>
          <w:lang w:val="es-ES"/>
        </w:rPr>
        <w:t xml:space="preserve"> es el cabo Ras </w:t>
      </w:r>
      <w:proofErr w:type="spellStart"/>
      <w:r w:rsidRPr="001726C4">
        <w:rPr>
          <w:rFonts w:ascii="Times New Roman" w:hAnsi="Times New Roman" w:cs="Times New Roman"/>
          <w:color w:val="000000" w:themeColor="text1"/>
          <w:lang w:val="es-ES"/>
        </w:rPr>
        <w:t>Hafun</w:t>
      </w:r>
      <w:proofErr w:type="spellEnd"/>
      <w:r w:rsidRPr="001726C4">
        <w:rPr>
          <w:rFonts w:ascii="Times New Roman" w:hAnsi="Times New Roman" w:cs="Times New Roman"/>
          <w:color w:val="000000" w:themeColor="text1"/>
          <w:lang w:val="es-ES"/>
        </w:rPr>
        <w:t xml:space="preserve"> en Somalia, </w:t>
      </w:r>
      <w:ins w:id="3344" w:author="EUGENIA ARCE LONDONO" w:date="2015-04-29T09:25:00Z">
        <w:r>
          <w:rPr>
            <w:rFonts w:ascii="Times New Roman" w:hAnsi="Times New Roman" w:cs="Times New Roman"/>
            <w:color w:val="000000" w:themeColor="text1"/>
            <w:lang w:val="es-ES"/>
          </w:rPr>
          <w:t xml:space="preserve">ubicado </w:t>
        </w:r>
      </w:ins>
      <w:r w:rsidRPr="001726C4">
        <w:rPr>
          <w:rFonts w:ascii="Times New Roman" w:hAnsi="Times New Roman" w:cs="Times New Roman"/>
          <w:color w:val="000000" w:themeColor="text1"/>
          <w:lang w:val="es-ES"/>
        </w:rPr>
        <w:t>a los 51</w:t>
      </w:r>
      <w:del w:id="3345" w:author="EUGENIA ARCE LONDONO" w:date="2015-04-29T09:25:00Z">
        <w:r w:rsidRPr="001726C4">
          <w:rPr>
            <w:rFonts w:ascii="Times New Roman" w:hAnsi="Times New Roman" w:cs="Times New Roman"/>
            <w:color w:val="000000" w:themeColor="text1"/>
            <w:lang w:val="es-ES"/>
          </w:rPr>
          <w:delText>°27'52</w:delText>
        </w:r>
      </w:del>
      <w:ins w:id="3346" w:author="EUGENIA ARCE LONDONO" w:date="2015-04-29T09:25:00Z">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w:t>
        </w:r>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27</w:t>
        </w:r>
        <w:r>
          <w:rPr>
            <w:rFonts w:ascii="Times New Roman" w:hAnsi="Times New Roman" w:cs="Times New Roman"/>
            <w:color w:val="000000" w:themeColor="text1"/>
            <w:lang w:val="es-ES"/>
          </w:rPr>
          <w:t xml:space="preserve"> ’ </w:t>
        </w:r>
        <w:r w:rsidRPr="001726C4">
          <w:rPr>
            <w:rFonts w:ascii="Times New Roman" w:hAnsi="Times New Roman" w:cs="Times New Roman"/>
            <w:color w:val="000000" w:themeColor="text1"/>
            <w:lang w:val="es-ES"/>
          </w:rPr>
          <w:t>52</w:t>
        </w:r>
        <w:r>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 xml:space="preserve"> </w:t>
        </w:r>
        <w:r>
          <w:rPr>
            <w:rFonts w:ascii="Times New Roman" w:hAnsi="Times New Roman" w:cs="Times New Roman"/>
            <w:color w:val="000000" w:themeColor="text1"/>
            <w:lang w:val="es-ES"/>
          </w:rPr>
          <w:t>de</w:t>
        </w:r>
      </w:ins>
      <w:r>
        <w:rPr>
          <w:rFonts w:ascii="Times New Roman" w:hAnsi="Times New Roman" w:cs="Times New Roman"/>
          <w:color w:val="000000" w:themeColor="text1"/>
          <w:lang w:val="es-ES"/>
        </w:rPr>
        <w:t xml:space="preserve"> longitud</w:t>
      </w:r>
      <w:del w:id="3347" w:author="TOSHIBA" w:date="2015-10-28T12:17:00Z">
        <w:r w:rsidRPr="001726C4" w:rsidDel="00225EC7">
          <w:rPr>
            <w:rFonts w:ascii="Times New Roman" w:hAnsi="Times New Roman" w:cs="Times New Roman"/>
            <w:color w:val="000000" w:themeColor="text1"/>
            <w:lang w:val="es-ES"/>
          </w:rPr>
          <w:delText xml:space="preserve">  </w:delText>
        </w:r>
      </w:del>
      <w:ins w:id="3348" w:author="TOSHIBA" w:date="2015-10-28T12:17:00Z">
        <w:r w:rsidR="00225EC7">
          <w:rPr>
            <w:rFonts w:ascii="Times New Roman" w:hAnsi="Times New Roman" w:cs="Times New Roman"/>
            <w:color w:val="000000" w:themeColor="text1"/>
            <w:lang w:val="es-ES"/>
          </w:rPr>
          <w:t xml:space="preserve"> </w:t>
        </w:r>
      </w:ins>
      <w:del w:id="3349" w:author="EUGENIA ARCE LONDONO" w:date="2015-04-29T09:25:00Z">
        <w:r w:rsidRPr="001726C4">
          <w:rPr>
            <w:rFonts w:ascii="Times New Roman" w:hAnsi="Times New Roman" w:cs="Times New Roman"/>
            <w:color w:val="000000" w:themeColor="text1"/>
            <w:lang w:val="es-ES"/>
          </w:rPr>
          <w:delText>oriente</w:delText>
        </w:r>
      </w:del>
      <w:ins w:id="3350" w:author="EUGENIA ARCE LONDONO" w:date="2015-04-29T09:25:00Z">
        <w:r>
          <w:rPr>
            <w:rFonts w:ascii="Times New Roman" w:hAnsi="Times New Roman" w:cs="Times New Roman"/>
            <w:color w:val="000000" w:themeColor="text1"/>
            <w:lang w:val="es-ES"/>
          </w:rPr>
          <w:t>est</w:t>
        </w:r>
        <w:r w:rsidRPr="001726C4">
          <w:rPr>
            <w:rFonts w:ascii="Times New Roman" w:hAnsi="Times New Roman" w:cs="Times New Roman"/>
            <w:color w:val="000000" w:themeColor="text1"/>
            <w:lang w:val="es-ES"/>
          </w:rPr>
          <w:t>e</w:t>
        </w:r>
      </w:ins>
      <w:r w:rsidRPr="001726C4">
        <w:rPr>
          <w:rFonts w:ascii="Times New Roman" w:hAnsi="Times New Roman" w:cs="Times New Roman"/>
          <w:color w:val="000000" w:themeColor="text1"/>
          <w:lang w:val="es-ES"/>
        </w:rPr>
        <w:t xml:space="preserve">. </w:t>
      </w:r>
    </w:p>
    <w:p w14:paraId="2357AA90" w14:textId="77777777" w:rsidR="00E76345" w:rsidRPr="001726C4" w:rsidRDefault="00E76345" w:rsidP="00E76345">
      <w:pPr>
        <w:shd w:val="clear" w:color="auto" w:fill="FFFFFF"/>
        <w:spacing w:after="0" w:line="259" w:lineRule="atLeast"/>
        <w:jc w:val="both"/>
        <w:rPr>
          <w:rFonts w:ascii="Times New Roman" w:hAnsi="Times New Roman" w:cs="Times New Roman"/>
          <w:color w:val="000000" w:themeColor="text1"/>
          <w:lang w:val="es-ES"/>
        </w:rPr>
      </w:pPr>
    </w:p>
    <w:p w14:paraId="75371A45" w14:textId="77777777" w:rsidR="00E76345" w:rsidRPr="001726C4" w:rsidRDefault="00E76345" w:rsidP="00E76345">
      <w:pPr>
        <w:spacing w:after="0"/>
        <w:rPr>
          <w:rFonts w:ascii="Times New Roman" w:hAnsi="Times New Roman" w:cs="Times New Roman"/>
          <w:b/>
          <w:color w:val="000000" w:themeColor="text1"/>
        </w:rPr>
      </w:pPr>
      <w:r w:rsidRPr="001726C4">
        <w:rPr>
          <w:rFonts w:ascii="Times New Roman" w:hAnsi="Times New Roman" w:cs="Times New Roman"/>
          <w:color w:val="000000" w:themeColor="text1"/>
          <w:lang w:val="es-ES"/>
        </w:rPr>
        <w:t> </w:t>
      </w:r>
      <w:r w:rsidRPr="001726C4">
        <w:rPr>
          <w:rFonts w:ascii="Times New Roman" w:hAnsi="Times New Roman" w:cs="Times New Roman"/>
          <w:color w:val="000000" w:themeColor="text1"/>
          <w:highlight w:val="yellow"/>
        </w:rPr>
        <w:t>[SECCIÓN3]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3.1.2 </w:t>
      </w:r>
      <w:del w:id="3351" w:author="EUGENIA ARCE LONDONO" w:date="2015-04-29T09:25:00Z">
        <w:r w:rsidRPr="001726C4">
          <w:rPr>
            <w:rFonts w:ascii="Times New Roman" w:hAnsi="Times New Roman" w:cs="Times New Roman"/>
            <w:b/>
            <w:color w:val="000000" w:themeColor="text1"/>
          </w:rPr>
          <w:delText>Relieve</w:delText>
        </w:r>
      </w:del>
      <w:ins w:id="3352" w:author="TOSHIBA" w:date="2015-10-30T12:15:00Z">
        <w:r w:rsidR="0039161F">
          <w:rPr>
            <w:rFonts w:ascii="Times New Roman" w:hAnsi="Times New Roman" w:cs="Times New Roman"/>
            <w:b/>
            <w:color w:val="000000" w:themeColor="text1"/>
          </w:rPr>
          <w:t xml:space="preserve"> </w:t>
        </w:r>
      </w:ins>
      <w:ins w:id="3353" w:author="EUGENIA ARCE LONDONO" w:date="2015-04-29T09:25:00Z">
        <w:r>
          <w:rPr>
            <w:rFonts w:ascii="Times New Roman" w:hAnsi="Times New Roman" w:cs="Times New Roman"/>
            <w:b/>
            <w:color w:val="000000" w:themeColor="text1"/>
          </w:rPr>
          <w:t>El r</w:t>
        </w:r>
        <w:r w:rsidRPr="001726C4">
          <w:rPr>
            <w:rFonts w:ascii="Times New Roman" w:hAnsi="Times New Roman" w:cs="Times New Roman"/>
            <w:b/>
            <w:color w:val="000000" w:themeColor="text1"/>
          </w:rPr>
          <w:t>elieve</w:t>
        </w:r>
      </w:ins>
      <w:r w:rsidRPr="001726C4">
        <w:rPr>
          <w:rFonts w:ascii="Times New Roman" w:hAnsi="Times New Roman" w:cs="Times New Roman"/>
          <w:b/>
          <w:color w:val="000000" w:themeColor="text1"/>
        </w:rPr>
        <w:t xml:space="preserve"> y</w:t>
      </w:r>
      <w:ins w:id="3354" w:author="EUGENIA ARCE LONDONO" w:date="2015-04-29T09:25:00Z">
        <w:r w:rsidRPr="001726C4">
          <w:rPr>
            <w:rFonts w:ascii="Times New Roman" w:hAnsi="Times New Roman" w:cs="Times New Roman"/>
            <w:b/>
            <w:color w:val="000000" w:themeColor="text1"/>
          </w:rPr>
          <w:t xml:space="preserve"> </w:t>
        </w:r>
        <w:r>
          <w:rPr>
            <w:rFonts w:ascii="Times New Roman" w:hAnsi="Times New Roman" w:cs="Times New Roman"/>
            <w:b/>
            <w:color w:val="000000" w:themeColor="text1"/>
          </w:rPr>
          <w:t>el</w:t>
        </w:r>
      </w:ins>
      <w:r>
        <w:rPr>
          <w:rFonts w:ascii="Times New Roman" w:hAnsi="Times New Roman" w:cs="Times New Roman"/>
          <w:b/>
          <w:color w:val="000000" w:themeColor="text1"/>
        </w:rPr>
        <w:t xml:space="preserve"> </w:t>
      </w:r>
      <w:r w:rsidRPr="001726C4">
        <w:rPr>
          <w:rFonts w:ascii="Times New Roman" w:hAnsi="Times New Roman" w:cs="Times New Roman"/>
          <w:b/>
          <w:color w:val="000000" w:themeColor="text1"/>
        </w:rPr>
        <w:t>clima</w:t>
      </w:r>
    </w:p>
    <w:p w14:paraId="5DF7BF9A" w14:textId="77777777" w:rsidR="00E76345" w:rsidRPr="001726C4" w:rsidRDefault="00E76345" w:rsidP="00E76345">
      <w:pPr>
        <w:spacing w:after="0"/>
        <w:rPr>
          <w:rFonts w:ascii="Times New Roman" w:hAnsi="Times New Roman" w:cs="Times New Roman"/>
          <w:b/>
          <w:color w:val="000000" w:themeColor="text1"/>
        </w:rPr>
      </w:pPr>
    </w:p>
    <w:p w14:paraId="047E5E93" w14:textId="77777777" w:rsidR="00E76345" w:rsidRPr="001726C4" w:rsidRDefault="00E76345" w:rsidP="00E76345">
      <w:pPr>
        <w:spacing w:after="0"/>
        <w:jc w:val="both"/>
        <w:rPr>
          <w:rFonts w:ascii="Times New Roman" w:hAnsi="Times New Roman" w:cs="Times New Roman"/>
          <w:color w:val="000000" w:themeColor="text1"/>
          <w:lang w:val="es-ES"/>
        </w:rPr>
      </w:pPr>
      <w:r w:rsidRPr="00B54D52">
        <w:rPr>
          <w:rFonts w:ascii="Times New Roman" w:hAnsi="Times New Roman" w:cs="Times New Roman"/>
          <w:b/>
          <w:color w:val="000000" w:themeColor="text1"/>
          <w:lang w:val="es-ES"/>
        </w:rPr>
        <w:t>África</w:t>
      </w:r>
      <w:r w:rsidRPr="001726C4">
        <w:rPr>
          <w:rFonts w:ascii="Times New Roman" w:hAnsi="Times New Roman" w:cs="Times New Roman"/>
          <w:color w:val="000000" w:themeColor="text1"/>
          <w:lang w:val="es-ES"/>
        </w:rPr>
        <w:t xml:space="preserve"> es un continente conformado en su gran mayoría por </w:t>
      </w:r>
      <w:r w:rsidRPr="00B54D52">
        <w:rPr>
          <w:rFonts w:ascii="Times New Roman" w:hAnsi="Times New Roman" w:cs="Times New Roman"/>
          <w:b/>
          <w:color w:val="000000" w:themeColor="text1"/>
          <w:lang w:val="es-ES"/>
        </w:rPr>
        <w:t>mesetas</w:t>
      </w:r>
      <w:r>
        <w:rPr>
          <w:rFonts w:ascii="Times New Roman" w:hAnsi="Times New Roman" w:cs="Times New Roman"/>
          <w:color w:val="000000" w:themeColor="text1"/>
          <w:lang w:val="es-ES"/>
        </w:rPr>
        <w:t>. T</w:t>
      </w:r>
      <w:r w:rsidRPr="001726C4">
        <w:rPr>
          <w:rFonts w:ascii="Times New Roman" w:hAnsi="Times New Roman" w:cs="Times New Roman"/>
          <w:color w:val="000000" w:themeColor="text1"/>
          <w:lang w:val="es-ES"/>
        </w:rPr>
        <w:t xml:space="preserve">ambién se caracteriza por sus </w:t>
      </w:r>
      <w:r w:rsidRPr="00B54D52">
        <w:rPr>
          <w:rFonts w:ascii="Times New Roman" w:hAnsi="Times New Roman" w:cs="Times New Roman"/>
          <w:b/>
          <w:color w:val="000000" w:themeColor="text1"/>
          <w:lang w:val="es-ES"/>
        </w:rPr>
        <w:t>grandes desiertos.</w:t>
      </w:r>
      <w:r w:rsidRPr="001726C4">
        <w:rPr>
          <w:rFonts w:ascii="Times New Roman" w:hAnsi="Times New Roman" w:cs="Times New Roman"/>
          <w:color w:val="000000" w:themeColor="text1"/>
          <w:lang w:val="es-ES"/>
        </w:rPr>
        <w:t xml:space="preserve"> </w:t>
      </w:r>
    </w:p>
    <w:p w14:paraId="7EFEE8E4"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p>
    <w:p w14:paraId="14397B93" w14:textId="77777777" w:rsidR="00E76345" w:rsidRPr="001726C4" w:rsidRDefault="00E76345" w:rsidP="00E76345">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Sus </w:t>
      </w:r>
      <w:r w:rsidRPr="001726C4">
        <w:rPr>
          <w:rFonts w:ascii="Times New Roman" w:hAnsi="Times New Roman" w:cs="Times New Roman"/>
          <w:b/>
          <w:color w:val="000000" w:themeColor="text1"/>
          <w:lang w:val="es-ES"/>
        </w:rPr>
        <w:t>mesetas</w:t>
      </w:r>
      <w:r w:rsidRPr="001726C4">
        <w:rPr>
          <w:rFonts w:ascii="Times New Roman" w:hAnsi="Times New Roman" w:cs="Times New Roman"/>
          <w:color w:val="000000" w:themeColor="text1"/>
          <w:lang w:val="es-ES"/>
        </w:rPr>
        <w:t xml:space="preserve"> abarcan la mayor parte del te</w:t>
      </w:r>
      <w:r>
        <w:rPr>
          <w:rFonts w:ascii="Times New Roman" w:hAnsi="Times New Roman" w:cs="Times New Roman"/>
          <w:color w:val="000000" w:themeColor="text1"/>
          <w:lang w:val="es-ES"/>
        </w:rPr>
        <w:t>rritorio</w:t>
      </w:r>
      <w:del w:id="3355" w:author="EUGENIA ARCE LONDONO" w:date="2015-04-29T09:25:00Z">
        <w:r w:rsidRPr="001726C4">
          <w:rPr>
            <w:rFonts w:ascii="Times New Roman" w:hAnsi="Times New Roman" w:cs="Times New Roman"/>
            <w:color w:val="000000" w:themeColor="text1"/>
            <w:lang w:val="es-ES"/>
          </w:rPr>
          <w:delText>, las</w:delText>
        </w:r>
      </w:del>
      <w:ins w:id="3356" w:author="EUGENIA ARCE LONDONO" w:date="2015-04-29T09:25:00Z">
        <w:r>
          <w:rPr>
            <w:rFonts w:ascii="Times New Roman" w:hAnsi="Times New Roman" w:cs="Times New Roman"/>
            <w:color w:val="000000" w:themeColor="text1"/>
            <w:lang w:val="es-ES"/>
          </w:rPr>
          <w:t>. L</w:t>
        </w:r>
        <w:r w:rsidRPr="001726C4">
          <w:rPr>
            <w:rFonts w:ascii="Times New Roman" w:hAnsi="Times New Roman" w:cs="Times New Roman"/>
            <w:color w:val="000000" w:themeColor="text1"/>
            <w:lang w:val="es-ES"/>
          </w:rPr>
          <w:t>as</w:t>
        </w:r>
      </w:ins>
      <w:r w:rsidRPr="001726C4">
        <w:rPr>
          <w:rFonts w:ascii="Times New Roman" w:hAnsi="Times New Roman" w:cs="Times New Roman"/>
          <w:color w:val="000000" w:themeColor="text1"/>
          <w:lang w:val="es-ES"/>
        </w:rPr>
        <w:t xml:space="preserve"> principales son</w:t>
      </w:r>
      <w:del w:id="3357" w:author="EUGENIA ARCE LONDONO" w:date="2015-04-29T09:25:00Z">
        <w:r w:rsidRPr="001726C4">
          <w:rPr>
            <w:rFonts w:ascii="Times New Roman" w:hAnsi="Times New Roman" w:cs="Times New Roman"/>
            <w:color w:val="000000" w:themeColor="text1"/>
            <w:lang w:val="es-ES"/>
          </w:rPr>
          <w:delText>,</w:delText>
        </w:r>
      </w:del>
      <w:ins w:id="3358" w:author="EUGENIA ARCE LONDONO" w:date="2015-04-29T09:25:00Z">
        <w:r>
          <w:rPr>
            <w:rFonts w:ascii="Times New Roman" w:hAnsi="Times New Roman" w:cs="Times New Roman"/>
            <w:color w:val="000000" w:themeColor="text1"/>
            <w:lang w:val="es-ES"/>
          </w:rPr>
          <w:t>:</w:t>
        </w:r>
      </w:ins>
      <w:r>
        <w:rPr>
          <w:rFonts w:ascii="Times New Roman" w:hAnsi="Times New Roman" w:cs="Times New Roman"/>
          <w:color w:val="000000" w:themeColor="text1"/>
          <w:lang w:val="es-ES"/>
        </w:rPr>
        <w:t xml:space="preserve"> la meseta del Sahara</w:t>
      </w:r>
      <w:del w:id="3359" w:author="EUGENIA ARCE LONDONO" w:date="2015-04-29T09:25:00Z">
        <w:r w:rsidRPr="001726C4">
          <w:rPr>
            <w:rFonts w:ascii="Times New Roman" w:hAnsi="Times New Roman" w:cs="Times New Roman"/>
            <w:color w:val="000000" w:themeColor="text1"/>
            <w:lang w:val="es-ES"/>
          </w:rPr>
          <w:delText>, el</w:delText>
        </w:r>
      </w:del>
      <w:ins w:id="3360" w:author="EUGENIA ARCE LONDONO" w:date="2015-04-29T09:25:00Z">
        <w:r>
          <w:rPr>
            <w:rFonts w:ascii="Times New Roman" w:hAnsi="Times New Roman" w:cs="Times New Roman"/>
            <w:color w:val="000000" w:themeColor="text1"/>
            <w:lang w:val="es-ES"/>
          </w:rPr>
          <w:t>; la región del</w:t>
        </w:r>
      </w:ins>
      <w:r>
        <w:rPr>
          <w:rFonts w:ascii="Times New Roman" w:hAnsi="Times New Roman" w:cs="Times New Roman"/>
          <w:color w:val="000000" w:themeColor="text1"/>
          <w:lang w:val="es-ES"/>
        </w:rPr>
        <w:t xml:space="preserve"> Congo</w:t>
      </w:r>
      <w:del w:id="3361" w:author="EUGENIA ARCE LONDONO" w:date="2015-04-29T09:25:00Z">
        <w:r w:rsidRPr="001726C4">
          <w:rPr>
            <w:rFonts w:ascii="Times New Roman" w:hAnsi="Times New Roman" w:cs="Times New Roman"/>
            <w:color w:val="000000" w:themeColor="text1"/>
            <w:lang w:val="es-ES"/>
          </w:rPr>
          <w:delText>,</w:delText>
        </w:r>
      </w:del>
      <w:ins w:id="3362" w:author="EUGENIA ARCE LONDONO" w:date="2015-04-29T09:25:00Z">
        <w:r>
          <w:rPr>
            <w:rFonts w:ascii="Times New Roman" w:hAnsi="Times New Roman" w:cs="Times New Roman"/>
            <w:color w:val="000000" w:themeColor="text1"/>
            <w:lang w:val="es-ES"/>
          </w:rPr>
          <w:t>; el</w:t>
        </w:r>
      </w:ins>
      <w:r w:rsidRPr="001726C4">
        <w:rPr>
          <w:rFonts w:ascii="Times New Roman" w:hAnsi="Times New Roman" w:cs="Times New Roman"/>
          <w:color w:val="000000" w:themeColor="text1"/>
          <w:lang w:val="es-ES"/>
        </w:rPr>
        <w:t xml:space="preserve"> Kalahari; la meseta de los Grandes Lagos</w:t>
      </w:r>
      <w:ins w:id="3363" w:author="EUGENIA ARCE LONDONO" w:date="2015-04-29T09:25:00Z">
        <w:r>
          <w:rPr>
            <w:rFonts w:ascii="Times New Roman" w:hAnsi="Times New Roman" w:cs="Times New Roman"/>
            <w:color w:val="000000" w:themeColor="text1"/>
            <w:lang w:val="es-ES"/>
          </w:rPr>
          <w:t>;</w:t>
        </w:r>
      </w:ins>
      <w:r w:rsidRPr="001726C4">
        <w:rPr>
          <w:rFonts w:ascii="Times New Roman" w:hAnsi="Times New Roman" w:cs="Times New Roman"/>
          <w:color w:val="000000" w:themeColor="text1"/>
          <w:lang w:val="es-ES"/>
        </w:rPr>
        <w:t xml:space="preserve"> y la </w:t>
      </w:r>
      <w:ins w:id="3364" w:author="EUGENIA ARCE LONDONO" w:date="2015-04-29T09:25:00Z">
        <w:r>
          <w:rPr>
            <w:rFonts w:ascii="Times New Roman" w:hAnsi="Times New Roman" w:cs="Times New Roman"/>
            <w:color w:val="000000" w:themeColor="text1"/>
            <w:lang w:val="es-ES"/>
          </w:rPr>
          <w:t xml:space="preserve">meseta </w:t>
        </w:r>
      </w:ins>
      <w:del w:id="3365" w:author="TOSHIBA" w:date="2015-10-30T14:09:00Z">
        <w:r w:rsidRPr="001726C4" w:rsidDel="00FD6567">
          <w:rPr>
            <w:rFonts w:ascii="Times New Roman" w:hAnsi="Times New Roman" w:cs="Times New Roman"/>
            <w:color w:val="000000" w:themeColor="text1"/>
            <w:lang w:val="es-ES"/>
          </w:rPr>
          <w:delText>E</w:delText>
        </w:r>
      </w:del>
      <w:ins w:id="3366" w:author="TOSHIBA" w:date="2015-10-30T14:09:00Z">
        <w:r w:rsidR="00FD6567">
          <w:rPr>
            <w:rFonts w:ascii="Times New Roman" w:hAnsi="Times New Roman" w:cs="Times New Roman"/>
            <w:color w:val="000000" w:themeColor="text1"/>
            <w:lang w:val="es-ES"/>
          </w:rPr>
          <w:t>e</w:t>
        </w:r>
      </w:ins>
      <w:r w:rsidRPr="001726C4">
        <w:rPr>
          <w:rFonts w:ascii="Times New Roman" w:hAnsi="Times New Roman" w:cs="Times New Roman"/>
          <w:color w:val="000000" w:themeColor="text1"/>
          <w:lang w:val="es-ES"/>
        </w:rPr>
        <w:t>tíope</w:t>
      </w:r>
      <w:ins w:id="3367" w:author="TOSHIBA" w:date="2015-10-30T14:09:00Z">
        <w:r w:rsidR="00FD6567">
          <w:rPr>
            <w:rFonts w:ascii="Times New Roman" w:hAnsi="Times New Roman" w:cs="Times New Roman"/>
            <w:color w:val="000000" w:themeColor="text1"/>
            <w:lang w:val="es-ES"/>
          </w:rPr>
          <w:t>-</w:t>
        </w:r>
      </w:ins>
      <w:del w:id="3368" w:author="TOSHIBA" w:date="2015-10-30T14:09:00Z">
        <w:r w:rsidRPr="001726C4" w:rsidDel="00FD6567">
          <w:rPr>
            <w:rFonts w:ascii="Times New Roman" w:hAnsi="Times New Roman" w:cs="Times New Roman"/>
            <w:color w:val="000000" w:themeColor="text1"/>
            <w:lang w:val="es-ES"/>
          </w:rPr>
          <w:delText xml:space="preserve"> S</w:delText>
        </w:r>
      </w:del>
      <w:ins w:id="3369" w:author="TOSHIBA" w:date="2015-10-30T14:09:00Z">
        <w:r w:rsidR="00FD6567">
          <w:rPr>
            <w:rFonts w:ascii="Times New Roman" w:hAnsi="Times New Roman" w:cs="Times New Roman"/>
            <w:color w:val="000000" w:themeColor="text1"/>
            <w:lang w:val="es-ES"/>
          </w:rPr>
          <w:t>s</w:t>
        </w:r>
      </w:ins>
      <w:r w:rsidRPr="001726C4">
        <w:rPr>
          <w:rFonts w:ascii="Times New Roman" w:hAnsi="Times New Roman" w:cs="Times New Roman"/>
          <w:color w:val="000000" w:themeColor="text1"/>
          <w:lang w:val="es-ES"/>
        </w:rPr>
        <w:t>omalí. Sus </w:t>
      </w:r>
      <w:r w:rsidRPr="00B54D52">
        <w:rPr>
          <w:rFonts w:ascii="Times New Roman" w:hAnsi="Times New Roman" w:cs="Times New Roman"/>
          <w:b/>
          <w:color w:val="000000" w:themeColor="text1"/>
          <w:lang w:val="es-ES"/>
        </w:rPr>
        <w:t>cordillera</w:t>
      </w:r>
      <w:r w:rsidRPr="001726C4">
        <w:rPr>
          <w:rFonts w:ascii="Times New Roman" w:hAnsi="Times New Roman" w:cs="Times New Roman"/>
          <w:color w:val="000000" w:themeColor="text1"/>
          <w:lang w:val="es-ES"/>
        </w:rPr>
        <w:t xml:space="preserve">s más importantes son el Atlas, el </w:t>
      </w:r>
      <w:proofErr w:type="spellStart"/>
      <w:r w:rsidRPr="001726C4">
        <w:rPr>
          <w:rFonts w:ascii="Times New Roman" w:hAnsi="Times New Roman" w:cs="Times New Roman"/>
          <w:color w:val="000000" w:themeColor="text1"/>
          <w:lang w:val="es-ES"/>
        </w:rPr>
        <w:t>Drakensberg</w:t>
      </w:r>
      <w:proofErr w:type="spellEnd"/>
      <w:r w:rsidRPr="001726C4">
        <w:rPr>
          <w:rFonts w:ascii="Times New Roman" w:hAnsi="Times New Roman" w:cs="Times New Roman"/>
          <w:color w:val="000000" w:themeColor="text1"/>
          <w:lang w:val="es-ES"/>
        </w:rPr>
        <w:t xml:space="preserve"> y los montes Kilimanjaro</w:t>
      </w:r>
      <w:r>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w:t>
      </w:r>
      <w:ins w:id="3370" w:author="TOSHIBA" w:date="2015-10-30T14:10:00Z">
        <w:r w:rsidR="00FD6567">
          <w:rPr>
            <w:rFonts w:ascii="Times New Roman" w:hAnsi="Times New Roman" w:cs="Times New Roman"/>
            <w:color w:val="000000" w:themeColor="text1"/>
            <w:lang w:val="es-ES"/>
          </w:rPr>
          <w:t xml:space="preserve">que </w:t>
        </w:r>
      </w:ins>
      <w:del w:id="3371" w:author="TOSHIBA" w:date="2015-10-30T14:10:00Z">
        <w:r w:rsidRPr="001726C4" w:rsidDel="00FD6567">
          <w:rPr>
            <w:rFonts w:ascii="Times New Roman" w:hAnsi="Times New Roman" w:cs="Times New Roman"/>
            <w:color w:val="000000" w:themeColor="text1"/>
            <w:lang w:val="es-ES"/>
          </w:rPr>
          <w:delText xml:space="preserve">los cuales </w:delText>
        </w:r>
      </w:del>
      <w:r w:rsidRPr="001726C4">
        <w:rPr>
          <w:rFonts w:ascii="Times New Roman" w:hAnsi="Times New Roman" w:cs="Times New Roman"/>
          <w:color w:val="000000" w:themeColor="text1"/>
          <w:lang w:val="es-ES"/>
        </w:rPr>
        <w:t>cuentan con volcanes que actualmente se encuentran inactivos.</w:t>
      </w:r>
    </w:p>
    <w:p w14:paraId="7C467CE8" w14:textId="77777777" w:rsidR="00E76345" w:rsidRPr="001726C4" w:rsidRDefault="00E76345" w:rsidP="00E76345">
      <w:pPr>
        <w:shd w:val="clear" w:color="auto" w:fill="FFFFFF"/>
        <w:spacing w:after="0"/>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Es un continente de</w:t>
      </w:r>
      <w:r w:rsidRPr="001726C4">
        <w:rPr>
          <w:rFonts w:ascii="Times New Roman" w:hAnsi="Times New Roman" w:cs="Times New Roman"/>
          <w:color w:val="000000" w:themeColor="text1"/>
          <w:lang w:val="es-ES"/>
        </w:rPr>
        <w:t xml:space="preserve"> grandes </w:t>
      </w:r>
      <w:r w:rsidRPr="001726C4">
        <w:rPr>
          <w:rFonts w:ascii="Times New Roman" w:hAnsi="Times New Roman" w:cs="Times New Roman"/>
          <w:b/>
          <w:color w:val="000000" w:themeColor="text1"/>
          <w:lang w:val="es-ES"/>
        </w:rPr>
        <w:t>desiertos</w:t>
      </w:r>
      <w:ins w:id="3372" w:author="TOSHIBA" w:date="2015-10-30T14:11:00Z">
        <w:r w:rsidR="00FD6567">
          <w:rPr>
            <w:rFonts w:ascii="Times New Roman" w:hAnsi="Times New Roman" w:cs="Times New Roman"/>
            <w:b/>
            <w:color w:val="000000" w:themeColor="text1"/>
            <w:lang w:val="es-ES"/>
          </w:rPr>
          <w:t>,</w:t>
        </w:r>
      </w:ins>
      <w:r w:rsidRPr="001726C4">
        <w:rPr>
          <w:rFonts w:ascii="Times New Roman" w:hAnsi="Times New Roman" w:cs="Times New Roman"/>
          <w:color w:val="000000" w:themeColor="text1"/>
          <w:lang w:val="es-ES"/>
        </w:rPr>
        <w:t xml:space="preserve"> como </w:t>
      </w:r>
      <w:r>
        <w:rPr>
          <w:rFonts w:ascii="Times New Roman" w:hAnsi="Times New Roman" w:cs="Times New Roman"/>
          <w:color w:val="000000" w:themeColor="text1"/>
          <w:lang w:val="es-ES"/>
        </w:rPr>
        <w:t xml:space="preserve">el </w:t>
      </w:r>
      <w:r w:rsidRPr="001726C4">
        <w:rPr>
          <w:rFonts w:ascii="Times New Roman" w:hAnsi="Times New Roman" w:cs="Times New Roman"/>
          <w:color w:val="000000" w:themeColor="text1"/>
          <w:lang w:val="es-ES"/>
        </w:rPr>
        <w:t xml:space="preserve">Sahara, </w:t>
      </w:r>
      <w:r>
        <w:rPr>
          <w:rFonts w:ascii="Times New Roman" w:hAnsi="Times New Roman" w:cs="Times New Roman"/>
          <w:color w:val="000000" w:themeColor="text1"/>
          <w:lang w:val="es-ES"/>
        </w:rPr>
        <w:t xml:space="preserve">el </w:t>
      </w:r>
      <w:r w:rsidRPr="001726C4">
        <w:rPr>
          <w:rFonts w:ascii="Times New Roman" w:hAnsi="Times New Roman" w:cs="Times New Roman"/>
          <w:color w:val="000000" w:themeColor="text1"/>
          <w:lang w:val="es-ES"/>
        </w:rPr>
        <w:t xml:space="preserve">Kalahari y </w:t>
      </w:r>
      <w:ins w:id="3373" w:author="EUGENIA ARCE LONDONO" w:date="2015-04-29T09:25:00Z">
        <w:r>
          <w:rPr>
            <w:rFonts w:ascii="Times New Roman" w:hAnsi="Times New Roman" w:cs="Times New Roman"/>
            <w:color w:val="000000" w:themeColor="text1"/>
            <w:lang w:val="es-ES"/>
          </w:rPr>
          <w:t xml:space="preserve">el de </w:t>
        </w:r>
      </w:ins>
      <w:r w:rsidRPr="001726C4">
        <w:rPr>
          <w:rFonts w:ascii="Times New Roman" w:hAnsi="Times New Roman" w:cs="Times New Roman"/>
          <w:color w:val="000000" w:themeColor="text1"/>
          <w:lang w:val="es-ES"/>
        </w:rPr>
        <w:t xml:space="preserve">Namibia. Entre sus </w:t>
      </w:r>
      <w:r w:rsidRPr="001726C4">
        <w:rPr>
          <w:rFonts w:ascii="Times New Roman" w:hAnsi="Times New Roman" w:cs="Times New Roman"/>
          <w:b/>
          <w:color w:val="000000" w:themeColor="text1"/>
          <w:lang w:val="es-ES"/>
        </w:rPr>
        <w:t>altiplanos</w:t>
      </w:r>
      <w:del w:id="3374" w:author="EUGENIA ARCE LONDONO" w:date="2015-04-29T09:25:00Z">
        <w:r w:rsidRPr="001726C4">
          <w:rPr>
            <w:rFonts w:ascii="Times New Roman" w:hAnsi="Times New Roman" w:cs="Times New Roman"/>
            <w:color w:val="000000" w:themeColor="text1"/>
            <w:lang w:val="es-ES"/>
          </w:rPr>
          <w:delText>,</w:delText>
        </w:r>
      </w:del>
      <w:ins w:id="3375" w:author="EUGENIA ARCE LONDONO" w:date="2015-04-29T09:25:00Z">
        <w:r>
          <w:rPr>
            <w:rFonts w:ascii="Times New Roman" w:hAnsi="Times New Roman" w:cs="Times New Roman"/>
            <w:color w:val="000000" w:themeColor="text1"/>
            <w:lang w:val="es-ES"/>
          </w:rPr>
          <w:t xml:space="preserve"> se</w:t>
        </w:r>
      </w:ins>
      <w:r w:rsidRPr="001726C4">
        <w:rPr>
          <w:rFonts w:ascii="Times New Roman" w:hAnsi="Times New Roman" w:cs="Times New Roman"/>
          <w:color w:val="000000" w:themeColor="text1"/>
          <w:lang w:val="es-ES"/>
        </w:rPr>
        <w:t xml:space="preserve"> destacan los macizos de </w:t>
      </w:r>
      <w:proofErr w:type="spellStart"/>
      <w:r w:rsidRPr="001726C4">
        <w:rPr>
          <w:rFonts w:ascii="Times New Roman" w:hAnsi="Times New Roman" w:cs="Times New Roman"/>
          <w:color w:val="000000" w:themeColor="text1"/>
          <w:lang w:val="es-ES"/>
        </w:rPr>
        <w:t>Ahaggar</w:t>
      </w:r>
      <w:proofErr w:type="spellEnd"/>
      <w:r w:rsidRPr="001726C4">
        <w:rPr>
          <w:rFonts w:ascii="Times New Roman" w:hAnsi="Times New Roman" w:cs="Times New Roman"/>
          <w:color w:val="000000" w:themeColor="text1"/>
          <w:lang w:val="es-ES"/>
        </w:rPr>
        <w:t xml:space="preserve"> y de Etiopía, y entre sus </w:t>
      </w:r>
      <w:r w:rsidRPr="001726C4">
        <w:rPr>
          <w:rFonts w:ascii="Times New Roman" w:hAnsi="Times New Roman" w:cs="Times New Roman"/>
          <w:b/>
          <w:color w:val="000000" w:themeColor="text1"/>
          <w:lang w:val="es-ES"/>
        </w:rPr>
        <w:t>valle</w:t>
      </w:r>
      <w:r>
        <w:rPr>
          <w:rFonts w:ascii="Times New Roman" w:hAnsi="Times New Roman" w:cs="Times New Roman"/>
          <w:color w:val="000000" w:themeColor="text1"/>
          <w:lang w:val="es-ES"/>
        </w:rPr>
        <w:t xml:space="preserve">s y </w:t>
      </w:r>
      <w:del w:id="3376" w:author="EUGENIA ARCE LONDONO" w:date="2015-04-29T09:25:00Z">
        <w:r w:rsidRPr="001726C4">
          <w:rPr>
            <w:rFonts w:ascii="Times New Roman" w:hAnsi="Times New Roman" w:cs="Times New Roman"/>
            <w:color w:val="000000" w:themeColor="text1"/>
            <w:lang w:val="es-ES"/>
          </w:rPr>
          <w:delText>las</w:delText>
        </w:r>
      </w:del>
      <w:r w:rsidRPr="001726C4">
        <w:rPr>
          <w:rFonts w:ascii="Times New Roman" w:hAnsi="Times New Roman" w:cs="Times New Roman"/>
          <w:color w:val="000000" w:themeColor="text1"/>
          <w:lang w:val="es-ES"/>
        </w:rPr>
        <w:t> </w:t>
      </w:r>
      <w:r w:rsidRPr="001726C4">
        <w:rPr>
          <w:rFonts w:ascii="Times New Roman" w:hAnsi="Times New Roman" w:cs="Times New Roman"/>
          <w:b/>
          <w:color w:val="000000" w:themeColor="text1"/>
          <w:lang w:val="es-ES"/>
        </w:rPr>
        <w:t>depresiones</w:t>
      </w:r>
      <w:r w:rsidRPr="001726C4">
        <w:rPr>
          <w:rFonts w:ascii="Times New Roman" w:hAnsi="Times New Roman" w:cs="Times New Roman"/>
          <w:color w:val="000000" w:themeColor="text1"/>
          <w:lang w:val="es-ES"/>
        </w:rPr>
        <w:t xml:space="preserve">, </w:t>
      </w:r>
      <w:del w:id="3377" w:author="EUGENIA ARCE LONDONO" w:date="2015-04-29T09:25:00Z">
        <w:r w:rsidRPr="001726C4">
          <w:rPr>
            <w:rFonts w:ascii="Times New Roman" w:hAnsi="Times New Roman" w:cs="Times New Roman"/>
            <w:color w:val="000000" w:themeColor="text1"/>
            <w:lang w:val="es-ES"/>
          </w:rPr>
          <w:delText>el</w:delText>
        </w:r>
      </w:del>
      <w:ins w:id="3378" w:author="TOSHIBA" w:date="2015-10-30T14:12:00Z">
        <w:r w:rsidR="00FD6567">
          <w:rPr>
            <w:rFonts w:ascii="Times New Roman" w:hAnsi="Times New Roman" w:cs="Times New Roman"/>
            <w:color w:val="000000" w:themeColor="text1"/>
            <w:lang w:val="es-ES"/>
          </w:rPr>
          <w:t xml:space="preserve"> están </w:t>
        </w:r>
      </w:ins>
      <w:ins w:id="3379" w:author="EUGENIA ARCE LONDONO" w:date="2015-04-29T09:25:00Z">
        <w:r>
          <w:rPr>
            <w:rFonts w:ascii="Times New Roman" w:hAnsi="Times New Roman" w:cs="Times New Roman"/>
            <w:color w:val="000000" w:themeColor="text1"/>
            <w:lang w:val="es-ES"/>
          </w:rPr>
          <w:t>los d</w:t>
        </w:r>
        <w:r w:rsidRPr="001726C4">
          <w:rPr>
            <w:rFonts w:ascii="Times New Roman" w:hAnsi="Times New Roman" w:cs="Times New Roman"/>
            <w:color w:val="000000" w:themeColor="text1"/>
            <w:lang w:val="es-ES"/>
          </w:rPr>
          <w:t>el</w:t>
        </w:r>
      </w:ins>
      <w:r w:rsidRPr="001726C4">
        <w:rPr>
          <w:rFonts w:ascii="Times New Roman" w:hAnsi="Times New Roman" w:cs="Times New Roman"/>
          <w:color w:val="000000" w:themeColor="text1"/>
          <w:lang w:val="es-ES"/>
        </w:rPr>
        <w:t xml:space="preserve"> Nilo y</w:t>
      </w:r>
      <w:ins w:id="3380" w:author="EUGENIA ARCE LONDONO" w:date="2015-04-29T09:25:00Z">
        <w:r w:rsidRPr="001726C4">
          <w:rPr>
            <w:rFonts w:ascii="Times New Roman" w:hAnsi="Times New Roman" w:cs="Times New Roman"/>
            <w:color w:val="000000" w:themeColor="text1"/>
            <w:lang w:val="es-ES"/>
          </w:rPr>
          <w:t xml:space="preserve"> </w:t>
        </w:r>
        <w:r>
          <w:rPr>
            <w:rFonts w:ascii="Times New Roman" w:hAnsi="Times New Roman" w:cs="Times New Roman"/>
            <w:color w:val="000000" w:themeColor="text1"/>
            <w:lang w:val="es-ES"/>
          </w:rPr>
          <w:t>el del</w:t>
        </w:r>
      </w:ins>
      <w:r>
        <w:rPr>
          <w:rFonts w:ascii="Times New Roman" w:hAnsi="Times New Roman" w:cs="Times New Roman"/>
          <w:color w:val="000000" w:themeColor="text1"/>
          <w:lang w:val="es-ES"/>
        </w:rPr>
        <w:t xml:space="preserve"> </w:t>
      </w:r>
      <w:proofErr w:type="spellStart"/>
      <w:r w:rsidRPr="001726C4">
        <w:rPr>
          <w:rFonts w:ascii="Times New Roman" w:hAnsi="Times New Roman" w:cs="Times New Roman"/>
          <w:color w:val="000000" w:themeColor="text1"/>
          <w:lang w:val="es-ES"/>
        </w:rPr>
        <w:t>Rift</w:t>
      </w:r>
      <w:proofErr w:type="spellEnd"/>
      <w:r w:rsidRPr="001726C4">
        <w:rPr>
          <w:rFonts w:ascii="Times New Roman" w:hAnsi="Times New Roman" w:cs="Times New Roman"/>
          <w:color w:val="000000" w:themeColor="text1"/>
          <w:lang w:val="es-ES"/>
        </w:rPr>
        <w:t>.</w:t>
      </w:r>
    </w:p>
    <w:p w14:paraId="3732CD90" w14:textId="77777777" w:rsidR="00E76345" w:rsidRPr="001726C4" w:rsidRDefault="00E76345" w:rsidP="00E76345">
      <w:pPr>
        <w:shd w:val="clear" w:color="auto" w:fill="FFFFFF"/>
        <w:spacing w:after="0"/>
        <w:rPr>
          <w:rFonts w:ascii="Times New Roman" w:eastAsia="Times New Roman" w:hAnsi="Times New Roman" w:cs="Times New Roman"/>
          <w:color w:val="000000" w:themeColor="text1"/>
          <w:sz w:val="21"/>
          <w:szCs w:val="21"/>
          <w:lang w:val="es-CO" w:eastAsia="es-CO"/>
        </w:rPr>
      </w:pPr>
    </w:p>
    <w:p w14:paraId="3304DBC3" w14:textId="77777777" w:rsidR="00E76345" w:rsidRPr="00B54D52" w:rsidRDefault="00E76345" w:rsidP="00E76345">
      <w:pPr>
        <w:shd w:val="clear" w:color="auto" w:fill="FFFFFF"/>
        <w:spacing w:after="0"/>
        <w:rPr>
          <w:rFonts w:ascii="Times New Roman" w:hAnsi="Times New Roman" w:cs="Times New Roman"/>
          <w:color w:val="000000" w:themeColor="text1"/>
          <w:lang w:val="es-ES"/>
        </w:rPr>
      </w:pPr>
      <w:r w:rsidRPr="00B54D52">
        <w:rPr>
          <w:rFonts w:ascii="Times New Roman" w:hAnsi="Times New Roman" w:cs="Times New Roman"/>
          <w:color w:val="000000" w:themeColor="text1"/>
          <w:lang w:val="es-ES"/>
        </w:rPr>
        <w:t>Su principal isla es Madagascar.</w:t>
      </w:r>
    </w:p>
    <w:p w14:paraId="5C6FA87F" w14:textId="77777777" w:rsidR="00E76345" w:rsidRPr="001726C4" w:rsidRDefault="00E76345" w:rsidP="00E76345">
      <w:pPr>
        <w:shd w:val="clear" w:color="auto" w:fill="FFFFFF"/>
        <w:spacing w:after="0"/>
        <w:rPr>
          <w:rFonts w:ascii="Times New Roman" w:eastAsia="Times New Roman" w:hAnsi="Times New Roman" w:cs="Times New Roman"/>
          <w:color w:val="000000" w:themeColor="text1"/>
          <w:sz w:val="21"/>
          <w:szCs w:val="21"/>
          <w:lang w:val="es-CO" w:eastAsia="es-CO"/>
        </w:rPr>
      </w:pPr>
    </w:p>
    <w:p w14:paraId="429FF61D" w14:textId="77777777" w:rsidR="00E76345" w:rsidRPr="001726C4" w:rsidRDefault="00E76345" w:rsidP="00E76345">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7135D673" w14:textId="77777777" w:rsidTr="008C38A3">
        <w:tc>
          <w:tcPr>
            <w:tcW w:w="9054" w:type="dxa"/>
            <w:gridSpan w:val="2"/>
            <w:shd w:val="clear" w:color="auto" w:fill="0D0D0D" w:themeFill="text1" w:themeFillTint="F2"/>
          </w:tcPr>
          <w:p w14:paraId="0DB1988B" w14:textId="77777777" w:rsidR="00E76345" w:rsidRPr="001726C4" w:rsidRDefault="00E76345" w:rsidP="008C38A3">
            <w:pPr>
              <w:spacing w:before="2" w:after="2"/>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76345" w:rsidRPr="001726C4" w14:paraId="4DE34009" w14:textId="77777777" w:rsidTr="008C38A3">
        <w:tc>
          <w:tcPr>
            <w:tcW w:w="2518" w:type="dxa"/>
          </w:tcPr>
          <w:p w14:paraId="3970DE55"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3A0E33BA"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commentRangeStart w:id="3381"/>
            <w:r>
              <w:rPr>
                <w:rFonts w:ascii="Times New Roman" w:hAnsi="Times New Roman" w:cs="Times New Roman"/>
                <w:color w:val="000000" w:themeColor="text1"/>
              </w:rPr>
              <w:t>IMG15</w:t>
            </w:r>
            <w:r w:rsidRPr="001726C4">
              <w:rPr>
                <w:rFonts w:ascii="Times New Roman" w:hAnsi="Times New Roman" w:cs="Times New Roman"/>
                <w:color w:val="000000" w:themeColor="text1"/>
              </w:rPr>
              <w:t>0</w:t>
            </w:r>
            <w:commentRangeEnd w:id="3381"/>
            <w:r w:rsidR="004038A8">
              <w:rPr>
                <w:rStyle w:val="Refdecomentario"/>
                <w:rFonts w:ascii="Calibri" w:eastAsia="Calibri" w:hAnsi="Calibri" w:cs="Times New Roman"/>
                <w:lang w:val="es-MX"/>
              </w:rPr>
              <w:commentReference w:id="3381"/>
            </w:r>
            <w:r w:rsidRPr="001726C4">
              <w:rPr>
                <w:rFonts w:ascii="Times New Roman" w:hAnsi="Times New Roman" w:cs="Times New Roman"/>
                <w:color w:val="000000" w:themeColor="text1"/>
              </w:rPr>
              <w:t xml:space="preserve"> </w:t>
            </w:r>
          </w:p>
        </w:tc>
      </w:tr>
      <w:tr w:rsidR="00E76345" w:rsidRPr="001726C4" w14:paraId="57FCF4A3" w14:textId="77777777" w:rsidTr="008C38A3">
        <w:tc>
          <w:tcPr>
            <w:tcW w:w="2518" w:type="dxa"/>
          </w:tcPr>
          <w:p w14:paraId="221C6E77"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37C692DD"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0C82B757" wp14:editId="0DC044AC">
                  <wp:extent cx="1496695" cy="1043872"/>
                  <wp:effectExtent l="0" t="0" r="1905"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7181" cy="1044211"/>
                          </a:xfrm>
                          <a:prstGeom prst="rect">
                            <a:avLst/>
                          </a:prstGeom>
                          <a:noFill/>
                          <a:ln>
                            <a:noFill/>
                          </a:ln>
                        </pic:spPr>
                      </pic:pic>
                    </a:graphicData>
                  </a:graphic>
                </wp:inline>
              </w:drawing>
            </w:r>
          </w:p>
        </w:tc>
      </w:tr>
      <w:tr w:rsidR="00E76345" w:rsidRPr="001726C4" w14:paraId="267EE1BB" w14:textId="77777777" w:rsidTr="008C38A3">
        <w:tc>
          <w:tcPr>
            <w:tcW w:w="2518" w:type="dxa"/>
          </w:tcPr>
          <w:p w14:paraId="1E41EE94"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26A63AD"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"http://profesores.aulaplaneta.com/DNNPlayerPackages/Package10261/InfoGuion/cuadernoestudio/images_xml/CS_07_02_img7_small.jpg"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http://profesores.aulaplaneta.com/DNNPlayerPackages/Package10261/InfoGuion/cuadernoestudio/images_xml/CS_07_02_img7_small.jpg</w:t>
            </w:r>
            <w:r>
              <w:rPr>
                <w:rStyle w:val="Hipervnculo"/>
                <w:rFonts w:ascii="Times New Roman" w:hAnsi="Times New Roman" w:cs="Times New Roman"/>
                <w:color w:val="000000" w:themeColor="text1"/>
              </w:rPr>
              <w:fldChar w:fldCharType="end"/>
            </w:r>
          </w:p>
        </w:tc>
      </w:tr>
      <w:tr w:rsidR="00E76345" w:rsidRPr="001726C4" w14:paraId="654B21B7" w14:textId="77777777" w:rsidTr="008C38A3">
        <w:tc>
          <w:tcPr>
            <w:tcW w:w="2518" w:type="dxa"/>
          </w:tcPr>
          <w:p w14:paraId="6CA67C67"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9FF6178" w14:textId="77777777" w:rsidR="00E76345" w:rsidRPr="001726C4" w:rsidRDefault="00E76345" w:rsidP="008C38A3">
            <w:pPr>
              <w:pStyle w:val="u"/>
              <w:shd w:val="clear" w:color="auto" w:fill="FFFFFF"/>
              <w:spacing w:before="2" w:beforeAutospacing="0" w:after="2" w:afterAutospacing="0"/>
              <w:rPr>
                <w:color w:val="000000" w:themeColor="text1"/>
              </w:rPr>
            </w:pPr>
            <w:r w:rsidRPr="001726C4">
              <w:rPr>
                <w:rStyle w:val="un"/>
                <w:rFonts w:eastAsia="Calibri"/>
                <w:color w:val="000000" w:themeColor="text1"/>
                <w:sz w:val="21"/>
                <w:szCs w:val="21"/>
              </w:rPr>
              <w:t>Entre las principales unidades del relieve africano se cuentan el </w:t>
            </w:r>
            <w:ins w:id="3382" w:author="EUGENIA ARCE LONDONO" w:date="2015-04-29T09:25:00Z">
              <w:r>
                <w:rPr>
                  <w:rStyle w:val="un"/>
                  <w:rFonts w:eastAsia="Calibri"/>
                  <w:color w:val="000000" w:themeColor="text1"/>
                  <w:sz w:val="21"/>
                  <w:szCs w:val="21"/>
                </w:rPr>
                <w:t xml:space="preserve">macizo del </w:t>
              </w:r>
            </w:ins>
            <w:r w:rsidRPr="001726C4">
              <w:rPr>
                <w:rStyle w:val="un"/>
                <w:rFonts w:eastAsia="Calibri"/>
                <w:color w:val="000000" w:themeColor="text1"/>
                <w:sz w:val="21"/>
                <w:szCs w:val="21"/>
              </w:rPr>
              <w:t>Atlas, el desierto del Sahara, el valle del Nilo y el </w:t>
            </w:r>
            <w:del w:id="3383" w:author="EUGENIA ARCE LONDONO" w:date="2015-04-29T09:25:00Z">
              <w:r w:rsidRPr="001726C4">
                <w:rPr>
                  <w:rStyle w:val="un"/>
                  <w:rFonts w:eastAsia="Calibri"/>
                  <w:color w:val="000000" w:themeColor="text1"/>
                  <w:sz w:val="21"/>
                  <w:szCs w:val="21"/>
                </w:rPr>
                <w:delText>valle</w:delText>
              </w:r>
            </w:del>
            <w:ins w:id="3384" w:author="EUGENIA ARCE LONDONO" w:date="2015-04-29T09:25:00Z">
              <w:r>
                <w:rPr>
                  <w:rStyle w:val="un"/>
                  <w:rFonts w:eastAsia="Calibri"/>
                  <w:color w:val="000000" w:themeColor="text1"/>
                  <w:sz w:val="21"/>
                  <w:szCs w:val="21"/>
                </w:rPr>
                <w:t>Gran V</w:t>
              </w:r>
              <w:r w:rsidRPr="001726C4">
                <w:rPr>
                  <w:rStyle w:val="un"/>
                  <w:rFonts w:eastAsia="Calibri"/>
                  <w:color w:val="000000" w:themeColor="text1"/>
                  <w:sz w:val="21"/>
                  <w:szCs w:val="21"/>
                </w:rPr>
                <w:t>alle</w:t>
              </w:r>
            </w:ins>
            <w:r w:rsidRPr="001726C4">
              <w:rPr>
                <w:rStyle w:val="un"/>
                <w:rFonts w:eastAsia="Calibri"/>
                <w:color w:val="000000" w:themeColor="text1"/>
                <w:sz w:val="21"/>
                <w:szCs w:val="21"/>
              </w:rPr>
              <w:t xml:space="preserve"> del </w:t>
            </w:r>
            <w:proofErr w:type="spellStart"/>
            <w:r w:rsidRPr="001726C4">
              <w:rPr>
                <w:rStyle w:val="un"/>
                <w:rFonts w:eastAsia="Calibri"/>
                <w:color w:val="000000" w:themeColor="text1"/>
                <w:sz w:val="21"/>
                <w:szCs w:val="21"/>
              </w:rPr>
              <w:t>Rift</w:t>
            </w:r>
            <w:proofErr w:type="spellEnd"/>
            <w:r w:rsidRPr="001726C4">
              <w:rPr>
                <w:rStyle w:val="un"/>
                <w:rFonts w:eastAsia="Calibri"/>
                <w:color w:val="000000" w:themeColor="text1"/>
                <w:sz w:val="21"/>
                <w:szCs w:val="21"/>
              </w:rPr>
              <w:t>.</w:t>
            </w:r>
          </w:p>
        </w:tc>
      </w:tr>
    </w:tbl>
    <w:p w14:paraId="0E59639E" w14:textId="77777777" w:rsidR="00E76345" w:rsidRPr="001726C4" w:rsidRDefault="00E76345" w:rsidP="00E76345">
      <w:pPr>
        <w:spacing w:after="0"/>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D877DA" w:rsidRPr="005D1738" w14:paraId="6DE4E7B5" w14:textId="77777777" w:rsidTr="009C7DCC">
        <w:trPr>
          <w:ins w:id="3385" w:author="Dayrtman Fajardo Vásquez" w:date="2015-11-12T19:03:00Z"/>
        </w:trPr>
        <w:tc>
          <w:tcPr>
            <w:tcW w:w="9054" w:type="dxa"/>
            <w:gridSpan w:val="2"/>
            <w:shd w:val="clear" w:color="auto" w:fill="000000" w:themeFill="text1"/>
          </w:tcPr>
          <w:p w14:paraId="62B25146" w14:textId="77777777" w:rsidR="00D877DA" w:rsidRPr="005D1738" w:rsidRDefault="00D877DA" w:rsidP="009C7DCC">
            <w:pPr>
              <w:spacing w:before="2" w:after="2"/>
              <w:jc w:val="center"/>
              <w:rPr>
                <w:ins w:id="3386" w:author="Dayrtman Fajardo Vásquez" w:date="2015-11-12T19:03:00Z"/>
                <w:rFonts w:ascii="Times New Roman" w:hAnsi="Times New Roman" w:cs="Times New Roman"/>
                <w:b/>
                <w:color w:val="FFFFFF" w:themeColor="background1"/>
              </w:rPr>
            </w:pPr>
            <w:ins w:id="3387" w:author="Dayrtman Fajardo Vásquez" w:date="2015-11-12T19:03:00Z">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ins>
          </w:p>
        </w:tc>
      </w:tr>
      <w:tr w:rsidR="00D877DA" w:rsidRPr="00B367C3" w14:paraId="4DDD08BA" w14:textId="77777777" w:rsidTr="009C7DCC">
        <w:trPr>
          <w:ins w:id="3388" w:author="Dayrtman Fajardo Vásquez" w:date="2015-11-12T19:03:00Z"/>
        </w:trPr>
        <w:tc>
          <w:tcPr>
            <w:tcW w:w="1526" w:type="dxa"/>
          </w:tcPr>
          <w:p w14:paraId="0199FF92" w14:textId="77777777" w:rsidR="00D877DA" w:rsidRPr="00053744" w:rsidRDefault="00D877DA" w:rsidP="009C7DCC">
            <w:pPr>
              <w:spacing w:before="2" w:after="2"/>
              <w:rPr>
                <w:ins w:id="3389" w:author="Dayrtman Fajardo Vásquez" w:date="2015-11-12T19:03:00Z"/>
                <w:rFonts w:ascii="Times New Roman" w:hAnsi="Times New Roman" w:cs="Times New Roman"/>
                <w:b/>
                <w:color w:val="000000"/>
                <w:sz w:val="18"/>
                <w:szCs w:val="18"/>
              </w:rPr>
            </w:pPr>
            <w:ins w:id="3390" w:author="Dayrtman Fajardo Vásquez" w:date="2015-11-12T19:03:00Z">
              <w:r w:rsidRPr="00053744">
                <w:rPr>
                  <w:rFonts w:ascii="Times New Roman" w:hAnsi="Times New Roman" w:cs="Times New Roman"/>
                  <w:b/>
                  <w:color w:val="000000"/>
                  <w:sz w:val="18"/>
                  <w:szCs w:val="18"/>
                </w:rPr>
                <w:t>Código</w:t>
              </w:r>
            </w:ins>
          </w:p>
        </w:tc>
        <w:tc>
          <w:tcPr>
            <w:tcW w:w="7528" w:type="dxa"/>
          </w:tcPr>
          <w:p w14:paraId="0BEE3E69" w14:textId="77777777" w:rsidR="00D877DA" w:rsidRPr="00B367C3" w:rsidRDefault="00D877DA" w:rsidP="009C7DCC">
            <w:pPr>
              <w:spacing w:before="2" w:after="2"/>
              <w:rPr>
                <w:ins w:id="3391" w:author="Dayrtman Fajardo Vásquez" w:date="2015-11-12T19:03:00Z"/>
                <w:rFonts w:ascii="Times New Roman" w:hAnsi="Times New Roman" w:cs="Times New Roman"/>
                <w:color w:val="000000" w:themeColor="text1"/>
              </w:rPr>
            </w:pPr>
            <w:ins w:id="3392" w:author="Dayrtman Fajardo Vásquez" w:date="2015-11-12T19:03:00Z">
              <w:r w:rsidRPr="004A0527">
                <w:rPr>
                  <w:rFonts w:ascii="Times New Roman" w:hAnsi="Times New Roman" w:cs="Times New Roman"/>
                  <w:color w:val="000000" w:themeColor="text1"/>
                </w:rPr>
                <w:t>CS_07_07_CO</w:t>
              </w:r>
              <w:r>
                <w:rPr>
                  <w:rFonts w:ascii="Times New Roman" w:hAnsi="Times New Roman" w:cs="Times New Roman"/>
                  <w:color w:val="000000"/>
                </w:rPr>
                <w:t>_REC130</w:t>
              </w:r>
            </w:ins>
          </w:p>
        </w:tc>
      </w:tr>
      <w:tr w:rsidR="00D877DA" w:rsidRPr="00053744" w14:paraId="0F87A1AC" w14:textId="77777777" w:rsidTr="009C7DCC">
        <w:trPr>
          <w:ins w:id="3393" w:author="Dayrtman Fajardo Vásquez" w:date="2015-11-12T19:03:00Z"/>
        </w:trPr>
        <w:tc>
          <w:tcPr>
            <w:tcW w:w="1526" w:type="dxa"/>
          </w:tcPr>
          <w:p w14:paraId="33A4B0F5" w14:textId="77777777" w:rsidR="00D877DA" w:rsidRPr="00053744" w:rsidRDefault="00D877DA" w:rsidP="009C7DCC">
            <w:pPr>
              <w:spacing w:before="2" w:after="2"/>
              <w:rPr>
                <w:ins w:id="3394" w:author="Dayrtman Fajardo Vásquez" w:date="2015-11-12T19:03:00Z"/>
                <w:rFonts w:ascii="Times New Roman" w:hAnsi="Times New Roman" w:cs="Times New Roman"/>
                <w:color w:val="000000"/>
              </w:rPr>
            </w:pPr>
            <w:ins w:id="3395" w:author="Dayrtman Fajardo Vásquez" w:date="2015-11-12T19:03:00Z">
              <w:r>
                <w:rPr>
                  <w:rFonts w:ascii="Times New Roman" w:hAnsi="Times New Roman" w:cs="Times New Roman"/>
                  <w:b/>
                  <w:color w:val="000000"/>
                  <w:sz w:val="18"/>
                  <w:szCs w:val="18"/>
                </w:rPr>
                <w:t>Ubicación en Aula Planeta</w:t>
              </w:r>
            </w:ins>
          </w:p>
        </w:tc>
        <w:tc>
          <w:tcPr>
            <w:tcW w:w="7528" w:type="dxa"/>
          </w:tcPr>
          <w:p w14:paraId="50258005" w14:textId="77777777" w:rsidR="00D877DA" w:rsidRDefault="00D877DA" w:rsidP="009C7DCC">
            <w:pPr>
              <w:spacing w:before="2" w:after="2"/>
              <w:rPr>
                <w:ins w:id="3396" w:author="Dayrtman Fajardo Vásquez" w:date="2015-11-12T19:03:00Z"/>
                <w:rFonts w:ascii="Times New Roman" w:hAnsi="Times New Roman" w:cs="Times New Roman"/>
                <w:color w:val="000000"/>
              </w:rPr>
            </w:pPr>
            <w:ins w:id="3397" w:author="Dayrtman Fajardo Vásquez" w:date="2015-11-12T19:03:00Z">
              <w:r>
                <w:fldChar w:fldCharType="begin"/>
              </w:r>
              <w:r>
                <w:instrText xml:space="preserve"> HYPERLINK "http://profesores.aulaplaneta.com/DesktopModules/PPP_EditorGuionesKO/RecursoProfesor.aspx?IdGuion=11031&amp;IdRecurso=523037&amp;Transparent=on"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http://profesores.aulaplaneta.com/DesktopModules/PPP_EditorGuionesKO/RecursoProfesor.aspx?IdGuion=11031&amp;IdRecurso=523037&amp;Transparent=on</w:t>
              </w:r>
              <w:r>
                <w:rPr>
                  <w:rStyle w:val="Hipervnculo"/>
                  <w:rFonts w:ascii="Times New Roman" w:hAnsi="Times New Roman" w:cs="Times New Roman"/>
                </w:rPr>
                <w:fldChar w:fldCharType="end"/>
              </w:r>
            </w:ins>
          </w:p>
          <w:p w14:paraId="49AD1190" w14:textId="77777777" w:rsidR="00D877DA" w:rsidRPr="00053744" w:rsidRDefault="00D877DA" w:rsidP="009C7DCC">
            <w:pPr>
              <w:spacing w:before="2" w:after="2"/>
              <w:rPr>
                <w:ins w:id="3398" w:author="Dayrtman Fajardo Vásquez" w:date="2015-11-12T19:03:00Z"/>
                <w:rFonts w:ascii="Times New Roman" w:hAnsi="Times New Roman" w:cs="Times New Roman"/>
                <w:color w:val="000000"/>
              </w:rPr>
            </w:pPr>
          </w:p>
        </w:tc>
      </w:tr>
      <w:tr w:rsidR="00D877DA" w:rsidRPr="00053744" w14:paraId="691DFD00" w14:textId="77777777" w:rsidTr="009C7DCC">
        <w:trPr>
          <w:ins w:id="3399" w:author="Dayrtman Fajardo Vásquez" w:date="2015-11-12T19:03:00Z"/>
        </w:trPr>
        <w:tc>
          <w:tcPr>
            <w:tcW w:w="1526" w:type="dxa"/>
          </w:tcPr>
          <w:p w14:paraId="61520D96" w14:textId="77777777" w:rsidR="00D877DA" w:rsidRDefault="00D877DA" w:rsidP="009C7DCC">
            <w:pPr>
              <w:spacing w:before="2" w:after="2"/>
              <w:rPr>
                <w:ins w:id="3400" w:author="Dayrtman Fajardo Vásquez" w:date="2015-11-12T19:03:00Z"/>
                <w:rFonts w:ascii="Times New Roman" w:hAnsi="Times New Roman" w:cs="Times New Roman"/>
                <w:color w:val="000000"/>
              </w:rPr>
            </w:pPr>
            <w:ins w:id="3401" w:author="Dayrtman Fajardo Vásquez" w:date="2015-11-12T19:03:00Z">
              <w:r>
                <w:rPr>
                  <w:rFonts w:ascii="Times New Roman" w:hAnsi="Times New Roman" w:cs="Times New Roman"/>
                  <w:b/>
                  <w:color w:val="000000"/>
                  <w:sz w:val="18"/>
                  <w:szCs w:val="18"/>
                </w:rPr>
                <w:t>Cambio (descripción o capturas de pantallas)</w:t>
              </w:r>
            </w:ins>
          </w:p>
        </w:tc>
        <w:tc>
          <w:tcPr>
            <w:tcW w:w="7528" w:type="dxa"/>
          </w:tcPr>
          <w:p w14:paraId="23E025FC" w14:textId="77777777" w:rsidR="00D877DA" w:rsidRPr="00053744" w:rsidRDefault="00D877DA" w:rsidP="009C7DCC">
            <w:pPr>
              <w:spacing w:before="2" w:after="2"/>
              <w:rPr>
                <w:ins w:id="3402" w:author="Dayrtman Fajardo Vásquez" w:date="2015-11-12T19:03:00Z"/>
                <w:rFonts w:ascii="Times New Roman" w:hAnsi="Times New Roman" w:cs="Times New Roman"/>
                <w:color w:val="000000"/>
              </w:rPr>
            </w:pPr>
            <w:ins w:id="3403" w:author="Dayrtman Fajardo Vásquez" w:date="2015-11-12T19:03:00Z">
              <w:r>
                <w:rPr>
                  <w:noProof/>
                  <w:lang w:val="es-CO" w:eastAsia="es-CO"/>
                </w:rPr>
                <w:drawing>
                  <wp:inline distT="0" distB="0" distL="0" distR="0" wp14:anchorId="4623325E" wp14:editId="4F501797">
                    <wp:extent cx="2968798" cy="1966912"/>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4832" r="24788" b="6539"/>
                            <a:stretch/>
                          </pic:blipFill>
                          <pic:spPr bwMode="auto">
                            <a:xfrm>
                              <a:off x="0" y="0"/>
                              <a:ext cx="2968798" cy="1966912"/>
                            </a:xfrm>
                            <a:prstGeom prst="rect">
                              <a:avLst/>
                            </a:prstGeom>
                            <a:ln>
                              <a:noFill/>
                            </a:ln>
                            <a:extLst>
                              <a:ext uri="{53640926-AAD7-44D8-BBD7-CCE9431645EC}">
                                <a14:shadowObscured xmlns:a14="http://schemas.microsoft.com/office/drawing/2010/main"/>
                              </a:ext>
                            </a:extLst>
                          </pic:spPr>
                        </pic:pic>
                      </a:graphicData>
                    </a:graphic>
                  </wp:inline>
                </w:drawing>
              </w:r>
            </w:ins>
          </w:p>
        </w:tc>
      </w:tr>
      <w:tr w:rsidR="00D877DA" w:rsidRPr="00053744" w14:paraId="61712C7D" w14:textId="77777777" w:rsidTr="009C7DCC">
        <w:trPr>
          <w:ins w:id="3404" w:author="Dayrtman Fajardo Vásquez" w:date="2015-11-12T19:03:00Z"/>
        </w:trPr>
        <w:tc>
          <w:tcPr>
            <w:tcW w:w="1526" w:type="dxa"/>
          </w:tcPr>
          <w:p w14:paraId="3E7FDBA4" w14:textId="77777777" w:rsidR="00D877DA" w:rsidRDefault="00D877DA" w:rsidP="009C7DCC">
            <w:pPr>
              <w:spacing w:before="2" w:after="2"/>
              <w:rPr>
                <w:ins w:id="3405" w:author="Dayrtman Fajardo Vásquez" w:date="2015-11-12T19:03:00Z"/>
                <w:rFonts w:ascii="Times New Roman" w:hAnsi="Times New Roman" w:cs="Times New Roman"/>
                <w:b/>
                <w:color w:val="000000"/>
                <w:sz w:val="18"/>
                <w:szCs w:val="18"/>
              </w:rPr>
            </w:pPr>
            <w:ins w:id="3406" w:author="Dayrtman Fajardo Vásquez" w:date="2015-11-12T19:03:00Z">
              <w:r>
                <w:rPr>
                  <w:rFonts w:ascii="Times New Roman" w:hAnsi="Times New Roman" w:cs="Times New Roman"/>
                  <w:b/>
                  <w:color w:val="000000"/>
                  <w:sz w:val="18"/>
                  <w:szCs w:val="18"/>
                </w:rPr>
                <w:t>Título</w:t>
              </w:r>
            </w:ins>
          </w:p>
        </w:tc>
        <w:tc>
          <w:tcPr>
            <w:tcW w:w="7528" w:type="dxa"/>
          </w:tcPr>
          <w:p w14:paraId="4A19F8F8" w14:textId="77777777" w:rsidR="00D877DA" w:rsidRPr="00053744" w:rsidRDefault="00D877DA" w:rsidP="009C7DCC">
            <w:pPr>
              <w:spacing w:before="2" w:after="2"/>
              <w:rPr>
                <w:ins w:id="3407" w:author="Dayrtman Fajardo Vásquez" w:date="2015-11-12T19:03:00Z"/>
                <w:rFonts w:ascii="Times New Roman" w:hAnsi="Times New Roman" w:cs="Times New Roman"/>
                <w:color w:val="000000"/>
              </w:rPr>
            </w:pPr>
            <w:ins w:id="3408" w:author="Dayrtman Fajardo Vásquez" w:date="2015-11-12T19:03:00Z">
              <w:r>
                <w:rPr>
                  <w:rFonts w:ascii="Times New Roman" w:hAnsi="Times New Roman" w:cs="Times New Roman"/>
                  <w:color w:val="000000"/>
                </w:rPr>
                <w:t>El relieve de África</w:t>
              </w:r>
            </w:ins>
          </w:p>
        </w:tc>
      </w:tr>
      <w:tr w:rsidR="00D877DA" w:rsidRPr="00CD7D4D" w14:paraId="2E13BC15" w14:textId="77777777" w:rsidTr="009C7DCC">
        <w:trPr>
          <w:ins w:id="3409" w:author="Dayrtman Fajardo Vásquez" w:date="2015-11-12T19:03:00Z"/>
        </w:trPr>
        <w:tc>
          <w:tcPr>
            <w:tcW w:w="1526" w:type="dxa"/>
          </w:tcPr>
          <w:p w14:paraId="4DC4B4EA" w14:textId="77777777" w:rsidR="00D877DA" w:rsidRDefault="00D877DA" w:rsidP="009C7DCC">
            <w:pPr>
              <w:spacing w:before="2" w:after="2"/>
              <w:rPr>
                <w:ins w:id="3410" w:author="Dayrtman Fajardo Vásquez" w:date="2015-11-12T19:03:00Z"/>
                <w:rFonts w:ascii="Times New Roman" w:hAnsi="Times New Roman" w:cs="Times New Roman"/>
                <w:b/>
                <w:color w:val="000000"/>
                <w:sz w:val="18"/>
                <w:szCs w:val="18"/>
              </w:rPr>
            </w:pPr>
            <w:ins w:id="3411" w:author="Dayrtman Fajardo Vásquez" w:date="2015-11-12T19:03:00Z">
              <w:r>
                <w:rPr>
                  <w:rFonts w:ascii="Times New Roman" w:hAnsi="Times New Roman" w:cs="Times New Roman"/>
                  <w:b/>
                  <w:color w:val="000000"/>
                  <w:sz w:val="18"/>
                  <w:szCs w:val="18"/>
                </w:rPr>
                <w:t>Descripción</w:t>
              </w:r>
            </w:ins>
          </w:p>
        </w:tc>
        <w:tc>
          <w:tcPr>
            <w:tcW w:w="7528" w:type="dxa"/>
          </w:tcPr>
          <w:p w14:paraId="0E5D585E" w14:textId="77777777" w:rsidR="00D877DA" w:rsidRPr="00CD7D4D" w:rsidRDefault="00D877DA" w:rsidP="009C7DCC">
            <w:pPr>
              <w:spacing w:before="2" w:after="2"/>
              <w:rPr>
                <w:ins w:id="3412" w:author="Dayrtman Fajardo Vásquez" w:date="2015-11-12T19:03:00Z"/>
                <w:rFonts w:ascii="Times New Roman" w:hAnsi="Times New Roman" w:cs="Times New Roman"/>
                <w:color w:val="000000"/>
              </w:rPr>
            </w:pPr>
            <w:ins w:id="3413" w:author="Dayrtman Fajardo Vásquez" w:date="2015-11-12T19:03:00Z">
              <w:r w:rsidRPr="00133839">
                <w:rPr>
                  <w:rFonts w:ascii="Times New Roman" w:hAnsi="Times New Roman" w:cs="Times New Roman"/>
                  <w:color w:val="000000"/>
                </w:rPr>
                <w:t>Interactivo para conocer el relieve africano</w:t>
              </w:r>
            </w:ins>
          </w:p>
        </w:tc>
      </w:tr>
    </w:tbl>
    <w:p w14:paraId="63B0F34E" w14:textId="77777777" w:rsidR="00D877DA" w:rsidRDefault="00D877DA" w:rsidP="00E76345">
      <w:pPr>
        <w:pStyle w:val="NormalWeb"/>
        <w:shd w:val="clear" w:color="auto" w:fill="FFFFFF"/>
        <w:spacing w:beforeLines="0" w:afterLines="0" w:after="0"/>
        <w:jc w:val="both"/>
        <w:rPr>
          <w:ins w:id="3414" w:author="Dayrtman Fajardo Vásquez" w:date="2015-11-12T19:03:00Z"/>
          <w:rFonts w:ascii="Times New Roman" w:hAnsi="Times New Roman"/>
          <w:color w:val="000000" w:themeColor="text1"/>
          <w:sz w:val="24"/>
          <w:szCs w:val="24"/>
        </w:rPr>
      </w:pPr>
    </w:p>
    <w:p w14:paraId="164F5AB9" w14:textId="77777777" w:rsidR="00E76345" w:rsidRPr="001726C4" w:rsidRDefault="00E76345" w:rsidP="00E76345">
      <w:pPr>
        <w:pStyle w:val="NormalWeb"/>
        <w:shd w:val="clear" w:color="auto" w:fill="FFFFFF"/>
        <w:spacing w:beforeLines="0" w:afterLines="0" w:after="0"/>
        <w:jc w:val="both"/>
        <w:rPr>
          <w:rFonts w:ascii="Times New Roman" w:hAnsi="Times New Roman"/>
          <w:color w:val="000000" w:themeColor="text1"/>
          <w:sz w:val="24"/>
          <w:szCs w:val="24"/>
        </w:rPr>
      </w:pPr>
      <w:r w:rsidRPr="001726C4">
        <w:rPr>
          <w:rFonts w:ascii="Times New Roman" w:hAnsi="Times New Roman"/>
          <w:color w:val="000000" w:themeColor="text1"/>
          <w:sz w:val="24"/>
          <w:szCs w:val="24"/>
        </w:rPr>
        <w:t>E</w:t>
      </w:r>
      <w:r>
        <w:rPr>
          <w:rFonts w:ascii="Times New Roman" w:hAnsi="Times New Roman"/>
          <w:color w:val="000000" w:themeColor="text1"/>
          <w:sz w:val="24"/>
          <w:szCs w:val="24"/>
        </w:rPr>
        <w:t>n e</w:t>
      </w:r>
      <w:r w:rsidRPr="001726C4">
        <w:rPr>
          <w:rFonts w:ascii="Times New Roman" w:hAnsi="Times New Roman"/>
          <w:color w:val="000000" w:themeColor="text1"/>
          <w:sz w:val="24"/>
          <w:szCs w:val="24"/>
        </w:rPr>
        <w:t xml:space="preserve">l clima del continente </w:t>
      </w:r>
      <w:del w:id="3415" w:author="EUGENIA ARCE LONDONO" w:date="2015-04-29T09:25:00Z">
        <w:r>
          <w:rPr>
            <w:rFonts w:ascii="Times New Roman" w:hAnsi="Times New Roman"/>
            <w:color w:val="000000" w:themeColor="text1"/>
            <w:sz w:val="24"/>
            <w:szCs w:val="24"/>
          </w:rPr>
          <w:delText>Africano</w:delText>
        </w:r>
      </w:del>
      <w:ins w:id="3416" w:author="EUGENIA ARCE LONDONO" w:date="2015-04-29T09:25:00Z">
        <w:r>
          <w:rPr>
            <w:rFonts w:ascii="Times New Roman" w:hAnsi="Times New Roman"/>
            <w:color w:val="000000" w:themeColor="text1"/>
            <w:sz w:val="24"/>
            <w:szCs w:val="24"/>
          </w:rPr>
          <w:t>africano</w:t>
        </w:r>
      </w:ins>
      <w:r>
        <w:rPr>
          <w:rFonts w:ascii="Times New Roman" w:hAnsi="Times New Roman"/>
          <w:color w:val="000000" w:themeColor="text1"/>
          <w:sz w:val="24"/>
          <w:szCs w:val="24"/>
        </w:rPr>
        <w:t xml:space="preserve"> predominan el </w:t>
      </w:r>
      <w:r w:rsidRPr="00443540">
        <w:rPr>
          <w:rFonts w:ascii="Times New Roman" w:hAnsi="Times New Roman"/>
          <w:b/>
          <w:color w:val="000000" w:themeColor="text1"/>
          <w:sz w:val="24"/>
          <w:szCs w:val="24"/>
        </w:rPr>
        <w:t xml:space="preserve">clima ecuatorial, </w:t>
      </w:r>
      <w:r w:rsidRPr="00443540">
        <w:rPr>
          <w:rFonts w:ascii="Times New Roman" w:hAnsi="Times New Roman"/>
          <w:color w:val="000000" w:themeColor="text1"/>
          <w:sz w:val="24"/>
          <w:szCs w:val="24"/>
        </w:rPr>
        <w:t>el</w:t>
      </w:r>
      <w:r w:rsidRPr="00443540">
        <w:rPr>
          <w:rFonts w:ascii="Times New Roman" w:hAnsi="Times New Roman"/>
          <w:b/>
          <w:color w:val="000000" w:themeColor="text1"/>
          <w:sz w:val="24"/>
          <w:szCs w:val="24"/>
        </w:rPr>
        <w:t xml:space="preserve"> clima tropical o de sabana, </w:t>
      </w:r>
      <w:r w:rsidRPr="00443540">
        <w:rPr>
          <w:rFonts w:ascii="Times New Roman" w:hAnsi="Times New Roman"/>
          <w:color w:val="000000" w:themeColor="text1"/>
          <w:sz w:val="24"/>
          <w:szCs w:val="24"/>
        </w:rPr>
        <w:t xml:space="preserve">el </w:t>
      </w:r>
      <w:r w:rsidRPr="00443540">
        <w:rPr>
          <w:rFonts w:ascii="Times New Roman" w:hAnsi="Times New Roman"/>
          <w:b/>
          <w:color w:val="000000" w:themeColor="text1"/>
          <w:sz w:val="24"/>
          <w:szCs w:val="24"/>
        </w:rPr>
        <w:t>clima mediterráneo o templado</w:t>
      </w:r>
      <w:r>
        <w:rPr>
          <w:rFonts w:ascii="Times New Roman" w:hAnsi="Times New Roman"/>
          <w:color w:val="000000" w:themeColor="text1"/>
          <w:sz w:val="24"/>
          <w:szCs w:val="24"/>
        </w:rPr>
        <w:t xml:space="preserve"> y el </w:t>
      </w:r>
      <w:r w:rsidRPr="00443540">
        <w:rPr>
          <w:rFonts w:ascii="Times New Roman" w:hAnsi="Times New Roman"/>
          <w:b/>
          <w:color w:val="000000" w:themeColor="text1"/>
          <w:sz w:val="24"/>
          <w:szCs w:val="24"/>
        </w:rPr>
        <w:t>clima seco</w:t>
      </w:r>
      <w:r>
        <w:rPr>
          <w:rFonts w:ascii="Times New Roman" w:hAnsi="Times New Roman"/>
          <w:color w:val="000000" w:themeColor="text1"/>
          <w:sz w:val="24"/>
          <w:szCs w:val="24"/>
        </w:rPr>
        <w:t>.</w:t>
      </w:r>
    </w:p>
    <w:p w14:paraId="7D583921" w14:textId="77777777" w:rsidR="00E76345" w:rsidRPr="001726C4" w:rsidRDefault="00E76345" w:rsidP="00E76345">
      <w:pPr>
        <w:pStyle w:val="NormalWeb"/>
        <w:shd w:val="clear" w:color="auto" w:fill="FFFFFF"/>
        <w:spacing w:beforeLines="0" w:afterLines="0" w:after="0"/>
        <w:jc w:val="both"/>
        <w:rPr>
          <w:rFonts w:ascii="Times New Roman" w:hAnsi="Times New Roman"/>
          <w:color w:val="000000" w:themeColor="text1"/>
          <w:sz w:val="24"/>
          <w:szCs w:val="24"/>
        </w:rPr>
      </w:pPr>
    </w:p>
    <w:p w14:paraId="3C94A398" w14:textId="77777777" w:rsidR="00E76345" w:rsidRPr="001726C4" w:rsidRDefault="00E76345" w:rsidP="00E76345">
      <w:pPr>
        <w:spacing w:after="0"/>
        <w:rPr>
          <w:rFonts w:ascii="Times New Roman" w:eastAsia="Times New Roman" w:hAnsi="Times New Roman" w:cs="Times New Roman"/>
          <w:b/>
          <w:bCs/>
          <w:color w:val="000000" w:themeColor="text1"/>
          <w:lang w:val="es-CO" w:eastAsia="es-CO"/>
        </w:rPr>
      </w:pPr>
      <w:r>
        <w:rPr>
          <w:rFonts w:ascii="Times New Roman" w:eastAsia="Times New Roman" w:hAnsi="Times New Roman" w:cs="Times New Roman"/>
          <w:b/>
          <w:bCs/>
          <w:color w:val="000000" w:themeColor="text1"/>
          <w:lang w:val="es-CO" w:eastAsia="es-CO"/>
        </w:rPr>
        <w:t xml:space="preserve">Tabla. </w:t>
      </w:r>
      <w:del w:id="3417" w:author="EUGENIA ARCE LONDONO" w:date="2015-04-29T09:25:00Z">
        <w:r>
          <w:rPr>
            <w:rFonts w:ascii="Times New Roman" w:eastAsia="Times New Roman" w:hAnsi="Times New Roman" w:cs="Times New Roman"/>
            <w:b/>
            <w:bCs/>
            <w:color w:val="000000" w:themeColor="text1"/>
            <w:lang w:val="es-CO" w:eastAsia="es-CO"/>
          </w:rPr>
          <w:delText>Climas</w:delText>
        </w:r>
      </w:del>
      <w:ins w:id="3418" w:author="EUGENIA ARCE LONDONO" w:date="2015-04-29T09:25:00Z">
        <w:r>
          <w:rPr>
            <w:rFonts w:ascii="Times New Roman" w:eastAsia="Times New Roman" w:hAnsi="Times New Roman" w:cs="Times New Roman"/>
            <w:b/>
            <w:bCs/>
            <w:color w:val="000000" w:themeColor="text1"/>
            <w:lang w:val="es-CO" w:eastAsia="es-CO"/>
          </w:rPr>
          <w:t>Los climas</w:t>
        </w:r>
      </w:ins>
      <w:r>
        <w:rPr>
          <w:rFonts w:ascii="Times New Roman" w:eastAsia="Times New Roman" w:hAnsi="Times New Roman" w:cs="Times New Roman"/>
          <w:b/>
          <w:bCs/>
          <w:color w:val="000000" w:themeColor="text1"/>
          <w:lang w:val="es-CO" w:eastAsia="es-CO"/>
        </w:rPr>
        <w:t xml:space="preserve"> de África</w:t>
      </w:r>
    </w:p>
    <w:p w14:paraId="2D54DAC2" w14:textId="77777777" w:rsidR="00E76345" w:rsidRPr="001726C4" w:rsidRDefault="00E76345" w:rsidP="00E76345">
      <w:pPr>
        <w:spacing w:after="0"/>
        <w:rPr>
          <w:rFonts w:ascii="Times New Roman" w:eastAsia="Times New Roman" w:hAnsi="Times New Roman" w:cs="Times New Roman"/>
          <w:color w:val="000000" w:themeColor="text1"/>
          <w:sz w:val="27"/>
          <w:szCs w:val="27"/>
          <w:lang w:val="es-CO" w:eastAsia="es-CO"/>
        </w:rPr>
      </w:pPr>
    </w:p>
    <w:tbl>
      <w:tblPr>
        <w:tblW w:w="4942" w:type="pct"/>
        <w:jc w:val="center"/>
        <w:tblCellSpacing w:w="7"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Change w:id="3419" w:author="EUGENIA ARCE LONDONO" w:date="2015-04-29T09:25:00Z">
          <w:tblPr>
            <w:tblW w:w="4857" w:type="pct"/>
            <w:jc w:val="center"/>
            <w:tblCellSpacing w:w="7"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PrChange>
      </w:tblPr>
      <w:tblGrid>
        <w:gridCol w:w="147"/>
        <w:gridCol w:w="1412"/>
        <w:gridCol w:w="14"/>
        <w:gridCol w:w="7401"/>
        <w:gridCol w:w="26"/>
        <w:tblGridChange w:id="3420">
          <w:tblGrid>
            <w:gridCol w:w="133"/>
            <w:gridCol w:w="1277"/>
            <w:gridCol w:w="135"/>
            <w:gridCol w:w="7301"/>
            <w:gridCol w:w="114"/>
          </w:tblGrid>
        </w:tblGridChange>
      </w:tblGrid>
      <w:tr w:rsidR="00E76345" w:rsidRPr="001726C4" w14:paraId="40B97331" w14:textId="77777777" w:rsidTr="008C38A3">
        <w:trPr>
          <w:tblCellSpacing w:w="7" w:type="dxa"/>
          <w:jc w:val="center"/>
          <w:trPrChange w:id="3421" w:author="EUGENIA ARCE LONDONO" w:date="2015-04-29T09:25:00Z">
            <w:trPr>
              <w:gridAfter w:val="0"/>
              <w:tblCellSpacing w:w="7" w:type="dxa"/>
              <w:jc w:val="center"/>
            </w:trPr>
          </w:trPrChange>
        </w:trPr>
        <w:tc>
          <w:tcPr>
            <w:tcW w:w="857" w:type="pct"/>
            <w:gridSpan w:val="3"/>
            <w:shd w:val="clear" w:color="auto" w:fill="auto"/>
            <w:hideMark/>
            <w:tcPrChange w:id="3422" w:author="EUGENIA ARCE LONDONO" w:date="2015-04-29T09:25:00Z">
              <w:tcPr>
                <w:tcW w:w="785" w:type="pct"/>
                <w:gridSpan w:val="2"/>
                <w:shd w:val="clear" w:color="auto" w:fill="auto"/>
                <w:hideMark/>
              </w:tcPr>
            </w:tcPrChange>
          </w:tcPr>
          <w:p w14:paraId="2B590478" w14:textId="77777777" w:rsidR="00E76345" w:rsidRPr="00E8520E" w:rsidRDefault="00E76345" w:rsidP="008C38A3">
            <w:pPr>
              <w:spacing w:after="0"/>
              <w:jc w:val="cente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Clima</w:t>
            </w:r>
          </w:p>
        </w:tc>
        <w:tc>
          <w:tcPr>
            <w:tcW w:w="4119" w:type="pct"/>
            <w:gridSpan w:val="2"/>
            <w:shd w:val="clear" w:color="auto" w:fill="auto"/>
            <w:vAlign w:val="center"/>
            <w:hideMark/>
            <w:tcPrChange w:id="3423" w:author="EUGENIA ARCE LONDONO" w:date="2015-04-29T09:25:00Z">
              <w:tcPr>
                <w:tcW w:w="4191" w:type="pct"/>
                <w:gridSpan w:val="2"/>
                <w:shd w:val="clear" w:color="auto" w:fill="auto"/>
                <w:vAlign w:val="center"/>
                <w:hideMark/>
              </w:tcPr>
            </w:tcPrChange>
          </w:tcPr>
          <w:p w14:paraId="110D27B8" w14:textId="77777777" w:rsidR="00E76345" w:rsidRPr="00E8520E" w:rsidRDefault="00E76345" w:rsidP="008C38A3">
            <w:pPr>
              <w:spacing w:after="0"/>
              <w:jc w:val="cente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Ubicación y características</w:t>
            </w:r>
          </w:p>
        </w:tc>
      </w:tr>
      <w:tr w:rsidR="00E76345" w:rsidRPr="001726C4" w14:paraId="5A53080E" w14:textId="77777777" w:rsidTr="008C38A3">
        <w:trPr>
          <w:tblCellSpacing w:w="7" w:type="dxa"/>
          <w:jc w:val="center"/>
          <w:trPrChange w:id="3424" w:author="EUGENIA ARCE LONDONO" w:date="2015-04-29T09:25:00Z">
            <w:trPr>
              <w:gridAfter w:val="0"/>
              <w:tblCellSpacing w:w="7" w:type="dxa"/>
              <w:jc w:val="center"/>
            </w:trPr>
          </w:trPrChange>
        </w:trPr>
        <w:tc>
          <w:tcPr>
            <w:tcW w:w="857" w:type="pct"/>
            <w:gridSpan w:val="3"/>
            <w:shd w:val="clear" w:color="auto" w:fill="auto"/>
            <w:tcPrChange w:id="3425" w:author="EUGENIA ARCE LONDONO" w:date="2015-04-29T09:25:00Z">
              <w:tcPr>
                <w:tcW w:w="785" w:type="pct"/>
                <w:gridSpan w:val="2"/>
                <w:shd w:val="clear" w:color="auto" w:fill="auto"/>
              </w:tcPr>
            </w:tcPrChange>
          </w:tcPr>
          <w:p w14:paraId="2585053B" w14:textId="77777777" w:rsidR="00E76345" w:rsidRPr="00E8520E" w:rsidRDefault="00E76345" w:rsidP="008C38A3">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El clima ecuatorial</w:t>
            </w:r>
          </w:p>
        </w:tc>
        <w:tc>
          <w:tcPr>
            <w:tcW w:w="4119" w:type="pct"/>
            <w:gridSpan w:val="2"/>
            <w:shd w:val="clear" w:color="auto" w:fill="auto"/>
            <w:vAlign w:val="center"/>
            <w:tcPrChange w:id="3426" w:author="EUGENIA ARCE LONDONO" w:date="2015-04-29T09:25:00Z">
              <w:tcPr>
                <w:tcW w:w="4191" w:type="pct"/>
                <w:gridSpan w:val="2"/>
                <w:shd w:val="clear" w:color="auto" w:fill="auto"/>
                <w:vAlign w:val="center"/>
              </w:tcPr>
            </w:tcPrChange>
          </w:tcPr>
          <w:p w14:paraId="7B266785" w14:textId="77777777" w:rsidR="00E76345" w:rsidRPr="00E8520E"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del w:id="3427" w:author="EUGENIA ARCE LONDONO" w:date="2015-04-29T09:25:00Z">
              <w:r w:rsidRPr="00E8520E">
                <w:rPr>
                  <w:rFonts w:ascii="Times New Roman" w:eastAsia="Times New Roman" w:hAnsi="Times New Roman" w:cs="Times New Roman"/>
                  <w:color w:val="000000" w:themeColor="text1"/>
                  <w:sz w:val="22"/>
                  <w:szCs w:val="22"/>
                  <w:lang w:val="es-CO" w:eastAsia="es-CO"/>
                </w:rPr>
                <w:delText>Propio</w:delText>
              </w:r>
            </w:del>
            <w:ins w:id="3428" w:author="EUGENIA ARCE LONDONO" w:date="2015-04-29T09:25:00Z">
              <w:r>
                <w:rPr>
                  <w:rFonts w:ascii="Times New Roman" w:eastAsia="Times New Roman" w:hAnsi="Times New Roman" w:cs="Times New Roman"/>
                  <w:color w:val="000000" w:themeColor="text1"/>
                  <w:sz w:val="22"/>
                  <w:szCs w:val="22"/>
                  <w:lang w:val="es-CO" w:eastAsia="es-CO"/>
                </w:rPr>
                <w:t>El clima ecuatorial es p</w:t>
              </w:r>
              <w:r w:rsidRPr="00E8520E">
                <w:rPr>
                  <w:rFonts w:ascii="Times New Roman" w:eastAsia="Times New Roman" w:hAnsi="Times New Roman" w:cs="Times New Roman"/>
                  <w:color w:val="000000" w:themeColor="text1"/>
                  <w:sz w:val="22"/>
                  <w:szCs w:val="22"/>
                  <w:lang w:val="es-CO" w:eastAsia="es-CO"/>
                </w:rPr>
                <w:t>ropio</w:t>
              </w:r>
            </w:ins>
            <w:r w:rsidRPr="00E8520E">
              <w:rPr>
                <w:rFonts w:ascii="Times New Roman" w:eastAsia="Times New Roman" w:hAnsi="Times New Roman" w:cs="Times New Roman"/>
                <w:color w:val="000000" w:themeColor="text1"/>
                <w:sz w:val="22"/>
                <w:szCs w:val="22"/>
                <w:lang w:val="es-CO" w:eastAsia="es-CO"/>
              </w:rPr>
              <w:t xml:space="preserve"> de las zonas del Co</w:t>
            </w:r>
            <w:r>
              <w:rPr>
                <w:rFonts w:ascii="Times New Roman" w:eastAsia="Times New Roman" w:hAnsi="Times New Roman" w:cs="Times New Roman"/>
                <w:color w:val="000000" w:themeColor="text1"/>
                <w:sz w:val="22"/>
                <w:szCs w:val="22"/>
                <w:lang w:val="es-CO" w:eastAsia="es-CO"/>
              </w:rPr>
              <w:t xml:space="preserve">ngo, Zaire, Camerún, Gabón y </w:t>
            </w:r>
            <w:del w:id="3429" w:author="EUGENIA ARCE LONDONO" w:date="2015-04-29T09:25:00Z">
              <w:r w:rsidRPr="00E8520E">
                <w:rPr>
                  <w:rFonts w:ascii="Times New Roman" w:eastAsia="Times New Roman" w:hAnsi="Times New Roman" w:cs="Times New Roman"/>
                  <w:color w:val="000000" w:themeColor="text1"/>
                  <w:sz w:val="22"/>
                  <w:szCs w:val="22"/>
                  <w:lang w:val="es-CO" w:eastAsia="es-CO"/>
                </w:rPr>
                <w:delText>Guínea</w:delText>
              </w:r>
            </w:del>
            <w:ins w:id="3430" w:author="TOSHIBA" w:date="2015-10-30T14:12:00Z">
              <w:r w:rsidR="00FD6567">
                <w:rPr>
                  <w:rFonts w:ascii="Times New Roman" w:eastAsia="Times New Roman" w:hAnsi="Times New Roman" w:cs="Times New Roman"/>
                  <w:color w:val="000000" w:themeColor="text1"/>
                  <w:sz w:val="22"/>
                  <w:szCs w:val="22"/>
                  <w:lang w:val="es-CO" w:eastAsia="es-CO"/>
                </w:rPr>
                <w:t xml:space="preserve"> </w:t>
              </w:r>
            </w:ins>
            <w:ins w:id="3431" w:author="EUGENIA ARCE LONDONO" w:date="2015-04-29T09:25:00Z">
              <w:r>
                <w:rPr>
                  <w:rFonts w:ascii="Times New Roman" w:eastAsia="Times New Roman" w:hAnsi="Times New Roman" w:cs="Times New Roman"/>
                  <w:color w:val="000000" w:themeColor="text1"/>
                  <w:sz w:val="22"/>
                  <w:szCs w:val="22"/>
                  <w:lang w:val="es-CO" w:eastAsia="es-CO"/>
                </w:rPr>
                <w:t>Gui</w:t>
              </w:r>
              <w:r w:rsidRPr="00E8520E">
                <w:rPr>
                  <w:rFonts w:ascii="Times New Roman" w:eastAsia="Times New Roman" w:hAnsi="Times New Roman" w:cs="Times New Roman"/>
                  <w:color w:val="000000" w:themeColor="text1"/>
                  <w:sz w:val="22"/>
                  <w:szCs w:val="22"/>
                  <w:lang w:val="es-CO" w:eastAsia="es-CO"/>
                </w:rPr>
                <w:t>nea</w:t>
              </w:r>
            </w:ins>
            <w:r w:rsidRPr="00E8520E">
              <w:rPr>
                <w:rFonts w:ascii="Times New Roman" w:eastAsia="Times New Roman" w:hAnsi="Times New Roman" w:cs="Times New Roman"/>
                <w:color w:val="000000" w:themeColor="text1"/>
                <w:sz w:val="22"/>
                <w:szCs w:val="22"/>
                <w:lang w:val="es-CO" w:eastAsia="es-CO"/>
              </w:rPr>
              <w:t xml:space="preserve"> Ecuatorial. </w:t>
            </w:r>
          </w:p>
          <w:p w14:paraId="0B5E5746" w14:textId="77777777" w:rsidR="00E76345" w:rsidRPr="00E8520E" w:rsidRDefault="00E76345" w:rsidP="008C38A3">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3D46D8F2" w14:textId="77777777" w:rsidR="00E76345" w:rsidRPr="00E8520E"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Características</w:t>
            </w:r>
            <w:del w:id="3432" w:author="TOSHIBA" w:date="2015-10-28T12:17:00Z">
              <w:r w:rsidRPr="00E8520E" w:rsidDel="00225EC7">
                <w:rPr>
                  <w:rFonts w:ascii="Times New Roman" w:eastAsia="Times New Roman" w:hAnsi="Times New Roman" w:cs="Times New Roman"/>
                  <w:b/>
                  <w:color w:val="000000" w:themeColor="text1"/>
                  <w:sz w:val="22"/>
                  <w:szCs w:val="22"/>
                  <w:lang w:val="es-CO" w:eastAsia="es-CO"/>
                </w:rPr>
                <w:delText xml:space="preserve">  </w:delText>
              </w:r>
            </w:del>
            <w:ins w:id="3433" w:author="TOSHIBA" w:date="2015-10-28T12:17:00Z">
              <w:r w:rsidR="00225EC7">
                <w:rPr>
                  <w:rFonts w:ascii="Times New Roman" w:eastAsia="Times New Roman" w:hAnsi="Times New Roman" w:cs="Times New Roman"/>
                  <w:b/>
                  <w:color w:val="000000" w:themeColor="text1"/>
                  <w:sz w:val="22"/>
                  <w:szCs w:val="22"/>
                  <w:lang w:val="es-CO" w:eastAsia="es-CO"/>
                </w:rPr>
                <w:t xml:space="preserve"> </w:t>
              </w:r>
            </w:ins>
            <w:r w:rsidRPr="00E8520E">
              <w:rPr>
                <w:rFonts w:ascii="Times New Roman" w:eastAsia="Times New Roman" w:hAnsi="Times New Roman" w:cs="Times New Roman"/>
                <w:b/>
                <w:color w:val="000000" w:themeColor="text1"/>
                <w:sz w:val="22"/>
                <w:szCs w:val="22"/>
                <w:lang w:val="es-CO" w:eastAsia="es-CO"/>
              </w:rPr>
              <w:t>del clima ecuatorial:</w:t>
            </w:r>
          </w:p>
          <w:p w14:paraId="61FD7E73" w14:textId="77777777" w:rsidR="00E76345" w:rsidRPr="008070DF" w:rsidRDefault="00E76345">
            <w:pPr>
              <w:shd w:val="clear" w:color="auto" w:fill="FFFFFF"/>
              <w:spacing w:after="0"/>
              <w:jc w:val="both"/>
              <w:rPr>
                <w:rFonts w:ascii="Times New Roman" w:eastAsia="Times New Roman" w:hAnsi="Times New Roman" w:cs="Times New Roman"/>
                <w:color w:val="000000" w:themeColor="text1"/>
                <w:sz w:val="22"/>
                <w:szCs w:val="22"/>
                <w:lang w:val="es-CO" w:eastAsia="es-CO"/>
              </w:rPr>
              <w:pPrChange w:id="3434" w:author="EUGENIA ARCE LONDONO" w:date="2015-04-29T09:25:00Z">
                <w:pPr>
                  <w:pStyle w:val="Prrafodelista"/>
                  <w:numPr>
                    <w:numId w:val="2"/>
                  </w:numPr>
                  <w:shd w:val="clear" w:color="auto" w:fill="FFFFFF"/>
                  <w:spacing w:after="0"/>
                  <w:ind w:left="0" w:hanging="357"/>
                  <w:jc w:val="both"/>
                </w:pPr>
              </w:pPrChange>
            </w:pPr>
            <w:ins w:id="3435" w:author="EUGENIA ARCE LONDONO" w:date="2015-04-29T09:25:00Z">
              <w:r w:rsidRPr="008070DF">
                <w:rPr>
                  <w:rFonts w:ascii="Times New Roman" w:eastAsia="Times New Roman" w:hAnsi="Times New Roman" w:cs="Times New Roman"/>
                  <w:color w:val="000000" w:themeColor="text1"/>
                  <w:sz w:val="22"/>
                  <w:szCs w:val="22"/>
                  <w:lang w:val="es-CO" w:eastAsia="es-CO"/>
                </w:rPr>
                <w:t>-</w:t>
              </w:r>
              <w:r>
                <w:rPr>
                  <w:rFonts w:ascii="Times New Roman" w:eastAsia="Times New Roman" w:hAnsi="Times New Roman" w:cs="Times New Roman"/>
                  <w:color w:val="000000" w:themeColor="text1"/>
                  <w:sz w:val="22"/>
                  <w:szCs w:val="22"/>
                  <w:lang w:val="es-CO" w:eastAsia="es-CO"/>
                </w:rPr>
                <w:t xml:space="preserve"> </w:t>
              </w:r>
            </w:ins>
            <w:del w:id="3436" w:author="TOSHIBA" w:date="2015-10-30T14:13:00Z">
              <w:r w:rsidRPr="008070DF" w:rsidDel="00397DCE">
                <w:rPr>
                  <w:rFonts w:ascii="Times New Roman" w:eastAsia="Times New Roman" w:hAnsi="Times New Roman" w:cs="Times New Roman"/>
                  <w:color w:val="000000" w:themeColor="text1"/>
                  <w:sz w:val="22"/>
                  <w:szCs w:val="22"/>
                  <w:lang w:val="es-CO" w:eastAsia="es-CO"/>
                </w:rPr>
                <w:delText>Las t</w:delText>
              </w:r>
            </w:del>
            <w:ins w:id="3437" w:author="TOSHIBA" w:date="2015-10-30T14:13:00Z">
              <w:r w:rsidR="00397DCE">
                <w:rPr>
                  <w:rFonts w:ascii="Times New Roman" w:eastAsia="Times New Roman" w:hAnsi="Times New Roman" w:cs="Times New Roman"/>
                  <w:color w:val="000000" w:themeColor="text1"/>
                  <w:sz w:val="22"/>
                  <w:szCs w:val="22"/>
                  <w:lang w:val="es-CO" w:eastAsia="es-CO"/>
                </w:rPr>
                <w:t>T</w:t>
              </w:r>
            </w:ins>
            <w:r w:rsidRPr="008070DF">
              <w:rPr>
                <w:rFonts w:ascii="Times New Roman" w:eastAsia="Times New Roman" w:hAnsi="Times New Roman" w:cs="Times New Roman"/>
                <w:color w:val="000000" w:themeColor="text1"/>
                <w:sz w:val="22"/>
                <w:szCs w:val="22"/>
                <w:lang w:val="es-CO" w:eastAsia="es-CO"/>
              </w:rPr>
              <w:t>emperaturas</w:t>
            </w:r>
            <w:ins w:id="3438" w:author="TOSHIBA" w:date="2015-10-30T14:13:00Z">
              <w:r w:rsidR="00397DCE">
                <w:rPr>
                  <w:rFonts w:ascii="Times New Roman" w:eastAsia="Times New Roman" w:hAnsi="Times New Roman" w:cs="Times New Roman"/>
                  <w:color w:val="000000" w:themeColor="text1"/>
                  <w:sz w:val="22"/>
                  <w:szCs w:val="22"/>
                  <w:lang w:val="es-CO" w:eastAsia="es-CO"/>
                </w:rPr>
                <w:t>:</w:t>
              </w:r>
            </w:ins>
            <w:r w:rsidRPr="008070DF">
              <w:rPr>
                <w:rFonts w:ascii="Times New Roman" w:eastAsia="Times New Roman" w:hAnsi="Times New Roman" w:cs="Times New Roman"/>
                <w:color w:val="000000" w:themeColor="text1"/>
                <w:sz w:val="22"/>
                <w:szCs w:val="22"/>
                <w:lang w:val="es-CO" w:eastAsia="es-CO"/>
              </w:rPr>
              <w:t xml:space="preserve"> altas durante todo el año</w:t>
            </w:r>
          </w:p>
          <w:p w14:paraId="54E8E701" w14:textId="77777777" w:rsidR="00E76345" w:rsidRPr="00E8520E"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ins w:id="3439"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del w:id="3440" w:author="TOSHIBA" w:date="2015-10-30T14:13:00Z">
              <w:r w:rsidRPr="00E8520E" w:rsidDel="00397DCE">
                <w:rPr>
                  <w:rFonts w:ascii="Times New Roman" w:eastAsia="Times New Roman" w:hAnsi="Times New Roman" w:cs="Times New Roman"/>
                  <w:color w:val="000000" w:themeColor="text1"/>
                  <w:sz w:val="22"/>
                  <w:szCs w:val="22"/>
                  <w:lang w:val="es-CO" w:eastAsia="es-CO"/>
                </w:rPr>
                <w:delText>Las p</w:delText>
              </w:r>
            </w:del>
            <w:ins w:id="3441" w:author="TOSHIBA" w:date="2015-10-30T14:13:00Z">
              <w:r w:rsidR="00397DCE">
                <w:rPr>
                  <w:rFonts w:ascii="Times New Roman" w:eastAsia="Times New Roman" w:hAnsi="Times New Roman" w:cs="Times New Roman"/>
                  <w:color w:val="000000" w:themeColor="text1"/>
                  <w:sz w:val="22"/>
                  <w:szCs w:val="22"/>
                  <w:lang w:val="es-CO" w:eastAsia="es-CO"/>
                </w:rPr>
                <w:t>P</w:t>
              </w:r>
            </w:ins>
            <w:r w:rsidRPr="00E8520E">
              <w:rPr>
                <w:rFonts w:ascii="Times New Roman" w:eastAsia="Times New Roman" w:hAnsi="Times New Roman" w:cs="Times New Roman"/>
                <w:color w:val="000000" w:themeColor="text1"/>
                <w:sz w:val="22"/>
                <w:szCs w:val="22"/>
                <w:lang w:val="es-CO" w:eastAsia="es-CO"/>
              </w:rPr>
              <w:t>recipitaciones</w:t>
            </w:r>
            <w:ins w:id="3442" w:author="TOSHIBA" w:date="2015-10-30T14:13:00Z">
              <w:r w:rsidR="00397DCE">
                <w:rPr>
                  <w:rFonts w:ascii="Times New Roman" w:eastAsia="Times New Roman" w:hAnsi="Times New Roman" w:cs="Times New Roman"/>
                  <w:color w:val="000000" w:themeColor="text1"/>
                  <w:sz w:val="22"/>
                  <w:szCs w:val="22"/>
                  <w:lang w:val="es-CO" w:eastAsia="es-CO"/>
                </w:rPr>
                <w:t>:</w:t>
              </w:r>
            </w:ins>
            <w:r w:rsidRPr="00E8520E">
              <w:rPr>
                <w:rFonts w:ascii="Times New Roman" w:eastAsia="Times New Roman" w:hAnsi="Times New Roman" w:cs="Times New Roman"/>
                <w:color w:val="000000" w:themeColor="text1"/>
                <w:sz w:val="22"/>
                <w:szCs w:val="22"/>
                <w:lang w:val="es-CO" w:eastAsia="es-CO"/>
              </w:rPr>
              <w:t xml:space="preserve"> abundantes.</w:t>
            </w:r>
          </w:p>
          <w:p w14:paraId="05F2FA6B" w14:textId="77777777" w:rsidR="00E76345" w:rsidRDefault="00E76345" w:rsidP="008C38A3">
            <w:pPr>
              <w:pStyle w:val="Prrafodelista"/>
              <w:numPr>
                <w:ilvl w:val="0"/>
                <w:numId w:val="2"/>
              </w:numPr>
              <w:shd w:val="clear" w:color="auto" w:fill="FFFFFF"/>
              <w:spacing w:after="0"/>
              <w:ind w:left="0" w:hanging="357"/>
              <w:jc w:val="both"/>
              <w:rPr>
                <w:ins w:id="3443" w:author="EUGENIA ARCE LONDONO" w:date="2015-04-29T09:25:00Z"/>
                <w:rFonts w:ascii="Times New Roman" w:eastAsia="Times New Roman" w:hAnsi="Times New Roman" w:cs="Times New Roman"/>
                <w:color w:val="000000" w:themeColor="text1"/>
                <w:sz w:val="22"/>
                <w:szCs w:val="22"/>
                <w:lang w:val="es-CO" w:eastAsia="es-CO"/>
              </w:rPr>
            </w:pPr>
            <w:del w:id="3444" w:author="EUGENIA ARCE LONDONO" w:date="2015-04-29T09:25:00Z">
              <w:r w:rsidRPr="00E8520E">
                <w:rPr>
                  <w:rFonts w:ascii="Times New Roman" w:eastAsia="Times New Roman" w:hAnsi="Times New Roman" w:cs="Times New Roman"/>
                  <w:color w:val="000000" w:themeColor="text1"/>
                  <w:sz w:val="22"/>
                  <w:szCs w:val="22"/>
                  <w:lang w:val="es-CO" w:eastAsia="es-CO"/>
                </w:rPr>
                <w:delText>El paisaje: la</w:delText>
              </w:r>
            </w:del>
          </w:p>
          <w:p w14:paraId="557D814F" w14:textId="77777777" w:rsidR="00E76345" w:rsidRPr="008070DF" w:rsidRDefault="00E76345" w:rsidP="008C38A3">
            <w:pPr>
              <w:pStyle w:val="Prrafodelista"/>
              <w:numPr>
                <w:ilvl w:val="0"/>
                <w:numId w:val="2"/>
              </w:numPr>
              <w:shd w:val="clear" w:color="auto" w:fill="FFFFFF"/>
              <w:spacing w:after="0"/>
              <w:ind w:left="0" w:hanging="357"/>
              <w:jc w:val="both"/>
              <w:rPr>
                <w:ins w:id="3445" w:author="EUGENIA ARCE LONDONO" w:date="2015-04-29T09:25:00Z"/>
                <w:rFonts w:ascii="Times New Roman" w:eastAsia="Times New Roman" w:hAnsi="Times New Roman" w:cs="Times New Roman"/>
                <w:b/>
                <w:color w:val="000000" w:themeColor="text1"/>
                <w:sz w:val="22"/>
                <w:szCs w:val="22"/>
                <w:lang w:val="es-CO" w:eastAsia="es-CO"/>
              </w:rPr>
            </w:pPr>
            <w:ins w:id="3446" w:author="EUGENIA ARCE LONDONO" w:date="2015-04-29T09:25:00Z">
              <w:r w:rsidRPr="008070DF">
                <w:rPr>
                  <w:rFonts w:ascii="Times New Roman" w:eastAsia="Times New Roman" w:hAnsi="Times New Roman" w:cs="Times New Roman"/>
                  <w:b/>
                  <w:color w:val="000000" w:themeColor="text1"/>
                  <w:sz w:val="22"/>
                  <w:szCs w:val="22"/>
                  <w:lang w:val="es-CO" w:eastAsia="es-CO"/>
                </w:rPr>
                <w:lastRenderedPageBreak/>
                <w:t>Paisaje</w:t>
              </w:r>
              <w:r>
                <w:rPr>
                  <w:rFonts w:ascii="Times New Roman" w:eastAsia="Times New Roman" w:hAnsi="Times New Roman" w:cs="Times New Roman"/>
                  <w:b/>
                  <w:color w:val="000000" w:themeColor="text1"/>
                  <w:sz w:val="22"/>
                  <w:szCs w:val="22"/>
                  <w:lang w:val="es-CO" w:eastAsia="es-CO"/>
                </w:rPr>
                <w:t>, vegetación</w:t>
              </w:r>
              <w:r w:rsidRPr="008070DF">
                <w:rPr>
                  <w:rFonts w:ascii="Times New Roman" w:eastAsia="Times New Roman" w:hAnsi="Times New Roman" w:cs="Times New Roman"/>
                  <w:b/>
                  <w:color w:val="000000" w:themeColor="text1"/>
                  <w:sz w:val="22"/>
                  <w:szCs w:val="22"/>
                  <w:lang w:val="es-CO" w:eastAsia="es-CO"/>
                </w:rPr>
                <w:t xml:space="preserve"> y fauna</w:t>
              </w:r>
              <w:del w:id="3447" w:author="TOSHIBA" w:date="2015-10-30T14:13:00Z">
                <w:r w:rsidRPr="008070DF" w:rsidDel="00397DCE">
                  <w:rPr>
                    <w:rFonts w:ascii="Times New Roman" w:eastAsia="Times New Roman" w:hAnsi="Times New Roman" w:cs="Times New Roman"/>
                    <w:b/>
                    <w:color w:val="000000" w:themeColor="text1"/>
                    <w:sz w:val="22"/>
                    <w:szCs w:val="22"/>
                    <w:lang w:val="es-CO" w:eastAsia="es-CO"/>
                  </w:rPr>
                  <w:delText>:</w:delText>
                </w:r>
              </w:del>
            </w:ins>
          </w:p>
          <w:p w14:paraId="4AD69482" w14:textId="77777777" w:rsidR="00E76345"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ins w:id="3448" w:author="EUGENIA ARCE LONDONO" w:date="2015-04-29T09:25:00Z">
              <w:r>
                <w:rPr>
                  <w:rFonts w:ascii="Times New Roman" w:eastAsia="Times New Roman" w:hAnsi="Times New Roman" w:cs="Times New Roman"/>
                  <w:color w:val="000000" w:themeColor="text1"/>
                  <w:sz w:val="22"/>
                  <w:szCs w:val="22"/>
                  <w:lang w:val="es-CO" w:eastAsia="es-CO"/>
                </w:rPr>
                <w:t>- Cuenta con</w:t>
              </w:r>
            </w:ins>
            <w:r>
              <w:rPr>
                <w:rFonts w:ascii="Times New Roman" w:eastAsia="Times New Roman" w:hAnsi="Times New Roman" w:cs="Times New Roman"/>
                <w:color w:val="000000" w:themeColor="text1"/>
                <w:sz w:val="22"/>
                <w:szCs w:val="22"/>
                <w:lang w:val="es-CO" w:eastAsia="es-CO"/>
              </w:rPr>
              <w:t xml:space="preserve"> </w:t>
            </w:r>
            <w:r w:rsidRPr="00E8520E">
              <w:rPr>
                <w:rFonts w:ascii="Times New Roman" w:eastAsia="Times New Roman" w:hAnsi="Times New Roman" w:cs="Times New Roman"/>
                <w:color w:val="000000" w:themeColor="text1"/>
                <w:sz w:val="22"/>
                <w:szCs w:val="22"/>
                <w:lang w:val="es-CO" w:eastAsia="es-CO"/>
              </w:rPr>
              <w:t>vegetación de selva ecuatorial</w:t>
            </w:r>
            <w:ins w:id="3449" w:author="TOSHIBA" w:date="2015-10-30T14:13:00Z">
              <w:r w:rsidR="00397DCE">
                <w:rPr>
                  <w:rFonts w:ascii="Times New Roman" w:eastAsia="Times New Roman" w:hAnsi="Times New Roman" w:cs="Times New Roman"/>
                  <w:color w:val="000000" w:themeColor="text1"/>
                  <w:sz w:val="22"/>
                  <w:szCs w:val="22"/>
                  <w:lang w:val="es-CO" w:eastAsia="es-CO"/>
                </w:rPr>
                <w:t>,</w:t>
              </w:r>
            </w:ins>
            <w:r w:rsidRPr="00E8520E">
              <w:rPr>
                <w:rFonts w:ascii="Times New Roman" w:eastAsia="Times New Roman" w:hAnsi="Times New Roman" w:cs="Times New Roman"/>
                <w:color w:val="000000" w:themeColor="text1"/>
                <w:sz w:val="22"/>
                <w:szCs w:val="22"/>
                <w:lang w:val="es-CO" w:eastAsia="es-CO"/>
              </w:rPr>
              <w:t xml:space="preserve"> caracterizada por su densidad y gran altura</w:t>
            </w:r>
            <w:del w:id="3450" w:author="EUGENIA ARCE LONDONO" w:date="2015-04-29T09:25:00Z">
              <w:r w:rsidRPr="00E8520E">
                <w:rPr>
                  <w:rFonts w:ascii="Times New Roman" w:eastAsia="Times New Roman" w:hAnsi="Times New Roman" w:cs="Times New Roman"/>
                  <w:color w:val="000000" w:themeColor="text1"/>
                  <w:sz w:val="22"/>
                  <w:szCs w:val="22"/>
                  <w:lang w:val="es-CO" w:eastAsia="es-CO"/>
                </w:rPr>
                <w:delText xml:space="preserve"> predominan</w:delText>
              </w:r>
            </w:del>
            <w:ins w:id="3451" w:author="EUGENIA ARCE LONDONO" w:date="2015-04-29T09:25:00Z">
              <w:r>
                <w:rPr>
                  <w:rFonts w:ascii="Times New Roman" w:eastAsia="Times New Roman" w:hAnsi="Times New Roman" w:cs="Times New Roman"/>
                  <w:color w:val="000000" w:themeColor="text1"/>
                  <w:sz w:val="22"/>
                  <w:szCs w:val="22"/>
                  <w:lang w:val="es-CO" w:eastAsia="es-CO"/>
                </w:rPr>
                <w:t xml:space="preserve">. </w:t>
              </w:r>
              <w:r w:rsidRPr="00621305">
                <w:rPr>
                  <w:rFonts w:ascii="Times New Roman" w:eastAsia="Times New Roman" w:hAnsi="Times New Roman" w:cs="Times New Roman"/>
                  <w:color w:val="000000" w:themeColor="text1"/>
                  <w:sz w:val="22"/>
                  <w:szCs w:val="22"/>
                  <w:lang w:val="es-CO" w:eastAsia="es-CO"/>
                </w:rPr>
                <w:t>Predominan</w:t>
              </w:r>
            </w:ins>
            <w:ins w:id="3452" w:author="TOSHIBA" w:date="2015-10-30T14:13:00Z">
              <w:r w:rsidR="00397DCE">
                <w:rPr>
                  <w:rFonts w:ascii="Times New Roman" w:eastAsia="Times New Roman" w:hAnsi="Times New Roman" w:cs="Times New Roman"/>
                  <w:color w:val="000000" w:themeColor="text1"/>
                  <w:sz w:val="22"/>
                  <w:szCs w:val="22"/>
                  <w:lang w:val="es-CO" w:eastAsia="es-CO"/>
                </w:rPr>
                <w:t>,</w:t>
              </w:r>
            </w:ins>
            <w:r w:rsidRPr="00621305">
              <w:rPr>
                <w:rFonts w:ascii="Times New Roman" w:eastAsia="Times New Roman" w:hAnsi="Times New Roman" w:cs="Times New Roman"/>
                <w:color w:val="000000" w:themeColor="text1"/>
                <w:sz w:val="22"/>
                <w:szCs w:val="22"/>
                <w:lang w:val="es-CO" w:eastAsia="es-CO"/>
              </w:rPr>
              <w:t xml:space="preserve"> además</w:t>
            </w:r>
            <w:ins w:id="3453" w:author="TOSHIBA" w:date="2015-10-30T14:13:00Z">
              <w:r w:rsidR="00397DCE">
                <w:rPr>
                  <w:rFonts w:ascii="Times New Roman" w:eastAsia="Times New Roman" w:hAnsi="Times New Roman" w:cs="Times New Roman"/>
                  <w:color w:val="000000" w:themeColor="text1"/>
                  <w:sz w:val="22"/>
                  <w:szCs w:val="22"/>
                  <w:lang w:val="es-CO" w:eastAsia="es-CO"/>
                </w:rPr>
                <w:t>,</w:t>
              </w:r>
            </w:ins>
            <w:r w:rsidRPr="00621305">
              <w:rPr>
                <w:rFonts w:ascii="Times New Roman" w:eastAsia="Times New Roman" w:hAnsi="Times New Roman" w:cs="Times New Roman"/>
                <w:color w:val="000000" w:themeColor="text1"/>
                <w:sz w:val="22"/>
                <w:szCs w:val="22"/>
                <w:lang w:val="es-CO" w:eastAsia="es-CO"/>
              </w:rPr>
              <w:t xml:space="preserve"> los matorrales que impiden el fácil acceso a los territorios. </w:t>
            </w:r>
          </w:p>
          <w:p w14:paraId="250C0CC8" w14:textId="77777777" w:rsidR="00E76345" w:rsidRPr="00621305" w:rsidRDefault="00E76345">
            <w:pPr>
              <w:numPr>
                <w:ilvl w:val="0"/>
                <w:numId w:val="2"/>
              </w:numPr>
              <w:shd w:val="clear" w:color="auto" w:fill="FFFFFF"/>
              <w:spacing w:after="0"/>
              <w:ind w:left="0" w:hanging="357"/>
              <w:contextualSpacing/>
              <w:jc w:val="both"/>
              <w:rPr>
                <w:rFonts w:ascii="Times New Roman" w:eastAsia="Times New Roman" w:hAnsi="Times New Roman" w:cs="Times New Roman"/>
                <w:color w:val="000000" w:themeColor="text1"/>
                <w:sz w:val="22"/>
                <w:szCs w:val="22"/>
                <w:lang w:val="es-CO" w:eastAsia="es-CO"/>
              </w:rPr>
              <w:pPrChange w:id="3454" w:author="EUGENIA ARCE LONDONO" w:date="2015-04-29T09:25:00Z">
                <w:pPr/>
              </w:pPrChange>
            </w:pPr>
            <w:ins w:id="3455"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r w:rsidRPr="00621305">
              <w:rPr>
                <w:rFonts w:ascii="Times New Roman" w:eastAsia="Times New Roman" w:hAnsi="Times New Roman" w:cs="Times New Roman"/>
                <w:color w:val="000000" w:themeColor="text1"/>
                <w:sz w:val="22"/>
                <w:szCs w:val="22"/>
                <w:lang w:val="es-CO" w:eastAsia="es-CO"/>
              </w:rPr>
              <w:t xml:space="preserve">Su fauna es diversa. Entre otros, </w:t>
            </w:r>
            <w:del w:id="3456" w:author="EUGENIA ARCE LONDONO" w:date="2015-04-29T09:25:00Z">
              <w:r w:rsidRPr="00E8520E">
                <w:rPr>
                  <w:rFonts w:ascii="Times New Roman" w:eastAsia="Times New Roman" w:hAnsi="Times New Roman" w:cs="Times New Roman"/>
                  <w:color w:val="000000" w:themeColor="text1"/>
                  <w:sz w:val="22"/>
                  <w:szCs w:val="22"/>
                  <w:lang w:val="es-CO" w:eastAsia="es-CO"/>
                </w:rPr>
                <w:delText>predominan</w:delText>
              </w:r>
            </w:del>
            <w:ins w:id="3457" w:author="TOSHIBA" w:date="2015-10-30T14:14:00Z">
              <w:r w:rsidR="00397DCE">
                <w:rPr>
                  <w:rFonts w:ascii="Times New Roman" w:eastAsia="Times New Roman" w:hAnsi="Times New Roman" w:cs="Times New Roman"/>
                  <w:color w:val="000000" w:themeColor="text1"/>
                  <w:sz w:val="22"/>
                  <w:szCs w:val="22"/>
                  <w:lang w:val="es-CO" w:eastAsia="es-CO"/>
                </w:rPr>
                <w:t xml:space="preserve"> </w:t>
              </w:r>
            </w:ins>
            <w:ins w:id="3458" w:author="EUGENIA ARCE LONDONO" w:date="2015-04-29T09:25:00Z">
              <w:r w:rsidRPr="00621305">
                <w:rPr>
                  <w:rFonts w:ascii="Times New Roman" w:eastAsia="Times New Roman" w:hAnsi="Times New Roman" w:cs="Times New Roman"/>
                  <w:color w:val="000000" w:themeColor="text1"/>
                  <w:sz w:val="22"/>
                  <w:szCs w:val="22"/>
                  <w:lang w:val="es-CO" w:eastAsia="es-CO"/>
                </w:rPr>
                <w:t>se destacan</w:t>
              </w:r>
            </w:ins>
            <w:r w:rsidRPr="00621305">
              <w:rPr>
                <w:rFonts w:ascii="Times New Roman" w:eastAsia="Times New Roman" w:hAnsi="Times New Roman" w:cs="Times New Roman"/>
                <w:color w:val="000000" w:themeColor="text1"/>
                <w:sz w:val="22"/>
                <w:szCs w:val="22"/>
                <w:lang w:val="es-CO" w:eastAsia="es-CO"/>
              </w:rPr>
              <w:t xml:space="preserve"> los felinos, los gorilas, los chimpancés, los elefantes y los hipopótamos.</w:t>
            </w:r>
          </w:p>
        </w:tc>
      </w:tr>
      <w:tr w:rsidR="00E76345" w:rsidRPr="001726C4" w14:paraId="5D59D4F2" w14:textId="77777777" w:rsidTr="00397DCE">
        <w:trPr>
          <w:gridBefore w:val="1"/>
          <w:gridAfter w:val="1"/>
          <w:wAfter w:w="119" w:type="dxa"/>
          <w:tblCellSpacing w:w="7" w:type="dxa"/>
          <w:jc w:val="center"/>
        </w:trPr>
        <w:tc>
          <w:tcPr>
            <w:tcW w:w="785" w:type="pct"/>
            <w:shd w:val="clear" w:color="auto" w:fill="auto"/>
          </w:tcPr>
          <w:p w14:paraId="3E68F227" w14:textId="77777777" w:rsidR="00E76345" w:rsidRPr="00E8520E" w:rsidRDefault="00E76345" w:rsidP="008C38A3">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lastRenderedPageBreak/>
              <w:t xml:space="preserve">El clima </w:t>
            </w:r>
            <w:del w:id="3459" w:author="EUGENIA ARCE LONDONO" w:date="2015-04-29T09:25:00Z">
              <w:r w:rsidRPr="00E8520E">
                <w:rPr>
                  <w:rFonts w:ascii="Times New Roman" w:eastAsia="Times New Roman" w:hAnsi="Times New Roman" w:cs="Times New Roman"/>
                  <w:b/>
                  <w:bCs/>
                  <w:color w:val="000000" w:themeColor="text1"/>
                  <w:sz w:val="22"/>
                  <w:szCs w:val="22"/>
                  <w:lang w:val="es-CO" w:eastAsia="es-CO"/>
                </w:rPr>
                <w:delText>Tropical</w:delText>
              </w:r>
            </w:del>
            <w:ins w:id="3460" w:author="EUGENIA ARCE LONDONO" w:date="2015-04-29T09:25:00Z">
              <w:r>
                <w:rPr>
                  <w:rFonts w:ascii="Times New Roman" w:eastAsia="Times New Roman" w:hAnsi="Times New Roman" w:cs="Times New Roman"/>
                  <w:b/>
                  <w:bCs/>
                  <w:color w:val="000000" w:themeColor="text1"/>
                  <w:sz w:val="22"/>
                  <w:szCs w:val="22"/>
                  <w:lang w:val="es-CO" w:eastAsia="es-CO"/>
                </w:rPr>
                <w:t>t</w:t>
              </w:r>
              <w:r w:rsidRPr="00E8520E">
                <w:rPr>
                  <w:rFonts w:ascii="Times New Roman" w:eastAsia="Times New Roman" w:hAnsi="Times New Roman" w:cs="Times New Roman"/>
                  <w:b/>
                  <w:bCs/>
                  <w:color w:val="000000" w:themeColor="text1"/>
                  <w:sz w:val="22"/>
                  <w:szCs w:val="22"/>
                  <w:lang w:val="es-CO" w:eastAsia="es-CO"/>
                </w:rPr>
                <w:t>ropical</w:t>
              </w:r>
            </w:ins>
            <w:r w:rsidRPr="00E8520E">
              <w:rPr>
                <w:rFonts w:ascii="Times New Roman" w:eastAsia="Times New Roman" w:hAnsi="Times New Roman" w:cs="Times New Roman"/>
                <w:b/>
                <w:bCs/>
                <w:color w:val="000000" w:themeColor="text1"/>
                <w:sz w:val="22"/>
                <w:szCs w:val="22"/>
                <w:lang w:val="es-CO" w:eastAsia="es-CO"/>
              </w:rPr>
              <w:t xml:space="preserve"> o de sabana</w:t>
            </w:r>
          </w:p>
        </w:tc>
        <w:tc>
          <w:tcPr>
            <w:tcW w:w="4191" w:type="pct"/>
            <w:gridSpan w:val="2"/>
            <w:shd w:val="clear" w:color="auto" w:fill="auto"/>
            <w:vAlign w:val="center"/>
          </w:tcPr>
          <w:p w14:paraId="5B1E9FAD" w14:textId="77777777" w:rsidR="00E76345" w:rsidRPr="00E8520E" w:rsidRDefault="00E76345" w:rsidP="008C38A3">
            <w:pPr>
              <w:pStyle w:val="u"/>
              <w:shd w:val="clear" w:color="auto" w:fill="FFFFFF"/>
              <w:spacing w:before="0" w:beforeAutospacing="0" w:after="0" w:afterAutospacing="0"/>
              <w:jc w:val="both"/>
              <w:rPr>
                <w:color w:val="000000" w:themeColor="text1"/>
                <w:sz w:val="22"/>
                <w:szCs w:val="22"/>
                <w:shd w:val="clear" w:color="auto" w:fill="FFFFFF"/>
                <w:lang w:eastAsia="es-ES"/>
              </w:rPr>
            </w:pPr>
            <w:r w:rsidRPr="00E8520E">
              <w:rPr>
                <w:color w:val="000000" w:themeColor="text1"/>
                <w:sz w:val="22"/>
                <w:szCs w:val="22"/>
              </w:rPr>
              <w:t xml:space="preserve">El </w:t>
            </w:r>
            <w:r w:rsidRPr="00E8520E">
              <w:rPr>
                <w:b/>
                <w:color w:val="000000" w:themeColor="text1"/>
                <w:sz w:val="22"/>
                <w:szCs w:val="22"/>
              </w:rPr>
              <w:t>clima tropical</w:t>
            </w:r>
            <w:r w:rsidRPr="00E8520E">
              <w:rPr>
                <w:color w:val="000000" w:themeColor="text1"/>
                <w:sz w:val="22"/>
                <w:szCs w:val="22"/>
              </w:rPr>
              <w:t xml:space="preserve"> o de sabana domina en los territorios de Ken</w:t>
            </w:r>
            <w:del w:id="3461" w:author="TOSHIBA" w:date="2015-10-30T14:15:00Z">
              <w:r w:rsidRPr="00E8520E" w:rsidDel="00397DCE">
                <w:rPr>
                  <w:color w:val="000000" w:themeColor="text1"/>
                  <w:sz w:val="22"/>
                  <w:szCs w:val="22"/>
                </w:rPr>
                <w:delText>y</w:delText>
              </w:r>
            </w:del>
            <w:ins w:id="3462" w:author="TOSHIBA" w:date="2015-10-30T14:15:00Z">
              <w:r w:rsidR="00397DCE">
                <w:rPr>
                  <w:color w:val="000000" w:themeColor="text1"/>
                  <w:sz w:val="22"/>
                  <w:szCs w:val="22"/>
                </w:rPr>
                <w:t>i</w:t>
              </w:r>
            </w:ins>
            <w:r w:rsidRPr="00E8520E">
              <w:rPr>
                <w:color w:val="000000" w:themeColor="text1"/>
                <w:sz w:val="22"/>
                <w:szCs w:val="22"/>
              </w:rPr>
              <w:t xml:space="preserve">a, Tanzania, Nigeria, </w:t>
            </w:r>
            <w:del w:id="3463" w:author="EUGENIA ARCE LONDONO" w:date="2015-04-29T09:25:00Z">
              <w:r w:rsidRPr="00E8520E">
                <w:rPr>
                  <w:color w:val="000000" w:themeColor="text1"/>
                  <w:sz w:val="22"/>
                  <w:szCs w:val="22"/>
                </w:rPr>
                <w:delText xml:space="preserve">sur de </w:delText>
              </w:r>
            </w:del>
            <w:r w:rsidRPr="00E8520E">
              <w:rPr>
                <w:color w:val="000000" w:themeColor="text1"/>
                <w:sz w:val="22"/>
                <w:szCs w:val="22"/>
              </w:rPr>
              <w:t>Sudán</w:t>
            </w:r>
            <w:ins w:id="3464" w:author="EUGENIA ARCE LONDONO" w:date="2015-04-29T09:25:00Z">
              <w:r>
                <w:rPr>
                  <w:color w:val="000000" w:themeColor="text1"/>
                  <w:sz w:val="22"/>
                  <w:szCs w:val="22"/>
                </w:rPr>
                <w:t xml:space="preserve"> del Sur</w:t>
              </w:r>
            </w:ins>
            <w:r w:rsidRPr="00E8520E">
              <w:rPr>
                <w:color w:val="000000" w:themeColor="text1"/>
                <w:sz w:val="22"/>
                <w:szCs w:val="22"/>
              </w:rPr>
              <w:t>, Zambia y Angola.</w:t>
            </w:r>
          </w:p>
          <w:p w14:paraId="40E0A410" w14:textId="77777777" w:rsidR="00E76345" w:rsidRPr="00E8520E" w:rsidRDefault="00E76345" w:rsidP="008C38A3">
            <w:pPr>
              <w:pStyle w:val="u"/>
              <w:shd w:val="clear" w:color="auto" w:fill="FFFFFF"/>
              <w:spacing w:before="0" w:beforeAutospacing="0" w:after="0" w:afterAutospacing="0"/>
              <w:jc w:val="both"/>
              <w:rPr>
                <w:b/>
                <w:color w:val="000000" w:themeColor="text1"/>
                <w:sz w:val="22"/>
                <w:szCs w:val="22"/>
              </w:rPr>
            </w:pPr>
          </w:p>
          <w:p w14:paraId="0502C917" w14:textId="77777777" w:rsidR="00E76345" w:rsidRPr="00E8520E" w:rsidRDefault="00E76345" w:rsidP="008C38A3">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Características</w:t>
            </w:r>
            <w:del w:id="3465" w:author="TOSHIBA" w:date="2015-10-28T12:17:00Z">
              <w:r w:rsidRPr="00E8520E" w:rsidDel="00225EC7">
                <w:rPr>
                  <w:rFonts w:ascii="Times New Roman" w:eastAsia="Times New Roman" w:hAnsi="Times New Roman" w:cs="Times New Roman"/>
                  <w:b/>
                  <w:color w:val="000000" w:themeColor="text1"/>
                  <w:sz w:val="22"/>
                  <w:szCs w:val="22"/>
                  <w:lang w:val="es-CO" w:eastAsia="es-CO"/>
                </w:rPr>
                <w:delText xml:space="preserve">  </w:delText>
              </w:r>
            </w:del>
            <w:ins w:id="3466" w:author="TOSHIBA" w:date="2015-10-28T12:17:00Z">
              <w:r w:rsidR="00225EC7">
                <w:rPr>
                  <w:rFonts w:ascii="Times New Roman" w:eastAsia="Times New Roman" w:hAnsi="Times New Roman" w:cs="Times New Roman"/>
                  <w:b/>
                  <w:color w:val="000000" w:themeColor="text1"/>
                  <w:sz w:val="22"/>
                  <w:szCs w:val="22"/>
                  <w:lang w:val="es-CO" w:eastAsia="es-CO"/>
                </w:rPr>
                <w:t xml:space="preserve"> </w:t>
              </w:r>
            </w:ins>
            <w:r w:rsidRPr="00E8520E">
              <w:rPr>
                <w:rFonts w:ascii="Times New Roman" w:eastAsia="Times New Roman" w:hAnsi="Times New Roman" w:cs="Times New Roman"/>
                <w:b/>
                <w:color w:val="000000" w:themeColor="text1"/>
                <w:sz w:val="22"/>
                <w:szCs w:val="22"/>
                <w:lang w:val="es-CO" w:eastAsia="es-CO"/>
              </w:rPr>
              <w:t>del clima tropical o de sabana</w:t>
            </w:r>
            <w:del w:id="3467" w:author="TOSHIBA" w:date="2015-10-30T14:16:00Z">
              <w:r w:rsidRPr="00E8520E" w:rsidDel="00397DCE">
                <w:rPr>
                  <w:rFonts w:ascii="Times New Roman" w:eastAsia="Times New Roman" w:hAnsi="Times New Roman" w:cs="Times New Roman"/>
                  <w:b/>
                  <w:color w:val="000000" w:themeColor="text1"/>
                  <w:sz w:val="22"/>
                  <w:szCs w:val="22"/>
                  <w:lang w:val="es-CO" w:eastAsia="es-CO"/>
                </w:rPr>
                <w:delText>:</w:delText>
              </w:r>
            </w:del>
          </w:p>
          <w:p w14:paraId="56E93193" w14:textId="77777777" w:rsidR="00E76345" w:rsidRPr="00E8520E"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468" w:author="TOSHIBA" w:date="2015-10-30T14:16:00Z">
              <w:r w:rsidRPr="00E8520E" w:rsidDel="00397DCE">
                <w:rPr>
                  <w:rFonts w:ascii="Times New Roman" w:eastAsia="Times New Roman" w:hAnsi="Times New Roman" w:cs="Times New Roman"/>
                  <w:color w:val="000000" w:themeColor="text1"/>
                  <w:sz w:val="22"/>
                  <w:szCs w:val="22"/>
                  <w:lang w:val="es-CO" w:eastAsia="es-CO"/>
                </w:rPr>
                <w:delText>Las t</w:delText>
              </w:r>
            </w:del>
            <w:ins w:id="3469" w:author="TOSHIBA" w:date="2015-10-30T14:17:00Z">
              <w:r w:rsidR="00397DCE">
                <w:rPr>
                  <w:rFonts w:ascii="Times New Roman" w:eastAsia="Times New Roman" w:hAnsi="Times New Roman" w:cs="Times New Roman"/>
                  <w:color w:val="000000" w:themeColor="text1"/>
                  <w:sz w:val="22"/>
                  <w:szCs w:val="22"/>
                  <w:lang w:val="es-CO" w:eastAsia="es-CO"/>
                </w:rPr>
                <w:t>T</w:t>
              </w:r>
            </w:ins>
            <w:r w:rsidRPr="00E8520E">
              <w:rPr>
                <w:rFonts w:ascii="Times New Roman" w:eastAsia="Times New Roman" w:hAnsi="Times New Roman" w:cs="Times New Roman"/>
                <w:color w:val="000000" w:themeColor="text1"/>
                <w:sz w:val="22"/>
                <w:szCs w:val="22"/>
                <w:lang w:val="es-CO" w:eastAsia="es-CO"/>
              </w:rPr>
              <w:t>emperaturas:</w:t>
            </w:r>
            <w:r>
              <w:rPr>
                <w:rFonts w:ascii="Times New Roman" w:eastAsia="Times New Roman" w:hAnsi="Times New Roman" w:cs="Times New Roman"/>
                <w:color w:val="000000" w:themeColor="text1"/>
                <w:sz w:val="22"/>
                <w:szCs w:val="22"/>
                <w:lang w:val="es-CO" w:eastAsia="es-CO"/>
              </w:rPr>
              <w:t xml:space="preserve"> </w:t>
            </w:r>
            <w:del w:id="3470" w:author="TOSHIBA" w:date="2015-10-31T14:35:00Z">
              <w:r w:rsidRPr="00E8520E" w:rsidDel="004038A8">
                <w:rPr>
                  <w:rFonts w:ascii="Times New Roman" w:eastAsia="Times New Roman" w:hAnsi="Times New Roman" w:cs="Times New Roman"/>
                  <w:color w:val="000000" w:themeColor="text1"/>
                  <w:sz w:val="22"/>
                  <w:szCs w:val="22"/>
                  <w:lang w:val="es-CO" w:eastAsia="es-CO"/>
                </w:rPr>
                <w:delText xml:space="preserve">Se caracterizan </w:delText>
              </w:r>
            </w:del>
            <w:del w:id="3471" w:author="TOSHIBA" w:date="2015-10-31T14:36:00Z">
              <w:r w:rsidRPr="00E8520E" w:rsidDel="004038A8">
                <w:rPr>
                  <w:rFonts w:ascii="Times New Roman" w:eastAsia="Times New Roman" w:hAnsi="Times New Roman" w:cs="Times New Roman"/>
                  <w:color w:val="000000" w:themeColor="text1"/>
                  <w:sz w:val="22"/>
                  <w:szCs w:val="22"/>
                  <w:lang w:val="es-CO" w:eastAsia="es-CO"/>
                </w:rPr>
                <w:delText>por</w:delText>
              </w:r>
            </w:del>
            <w:del w:id="3472" w:author="TOSHIBA" w:date="2015-10-30T14:17:00Z">
              <w:r w:rsidRPr="00E8520E" w:rsidDel="00397DCE">
                <w:rPr>
                  <w:rFonts w:ascii="Times New Roman" w:eastAsia="Times New Roman" w:hAnsi="Times New Roman" w:cs="Times New Roman"/>
                  <w:color w:val="000000" w:themeColor="text1"/>
                  <w:sz w:val="22"/>
                  <w:szCs w:val="22"/>
                  <w:lang w:val="es-CO" w:eastAsia="es-CO"/>
                </w:rPr>
                <w:delText xml:space="preserve"> </w:delText>
              </w:r>
            </w:del>
            <w:ins w:id="3473" w:author="TOSHIBA" w:date="2015-10-31T14:33:00Z">
              <w:r w:rsidR="004038A8">
                <w:rPr>
                  <w:rFonts w:ascii="Times New Roman" w:eastAsia="Times New Roman" w:hAnsi="Times New Roman" w:cs="Times New Roman"/>
                  <w:color w:val="000000" w:themeColor="text1"/>
                  <w:sz w:val="22"/>
                  <w:szCs w:val="22"/>
                  <w:lang w:val="es-CO" w:eastAsia="es-CO"/>
                </w:rPr>
                <w:t xml:space="preserve">presenta </w:t>
              </w:r>
            </w:ins>
            <w:r w:rsidRPr="00E8520E">
              <w:rPr>
                <w:rFonts w:ascii="Times New Roman" w:eastAsia="Times New Roman" w:hAnsi="Times New Roman" w:cs="Times New Roman"/>
                <w:color w:val="000000" w:themeColor="text1"/>
                <w:sz w:val="22"/>
                <w:szCs w:val="22"/>
                <w:lang w:val="es-CO" w:eastAsia="es-CO"/>
              </w:rPr>
              <w:t xml:space="preserve">altas </w:t>
            </w:r>
            <w:del w:id="3474" w:author="TOSHIBA" w:date="2015-10-30T14:17:00Z">
              <w:r w:rsidRPr="00E8520E" w:rsidDel="00397DCE">
                <w:rPr>
                  <w:rFonts w:ascii="Times New Roman" w:eastAsia="Times New Roman" w:hAnsi="Times New Roman" w:cs="Times New Roman"/>
                  <w:color w:val="000000" w:themeColor="text1"/>
                  <w:sz w:val="22"/>
                  <w:szCs w:val="22"/>
                  <w:lang w:val="es-CO" w:eastAsia="es-CO"/>
                </w:rPr>
                <w:delText xml:space="preserve">temperaturas </w:delText>
              </w:r>
            </w:del>
            <w:r w:rsidRPr="00E8520E">
              <w:rPr>
                <w:rFonts w:ascii="Times New Roman" w:eastAsia="Times New Roman" w:hAnsi="Times New Roman" w:cs="Times New Roman"/>
                <w:color w:val="000000" w:themeColor="text1"/>
                <w:sz w:val="22"/>
                <w:szCs w:val="22"/>
                <w:lang w:val="es-CO" w:eastAsia="es-CO"/>
              </w:rPr>
              <w:t>a lo largo de todo el año.</w:t>
            </w:r>
          </w:p>
          <w:p w14:paraId="4B1FB369" w14:textId="77777777" w:rsidR="00E76345" w:rsidRPr="00E8520E"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del w:id="3475" w:author="TOSHIBA" w:date="2015-10-30T14:18:00Z">
              <w:r w:rsidRPr="00E8520E" w:rsidDel="00397DCE">
                <w:rPr>
                  <w:rFonts w:ascii="Times New Roman" w:eastAsia="Times New Roman" w:hAnsi="Times New Roman" w:cs="Times New Roman"/>
                  <w:color w:val="000000" w:themeColor="text1"/>
                  <w:sz w:val="22"/>
                  <w:szCs w:val="22"/>
                  <w:lang w:val="es-CO" w:eastAsia="es-CO"/>
                </w:rPr>
                <w:delText>Las p</w:delText>
              </w:r>
            </w:del>
            <w:ins w:id="3476" w:author="TOSHIBA" w:date="2015-10-30T14:18:00Z">
              <w:r w:rsidR="00397DCE">
                <w:rPr>
                  <w:rFonts w:ascii="Times New Roman" w:eastAsia="Times New Roman" w:hAnsi="Times New Roman" w:cs="Times New Roman"/>
                  <w:color w:val="000000" w:themeColor="text1"/>
                  <w:sz w:val="22"/>
                  <w:szCs w:val="22"/>
                  <w:lang w:val="es-CO" w:eastAsia="es-CO"/>
                </w:rPr>
                <w:t>P</w:t>
              </w:r>
            </w:ins>
            <w:r w:rsidRPr="00E8520E">
              <w:rPr>
                <w:rFonts w:ascii="Times New Roman" w:eastAsia="Times New Roman" w:hAnsi="Times New Roman" w:cs="Times New Roman"/>
                <w:color w:val="000000" w:themeColor="text1"/>
                <w:sz w:val="22"/>
                <w:szCs w:val="22"/>
                <w:lang w:val="es-CO" w:eastAsia="es-CO"/>
              </w:rPr>
              <w:t>recipitaciones</w:t>
            </w:r>
            <w:del w:id="3477" w:author="EUGENIA ARCE LONDONO" w:date="2015-04-29T09:25:00Z">
              <w:r w:rsidRPr="00E8520E">
                <w:rPr>
                  <w:rFonts w:ascii="Times New Roman" w:eastAsia="Times New Roman" w:hAnsi="Times New Roman" w:cs="Times New Roman"/>
                  <w:color w:val="000000" w:themeColor="text1"/>
                  <w:sz w:val="22"/>
                  <w:szCs w:val="22"/>
                  <w:lang w:val="es-CO" w:eastAsia="es-CO"/>
                </w:rPr>
                <w:delText>: Se diferencia</w:delText>
              </w:r>
            </w:del>
            <w:ins w:id="3478" w:author="EUGENIA ARCE LONDONO" w:date="2015-04-29T09:25:00Z">
              <w:r>
                <w:rPr>
                  <w:rFonts w:ascii="Times New Roman" w:eastAsia="Times New Roman" w:hAnsi="Times New Roman" w:cs="Times New Roman"/>
                  <w:color w:val="000000" w:themeColor="text1"/>
                  <w:sz w:val="22"/>
                  <w:szCs w:val="22"/>
                  <w:lang w:val="es-CO" w:eastAsia="es-CO"/>
                </w:rPr>
                <w:t>, hay diferencias</w:t>
              </w:r>
            </w:ins>
            <w:r>
              <w:rPr>
                <w:rFonts w:ascii="Times New Roman" w:eastAsia="Times New Roman" w:hAnsi="Times New Roman" w:cs="Times New Roman"/>
                <w:color w:val="000000" w:themeColor="text1"/>
                <w:sz w:val="22"/>
                <w:szCs w:val="22"/>
                <w:lang w:val="es-CO" w:eastAsia="es-CO"/>
              </w:rPr>
              <w:t xml:space="preserve"> entre </w:t>
            </w:r>
            <w:del w:id="3479" w:author="EUGENIA ARCE LONDONO" w:date="2015-04-29T09:25:00Z">
              <w:r>
                <w:rPr>
                  <w:rFonts w:ascii="Times New Roman" w:eastAsia="Times New Roman" w:hAnsi="Times New Roman" w:cs="Times New Roman"/>
                  <w:color w:val="000000" w:themeColor="text1"/>
                  <w:sz w:val="22"/>
                  <w:szCs w:val="22"/>
                  <w:lang w:val="es-CO" w:eastAsia="es-CO"/>
                </w:rPr>
                <w:delText xml:space="preserve">una </w:delText>
              </w:r>
            </w:del>
            <w:ins w:id="3480" w:author="EUGENIA ARCE LONDONO" w:date="2015-04-29T09:25:00Z">
              <w:r>
                <w:rPr>
                  <w:rFonts w:ascii="Times New Roman" w:eastAsia="Times New Roman" w:hAnsi="Times New Roman" w:cs="Times New Roman"/>
                  <w:color w:val="000000" w:themeColor="text1"/>
                  <w:sz w:val="22"/>
                  <w:szCs w:val="22"/>
                  <w:lang w:val="es-CO" w:eastAsia="es-CO"/>
                </w:rPr>
                <w:t xml:space="preserve">un período de </w:t>
              </w:r>
            </w:ins>
            <w:r>
              <w:rPr>
                <w:rFonts w:ascii="Times New Roman" w:eastAsia="Times New Roman" w:hAnsi="Times New Roman" w:cs="Times New Roman"/>
                <w:color w:val="000000" w:themeColor="text1"/>
                <w:sz w:val="22"/>
                <w:szCs w:val="22"/>
                <w:lang w:val="es-CO" w:eastAsia="es-CO"/>
              </w:rPr>
              <w:t xml:space="preserve">mayor pluviosidad </w:t>
            </w:r>
            <w:del w:id="3481" w:author="EUGENIA ARCE LONDONO" w:date="2015-04-29T09:25:00Z">
              <w:r>
                <w:rPr>
                  <w:rFonts w:ascii="Times New Roman" w:eastAsia="Times New Roman" w:hAnsi="Times New Roman" w:cs="Times New Roman"/>
                  <w:color w:val="000000" w:themeColor="text1"/>
                  <w:sz w:val="22"/>
                  <w:szCs w:val="22"/>
                  <w:lang w:val="es-CO" w:eastAsia="es-CO"/>
                </w:rPr>
                <w:delText>al</w:delText>
              </w:r>
              <w:r w:rsidRPr="00E8520E">
                <w:rPr>
                  <w:rFonts w:ascii="Times New Roman" w:eastAsia="Times New Roman" w:hAnsi="Times New Roman" w:cs="Times New Roman"/>
                  <w:color w:val="000000" w:themeColor="text1"/>
                  <w:sz w:val="22"/>
                  <w:szCs w:val="22"/>
                  <w:lang w:val="es-CO" w:eastAsia="es-CO"/>
                </w:rPr>
                <w:delText>redeor</w:delText>
              </w:r>
            </w:del>
            <w:ins w:id="3482" w:author="EUGENIA ARCE LONDONO" w:date="2015-04-29T09:25:00Z">
              <w:r>
                <w:rPr>
                  <w:rFonts w:ascii="Times New Roman" w:eastAsia="Times New Roman" w:hAnsi="Times New Roman" w:cs="Times New Roman"/>
                  <w:color w:val="000000" w:themeColor="text1"/>
                  <w:sz w:val="22"/>
                  <w:szCs w:val="22"/>
                  <w:lang w:val="es-CO" w:eastAsia="es-CO"/>
                </w:rPr>
                <w:t>que dura al</w:t>
              </w:r>
              <w:r w:rsidRPr="00E8520E">
                <w:rPr>
                  <w:rFonts w:ascii="Times New Roman" w:eastAsia="Times New Roman" w:hAnsi="Times New Roman" w:cs="Times New Roman"/>
                  <w:color w:val="000000" w:themeColor="text1"/>
                  <w:sz w:val="22"/>
                  <w:szCs w:val="22"/>
                  <w:lang w:val="es-CO" w:eastAsia="es-CO"/>
                </w:rPr>
                <w:t>rede</w:t>
              </w:r>
              <w:r>
                <w:rPr>
                  <w:rFonts w:ascii="Times New Roman" w:eastAsia="Times New Roman" w:hAnsi="Times New Roman" w:cs="Times New Roman"/>
                  <w:color w:val="000000" w:themeColor="text1"/>
                  <w:sz w:val="22"/>
                  <w:szCs w:val="22"/>
                  <w:lang w:val="es-CO" w:eastAsia="es-CO"/>
                </w:rPr>
                <w:t>dor</w:t>
              </w:r>
            </w:ins>
            <w:r>
              <w:rPr>
                <w:rFonts w:ascii="Times New Roman" w:eastAsia="Times New Roman" w:hAnsi="Times New Roman" w:cs="Times New Roman"/>
                <w:color w:val="000000" w:themeColor="text1"/>
                <w:sz w:val="22"/>
                <w:szCs w:val="22"/>
                <w:lang w:val="es-CO" w:eastAsia="es-CO"/>
              </w:rPr>
              <w:t xml:space="preserve"> de </w:t>
            </w:r>
            <w:del w:id="3483" w:author="EUGENIA ARCE LONDONO" w:date="2015-04-29T09:25:00Z">
              <w:r w:rsidRPr="00E8520E">
                <w:rPr>
                  <w:rFonts w:ascii="Times New Roman" w:eastAsia="Times New Roman" w:hAnsi="Times New Roman" w:cs="Times New Roman"/>
                  <w:color w:val="000000" w:themeColor="text1"/>
                  <w:sz w:val="22"/>
                  <w:szCs w:val="22"/>
                  <w:lang w:val="es-CO" w:eastAsia="es-CO"/>
                </w:rPr>
                <w:delText>7</w:delText>
              </w:r>
            </w:del>
            <w:ins w:id="3484" w:author="TOSHIBA" w:date="2015-10-30T14:18:00Z">
              <w:r w:rsidR="00397DCE">
                <w:rPr>
                  <w:rFonts w:ascii="Times New Roman" w:eastAsia="Times New Roman" w:hAnsi="Times New Roman" w:cs="Times New Roman"/>
                  <w:color w:val="000000" w:themeColor="text1"/>
                  <w:sz w:val="22"/>
                  <w:szCs w:val="22"/>
                  <w:lang w:val="es-CO" w:eastAsia="es-CO"/>
                </w:rPr>
                <w:t xml:space="preserve"> </w:t>
              </w:r>
            </w:ins>
            <w:ins w:id="3485" w:author="EUGENIA ARCE LONDONO" w:date="2015-04-29T09:25:00Z">
              <w:r>
                <w:rPr>
                  <w:rFonts w:ascii="Times New Roman" w:eastAsia="Times New Roman" w:hAnsi="Times New Roman" w:cs="Times New Roman"/>
                  <w:color w:val="000000" w:themeColor="text1"/>
                  <w:sz w:val="22"/>
                  <w:szCs w:val="22"/>
                  <w:lang w:val="es-CO" w:eastAsia="es-CO"/>
                </w:rPr>
                <w:t>siete</w:t>
              </w:r>
            </w:ins>
            <w:r w:rsidRPr="00E8520E">
              <w:rPr>
                <w:rFonts w:ascii="Times New Roman" w:eastAsia="Times New Roman" w:hAnsi="Times New Roman" w:cs="Times New Roman"/>
                <w:color w:val="000000" w:themeColor="text1"/>
                <w:sz w:val="22"/>
                <w:szCs w:val="22"/>
                <w:lang w:val="es-CO" w:eastAsia="es-CO"/>
              </w:rPr>
              <w:t xml:space="preserve"> meses al año</w:t>
            </w:r>
            <w:ins w:id="3486" w:author="EUGENIA ARCE LONDONO" w:date="2015-04-29T09:25:00Z">
              <w:r>
                <w:rPr>
                  <w:rFonts w:ascii="Times New Roman" w:eastAsia="Times New Roman" w:hAnsi="Times New Roman" w:cs="Times New Roman"/>
                  <w:color w:val="000000" w:themeColor="text1"/>
                  <w:sz w:val="22"/>
                  <w:szCs w:val="22"/>
                  <w:lang w:val="es-CO" w:eastAsia="es-CO"/>
                </w:rPr>
                <w:t>,</w:t>
              </w:r>
            </w:ins>
            <w:r w:rsidRPr="00E8520E">
              <w:rPr>
                <w:rFonts w:ascii="Times New Roman" w:eastAsia="Times New Roman" w:hAnsi="Times New Roman" w:cs="Times New Roman"/>
                <w:color w:val="000000" w:themeColor="text1"/>
                <w:sz w:val="22"/>
                <w:szCs w:val="22"/>
                <w:lang w:val="es-CO" w:eastAsia="es-CO"/>
              </w:rPr>
              <w:t xml:space="preserve"> y</w:t>
            </w:r>
            <w:ins w:id="3487" w:author="EUGENIA ARCE LONDONO" w:date="2015-04-29T09:25:00Z">
              <w:r w:rsidRPr="00E8520E">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una fase de</w:t>
              </w:r>
            </w:ins>
            <w:r>
              <w:rPr>
                <w:rFonts w:ascii="Times New Roman" w:eastAsia="Times New Roman" w:hAnsi="Times New Roman" w:cs="Times New Roman"/>
                <w:color w:val="000000" w:themeColor="text1"/>
                <w:sz w:val="22"/>
                <w:szCs w:val="22"/>
                <w:lang w:val="es-CO" w:eastAsia="es-CO"/>
              </w:rPr>
              <w:t xml:space="preserve"> </w:t>
            </w:r>
            <w:r w:rsidRPr="00E8520E">
              <w:rPr>
                <w:rFonts w:ascii="Times New Roman" w:eastAsia="Times New Roman" w:hAnsi="Times New Roman" w:cs="Times New Roman"/>
                <w:color w:val="000000" w:themeColor="text1"/>
                <w:sz w:val="22"/>
                <w:szCs w:val="22"/>
                <w:lang w:val="es-CO" w:eastAsia="es-CO"/>
              </w:rPr>
              <w:t>lluv</w:t>
            </w:r>
            <w:r>
              <w:rPr>
                <w:rFonts w:ascii="Times New Roman" w:eastAsia="Times New Roman" w:hAnsi="Times New Roman" w:cs="Times New Roman"/>
                <w:color w:val="000000" w:themeColor="text1"/>
                <w:sz w:val="22"/>
                <w:szCs w:val="22"/>
                <w:lang w:val="es-CO" w:eastAsia="es-CO"/>
              </w:rPr>
              <w:t>ias escasas en la estación seca</w:t>
            </w:r>
            <w:del w:id="3488"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ins w:id="3489" w:author="EUGENIA ARCE LONDONO" w:date="2015-04-29T09:25:00Z">
              <w:r>
                <w:rPr>
                  <w:rFonts w:ascii="Times New Roman" w:eastAsia="Times New Roman" w:hAnsi="Times New Roman" w:cs="Times New Roman"/>
                  <w:color w:val="000000" w:themeColor="text1"/>
                  <w:sz w:val="22"/>
                  <w:szCs w:val="22"/>
                  <w:lang w:val="es-CO" w:eastAsia="es-CO"/>
                </w:rPr>
                <w:t xml:space="preserve"> que dura</w:t>
              </w:r>
            </w:ins>
            <w:r>
              <w:rPr>
                <w:rFonts w:ascii="Times New Roman" w:eastAsia="Times New Roman" w:hAnsi="Times New Roman" w:cs="Times New Roman"/>
                <w:color w:val="000000" w:themeColor="text1"/>
                <w:sz w:val="22"/>
                <w:szCs w:val="22"/>
                <w:lang w:val="es-CO" w:eastAsia="es-CO"/>
              </w:rPr>
              <w:t xml:space="preserve"> </w:t>
            </w:r>
            <w:ins w:id="3490" w:author="TOSHIBA" w:date="2015-10-30T14:18:00Z">
              <w:r w:rsidR="00397DCE">
                <w:rPr>
                  <w:rFonts w:ascii="Times New Roman" w:eastAsia="Times New Roman" w:hAnsi="Times New Roman" w:cs="Times New Roman"/>
                  <w:color w:val="000000" w:themeColor="text1"/>
                  <w:sz w:val="22"/>
                  <w:szCs w:val="22"/>
                  <w:lang w:val="es-CO" w:eastAsia="es-CO"/>
                </w:rPr>
                <w:t xml:space="preserve">cerca </w:t>
              </w:r>
            </w:ins>
            <w:del w:id="3491" w:author="TOSHIBA" w:date="2015-10-30T14:19:00Z">
              <w:r w:rsidDel="00397DCE">
                <w:rPr>
                  <w:rFonts w:ascii="Times New Roman" w:eastAsia="Times New Roman" w:hAnsi="Times New Roman" w:cs="Times New Roman"/>
                  <w:color w:val="000000" w:themeColor="text1"/>
                  <w:sz w:val="22"/>
                  <w:szCs w:val="22"/>
                  <w:lang w:val="es-CO" w:eastAsia="es-CO"/>
                </w:rPr>
                <w:delText xml:space="preserve">alrededor </w:delText>
              </w:r>
            </w:del>
            <w:r>
              <w:rPr>
                <w:rFonts w:ascii="Times New Roman" w:eastAsia="Times New Roman" w:hAnsi="Times New Roman" w:cs="Times New Roman"/>
                <w:color w:val="000000" w:themeColor="text1"/>
                <w:sz w:val="22"/>
                <w:szCs w:val="22"/>
                <w:lang w:val="es-CO" w:eastAsia="es-CO"/>
              </w:rPr>
              <w:t xml:space="preserve">de </w:t>
            </w:r>
            <w:del w:id="3492" w:author="EUGENIA ARCE LONDONO" w:date="2015-04-29T09:25:00Z">
              <w:r w:rsidRPr="00E8520E">
                <w:rPr>
                  <w:rFonts w:ascii="Times New Roman" w:eastAsia="Times New Roman" w:hAnsi="Times New Roman" w:cs="Times New Roman"/>
                  <w:color w:val="000000" w:themeColor="text1"/>
                  <w:sz w:val="22"/>
                  <w:szCs w:val="22"/>
                  <w:lang w:val="es-CO" w:eastAsia="es-CO"/>
                </w:rPr>
                <w:delText>5</w:delText>
              </w:r>
            </w:del>
            <w:ins w:id="3493" w:author="TOSHIBA" w:date="2015-10-31T14:33:00Z">
              <w:r w:rsidR="004038A8">
                <w:rPr>
                  <w:rFonts w:ascii="Times New Roman" w:eastAsia="Times New Roman" w:hAnsi="Times New Roman" w:cs="Times New Roman"/>
                  <w:color w:val="000000" w:themeColor="text1"/>
                  <w:sz w:val="22"/>
                  <w:szCs w:val="22"/>
                  <w:lang w:val="es-CO" w:eastAsia="es-CO"/>
                </w:rPr>
                <w:t xml:space="preserve"> </w:t>
              </w:r>
            </w:ins>
            <w:ins w:id="3494" w:author="EUGENIA ARCE LONDONO" w:date="2015-04-29T09:25:00Z">
              <w:r>
                <w:rPr>
                  <w:rFonts w:ascii="Times New Roman" w:eastAsia="Times New Roman" w:hAnsi="Times New Roman" w:cs="Times New Roman"/>
                  <w:color w:val="000000" w:themeColor="text1"/>
                  <w:sz w:val="22"/>
                  <w:szCs w:val="22"/>
                  <w:lang w:val="es-CO" w:eastAsia="es-CO"/>
                </w:rPr>
                <w:t>cinco</w:t>
              </w:r>
            </w:ins>
            <w:r w:rsidRPr="00E8520E">
              <w:rPr>
                <w:rFonts w:ascii="Times New Roman" w:eastAsia="Times New Roman" w:hAnsi="Times New Roman" w:cs="Times New Roman"/>
                <w:color w:val="000000" w:themeColor="text1"/>
                <w:sz w:val="22"/>
                <w:szCs w:val="22"/>
                <w:lang w:val="es-CO" w:eastAsia="es-CO"/>
              </w:rPr>
              <w:t xml:space="preserve"> meses al año.</w:t>
            </w:r>
            <w:del w:id="3495" w:author="TOSHIBA" w:date="2015-10-28T12:17:00Z">
              <w:r w:rsidRPr="00E8520E" w:rsidDel="00225EC7">
                <w:rPr>
                  <w:rFonts w:ascii="Times New Roman" w:eastAsia="Times New Roman" w:hAnsi="Times New Roman" w:cs="Times New Roman"/>
                  <w:color w:val="000000" w:themeColor="text1"/>
                  <w:sz w:val="22"/>
                  <w:szCs w:val="22"/>
                  <w:lang w:val="es-CO" w:eastAsia="es-CO"/>
                </w:rPr>
                <w:delText xml:space="preserve">  </w:delText>
              </w:r>
            </w:del>
            <w:ins w:id="3496" w:author="TOSHIBA" w:date="2015-10-28T12:17:00Z">
              <w:r w:rsidR="00225EC7">
                <w:rPr>
                  <w:rFonts w:ascii="Times New Roman" w:eastAsia="Times New Roman" w:hAnsi="Times New Roman" w:cs="Times New Roman"/>
                  <w:color w:val="000000" w:themeColor="text1"/>
                  <w:sz w:val="22"/>
                  <w:szCs w:val="22"/>
                  <w:lang w:val="es-CO" w:eastAsia="es-CO"/>
                </w:rPr>
                <w:t xml:space="preserve"> </w:t>
              </w:r>
            </w:ins>
          </w:p>
          <w:p w14:paraId="1A32A946" w14:textId="77777777" w:rsidR="00E76345" w:rsidRDefault="00E76345" w:rsidP="008C38A3">
            <w:pPr>
              <w:shd w:val="clear" w:color="auto" w:fill="FFFFFF"/>
              <w:spacing w:after="0"/>
              <w:jc w:val="both"/>
              <w:rPr>
                <w:ins w:id="3497" w:author="EUGENIA ARCE LONDONO" w:date="2015-04-29T09:25:00Z"/>
                <w:rFonts w:ascii="Times New Roman" w:eastAsia="Times New Roman" w:hAnsi="Times New Roman" w:cs="Times New Roman"/>
                <w:color w:val="000000" w:themeColor="text1"/>
                <w:sz w:val="22"/>
                <w:szCs w:val="22"/>
                <w:lang w:val="es-CO" w:eastAsia="es-CO"/>
              </w:rPr>
            </w:pPr>
            <w:del w:id="3498" w:author="EUGENIA ARCE LONDONO" w:date="2015-04-29T09:25:00Z">
              <w:r w:rsidRPr="00E8520E">
                <w:rPr>
                  <w:rFonts w:ascii="Times New Roman" w:eastAsia="Times New Roman" w:hAnsi="Times New Roman" w:cs="Times New Roman"/>
                  <w:color w:val="000000" w:themeColor="text1"/>
                  <w:sz w:val="22"/>
                  <w:szCs w:val="22"/>
                  <w:lang w:val="es-CO" w:eastAsia="es-CO"/>
                </w:rPr>
                <w:delText>El paisaje: la</w:delText>
              </w:r>
            </w:del>
          </w:p>
          <w:p w14:paraId="2494AC03" w14:textId="77777777" w:rsidR="00E76345" w:rsidRPr="00621305" w:rsidRDefault="00E76345" w:rsidP="008C38A3">
            <w:pPr>
              <w:pStyle w:val="Prrafodelista"/>
              <w:numPr>
                <w:ilvl w:val="0"/>
                <w:numId w:val="2"/>
              </w:numPr>
              <w:shd w:val="clear" w:color="auto" w:fill="FFFFFF"/>
              <w:spacing w:after="0"/>
              <w:ind w:left="0" w:hanging="357"/>
              <w:jc w:val="both"/>
              <w:rPr>
                <w:ins w:id="3499" w:author="EUGENIA ARCE LONDONO" w:date="2015-04-29T09:25:00Z"/>
                <w:rFonts w:ascii="Times New Roman" w:eastAsia="Times New Roman" w:hAnsi="Times New Roman" w:cs="Times New Roman"/>
                <w:b/>
                <w:color w:val="000000" w:themeColor="text1"/>
                <w:sz w:val="22"/>
                <w:szCs w:val="22"/>
                <w:lang w:val="es-CO" w:eastAsia="es-CO"/>
              </w:rPr>
            </w:pPr>
            <w:ins w:id="3500" w:author="EUGENIA ARCE LONDONO" w:date="2015-04-29T09:25:00Z">
              <w:r w:rsidRPr="008070DF">
                <w:rPr>
                  <w:rFonts w:ascii="Times New Roman" w:eastAsia="Times New Roman" w:hAnsi="Times New Roman" w:cs="Times New Roman"/>
                  <w:b/>
                  <w:color w:val="000000" w:themeColor="text1"/>
                  <w:sz w:val="22"/>
                  <w:szCs w:val="22"/>
                  <w:lang w:val="es-CO" w:eastAsia="es-CO"/>
                </w:rPr>
                <w:t>Paisaje</w:t>
              </w:r>
              <w:r>
                <w:rPr>
                  <w:rFonts w:ascii="Times New Roman" w:eastAsia="Times New Roman" w:hAnsi="Times New Roman" w:cs="Times New Roman"/>
                  <w:b/>
                  <w:color w:val="000000" w:themeColor="text1"/>
                  <w:sz w:val="22"/>
                  <w:szCs w:val="22"/>
                  <w:lang w:val="es-CO" w:eastAsia="es-CO"/>
                </w:rPr>
                <w:t>,</w:t>
              </w:r>
            </w:ins>
            <w:r>
              <w:rPr>
                <w:rFonts w:ascii="Times New Roman" w:hAnsi="Times New Roman"/>
                <w:b/>
                <w:color w:val="000000" w:themeColor="text1"/>
                <w:sz w:val="22"/>
                <w:lang w:val="es-CO"/>
                <w:rPrChange w:id="3501" w:author="EUGENIA ARCE LONDONO" w:date="2015-04-29T09:25:00Z">
                  <w:rPr>
                    <w:rFonts w:ascii="Times New Roman" w:hAnsi="Times New Roman"/>
                    <w:color w:val="000000" w:themeColor="text1"/>
                    <w:sz w:val="22"/>
                    <w:lang w:val="es-CO"/>
                  </w:rPr>
                </w:rPrChange>
              </w:rPr>
              <w:t xml:space="preserve"> vegetación</w:t>
            </w:r>
            <w:r w:rsidRPr="008070DF">
              <w:rPr>
                <w:rFonts w:ascii="Times New Roman" w:hAnsi="Times New Roman"/>
                <w:b/>
                <w:color w:val="000000" w:themeColor="text1"/>
                <w:sz w:val="22"/>
                <w:lang w:val="es-CO"/>
                <w:rPrChange w:id="3502" w:author="EUGENIA ARCE LONDONO" w:date="2015-04-29T09:25:00Z">
                  <w:rPr>
                    <w:rFonts w:ascii="Times New Roman" w:hAnsi="Times New Roman"/>
                    <w:color w:val="000000" w:themeColor="text1"/>
                    <w:sz w:val="22"/>
                    <w:lang w:val="es-CO"/>
                  </w:rPr>
                </w:rPrChange>
              </w:rPr>
              <w:t xml:space="preserve"> </w:t>
            </w:r>
            <w:del w:id="3503" w:author="EUGENIA ARCE LONDONO" w:date="2015-04-29T09:25:00Z">
              <w:r w:rsidRPr="00E8520E">
                <w:rPr>
                  <w:rFonts w:ascii="Times New Roman" w:eastAsia="Times New Roman" w:hAnsi="Times New Roman" w:cs="Times New Roman"/>
                  <w:color w:val="000000" w:themeColor="text1"/>
                  <w:sz w:val="22"/>
                  <w:szCs w:val="22"/>
                  <w:lang w:val="es-CO" w:eastAsia="es-CO"/>
                </w:rPr>
                <w:delText>es</w:delText>
              </w:r>
            </w:del>
            <w:ins w:id="3504" w:author="EUGENIA ARCE LONDONO" w:date="2015-04-29T09:25:00Z">
              <w:r w:rsidRPr="008070DF">
                <w:rPr>
                  <w:rFonts w:ascii="Times New Roman" w:eastAsia="Times New Roman" w:hAnsi="Times New Roman" w:cs="Times New Roman"/>
                  <w:b/>
                  <w:color w:val="000000" w:themeColor="text1"/>
                  <w:sz w:val="22"/>
                  <w:szCs w:val="22"/>
                  <w:lang w:val="es-CO" w:eastAsia="es-CO"/>
                </w:rPr>
                <w:t>y fauna</w:t>
              </w:r>
              <w:del w:id="3505" w:author="TOSHIBA" w:date="2015-10-30T14:19:00Z">
                <w:r w:rsidRPr="008070DF" w:rsidDel="00397DCE">
                  <w:rPr>
                    <w:rFonts w:ascii="Times New Roman" w:eastAsia="Times New Roman" w:hAnsi="Times New Roman" w:cs="Times New Roman"/>
                    <w:b/>
                    <w:color w:val="000000" w:themeColor="text1"/>
                    <w:sz w:val="22"/>
                    <w:szCs w:val="22"/>
                    <w:lang w:val="es-CO" w:eastAsia="es-CO"/>
                  </w:rPr>
                  <w:delText>:</w:delText>
                </w:r>
              </w:del>
            </w:ins>
          </w:p>
          <w:p w14:paraId="7697B0CD" w14:textId="77777777" w:rsidR="00E76345" w:rsidRPr="008070DF"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ins w:id="3506" w:author="EUGENIA ARCE LONDONO" w:date="2015-04-29T09:25:00Z">
              <w:r w:rsidRPr="008070DF">
                <w:rPr>
                  <w:rFonts w:ascii="Times New Roman" w:eastAsia="Times New Roman" w:hAnsi="Times New Roman" w:cs="Times New Roman"/>
                  <w:color w:val="000000" w:themeColor="text1"/>
                  <w:sz w:val="22"/>
                  <w:szCs w:val="22"/>
                  <w:lang w:val="es-CO" w:eastAsia="es-CO"/>
                </w:rPr>
                <w:t>-</w:t>
              </w:r>
              <w:r>
                <w:rPr>
                  <w:rFonts w:ascii="Times New Roman" w:eastAsia="Times New Roman" w:hAnsi="Times New Roman" w:cs="Times New Roman"/>
                  <w:color w:val="000000" w:themeColor="text1"/>
                  <w:sz w:val="22"/>
                  <w:szCs w:val="22"/>
                  <w:lang w:val="es-CO" w:eastAsia="es-CO"/>
                </w:rPr>
                <w:t xml:space="preserve"> El paisaje se caracteriza por</w:t>
              </w:r>
              <w:r w:rsidRPr="008070DF">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un</w:t>
              </w:r>
              <w:r w:rsidRPr="008070DF">
                <w:rPr>
                  <w:rFonts w:ascii="Times New Roman" w:eastAsia="Times New Roman" w:hAnsi="Times New Roman" w:cs="Times New Roman"/>
                  <w:color w:val="000000" w:themeColor="text1"/>
                  <w:sz w:val="22"/>
                  <w:szCs w:val="22"/>
                  <w:lang w:val="es-CO" w:eastAsia="es-CO"/>
                </w:rPr>
                <w:t xml:space="preserve">a vegetación </w:t>
              </w:r>
              <w:r>
                <w:rPr>
                  <w:rFonts w:ascii="Times New Roman" w:eastAsia="Times New Roman" w:hAnsi="Times New Roman" w:cs="Times New Roman"/>
                  <w:color w:val="000000" w:themeColor="text1"/>
                  <w:sz w:val="22"/>
                  <w:szCs w:val="22"/>
                  <w:lang w:val="es-CO" w:eastAsia="es-CO"/>
                </w:rPr>
                <w:t>compuesta</w:t>
              </w:r>
            </w:ins>
            <w:r>
              <w:rPr>
                <w:rFonts w:ascii="Times New Roman" w:eastAsia="Times New Roman" w:hAnsi="Times New Roman" w:cs="Times New Roman"/>
                <w:color w:val="000000" w:themeColor="text1"/>
                <w:sz w:val="22"/>
                <w:szCs w:val="22"/>
                <w:lang w:val="es-CO" w:eastAsia="es-CO"/>
              </w:rPr>
              <w:t xml:space="preserve"> </w:t>
            </w:r>
            <w:r w:rsidRPr="008070DF">
              <w:rPr>
                <w:rFonts w:ascii="Times New Roman" w:eastAsia="Times New Roman" w:hAnsi="Times New Roman" w:cs="Times New Roman"/>
                <w:color w:val="000000" w:themeColor="text1"/>
                <w:sz w:val="22"/>
                <w:szCs w:val="22"/>
                <w:lang w:val="es-CO" w:eastAsia="es-CO"/>
              </w:rPr>
              <w:t xml:space="preserve">principalmente </w:t>
            </w:r>
            <w:del w:id="3507" w:author="EUGENIA ARCE LONDONO" w:date="2015-04-29T09:25:00Z">
              <w:r w:rsidRPr="00E8520E">
                <w:rPr>
                  <w:rFonts w:ascii="Times New Roman" w:eastAsia="Times New Roman" w:hAnsi="Times New Roman" w:cs="Times New Roman"/>
                  <w:color w:val="000000" w:themeColor="text1"/>
                  <w:sz w:val="22"/>
                  <w:szCs w:val="22"/>
                  <w:lang w:val="es-CO" w:eastAsia="es-CO"/>
                </w:rPr>
                <w:delText>de</w:delText>
              </w:r>
            </w:del>
            <w:ins w:id="3508" w:author="EUGENIA ARCE LONDONO" w:date="2015-04-29T09:25:00Z">
              <w:r>
                <w:rPr>
                  <w:rFonts w:ascii="Times New Roman" w:eastAsia="Times New Roman" w:hAnsi="Times New Roman" w:cs="Times New Roman"/>
                  <w:color w:val="000000" w:themeColor="text1"/>
                  <w:sz w:val="22"/>
                  <w:szCs w:val="22"/>
                  <w:lang w:val="es-CO" w:eastAsia="es-CO"/>
                </w:rPr>
                <w:t>por</w:t>
              </w:r>
            </w:ins>
            <w:r w:rsidRPr="008070DF">
              <w:rPr>
                <w:rFonts w:ascii="Times New Roman" w:eastAsia="Times New Roman" w:hAnsi="Times New Roman" w:cs="Times New Roman"/>
                <w:color w:val="000000" w:themeColor="text1"/>
                <w:sz w:val="22"/>
                <w:szCs w:val="22"/>
                <w:lang w:val="es-CO" w:eastAsia="es-CO"/>
              </w:rPr>
              <w:t xml:space="preserve"> hierbas </w:t>
            </w:r>
            <w:r w:rsidR="00075493">
              <w:fldChar w:fldCharType="begin"/>
            </w:r>
            <w:r w:rsidR="00075493">
              <w:instrText xml:space="preserve"> HYPERLINK "http://www.vidaenlatierra.com/Las-gramineas.php" </w:instrText>
            </w:r>
            <w:r w:rsidR="00075493">
              <w:fldChar w:fldCharType="separate"/>
            </w:r>
            <w:r w:rsidRPr="008070DF">
              <w:rPr>
                <w:rStyle w:val="Hipervnculo"/>
                <w:rFonts w:ascii="Times New Roman" w:eastAsia="Times New Roman" w:hAnsi="Times New Roman" w:cs="Times New Roman"/>
                <w:color w:val="000000" w:themeColor="text1"/>
                <w:sz w:val="22"/>
                <w:szCs w:val="22"/>
                <w:lang w:val="es-CO" w:eastAsia="es-CO"/>
              </w:rPr>
              <w:t>gramíneas</w:t>
            </w:r>
            <w:r w:rsidR="00075493">
              <w:rPr>
                <w:rStyle w:val="Hipervnculo"/>
                <w:rFonts w:ascii="Times New Roman" w:eastAsia="Times New Roman" w:hAnsi="Times New Roman" w:cs="Times New Roman"/>
                <w:color w:val="000000" w:themeColor="text1"/>
                <w:sz w:val="22"/>
                <w:szCs w:val="22"/>
                <w:lang w:val="es-CO" w:eastAsia="es-CO"/>
              </w:rPr>
              <w:fldChar w:fldCharType="end"/>
            </w:r>
            <w:r w:rsidRPr="008070DF">
              <w:rPr>
                <w:rFonts w:ascii="Times New Roman" w:eastAsia="Times New Roman" w:hAnsi="Times New Roman" w:cs="Times New Roman"/>
                <w:color w:val="000000" w:themeColor="text1"/>
                <w:sz w:val="22"/>
                <w:szCs w:val="22"/>
                <w:lang w:val="es-CO" w:eastAsia="es-CO"/>
              </w:rPr>
              <w:t xml:space="preserve"> silvestres que pueden alcanzar hasta </w:t>
            </w:r>
            <w:ins w:id="3509" w:author="TOSHIBA" w:date="2015-10-30T14:19:00Z">
              <w:r w:rsidR="00397DCE">
                <w:rPr>
                  <w:rFonts w:ascii="Times New Roman" w:eastAsia="Times New Roman" w:hAnsi="Times New Roman" w:cs="Times New Roman"/>
                  <w:color w:val="000000" w:themeColor="text1"/>
                  <w:sz w:val="22"/>
                  <w:szCs w:val="22"/>
                  <w:lang w:val="es-CO" w:eastAsia="es-CO"/>
                </w:rPr>
                <w:t>tres</w:t>
              </w:r>
            </w:ins>
            <w:del w:id="3510" w:author="TOSHIBA" w:date="2015-10-30T14:19:00Z">
              <w:r w:rsidRPr="008070DF" w:rsidDel="00397DCE">
                <w:rPr>
                  <w:rFonts w:ascii="Times New Roman" w:eastAsia="Times New Roman" w:hAnsi="Times New Roman" w:cs="Times New Roman"/>
                  <w:color w:val="000000" w:themeColor="text1"/>
                  <w:sz w:val="22"/>
                  <w:szCs w:val="22"/>
                  <w:lang w:val="es-CO" w:eastAsia="es-CO"/>
                </w:rPr>
                <w:delText>3</w:delText>
              </w:r>
            </w:del>
            <w:r w:rsidRPr="008070DF">
              <w:rPr>
                <w:rFonts w:ascii="Times New Roman" w:eastAsia="Times New Roman" w:hAnsi="Times New Roman" w:cs="Times New Roman"/>
                <w:color w:val="000000" w:themeColor="text1"/>
                <w:sz w:val="22"/>
                <w:szCs w:val="22"/>
                <w:lang w:val="es-CO" w:eastAsia="es-CO"/>
              </w:rPr>
              <w:t xml:space="preserve"> metros de altura. En las sabanas se encuentran pocos árboles y arbustos. </w:t>
            </w:r>
          </w:p>
          <w:p w14:paraId="34668DC7" w14:textId="77777777" w:rsidR="00E76345" w:rsidRPr="00E8520E" w:rsidRDefault="00E76345" w:rsidP="00397DCE">
            <w:pPr>
              <w:shd w:val="clear" w:color="auto" w:fill="FFFFFF"/>
              <w:spacing w:after="0"/>
              <w:jc w:val="both"/>
              <w:rPr>
                <w:rFonts w:ascii="Times New Roman" w:eastAsia="Times New Roman" w:hAnsi="Times New Roman" w:cs="Times New Roman"/>
                <w:color w:val="000000" w:themeColor="text1"/>
                <w:sz w:val="22"/>
                <w:szCs w:val="22"/>
                <w:lang w:val="es-CO" w:eastAsia="es-CO"/>
              </w:rPr>
            </w:pPr>
            <w:ins w:id="3511"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r w:rsidRPr="00E8520E">
              <w:rPr>
                <w:rFonts w:ascii="Times New Roman" w:eastAsia="Times New Roman" w:hAnsi="Times New Roman" w:cs="Times New Roman"/>
                <w:color w:val="000000" w:themeColor="text1"/>
                <w:sz w:val="22"/>
                <w:szCs w:val="22"/>
                <w:lang w:val="es-CO" w:eastAsia="es-CO"/>
              </w:rPr>
              <w:t>Su fauna es una de las más diversas</w:t>
            </w:r>
            <w:r>
              <w:rPr>
                <w:rFonts w:ascii="Times New Roman" w:eastAsia="Times New Roman" w:hAnsi="Times New Roman" w:cs="Times New Roman"/>
                <w:color w:val="000000" w:themeColor="text1"/>
                <w:sz w:val="22"/>
                <w:szCs w:val="22"/>
                <w:lang w:val="es-CO" w:eastAsia="es-CO"/>
              </w:rPr>
              <w:t xml:space="preserve"> </w:t>
            </w:r>
            <w:ins w:id="3512" w:author="TOSHIBA" w:date="2015-10-30T14:20:00Z">
              <w:r w:rsidR="00397DCE">
                <w:rPr>
                  <w:rFonts w:ascii="Times New Roman" w:eastAsia="Times New Roman" w:hAnsi="Times New Roman" w:cs="Times New Roman"/>
                  <w:color w:val="000000" w:themeColor="text1"/>
                  <w:sz w:val="22"/>
                  <w:szCs w:val="22"/>
                  <w:lang w:val="es-CO" w:eastAsia="es-CO"/>
                </w:rPr>
                <w:t>del mundo</w:t>
              </w:r>
            </w:ins>
            <w:del w:id="3513" w:author="TOSHIBA" w:date="2015-10-30T14:20:00Z">
              <w:r w:rsidDel="00397DCE">
                <w:rPr>
                  <w:rFonts w:ascii="Times New Roman" w:eastAsia="Times New Roman" w:hAnsi="Times New Roman" w:cs="Times New Roman"/>
                  <w:color w:val="000000" w:themeColor="text1"/>
                  <w:sz w:val="22"/>
                  <w:szCs w:val="22"/>
                  <w:lang w:val="es-CO" w:eastAsia="es-CO"/>
                </w:rPr>
                <w:delText>a nivel mundial</w:delText>
              </w:r>
            </w:del>
            <w:r>
              <w:rPr>
                <w:rFonts w:ascii="Times New Roman" w:eastAsia="Times New Roman" w:hAnsi="Times New Roman" w:cs="Times New Roman"/>
                <w:color w:val="000000" w:themeColor="text1"/>
                <w:sz w:val="22"/>
                <w:szCs w:val="22"/>
                <w:lang w:val="es-CO" w:eastAsia="es-CO"/>
              </w:rPr>
              <w:t xml:space="preserve">, </w:t>
            </w:r>
            <w:del w:id="3514" w:author="EUGENIA ARCE LONDONO" w:date="2015-04-29T09:25:00Z">
              <w:r w:rsidRPr="00E8520E">
                <w:rPr>
                  <w:rFonts w:ascii="Times New Roman" w:eastAsia="Times New Roman" w:hAnsi="Times New Roman" w:cs="Times New Roman"/>
                  <w:color w:val="000000" w:themeColor="text1"/>
                  <w:sz w:val="22"/>
                  <w:szCs w:val="22"/>
                  <w:lang w:val="es-CO" w:eastAsia="es-CO"/>
                </w:rPr>
                <w:delText>caracterizadas</w:delText>
              </w:r>
            </w:del>
            <w:ins w:id="3515" w:author="EUGENIA ARCE LONDONO" w:date="2015-04-29T09:25:00Z">
              <w:r>
                <w:rPr>
                  <w:rFonts w:ascii="Times New Roman" w:eastAsia="Times New Roman" w:hAnsi="Times New Roman" w:cs="Times New Roman"/>
                  <w:color w:val="000000" w:themeColor="text1"/>
                  <w:sz w:val="22"/>
                  <w:szCs w:val="22"/>
                  <w:lang w:val="es-CO" w:eastAsia="es-CO"/>
                </w:rPr>
                <w:t>caracterizada</w:t>
              </w:r>
            </w:ins>
            <w:r w:rsidRPr="00E8520E">
              <w:rPr>
                <w:rFonts w:ascii="Times New Roman" w:eastAsia="Times New Roman" w:hAnsi="Times New Roman" w:cs="Times New Roman"/>
                <w:color w:val="000000" w:themeColor="text1"/>
                <w:sz w:val="22"/>
                <w:szCs w:val="22"/>
                <w:lang w:val="es-CO" w:eastAsia="es-CO"/>
              </w:rPr>
              <w:t xml:space="preserve"> por </w:t>
            </w:r>
            <w:r w:rsidR="00075493">
              <w:fldChar w:fldCharType="begin"/>
            </w:r>
            <w:r w:rsidR="00075493">
              <w:instrText xml:space="preserve"> HYPERLINK "https://www.youtube.com/watch?v=ZuD719-ZWvg&amp;feature=youtu.be&amp;hd=1" </w:instrText>
            </w:r>
            <w:r w:rsidR="00075493">
              <w:fldChar w:fldCharType="separate"/>
            </w:r>
            <w:r w:rsidRPr="00E8520E">
              <w:rPr>
                <w:rStyle w:val="Hipervnculo"/>
                <w:rFonts w:ascii="Times New Roman" w:eastAsia="Times New Roman" w:hAnsi="Times New Roman" w:cs="Times New Roman"/>
                <w:b/>
                <w:color w:val="000000" w:themeColor="text1"/>
                <w:sz w:val="22"/>
                <w:szCs w:val="22"/>
                <w:lang w:val="es-CO" w:eastAsia="es-CO"/>
              </w:rPr>
              <w:t>búfalos, cebras, elefantes</w:t>
            </w:r>
            <w:r w:rsidRPr="00E8520E">
              <w:rPr>
                <w:rStyle w:val="Hipervnculo"/>
                <w:rFonts w:ascii="Times New Roman" w:eastAsia="Times New Roman" w:hAnsi="Times New Roman" w:cs="Times New Roman"/>
                <w:color w:val="000000" w:themeColor="text1"/>
                <w:sz w:val="22"/>
                <w:szCs w:val="22"/>
                <w:lang w:val="es-CO" w:eastAsia="es-CO"/>
              </w:rPr>
              <w:t>,</w:t>
            </w:r>
            <w:r w:rsidR="00075493">
              <w:rPr>
                <w:rStyle w:val="Hipervnculo"/>
                <w:rFonts w:ascii="Times New Roman" w:eastAsia="Times New Roman" w:hAnsi="Times New Roman" w:cs="Times New Roman"/>
                <w:color w:val="000000" w:themeColor="text1"/>
                <w:sz w:val="22"/>
                <w:szCs w:val="22"/>
                <w:lang w:val="es-CO" w:eastAsia="es-CO"/>
              </w:rPr>
              <w:fldChar w:fldCharType="end"/>
            </w:r>
            <w:del w:id="3516" w:author="TOSHIBA" w:date="2015-10-28T12:17:00Z">
              <w:r w:rsidRPr="00E8520E" w:rsidDel="00225EC7">
                <w:rPr>
                  <w:rFonts w:ascii="Times New Roman" w:eastAsia="Times New Roman" w:hAnsi="Times New Roman" w:cs="Times New Roman"/>
                  <w:color w:val="000000" w:themeColor="text1"/>
                  <w:sz w:val="22"/>
                  <w:szCs w:val="22"/>
                  <w:lang w:val="es-CO" w:eastAsia="es-CO"/>
                </w:rPr>
                <w:delText xml:space="preserve">  </w:delText>
              </w:r>
            </w:del>
            <w:ins w:id="3517" w:author="TOSHIBA" w:date="2015-10-28T12:17:00Z">
              <w:r w:rsidR="00225EC7">
                <w:rPr>
                  <w:rFonts w:ascii="Times New Roman" w:eastAsia="Times New Roman" w:hAnsi="Times New Roman" w:cs="Times New Roman"/>
                  <w:color w:val="000000" w:themeColor="text1"/>
                  <w:sz w:val="22"/>
                  <w:szCs w:val="22"/>
                  <w:lang w:val="es-CO" w:eastAsia="es-CO"/>
                </w:rPr>
                <w:t xml:space="preserve"> </w:t>
              </w:r>
            </w:ins>
            <w:r w:rsidRPr="00E8520E">
              <w:rPr>
                <w:rFonts w:ascii="Times New Roman" w:eastAsia="Times New Roman" w:hAnsi="Times New Roman" w:cs="Times New Roman"/>
                <w:color w:val="000000" w:themeColor="text1"/>
                <w:sz w:val="22"/>
                <w:szCs w:val="22"/>
                <w:lang w:val="es-CO" w:eastAsia="es-CO"/>
              </w:rPr>
              <w:t>rinocerontes, jabalíes, leopardos, leones</w:t>
            </w:r>
            <w:del w:id="3518"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ins w:id="3519" w:author="EUGENIA ARCE LONDONO" w:date="2015-04-29T09:25:00Z">
              <w:r w:rsidRPr="00E8520E">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y</w:t>
              </w:r>
            </w:ins>
            <w:r>
              <w:rPr>
                <w:rFonts w:ascii="Times New Roman" w:eastAsia="Times New Roman" w:hAnsi="Times New Roman" w:cs="Times New Roman"/>
                <w:color w:val="000000" w:themeColor="text1"/>
                <w:sz w:val="22"/>
                <w:szCs w:val="22"/>
                <w:lang w:val="es-CO" w:eastAsia="es-CO"/>
              </w:rPr>
              <w:t xml:space="preserve"> </w:t>
            </w:r>
            <w:r w:rsidRPr="00E8520E">
              <w:rPr>
                <w:rFonts w:ascii="Times New Roman" w:eastAsia="Times New Roman" w:hAnsi="Times New Roman" w:cs="Times New Roman"/>
                <w:color w:val="000000" w:themeColor="text1"/>
                <w:sz w:val="22"/>
                <w:szCs w:val="22"/>
                <w:lang w:val="es-CO" w:eastAsia="es-CO"/>
              </w:rPr>
              <w:t xml:space="preserve">hienas, entre otros. </w:t>
            </w:r>
          </w:p>
        </w:tc>
      </w:tr>
      <w:tr w:rsidR="00E76345" w:rsidRPr="001726C4" w14:paraId="41E15253" w14:textId="77777777" w:rsidTr="008C38A3">
        <w:trPr>
          <w:tblCellSpacing w:w="7" w:type="dxa"/>
          <w:jc w:val="center"/>
          <w:trPrChange w:id="3520" w:author="EUGENIA ARCE LONDONO" w:date="2015-04-29T09:25:00Z">
            <w:trPr>
              <w:gridAfter w:val="0"/>
              <w:tblCellSpacing w:w="7" w:type="dxa"/>
              <w:jc w:val="center"/>
            </w:trPr>
          </w:trPrChange>
        </w:trPr>
        <w:tc>
          <w:tcPr>
            <w:tcW w:w="857" w:type="pct"/>
            <w:gridSpan w:val="3"/>
            <w:shd w:val="clear" w:color="auto" w:fill="auto"/>
            <w:tcPrChange w:id="3521" w:author="EUGENIA ARCE LONDONO" w:date="2015-04-29T09:25:00Z">
              <w:tcPr>
                <w:tcW w:w="785" w:type="pct"/>
                <w:gridSpan w:val="2"/>
                <w:shd w:val="clear" w:color="auto" w:fill="auto"/>
              </w:tcPr>
            </w:tcPrChange>
          </w:tcPr>
          <w:p w14:paraId="5A4B36F5" w14:textId="77777777" w:rsidR="00E76345" w:rsidRPr="00E8520E" w:rsidRDefault="00E76345" w:rsidP="008C38A3">
            <w:pPr>
              <w:spacing w:after="0"/>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b/>
                <w:bCs/>
                <w:color w:val="000000" w:themeColor="text1"/>
                <w:sz w:val="22"/>
                <w:szCs w:val="22"/>
                <w:lang w:val="es-CO" w:eastAsia="es-CO"/>
              </w:rPr>
              <w:t xml:space="preserve">El </w:t>
            </w:r>
            <w:del w:id="3522" w:author="EUGENIA ARCE LONDONO" w:date="2015-04-29T09:25:00Z">
              <w:r w:rsidRPr="00E8520E">
                <w:rPr>
                  <w:rFonts w:ascii="Times New Roman" w:eastAsia="Times New Roman" w:hAnsi="Times New Roman" w:cs="Times New Roman"/>
                  <w:b/>
                  <w:bCs/>
                  <w:color w:val="000000" w:themeColor="text1"/>
                  <w:sz w:val="22"/>
                  <w:szCs w:val="22"/>
                  <w:lang w:val="es-CO" w:eastAsia="es-CO"/>
                </w:rPr>
                <w:delText>Clima</w:delText>
              </w:r>
            </w:del>
            <w:ins w:id="3523" w:author="EUGENIA ARCE LONDONO" w:date="2015-04-29T09:25:00Z">
              <w:r>
                <w:rPr>
                  <w:rFonts w:ascii="Times New Roman" w:eastAsia="Times New Roman" w:hAnsi="Times New Roman" w:cs="Times New Roman"/>
                  <w:b/>
                  <w:bCs/>
                  <w:color w:val="000000" w:themeColor="text1"/>
                  <w:sz w:val="22"/>
                  <w:szCs w:val="22"/>
                  <w:lang w:val="es-CO" w:eastAsia="es-CO"/>
                </w:rPr>
                <w:t>c</w:t>
              </w:r>
              <w:r w:rsidRPr="00E8520E">
                <w:rPr>
                  <w:rFonts w:ascii="Times New Roman" w:eastAsia="Times New Roman" w:hAnsi="Times New Roman" w:cs="Times New Roman"/>
                  <w:b/>
                  <w:bCs/>
                  <w:color w:val="000000" w:themeColor="text1"/>
                  <w:sz w:val="22"/>
                  <w:szCs w:val="22"/>
                  <w:lang w:val="es-CO" w:eastAsia="es-CO"/>
                </w:rPr>
                <w:t>lima</w:t>
              </w:r>
            </w:ins>
            <w:r w:rsidRPr="00E8520E">
              <w:rPr>
                <w:rFonts w:ascii="Times New Roman" w:eastAsia="Times New Roman" w:hAnsi="Times New Roman" w:cs="Times New Roman"/>
                <w:b/>
                <w:bCs/>
                <w:color w:val="000000" w:themeColor="text1"/>
                <w:sz w:val="22"/>
                <w:szCs w:val="22"/>
                <w:lang w:val="es-CO" w:eastAsia="es-CO"/>
              </w:rPr>
              <w:t xml:space="preserve"> mediterráneo o templado</w:t>
            </w:r>
          </w:p>
        </w:tc>
        <w:tc>
          <w:tcPr>
            <w:tcW w:w="4119" w:type="pct"/>
            <w:gridSpan w:val="2"/>
            <w:shd w:val="clear" w:color="auto" w:fill="auto"/>
            <w:vAlign w:val="center"/>
            <w:tcPrChange w:id="3524" w:author="EUGENIA ARCE LONDONO" w:date="2015-04-29T09:25:00Z">
              <w:tcPr>
                <w:tcW w:w="4191" w:type="pct"/>
                <w:gridSpan w:val="2"/>
                <w:shd w:val="clear" w:color="auto" w:fill="auto"/>
                <w:vAlign w:val="center"/>
              </w:tcPr>
            </w:tcPrChange>
          </w:tcPr>
          <w:p w14:paraId="12883630" w14:textId="77777777" w:rsidR="00E76345" w:rsidRPr="00E8520E" w:rsidRDefault="00E76345" w:rsidP="008C38A3">
            <w:pPr>
              <w:pStyle w:val="u"/>
              <w:shd w:val="clear" w:color="auto" w:fill="FFFFFF"/>
              <w:spacing w:before="0" w:beforeAutospacing="0" w:after="0" w:afterAutospacing="0"/>
              <w:jc w:val="both"/>
              <w:rPr>
                <w:color w:val="000000" w:themeColor="text1"/>
                <w:sz w:val="22"/>
                <w:szCs w:val="22"/>
              </w:rPr>
            </w:pPr>
            <w:r w:rsidRPr="00E8520E">
              <w:rPr>
                <w:color w:val="000000" w:themeColor="text1"/>
                <w:sz w:val="22"/>
                <w:szCs w:val="22"/>
              </w:rPr>
              <w:t xml:space="preserve">El </w:t>
            </w:r>
            <w:r w:rsidRPr="00E8520E">
              <w:rPr>
                <w:b/>
                <w:color w:val="000000" w:themeColor="text1"/>
                <w:sz w:val="22"/>
                <w:szCs w:val="22"/>
              </w:rPr>
              <w:t>clima mediterráneo</w:t>
            </w:r>
            <w:r w:rsidRPr="00E8520E">
              <w:rPr>
                <w:color w:val="000000" w:themeColor="text1"/>
                <w:sz w:val="22"/>
                <w:szCs w:val="22"/>
              </w:rPr>
              <w:t xml:space="preserve"> se ubica en el norte de África y en la</w:t>
            </w:r>
            <w:r>
              <w:rPr>
                <w:color w:val="000000" w:themeColor="text1"/>
                <w:sz w:val="22"/>
                <w:szCs w:val="22"/>
              </w:rPr>
              <w:t xml:space="preserve"> </w:t>
            </w:r>
            <w:del w:id="3525" w:author="EUGENIA ARCE LONDONO" w:date="2015-04-29T09:25:00Z">
              <w:r w:rsidRPr="00E8520E">
                <w:rPr>
                  <w:color w:val="000000" w:themeColor="text1"/>
                  <w:sz w:val="22"/>
                  <w:szCs w:val="22"/>
                </w:rPr>
                <w:delText>Región</w:delText>
              </w:r>
            </w:del>
            <w:ins w:id="3526" w:author="EUGENIA ARCE LONDONO" w:date="2015-04-29T09:25:00Z">
              <w:r>
                <w:rPr>
                  <w:color w:val="000000" w:themeColor="text1"/>
                  <w:sz w:val="22"/>
                  <w:szCs w:val="22"/>
                </w:rPr>
                <w:t>región</w:t>
              </w:r>
            </w:ins>
            <w:r>
              <w:rPr>
                <w:color w:val="000000" w:themeColor="text1"/>
                <w:sz w:val="22"/>
                <w:szCs w:val="22"/>
              </w:rPr>
              <w:t xml:space="preserve"> del Cabo en </w:t>
            </w:r>
            <w:del w:id="3527" w:author="EUGENIA ARCE LONDONO" w:date="2015-04-29T09:25:00Z">
              <w:r w:rsidRPr="00E8520E">
                <w:rPr>
                  <w:color w:val="000000" w:themeColor="text1"/>
                  <w:sz w:val="22"/>
                  <w:szCs w:val="22"/>
                </w:rPr>
                <w:delText>Suráfrica</w:delText>
              </w:r>
            </w:del>
            <w:ins w:id="3528" w:author="EUGENIA ARCE LONDONO" w:date="2015-04-29T09:25:00Z">
              <w:r>
                <w:rPr>
                  <w:color w:val="000000" w:themeColor="text1"/>
                  <w:sz w:val="22"/>
                  <w:szCs w:val="22"/>
                </w:rPr>
                <w:t>Sud</w:t>
              </w:r>
              <w:r w:rsidRPr="00E8520E">
                <w:rPr>
                  <w:color w:val="000000" w:themeColor="text1"/>
                  <w:sz w:val="22"/>
                  <w:szCs w:val="22"/>
                </w:rPr>
                <w:t>áfrica</w:t>
              </w:r>
              <w:r>
                <w:rPr>
                  <w:color w:val="000000" w:themeColor="text1"/>
                  <w:sz w:val="22"/>
                  <w:szCs w:val="22"/>
                </w:rPr>
                <w:t>.</w:t>
              </w:r>
            </w:ins>
            <w:r w:rsidRPr="00E8520E">
              <w:rPr>
                <w:color w:val="000000" w:themeColor="text1"/>
                <w:sz w:val="22"/>
                <w:szCs w:val="22"/>
              </w:rPr>
              <w:t xml:space="preserve"> </w:t>
            </w:r>
          </w:p>
          <w:p w14:paraId="0E939978" w14:textId="77777777" w:rsidR="00E76345" w:rsidRPr="00E8520E" w:rsidRDefault="00E76345" w:rsidP="008C38A3">
            <w:pPr>
              <w:spacing w:after="0"/>
              <w:jc w:val="both"/>
              <w:rPr>
                <w:rFonts w:ascii="Times New Roman" w:eastAsia="Times New Roman" w:hAnsi="Times New Roman" w:cs="Times New Roman"/>
                <w:color w:val="000000" w:themeColor="text1"/>
                <w:sz w:val="22"/>
                <w:szCs w:val="22"/>
                <w:lang w:val="es-CO" w:eastAsia="es-CO"/>
              </w:rPr>
            </w:pPr>
          </w:p>
          <w:p w14:paraId="4F7355C0" w14:textId="77777777" w:rsidR="00E76345" w:rsidRPr="00E8520E" w:rsidRDefault="00E76345" w:rsidP="008C38A3">
            <w:pPr>
              <w:shd w:val="clear" w:color="auto" w:fill="FFFFFF"/>
              <w:spacing w:after="0"/>
              <w:jc w:val="both"/>
              <w:rPr>
                <w:rFonts w:ascii="Times New Roman" w:eastAsia="Times New Roman" w:hAnsi="Times New Roman" w:cs="Times New Roman"/>
                <w:b/>
                <w:i/>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Características</w:t>
            </w:r>
            <w:del w:id="3529" w:author="TOSHIBA" w:date="2015-10-28T12:17:00Z">
              <w:r w:rsidRPr="00E8520E" w:rsidDel="00225EC7">
                <w:rPr>
                  <w:rFonts w:ascii="Times New Roman" w:eastAsia="Times New Roman" w:hAnsi="Times New Roman" w:cs="Times New Roman"/>
                  <w:b/>
                  <w:color w:val="000000" w:themeColor="text1"/>
                  <w:sz w:val="22"/>
                  <w:szCs w:val="22"/>
                  <w:lang w:val="es-CO" w:eastAsia="es-CO"/>
                </w:rPr>
                <w:delText xml:space="preserve">  </w:delText>
              </w:r>
            </w:del>
            <w:ins w:id="3530" w:author="TOSHIBA" w:date="2015-10-28T12:17:00Z">
              <w:r w:rsidR="00225EC7">
                <w:rPr>
                  <w:rFonts w:ascii="Times New Roman" w:eastAsia="Times New Roman" w:hAnsi="Times New Roman" w:cs="Times New Roman"/>
                  <w:b/>
                  <w:color w:val="000000" w:themeColor="text1"/>
                  <w:sz w:val="22"/>
                  <w:szCs w:val="22"/>
                  <w:lang w:val="es-CO" w:eastAsia="es-CO"/>
                </w:rPr>
                <w:t xml:space="preserve"> </w:t>
              </w:r>
            </w:ins>
            <w:r w:rsidRPr="00E8520E">
              <w:rPr>
                <w:rFonts w:ascii="Times New Roman" w:eastAsia="Times New Roman" w:hAnsi="Times New Roman" w:cs="Times New Roman"/>
                <w:b/>
                <w:color w:val="000000" w:themeColor="text1"/>
                <w:sz w:val="22"/>
                <w:szCs w:val="22"/>
                <w:lang w:val="es-CO" w:eastAsia="es-CO"/>
              </w:rPr>
              <w:t>del clima mediterráneo</w:t>
            </w:r>
            <w:del w:id="3531" w:author="TOSHIBA" w:date="2015-10-30T14:21:00Z">
              <w:r w:rsidRPr="00E8520E" w:rsidDel="00397DCE">
                <w:rPr>
                  <w:rFonts w:ascii="Times New Roman" w:eastAsia="Times New Roman" w:hAnsi="Times New Roman" w:cs="Times New Roman"/>
                  <w:b/>
                  <w:i/>
                  <w:color w:val="000000" w:themeColor="text1"/>
                  <w:sz w:val="22"/>
                  <w:szCs w:val="22"/>
                  <w:lang w:val="es-CO" w:eastAsia="es-CO"/>
                </w:rPr>
                <w:delText>:</w:delText>
              </w:r>
            </w:del>
          </w:p>
          <w:p w14:paraId="16AD99B1" w14:textId="77777777" w:rsidR="00E76345" w:rsidRPr="00E8520E"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ins w:id="3532"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del w:id="3533" w:author="TOSHIBA" w:date="2015-10-30T14:20:00Z">
              <w:r w:rsidDel="00397DCE">
                <w:rPr>
                  <w:rFonts w:ascii="Times New Roman" w:eastAsia="Times New Roman" w:hAnsi="Times New Roman" w:cs="Times New Roman"/>
                  <w:color w:val="000000" w:themeColor="text1"/>
                  <w:sz w:val="22"/>
                  <w:szCs w:val="22"/>
                  <w:lang w:val="es-CO" w:eastAsia="es-CO"/>
                </w:rPr>
                <w:delText>Las t</w:delText>
              </w:r>
            </w:del>
            <w:ins w:id="3534" w:author="TOSHIBA" w:date="2015-10-30T14:20:00Z">
              <w:r w:rsidR="00397DCE">
                <w:rPr>
                  <w:rFonts w:ascii="Times New Roman" w:eastAsia="Times New Roman" w:hAnsi="Times New Roman" w:cs="Times New Roman"/>
                  <w:color w:val="000000" w:themeColor="text1"/>
                  <w:sz w:val="22"/>
                  <w:szCs w:val="22"/>
                  <w:lang w:val="es-CO" w:eastAsia="es-CO"/>
                </w:rPr>
                <w:t>T</w:t>
              </w:r>
            </w:ins>
            <w:r>
              <w:rPr>
                <w:rFonts w:ascii="Times New Roman" w:eastAsia="Times New Roman" w:hAnsi="Times New Roman" w:cs="Times New Roman"/>
                <w:color w:val="000000" w:themeColor="text1"/>
                <w:sz w:val="22"/>
                <w:szCs w:val="22"/>
                <w:lang w:val="es-CO" w:eastAsia="es-CO"/>
              </w:rPr>
              <w:t>emperaturas</w:t>
            </w:r>
            <w:del w:id="3535"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del w:id="3536" w:author="TOSHIBA" w:date="2015-10-28T12:17:00Z">
              <w:r w:rsidRPr="00E8520E" w:rsidDel="00225EC7">
                <w:rPr>
                  <w:rFonts w:ascii="Times New Roman" w:eastAsia="Times New Roman" w:hAnsi="Times New Roman" w:cs="Times New Roman"/>
                  <w:color w:val="000000" w:themeColor="text1"/>
                  <w:sz w:val="22"/>
                  <w:szCs w:val="22"/>
                  <w:lang w:val="es-CO" w:eastAsia="es-CO"/>
                </w:rPr>
                <w:delText xml:space="preserve"> </w:delText>
              </w:r>
            </w:del>
            <w:ins w:id="3537" w:author="EUGENIA ARCE LONDONO" w:date="2015-04-29T09:25:00Z">
              <w:del w:id="3538" w:author="TOSHIBA" w:date="2015-10-28T12:17:00Z">
                <w:r w:rsidDel="00225EC7">
                  <w:rPr>
                    <w:rFonts w:ascii="Times New Roman" w:eastAsia="Times New Roman" w:hAnsi="Times New Roman" w:cs="Times New Roman"/>
                    <w:color w:val="000000" w:themeColor="text1"/>
                    <w:sz w:val="22"/>
                    <w:szCs w:val="22"/>
                    <w:lang w:val="es-CO" w:eastAsia="es-CO"/>
                  </w:rPr>
                  <w:delText xml:space="preserve"> </w:delText>
                </w:r>
              </w:del>
            </w:ins>
            <w:ins w:id="3539" w:author="TOSHIBA" w:date="2015-10-28T12:17:00Z">
              <w:r w:rsidR="00225EC7">
                <w:rPr>
                  <w:rFonts w:ascii="Times New Roman" w:eastAsia="Times New Roman" w:hAnsi="Times New Roman" w:cs="Times New Roman"/>
                  <w:color w:val="000000" w:themeColor="text1"/>
                  <w:sz w:val="22"/>
                  <w:szCs w:val="22"/>
                  <w:lang w:val="es-CO" w:eastAsia="es-CO"/>
                </w:rPr>
                <w:t xml:space="preserve"> </w:t>
              </w:r>
            </w:ins>
            <w:ins w:id="3540" w:author="EUGENIA ARCE LONDONO" w:date="2015-04-29T09:25:00Z">
              <w:r>
                <w:rPr>
                  <w:rFonts w:ascii="Times New Roman" w:eastAsia="Times New Roman" w:hAnsi="Times New Roman" w:cs="Times New Roman"/>
                  <w:color w:val="000000" w:themeColor="text1"/>
                  <w:sz w:val="22"/>
                  <w:szCs w:val="22"/>
                  <w:lang w:val="es-CO" w:eastAsia="es-CO"/>
                </w:rPr>
                <w:t>se caracterizan por</w:t>
              </w:r>
              <w:r w:rsidRPr="00E8520E">
                <w:rPr>
                  <w:rFonts w:ascii="Times New Roman" w:eastAsia="Times New Roman" w:hAnsi="Times New Roman" w:cs="Times New Roman"/>
                  <w:color w:val="000000" w:themeColor="text1"/>
                  <w:sz w:val="22"/>
                  <w:szCs w:val="22"/>
                  <w:lang w:val="es-CO" w:eastAsia="es-CO"/>
                </w:rPr>
                <w:t xml:space="preserve"> </w:t>
              </w:r>
            </w:ins>
            <w:r w:rsidRPr="00E8520E">
              <w:rPr>
                <w:rFonts w:ascii="Times New Roman" w:eastAsia="Times New Roman" w:hAnsi="Times New Roman" w:cs="Times New Roman"/>
                <w:color w:val="000000" w:themeColor="text1"/>
                <w:sz w:val="22"/>
                <w:szCs w:val="22"/>
                <w:lang w:val="es-CO" w:eastAsia="es-CO"/>
              </w:rPr>
              <w:t>inviernos suaves y veranos calurosos.</w:t>
            </w:r>
          </w:p>
          <w:p w14:paraId="1CEDE735" w14:textId="77777777" w:rsidR="00E76345" w:rsidRPr="00E8520E"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ins w:id="3541"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del w:id="3542" w:author="TOSHIBA" w:date="2015-10-30T14:20:00Z">
              <w:r w:rsidRPr="00E8520E" w:rsidDel="00397DCE">
                <w:rPr>
                  <w:rFonts w:ascii="Times New Roman" w:eastAsia="Times New Roman" w:hAnsi="Times New Roman" w:cs="Times New Roman"/>
                  <w:color w:val="000000" w:themeColor="text1"/>
                  <w:sz w:val="22"/>
                  <w:szCs w:val="22"/>
                  <w:lang w:val="es-CO" w:eastAsia="es-CO"/>
                </w:rPr>
                <w:delText>Las p</w:delText>
              </w:r>
            </w:del>
            <w:ins w:id="3543" w:author="TOSHIBA" w:date="2015-10-30T14:20:00Z">
              <w:r w:rsidR="00397DCE">
                <w:rPr>
                  <w:rFonts w:ascii="Times New Roman" w:eastAsia="Times New Roman" w:hAnsi="Times New Roman" w:cs="Times New Roman"/>
                  <w:color w:val="000000" w:themeColor="text1"/>
                  <w:sz w:val="22"/>
                  <w:szCs w:val="22"/>
                  <w:lang w:val="es-CO" w:eastAsia="es-CO"/>
                </w:rPr>
                <w:t>P</w:t>
              </w:r>
            </w:ins>
            <w:r w:rsidRPr="00E8520E">
              <w:rPr>
                <w:rFonts w:ascii="Times New Roman" w:eastAsia="Times New Roman" w:hAnsi="Times New Roman" w:cs="Times New Roman"/>
                <w:color w:val="000000" w:themeColor="text1"/>
                <w:sz w:val="22"/>
                <w:szCs w:val="22"/>
                <w:lang w:val="es-CO" w:eastAsia="es-CO"/>
              </w:rPr>
              <w:t>recipitaciones</w:t>
            </w:r>
            <w:del w:id="3544"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ins w:id="3545" w:author="EUGENIA ARCE LONDONO" w:date="2015-04-29T09:25:00Z">
              <w:r>
                <w:rPr>
                  <w:rFonts w:ascii="Times New Roman" w:eastAsia="Times New Roman" w:hAnsi="Times New Roman" w:cs="Times New Roman"/>
                  <w:color w:val="000000" w:themeColor="text1"/>
                  <w:sz w:val="22"/>
                  <w:szCs w:val="22"/>
                  <w:lang w:val="es-CO" w:eastAsia="es-CO"/>
                </w:rPr>
                <w:t xml:space="preserve"> son</w:t>
              </w:r>
            </w:ins>
            <w:r w:rsidRPr="00E8520E">
              <w:rPr>
                <w:rFonts w:ascii="Times New Roman" w:eastAsia="Times New Roman" w:hAnsi="Times New Roman" w:cs="Times New Roman"/>
                <w:color w:val="000000" w:themeColor="text1"/>
                <w:sz w:val="22"/>
                <w:szCs w:val="22"/>
                <w:lang w:val="es-CO" w:eastAsia="es-CO"/>
              </w:rPr>
              <w:t xml:space="preserve"> escasas.</w:t>
            </w:r>
          </w:p>
          <w:p w14:paraId="6DCB8FCD" w14:textId="77777777" w:rsidR="00E76345" w:rsidRDefault="00E76345" w:rsidP="008C38A3">
            <w:pPr>
              <w:pStyle w:val="Prrafodelista"/>
              <w:numPr>
                <w:ilvl w:val="0"/>
                <w:numId w:val="2"/>
              </w:numPr>
              <w:shd w:val="clear" w:color="auto" w:fill="FFFFFF"/>
              <w:spacing w:after="0"/>
              <w:ind w:left="0" w:hanging="357"/>
              <w:jc w:val="both"/>
              <w:rPr>
                <w:ins w:id="3546" w:author="EUGENIA ARCE LONDONO" w:date="2015-04-29T09:25:00Z"/>
                <w:rFonts w:ascii="Times New Roman" w:eastAsia="Times New Roman" w:hAnsi="Times New Roman" w:cs="Times New Roman"/>
                <w:b/>
                <w:color w:val="000000" w:themeColor="text1"/>
                <w:sz w:val="22"/>
                <w:szCs w:val="22"/>
                <w:lang w:val="es-CO" w:eastAsia="es-CO"/>
              </w:rPr>
            </w:pPr>
            <w:del w:id="3547" w:author="EUGENIA ARCE LONDONO" w:date="2015-04-29T09:25:00Z">
              <w:r w:rsidRPr="00E8520E">
                <w:rPr>
                  <w:rFonts w:ascii="Times New Roman" w:eastAsia="Times New Roman" w:hAnsi="Times New Roman" w:cs="Times New Roman"/>
                  <w:color w:val="000000" w:themeColor="text1"/>
                  <w:sz w:val="22"/>
                  <w:szCs w:val="22"/>
                  <w:lang w:val="es-CO" w:eastAsia="es-CO"/>
                </w:rPr>
                <w:delText>El paisaje: Su</w:delText>
              </w:r>
            </w:del>
          </w:p>
          <w:p w14:paraId="3558AA7A" w14:textId="77777777" w:rsidR="00E76345" w:rsidRPr="00621305" w:rsidRDefault="00E76345" w:rsidP="008C38A3">
            <w:pPr>
              <w:pStyle w:val="Prrafodelista"/>
              <w:numPr>
                <w:ilvl w:val="0"/>
                <w:numId w:val="2"/>
              </w:numPr>
              <w:shd w:val="clear" w:color="auto" w:fill="FFFFFF"/>
              <w:spacing w:after="0"/>
              <w:ind w:left="0" w:hanging="357"/>
              <w:jc w:val="both"/>
              <w:rPr>
                <w:ins w:id="3548" w:author="EUGENIA ARCE LONDONO" w:date="2015-04-29T09:25:00Z"/>
                <w:rFonts w:ascii="Times New Roman" w:eastAsia="Times New Roman" w:hAnsi="Times New Roman" w:cs="Times New Roman"/>
                <w:b/>
                <w:color w:val="000000" w:themeColor="text1"/>
                <w:sz w:val="22"/>
                <w:szCs w:val="22"/>
                <w:lang w:val="es-CO" w:eastAsia="es-CO"/>
              </w:rPr>
            </w:pPr>
            <w:ins w:id="3549" w:author="EUGENIA ARCE LONDONO" w:date="2015-04-29T09:25:00Z">
              <w:r w:rsidRPr="008070DF">
                <w:rPr>
                  <w:rFonts w:ascii="Times New Roman" w:eastAsia="Times New Roman" w:hAnsi="Times New Roman" w:cs="Times New Roman"/>
                  <w:b/>
                  <w:color w:val="000000" w:themeColor="text1"/>
                  <w:sz w:val="22"/>
                  <w:szCs w:val="22"/>
                  <w:lang w:val="es-CO" w:eastAsia="es-CO"/>
                </w:rPr>
                <w:t>Paisaje</w:t>
              </w:r>
              <w:r>
                <w:rPr>
                  <w:rFonts w:ascii="Times New Roman" w:eastAsia="Times New Roman" w:hAnsi="Times New Roman" w:cs="Times New Roman"/>
                  <w:b/>
                  <w:color w:val="000000" w:themeColor="text1"/>
                  <w:sz w:val="22"/>
                  <w:szCs w:val="22"/>
                  <w:lang w:val="es-CO" w:eastAsia="es-CO"/>
                </w:rPr>
                <w:t xml:space="preserve"> y</w:t>
              </w:r>
            </w:ins>
            <w:r>
              <w:rPr>
                <w:rFonts w:ascii="Times New Roman" w:hAnsi="Times New Roman"/>
                <w:b/>
                <w:color w:val="000000" w:themeColor="text1"/>
                <w:sz w:val="22"/>
                <w:lang w:val="es-CO"/>
                <w:rPrChange w:id="3550" w:author="EUGENIA ARCE LONDONO" w:date="2015-04-29T09:25:00Z">
                  <w:rPr>
                    <w:rFonts w:ascii="Times New Roman" w:hAnsi="Times New Roman"/>
                    <w:color w:val="000000" w:themeColor="text1"/>
                    <w:sz w:val="22"/>
                    <w:lang w:val="es-CO"/>
                  </w:rPr>
                </w:rPrChange>
              </w:rPr>
              <w:t xml:space="preserve"> vegetación</w:t>
            </w:r>
            <w:ins w:id="3551" w:author="EUGENIA ARCE LONDONO" w:date="2015-04-29T09:25:00Z">
              <w:del w:id="3552" w:author="TOSHIBA" w:date="2015-10-31T14:34:00Z">
                <w:r w:rsidRPr="008070DF" w:rsidDel="004038A8">
                  <w:rPr>
                    <w:rFonts w:ascii="Times New Roman" w:eastAsia="Times New Roman" w:hAnsi="Times New Roman" w:cs="Times New Roman"/>
                    <w:b/>
                    <w:color w:val="000000" w:themeColor="text1"/>
                    <w:sz w:val="22"/>
                    <w:szCs w:val="22"/>
                    <w:lang w:val="es-CO" w:eastAsia="es-CO"/>
                  </w:rPr>
                  <w:delText>:</w:delText>
                </w:r>
              </w:del>
            </w:ins>
          </w:p>
          <w:p w14:paraId="2590DFAA" w14:textId="77777777" w:rsidR="00E76345" w:rsidRPr="00621305" w:rsidRDefault="00E76345" w:rsidP="008C38A3">
            <w:pPr>
              <w:spacing w:after="0"/>
              <w:jc w:val="both"/>
              <w:rPr>
                <w:rFonts w:ascii="Times New Roman" w:eastAsia="Times New Roman" w:hAnsi="Times New Roman" w:cs="Times New Roman"/>
                <w:b/>
                <w:bCs/>
                <w:color w:val="000000" w:themeColor="text1"/>
                <w:sz w:val="22"/>
                <w:szCs w:val="22"/>
                <w:lang w:val="es-CO" w:eastAsia="es-CO"/>
              </w:rPr>
            </w:pPr>
            <w:ins w:id="3553" w:author="EUGENIA ARCE LONDONO" w:date="2015-04-29T09:25:00Z">
              <w:r w:rsidRPr="00621305">
                <w:rPr>
                  <w:rFonts w:ascii="Times New Roman" w:eastAsia="Times New Roman" w:hAnsi="Times New Roman" w:cs="Times New Roman"/>
                  <w:color w:val="000000" w:themeColor="text1"/>
                  <w:sz w:val="22"/>
                  <w:szCs w:val="22"/>
                  <w:lang w:val="es-CO" w:eastAsia="es-CO"/>
                </w:rPr>
                <w:t>-</w:t>
              </w:r>
              <w:r>
                <w:rPr>
                  <w:rFonts w:ascii="Times New Roman" w:eastAsia="Times New Roman" w:hAnsi="Times New Roman" w:cs="Times New Roman"/>
                  <w:color w:val="000000" w:themeColor="text1"/>
                  <w:sz w:val="22"/>
                  <w:szCs w:val="22"/>
                  <w:lang w:val="es-CO" w:eastAsia="es-CO"/>
                </w:rPr>
                <w:t xml:space="preserve"> El paisaje</w:t>
              </w:r>
            </w:ins>
            <w:r>
              <w:rPr>
                <w:rFonts w:ascii="Times New Roman" w:eastAsia="Times New Roman" w:hAnsi="Times New Roman" w:cs="Times New Roman"/>
                <w:color w:val="000000" w:themeColor="text1"/>
                <w:sz w:val="22"/>
                <w:szCs w:val="22"/>
                <w:lang w:val="es-CO" w:eastAsia="es-CO"/>
              </w:rPr>
              <w:t xml:space="preserve"> se caracteriza por</w:t>
            </w:r>
            <w:ins w:id="3554" w:author="TOSHIBA" w:date="2015-10-30T14:21:00Z">
              <w:r w:rsidR="00397DCE">
                <w:rPr>
                  <w:rFonts w:ascii="Times New Roman" w:eastAsia="Times New Roman" w:hAnsi="Times New Roman" w:cs="Times New Roman"/>
                  <w:color w:val="000000" w:themeColor="text1"/>
                  <w:sz w:val="22"/>
                  <w:szCs w:val="22"/>
                  <w:lang w:val="es-CO" w:eastAsia="es-CO"/>
                </w:rPr>
                <w:t xml:space="preserve"> una</w:t>
              </w:r>
            </w:ins>
            <w:r>
              <w:rPr>
                <w:rFonts w:ascii="Times New Roman" w:eastAsia="Times New Roman" w:hAnsi="Times New Roman" w:cs="Times New Roman"/>
                <w:color w:val="000000" w:themeColor="text1"/>
                <w:sz w:val="22"/>
                <w:szCs w:val="22"/>
                <w:lang w:val="es-CO" w:eastAsia="es-CO"/>
              </w:rPr>
              <w:t xml:space="preserve"> </w:t>
            </w:r>
            <w:ins w:id="3555" w:author="EUGENIA ARCE LONDONO" w:date="2015-04-29T09:25:00Z">
              <w:r w:rsidRPr="00621305">
                <w:rPr>
                  <w:rFonts w:ascii="Times New Roman" w:eastAsia="Times New Roman" w:hAnsi="Times New Roman" w:cs="Times New Roman"/>
                  <w:color w:val="000000" w:themeColor="text1"/>
                  <w:sz w:val="22"/>
                  <w:szCs w:val="22"/>
                  <w:lang w:val="es-CO" w:eastAsia="es-CO"/>
                </w:rPr>
                <w:t xml:space="preserve">vegetación </w:t>
              </w:r>
              <w:r>
                <w:rPr>
                  <w:rFonts w:ascii="Times New Roman" w:eastAsia="Times New Roman" w:hAnsi="Times New Roman" w:cs="Times New Roman"/>
                  <w:color w:val="000000" w:themeColor="text1"/>
                  <w:sz w:val="22"/>
                  <w:szCs w:val="22"/>
                  <w:lang w:val="es-CO" w:eastAsia="es-CO"/>
                </w:rPr>
                <w:t>de</w:t>
              </w:r>
              <w:r w:rsidRPr="00621305">
                <w:rPr>
                  <w:rFonts w:ascii="Times New Roman" w:eastAsia="Times New Roman" w:hAnsi="Times New Roman" w:cs="Times New Roman"/>
                  <w:color w:val="000000" w:themeColor="text1"/>
                  <w:sz w:val="22"/>
                  <w:szCs w:val="22"/>
                  <w:lang w:val="es-CO" w:eastAsia="es-CO"/>
                </w:rPr>
                <w:t xml:space="preserve"> </w:t>
              </w:r>
            </w:ins>
            <w:r w:rsidRPr="00621305">
              <w:rPr>
                <w:rFonts w:ascii="Times New Roman" w:eastAsia="Times New Roman" w:hAnsi="Times New Roman" w:cs="Times New Roman"/>
                <w:color w:val="000000" w:themeColor="text1"/>
                <w:sz w:val="22"/>
                <w:szCs w:val="22"/>
                <w:lang w:val="es-CO" w:eastAsia="es-CO"/>
              </w:rPr>
              <w:t>coníferas</w:t>
            </w:r>
            <w:ins w:id="3556" w:author="TOSHIBA" w:date="2015-10-30T14:21:00Z">
              <w:r w:rsidR="00397DCE">
                <w:rPr>
                  <w:rFonts w:ascii="Times New Roman" w:eastAsia="Times New Roman" w:hAnsi="Times New Roman" w:cs="Times New Roman"/>
                  <w:color w:val="000000" w:themeColor="text1"/>
                  <w:sz w:val="22"/>
                  <w:szCs w:val="22"/>
                  <w:lang w:val="es-CO" w:eastAsia="es-CO"/>
                </w:rPr>
                <w:t>,</w:t>
              </w:r>
            </w:ins>
            <w:r w:rsidRPr="00621305">
              <w:rPr>
                <w:rFonts w:ascii="Times New Roman" w:eastAsia="Times New Roman" w:hAnsi="Times New Roman" w:cs="Times New Roman"/>
                <w:color w:val="000000" w:themeColor="text1"/>
                <w:sz w:val="22"/>
                <w:szCs w:val="22"/>
                <w:lang w:val="es-CO" w:eastAsia="es-CO"/>
              </w:rPr>
              <w:t xml:space="preserve"> como enebros</w:t>
            </w:r>
            <w:ins w:id="3557" w:author="EUGENIA ARCE LONDONO" w:date="2015-04-29T09:25:00Z">
              <w:r>
                <w:rPr>
                  <w:rFonts w:ascii="Times New Roman" w:eastAsia="Times New Roman" w:hAnsi="Times New Roman" w:cs="Times New Roman"/>
                  <w:color w:val="000000" w:themeColor="text1"/>
                  <w:sz w:val="22"/>
                  <w:szCs w:val="22"/>
                  <w:lang w:val="es-CO" w:eastAsia="es-CO"/>
                </w:rPr>
                <w:t>,</w:t>
              </w:r>
            </w:ins>
            <w:r>
              <w:rPr>
                <w:rFonts w:ascii="Times New Roman" w:eastAsia="Times New Roman" w:hAnsi="Times New Roman" w:cs="Times New Roman"/>
                <w:color w:val="000000" w:themeColor="text1"/>
                <w:sz w:val="22"/>
                <w:szCs w:val="22"/>
                <w:lang w:val="es-CO" w:eastAsia="es-CO"/>
              </w:rPr>
              <w:t xml:space="preserve"> pinos, cipreses</w:t>
            </w:r>
            <w:del w:id="3558"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del w:id="3559" w:author="TOSHIBA" w:date="2015-10-28T12:17:00Z">
              <w:r w:rsidRPr="00E8520E" w:rsidDel="00225EC7">
                <w:rPr>
                  <w:rFonts w:ascii="Times New Roman" w:eastAsia="Times New Roman" w:hAnsi="Times New Roman" w:cs="Times New Roman"/>
                  <w:color w:val="000000" w:themeColor="text1"/>
                  <w:sz w:val="22"/>
                  <w:szCs w:val="22"/>
                  <w:lang w:val="es-CO" w:eastAsia="es-CO"/>
                </w:rPr>
                <w:delText xml:space="preserve"> </w:delText>
              </w:r>
            </w:del>
            <w:ins w:id="3560" w:author="EUGENIA ARCE LONDONO" w:date="2015-04-29T09:25:00Z">
              <w:del w:id="3561" w:author="TOSHIBA" w:date="2015-10-28T12:17:00Z">
                <w:r w:rsidDel="00225EC7">
                  <w:rPr>
                    <w:rFonts w:ascii="Times New Roman" w:eastAsia="Times New Roman" w:hAnsi="Times New Roman" w:cs="Times New Roman"/>
                    <w:color w:val="000000" w:themeColor="text1"/>
                    <w:sz w:val="22"/>
                    <w:szCs w:val="22"/>
                    <w:lang w:val="es-CO" w:eastAsia="es-CO"/>
                  </w:rPr>
                  <w:delText xml:space="preserve"> </w:delText>
                </w:r>
              </w:del>
            </w:ins>
            <w:ins w:id="3562" w:author="TOSHIBA" w:date="2015-10-28T12:17:00Z">
              <w:r w:rsidR="00225EC7">
                <w:rPr>
                  <w:rFonts w:ascii="Times New Roman" w:eastAsia="Times New Roman" w:hAnsi="Times New Roman" w:cs="Times New Roman"/>
                  <w:color w:val="000000" w:themeColor="text1"/>
                  <w:sz w:val="22"/>
                  <w:szCs w:val="22"/>
                  <w:lang w:val="es-CO" w:eastAsia="es-CO"/>
                </w:rPr>
                <w:t xml:space="preserve"> </w:t>
              </w:r>
            </w:ins>
            <w:ins w:id="3563" w:author="EUGENIA ARCE LONDONO" w:date="2015-04-29T09:25:00Z">
              <w:r>
                <w:rPr>
                  <w:rFonts w:ascii="Times New Roman" w:eastAsia="Times New Roman" w:hAnsi="Times New Roman" w:cs="Times New Roman"/>
                  <w:color w:val="000000" w:themeColor="text1"/>
                  <w:sz w:val="22"/>
                  <w:szCs w:val="22"/>
                  <w:lang w:val="es-CO" w:eastAsia="es-CO"/>
                </w:rPr>
                <w:t>y</w:t>
              </w:r>
            </w:ins>
            <w:r>
              <w:rPr>
                <w:rFonts w:ascii="Times New Roman" w:eastAsia="Times New Roman" w:hAnsi="Times New Roman" w:cs="Times New Roman"/>
                <w:color w:val="000000" w:themeColor="text1"/>
                <w:sz w:val="22"/>
                <w:szCs w:val="22"/>
                <w:lang w:val="es-CO" w:eastAsia="es-CO"/>
              </w:rPr>
              <w:t xml:space="preserve"> </w:t>
            </w:r>
            <w:r w:rsidRPr="00621305">
              <w:rPr>
                <w:rFonts w:ascii="Times New Roman" w:eastAsia="Times New Roman" w:hAnsi="Times New Roman" w:cs="Times New Roman"/>
                <w:color w:val="000000" w:themeColor="text1"/>
                <w:sz w:val="22"/>
                <w:szCs w:val="22"/>
                <w:lang w:val="es-CO" w:eastAsia="es-CO"/>
              </w:rPr>
              <w:t>sabinas. En las zonas más áridas se encuentran arbustos y plantas crasas (plantas de hojas y tallos gruesos que guardan agua) como los cactus.</w:t>
            </w:r>
          </w:p>
        </w:tc>
      </w:tr>
      <w:tr w:rsidR="00E76345" w:rsidRPr="001726C4" w14:paraId="7B82E331" w14:textId="77777777" w:rsidTr="008C38A3">
        <w:trPr>
          <w:tblCellSpacing w:w="7" w:type="dxa"/>
          <w:jc w:val="center"/>
          <w:trPrChange w:id="3564" w:author="EUGENIA ARCE LONDONO" w:date="2015-04-29T09:25:00Z">
            <w:trPr>
              <w:gridAfter w:val="0"/>
              <w:tblCellSpacing w:w="7" w:type="dxa"/>
              <w:jc w:val="center"/>
            </w:trPr>
          </w:trPrChange>
        </w:trPr>
        <w:tc>
          <w:tcPr>
            <w:tcW w:w="857" w:type="pct"/>
            <w:gridSpan w:val="3"/>
            <w:shd w:val="clear" w:color="auto" w:fill="auto"/>
            <w:tcPrChange w:id="3565" w:author="EUGENIA ARCE LONDONO" w:date="2015-04-29T09:25:00Z">
              <w:tcPr>
                <w:tcW w:w="785" w:type="pct"/>
                <w:gridSpan w:val="2"/>
                <w:shd w:val="clear" w:color="auto" w:fill="auto"/>
              </w:tcPr>
            </w:tcPrChange>
          </w:tcPr>
          <w:p w14:paraId="7C20249F" w14:textId="77777777" w:rsidR="00E76345" w:rsidRPr="00E8520E" w:rsidRDefault="00E76345" w:rsidP="008C38A3">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El clima seco</w:t>
            </w:r>
          </w:p>
        </w:tc>
        <w:tc>
          <w:tcPr>
            <w:tcW w:w="4119" w:type="pct"/>
            <w:gridSpan w:val="2"/>
            <w:shd w:val="clear" w:color="auto" w:fill="auto"/>
            <w:tcPrChange w:id="3566" w:author="EUGENIA ARCE LONDONO" w:date="2015-04-29T09:25:00Z">
              <w:tcPr>
                <w:tcW w:w="4191" w:type="pct"/>
                <w:gridSpan w:val="2"/>
                <w:shd w:val="clear" w:color="auto" w:fill="auto"/>
              </w:tcPr>
            </w:tcPrChange>
          </w:tcPr>
          <w:p w14:paraId="7829EC3B" w14:textId="77777777" w:rsidR="00E76345" w:rsidRDefault="00E76345" w:rsidP="008C38A3">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El clima seco en África</w:t>
            </w:r>
            <w:del w:id="3567" w:author="EUGENIA ARCE LONDONO" w:date="2015-04-29T09:25:00Z">
              <w:r w:rsidRPr="00E8520E">
                <w:rPr>
                  <w:rFonts w:ascii="Times New Roman" w:eastAsia="Times New Roman" w:hAnsi="Times New Roman" w:cs="Times New Roman"/>
                  <w:b/>
                  <w:color w:val="000000" w:themeColor="text1"/>
                  <w:sz w:val="22"/>
                  <w:szCs w:val="22"/>
                  <w:lang w:val="es-CO" w:eastAsia="es-CO"/>
                </w:rPr>
                <w:delText>,</w:delText>
              </w:r>
            </w:del>
            <w:r w:rsidRPr="00E8520E">
              <w:rPr>
                <w:rFonts w:ascii="Times New Roman" w:eastAsia="Times New Roman" w:hAnsi="Times New Roman" w:cs="Times New Roman"/>
                <w:b/>
                <w:i/>
                <w:color w:val="000000" w:themeColor="text1"/>
                <w:sz w:val="22"/>
                <w:szCs w:val="22"/>
                <w:lang w:val="es-CO" w:eastAsia="es-CO"/>
              </w:rPr>
              <w:t xml:space="preserve"> </w:t>
            </w:r>
            <w:r w:rsidRPr="00E8520E">
              <w:rPr>
                <w:rFonts w:ascii="Times New Roman" w:eastAsia="Times New Roman" w:hAnsi="Times New Roman" w:cs="Times New Roman"/>
                <w:color w:val="000000" w:themeColor="text1"/>
                <w:sz w:val="22"/>
                <w:szCs w:val="22"/>
                <w:lang w:val="es-CO" w:eastAsia="es-CO"/>
              </w:rPr>
              <w:t xml:space="preserve">se localiza en los desiertos del Sahara, Nubia, Libia y Kalahari, ubicados </w:t>
            </w:r>
            <w:ins w:id="3568" w:author="EUGENIA ARCE LONDONO" w:date="2015-04-29T09:25:00Z">
              <w:r>
                <w:rPr>
                  <w:rFonts w:ascii="Times New Roman" w:eastAsia="Times New Roman" w:hAnsi="Times New Roman" w:cs="Times New Roman"/>
                  <w:color w:val="000000" w:themeColor="text1"/>
                  <w:sz w:val="22"/>
                  <w:szCs w:val="22"/>
                  <w:lang w:val="es-CO" w:eastAsia="es-CO"/>
                </w:rPr>
                <w:t xml:space="preserve">principalmente </w:t>
              </w:r>
            </w:ins>
            <w:r w:rsidRPr="00E8520E">
              <w:rPr>
                <w:rFonts w:ascii="Times New Roman" w:eastAsia="Times New Roman" w:hAnsi="Times New Roman" w:cs="Times New Roman"/>
                <w:color w:val="000000" w:themeColor="text1"/>
                <w:sz w:val="22"/>
                <w:szCs w:val="22"/>
                <w:lang w:val="es-CO" w:eastAsia="es-CO"/>
              </w:rPr>
              <w:t>en los trópicos</w:t>
            </w:r>
            <w:ins w:id="3569" w:author="EUGENIA ARCE LONDONO" w:date="2015-04-29T09:25:00Z">
              <w:r>
                <w:rPr>
                  <w:rFonts w:ascii="Times New Roman" w:eastAsia="Times New Roman" w:hAnsi="Times New Roman" w:cs="Times New Roman"/>
                  <w:color w:val="000000" w:themeColor="text1"/>
                  <w:sz w:val="22"/>
                  <w:szCs w:val="22"/>
                  <w:lang w:val="es-CO" w:eastAsia="es-CO"/>
                </w:rPr>
                <w:t xml:space="preserve"> y en algunas regiones de latitudes templadas</w:t>
              </w:r>
            </w:ins>
            <w:r w:rsidRPr="00E8520E">
              <w:rPr>
                <w:rFonts w:ascii="Times New Roman" w:eastAsia="Times New Roman" w:hAnsi="Times New Roman" w:cs="Times New Roman"/>
                <w:color w:val="000000" w:themeColor="text1"/>
                <w:sz w:val="22"/>
                <w:szCs w:val="22"/>
                <w:lang w:val="es-CO" w:eastAsia="es-CO"/>
              </w:rPr>
              <w:t>.</w:t>
            </w:r>
          </w:p>
          <w:p w14:paraId="7B589907" w14:textId="77777777" w:rsidR="00E76345" w:rsidRPr="00E8520E" w:rsidRDefault="00E76345" w:rsidP="008C38A3">
            <w:pPr>
              <w:shd w:val="clear" w:color="auto" w:fill="FFFFFF"/>
              <w:spacing w:after="0"/>
              <w:jc w:val="both"/>
              <w:rPr>
                <w:ins w:id="3570" w:author="EUGENIA ARCE LONDONO" w:date="2015-04-29T09:25:00Z"/>
                <w:rFonts w:ascii="Times New Roman" w:eastAsia="Times New Roman" w:hAnsi="Times New Roman" w:cs="Times New Roman"/>
                <w:color w:val="000000" w:themeColor="text1"/>
                <w:sz w:val="22"/>
                <w:szCs w:val="22"/>
                <w:lang w:val="es-CO" w:eastAsia="es-CO"/>
              </w:rPr>
            </w:pPr>
          </w:p>
          <w:p w14:paraId="10F39CA7" w14:textId="77777777" w:rsidR="00E76345" w:rsidRPr="00E8520E" w:rsidRDefault="00E76345" w:rsidP="008C38A3">
            <w:pPr>
              <w:shd w:val="clear" w:color="auto" w:fill="FFFFFF"/>
              <w:spacing w:after="0"/>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Características</w:t>
            </w:r>
            <w:del w:id="3571" w:author="TOSHIBA" w:date="2015-10-28T12:17:00Z">
              <w:r w:rsidRPr="00E8520E" w:rsidDel="00225EC7">
                <w:rPr>
                  <w:rFonts w:ascii="Times New Roman" w:eastAsia="Times New Roman" w:hAnsi="Times New Roman" w:cs="Times New Roman"/>
                  <w:b/>
                  <w:color w:val="000000" w:themeColor="text1"/>
                  <w:sz w:val="22"/>
                  <w:szCs w:val="22"/>
                  <w:lang w:val="es-CO" w:eastAsia="es-CO"/>
                </w:rPr>
                <w:delText xml:space="preserve">  </w:delText>
              </w:r>
            </w:del>
            <w:ins w:id="3572" w:author="TOSHIBA" w:date="2015-10-28T12:17:00Z">
              <w:r w:rsidR="00225EC7">
                <w:rPr>
                  <w:rFonts w:ascii="Times New Roman" w:eastAsia="Times New Roman" w:hAnsi="Times New Roman" w:cs="Times New Roman"/>
                  <w:b/>
                  <w:color w:val="000000" w:themeColor="text1"/>
                  <w:sz w:val="22"/>
                  <w:szCs w:val="22"/>
                  <w:lang w:val="es-CO" w:eastAsia="es-CO"/>
                </w:rPr>
                <w:t xml:space="preserve"> </w:t>
              </w:r>
            </w:ins>
            <w:r w:rsidRPr="00E8520E">
              <w:rPr>
                <w:rFonts w:ascii="Times New Roman" w:eastAsia="Times New Roman" w:hAnsi="Times New Roman" w:cs="Times New Roman"/>
                <w:b/>
                <w:color w:val="000000" w:themeColor="text1"/>
                <w:sz w:val="22"/>
                <w:szCs w:val="22"/>
                <w:lang w:val="es-CO" w:eastAsia="es-CO"/>
              </w:rPr>
              <w:t>del clima árido o seco</w:t>
            </w:r>
            <w:del w:id="3573" w:author="TOSHIBA" w:date="2015-10-30T14:21:00Z">
              <w:r w:rsidRPr="00E8520E" w:rsidDel="00397DCE">
                <w:rPr>
                  <w:rFonts w:ascii="Times New Roman" w:eastAsia="Times New Roman" w:hAnsi="Times New Roman" w:cs="Times New Roman"/>
                  <w:b/>
                  <w:color w:val="000000" w:themeColor="text1"/>
                  <w:sz w:val="22"/>
                  <w:szCs w:val="22"/>
                  <w:lang w:val="es-CO" w:eastAsia="es-CO"/>
                </w:rPr>
                <w:delText>.</w:delText>
              </w:r>
            </w:del>
          </w:p>
          <w:p w14:paraId="6CCD76ED" w14:textId="77777777" w:rsidR="00E76345" w:rsidRDefault="00E76345" w:rsidP="008C38A3">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ins w:id="3574"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del w:id="3575" w:author="TOSHIBA" w:date="2015-10-30T14:22:00Z">
              <w:r w:rsidRPr="00E8520E" w:rsidDel="00397DCE">
                <w:rPr>
                  <w:rFonts w:ascii="Times New Roman" w:eastAsia="Times New Roman" w:hAnsi="Times New Roman" w:cs="Times New Roman"/>
                  <w:color w:val="000000" w:themeColor="text1"/>
                  <w:sz w:val="22"/>
                  <w:szCs w:val="22"/>
                  <w:lang w:val="es-CO" w:eastAsia="es-CO"/>
                </w:rPr>
                <w:delText>Las t</w:delText>
              </w:r>
            </w:del>
            <w:ins w:id="3576" w:author="TOSHIBA" w:date="2015-10-30T14:22:00Z">
              <w:r w:rsidR="00397DCE">
                <w:rPr>
                  <w:rFonts w:ascii="Times New Roman" w:eastAsia="Times New Roman" w:hAnsi="Times New Roman" w:cs="Times New Roman"/>
                  <w:color w:val="000000" w:themeColor="text1"/>
                  <w:sz w:val="22"/>
                  <w:szCs w:val="22"/>
                  <w:lang w:val="es-CO" w:eastAsia="es-CO"/>
                </w:rPr>
                <w:t>T</w:t>
              </w:r>
            </w:ins>
            <w:r w:rsidRPr="00E8520E">
              <w:rPr>
                <w:rFonts w:ascii="Times New Roman" w:eastAsia="Times New Roman" w:hAnsi="Times New Roman" w:cs="Times New Roman"/>
                <w:color w:val="000000" w:themeColor="text1"/>
                <w:sz w:val="22"/>
                <w:szCs w:val="22"/>
                <w:lang w:val="es-CO" w:eastAsia="es-CO"/>
              </w:rPr>
              <w:t>emperaturas</w:t>
            </w:r>
            <w:del w:id="3577"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ins w:id="3578" w:author="EUGENIA ARCE LONDONO" w:date="2015-04-29T09:25:00Z">
              <w:r>
                <w:rPr>
                  <w:rFonts w:ascii="Times New Roman" w:eastAsia="Times New Roman" w:hAnsi="Times New Roman" w:cs="Times New Roman"/>
                  <w:color w:val="000000" w:themeColor="text1"/>
                  <w:sz w:val="22"/>
                  <w:szCs w:val="22"/>
                  <w:lang w:val="es-CO" w:eastAsia="es-CO"/>
                </w:rPr>
                <w:t xml:space="preserve"> son</w:t>
              </w:r>
            </w:ins>
            <w:r w:rsidRPr="00E8520E">
              <w:rPr>
                <w:rFonts w:ascii="Times New Roman" w:eastAsia="Times New Roman" w:hAnsi="Times New Roman" w:cs="Times New Roman"/>
                <w:color w:val="000000" w:themeColor="text1"/>
                <w:sz w:val="22"/>
                <w:szCs w:val="22"/>
                <w:lang w:val="es-CO" w:eastAsia="es-CO"/>
              </w:rPr>
              <w:t xml:space="preserve"> muy bajas en las noches y muy altas en el día. En el mes de julio, durante el verano, la temperatura supera los 32,2 °C. En los inviernos</w:t>
            </w:r>
            <w:ins w:id="3579" w:author="TOSHIBA" w:date="2015-10-30T14:22:00Z">
              <w:r w:rsidR="00397DCE">
                <w:rPr>
                  <w:rFonts w:ascii="Times New Roman" w:eastAsia="Times New Roman" w:hAnsi="Times New Roman" w:cs="Times New Roman"/>
                  <w:color w:val="000000" w:themeColor="text1"/>
                  <w:sz w:val="22"/>
                  <w:szCs w:val="22"/>
                  <w:lang w:val="es-CO" w:eastAsia="es-CO"/>
                </w:rPr>
                <w:t>,</w:t>
              </w:r>
            </w:ins>
            <w:del w:id="3580" w:author="TOSHIBA" w:date="2015-10-28T12:17:00Z">
              <w:r w:rsidRPr="00E8520E" w:rsidDel="00225EC7">
                <w:rPr>
                  <w:rFonts w:ascii="Times New Roman" w:eastAsia="Times New Roman" w:hAnsi="Times New Roman" w:cs="Times New Roman"/>
                  <w:color w:val="000000" w:themeColor="text1"/>
                  <w:sz w:val="22"/>
                  <w:szCs w:val="22"/>
                  <w:lang w:val="es-CO" w:eastAsia="es-CO"/>
                </w:rPr>
                <w:delText xml:space="preserve">  </w:delText>
              </w:r>
            </w:del>
            <w:ins w:id="3581" w:author="TOSHIBA" w:date="2015-10-28T12:17:00Z">
              <w:r w:rsidR="00225EC7">
                <w:rPr>
                  <w:rFonts w:ascii="Times New Roman" w:eastAsia="Times New Roman" w:hAnsi="Times New Roman" w:cs="Times New Roman"/>
                  <w:color w:val="000000" w:themeColor="text1"/>
                  <w:sz w:val="22"/>
                  <w:szCs w:val="22"/>
                  <w:lang w:val="es-CO" w:eastAsia="es-CO"/>
                </w:rPr>
                <w:t xml:space="preserve"> </w:t>
              </w:r>
            </w:ins>
            <w:r w:rsidRPr="00E8520E">
              <w:rPr>
                <w:rFonts w:ascii="Times New Roman" w:eastAsia="Times New Roman" w:hAnsi="Times New Roman" w:cs="Times New Roman"/>
                <w:color w:val="000000" w:themeColor="text1"/>
                <w:sz w:val="22"/>
                <w:szCs w:val="22"/>
                <w:lang w:val="es-CO" w:eastAsia="es-CO"/>
              </w:rPr>
              <w:t>la temperatura de las noches se ubica por debajo de los cero grados centígrados.</w:t>
            </w:r>
          </w:p>
          <w:p w14:paraId="21584E25" w14:textId="77777777" w:rsidR="00E76345" w:rsidRPr="00E8520E" w:rsidRDefault="00E76345" w:rsidP="008C38A3">
            <w:pPr>
              <w:pStyle w:val="Prrafodelista"/>
              <w:numPr>
                <w:ilvl w:val="0"/>
                <w:numId w:val="2"/>
              </w:numPr>
              <w:shd w:val="clear" w:color="auto" w:fill="FFFFFF"/>
              <w:spacing w:after="0"/>
              <w:ind w:left="0" w:hanging="357"/>
              <w:jc w:val="both"/>
              <w:rPr>
                <w:ins w:id="3582" w:author="EUGENIA ARCE LONDONO" w:date="2015-04-29T09:25:00Z"/>
                <w:rFonts w:ascii="Times New Roman" w:eastAsia="Times New Roman" w:hAnsi="Times New Roman" w:cs="Times New Roman"/>
                <w:color w:val="000000" w:themeColor="text1"/>
                <w:sz w:val="22"/>
                <w:szCs w:val="22"/>
                <w:lang w:val="es-CO" w:eastAsia="es-CO"/>
              </w:rPr>
            </w:pPr>
          </w:p>
          <w:p w14:paraId="53BAB895" w14:textId="77777777" w:rsidR="00E76345" w:rsidRDefault="00E76345" w:rsidP="008C38A3">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ins w:id="3583"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del w:id="3584" w:author="TOSHIBA" w:date="2015-10-30T14:22:00Z">
              <w:r w:rsidRPr="00E8520E" w:rsidDel="00397DCE">
                <w:rPr>
                  <w:rFonts w:ascii="Times New Roman" w:eastAsia="Times New Roman" w:hAnsi="Times New Roman" w:cs="Times New Roman"/>
                  <w:color w:val="000000" w:themeColor="text1"/>
                  <w:sz w:val="22"/>
                  <w:szCs w:val="22"/>
                  <w:lang w:val="es-CO" w:eastAsia="es-CO"/>
                </w:rPr>
                <w:delText>Las p</w:delText>
              </w:r>
            </w:del>
            <w:ins w:id="3585" w:author="TOSHIBA" w:date="2015-10-30T14:23:00Z">
              <w:r w:rsidR="00397DCE">
                <w:rPr>
                  <w:rFonts w:ascii="Times New Roman" w:eastAsia="Times New Roman" w:hAnsi="Times New Roman" w:cs="Times New Roman"/>
                  <w:color w:val="000000" w:themeColor="text1"/>
                  <w:sz w:val="22"/>
                  <w:szCs w:val="22"/>
                  <w:lang w:val="es-CO" w:eastAsia="es-CO"/>
                </w:rPr>
                <w:t>P</w:t>
              </w:r>
            </w:ins>
            <w:r w:rsidRPr="00E8520E">
              <w:rPr>
                <w:rFonts w:ascii="Times New Roman" w:eastAsia="Times New Roman" w:hAnsi="Times New Roman" w:cs="Times New Roman"/>
                <w:color w:val="000000" w:themeColor="text1"/>
                <w:sz w:val="22"/>
                <w:szCs w:val="22"/>
                <w:lang w:val="es-CO" w:eastAsia="es-CO"/>
              </w:rPr>
              <w:t>recipitaciones</w:t>
            </w:r>
            <w:del w:id="3586"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ins w:id="3587" w:author="EUGENIA ARCE LONDONO" w:date="2015-04-29T09:25:00Z">
              <w:r>
                <w:rPr>
                  <w:rFonts w:ascii="Times New Roman" w:eastAsia="Times New Roman" w:hAnsi="Times New Roman" w:cs="Times New Roman"/>
                  <w:color w:val="000000" w:themeColor="text1"/>
                  <w:sz w:val="22"/>
                  <w:szCs w:val="22"/>
                  <w:lang w:val="es-CO" w:eastAsia="es-CO"/>
                </w:rPr>
                <w:t xml:space="preserve"> son</w:t>
              </w:r>
            </w:ins>
            <w:r w:rsidRPr="00E8520E">
              <w:rPr>
                <w:rFonts w:ascii="Times New Roman" w:eastAsia="Times New Roman" w:hAnsi="Times New Roman" w:cs="Times New Roman"/>
                <w:color w:val="000000" w:themeColor="text1"/>
                <w:sz w:val="22"/>
                <w:szCs w:val="22"/>
                <w:lang w:val="es-CO" w:eastAsia="es-CO"/>
              </w:rPr>
              <w:t xml:space="preserve"> escasas. En las zonas de mayores alturas suelen ser comunes las heladas.</w:t>
            </w:r>
          </w:p>
          <w:p w14:paraId="3D480F7C" w14:textId="77777777" w:rsidR="00E76345" w:rsidRDefault="00E76345" w:rsidP="008C38A3">
            <w:pPr>
              <w:shd w:val="clear" w:color="auto" w:fill="FFFFFF"/>
              <w:spacing w:after="0"/>
              <w:ind w:left="360"/>
              <w:rPr>
                <w:ins w:id="3588" w:author="EUGENIA ARCE LONDONO" w:date="2015-04-29T09:25:00Z"/>
                <w:rFonts w:ascii="Times New Roman" w:eastAsia="Times New Roman" w:hAnsi="Times New Roman" w:cs="Times New Roman"/>
                <w:b/>
                <w:color w:val="000000" w:themeColor="text1"/>
                <w:sz w:val="22"/>
                <w:szCs w:val="22"/>
                <w:lang w:val="es-CO" w:eastAsia="es-CO"/>
              </w:rPr>
            </w:pPr>
          </w:p>
          <w:p w14:paraId="1086DC58" w14:textId="77777777" w:rsidR="00E76345" w:rsidRPr="007F089E" w:rsidRDefault="00E76345" w:rsidP="008C38A3">
            <w:pPr>
              <w:shd w:val="clear" w:color="auto" w:fill="FFFFFF"/>
              <w:spacing w:after="0"/>
              <w:rPr>
                <w:ins w:id="3589" w:author="EUGENIA ARCE LONDONO" w:date="2015-04-29T09:25:00Z"/>
                <w:rFonts w:ascii="Times New Roman" w:eastAsia="Times New Roman" w:hAnsi="Times New Roman" w:cs="Times New Roman"/>
                <w:color w:val="000000" w:themeColor="text1"/>
                <w:sz w:val="22"/>
                <w:szCs w:val="22"/>
                <w:lang w:val="es-CO" w:eastAsia="es-CO"/>
              </w:rPr>
            </w:pPr>
            <w:ins w:id="3590" w:author="EUGENIA ARCE LONDONO" w:date="2015-04-29T09:25:00Z">
              <w:r w:rsidRPr="007F089E">
                <w:rPr>
                  <w:rFonts w:ascii="Times New Roman" w:eastAsia="Times New Roman" w:hAnsi="Times New Roman" w:cs="Times New Roman"/>
                  <w:b/>
                  <w:color w:val="000000" w:themeColor="text1"/>
                  <w:sz w:val="22"/>
                  <w:szCs w:val="22"/>
                  <w:lang w:val="es-CO" w:eastAsia="es-CO"/>
                </w:rPr>
                <w:t>Paisaje y vegetación</w:t>
              </w:r>
              <w:del w:id="3591" w:author="TOSHIBA" w:date="2015-10-30T14:23:00Z">
                <w:r w:rsidRPr="007F089E" w:rsidDel="00397DCE">
                  <w:rPr>
                    <w:rFonts w:ascii="Times New Roman" w:eastAsia="Times New Roman" w:hAnsi="Times New Roman" w:cs="Times New Roman"/>
                    <w:b/>
                    <w:color w:val="000000" w:themeColor="text1"/>
                    <w:sz w:val="22"/>
                    <w:szCs w:val="22"/>
                    <w:lang w:val="es-CO" w:eastAsia="es-CO"/>
                  </w:rPr>
                  <w:delText>:</w:delText>
                </w:r>
              </w:del>
            </w:ins>
          </w:p>
          <w:p w14:paraId="20BFDCB6" w14:textId="77777777" w:rsidR="00E76345" w:rsidRPr="00443540" w:rsidRDefault="00E76345" w:rsidP="008C38A3">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ins w:id="3592" w:author="EUGENIA ARCE LONDONO" w:date="2015-04-29T09:25:00Z">
              <w:r>
                <w:rPr>
                  <w:rFonts w:ascii="Times New Roman" w:eastAsia="Times New Roman" w:hAnsi="Times New Roman" w:cs="Times New Roman"/>
                  <w:color w:val="000000" w:themeColor="text1"/>
                  <w:sz w:val="22"/>
                  <w:szCs w:val="22"/>
                  <w:lang w:val="es-CO" w:eastAsia="es-CO"/>
                </w:rPr>
                <w:t xml:space="preserve">- </w:t>
              </w:r>
            </w:ins>
            <w:r w:rsidRPr="00E8520E">
              <w:rPr>
                <w:rFonts w:ascii="Times New Roman" w:eastAsia="Times New Roman" w:hAnsi="Times New Roman" w:cs="Times New Roman"/>
                <w:color w:val="000000" w:themeColor="text1"/>
                <w:sz w:val="22"/>
                <w:szCs w:val="22"/>
                <w:lang w:val="es-CO" w:eastAsia="es-CO"/>
              </w:rPr>
              <w:t>El paisaje</w:t>
            </w:r>
            <w:del w:id="3593" w:author="EUGENIA ARCE LONDONO" w:date="2015-04-29T09:25:00Z">
              <w:r w:rsidRPr="00E8520E">
                <w:rPr>
                  <w:rFonts w:ascii="Times New Roman" w:eastAsia="Times New Roman" w:hAnsi="Times New Roman" w:cs="Times New Roman"/>
                  <w:color w:val="000000" w:themeColor="text1"/>
                  <w:sz w:val="22"/>
                  <w:szCs w:val="22"/>
                  <w:lang w:val="es-CO" w:eastAsia="es-CO"/>
                </w:rPr>
                <w:delText>:</w:delText>
              </w:r>
            </w:del>
            <w:ins w:id="3594" w:author="EUGENIA ARCE LONDONO" w:date="2015-04-29T09:25:00Z">
              <w:r>
                <w:rPr>
                  <w:rFonts w:ascii="Times New Roman" w:eastAsia="Times New Roman" w:hAnsi="Times New Roman" w:cs="Times New Roman"/>
                  <w:color w:val="000000" w:themeColor="text1"/>
                  <w:sz w:val="22"/>
                  <w:szCs w:val="22"/>
                  <w:lang w:val="es-CO" w:eastAsia="es-CO"/>
                </w:rPr>
                <w:t xml:space="preserve"> es eminentemente árido y desértico, en muchas regiones rocoso o </w:t>
              </w:r>
              <w:r>
                <w:rPr>
                  <w:rFonts w:ascii="Times New Roman" w:eastAsia="Times New Roman" w:hAnsi="Times New Roman" w:cs="Times New Roman"/>
                  <w:color w:val="000000" w:themeColor="text1"/>
                  <w:sz w:val="22"/>
                  <w:szCs w:val="22"/>
                  <w:lang w:val="es-CO" w:eastAsia="es-CO"/>
                </w:rPr>
                <w:lastRenderedPageBreak/>
                <w:t>cubierto de dunas de arena.</w:t>
              </w:r>
            </w:ins>
            <w:r>
              <w:rPr>
                <w:rFonts w:ascii="Times New Roman" w:eastAsia="Times New Roman" w:hAnsi="Times New Roman" w:cs="Times New Roman"/>
                <w:color w:val="000000" w:themeColor="text1"/>
                <w:sz w:val="22"/>
                <w:szCs w:val="22"/>
                <w:lang w:val="es-CO" w:eastAsia="es-CO"/>
              </w:rPr>
              <w:t xml:space="preserve"> La vegetación </w:t>
            </w:r>
            <w:del w:id="3595" w:author="EUGENIA ARCE LONDONO" w:date="2015-04-29T09:25:00Z">
              <w:r w:rsidRPr="00E8520E">
                <w:rPr>
                  <w:rFonts w:ascii="Times New Roman" w:eastAsia="Times New Roman" w:hAnsi="Times New Roman" w:cs="Times New Roman"/>
                  <w:color w:val="000000" w:themeColor="text1"/>
                  <w:sz w:val="22"/>
                  <w:szCs w:val="22"/>
                  <w:lang w:val="es-CO" w:eastAsia="es-CO"/>
                </w:rPr>
                <w:delText>predomina</w:delText>
              </w:r>
            </w:del>
            <w:ins w:id="3596" w:author="TOSHIBA" w:date="2015-10-31T14:36:00Z">
              <w:r w:rsidR="004038A8">
                <w:rPr>
                  <w:rFonts w:ascii="Times New Roman" w:eastAsia="Times New Roman" w:hAnsi="Times New Roman" w:cs="Times New Roman"/>
                  <w:color w:val="000000" w:themeColor="text1"/>
                  <w:sz w:val="22"/>
                  <w:szCs w:val="22"/>
                  <w:lang w:val="es-CO" w:eastAsia="es-CO"/>
                </w:rPr>
                <w:t xml:space="preserve"> </w:t>
              </w:r>
            </w:ins>
            <w:ins w:id="3597" w:author="EUGENIA ARCE LONDONO" w:date="2015-04-29T09:25:00Z">
              <w:r>
                <w:rPr>
                  <w:rFonts w:ascii="Times New Roman" w:eastAsia="Times New Roman" w:hAnsi="Times New Roman" w:cs="Times New Roman"/>
                  <w:color w:val="000000" w:themeColor="text1"/>
                  <w:sz w:val="22"/>
                  <w:szCs w:val="22"/>
                  <w:lang w:val="es-CO" w:eastAsia="es-CO"/>
                </w:rPr>
                <w:t>es muy escasa y se encuentra</w:t>
              </w:r>
            </w:ins>
            <w:r>
              <w:rPr>
                <w:rFonts w:ascii="Times New Roman" w:eastAsia="Times New Roman" w:hAnsi="Times New Roman" w:cs="Times New Roman"/>
                <w:color w:val="000000" w:themeColor="text1"/>
                <w:sz w:val="22"/>
                <w:szCs w:val="22"/>
                <w:lang w:val="es-CO" w:eastAsia="es-CO"/>
              </w:rPr>
              <w:t xml:space="preserve"> </w:t>
            </w:r>
            <w:r w:rsidRPr="00E8520E">
              <w:rPr>
                <w:rFonts w:ascii="Times New Roman" w:eastAsia="Times New Roman" w:hAnsi="Times New Roman" w:cs="Times New Roman"/>
                <w:color w:val="000000" w:themeColor="text1"/>
                <w:sz w:val="22"/>
                <w:szCs w:val="22"/>
                <w:lang w:val="es-CO" w:eastAsia="es-CO"/>
              </w:rPr>
              <w:t>principalmente en los oasis.</w:t>
            </w:r>
          </w:p>
        </w:tc>
      </w:tr>
    </w:tbl>
    <w:p w14:paraId="6752CE07" w14:textId="77777777" w:rsidR="00E76345" w:rsidRDefault="00E76345" w:rsidP="00E76345">
      <w:pPr>
        <w:spacing w:after="0"/>
        <w:rPr>
          <w:rFonts w:ascii="Times New Roman" w:hAnsi="Times New Roman" w:cs="Times New Roman"/>
          <w:color w:val="000000" w:themeColor="text1"/>
          <w:highlight w:val="yellow"/>
        </w:rPr>
      </w:pPr>
    </w:p>
    <w:p w14:paraId="6EB6CCDD" w14:textId="77777777" w:rsidR="00E76345" w:rsidRDefault="00E76345" w:rsidP="00E76345">
      <w:pPr>
        <w:spacing w:after="0"/>
        <w:rPr>
          <w:ins w:id="3598" w:author="EUGENIA ARCE LONDONO" w:date="2015-04-29T09:25:00Z"/>
          <w:rFonts w:ascii="Times New Roman" w:hAnsi="Times New Roman" w:cs="Times New Roman"/>
          <w:color w:val="000000" w:themeColor="text1"/>
          <w:highlight w:val="yellow"/>
        </w:rPr>
      </w:pPr>
    </w:p>
    <w:p w14:paraId="75DE30D2" w14:textId="77777777" w:rsidR="00E76345" w:rsidRPr="001726C4" w:rsidRDefault="00E76345" w:rsidP="00E76345">
      <w:pPr>
        <w:spacing w:after="0"/>
        <w:rPr>
          <w:ins w:id="3599" w:author="EUGENIA ARCE LONDONO" w:date="2015-04-29T09:25:00Z"/>
          <w:rFonts w:ascii="Times New Roman" w:hAnsi="Times New Roman" w:cs="Times New Roman"/>
          <w:color w:val="000000" w:themeColor="text1"/>
          <w:highlight w:val="yellow"/>
        </w:rPr>
      </w:pPr>
    </w:p>
    <w:p w14:paraId="6803CFEA"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3.1.</w:t>
      </w:r>
      <w:del w:id="3600" w:author="EUGENIA ARCE LONDONO" w:date="2015-04-29T09:25:00Z">
        <w:r w:rsidRPr="001726C4">
          <w:rPr>
            <w:rFonts w:ascii="Times New Roman" w:hAnsi="Times New Roman" w:cs="Times New Roman"/>
            <w:b/>
            <w:color w:val="000000" w:themeColor="text1"/>
          </w:rPr>
          <w:delText>1 Hidrografía</w:delText>
        </w:r>
      </w:del>
      <w:ins w:id="3601" w:author="EUGENIA ARCE LONDONO" w:date="2015-04-29T09:25:00Z">
        <w:r>
          <w:rPr>
            <w:rFonts w:ascii="Times New Roman" w:hAnsi="Times New Roman" w:cs="Times New Roman"/>
            <w:b/>
            <w:color w:val="000000" w:themeColor="text1"/>
          </w:rPr>
          <w:t>3</w:t>
        </w:r>
        <w:r w:rsidRPr="001726C4">
          <w:rPr>
            <w:rFonts w:ascii="Times New Roman" w:hAnsi="Times New Roman" w:cs="Times New Roman"/>
            <w:b/>
            <w:color w:val="000000" w:themeColor="text1"/>
          </w:rPr>
          <w:t xml:space="preserve"> </w:t>
        </w:r>
        <w:r>
          <w:rPr>
            <w:rFonts w:ascii="Times New Roman" w:hAnsi="Times New Roman" w:cs="Times New Roman"/>
            <w:b/>
            <w:color w:val="000000" w:themeColor="text1"/>
          </w:rPr>
          <w:t>La h</w:t>
        </w:r>
        <w:r w:rsidRPr="001726C4">
          <w:rPr>
            <w:rFonts w:ascii="Times New Roman" w:hAnsi="Times New Roman" w:cs="Times New Roman"/>
            <w:b/>
            <w:color w:val="000000" w:themeColor="text1"/>
          </w:rPr>
          <w:t>idrografía</w:t>
        </w:r>
      </w:ins>
    </w:p>
    <w:p w14:paraId="754C25F0" w14:textId="77777777"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sz w:val="21"/>
          <w:szCs w:val="21"/>
        </w:rPr>
        <w:br/>
      </w:r>
      <w:r w:rsidRPr="001726C4">
        <w:rPr>
          <w:rFonts w:ascii="Times New Roman" w:hAnsi="Times New Roman" w:cs="Times New Roman"/>
          <w:color w:val="000000" w:themeColor="text1"/>
        </w:rPr>
        <w:t>Los ríos africanos se clasifican en función de la vertiente a la que pertenecen</w:t>
      </w:r>
      <w:ins w:id="3602" w:author="EUGENIA ARCE LONDONO" w:date="2015-04-29T09:25:00Z">
        <w:r>
          <w:rPr>
            <w:rFonts w:ascii="Times New Roman" w:hAnsi="Times New Roman" w:cs="Times New Roman"/>
            <w:color w:val="000000" w:themeColor="text1"/>
          </w:rPr>
          <w:t xml:space="preserve"> de la siguiente manera</w:t>
        </w:r>
      </w:ins>
      <w:r w:rsidRPr="001726C4">
        <w:rPr>
          <w:rFonts w:ascii="Times New Roman" w:hAnsi="Times New Roman" w:cs="Times New Roman"/>
          <w:color w:val="000000" w:themeColor="text1"/>
        </w:rPr>
        <w:t>:</w:t>
      </w:r>
    </w:p>
    <w:p w14:paraId="0558518A" w14:textId="77777777" w:rsidR="00E76345" w:rsidRPr="001726C4" w:rsidRDefault="00E76345" w:rsidP="00E76345">
      <w:pPr>
        <w:spacing w:after="0"/>
        <w:jc w:val="both"/>
        <w:rPr>
          <w:rFonts w:ascii="Times New Roman" w:hAnsi="Times New Roman" w:cs="Times New Roman"/>
          <w:color w:val="000000" w:themeColor="text1"/>
        </w:rPr>
      </w:pPr>
    </w:p>
    <w:p w14:paraId="283CDD99" w14:textId="77777777" w:rsidR="00E76345" w:rsidRPr="00FC50D1" w:rsidRDefault="00E76345">
      <w:pPr>
        <w:numPr>
          <w:ilvl w:val="0"/>
          <w:numId w:val="2"/>
        </w:numPr>
        <w:spacing w:after="0"/>
        <w:contextualSpacing/>
        <w:jc w:val="both"/>
        <w:rPr>
          <w:rFonts w:ascii="Times New Roman" w:hAnsi="Times New Roman" w:cs="Times New Roman"/>
          <w:color w:val="000000" w:themeColor="text1"/>
        </w:rPr>
        <w:pPrChange w:id="3603" w:author="EUGENIA ARCE LONDONO" w:date="2015-04-29T09:25:00Z">
          <w:pPr>
            <w:spacing w:after="0"/>
            <w:jc w:val="both"/>
          </w:pPr>
        </w:pPrChange>
      </w:pPr>
      <w:r w:rsidRPr="00FC50D1">
        <w:rPr>
          <w:rFonts w:ascii="Times New Roman" w:hAnsi="Times New Roman" w:cs="Times New Roman"/>
          <w:color w:val="000000" w:themeColor="text1"/>
        </w:rPr>
        <w:t>La </w:t>
      </w:r>
      <w:r w:rsidRPr="00FC50D1">
        <w:rPr>
          <w:rFonts w:ascii="Times New Roman" w:hAnsi="Times New Roman" w:cs="Times New Roman"/>
          <w:b/>
          <w:color w:val="000000" w:themeColor="text1"/>
        </w:rPr>
        <w:t>vertiente mediterránea</w:t>
      </w:r>
      <w:r w:rsidRPr="00FC50D1">
        <w:rPr>
          <w:rFonts w:ascii="Times New Roman" w:hAnsi="Times New Roman" w:cs="Times New Roman"/>
          <w:color w:val="000000" w:themeColor="text1"/>
        </w:rPr>
        <w:t>: los ríos que desembocan en el mar Mediterráneo son cortos e irregulares, y permanecen secos la mayor parte del año. La excepción es el </w:t>
      </w:r>
      <w:r w:rsidRPr="00FC50D1">
        <w:rPr>
          <w:rFonts w:ascii="Times New Roman" w:hAnsi="Times New Roman" w:cs="Times New Roman"/>
          <w:b/>
          <w:color w:val="000000" w:themeColor="text1"/>
        </w:rPr>
        <w:t>Nilo</w:t>
      </w:r>
      <w:r w:rsidRPr="00FC50D1">
        <w:rPr>
          <w:rFonts w:ascii="Times New Roman" w:hAnsi="Times New Roman" w:cs="Times New Roman"/>
          <w:color w:val="000000" w:themeColor="text1"/>
        </w:rPr>
        <w:t>, el río más largo del mundo.</w:t>
      </w:r>
    </w:p>
    <w:p w14:paraId="420DEE7B" w14:textId="77777777" w:rsidR="00E76345" w:rsidRDefault="00E76345" w:rsidP="00E76345">
      <w:pPr>
        <w:spacing w:after="0"/>
        <w:jc w:val="both"/>
        <w:rPr>
          <w:rFonts w:ascii="Times New Roman" w:hAnsi="Times New Roman" w:cs="Times New Roman"/>
          <w:color w:val="000000" w:themeColor="text1"/>
        </w:rPr>
      </w:pPr>
    </w:p>
    <w:p w14:paraId="2B82AB7E" w14:textId="77777777" w:rsidR="00E76345" w:rsidRPr="00FC50D1" w:rsidRDefault="00E76345">
      <w:pPr>
        <w:numPr>
          <w:ilvl w:val="0"/>
          <w:numId w:val="2"/>
        </w:numPr>
        <w:spacing w:after="0"/>
        <w:contextualSpacing/>
        <w:jc w:val="both"/>
        <w:rPr>
          <w:rFonts w:ascii="Times New Roman" w:hAnsi="Times New Roman" w:cs="Times New Roman"/>
          <w:color w:val="000000" w:themeColor="text1"/>
        </w:rPr>
        <w:pPrChange w:id="3604" w:author="EUGENIA ARCE LONDONO" w:date="2015-04-29T09:25:00Z">
          <w:pPr>
            <w:spacing w:after="0"/>
            <w:jc w:val="both"/>
          </w:pPr>
        </w:pPrChange>
      </w:pPr>
      <w:r w:rsidRPr="00FC50D1">
        <w:rPr>
          <w:rFonts w:ascii="Times New Roman" w:hAnsi="Times New Roman" w:cs="Times New Roman"/>
          <w:color w:val="000000" w:themeColor="text1"/>
        </w:rPr>
        <w:t>La </w:t>
      </w:r>
      <w:r w:rsidRPr="00FC50D1">
        <w:rPr>
          <w:rFonts w:ascii="Times New Roman" w:hAnsi="Times New Roman" w:cs="Times New Roman"/>
          <w:b/>
          <w:color w:val="000000" w:themeColor="text1"/>
        </w:rPr>
        <w:t>vertiente atlántica</w:t>
      </w:r>
      <w:r w:rsidRPr="00FC50D1">
        <w:rPr>
          <w:rFonts w:ascii="Times New Roman" w:hAnsi="Times New Roman" w:cs="Times New Roman"/>
          <w:color w:val="000000" w:themeColor="text1"/>
        </w:rPr>
        <w:t>: los ríos que desembocan en el océano Atlántico son muy caudalosos. Los más importantes son el </w:t>
      </w:r>
      <w:r w:rsidRPr="00FC50D1">
        <w:rPr>
          <w:rFonts w:ascii="Times New Roman" w:hAnsi="Times New Roman" w:cs="Times New Roman"/>
          <w:b/>
          <w:color w:val="000000" w:themeColor="text1"/>
        </w:rPr>
        <w:t>Senegal</w:t>
      </w:r>
      <w:r w:rsidRPr="00FC50D1">
        <w:rPr>
          <w:rFonts w:ascii="Times New Roman" w:hAnsi="Times New Roman" w:cs="Times New Roman"/>
          <w:color w:val="000000" w:themeColor="text1"/>
        </w:rPr>
        <w:t>, el </w:t>
      </w:r>
      <w:r w:rsidRPr="00FC50D1">
        <w:rPr>
          <w:rFonts w:ascii="Times New Roman" w:hAnsi="Times New Roman" w:cs="Times New Roman"/>
          <w:b/>
          <w:color w:val="000000" w:themeColor="text1"/>
        </w:rPr>
        <w:t>Níger</w:t>
      </w:r>
      <w:r w:rsidRPr="00FC50D1">
        <w:rPr>
          <w:rFonts w:ascii="Times New Roman" w:hAnsi="Times New Roman" w:cs="Times New Roman"/>
          <w:color w:val="000000" w:themeColor="text1"/>
        </w:rPr>
        <w:t>, el </w:t>
      </w:r>
      <w:r w:rsidRPr="00FC50D1">
        <w:rPr>
          <w:rFonts w:ascii="Times New Roman" w:hAnsi="Times New Roman" w:cs="Times New Roman"/>
          <w:b/>
          <w:color w:val="000000" w:themeColor="text1"/>
        </w:rPr>
        <w:t>Congo</w:t>
      </w:r>
      <w:r w:rsidRPr="00FC50D1">
        <w:rPr>
          <w:rFonts w:ascii="Times New Roman" w:hAnsi="Times New Roman" w:cs="Times New Roman"/>
          <w:color w:val="000000" w:themeColor="text1"/>
        </w:rPr>
        <w:t xml:space="preserve"> y </w:t>
      </w:r>
      <w:del w:id="3605" w:author="EUGENIA ARCE LONDONO" w:date="2015-04-29T09:25:00Z">
        <w:r w:rsidRPr="00461F9F">
          <w:rPr>
            <w:rFonts w:ascii="Times New Roman" w:hAnsi="Times New Roman" w:cs="Times New Roman"/>
            <w:color w:val="000000" w:themeColor="text1"/>
          </w:rPr>
          <w:delText>el</w:delText>
        </w:r>
        <w:r w:rsidRPr="00461F9F">
          <w:rPr>
            <w:rFonts w:ascii="Times New Roman" w:hAnsi="Times New Roman" w:cs="Times New Roman"/>
            <w:b/>
            <w:color w:val="000000" w:themeColor="text1"/>
          </w:rPr>
          <w:delText>Orange</w:delText>
        </w:r>
      </w:del>
      <w:ins w:id="3606" w:author="EUGENIA ARCE LONDONO" w:date="2015-04-29T09:25:00Z">
        <w:r w:rsidRPr="00FC50D1">
          <w:rPr>
            <w:rFonts w:ascii="Times New Roman" w:hAnsi="Times New Roman" w:cs="Times New Roman"/>
            <w:color w:val="000000" w:themeColor="text1"/>
          </w:rPr>
          <w:t>el</w:t>
        </w:r>
        <w:r>
          <w:rPr>
            <w:rFonts w:ascii="Times New Roman" w:hAnsi="Times New Roman" w:cs="Times New Roman"/>
            <w:color w:val="000000" w:themeColor="text1"/>
          </w:rPr>
          <w:t xml:space="preserve"> </w:t>
        </w:r>
        <w:r w:rsidRPr="00FC50D1">
          <w:rPr>
            <w:rFonts w:ascii="Times New Roman" w:hAnsi="Times New Roman" w:cs="Times New Roman"/>
            <w:b/>
            <w:color w:val="000000" w:themeColor="text1"/>
          </w:rPr>
          <w:t>Orange</w:t>
        </w:r>
      </w:ins>
      <w:r w:rsidRPr="00FC50D1">
        <w:rPr>
          <w:rFonts w:ascii="Times New Roman" w:hAnsi="Times New Roman" w:cs="Times New Roman"/>
          <w:color w:val="000000" w:themeColor="text1"/>
        </w:rPr>
        <w:t>.</w:t>
      </w:r>
    </w:p>
    <w:p w14:paraId="4EF9CD33" w14:textId="77777777" w:rsidR="00E76345" w:rsidRDefault="00E76345" w:rsidP="00E76345">
      <w:pPr>
        <w:spacing w:after="0"/>
        <w:jc w:val="both"/>
        <w:rPr>
          <w:rFonts w:ascii="Times New Roman" w:hAnsi="Times New Roman" w:cs="Times New Roman"/>
          <w:color w:val="000000" w:themeColor="text1"/>
        </w:rPr>
      </w:pPr>
    </w:p>
    <w:p w14:paraId="604201DB" w14:textId="77777777" w:rsidR="00E76345" w:rsidRPr="00FC50D1" w:rsidRDefault="00E76345">
      <w:pPr>
        <w:numPr>
          <w:ilvl w:val="0"/>
          <w:numId w:val="2"/>
        </w:numPr>
        <w:spacing w:after="0"/>
        <w:contextualSpacing/>
        <w:jc w:val="both"/>
        <w:rPr>
          <w:rFonts w:ascii="Times New Roman" w:hAnsi="Times New Roman" w:cs="Times New Roman"/>
          <w:color w:val="000000" w:themeColor="text1"/>
        </w:rPr>
        <w:pPrChange w:id="3607" w:author="EUGENIA ARCE LONDONO" w:date="2015-04-29T09:25:00Z">
          <w:pPr>
            <w:spacing w:after="0"/>
            <w:jc w:val="both"/>
          </w:pPr>
        </w:pPrChange>
      </w:pPr>
      <w:r w:rsidRPr="00FC50D1">
        <w:rPr>
          <w:rFonts w:ascii="Times New Roman" w:hAnsi="Times New Roman" w:cs="Times New Roman"/>
          <w:color w:val="000000" w:themeColor="text1"/>
        </w:rPr>
        <w:t>La </w:t>
      </w:r>
      <w:r w:rsidRPr="00FC50D1">
        <w:rPr>
          <w:rFonts w:ascii="Times New Roman" w:hAnsi="Times New Roman" w:cs="Times New Roman"/>
          <w:b/>
          <w:color w:val="000000" w:themeColor="text1"/>
        </w:rPr>
        <w:t>vertiente índica</w:t>
      </w:r>
      <w:r w:rsidRPr="00FC50D1">
        <w:rPr>
          <w:rFonts w:ascii="Times New Roman" w:hAnsi="Times New Roman" w:cs="Times New Roman"/>
          <w:color w:val="000000" w:themeColor="text1"/>
        </w:rPr>
        <w:t>: los ríos más importantes que desembocan en el océano Índico son el </w:t>
      </w:r>
      <w:r w:rsidRPr="00FC50D1">
        <w:rPr>
          <w:rFonts w:ascii="Times New Roman" w:hAnsi="Times New Roman" w:cs="Times New Roman"/>
          <w:b/>
          <w:color w:val="000000" w:themeColor="text1"/>
        </w:rPr>
        <w:t>Zambeze</w:t>
      </w:r>
      <w:r w:rsidRPr="00FC50D1">
        <w:rPr>
          <w:rFonts w:ascii="Times New Roman" w:hAnsi="Times New Roman" w:cs="Times New Roman"/>
          <w:color w:val="000000" w:themeColor="text1"/>
        </w:rPr>
        <w:t> y el </w:t>
      </w:r>
      <w:r w:rsidRPr="00FC50D1">
        <w:rPr>
          <w:rFonts w:ascii="Times New Roman" w:hAnsi="Times New Roman" w:cs="Times New Roman"/>
          <w:b/>
          <w:color w:val="000000" w:themeColor="text1"/>
        </w:rPr>
        <w:t>Limpopo</w:t>
      </w:r>
      <w:r w:rsidRPr="00FC50D1">
        <w:rPr>
          <w:rFonts w:ascii="Times New Roman" w:hAnsi="Times New Roman" w:cs="Times New Roman"/>
          <w:color w:val="000000" w:themeColor="text1"/>
        </w:rPr>
        <w:t>.</w:t>
      </w:r>
    </w:p>
    <w:p w14:paraId="5F4E10B7" w14:textId="77777777" w:rsidR="00E76345" w:rsidRPr="001726C4" w:rsidRDefault="00E76345" w:rsidP="00E76345">
      <w:pPr>
        <w:pStyle w:val="Prrafodelista"/>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58EE5CD2" w14:textId="77777777" w:rsidTr="008C38A3">
        <w:tc>
          <w:tcPr>
            <w:tcW w:w="9054" w:type="dxa"/>
            <w:gridSpan w:val="2"/>
            <w:shd w:val="clear" w:color="auto" w:fill="0D0D0D" w:themeFill="text1" w:themeFillTint="F2"/>
          </w:tcPr>
          <w:p w14:paraId="50E4145F" w14:textId="77777777" w:rsidR="00E76345" w:rsidRPr="001726C4" w:rsidRDefault="00E76345" w:rsidP="008C38A3">
            <w:pPr>
              <w:spacing w:before="2" w:after="2"/>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76345" w:rsidRPr="001726C4" w14:paraId="666FA60C" w14:textId="77777777" w:rsidTr="008C38A3">
        <w:tc>
          <w:tcPr>
            <w:tcW w:w="2518" w:type="dxa"/>
          </w:tcPr>
          <w:p w14:paraId="4B6BDC19"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03E795EF"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IMG</w:t>
            </w:r>
            <w:r>
              <w:rPr>
                <w:rFonts w:ascii="Times New Roman" w:hAnsi="Times New Roman" w:cs="Times New Roman"/>
                <w:color w:val="000000" w:themeColor="text1"/>
              </w:rPr>
              <w:t>16</w:t>
            </w:r>
            <w:r w:rsidRPr="001726C4">
              <w:rPr>
                <w:rFonts w:ascii="Times New Roman" w:hAnsi="Times New Roman" w:cs="Times New Roman"/>
                <w:color w:val="000000" w:themeColor="text1"/>
              </w:rPr>
              <w:t xml:space="preserve">0 </w:t>
            </w:r>
          </w:p>
        </w:tc>
      </w:tr>
      <w:tr w:rsidR="00E76345" w:rsidRPr="001726C4" w14:paraId="0AF1C023" w14:textId="77777777" w:rsidTr="008C38A3">
        <w:tc>
          <w:tcPr>
            <w:tcW w:w="2518" w:type="dxa"/>
          </w:tcPr>
          <w:p w14:paraId="64420B59"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54BA523D"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24173993" wp14:editId="2A0893FF">
                  <wp:extent cx="1657298" cy="1143000"/>
                  <wp:effectExtent l="0" t="0" r="635" b="0"/>
                  <wp:docPr id="14" name="Imagen 14" descr="http://profesores.aulaplaneta.com/DNNPlayerPackages/Package10263/InfoGuion/cuadernoestudio/images_xml/CS_07_03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63/InfoGuion/cuadernoestudio/images_xml/CS_07_03_img6_zoom.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7299" cy="1143001"/>
                          </a:xfrm>
                          <a:prstGeom prst="rect">
                            <a:avLst/>
                          </a:prstGeom>
                          <a:noFill/>
                          <a:ln>
                            <a:noFill/>
                          </a:ln>
                        </pic:spPr>
                      </pic:pic>
                    </a:graphicData>
                  </a:graphic>
                </wp:inline>
              </w:drawing>
            </w:r>
          </w:p>
        </w:tc>
      </w:tr>
      <w:tr w:rsidR="00E76345" w:rsidRPr="001726C4" w14:paraId="1F384108" w14:textId="77777777" w:rsidTr="008C38A3">
        <w:tc>
          <w:tcPr>
            <w:tcW w:w="2518" w:type="dxa"/>
          </w:tcPr>
          <w:p w14:paraId="7764A73F"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B71265A"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"http://profesores.aulaplaneta.com/DNNPlayerPackages/Package10263/InfoGuion/cuadernoestudio/images_xml/CS_07_03_img6_zoom.jpg"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http://profesores.aulaplaneta.com/DNNPlayerPackages/Package10263/InfoGuion/cuadernoestudio/images_xml/CS_07_03_img6_zoom.jpg</w:t>
            </w:r>
            <w:r>
              <w:rPr>
                <w:rStyle w:val="Hipervnculo"/>
                <w:rFonts w:ascii="Times New Roman" w:hAnsi="Times New Roman" w:cs="Times New Roman"/>
                <w:color w:val="000000" w:themeColor="text1"/>
              </w:rPr>
              <w:fldChar w:fldCharType="end"/>
            </w:r>
          </w:p>
          <w:p w14:paraId="6ED93E4F"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04A26294" w14:textId="77777777" w:rsidTr="008C38A3">
        <w:tc>
          <w:tcPr>
            <w:tcW w:w="2518" w:type="dxa"/>
          </w:tcPr>
          <w:p w14:paraId="4C238BC6"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AB609CB" w14:textId="77777777" w:rsidR="00E76345" w:rsidRPr="00461F9F" w:rsidRDefault="00E76345" w:rsidP="008C38A3">
            <w:pPr>
              <w:spacing w:before="2" w:after="2"/>
              <w:jc w:val="both"/>
              <w:rPr>
                <w:rFonts w:ascii="Times New Roman" w:hAnsi="Times New Roman" w:cs="Times New Roman"/>
                <w:color w:val="000000" w:themeColor="text1"/>
              </w:rPr>
            </w:pPr>
            <w:r w:rsidRPr="00461F9F">
              <w:rPr>
                <w:rFonts w:ascii="Times New Roman" w:hAnsi="Times New Roman" w:cs="Times New Roman"/>
                <w:color w:val="000000" w:themeColor="text1"/>
              </w:rPr>
              <w:t>En </w:t>
            </w:r>
            <w:r w:rsidRPr="00461F9F">
              <w:rPr>
                <w:rFonts w:ascii="Times New Roman" w:hAnsi="Times New Roman" w:cs="Times New Roman"/>
                <w:b/>
                <w:color w:val="000000" w:themeColor="text1"/>
              </w:rPr>
              <w:t>África</w:t>
            </w:r>
            <w:r w:rsidRPr="00461F9F">
              <w:rPr>
                <w:rFonts w:ascii="Times New Roman" w:hAnsi="Times New Roman" w:cs="Times New Roman"/>
                <w:color w:val="000000" w:themeColor="text1"/>
              </w:rPr>
              <w:t> hay zonas muy lluviosas y otras donde apenas llueve. En este continente encontramos el río más largo del mundo, el </w:t>
            </w:r>
            <w:r w:rsidRPr="00461F9F">
              <w:rPr>
                <w:rFonts w:ascii="Times New Roman" w:hAnsi="Times New Roman" w:cs="Times New Roman"/>
                <w:b/>
                <w:color w:val="000000" w:themeColor="text1"/>
              </w:rPr>
              <w:t>Nilo</w:t>
            </w:r>
            <w:r>
              <w:rPr>
                <w:rFonts w:ascii="Times New Roman" w:hAnsi="Times New Roman" w:cs="Times New Roman"/>
                <w:color w:val="000000" w:themeColor="text1"/>
              </w:rPr>
              <w:t> (</w:t>
            </w:r>
            <w:del w:id="3608" w:author="EUGENIA ARCE LONDONO" w:date="2015-04-29T09:25:00Z">
              <w:r w:rsidRPr="00461F9F">
                <w:rPr>
                  <w:rFonts w:ascii="Times New Roman" w:hAnsi="Times New Roman" w:cs="Times New Roman"/>
                  <w:color w:val="000000" w:themeColor="text1"/>
                </w:rPr>
                <w:delText>6.671</w:delText>
              </w:r>
            </w:del>
            <w:ins w:id="3609" w:author="EUGENIA ARCE LONDONO" w:date="2015-04-29T09:25:00Z">
              <w:r>
                <w:rPr>
                  <w:rFonts w:ascii="Times New Roman" w:hAnsi="Times New Roman" w:cs="Times New Roman"/>
                  <w:color w:val="000000" w:themeColor="text1"/>
                </w:rPr>
                <w:t>6</w:t>
              </w:r>
              <w:r w:rsidRPr="00461F9F">
                <w:rPr>
                  <w:rFonts w:ascii="Times New Roman" w:hAnsi="Times New Roman" w:cs="Times New Roman"/>
                  <w:color w:val="000000" w:themeColor="text1"/>
                </w:rPr>
                <w:t>671</w:t>
              </w:r>
            </w:ins>
            <w:r w:rsidRPr="00461F9F">
              <w:rPr>
                <w:rFonts w:ascii="Times New Roman" w:hAnsi="Times New Roman" w:cs="Times New Roman"/>
                <w:color w:val="000000" w:themeColor="text1"/>
              </w:rPr>
              <w:t xml:space="preserve"> km). También tienen un la</w:t>
            </w:r>
            <w:r>
              <w:rPr>
                <w:rFonts w:ascii="Times New Roman" w:hAnsi="Times New Roman" w:cs="Times New Roman"/>
                <w:color w:val="000000" w:themeColor="text1"/>
              </w:rPr>
              <w:t>rgo recorrido los ríos Congo (</w:t>
            </w:r>
            <w:del w:id="3610" w:author="EUGENIA ARCE LONDONO" w:date="2015-04-29T09:25:00Z">
              <w:r w:rsidRPr="00461F9F">
                <w:rPr>
                  <w:rFonts w:ascii="Times New Roman" w:hAnsi="Times New Roman" w:cs="Times New Roman"/>
                  <w:color w:val="000000" w:themeColor="text1"/>
                </w:rPr>
                <w:delText>4.200</w:delText>
              </w:r>
            </w:del>
            <w:ins w:id="3611" w:author="EUGENIA ARCE LONDONO" w:date="2015-04-29T09:25:00Z">
              <w:r>
                <w:rPr>
                  <w:rFonts w:ascii="Times New Roman" w:hAnsi="Times New Roman" w:cs="Times New Roman"/>
                  <w:color w:val="000000" w:themeColor="text1"/>
                </w:rPr>
                <w:t>4200</w:t>
              </w:r>
            </w:ins>
            <w:r>
              <w:rPr>
                <w:rFonts w:ascii="Times New Roman" w:hAnsi="Times New Roman" w:cs="Times New Roman"/>
                <w:color w:val="000000" w:themeColor="text1"/>
              </w:rPr>
              <w:t xml:space="preserve"> km) y Níger (</w:t>
            </w:r>
            <w:del w:id="3612" w:author="EUGENIA ARCE LONDONO" w:date="2015-04-29T09:25:00Z">
              <w:r w:rsidRPr="00461F9F">
                <w:rPr>
                  <w:rFonts w:ascii="Times New Roman" w:hAnsi="Times New Roman" w:cs="Times New Roman"/>
                  <w:color w:val="000000" w:themeColor="text1"/>
                </w:rPr>
                <w:delText>4.160</w:delText>
              </w:r>
            </w:del>
            <w:ins w:id="3613" w:author="EUGENIA ARCE LONDONO" w:date="2015-04-29T09:25:00Z">
              <w:r>
                <w:rPr>
                  <w:rFonts w:ascii="Times New Roman" w:hAnsi="Times New Roman" w:cs="Times New Roman"/>
                  <w:color w:val="000000" w:themeColor="text1"/>
                </w:rPr>
                <w:t>4</w:t>
              </w:r>
              <w:r w:rsidRPr="00461F9F">
                <w:rPr>
                  <w:rFonts w:ascii="Times New Roman" w:hAnsi="Times New Roman" w:cs="Times New Roman"/>
                  <w:color w:val="000000" w:themeColor="text1"/>
                </w:rPr>
                <w:t>160</w:t>
              </w:r>
            </w:ins>
            <w:r w:rsidRPr="00461F9F">
              <w:rPr>
                <w:rFonts w:ascii="Times New Roman" w:hAnsi="Times New Roman" w:cs="Times New Roman"/>
                <w:color w:val="000000" w:themeColor="text1"/>
              </w:rPr>
              <w:t xml:space="preserve"> km).</w:t>
            </w:r>
          </w:p>
        </w:tc>
      </w:tr>
    </w:tbl>
    <w:p w14:paraId="64AC7339" w14:textId="77777777" w:rsidR="00E76345" w:rsidRPr="001726C4" w:rsidRDefault="00E76345" w:rsidP="00E76345">
      <w:pPr>
        <w:pStyle w:val="Prrafodelista"/>
        <w:spacing w:after="0"/>
        <w:jc w:val="both"/>
        <w:rPr>
          <w:rFonts w:ascii="Times New Roman" w:hAnsi="Times New Roman" w:cs="Times New Roman"/>
          <w:color w:val="000000" w:themeColor="text1"/>
        </w:rPr>
      </w:pPr>
    </w:p>
    <w:p w14:paraId="46CD3908" w14:textId="77777777" w:rsidR="00E76345" w:rsidRPr="001726C4" w:rsidRDefault="00E76345" w:rsidP="00E76345">
      <w:pPr>
        <w:pStyle w:val="u"/>
        <w:shd w:val="clear" w:color="auto" w:fill="FFFFFF"/>
        <w:spacing w:before="0" w:beforeAutospacing="0" w:after="0" w:afterAutospacing="0"/>
        <w:jc w:val="both"/>
        <w:rPr>
          <w:rFonts w:eastAsiaTheme="minorHAnsi"/>
          <w:color w:val="000000" w:themeColor="text1"/>
          <w:lang w:val="es-ES_tradnl" w:eastAsia="en-US"/>
        </w:rPr>
      </w:pPr>
      <w:r>
        <w:rPr>
          <w:rFonts w:eastAsiaTheme="minorHAnsi"/>
          <w:color w:val="000000" w:themeColor="text1"/>
          <w:lang w:val="es-ES_tradnl" w:eastAsia="en-US"/>
        </w:rPr>
        <w:t>L</w:t>
      </w:r>
      <w:r w:rsidRPr="001726C4">
        <w:rPr>
          <w:rFonts w:eastAsiaTheme="minorHAnsi"/>
          <w:color w:val="000000" w:themeColor="text1"/>
          <w:lang w:val="es-ES_tradnl" w:eastAsia="en-US"/>
        </w:rPr>
        <w:t>as costas africanas están bañadas por distintos mares y océanos</w:t>
      </w:r>
      <w:ins w:id="3614" w:author="EUGENIA ARCE LONDONO" w:date="2015-04-29T09:25:00Z">
        <w:r>
          <w:rPr>
            <w:rFonts w:eastAsiaTheme="minorHAnsi"/>
            <w:color w:val="000000" w:themeColor="text1"/>
            <w:lang w:val="es-ES_tradnl" w:eastAsia="en-US"/>
          </w:rPr>
          <w:t>, así</w:t>
        </w:r>
      </w:ins>
      <w:r w:rsidRPr="001726C4">
        <w:rPr>
          <w:rFonts w:eastAsiaTheme="minorHAnsi"/>
          <w:color w:val="000000" w:themeColor="text1"/>
          <w:lang w:val="es-ES_tradnl" w:eastAsia="en-US"/>
        </w:rPr>
        <w:t>:</w:t>
      </w:r>
    </w:p>
    <w:p w14:paraId="4A11D441" w14:textId="77777777" w:rsidR="00E76345" w:rsidRPr="001726C4" w:rsidRDefault="00E76345" w:rsidP="00E76345">
      <w:pPr>
        <w:shd w:val="clear" w:color="auto" w:fill="FFFFFF"/>
        <w:spacing w:after="0"/>
        <w:ind w:left="-360"/>
        <w:jc w:val="both"/>
        <w:rPr>
          <w:rFonts w:ascii="Times New Roman" w:hAnsi="Times New Roman" w:cs="Times New Roman"/>
          <w:color w:val="000000" w:themeColor="text1"/>
        </w:rPr>
      </w:pPr>
    </w:p>
    <w:p w14:paraId="29088E1E" w14:textId="77777777" w:rsidR="00E76345" w:rsidRPr="001726C4" w:rsidRDefault="00E76345" w:rsidP="00E76345">
      <w:pPr>
        <w:pStyle w:val="Prrafodelista"/>
        <w:numPr>
          <w:ilvl w:val="0"/>
          <w:numId w:val="12"/>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mar Mediterráneo</w:t>
      </w:r>
      <w:r w:rsidRPr="001726C4">
        <w:rPr>
          <w:rFonts w:ascii="Times New Roman" w:hAnsi="Times New Roman" w:cs="Times New Roman"/>
          <w:color w:val="000000" w:themeColor="text1"/>
        </w:rPr>
        <w:t>: baña las costas septentrionales del continente y lo separa de Europa.</w:t>
      </w:r>
    </w:p>
    <w:p w14:paraId="4840D9D5" w14:textId="77777777" w:rsidR="00E76345" w:rsidRPr="001726C4" w:rsidRDefault="00E76345" w:rsidP="00E76345">
      <w:pPr>
        <w:pStyle w:val="Prrafodelista"/>
        <w:numPr>
          <w:ilvl w:val="0"/>
          <w:numId w:val="12"/>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océano Atlántico</w:t>
      </w:r>
      <w:r w:rsidRPr="001726C4">
        <w:rPr>
          <w:rFonts w:ascii="Times New Roman" w:hAnsi="Times New Roman" w:cs="Times New Roman"/>
          <w:color w:val="000000" w:themeColor="text1"/>
        </w:rPr>
        <w:t>: baña las costas occidentales del continente.</w:t>
      </w:r>
    </w:p>
    <w:p w14:paraId="7AF19E69" w14:textId="77777777" w:rsidR="00E76345" w:rsidRDefault="00E76345" w:rsidP="00E76345">
      <w:pPr>
        <w:pStyle w:val="Prrafodelista"/>
        <w:numPr>
          <w:ilvl w:val="0"/>
          <w:numId w:val="12"/>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océano Índico</w:t>
      </w:r>
      <w:r w:rsidRPr="001726C4">
        <w:rPr>
          <w:rFonts w:ascii="Times New Roman" w:hAnsi="Times New Roman" w:cs="Times New Roman"/>
          <w:color w:val="000000" w:themeColor="text1"/>
        </w:rPr>
        <w:t>: baña las costas orientales del continente</w:t>
      </w:r>
      <w:del w:id="3615" w:author="EUGENIA ARCE LONDONO" w:date="2015-04-29T09:25:00Z">
        <w:r w:rsidRPr="001726C4">
          <w:rPr>
            <w:rFonts w:ascii="Times New Roman" w:hAnsi="Times New Roman" w:cs="Times New Roman"/>
            <w:color w:val="000000" w:themeColor="text1"/>
          </w:rPr>
          <w:delText xml:space="preserve">, mientras que el </w:delText>
        </w:r>
        <w:r w:rsidRPr="001726C4">
          <w:rPr>
            <w:rFonts w:ascii="Times New Roman" w:hAnsi="Times New Roman" w:cs="Times New Roman"/>
            <w:b/>
            <w:color w:val="000000" w:themeColor="text1"/>
          </w:rPr>
          <w:delText>mar Rojo</w:delText>
        </w:r>
        <w:r w:rsidRPr="001726C4">
          <w:rPr>
            <w:rFonts w:ascii="Times New Roman" w:hAnsi="Times New Roman" w:cs="Times New Roman"/>
            <w:color w:val="000000" w:themeColor="text1"/>
          </w:rPr>
          <w:delText>, sector de este océano, baña las costas nororientales.</w:delText>
        </w:r>
      </w:del>
      <w:ins w:id="3616" w:author="EUGENIA ARCE LONDONO" w:date="2015-04-29T09:25:00Z">
        <w:r>
          <w:rPr>
            <w:rFonts w:ascii="Times New Roman" w:hAnsi="Times New Roman" w:cs="Times New Roman"/>
            <w:color w:val="000000" w:themeColor="text1"/>
          </w:rPr>
          <w:t>.</w:t>
        </w:r>
        <w:del w:id="3617" w:author="TOSHIBA" w:date="2015-10-28T12:17:00Z">
          <w:r w:rsidDel="00225EC7">
            <w:rPr>
              <w:rFonts w:ascii="Times New Roman" w:hAnsi="Times New Roman" w:cs="Times New Roman"/>
              <w:color w:val="000000" w:themeColor="text1"/>
            </w:rPr>
            <w:delText xml:space="preserve"> </w:delText>
          </w:r>
          <w:r w:rsidRPr="001726C4" w:rsidDel="00225EC7">
            <w:rPr>
              <w:rFonts w:ascii="Times New Roman" w:hAnsi="Times New Roman" w:cs="Times New Roman"/>
              <w:color w:val="000000" w:themeColor="text1"/>
            </w:rPr>
            <w:delText xml:space="preserve"> </w:delText>
          </w:r>
        </w:del>
      </w:ins>
      <w:ins w:id="3618" w:author="TOSHIBA" w:date="2015-10-28T12:17:00Z">
        <w:r w:rsidR="00225EC7">
          <w:rPr>
            <w:rFonts w:ascii="Times New Roman" w:hAnsi="Times New Roman" w:cs="Times New Roman"/>
            <w:color w:val="000000" w:themeColor="text1"/>
          </w:rPr>
          <w:t xml:space="preserve"> </w:t>
        </w:r>
      </w:ins>
    </w:p>
    <w:p w14:paraId="225720C7" w14:textId="77777777" w:rsidR="00E76345" w:rsidRPr="001726C4" w:rsidRDefault="00E76345" w:rsidP="00E76345">
      <w:pPr>
        <w:pStyle w:val="Prrafodelista"/>
        <w:numPr>
          <w:ilvl w:val="0"/>
          <w:numId w:val="12"/>
        </w:numPr>
        <w:shd w:val="clear" w:color="auto" w:fill="FFFFFF"/>
        <w:spacing w:after="0"/>
        <w:jc w:val="both"/>
        <w:rPr>
          <w:ins w:id="3619" w:author="EUGENIA ARCE LONDONO" w:date="2015-04-29T09:25:00Z"/>
          <w:rFonts w:ascii="Times New Roman" w:hAnsi="Times New Roman" w:cs="Times New Roman"/>
          <w:color w:val="000000" w:themeColor="text1"/>
        </w:rPr>
      </w:pPr>
      <w:ins w:id="3620" w:author="EUGENIA ARCE LONDONO" w:date="2015-04-29T09:25:00Z">
        <w:r>
          <w:rPr>
            <w:rFonts w:ascii="Times New Roman" w:hAnsi="Times New Roman" w:cs="Times New Roman"/>
            <w:color w:val="000000" w:themeColor="text1"/>
          </w:rPr>
          <w:t>E</w:t>
        </w:r>
        <w:r w:rsidRPr="001726C4">
          <w:rPr>
            <w:rFonts w:ascii="Times New Roman" w:hAnsi="Times New Roman" w:cs="Times New Roman"/>
            <w:color w:val="000000" w:themeColor="text1"/>
          </w:rPr>
          <w:t xml:space="preserve">l </w:t>
        </w:r>
        <w:r w:rsidRPr="001726C4">
          <w:rPr>
            <w:rFonts w:ascii="Times New Roman" w:hAnsi="Times New Roman" w:cs="Times New Roman"/>
            <w:b/>
            <w:color w:val="000000" w:themeColor="text1"/>
          </w:rPr>
          <w:t>mar Rojo</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que constituye un </w:t>
        </w:r>
        <w:r w:rsidRPr="001726C4">
          <w:rPr>
            <w:rFonts w:ascii="Times New Roman" w:hAnsi="Times New Roman" w:cs="Times New Roman"/>
            <w:color w:val="000000" w:themeColor="text1"/>
          </w:rPr>
          <w:t>sector de</w:t>
        </w:r>
        <w:r>
          <w:rPr>
            <w:rFonts w:ascii="Times New Roman" w:hAnsi="Times New Roman" w:cs="Times New Roman"/>
            <w:color w:val="000000" w:themeColor="text1"/>
          </w:rPr>
          <w:t>l</w:t>
        </w:r>
        <w:r w:rsidRPr="001726C4">
          <w:rPr>
            <w:rFonts w:ascii="Times New Roman" w:hAnsi="Times New Roman" w:cs="Times New Roman"/>
            <w:color w:val="000000" w:themeColor="text1"/>
          </w:rPr>
          <w:t xml:space="preserve"> océano</w:t>
        </w:r>
        <w:r>
          <w:rPr>
            <w:rFonts w:ascii="Times New Roman" w:hAnsi="Times New Roman" w:cs="Times New Roman"/>
            <w:color w:val="000000" w:themeColor="text1"/>
          </w:rPr>
          <w:t xml:space="preserve"> Índico</w:t>
        </w:r>
        <w:r w:rsidRPr="001726C4">
          <w:rPr>
            <w:rFonts w:ascii="Times New Roman" w:hAnsi="Times New Roman" w:cs="Times New Roman"/>
            <w:color w:val="000000" w:themeColor="text1"/>
          </w:rPr>
          <w:t>, baña las costas nororientales.</w:t>
        </w:r>
      </w:ins>
    </w:p>
    <w:p w14:paraId="039124E0" w14:textId="77777777" w:rsidR="00E76345" w:rsidRDefault="00E76345" w:rsidP="00E76345">
      <w:pPr>
        <w:shd w:val="clear" w:color="auto" w:fill="FFFFFF"/>
        <w:spacing w:after="0"/>
        <w:rPr>
          <w:ins w:id="3621" w:author="Dayrtman Fajardo Vásquez" w:date="2015-11-12T18:46:00Z"/>
          <w:rStyle w:val="un"/>
          <w:rFonts w:ascii="Times New Roman" w:hAnsi="Times New Roman"/>
          <w:color w:val="000000" w:themeColor="text1"/>
          <w:sz w:val="21"/>
          <w:szCs w:val="21"/>
        </w:rPr>
      </w:pPr>
    </w:p>
    <w:p w14:paraId="666C56A7" w14:textId="654541CC" w:rsidR="0089233D" w:rsidRPr="001726C4" w:rsidRDefault="0089233D" w:rsidP="00E76345">
      <w:pPr>
        <w:shd w:val="clear" w:color="auto" w:fill="FFFFFF"/>
        <w:spacing w:after="0"/>
        <w:rPr>
          <w:rStyle w:val="un"/>
          <w:rFonts w:ascii="Times New Roman" w:hAnsi="Times New Roman"/>
          <w:color w:val="000000" w:themeColor="text1"/>
          <w:sz w:val="21"/>
          <w:szCs w:val="21"/>
        </w:rPr>
      </w:pPr>
      <w:ins w:id="3622" w:author="Dayrtman Fajardo Vásquez" w:date="2015-11-12T18:46:00Z">
        <w:r>
          <w:rPr>
            <w:rStyle w:val="un"/>
            <w:rFonts w:ascii="Times New Roman" w:hAnsi="Times New Roman"/>
            <w:color w:val="000000" w:themeColor="text1"/>
            <w:sz w:val="21"/>
            <w:szCs w:val="21"/>
          </w:rPr>
          <w:t>Destacado</w:t>
        </w:r>
      </w:ins>
    </w:p>
    <w:tbl>
      <w:tblPr>
        <w:tblStyle w:val="Tablaconcuadrcula"/>
        <w:tblW w:w="0" w:type="auto"/>
        <w:tblLook w:val="04A0" w:firstRow="1" w:lastRow="0" w:firstColumn="1" w:lastColumn="0" w:noHBand="0" w:noVBand="1"/>
      </w:tblPr>
      <w:tblGrid>
        <w:gridCol w:w="2518"/>
        <w:gridCol w:w="6460"/>
      </w:tblGrid>
      <w:tr w:rsidR="00E76345" w:rsidRPr="001726C4" w:rsidDel="0089233D" w14:paraId="275BAEDD" w14:textId="5EF7E07F" w:rsidTr="008C38A3">
        <w:trPr>
          <w:del w:id="3623" w:author="Dayrtman Fajardo Vásquez" w:date="2015-11-12T18:46:00Z"/>
        </w:trPr>
        <w:tc>
          <w:tcPr>
            <w:tcW w:w="8978" w:type="dxa"/>
            <w:gridSpan w:val="2"/>
            <w:shd w:val="clear" w:color="auto" w:fill="000000" w:themeFill="text1"/>
          </w:tcPr>
          <w:p w14:paraId="724049CA" w14:textId="1867BE2F" w:rsidR="00E76345" w:rsidRPr="001726C4" w:rsidDel="0089233D" w:rsidRDefault="00E76345" w:rsidP="008C38A3">
            <w:pPr>
              <w:spacing w:before="2" w:after="2"/>
              <w:jc w:val="center"/>
              <w:rPr>
                <w:del w:id="3624" w:author="Dayrtman Fajardo Vásquez" w:date="2015-11-12T18:46:00Z"/>
                <w:rFonts w:ascii="Times New Roman" w:hAnsi="Times New Roman" w:cs="Times New Roman"/>
                <w:b/>
                <w:color w:val="000000" w:themeColor="text1"/>
              </w:rPr>
            </w:pPr>
            <w:commentRangeStart w:id="3625"/>
            <w:del w:id="3626" w:author="Dayrtman Fajardo Vásquez" w:date="2015-11-12T18:46:00Z">
              <w:r w:rsidRPr="00776312" w:rsidDel="0089233D">
                <w:rPr>
                  <w:rFonts w:ascii="Times New Roman" w:hAnsi="Times New Roman" w:cs="Times New Roman"/>
                  <w:b/>
                  <w:color w:val="FFFFFF" w:themeColor="background1"/>
                </w:rPr>
                <w:delText>Recuerda</w:delText>
              </w:r>
              <w:commentRangeEnd w:id="3625"/>
              <w:r w:rsidR="00CE7A6C" w:rsidDel="0089233D">
                <w:rPr>
                  <w:rStyle w:val="Refdecomentario"/>
                  <w:rFonts w:ascii="Calibri" w:eastAsia="Calibri" w:hAnsi="Calibri" w:cs="Times New Roman"/>
                  <w:lang w:val="es-MX"/>
                </w:rPr>
                <w:commentReference w:id="3625"/>
              </w:r>
            </w:del>
          </w:p>
        </w:tc>
      </w:tr>
      <w:tr w:rsidR="00E76345" w:rsidRPr="001726C4" w14:paraId="1875A3F8" w14:textId="77777777" w:rsidTr="008C38A3">
        <w:tc>
          <w:tcPr>
            <w:tcW w:w="2518" w:type="dxa"/>
          </w:tcPr>
          <w:p w14:paraId="03501E18"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339F2EF9" w14:textId="77777777" w:rsidR="00E76345" w:rsidRDefault="00E76345" w:rsidP="00E76345">
            <w:pPr>
              <w:numPr>
                <w:ilvl w:val="0"/>
                <w:numId w:val="6"/>
              </w:numPr>
              <w:shd w:val="clear" w:color="auto" w:fill="FFFFFF"/>
              <w:spacing w:after="0"/>
              <w:ind w:left="0"/>
              <w:rPr>
                <w:rStyle w:val="un"/>
                <w:rFonts w:ascii="Times New Roman" w:hAnsi="Times New Roman"/>
                <w:b/>
                <w:color w:val="000000" w:themeColor="text1"/>
                <w:sz w:val="21"/>
                <w:szCs w:val="21"/>
              </w:rPr>
            </w:pPr>
            <w:r w:rsidRPr="001726C4">
              <w:rPr>
                <w:rStyle w:val="un"/>
                <w:rFonts w:ascii="Times New Roman" w:hAnsi="Times New Roman"/>
                <w:b/>
                <w:color w:val="000000" w:themeColor="text1"/>
                <w:sz w:val="21"/>
                <w:szCs w:val="21"/>
              </w:rPr>
              <w:t>Los lagos africanos</w:t>
            </w:r>
          </w:p>
          <w:p w14:paraId="7CD9DF65" w14:textId="77777777" w:rsidR="00E76345" w:rsidRPr="001726C4" w:rsidRDefault="00E76345" w:rsidP="00E76345">
            <w:pPr>
              <w:numPr>
                <w:ilvl w:val="0"/>
                <w:numId w:val="6"/>
              </w:numPr>
              <w:shd w:val="clear" w:color="auto" w:fill="FFFFFF"/>
              <w:spacing w:after="0"/>
              <w:ind w:left="0"/>
              <w:rPr>
                <w:ins w:id="3627" w:author="EUGENIA ARCE LONDONO" w:date="2015-04-29T09:25:00Z"/>
                <w:rStyle w:val="un"/>
                <w:rFonts w:ascii="Times New Roman" w:hAnsi="Times New Roman"/>
                <w:b/>
                <w:color w:val="000000" w:themeColor="text1"/>
                <w:sz w:val="21"/>
                <w:szCs w:val="21"/>
              </w:rPr>
            </w:pPr>
          </w:p>
          <w:p w14:paraId="4D5C2DD6" w14:textId="77777777" w:rsidR="00E76345" w:rsidRPr="00776312" w:rsidRDefault="00E76345" w:rsidP="00E76345">
            <w:pPr>
              <w:numPr>
                <w:ilvl w:val="0"/>
                <w:numId w:val="6"/>
              </w:numPr>
              <w:shd w:val="clear" w:color="auto" w:fill="FFFFFF"/>
              <w:spacing w:after="0"/>
              <w:ind w:left="0"/>
              <w:rPr>
                <w:rStyle w:val="un"/>
                <w:rFonts w:ascii="Times New Roman" w:hAnsi="Times New Roman"/>
                <w:color w:val="000000" w:themeColor="text1"/>
              </w:rPr>
            </w:pPr>
            <w:r w:rsidRPr="001726C4">
              <w:rPr>
                <w:rStyle w:val="un"/>
                <w:rFonts w:ascii="Times New Roman" w:hAnsi="Times New Roman"/>
                <w:color w:val="000000" w:themeColor="text1"/>
                <w:sz w:val="21"/>
                <w:szCs w:val="21"/>
              </w:rPr>
              <w:t>El continente africano tiene alguno</w:t>
            </w:r>
            <w:r>
              <w:rPr>
                <w:rStyle w:val="un"/>
                <w:rFonts w:ascii="Times New Roman" w:hAnsi="Times New Roman"/>
                <w:color w:val="000000" w:themeColor="text1"/>
                <w:sz w:val="21"/>
                <w:szCs w:val="21"/>
              </w:rPr>
              <w:t>s</w:t>
            </w:r>
            <w:r w:rsidRPr="001726C4">
              <w:rPr>
                <w:rStyle w:val="un"/>
                <w:rFonts w:ascii="Times New Roman" w:hAnsi="Times New Roman"/>
                <w:color w:val="000000" w:themeColor="text1"/>
                <w:sz w:val="21"/>
                <w:szCs w:val="21"/>
              </w:rPr>
              <w:t xml:space="preserve"> de los</w:t>
            </w:r>
            <w:r w:rsidRPr="001726C4">
              <w:rPr>
                <w:rStyle w:val="un"/>
                <w:rFonts w:ascii="Times New Roman" w:hAnsi="Times New Roman"/>
                <w:color w:val="000000" w:themeColor="text1"/>
              </w:rPr>
              <w:t> </w:t>
            </w:r>
            <w:r w:rsidRPr="001726C4">
              <w:rPr>
                <w:rStyle w:val="un"/>
                <w:rFonts w:ascii="Times New Roman" w:hAnsi="Times New Roman"/>
                <w:b/>
                <w:color w:val="000000" w:themeColor="text1"/>
              </w:rPr>
              <w:t>lagos</w:t>
            </w:r>
            <w:r w:rsidRPr="001726C4">
              <w:rPr>
                <w:rStyle w:val="un"/>
                <w:rFonts w:ascii="Times New Roman" w:hAnsi="Times New Roman"/>
                <w:color w:val="000000" w:themeColor="text1"/>
              </w:rPr>
              <w:t> </w:t>
            </w:r>
            <w:r w:rsidRPr="001726C4">
              <w:rPr>
                <w:rStyle w:val="un"/>
                <w:rFonts w:ascii="Times New Roman" w:hAnsi="Times New Roman"/>
                <w:color w:val="000000" w:themeColor="text1"/>
                <w:sz w:val="21"/>
                <w:szCs w:val="21"/>
              </w:rPr>
              <w:t>más grandes del mundo:</w:t>
            </w:r>
          </w:p>
          <w:p w14:paraId="6457463A" w14:textId="77777777" w:rsidR="00E76345" w:rsidRPr="001726C4" w:rsidRDefault="00E76345" w:rsidP="00E76345">
            <w:pPr>
              <w:numPr>
                <w:ilvl w:val="0"/>
                <w:numId w:val="6"/>
              </w:numPr>
              <w:shd w:val="clear" w:color="auto" w:fill="FFFFFF"/>
              <w:spacing w:after="0"/>
              <w:ind w:left="0"/>
              <w:rPr>
                <w:rStyle w:val="un"/>
                <w:rFonts w:ascii="Times New Roman" w:hAnsi="Times New Roman"/>
                <w:color w:val="000000" w:themeColor="text1"/>
              </w:rPr>
            </w:pPr>
          </w:p>
          <w:p w14:paraId="032E16F6" w14:textId="77777777" w:rsidR="00E76345" w:rsidRPr="001726C4" w:rsidRDefault="00E76345" w:rsidP="00E76345">
            <w:pPr>
              <w:pStyle w:val="Prrafodelista"/>
              <w:numPr>
                <w:ilvl w:val="0"/>
                <w:numId w:val="6"/>
              </w:numPr>
              <w:shd w:val="clear" w:color="auto" w:fill="FFFFFF"/>
              <w:spacing w:after="0"/>
              <w:rPr>
                <w:rStyle w:val="un"/>
                <w:rFonts w:ascii="Times New Roman" w:hAnsi="Times New Roman"/>
                <w:color w:val="000000" w:themeColor="text1"/>
              </w:rPr>
            </w:pPr>
            <w:r>
              <w:rPr>
                <w:rStyle w:val="un"/>
                <w:rFonts w:ascii="Times New Roman" w:hAnsi="Times New Roman"/>
                <w:color w:val="000000" w:themeColor="text1"/>
                <w:sz w:val="21"/>
                <w:szCs w:val="21"/>
              </w:rPr>
              <w:t>El lago Volta (</w:t>
            </w:r>
            <w:del w:id="3628" w:author="EUGENIA ARCE LONDONO" w:date="2015-04-29T09:25:00Z">
              <w:r w:rsidRPr="001726C4">
                <w:rPr>
                  <w:rStyle w:val="un"/>
                  <w:rFonts w:ascii="Times New Roman" w:hAnsi="Times New Roman"/>
                  <w:color w:val="000000" w:themeColor="text1"/>
                  <w:sz w:val="21"/>
                  <w:szCs w:val="21"/>
                </w:rPr>
                <w:delText>8.482</w:delText>
              </w:r>
            </w:del>
            <w:ins w:id="3629" w:author="EUGENIA ARCE LONDONO" w:date="2015-04-29T09:25:00Z">
              <w:r>
                <w:rPr>
                  <w:rStyle w:val="un"/>
                  <w:rFonts w:ascii="Times New Roman" w:hAnsi="Times New Roman"/>
                  <w:color w:val="000000" w:themeColor="text1"/>
                  <w:sz w:val="21"/>
                  <w:szCs w:val="21"/>
                </w:rPr>
                <w:t>8482</w:t>
              </w:r>
            </w:ins>
            <w:r>
              <w:rPr>
                <w:rStyle w:val="un"/>
                <w:rFonts w:ascii="Times New Roman" w:hAnsi="Times New Roman"/>
                <w:color w:val="000000" w:themeColor="text1"/>
                <w:sz w:val="21"/>
                <w:szCs w:val="21"/>
              </w:rPr>
              <w:t xml:space="preserve"> km</w:t>
            </w:r>
            <w:r w:rsidRPr="00F73665">
              <w:rPr>
                <w:rStyle w:val="un"/>
                <w:rFonts w:ascii="Times New Roman" w:hAnsi="Times New Roman"/>
                <w:color w:val="000000" w:themeColor="text1"/>
                <w:sz w:val="21"/>
                <w:vertAlign w:val="superscript"/>
                <w:rPrChange w:id="3630" w:author="EUGENIA ARCE LONDONO" w:date="2015-04-29T09:25:00Z">
                  <w:rPr>
                    <w:rStyle w:val="un"/>
                    <w:rFonts w:ascii="Times New Roman" w:hAnsi="Times New Roman"/>
                    <w:color w:val="000000" w:themeColor="text1"/>
                    <w:sz w:val="21"/>
                  </w:rPr>
                </w:rPrChange>
              </w:rPr>
              <w:t>2</w:t>
            </w:r>
            <w:r w:rsidRPr="001726C4">
              <w:rPr>
                <w:rStyle w:val="un"/>
                <w:rFonts w:ascii="Times New Roman" w:hAnsi="Times New Roman"/>
                <w:color w:val="000000" w:themeColor="text1"/>
                <w:sz w:val="21"/>
                <w:szCs w:val="21"/>
              </w:rPr>
              <w:t>).</w:t>
            </w:r>
          </w:p>
          <w:p w14:paraId="1A338076" w14:textId="77777777" w:rsidR="00E76345" w:rsidRPr="001726C4" w:rsidRDefault="00E76345" w:rsidP="00E76345">
            <w:pPr>
              <w:pStyle w:val="Prrafodelista"/>
              <w:numPr>
                <w:ilvl w:val="0"/>
                <w:numId w:val="6"/>
              </w:numPr>
              <w:shd w:val="clear" w:color="auto" w:fill="FFFFFF"/>
              <w:spacing w:after="0"/>
              <w:rPr>
                <w:rStyle w:val="un"/>
                <w:rFonts w:ascii="Times New Roman" w:hAnsi="Times New Roman"/>
                <w:color w:val="000000" w:themeColor="text1"/>
              </w:rPr>
            </w:pPr>
            <w:r>
              <w:rPr>
                <w:rStyle w:val="un"/>
                <w:rFonts w:ascii="Times New Roman" w:hAnsi="Times New Roman"/>
                <w:color w:val="000000" w:themeColor="text1"/>
                <w:sz w:val="21"/>
                <w:szCs w:val="21"/>
              </w:rPr>
              <w:t>El lago Chad (16</w:t>
            </w:r>
            <w:del w:id="3631" w:author="EUGENIA ARCE LONDONO" w:date="2015-04-29T09:25:00Z">
              <w:r w:rsidRPr="001726C4">
                <w:rPr>
                  <w:rStyle w:val="un"/>
                  <w:rFonts w:ascii="Times New Roman" w:hAnsi="Times New Roman"/>
                  <w:color w:val="000000" w:themeColor="text1"/>
                  <w:sz w:val="21"/>
                  <w:szCs w:val="21"/>
                </w:rPr>
                <w:delText>.</w:delText>
              </w:r>
            </w:del>
            <w:ins w:id="3632" w:author="EUGENIA ARCE LONDONO" w:date="2015-04-29T09:25:00Z">
              <w:r>
                <w:rPr>
                  <w:rStyle w:val="un"/>
                  <w:rFonts w:ascii="Times New Roman" w:hAnsi="Times New Roman"/>
                  <w:color w:val="000000" w:themeColor="text1"/>
                  <w:sz w:val="21"/>
                  <w:szCs w:val="21"/>
                </w:rPr>
                <w:t xml:space="preserve"> </w:t>
              </w:r>
            </w:ins>
            <w:r w:rsidRPr="001726C4">
              <w:rPr>
                <w:rStyle w:val="un"/>
                <w:rFonts w:ascii="Times New Roman" w:hAnsi="Times New Roman"/>
                <w:color w:val="000000" w:themeColor="text1"/>
                <w:sz w:val="21"/>
                <w:szCs w:val="21"/>
              </w:rPr>
              <w:t>000 km</w:t>
            </w:r>
            <w:r w:rsidRPr="00F73665">
              <w:rPr>
                <w:rStyle w:val="un"/>
                <w:rFonts w:ascii="Times New Roman" w:hAnsi="Times New Roman"/>
                <w:color w:val="000000" w:themeColor="text1"/>
                <w:sz w:val="21"/>
                <w:vertAlign w:val="superscript"/>
                <w:rPrChange w:id="3633" w:author="EUGENIA ARCE LONDONO" w:date="2015-04-29T09:25:00Z">
                  <w:rPr>
                    <w:rStyle w:val="un"/>
                    <w:rFonts w:ascii="Times New Roman" w:hAnsi="Times New Roman"/>
                    <w:color w:val="000000" w:themeColor="text1"/>
                    <w:sz w:val="21"/>
                  </w:rPr>
                </w:rPrChange>
              </w:rPr>
              <w:t>2</w:t>
            </w:r>
            <w:r w:rsidRPr="001726C4">
              <w:rPr>
                <w:rStyle w:val="un"/>
                <w:rFonts w:ascii="Times New Roman" w:hAnsi="Times New Roman"/>
                <w:color w:val="000000" w:themeColor="text1"/>
                <w:sz w:val="21"/>
                <w:szCs w:val="21"/>
              </w:rPr>
              <w:t>).</w:t>
            </w:r>
          </w:p>
          <w:p w14:paraId="44D3DEF9" w14:textId="77777777" w:rsidR="00E76345" w:rsidRPr="001726C4" w:rsidRDefault="00E76345" w:rsidP="00E76345">
            <w:pPr>
              <w:pStyle w:val="Prrafodelista"/>
              <w:numPr>
                <w:ilvl w:val="0"/>
                <w:numId w:val="6"/>
              </w:numPr>
              <w:shd w:val="clear" w:color="auto" w:fill="FFFFFF"/>
              <w:spacing w:after="0"/>
              <w:rPr>
                <w:rStyle w:val="un"/>
                <w:rFonts w:ascii="Times New Roman" w:hAnsi="Times New Roman"/>
                <w:color w:val="000000" w:themeColor="text1"/>
              </w:rPr>
            </w:pPr>
            <w:r>
              <w:rPr>
                <w:rStyle w:val="un"/>
                <w:rFonts w:ascii="Times New Roman" w:hAnsi="Times New Roman"/>
                <w:color w:val="000000" w:themeColor="text1"/>
                <w:sz w:val="21"/>
                <w:szCs w:val="21"/>
              </w:rPr>
              <w:t>El lago Alberto (</w:t>
            </w:r>
            <w:del w:id="3634" w:author="EUGENIA ARCE LONDONO" w:date="2015-04-29T09:25:00Z">
              <w:r w:rsidRPr="001726C4">
                <w:rPr>
                  <w:rStyle w:val="un"/>
                  <w:rFonts w:ascii="Times New Roman" w:hAnsi="Times New Roman"/>
                  <w:color w:val="000000" w:themeColor="text1"/>
                  <w:sz w:val="21"/>
                  <w:szCs w:val="21"/>
                </w:rPr>
                <w:delText>5.400</w:delText>
              </w:r>
            </w:del>
            <w:ins w:id="3635" w:author="EUGENIA ARCE LONDONO" w:date="2015-04-29T09:25:00Z">
              <w:r>
                <w:rPr>
                  <w:rStyle w:val="un"/>
                  <w:rFonts w:ascii="Times New Roman" w:hAnsi="Times New Roman"/>
                  <w:color w:val="000000" w:themeColor="text1"/>
                  <w:sz w:val="21"/>
                  <w:szCs w:val="21"/>
                </w:rPr>
                <w:t>5</w:t>
              </w:r>
              <w:r w:rsidRPr="001726C4">
                <w:rPr>
                  <w:rStyle w:val="un"/>
                  <w:rFonts w:ascii="Times New Roman" w:hAnsi="Times New Roman"/>
                  <w:color w:val="000000" w:themeColor="text1"/>
                  <w:sz w:val="21"/>
                  <w:szCs w:val="21"/>
                </w:rPr>
                <w:t>400</w:t>
              </w:r>
            </w:ins>
            <w:r w:rsidRPr="001726C4">
              <w:rPr>
                <w:rStyle w:val="un"/>
                <w:rFonts w:ascii="Times New Roman" w:hAnsi="Times New Roman"/>
                <w:color w:val="000000" w:themeColor="text1"/>
                <w:sz w:val="21"/>
                <w:szCs w:val="21"/>
              </w:rPr>
              <w:t xml:space="preserve"> km</w:t>
            </w:r>
            <w:r w:rsidRPr="00F73665">
              <w:rPr>
                <w:rStyle w:val="un"/>
                <w:rFonts w:ascii="Times New Roman" w:hAnsi="Times New Roman"/>
                <w:color w:val="000000" w:themeColor="text1"/>
                <w:sz w:val="21"/>
                <w:vertAlign w:val="superscript"/>
                <w:rPrChange w:id="3636" w:author="EUGENIA ARCE LONDONO" w:date="2015-04-29T09:25:00Z">
                  <w:rPr>
                    <w:rStyle w:val="un"/>
                    <w:rFonts w:ascii="Times New Roman" w:hAnsi="Times New Roman"/>
                    <w:color w:val="000000" w:themeColor="text1"/>
                    <w:sz w:val="21"/>
                  </w:rPr>
                </w:rPrChange>
              </w:rPr>
              <w:t>2</w:t>
            </w:r>
            <w:r w:rsidRPr="001726C4">
              <w:rPr>
                <w:rStyle w:val="un"/>
                <w:rFonts w:ascii="Times New Roman" w:hAnsi="Times New Roman"/>
                <w:color w:val="000000" w:themeColor="text1"/>
                <w:sz w:val="21"/>
                <w:szCs w:val="21"/>
              </w:rPr>
              <w:t>).</w:t>
            </w:r>
          </w:p>
          <w:p w14:paraId="0F1DD877" w14:textId="77777777" w:rsidR="00E76345" w:rsidRPr="001726C4" w:rsidRDefault="00E76345" w:rsidP="00E76345">
            <w:pPr>
              <w:pStyle w:val="Prrafodelista"/>
              <w:numPr>
                <w:ilvl w:val="0"/>
                <w:numId w:val="6"/>
              </w:numPr>
              <w:shd w:val="clear" w:color="auto" w:fill="FFFFFF"/>
              <w:spacing w:after="0"/>
              <w:rPr>
                <w:rStyle w:val="un"/>
                <w:rFonts w:ascii="Times New Roman" w:hAnsi="Times New Roman"/>
                <w:color w:val="000000" w:themeColor="text1"/>
              </w:rPr>
            </w:pPr>
            <w:r>
              <w:rPr>
                <w:rStyle w:val="un"/>
                <w:rFonts w:ascii="Times New Roman" w:hAnsi="Times New Roman"/>
                <w:color w:val="000000" w:themeColor="text1"/>
                <w:sz w:val="21"/>
                <w:szCs w:val="21"/>
              </w:rPr>
              <w:t>El lago Victoria (68</w:t>
            </w:r>
            <w:del w:id="3637" w:author="EUGENIA ARCE LONDONO" w:date="2015-04-29T09:25:00Z">
              <w:r w:rsidRPr="001726C4">
                <w:rPr>
                  <w:rStyle w:val="un"/>
                  <w:rFonts w:ascii="Times New Roman" w:hAnsi="Times New Roman"/>
                  <w:color w:val="000000" w:themeColor="text1"/>
                  <w:sz w:val="21"/>
                  <w:szCs w:val="21"/>
                </w:rPr>
                <w:delText>.</w:delText>
              </w:r>
            </w:del>
            <w:ins w:id="3638" w:author="EUGENIA ARCE LONDONO" w:date="2015-04-29T09:25:00Z">
              <w:r>
                <w:rPr>
                  <w:rStyle w:val="un"/>
                  <w:rFonts w:ascii="Times New Roman" w:hAnsi="Times New Roman"/>
                  <w:color w:val="000000" w:themeColor="text1"/>
                  <w:sz w:val="21"/>
                  <w:szCs w:val="21"/>
                </w:rPr>
                <w:t xml:space="preserve"> </w:t>
              </w:r>
            </w:ins>
            <w:r w:rsidRPr="001726C4">
              <w:rPr>
                <w:rStyle w:val="un"/>
                <w:rFonts w:ascii="Times New Roman" w:hAnsi="Times New Roman"/>
                <w:color w:val="000000" w:themeColor="text1"/>
                <w:sz w:val="21"/>
                <w:szCs w:val="21"/>
              </w:rPr>
              <w:t>100 km</w:t>
            </w:r>
            <w:r w:rsidRPr="00F73665">
              <w:rPr>
                <w:rStyle w:val="un"/>
                <w:rFonts w:ascii="Times New Roman" w:hAnsi="Times New Roman"/>
                <w:color w:val="000000" w:themeColor="text1"/>
                <w:sz w:val="21"/>
                <w:vertAlign w:val="superscript"/>
                <w:rPrChange w:id="3639" w:author="EUGENIA ARCE LONDONO" w:date="2015-04-29T09:25:00Z">
                  <w:rPr>
                    <w:rStyle w:val="un"/>
                    <w:rFonts w:ascii="Times New Roman" w:hAnsi="Times New Roman"/>
                    <w:color w:val="000000" w:themeColor="text1"/>
                    <w:sz w:val="21"/>
                  </w:rPr>
                </w:rPrChange>
              </w:rPr>
              <w:t>2</w:t>
            </w:r>
            <w:r w:rsidRPr="001726C4">
              <w:rPr>
                <w:rStyle w:val="un"/>
                <w:rFonts w:ascii="Times New Roman" w:hAnsi="Times New Roman"/>
                <w:color w:val="000000" w:themeColor="text1"/>
                <w:sz w:val="21"/>
                <w:szCs w:val="21"/>
              </w:rPr>
              <w:t>).</w:t>
            </w:r>
          </w:p>
          <w:p w14:paraId="07061730" w14:textId="77777777" w:rsidR="00E76345" w:rsidRPr="001726C4" w:rsidRDefault="00E76345" w:rsidP="00E76345">
            <w:pPr>
              <w:pStyle w:val="Prrafodelista"/>
              <w:numPr>
                <w:ilvl w:val="0"/>
                <w:numId w:val="6"/>
              </w:numPr>
              <w:shd w:val="clear" w:color="auto" w:fill="FFFFFF"/>
              <w:spacing w:after="0"/>
              <w:rPr>
                <w:rStyle w:val="un"/>
                <w:rFonts w:ascii="Times New Roman" w:hAnsi="Times New Roman"/>
                <w:color w:val="000000" w:themeColor="text1"/>
              </w:rPr>
            </w:pPr>
            <w:r>
              <w:rPr>
                <w:rStyle w:val="un"/>
                <w:rFonts w:ascii="Times New Roman" w:hAnsi="Times New Roman"/>
                <w:color w:val="000000" w:themeColor="text1"/>
                <w:sz w:val="21"/>
                <w:szCs w:val="21"/>
              </w:rPr>
              <w:t xml:space="preserve">El lago </w:t>
            </w:r>
            <w:proofErr w:type="spellStart"/>
            <w:r>
              <w:rPr>
                <w:rStyle w:val="un"/>
                <w:rFonts w:ascii="Times New Roman" w:hAnsi="Times New Roman"/>
                <w:color w:val="000000" w:themeColor="text1"/>
                <w:sz w:val="21"/>
                <w:szCs w:val="21"/>
              </w:rPr>
              <w:t>Tanganyika</w:t>
            </w:r>
            <w:proofErr w:type="spellEnd"/>
            <w:r>
              <w:rPr>
                <w:rStyle w:val="un"/>
                <w:rFonts w:ascii="Times New Roman" w:hAnsi="Times New Roman"/>
                <w:color w:val="000000" w:themeColor="text1"/>
                <w:sz w:val="21"/>
                <w:szCs w:val="21"/>
              </w:rPr>
              <w:t xml:space="preserve"> (32</w:t>
            </w:r>
            <w:del w:id="3640" w:author="EUGENIA ARCE LONDONO" w:date="2015-04-29T09:25:00Z">
              <w:r w:rsidRPr="001726C4">
                <w:rPr>
                  <w:rStyle w:val="un"/>
                  <w:rFonts w:ascii="Times New Roman" w:hAnsi="Times New Roman"/>
                  <w:color w:val="000000" w:themeColor="text1"/>
                  <w:sz w:val="21"/>
                  <w:szCs w:val="21"/>
                </w:rPr>
                <w:delText>.</w:delText>
              </w:r>
            </w:del>
            <w:ins w:id="3641" w:author="EUGENIA ARCE LONDONO" w:date="2015-04-29T09:25:00Z">
              <w:r>
                <w:rPr>
                  <w:rStyle w:val="un"/>
                  <w:rFonts w:ascii="Times New Roman" w:hAnsi="Times New Roman"/>
                  <w:color w:val="000000" w:themeColor="text1"/>
                  <w:sz w:val="21"/>
                  <w:szCs w:val="21"/>
                </w:rPr>
                <w:t xml:space="preserve"> </w:t>
              </w:r>
            </w:ins>
            <w:r w:rsidRPr="001726C4">
              <w:rPr>
                <w:rStyle w:val="un"/>
                <w:rFonts w:ascii="Times New Roman" w:hAnsi="Times New Roman"/>
                <w:color w:val="000000" w:themeColor="text1"/>
                <w:sz w:val="21"/>
                <w:szCs w:val="21"/>
              </w:rPr>
              <w:t>893 km</w:t>
            </w:r>
            <w:r w:rsidRPr="00F73665">
              <w:rPr>
                <w:rStyle w:val="un"/>
                <w:rFonts w:ascii="Times New Roman" w:hAnsi="Times New Roman"/>
                <w:color w:val="000000" w:themeColor="text1"/>
                <w:sz w:val="21"/>
                <w:vertAlign w:val="superscript"/>
                <w:rPrChange w:id="3642" w:author="EUGENIA ARCE LONDONO" w:date="2015-04-29T09:25:00Z">
                  <w:rPr>
                    <w:rStyle w:val="un"/>
                    <w:rFonts w:ascii="Times New Roman" w:hAnsi="Times New Roman"/>
                    <w:color w:val="000000" w:themeColor="text1"/>
                    <w:sz w:val="21"/>
                  </w:rPr>
                </w:rPrChange>
              </w:rPr>
              <w:t>2</w:t>
            </w:r>
            <w:r w:rsidRPr="001726C4">
              <w:rPr>
                <w:rStyle w:val="un"/>
                <w:rFonts w:ascii="Times New Roman" w:hAnsi="Times New Roman"/>
                <w:color w:val="000000" w:themeColor="text1"/>
                <w:sz w:val="21"/>
                <w:szCs w:val="21"/>
              </w:rPr>
              <w:t>).</w:t>
            </w:r>
          </w:p>
          <w:p w14:paraId="0FB44AA2" w14:textId="77777777" w:rsidR="00E76345" w:rsidRPr="001726C4" w:rsidRDefault="00E76345" w:rsidP="00E76345">
            <w:pPr>
              <w:pStyle w:val="Prrafodelista"/>
              <w:numPr>
                <w:ilvl w:val="0"/>
                <w:numId w:val="6"/>
              </w:numPr>
              <w:shd w:val="clear" w:color="auto" w:fill="FFFFFF"/>
              <w:spacing w:after="0"/>
              <w:rPr>
                <w:rStyle w:val="un"/>
                <w:rFonts w:ascii="Times New Roman" w:hAnsi="Times New Roman"/>
                <w:color w:val="000000" w:themeColor="text1"/>
              </w:rPr>
            </w:pPr>
            <w:r w:rsidRPr="001726C4">
              <w:rPr>
                <w:rStyle w:val="un"/>
                <w:rFonts w:ascii="Times New Roman" w:hAnsi="Times New Roman"/>
                <w:color w:val="000000" w:themeColor="text1"/>
                <w:sz w:val="21"/>
                <w:szCs w:val="21"/>
              </w:rPr>
              <w:t xml:space="preserve">El </w:t>
            </w:r>
            <w:r>
              <w:rPr>
                <w:rStyle w:val="un"/>
                <w:rFonts w:ascii="Times New Roman" w:hAnsi="Times New Roman"/>
                <w:color w:val="000000" w:themeColor="text1"/>
                <w:sz w:val="21"/>
                <w:szCs w:val="21"/>
              </w:rPr>
              <w:t>lago Malawi (30</w:t>
            </w:r>
            <w:del w:id="3643" w:author="EUGENIA ARCE LONDONO" w:date="2015-04-29T09:25:00Z">
              <w:r w:rsidRPr="001726C4">
                <w:rPr>
                  <w:rStyle w:val="un"/>
                  <w:rFonts w:ascii="Times New Roman" w:hAnsi="Times New Roman"/>
                  <w:color w:val="000000" w:themeColor="text1"/>
                  <w:sz w:val="21"/>
                  <w:szCs w:val="21"/>
                </w:rPr>
                <w:delText>.</w:delText>
              </w:r>
            </w:del>
            <w:ins w:id="3644" w:author="EUGENIA ARCE LONDONO" w:date="2015-04-29T09:25:00Z">
              <w:r>
                <w:rPr>
                  <w:rStyle w:val="un"/>
                  <w:rFonts w:ascii="Times New Roman" w:hAnsi="Times New Roman"/>
                  <w:color w:val="000000" w:themeColor="text1"/>
                  <w:sz w:val="21"/>
                  <w:szCs w:val="21"/>
                </w:rPr>
                <w:t xml:space="preserve"> </w:t>
              </w:r>
            </w:ins>
            <w:r w:rsidRPr="001726C4">
              <w:rPr>
                <w:rStyle w:val="un"/>
                <w:rFonts w:ascii="Times New Roman" w:hAnsi="Times New Roman"/>
                <w:color w:val="000000" w:themeColor="text1"/>
                <w:sz w:val="21"/>
                <w:szCs w:val="21"/>
              </w:rPr>
              <w:t>800 km</w:t>
            </w:r>
            <w:r w:rsidRPr="00F73665">
              <w:rPr>
                <w:rStyle w:val="un"/>
                <w:rFonts w:ascii="Times New Roman" w:hAnsi="Times New Roman"/>
                <w:color w:val="000000" w:themeColor="text1"/>
                <w:sz w:val="21"/>
                <w:vertAlign w:val="superscript"/>
                <w:rPrChange w:id="3645" w:author="EUGENIA ARCE LONDONO" w:date="2015-04-29T09:25:00Z">
                  <w:rPr>
                    <w:rStyle w:val="un"/>
                    <w:rFonts w:ascii="Times New Roman" w:hAnsi="Times New Roman"/>
                    <w:color w:val="000000" w:themeColor="text1"/>
                    <w:sz w:val="21"/>
                  </w:rPr>
                </w:rPrChange>
              </w:rPr>
              <w:t>2</w:t>
            </w:r>
            <w:r w:rsidRPr="001726C4">
              <w:rPr>
                <w:rStyle w:val="un"/>
                <w:rFonts w:ascii="Times New Roman" w:hAnsi="Times New Roman"/>
                <w:color w:val="000000" w:themeColor="text1"/>
                <w:sz w:val="21"/>
                <w:szCs w:val="21"/>
              </w:rPr>
              <w:t>).</w:t>
            </w:r>
          </w:p>
          <w:p w14:paraId="129FD330" w14:textId="77777777" w:rsidR="00E76345" w:rsidRPr="001726C4" w:rsidRDefault="00E76345" w:rsidP="008C38A3">
            <w:pPr>
              <w:shd w:val="clear" w:color="auto" w:fill="FFFFFF"/>
              <w:spacing w:before="2" w:after="2"/>
              <w:rPr>
                <w:rStyle w:val="un"/>
                <w:rFonts w:ascii="Times New Roman" w:hAnsi="Times New Roman"/>
                <w:color w:val="000000" w:themeColor="text1"/>
                <w:sz w:val="21"/>
                <w:szCs w:val="21"/>
              </w:rPr>
            </w:pPr>
          </w:p>
        </w:tc>
      </w:tr>
    </w:tbl>
    <w:p w14:paraId="7420182A" w14:textId="77777777" w:rsidR="00E76345" w:rsidRPr="00776312" w:rsidRDefault="00E76345" w:rsidP="00E76345">
      <w:pPr>
        <w:spacing w:after="0"/>
        <w:rPr>
          <w:rFonts w:ascii="Times New Roman" w:hAnsi="Times New Roman" w:cs="Times New Roman"/>
          <w:color w:val="FFFFFF" w:themeColor="background1"/>
        </w:rPr>
      </w:pPr>
      <w:r w:rsidRPr="00776312">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E76345" w:rsidRPr="001726C4" w14:paraId="12565869" w14:textId="77777777" w:rsidTr="008C38A3">
        <w:tc>
          <w:tcPr>
            <w:tcW w:w="9054" w:type="dxa"/>
            <w:gridSpan w:val="2"/>
            <w:shd w:val="clear" w:color="auto" w:fill="0D0D0D" w:themeFill="text1" w:themeFillTint="F2"/>
          </w:tcPr>
          <w:p w14:paraId="0E4BF082" w14:textId="77777777" w:rsidR="00E76345" w:rsidRPr="001726C4" w:rsidRDefault="00E76345" w:rsidP="008C38A3">
            <w:pPr>
              <w:spacing w:before="2" w:after="2"/>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76345" w:rsidRPr="001726C4" w14:paraId="152B6416" w14:textId="77777777" w:rsidTr="008C38A3">
        <w:tc>
          <w:tcPr>
            <w:tcW w:w="2518" w:type="dxa"/>
          </w:tcPr>
          <w:p w14:paraId="158A7BEE"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CC10D62"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IMG</w:t>
            </w:r>
            <w:r>
              <w:rPr>
                <w:rFonts w:ascii="Times New Roman" w:hAnsi="Times New Roman" w:cs="Times New Roman"/>
                <w:color w:val="000000" w:themeColor="text1"/>
              </w:rPr>
              <w:t>17</w:t>
            </w:r>
            <w:r w:rsidRPr="001726C4">
              <w:rPr>
                <w:rFonts w:ascii="Times New Roman" w:hAnsi="Times New Roman" w:cs="Times New Roman"/>
                <w:color w:val="000000" w:themeColor="text1"/>
              </w:rPr>
              <w:t xml:space="preserve">0 </w:t>
            </w:r>
          </w:p>
        </w:tc>
      </w:tr>
      <w:tr w:rsidR="00E76345" w:rsidRPr="001726C4" w14:paraId="63E97AD9" w14:textId="77777777" w:rsidTr="008C38A3">
        <w:tc>
          <w:tcPr>
            <w:tcW w:w="2518" w:type="dxa"/>
          </w:tcPr>
          <w:p w14:paraId="3CAB60A8"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5A7DD82"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26225E14" wp14:editId="0F7FE0D6">
                  <wp:extent cx="2183264" cy="1442758"/>
                  <wp:effectExtent l="0" t="0" r="7620" b="5080"/>
                  <wp:docPr id="11" name="Imagen 11" descr="http://profesores.aulaplaneta.com/DNNPlayerPackages/Package10263/InfoGuion/cuadernoestudio/images_xml/CS_07_03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0263/InfoGuion/cuadernoestudio/images_xml/CS_07_03_img5_zoom.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6407" cy="1444835"/>
                          </a:xfrm>
                          <a:prstGeom prst="rect">
                            <a:avLst/>
                          </a:prstGeom>
                          <a:noFill/>
                          <a:ln>
                            <a:noFill/>
                          </a:ln>
                        </pic:spPr>
                      </pic:pic>
                    </a:graphicData>
                  </a:graphic>
                </wp:inline>
              </w:drawing>
            </w:r>
          </w:p>
        </w:tc>
      </w:tr>
      <w:tr w:rsidR="00E76345" w:rsidRPr="001726C4" w14:paraId="53225AA2" w14:textId="77777777" w:rsidTr="008C38A3">
        <w:tc>
          <w:tcPr>
            <w:tcW w:w="2518" w:type="dxa"/>
          </w:tcPr>
          <w:p w14:paraId="0F1AC0A2"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105CCC9D"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"http://profesores.aulaplaneta.com/DNNPlayerPackages/Package10263/InfoGuion/cuadernoestudio/images_xml/CS_07_03_img5_zoom.jpg" </w:instrText>
            </w:r>
            <w:r>
              <w:fldChar w:fldCharType="separate"/>
            </w:r>
            <w:r w:rsidR="00E76345" w:rsidRPr="001726C4">
              <w:rPr>
                <w:rStyle w:val="Hipervnculo"/>
                <w:rFonts w:ascii="Times New Roman" w:hAnsi="Times New Roman" w:cs="Times New Roman"/>
                <w:color w:val="000000" w:themeColor="text1"/>
              </w:rPr>
              <w:t>http://profesores.aulaplaneta.com/DNNPlayerPackages/Package10263/InfoGuion/cuadernoestudio/images_xml/CS_07_03_img5_zoom.jpg</w:t>
            </w:r>
            <w:r>
              <w:rPr>
                <w:rStyle w:val="Hipervnculo"/>
                <w:rFonts w:ascii="Times New Roman" w:hAnsi="Times New Roman" w:cs="Times New Roman"/>
                <w:color w:val="000000" w:themeColor="text1"/>
              </w:rPr>
              <w:fldChar w:fldCharType="end"/>
            </w:r>
          </w:p>
        </w:tc>
      </w:tr>
      <w:tr w:rsidR="00E76345" w:rsidRPr="001726C4" w14:paraId="70CD7F4F" w14:textId="77777777" w:rsidTr="008C38A3">
        <w:tc>
          <w:tcPr>
            <w:tcW w:w="2518" w:type="dxa"/>
          </w:tcPr>
          <w:p w14:paraId="67FBCA26"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186F0B7" w14:textId="77777777" w:rsidR="00E76345" w:rsidRPr="001726C4" w:rsidRDefault="00E76345" w:rsidP="008C38A3">
            <w:pPr>
              <w:spacing w:before="2" w:after="2"/>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rPr>
              <w:t xml:space="preserve">El mar Rojo se caracteriza por tener un índice de salinidad muy elevado, </w:t>
            </w:r>
            <w:r>
              <w:rPr>
                <w:rFonts w:ascii="Times New Roman" w:hAnsi="Times New Roman" w:cs="Times New Roman"/>
                <w:color w:val="000000" w:themeColor="text1"/>
                <w:sz w:val="20"/>
                <w:szCs w:val="20"/>
                <w:shd w:val="clear" w:color="auto" w:fill="F9F9F9"/>
              </w:rPr>
              <w:t>entre 37</w:t>
            </w:r>
            <w:del w:id="3646" w:author="EUGENIA ARCE LONDONO" w:date="2015-04-29T09:25:00Z">
              <w:r w:rsidRPr="001726C4">
                <w:rPr>
                  <w:rFonts w:ascii="Times New Roman" w:hAnsi="Times New Roman" w:cs="Times New Roman"/>
                  <w:color w:val="000000" w:themeColor="text1"/>
                  <w:sz w:val="20"/>
                  <w:szCs w:val="20"/>
                  <w:shd w:val="clear" w:color="auto" w:fill="F9F9F9"/>
                </w:rPr>
                <w:delText>-</w:delText>
              </w:r>
            </w:del>
            <w:ins w:id="3647" w:author="EUGENIA ARCE LONDONO" w:date="2015-04-29T09:25:00Z">
              <w:r>
                <w:rPr>
                  <w:rFonts w:ascii="Times New Roman" w:hAnsi="Times New Roman" w:cs="Times New Roman"/>
                  <w:color w:val="000000" w:themeColor="text1"/>
                  <w:sz w:val="20"/>
                  <w:szCs w:val="20"/>
                  <w:shd w:val="clear" w:color="auto" w:fill="F9F9F9"/>
                </w:rPr>
                <w:t xml:space="preserve"> y </w:t>
              </w:r>
            </w:ins>
            <w:r w:rsidRPr="001726C4">
              <w:rPr>
                <w:rFonts w:ascii="Times New Roman" w:hAnsi="Times New Roman" w:cs="Times New Roman"/>
                <w:color w:val="000000" w:themeColor="text1"/>
                <w:sz w:val="20"/>
                <w:szCs w:val="20"/>
                <w:shd w:val="clear" w:color="auto" w:fill="F9F9F9"/>
              </w:rPr>
              <w:t xml:space="preserve">43 %, y su temperatura media varía entre 25 y 35 </w:t>
            </w:r>
            <w:del w:id="3648" w:author="EUGENIA ARCE LONDONO" w:date="2015-04-29T09:25:00Z">
              <w:r w:rsidRPr="001726C4">
                <w:rPr>
                  <w:rFonts w:ascii="Times New Roman" w:hAnsi="Times New Roman" w:cs="Times New Roman"/>
                  <w:color w:val="000000" w:themeColor="text1"/>
                  <w:sz w:val="20"/>
                  <w:szCs w:val="20"/>
                  <w:shd w:val="clear" w:color="auto" w:fill="F9F9F9"/>
                </w:rPr>
                <w:delText>ºC</w:delText>
              </w:r>
            </w:del>
            <w:ins w:id="3649" w:author="EUGENIA ARCE LONDONO" w:date="2015-04-29T09:25:00Z">
              <w:r w:rsidRPr="001726C4">
                <w:rPr>
                  <w:rFonts w:ascii="Times New Roman" w:hAnsi="Times New Roman" w:cs="Times New Roman"/>
                  <w:color w:val="000000" w:themeColor="text1"/>
                  <w:sz w:val="20"/>
                  <w:szCs w:val="20"/>
                  <w:shd w:val="clear" w:color="auto" w:fill="F9F9F9"/>
                </w:rPr>
                <w:t>º</w:t>
              </w:r>
              <w:r>
                <w:rPr>
                  <w:rFonts w:ascii="Times New Roman" w:hAnsi="Times New Roman" w:cs="Times New Roman"/>
                  <w:color w:val="000000" w:themeColor="text1"/>
                  <w:sz w:val="20"/>
                  <w:szCs w:val="20"/>
                  <w:shd w:val="clear" w:color="auto" w:fill="F9F9F9"/>
                </w:rPr>
                <w:t xml:space="preserve"> </w:t>
              </w:r>
              <w:r w:rsidRPr="001726C4">
                <w:rPr>
                  <w:rFonts w:ascii="Times New Roman" w:hAnsi="Times New Roman" w:cs="Times New Roman"/>
                  <w:color w:val="000000" w:themeColor="text1"/>
                  <w:sz w:val="20"/>
                  <w:szCs w:val="20"/>
                  <w:shd w:val="clear" w:color="auto" w:fill="F9F9F9"/>
                </w:rPr>
                <w:t>C</w:t>
              </w:r>
            </w:ins>
            <w:r w:rsidRPr="001726C4">
              <w:rPr>
                <w:rFonts w:ascii="Times New Roman" w:hAnsi="Times New Roman" w:cs="Times New Roman"/>
                <w:color w:val="000000" w:themeColor="text1"/>
                <w:sz w:val="20"/>
                <w:szCs w:val="20"/>
                <w:shd w:val="clear" w:color="auto" w:fill="F9F9F9"/>
              </w:rPr>
              <w:t>.</w:t>
            </w:r>
          </w:p>
        </w:tc>
      </w:tr>
    </w:tbl>
    <w:p w14:paraId="1699E9F2" w14:textId="77777777" w:rsidR="00E76345" w:rsidRDefault="00E76345" w:rsidP="00E76345">
      <w:pPr>
        <w:spacing w:after="0"/>
        <w:rPr>
          <w:ins w:id="3650" w:author="Dayrtman Fajardo Vásquez" w:date="2015-11-12T19:05:00Z"/>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D877DA" w:rsidRPr="005D1738" w14:paraId="5A11DF53" w14:textId="77777777" w:rsidTr="009C7DCC">
        <w:trPr>
          <w:ins w:id="3651" w:author="Dayrtman Fajardo Vásquez" w:date="2015-11-12T19:05:00Z"/>
        </w:trPr>
        <w:tc>
          <w:tcPr>
            <w:tcW w:w="9054" w:type="dxa"/>
            <w:gridSpan w:val="2"/>
            <w:shd w:val="clear" w:color="auto" w:fill="000000" w:themeFill="text1"/>
          </w:tcPr>
          <w:p w14:paraId="2DDEDEB0" w14:textId="77777777" w:rsidR="00D877DA" w:rsidRPr="005D1738" w:rsidRDefault="00D877DA" w:rsidP="009C7DCC">
            <w:pPr>
              <w:spacing w:before="2" w:after="2"/>
              <w:jc w:val="center"/>
              <w:rPr>
                <w:ins w:id="3652" w:author="Dayrtman Fajardo Vásquez" w:date="2015-11-12T19:05:00Z"/>
                <w:rFonts w:ascii="Times New Roman" w:hAnsi="Times New Roman" w:cs="Times New Roman"/>
                <w:b/>
                <w:color w:val="FFFFFF" w:themeColor="background1"/>
              </w:rPr>
            </w:pPr>
            <w:ins w:id="3653" w:author="Dayrtman Fajardo Vásquez" w:date="2015-11-12T19:05:00Z">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ins>
          </w:p>
        </w:tc>
      </w:tr>
      <w:tr w:rsidR="00D877DA" w:rsidRPr="00053744" w14:paraId="40953158" w14:textId="77777777" w:rsidTr="009C7DCC">
        <w:trPr>
          <w:ins w:id="3654" w:author="Dayrtman Fajardo Vásquez" w:date="2015-11-12T19:05:00Z"/>
        </w:trPr>
        <w:tc>
          <w:tcPr>
            <w:tcW w:w="1526" w:type="dxa"/>
          </w:tcPr>
          <w:p w14:paraId="7AB167BD" w14:textId="77777777" w:rsidR="00D877DA" w:rsidRPr="00053744" w:rsidRDefault="00D877DA" w:rsidP="009C7DCC">
            <w:pPr>
              <w:spacing w:before="2" w:after="2"/>
              <w:rPr>
                <w:ins w:id="3655" w:author="Dayrtman Fajardo Vásquez" w:date="2015-11-12T19:05:00Z"/>
                <w:rFonts w:ascii="Times New Roman" w:hAnsi="Times New Roman" w:cs="Times New Roman"/>
                <w:b/>
                <w:color w:val="000000"/>
                <w:sz w:val="18"/>
                <w:szCs w:val="18"/>
              </w:rPr>
            </w:pPr>
            <w:ins w:id="3656" w:author="Dayrtman Fajardo Vásquez" w:date="2015-11-12T19:05:00Z">
              <w:r w:rsidRPr="00053744">
                <w:rPr>
                  <w:rFonts w:ascii="Times New Roman" w:hAnsi="Times New Roman" w:cs="Times New Roman"/>
                  <w:b/>
                  <w:color w:val="000000"/>
                  <w:sz w:val="18"/>
                  <w:szCs w:val="18"/>
                </w:rPr>
                <w:t>Código</w:t>
              </w:r>
            </w:ins>
          </w:p>
        </w:tc>
        <w:tc>
          <w:tcPr>
            <w:tcW w:w="7528" w:type="dxa"/>
          </w:tcPr>
          <w:p w14:paraId="02E5AFC8" w14:textId="77777777" w:rsidR="00D877DA" w:rsidRPr="00053744" w:rsidRDefault="00D877DA" w:rsidP="009C7DCC">
            <w:pPr>
              <w:spacing w:before="2" w:after="2"/>
              <w:rPr>
                <w:ins w:id="3657" w:author="Dayrtman Fajardo Vásquez" w:date="2015-11-12T19:05:00Z"/>
                <w:rFonts w:ascii="Times New Roman" w:hAnsi="Times New Roman" w:cs="Times New Roman"/>
                <w:b/>
                <w:color w:val="000000"/>
                <w:sz w:val="18"/>
                <w:szCs w:val="18"/>
              </w:rPr>
            </w:pPr>
            <w:ins w:id="3658" w:author="Dayrtman Fajardo Vásquez" w:date="2015-11-12T19:05:00Z">
              <w:r w:rsidRPr="004A0527">
                <w:rPr>
                  <w:rFonts w:ascii="Times New Roman" w:hAnsi="Times New Roman" w:cs="Times New Roman"/>
                  <w:color w:val="000000" w:themeColor="text1"/>
                </w:rPr>
                <w:t>CS_07_07_CO</w:t>
              </w:r>
              <w:r>
                <w:rPr>
                  <w:rFonts w:ascii="Times New Roman" w:hAnsi="Times New Roman" w:cs="Times New Roman"/>
                  <w:color w:val="000000"/>
                </w:rPr>
                <w:t>_REC140</w:t>
              </w:r>
            </w:ins>
          </w:p>
        </w:tc>
      </w:tr>
      <w:tr w:rsidR="00D877DA" w:rsidRPr="00053744" w14:paraId="06A9B7FF" w14:textId="77777777" w:rsidTr="009C7DCC">
        <w:trPr>
          <w:ins w:id="3659" w:author="Dayrtman Fajardo Vásquez" w:date="2015-11-12T19:05:00Z"/>
        </w:trPr>
        <w:tc>
          <w:tcPr>
            <w:tcW w:w="1526" w:type="dxa"/>
          </w:tcPr>
          <w:p w14:paraId="3692E4D3" w14:textId="77777777" w:rsidR="00D877DA" w:rsidRPr="00053744" w:rsidRDefault="00D877DA" w:rsidP="009C7DCC">
            <w:pPr>
              <w:spacing w:before="2" w:after="2"/>
              <w:rPr>
                <w:ins w:id="3660" w:author="Dayrtman Fajardo Vásquez" w:date="2015-11-12T19:05:00Z"/>
                <w:rFonts w:ascii="Times New Roman" w:hAnsi="Times New Roman" w:cs="Times New Roman"/>
                <w:color w:val="000000"/>
              </w:rPr>
            </w:pPr>
            <w:ins w:id="3661" w:author="Dayrtman Fajardo Vásquez" w:date="2015-11-12T19:05:00Z">
              <w:r>
                <w:rPr>
                  <w:rFonts w:ascii="Times New Roman" w:hAnsi="Times New Roman" w:cs="Times New Roman"/>
                  <w:b/>
                  <w:color w:val="000000"/>
                  <w:sz w:val="18"/>
                  <w:szCs w:val="18"/>
                </w:rPr>
                <w:t>Ubicación en Aula Planeta</w:t>
              </w:r>
            </w:ins>
          </w:p>
        </w:tc>
        <w:tc>
          <w:tcPr>
            <w:tcW w:w="7528" w:type="dxa"/>
          </w:tcPr>
          <w:p w14:paraId="3C6133B1" w14:textId="77777777" w:rsidR="00D877DA" w:rsidRDefault="00D877DA" w:rsidP="009C7DCC">
            <w:pPr>
              <w:spacing w:before="2" w:after="2"/>
              <w:rPr>
                <w:ins w:id="3662" w:author="Dayrtman Fajardo Vásquez" w:date="2015-11-12T19:05:00Z"/>
                <w:rFonts w:ascii="Times New Roman" w:hAnsi="Times New Roman" w:cs="Times New Roman"/>
                <w:color w:val="000000"/>
              </w:rPr>
            </w:pPr>
            <w:ins w:id="3663" w:author="Dayrtman Fajardo Vásquez" w:date="2015-11-12T19:05:00Z">
              <w:r>
                <w:fldChar w:fldCharType="begin"/>
              </w:r>
              <w:r>
                <w:instrText xml:space="preserve"> HYPERLINK "http://profesores.aulaplaneta.com/DesktopModules/PPP_EditorGuionesKO/RecursoProfesor.aspx?IdGuion=11032&amp;IdRecurso=523067&amp;Transparent=on"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http://profesores.aulaplaneta.com/DesktopModules/PPP_EditorGuionesKO/RecursoProfesor.aspx?IdGuion=11032&amp;IdRecurso=523067&amp;Transparent=on</w:t>
              </w:r>
              <w:r>
                <w:rPr>
                  <w:rStyle w:val="Hipervnculo"/>
                  <w:rFonts w:ascii="Times New Roman" w:hAnsi="Times New Roman" w:cs="Times New Roman"/>
                </w:rPr>
                <w:fldChar w:fldCharType="end"/>
              </w:r>
            </w:ins>
          </w:p>
          <w:p w14:paraId="7808DA40" w14:textId="77777777" w:rsidR="00D877DA" w:rsidRPr="00053744" w:rsidRDefault="00D877DA" w:rsidP="009C7DCC">
            <w:pPr>
              <w:spacing w:before="2" w:after="2"/>
              <w:rPr>
                <w:ins w:id="3664" w:author="Dayrtman Fajardo Vásquez" w:date="2015-11-12T19:05:00Z"/>
                <w:rFonts w:ascii="Times New Roman" w:hAnsi="Times New Roman" w:cs="Times New Roman"/>
                <w:color w:val="000000"/>
              </w:rPr>
            </w:pPr>
          </w:p>
        </w:tc>
      </w:tr>
      <w:tr w:rsidR="00D877DA" w:rsidRPr="00053744" w14:paraId="73949F66" w14:textId="77777777" w:rsidTr="009C7DCC">
        <w:trPr>
          <w:ins w:id="3665" w:author="Dayrtman Fajardo Vásquez" w:date="2015-11-12T19:05:00Z"/>
        </w:trPr>
        <w:tc>
          <w:tcPr>
            <w:tcW w:w="1526" w:type="dxa"/>
          </w:tcPr>
          <w:p w14:paraId="38047719" w14:textId="77777777" w:rsidR="00D877DA" w:rsidRDefault="00D877DA" w:rsidP="009C7DCC">
            <w:pPr>
              <w:spacing w:before="2" w:after="2"/>
              <w:rPr>
                <w:ins w:id="3666" w:author="Dayrtman Fajardo Vásquez" w:date="2015-11-12T19:05:00Z"/>
                <w:rFonts w:ascii="Times New Roman" w:hAnsi="Times New Roman" w:cs="Times New Roman"/>
                <w:color w:val="000000"/>
              </w:rPr>
            </w:pPr>
            <w:ins w:id="3667" w:author="Dayrtman Fajardo Vásquez" w:date="2015-11-12T19:05:00Z">
              <w:r>
                <w:rPr>
                  <w:rFonts w:ascii="Times New Roman" w:hAnsi="Times New Roman" w:cs="Times New Roman"/>
                  <w:b/>
                  <w:color w:val="000000"/>
                  <w:sz w:val="18"/>
                  <w:szCs w:val="18"/>
                </w:rPr>
                <w:t>Cambio (descripción o capturas de pantallas)</w:t>
              </w:r>
            </w:ins>
          </w:p>
        </w:tc>
        <w:tc>
          <w:tcPr>
            <w:tcW w:w="7528" w:type="dxa"/>
          </w:tcPr>
          <w:p w14:paraId="1E59BC2C" w14:textId="77777777" w:rsidR="00D877DA" w:rsidRPr="00053744" w:rsidRDefault="00D877DA" w:rsidP="009C7DCC">
            <w:pPr>
              <w:spacing w:before="2" w:after="2"/>
              <w:rPr>
                <w:ins w:id="3668" w:author="Dayrtman Fajardo Vásquez" w:date="2015-11-12T19:05:00Z"/>
                <w:rFonts w:ascii="Times New Roman" w:hAnsi="Times New Roman" w:cs="Times New Roman"/>
                <w:color w:val="000000"/>
              </w:rPr>
            </w:pPr>
            <w:ins w:id="3669" w:author="Dayrtman Fajardo Vásquez" w:date="2015-11-12T19:05:00Z">
              <w:r>
                <w:rPr>
                  <w:noProof/>
                  <w:lang w:val="es-CO" w:eastAsia="es-CO"/>
                </w:rPr>
                <w:drawing>
                  <wp:inline distT="0" distB="0" distL="0" distR="0" wp14:anchorId="655B9DEF" wp14:editId="06C6BC35">
                    <wp:extent cx="3060497" cy="1804987"/>
                    <wp:effectExtent l="0" t="0" r="698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4982" r="15365" b="6238"/>
                            <a:stretch/>
                          </pic:blipFill>
                          <pic:spPr bwMode="auto">
                            <a:xfrm>
                              <a:off x="0" y="0"/>
                              <a:ext cx="3061536" cy="1805600"/>
                            </a:xfrm>
                            <a:prstGeom prst="rect">
                              <a:avLst/>
                            </a:prstGeom>
                            <a:ln>
                              <a:noFill/>
                            </a:ln>
                            <a:extLst>
                              <a:ext uri="{53640926-AAD7-44D8-BBD7-CCE9431645EC}">
                                <a14:shadowObscured xmlns:a14="http://schemas.microsoft.com/office/drawing/2010/main"/>
                              </a:ext>
                            </a:extLst>
                          </pic:spPr>
                        </pic:pic>
                      </a:graphicData>
                    </a:graphic>
                  </wp:inline>
                </w:drawing>
              </w:r>
            </w:ins>
          </w:p>
        </w:tc>
      </w:tr>
      <w:tr w:rsidR="00D877DA" w:rsidRPr="00053744" w14:paraId="6A439665" w14:textId="77777777" w:rsidTr="009C7DCC">
        <w:trPr>
          <w:ins w:id="3670" w:author="Dayrtman Fajardo Vásquez" w:date="2015-11-12T19:05:00Z"/>
        </w:trPr>
        <w:tc>
          <w:tcPr>
            <w:tcW w:w="1526" w:type="dxa"/>
          </w:tcPr>
          <w:p w14:paraId="27B40DD5" w14:textId="77777777" w:rsidR="00D877DA" w:rsidRDefault="00D877DA" w:rsidP="009C7DCC">
            <w:pPr>
              <w:spacing w:before="2" w:after="2"/>
              <w:rPr>
                <w:ins w:id="3671" w:author="Dayrtman Fajardo Vásquez" w:date="2015-11-12T19:05:00Z"/>
                <w:rFonts w:ascii="Times New Roman" w:hAnsi="Times New Roman" w:cs="Times New Roman"/>
                <w:b/>
                <w:color w:val="000000"/>
                <w:sz w:val="18"/>
                <w:szCs w:val="18"/>
              </w:rPr>
            </w:pPr>
            <w:ins w:id="3672" w:author="Dayrtman Fajardo Vásquez" w:date="2015-11-12T19:05:00Z">
              <w:r>
                <w:rPr>
                  <w:rFonts w:ascii="Times New Roman" w:hAnsi="Times New Roman" w:cs="Times New Roman"/>
                  <w:b/>
                  <w:color w:val="000000"/>
                  <w:sz w:val="18"/>
                  <w:szCs w:val="18"/>
                </w:rPr>
                <w:lastRenderedPageBreak/>
                <w:t>Título</w:t>
              </w:r>
            </w:ins>
          </w:p>
        </w:tc>
        <w:tc>
          <w:tcPr>
            <w:tcW w:w="7528" w:type="dxa"/>
          </w:tcPr>
          <w:p w14:paraId="41836EEF" w14:textId="77777777" w:rsidR="00D877DA" w:rsidRPr="00053744" w:rsidRDefault="00D877DA" w:rsidP="009C7DCC">
            <w:pPr>
              <w:spacing w:before="2" w:after="2"/>
              <w:rPr>
                <w:ins w:id="3673" w:author="Dayrtman Fajardo Vásquez" w:date="2015-11-12T19:05:00Z"/>
                <w:rFonts w:ascii="Times New Roman" w:hAnsi="Times New Roman" w:cs="Times New Roman"/>
                <w:color w:val="000000"/>
              </w:rPr>
            </w:pPr>
            <w:ins w:id="3674" w:author="Dayrtman Fajardo Vásquez" w:date="2015-11-12T19:05:00Z">
              <w:r>
                <w:rPr>
                  <w:rFonts w:ascii="Times New Roman" w:hAnsi="Times New Roman" w:cs="Times New Roman"/>
                  <w:color w:val="000000"/>
                </w:rPr>
                <w:t>Reconoce los ríos y lagos de África</w:t>
              </w:r>
            </w:ins>
          </w:p>
        </w:tc>
      </w:tr>
      <w:tr w:rsidR="00D877DA" w:rsidRPr="00CD7D4D" w14:paraId="5F4B4324" w14:textId="77777777" w:rsidTr="009C7DCC">
        <w:trPr>
          <w:ins w:id="3675" w:author="Dayrtman Fajardo Vásquez" w:date="2015-11-12T19:05:00Z"/>
        </w:trPr>
        <w:tc>
          <w:tcPr>
            <w:tcW w:w="1526" w:type="dxa"/>
          </w:tcPr>
          <w:p w14:paraId="3DED9D26" w14:textId="77777777" w:rsidR="00D877DA" w:rsidRDefault="00D877DA" w:rsidP="009C7DCC">
            <w:pPr>
              <w:spacing w:before="2" w:after="2"/>
              <w:rPr>
                <w:ins w:id="3676" w:author="Dayrtman Fajardo Vásquez" w:date="2015-11-12T19:05:00Z"/>
                <w:rFonts w:ascii="Times New Roman" w:hAnsi="Times New Roman" w:cs="Times New Roman"/>
                <w:b/>
                <w:color w:val="000000"/>
                <w:sz w:val="18"/>
                <w:szCs w:val="18"/>
              </w:rPr>
            </w:pPr>
            <w:ins w:id="3677" w:author="Dayrtman Fajardo Vásquez" w:date="2015-11-12T19:05:00Z">
              <w:r>
                <w:rPr>
                  <w:rFonts w:ascii="Times New Roman" w:hAnsi="Times New Roman" w:cs="Times New Roman"/>
                  <w:b/>
                  <w:color w:val="000000"/>
                  <w:sz w:val="18"/>
                  <w:szCs w:val="18"/>
                </w:rPr>
                <w:t>Descripción</w:t>
              </w:r>
            </w:ins>
          </w:p>
        </w:tc>
        <w:tc>
          <w:tcPr>
            <w:tcW w:w="7528" w:type="dxa"/>
          </w:tcPr>
          <w:p w14:paraId="5FB28954" w14:textId="77777777" w:rsidR="00D877DA" w:rsidRPr="00CD7D4D" w:rsidRDefault="00D877DA" w:rsidP="009C7DCC">
            <w:pPr>
              <w:spacing w:before="2" w:after="2"/>
              <w:rPr>
                <w:ins w:id="3678" w:author="Dayrtman Fajardo Vásquez" w:date="2015-11-12T19:05:00Z"/>
                <w:rFonts w:ascii="Times New Roman" w:hAnsi="Times New Roman" w:cs="Times New Roman"/>
                <w:color w:val="000000"/>
              </w:rPr>
            </w:pPr>
            <w:ins w:id="3679" w:author="Dayrtman Fajardo Vásquez" w:date="2015-11-12T19:05:00Z">
              <w:r>
                <w:rPr>
                  <w:rFonts w:ascii="Times New Roman" w:hAnsi="Times New Roman" w:cs="Times New Roman"/>
                  <w:color w:val="000000" w:themeColor="text1"/>
                </w:rPr>
                <w:t>Relaciona cada río o lago africano con su descripción</w:t>
              </w:r>
            </w:ins>
          </w:p>
        </w:tc>
      </w:tr>
    </w:tbl>
    <w:p w14:paraId="6ED3E0A3" w14:textId="77777777" w:rsidR="00D877DA" w:rsidRPr="001726C4" w:rsidRDefault="00D877DA" w:rsidP="00E76345">
      <w:pPr>
        <w:spacing w:after="0"/>
        <w:rPr>
          <w:rFonts w:ascii="Times New Roman" w:hAnsi="Times New Roman" w:cs="Times New Roman"/>
          <w:color w:val="000000" w:themeColor="text1"/>
        </w:rPr>
      </w:pPr>
    </w:p>
    <w:p w14:paraId="29B0A04A"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 xml:space="preserve"> [SECCIÓN 2]</w:t>
      </w:r>
      <w:r w:rsidRPr="001726C4">
        <w:rPr>
          <w:rFonts w:ascii="Times New Roman" w:hAnsi="Times New Roman" w:cs="Times New Roman"/>
          <w:color w:val="000000" w:themeColor="text1"/>
        </w:rPr>
        <w:t xml:space="preserve"> </w:t>
      </w:r>
      <w:ins w:id="3680" w:author="EUGENIA ARCE LONDONO" w:date="2015-04-29T09:25:00Z">
        <w:r>
          <w:rPr>
            <w:rFonts w:ascii="Times New Roman" w:hAnsi="Times New Roman" w:cs="Times New Roman"/>
            <w:color w:val="000000" w:themeColor="text1"/>
          </w:rPr>
          <w:t>3.</w:t>
        </w:r>
      </w:ins>
      <w:r>
        <w:rPr>
          <w:rFonts w:ascii="Times New Roman" w:hAnsi="Times New Roman" w:cs="Times New Roman"/>
          <w:b/>
          <w:color w:val="000000" w:themeColor="text1"/>
        </w:rPr>
        <w:t>2</w:t>
      </w:r>
      <w:del w:id="3681" w:author="EUGENIA ARCE LONDONO" w:date="2015-04-29T09:25:00Z">
        <w:r w:rsidRPr="001726C4">
          <w:rPr>
            <w:rFonts w:ascii="Times New Roman" w:hAnsi="Times New Roman" w:cs="Times New Roman"/>
            <w:b/>
            <w:color w:val="000000" w:themeColor="text1"/>
          </w:rPr>
          <w:delText>.1 Aspecto</w:delText>
        </w:r>
      </w:del>
      <w:ins w:id="3682" w:author="EUGENIA ARCE LONDONO" w:date="2015-04-29T09:25:00Z">
        <w:r>
          <w:rPr>
            <w:rFonts w:ascii="Times New Roman" w:hAnsi="Times New Roman" w:cs="Times New Roman"/>
            <w:b/>
            <w:color w:val="000000" w:themeColor="text1"/>
          </w:rPr>
          <w:t xml:space="preserve"> El a</w:t>
        </w:r>
        <w:r w:rsidRPr="001726C4">
          <w:rPr>
            <w:rFonts w:ascii="Times New Roman" w:hAnsi="Times New Roman" w:cs="Times New Roman"/>
            <w:b/>
            <w:color w:val="000000" w:themeColor="text1"/>
          </w:rPr>
          <w:t>specto</w:t>
        </w:r>
      </w:ins>
      <w:r w:rsidR="00814BBC">
        <w:rPr>
          <w:rFonts w:ascii="Times New Roman" w:hAnsi="Times New Roman" w:cs="Times New Roman"/>
          <w:b/>
          <w:color w:val="000000" w:themeColor="text1"/>
        </w:rPr>
        <w:t xml:space="preserve"> humano de África</w:t>
      </w:r>
    </w:p>
    <w:p w14:paraId="7801F346" w14:textId="77777777" w:rsidR="00E76345" w:rsidRPr="001726C4" w:rsidRDefault="00E76345" w:rsidP="00E76345">
      <w:pPr>
        <w:spacing w:after="0"/>
        <w:rPr>
          <w:rFonts w:ascii="Times New Roman" w:hAnsi="Times New Roman" w:cs="Times New Roman"/>
          <w:color w:val="000000" w:themeColor="text1"/>
          <w:highlight w:val="yellow"/>
        </w:rPr>
      </w:pPr>
    </w:p>
    <w:p w14:paraId="7DDEADB3" w14:textId="77777777" w:rsidR="00E76345" w:rsidRPr="001726C4" w:rsidRDefault="00E76345" w:rsidP="00E76345">
      <w:pPr>
        <w:jc w:val="both"/>
        <w:rPr>
          <w:rFonts w:ascii="Times New Roman" w:hAnsi="Times New Roman" w:cs="Times New Roman"/>
          <w:color w:val="000000" w:themeColor="text1"/>
        </w:rPr>
      </w:pPr>
      <w:r w:rsidRPr="00776312">
        <w:rPr>
          <w:rFonts w:ascii="Times New Roman" w:hAnsi="Times New Roman" w:cs="Times New Roman"/>
          <w:b/>
          <w:color w:val="000000" w:themeColor="text1"/>
        </w:rPr>
        <w:t xml:space="preserve">África </w:t>
      </w:r>
      <w:r w:rsidRPr="001726C4">
        <w:rPr>
          <w:rFonts w:ascii="Times New Roman" w:hAnsi="Times New Roman" w:cs="Times New Roman"/>
          <w:color w:val="000000" w:themeColor="text1"/>
        </w:rPr>
        <w:t xml:space="preserve">se ha definido como la </w:t>
      </w:r>
      <w:r w:rsidRPr="00776312">
        <w:rPr>
          <w:rFonts w:ascii="Times New Roman" w:hAnsi="Times New Roman" w:cs="Times New Roman"/>
          <w:b/>
          <w:color w:val="000000" w:themeColor="text1"/>
        </w:rPr>
        <w:t>cuna de la humanidad</w:t>
      </w:r>
      <w:del w:id="3683" w:author="EUGENIA ARCE LONDONO" w:date="2015-04-29T09:25:00Z">
        <w:r>
          <w:rPr>
            <w:rFonts w:ascii="Times New Roman" w:hAnsi="Times New Roman" w:cs="Times New Roman"/>
            <w:color w:val="000000" w:themeColor="text1"/>
          </w:rPr>
          <w:delText xml:space="preserve">; </w:delText>
        </w:r>
        <w:r w:rsidRPr="001726C4">
          <w:rPr>
            <w:rFonts w:ascii="Times New Roman" w:hAnsi="Times New Roman" w:cs="Times New Roman"/>
            <w:color w:val="000000" w:themeColor="text1"/>
          </w:rPr>
          <w:delText>de</w:delText>
        </w:r>
      </w:del>
      <w:ins w:id="3684" w:author="EUGENIA ARCE LONDONO" w:date="2015-04-29T09:25:00Z">
        <w:r>
          <w:rPr>
            <w:rFonts w:ascii="Times New Roman" w:hAnsi="Times New Roman" w:cs="Times New Roman"/>
            <w:color w:val="000000" w:themeColor="text1"/>
          </w:rPr>
          <w:t>. D</w:t>
        </w:r>
        <w:r w:rsidRPr="001726C4">
          <w:rPr>
            <w:rFonts w:ascii="Times New Roman" w:hAnsi="Times New Roman" w:cs="Times New Roman"/>
            <w:color w:val="000000" w:themeColor="text1"/>
          </w:rPr>
          <w:t>e</w:t>
        </w:r>
      </w:ins>
      <w:r w:rsidRPr="001726C4">
        <w:rPr>
          <w:rFonts w:ascii="Times New Roman" w:hAnsi="Times New Roman" w:cs="Times New Roman"/>
          <w:color w:val="000000" w:themeColor="text1"/>
        </w:rPr>
        <w:t xml:space="preserve"> acuerdo con inv</w:t>
      </w:r>
      <w:r>
        <w:rPr>
          <w:rFonts w:ascii="Times New Roman" w:hAnsi="Times New Roman" w:cs="Times New Roman"/>
          <w:color w:val="000000" w:themeColor="text1"/>
        </w:rPr>
        <w:t xml:space="preserve">estigaciones científicas, </w:t>
      </w:r>
      <w:del w:id="3685" w:author="EUGENIA ARCE LONDONO" w:date="2015-04-29T09:25:00Z">
        <w:r w:rsidRPr="001726C4">
          <w:rPr>
            <w:rFonts w:ascii="Times New Roman" w:hAnsi="Times New Roman" w:cs="Times New Roman"/>
            <w:color w:val="000000" w:themeColor="text1"/>
          </w:rPr>
          <w:delText xml:space="preserve">todos </w:delText>
        </w:r>
      </w:del>
      <w:r w:rsidRPr="001726C4">
        <w:rPr>
          <w:rFonts w:ascii="Times New Roman" w:hAnsi="Times New Roman" w:cs="Times New Roman"/>
          <w:color w:val="000000" w:themeColor="text1"/>
        </w:rPr>
        <w:t>los</w:t>
      </w:r>
      <w:ins w:id="3686" w:author="EUGENIA ARCE LONDONO" w:date="2015-04-29T09:25:00Z">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primeros</w:t>
        </w:r>
      </w:ins>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seres humanos proceden de este continente. El continente está </w:t>
      </w:r>
      <w:del w:id="3687" w:author="TOSHIBA" w:date="2015-10-30T14:30:00Z">
        <w:r w:rsidRPr="001726C4" w:rsidDel="00CE7A6C">
          <w:rPr>
            <w:rFonts w:ascii="Times New Roman" w:hAnsi="Times New Roman" w:cs="Times New Roman"/>
            <w:color w:val="000000" w:themeColor="text1"/>
          </w:rPr>
          <w:delText>con</w:delText>
        </w:r>
      </w:del>
      <w:r w:rsidRPr="001726C4">
        <w:rPr>
          <w:rFonts w:ascii="Times New Roman" w:hAnsi="Times New Roman" w:cs="Times New Roman"/>
          <w:color w:val="000000" w:themeColor="text1"/>
        </w:rPr>
        <w:t xml:space="preserve">formado por 54 </w:t>
      </w:r>
      <w:r w:rsidR="00075493">
        <w:fldChar w:fldCharType="begin"/>
      </w:r>
      <w:r w:rsidR="00075493">
        <w:instrText xml:space="preserve"> HYPERLINK "http://es.wikipedia.org/wiki/Pa%C3%ADses" \t "_blank" </w:instrText>
      </w:r>
      <w:r w:rsidR="00075493">
        <w:fldChar w:fldCharType="separate"/>
      </w:r>
      <w:r w:rsidRPr="001726C4">
        <w:rPr>
          <w:rFonts w:ascii="Times New Roman" w:hAnsi="Times New Roman" w:cs="Times New Roman"/>
          <w:color w:val="000000" w:themeColor="text1"/>
        </w:rPr>
        <w:t>países</w:t>
      </w:r>
      <w:r w:rsidR="00075493">
        <w:rPr>
          <w:rFonts w:ascii="Times New Roman" w:hAnsi="Times New Roman" w:cs="Times New Roman"/>
          <w:color w:val="000000" w:themeColor="text1"/>
        </w:rPr>
        <w:fldChar w:fldCharType="end"/>
      </w:r>
      <w:r w:rsidRPr="001726C4">
        <w:rPr>
          <w:rFonts w:ascii="Times New Roman" w:hAnsi="Times New Roman" w:cs="Times New Roman"/>
          <w:color w:val="000000" w:themeColor="text1"/>
        </w:rPr>
        <w:t>, de los cuales todos, a excepción de Marruecos,</w:t>
      </w:r>
      <w:del w:id="3688" w:author="TOSHIBA" w:date="2015-10-28T12:17:00Z">
        <w:r w:rsidRPr="001726C4" w:rsidDel="00225EC7">
          <w:rPr>
            <w:rFonts w:ascii="Times New Roman" w:hAnsi="Times New Roman" w:cs="Times New Roman"/>
            <w:color w:val="000000" w:themeColor="text1"/>
          </w:rPr>
          <w:delText xml:space="preserve">  </w:delText>
        </w:r>
      </w:del>
      <w:ins w:id="3689"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conforman la </w:t>
      </w:r>
      <w:ins w:id="3690" w:author="EUGENIA ARCE LONDONO" w:date="2015-04-29T09:25:00Z">
        <w:r>
          <w:rPr>
            <w:rFonts w:ascii="Times New Roman" w:hAnsi="Times New Roman" w:cs="Times New Roman"/>
            <w:color w:val="000000" w:themeColor="text1"/>
          </w:rPr>
          <w:t xml:space="preserve">organización de Estados denominada </w:t>
        </w:r>
      </w:ins>
      <w:r w:rsidR="00075493">
        <w:fldChar w:fldCharType="begin"/>
      </w:r>
      <w:r w:rsidR="00075493">
        <w:instrText xml:space="preserve"> HYPERLINK "http://es.wikipedia.org/wiki/Uni%C3%B3n_Africana" \t "_blank" </w:instrText>
      </w:r>
      <w:r w:rsidR="00075493">
        <w:fldChar w:fldCharType="separate"/>
      </w:r>
      <w:r w:rsidRPr="00776312">
        <w:rPr>
          <w:rFonts w:ascii="Times New Roman" w:hAnsi="Times New Roman" w:cs="Times New Roman"/>
          <w:b/>
          <w:color w:val="000000" w:themeColor="text1"/>
        </w:rPr>
        <w:t>Unión</w:t>
      </w:r>
      <w:r w:rsidR="00075493">
        <w:rPr>
          <w:rFonts w:ascii="Times New Roman" w:hAnsi="Times New Roman" w:cs="Times New Roman"/>
          <w:b/>
          <w:color w:val="000000" w:themeColor="text1"/>
        </w:rPr>
        <w:fldChar w:fldCharType="end"/>
      </w:r>
      <w:r w:rsidRPr="00776312">
        <w:rPr>
          <w:rFonts w:ascii="Times New Roman" w:hAnsi="Times New Roman" w:cs="Times New Roman"/>
          <w:b/>
          <w:color w:val="000000" w:themeColor="text1"/>
        </w:rPr>
        <w:t xml:space="preserve"> </w:t>
      </w:r>
      <w:r w:rsidR="00075493">
        <w:fldChar w:fldCharType="begin"/>
      </w:r>
      <w:r w:rsidR="00075493">
        <w:instrText xml:space="preserve"> HYPERLINK "http://es.wikipedia.org/wiki/Uni%C3%B3n_Africana" \t "_blank" </w:instrText>
      </w:r>
      <w:r w:rsidR="00075493">
        <w:fldChar w:fldCharType="separate"/>
      </w:r>
      <w:r w:rsidRPr="00776312">
        <w:rPr>
          <w:rFonts w:ascii="Times New Roman" w:hAnsi="Times New Roman" w:cs="Times New Roman"/>
          <w:b/>
          <w:color w:val="000000" w:themeColor="text1"/>
        </w:rPr>
        <w:t>Africana</w:t>
      </w:r>
      <w:r w:rsidR="00075493">
        <w:rPr>
          <w:rFonts w:ascii="Times New Roman" w:hAnsi="Times New Roman" w:cs="Times New Roman"/>
          <w:b/>
          <w:color w:val="000000" w:themeColor="text1"/>
        </w:rPr>
        <w:fldChar w:fldCharType="end"/>
      </w:r>
      <w:r w:rsidRPr="00776312">
        <w:rPr>
          <w:rFonts w:ascii="Times New Roman" w:hAnsi="Times New Roman" w:cs="Times New Roman"/>
          <w:b/>
          <w:color w:val="000000" w:themeColor="text1"/>
        </w:rPr>
        <w:t>.</w:t>
      </w:r>
    </w:p>
    <w:tbl>
      <w:tblPr>
        <w:tblStyle w:val="Tablaconcuadrcula"/>
        <w:tblW w:w="0" w:type="auto"/>
        <w:tblLayout w:type="fixed"/>
        <w:tblLook w:val="04A0" w:firstRow="1" w:lastRow="0" w:firstColumn="1" w:lastColumn="0" w:noHBand="0" w:noVBand="1"/>
      </w:tblPr>
      <w:tblGrid>
        <w:gridCol w:w="2518"/>
        <w:gridCol w:w="6536"/>
      </w:tblGrid>
      <w:tr w:rsidR="00E76345" w:rsidRPr="001726C4" w14:paraId="2F9ED779" w14:textId="77777777" w:rsidTr="008C38A3">
        <w:tc>
          <w:tcPr>
            <w:tcW w:w="9054" w:type="dxa"/>
            <w:gridSpan w:val="2"/>
            <w:shd w:val="clear" w:color="auto" w:fill="0D0D0D" w:themeFill="text1" w:themeFillTint="F2"/>
          </w:tcPr>
          <w:p w14:paraId="62BAB42C" w14:textId="77777777" w:rsidR="00E76345" w:rsidRPr="001726C4" w:rsidRDefault="00E76345" w:rsidP="008C38A3">
            <w:pPr>
              <w:spacing w:before="2" w:after="2"/>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76345" w:rsidRPr="001726C4" w14:paraId="44CC2542" w14:textId="77777777" w:rsidTr="008C38A3">
        <w:tc>
          <w:tcPr>
            <w:tcW w:w="2518" w:type="dxa"/>
          </w:tcPr>
          <w:p w14:paraId="7BBD0E7A"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1EE15024"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_IMG180</w:t>
            </w:r>
          </w:p>
        </w:tc>
      </w:tr>
      <w:tr w:rsidR="00E76345" w:rsidRPr="001726C4" w14:paraId="31C52D74" w14:textId="77777777" w:rsidTr="008C38A3">
        <w:tc>
          <w:tcPr>
            <w:tcW w:w="2518" w:type="dxa"/>
          </w:tcPr>
          <w:p w14:paraId="66BE26F2"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27E9072E" w14:textId="77777777" w:rsidR="00E76345" w:rsidRPr="001726C4" w:rsidRDefault="00E76345" w:rsidP="008C38A3">
            <w:pPr>
              <w:spacing w:before="2" w:after="2"/>
              <w:rPr>
                <w:rFonts w:ascii="Times New Roman" w:hAnsi="Times New Roman" w:cs="Times New Roman"/>
                <w:color w:val="000000" w:themeColor="text1"/>
              </w:rPr>
            </w:pPr>
            <w:r>
              <w:rPr>
                <w:noProof/>
                <w:lang w:val="es-CO" w:eastAsia="es-CO"/>
              </w:rPr>
              <w:drawing>
                <wp:inline distT="0" distB="0" distL="0" distR="0" wp14:anchorId="37E134BB" wp14:editId="55B0AC3E">
                  <wp:extent cx="1763159" cy="1676400"/>
                  <wp:effectExtent l="0" t="0" r="8890" b="0"/>
                  <wp:docPr id="91" name="Imagen 91" descr="http://profesores.aulaplaneta.com/DNNPlayerPackages/Package11684/InfoGuion/cuadernoestudio/images_xml/CS_08_04_img8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1684/InfoGuion/cuadernoestudio/images_xml/CS_08_04_img8_zoom.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3683" cy="1676899"/>
                          </a:xfrm>
                          <a:prstGeom prst="rect">
                            <a:avLst/>
                          </a:prstGeom>
                          <a:noFill/>
                          <a:ln>
                            <a:noFill/>
                          </a:ln>
                        </pic:spPr>
                      </pic:pic>
                    </a:graphicData>
                  </a:graphic>
                </wp:inline>
              </w:drawing>
            </w:r>
          </w:p>
        </w:tc>
      </w:tr>
      <w:tr w:rsidR="00E76345" w:rsidRPr="001726C4" w14:paraId="1D875A2E" w14:textId="77777777" w:rsidTr="008C38A3">
        <w:tc>
          <w:tcPr>
            <w:tcW w:w="2518" w:type="dxa"/>
          </w:tcPr>
          <w:p w14:paraId="746D8864"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9164895" w14:textId="77777777" w:rsidR="00E76345" w:rsidRDefault="00E76345" w:rsidP="008C38A3">
            <w:pPr>
              <w:spacing w:before="2" w:after="2"/>
              <w:rPr>
                <w:rFonts w:ascii="Times New Roman" w:hAnsi="Times New Roman" w:cs="Times New Roman"/>
                <w:b/>
                <w:color w:val="000000" w:themeColor="text1"/>
                <w:sz w:val="18"/>
                <w:szCs w:val="18"/>
              </w:rPr>
            </w:pPr>
            <w:proofErr w:type="spellStart"/>
            <w:r>
              <w:rPr>
                <w:rFonts w:ascii="Times New Roman" w:hAnsi="Times New Roman" w:cs="Times New Roman"/>
                <w:b/>
                <w:color w:val="000000" w:themeColor="text1"/>
                <w:sz w:val="18"/>
                <w:szCs w:val="18"/>
              </w:rPr>
              <w:t>AulaPlaneta</w:t>
            </w:r>
            <w:proofErr w:type="spellEnd"/>
          </w:p>
          <w:p w14:paraId="56EB5777"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"http://profesores.aulaplaneta.com/Materias/VisorCuadernos.aspx?UnidadID=442&amp;Busqueda=Asia&amp;ReturnTab=89&amp;SelectedTab=0" </w:instrText>
            </w:r>
            <w:r>
              <w:fldChar w:fldCharType="separate"/>
            </w:r>
            <w:r w:rsidR="00E76345" w:rsidRPr="009E6043">
              <w:rPr>
                <w:rStyle w:val="Hipervnculo"/>
                <w:rFonts w:ascii="Times New Roman" w:hAnsi="Times New Roman" w:cs="Times New Roman"/>
              </w:rPr>
              <w:t>http://profesores.aulaplaneta.com/Materias/VisorCuadernos.aspx?UnidadID=442&amp;Busqueda=Asia&amp;ReturnTab=89&amp;SelectedTab=0</w:t>
            </w:r>
            <w:r>
              <w:rPr>
                <w:rStyle w:val="Hipervnculo"/>
                <w:rFonts w:ascii="Times New Roman" w:hAnsi="Times New Roman" w:cs="Times New Roman"/>
              </w:rPr>
              <w:fldChar w:fldCharType="end"/>
            </w:r>
          </w:p>
        </w:tc>
      </w:tr>
      <w:tr w:rsidR="00E76345" w:rsidRPr="001726C4" w14:paraId="459D198C" w14:textId="77777777" w:rsidTr="008C38A3">
        <w:tc>
          <w:tcPr>
            <w:tcW w:w="2518" w:type="dxa"/>
          </w:tcPr>
          <w:p w14:paraId="6C9B6A67"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214DED80" w14:textId="77777777" w:rsidR="00E76345" w:rsidRPr="001726C4" w:rsidRDefault="00E76345" w:rsidP="00D67D7B">
            <w:pPr>
              <w:keepNext/>
              <w:keepLines/>
              <w:spacing w:before="200"/>
              <w:jc w:val="both"/>
              <w:outlineLvl w:val="6"/>
              <w:rPr>
                <w:rFonts w:ascii="Times New Roman" w:eastAsiaTheme="majorEastAsia" w:hAnsi="Times New Roman" w:cs="Times New Roman"/>
                <w:i/>
                <w:iCs/>
                <w:color w:val="000000" w:themeColor="text1"/>
              </w:rPr>
            </w:pPr>
            <w:r>
              <w:rPr>
                <w:rStyle w:val="Textoennegrita"/>
                <w:rFonts w:ascii="Helvetica" w:hAnsi="Helvetica" w:cs="Helvetica"/>
                <w:color w:val="000000" w:themeColor="text1"/>
                <w:sz w:val="20"/>
                <w:szCs w:val="20"/>
                <w:shd w:val="clear" w:color="auto" w:fill="F9F9F9"/>
              </w:rPr>
              <w:t>Á</w:t>
            </w:r>
            <w:r w:rsidRPr="00B367C3">
              <w:rPr>
                <w:rStyle w:val="Textoennegrita"/>
                <w:rFonts w:ascii="Helvetica" w:hAnsi="Helvetica" w:cs="Helvetica"/>
                <w:color w:val="000000" w:themeColor="text1"/>
                <w:sz w:val="20"/>
                <w:szCs w:val="20"/>
                <w:shd w:val="clear" w:color="auto" w:fill="F9F9F9"/>
              </w:rPr>
              <w:t>frica</w:t>
            </w:r>
            <w:r w:rsidRPr="00B367C3">
              <w:rPr>
                <w:rStyle w:val="apple-converted-space"/>
                <w:rFonts w:ascii="Helvetica" w:hAnsi="Helvetica" w:cs="Helvetica"/>
                <w:color w:val="000000" w:themeColor="text1"/>
                <w:sz w:val="20"/>
                <w:szCs w:val="20"/>
                <w:shd w:val="clear" w:color="auto" w:fill="F9F9F9"/>
              </w:rPr>
              <w:t> </w:t>
            </w:r>
            <w:r w:rsidRPr="00B367C3">
              <w:rPr>
                <w:rFonts w:ascii="Helvetica" w:hAnsi="Helvetica" w:cs="Helvetica"/>
                <w:color w:val="000000" w:themeColor="text1"/>
                <w:sz w:val="20"/>
                <w:szCs w:val="20"/>
                <w:shd w:val="clear" w:color="auto" w:fill="F9F9F9"/>
              </w:rPr>
              <w:t>es el ter</w:t>
            </w:r>
            <w:r>
              <w:rPr>
                <w:rFonts w:ascii="Helvetica" w:hAnsi="Helvetica" w:cs="Helvetica"/>
                <w:color w:val="000000" w:themeColor="text1"/>
                <w:sz w:val="20"/>
                <w:szCs w:val="20"/>
                <w:shd w:val="clear" w:color="auto" w:fill="F9F9F9"/>
              </w:rPr>
              <w:t xml:space="preserve">cer continente más extenso del </w:t>
            </w:r>
            <w:r w:rsidRPr="00B367C3">
              <w:rPr>
                <w:rFonts w:ascii="Helvetica" w:hAnsi="Helvetica" w:cs="Helvetica"/>
                <w:color w:val="000000" w:themeColor="text1"/>
                <w:sz w:val="20"/>
                <w:szCs w:val="20"/>
                <w:shd w:val="clear" w:color="auto" w:fill="F9F9F9"/>
              </w:rPr>
              <w:t xml:space="preserve">planeta. Su territorio </w:t>
            </w:r>
            <w:ins w:id="3691" w:author="TOSHIBA" w:date="2015-10-30T14:35:00Z">
              <w:r w:rsidR="00C5121C">
                <w:rPr>
                  <w:rFonts w:ascii="Helvetica" w:hAnsi="Helvetica" w:cs="Helvetica"/>
                  <w:color w:val="000000" w:themeColor="text1"/>
                  <w:sz w:val="20"/>
                  <w:szCs w:val="20"/>
                  <w:shd w:val="clear" w:color="auto" w:fill="F9F9F9"/>
                </w:rPr>
                <w:t xml:space="preserve">está formado por </w:t>
              </w:r>
            </w:ins>
            <w:del w:id="3692" w:author="TOSHIBA" w:date="2015-10-30T14:35:00Z">
              <w:r w:rsidRPr="00B367C3" w:rsidDel="00C5121C">
                <w:rPr>
                  <w:rFonts w:ascii="Helvetica" w:hAnsi="Helvetica" w:cs="Helvetica"/>
                  <w:color w:val="000000" w:themeColor="text1"/>
                  <w:sz w:val="20"/>
                  <w:szCs w:val="20"/>
                  <w:shd w:val="clear" w:color="auto" w:fill="F9F9F9"/>
                </w:rPr>
                <w:delText xml:space="preserve">se </w:delText>
              </w:r>
            </w:del>
            <w:del w:id="3693" w:author="TOSHIBA" w:date="2015-10-30T14:33:00Z">
              <w:r w:rsidRPr="00B367C3" w:rsidDel="00CE7A6C">
                <w:rPr>
                  <w:rFonts w:ascii="Helvetica" w:hAnsi="Helvetica" w:cs="Helvetica"/>
                  <w:color w:val="000000" w:themeColor="text1"/>
                  <w:sz w:val="20"/>
                  <w:szCs w:val="20"/>
                  <w:shd w:val="clear" w:color="auto" w:fill="F9F9F9"/>
                </w:rPr>
                <w:delText xml:space="preserve">reparte </w:delText>
              </w:r>
            </w:del>
            <w:del w:id="3694" w:author="TOSHIBA" w:date="2015-10-30T14:35:00Z">
              <w:r w:rsidRPr="00B367C3" w:rsidDel="00C5121C">
                <w:rPr>
                  <w:rFonts w:ascii="Helvetica" w:hAnsi="Helvetica" w:cs="Helvetica"/>
                  <w:color w:val="000000" w:themeColor="text1"/>
                  <w:sz w:val="20"/>
                  <w:szCs w:val="20"/>
                  <w:shd w:val="clear" w:color="auto" w:fill="F9F9F9"/>
                </w:rPr>
                <w:delText xml:space="preserve">entre </w:delText>
              </w:r>
            </w:del>
            <w:ins w:id="3695" w:author="TOSHIBA" w:date="2015-10-30T14:52:00Z">
              <w:r w:rsidR="00D67D7B" w:rsidRPr="00D67D7B">
                <w:rPr>
                  <w:rFonts w:ascii="Helvetica" w:hAnsi="Helvetica" w:cs="Helvetica"/>
                  <w:b/>
                  <w:color w:val="000000" w:themeColor="text1"/>
                  <w:sz w:val="20"/>
                  <w:szCs w:val="20"/>
                  <w:shd w:val="clear" w:color="auto" w:fill="F9F9F9"/>
                  <w:rPrChange w:id="3696" w:author="TOSHIBA" w:date="2015-10-30T14:52:00Z">
                    <w:rPr>
                      <w:rFonts w:ascii="Helvetica" w:hAnsi="Helvetica" w:cs="Helvetica"/>
                      <w:color w:val="000000" w:themeColor="text1"/>
                      <w:sz w:val="20"/>
                      <w:szCs w:val="20"/>
                      <w:shd w:val="clear" w:color="auto" w:fill="F9F9F9"/>
                    </w:rPr>
                  </w:rPrChange>
                </w:rPr>
                <w:t xml:space="preserve">54 </w:t>
              </w:r>
            </w:ins>
            <w:del w:id="3697" w:author="TOSHIBA" w:date="2015-10-30T14:52:00Z">
              <w:r w:rsidRPr="00B367C3" w:rsidDel="00D67D7B">
                <w:rPr>
                  <w:rStyle w:val="Textoennegrita"/>
                  <w:rFonts w:ascii="Helvetica" w:hAnsi="Helvetica" w:cs="Helvetica"/>
                  <w:color w:val="000000" w:themeColor="text1"/>
                  <w:sz w:val="20"/>
                  <w:szCs w:val="20"/>
                  <w:shd w:val="clear" w:color="auto" w:fill="F9F9F9"/>
                </w:rPr>
                <w:delText xml:space="preserve">cincuenta y cuatro </w:delText>
              </w:r>
            </w:del>
            <w:r w:rsidRPr="00B367C3">
              <w:rPr>
                <w:rStyle w:val="Textoennegrita"/>
                <w:rFonts w:ascii="Helvetica" w:hAnsi="Helvetica" w:cs="Helvetica"/>
                <w:color w:val="000000" w:themeColor="text1"/>
                <w:sz w:val="20"/>
                <w:szCs w:val="20"/>
                <w:shd w:val="clear" w:color="auto" w:fill="F9F9F9"/>
              </w:rPr>
              <w:t>Estados</w:t>
            </w:r>
            <w:r w:rsidRPr="00B367C3">
              <w:rPr>
                <w:rFonts w:ascii="Helvetica" w:hAnsi="Helvetica" w:cs="Helvetica"/>
                <w:color w:val="000000" w:themeColor="text1"/>
                <w:sz w:val="20"/>
                <w:szCs w:val="20"/>
                <w:shd w:val="clear" w:color="auto" w:fill="F9F9F9"/>
              </w:rPr>
              <w:t xml:space="preserve">. Al observar las fronteras </w:t>
            </w:r>
            <w:del w:id="3698" w:author="EUGENIA ARCE LONDONO" w:date="2015-04-29T09:25:00Z">
              <w:r w:rsidRPr="00B367C3">
                <w:rPr>
                  <w:rFonts w:ascii="Helvetica" w:hAnsi="Helvetica" w:cs="Helvetica"/>
                  <w:color w:val="000000" w:themeColor="text1"/>
                  <w:sz w:val="20"/>
                  <w:szCs w:val="20"/>
                  <w:shd w:val="clear" w:color="auto" w:fill="F9F9F9"/>
                </w:rPr>
                <w:delText>africanas</w:delText>
              </w:r>
            </w:del>
            <w:ins w:id="3699" w:author="EUGENIA ARCE LONDONO" w:date="2015-04-29T09:25:00Z">
              <w:r>
                <w:rPr>
                  <w:rFonts w:ascii="Helvetica" w:hAnsi="Helvetica" w:cs="Helvetica"/>
                  <w:color w:val="000000" w:themeColor="text1"/>
                  <w:sz w:val="20"/>
                  <w:szCs w:val="20"/>
                  <w:shd w:val="clear" w:color="auto" w:fill="F9F9F9"/>
                </w:rPr>
                <w:t>de los países africano</w:t>
              </w:r>
              <w:r w:rsidRPr="00B367C3">
                <w:rPr>
                  <w:rFonts w:ascii="Helvetica" w:hAnsi="Helvetica" w:cs="Helvetica"/>
                  <w:color w:val="000000" w:themeColor="text1"/>
                  <w:sz w:val="20"/>
                  <w:szCs w:val="20"/>
                  <w:shd w:val="clear" w:color="auto" w:fill="F9F9F9"/>
                </w:rPr>
                <w:t>s</w:t>
              </w:r>
            </w:ins>
            <w:r w:rsidRPr="00B367C3">
              <w:rPr>
                <w:rFonts w:ascii="Helvetica" w:hAnsi="Helvetica" w:cs="Helvetica"/>
                <w:color w:val="000000" w:themeColor="text1"/>
                <w:sz w:val="20"/>
                <w:szCs w:val="20"/>
                <w:shd w:val="clear" w:color="auto" w:fill="F9F9F9"/>
              </w:rPr>
              <w:t xml:space="preserve"> se hace evidente el reparto que hicieron las potencias coloniales europeas en el siglo XIX</w:t>
            </w:r>
            <w:ins w:id="3700" w:author="EUGENIA ARCE LONDONO" w:date="2015-04-29T09:25:00Z">
              <w:r>
                <w:rPr>
                  <w:rFonts w:ascii="Helvetica" w:hAnsi="Helvetica" w:cs="Helvetica"/>
                  <w:color w:val="000000" w:themeColor="text1"/>
                  <w:sz w:val="20"/>
                  <w:szCs w:val="20"/>
                  <w:shd w:val="clear" w:color="auto" w:fill="F9F9F9"/>
                </w:rPr>
                <w:t xml:space="preserve"> y XX</w:t>
              </w:r>
            </w:ins>
            <w:r w:rsidRPr="00B367C3">
              <w:rPr>
                <w:rFonts w:ascii="Helvetica" w:hAnsi="Helvetica" w:cs="Helvetica"/>
                <w:color w:val="000000" w:themeColor="text1"/>
                <w:sz w:val="20"/>
                <w:szCs w:val="20"/>
                <w:shd w:val="clear" w:color="auto" w:fill="F9F9F9"/>
              </w:rPr>
              <w:t>.</w:t>
            </w:r>
            <w:r w:rsidRPr="00B367C3">
              <w:rPr>
                <w:rStyle w:val="apple-converted-space"/>
                <w:rFonts w:ascii="Helvetica" w:hAnsi="Helvetica" w:cs="Helvetica"/>
                <w:color w:val="000000" w:themeColor="text1"/>
                <w:sz w:val="20"/>
                <w:szCs w:val="20"/>
                <w:shd w:val="clear" w:color="auto" w:fill="F9F9F9"/>
              </w:rPr>
              <w:t> </w:t>
            </w:r>
            <w:r w:rsidRPr="00B367C3">
              <w:rPr>
                <w:rStyle w:val="Textoennegrita"/>
                <w:rFonts w:ascii="Helvetica" w:hAnsi="Helvetica" w:cs="Helvetica"/>
                <w:color w:val="000000" w:themeColor="text1"/>
                <w:sz w:val="20"/>
                <w:szCs w:val="20"/>
                <w:shd w:val="clear" w:color="auto" w:fill="F9F9F9"/>
              </w:rPr>
              <w:t>Sudán del Sur</w:t>
            </w:r>
            <w:r w:rsidRPr="00B367C3">
              <w:rPr>
                <w:rStyle w:val="apple-converted-space"/>
                <w:rFonts w:ascii="Helvetica" w:hAnsi="Helvetica" w:cs="Helvetica"/>
                <w:color w:val="000000" w:themeColor="text1"/>
                <w:sz w:val="20"/>
                <w:szCs w:val="20"/>
                <w:shd w:val="clear" w:color="auto" w:fill="F9F9F9"/>
              </w:rPr>
              <w:t> </w:t>
            </w:r>
            <w:r w:rsidRPr="00B367C3">
              <w:rPr>
                <w:rFonts w:ascii="Helvetica" w:hAnsi="Helvetica" w:cs="Helvetica"/>
                <w:color w:val="000000" w:themeColor="text1"/>
                <w:sz w:val="20"/>
                <w:szCs w:val="20"/>
                <w:shd w:val="clear" w:color="auto" w:fill="F9F9F9"/>
              </w:rPr>
              <w:t>es el Estado africano más joven.</w:t>
            </w:r>
            <w:r w:rsidRPr="00B367C3">
              <w:rPr>
                <w:rFonts w:ascii="Times New Roman" w:hAnsi="Times New Roman" w:cs="Times New Roman"/>
                <w:color w:val="000000" w:themeColor="text1"/>
              </w:rPr>
              <w:t xml:space="preserve"> </w:t>
            </w:r>
          </w:p>
        </w:tc>
      </w:tr>
    </w:tbl>
    <w:p w14:paraId="36E9E5BA" w14:textId="77777777" w:rsidR="00E76345" w:rsidRDefault="00E76345" w:rsidP="00E76345">
      <w:pPr>
        <w:jc w:val="both"/>
        <w:rPr>
          <w:rFonts w:ascii="Times New Roman" w:hAnsi="Times New Roman" w:cs="Times New Roman"/>
          <w:color w:val="000000" w:themeColor="text1"/>
        </w:rPr>
      </w:pPr>
    </w:p>
    <w:p w14:paraId="461EF08E" w14:textId="77777777" w:rsidR="00E76345" w:rsidRDefault="00E76345" w:rsidP="00E76345">
      <w:pPr>
        <w:jc w:val="both"/>
        <w:rPr>
          <w:rFonts w:ascii="Times New Roman" w:hAnsi="Times New Roman" w:cs="Times New Roman"/>
          <w:color w:val="000000" w:themeColor="text1"/>
        </w:rPr>
      </w:pPr>
    </w:p>
    <w:p w14:paraId="2BFF4537"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 xml:space="preserve">3.2.1 </w:t>
      </w:r>
      <w:del w:id="3701" w:author="EUGENIA ARCE LONDONO" w:date="2015-04-29T09:25:00Z">
        <w:r w:rsidRPr="001726C4">
          <w:rPr>
            <w:rFonts w:ascii="Times New Roman" w:hAnsi="Times New Roman" w:cs="Times New Roman"/>
            <w:b/>
            <w:color w:val="000000" w:themeColor="text1"/>
          </w:rPr>
          <w:delText>Población</w:delText>
        </w:r>
      </w:del>
      <w:ins w:id="3702" w:author="TOSHIBA" w:date="2015-10-30T14:38:00Z">
        <w:r w:rsidR="00C5121C">
          <w:rPr>
            <w:rFonts w:ascii="Times New Roman" w:hAnsi="Times New Roman" w:cs="Times New Roman"/>
            <w:b/>
            <w:color w:val="000000" w:themeColor="text1"/>
          </w:rPr>
          <w:t xml:space="preserve"> </w:t>
        </w:r>
      </w:ins>
      <w:ins w:id="3703" w:author="EUGENIA ARCE LONDONO" w:date="2015-04-29T09:25:00Z">
        <w:r>
          <w:rPr>
            <w:rFonts w:ascii="Times New Roman" w:hAnsi="Times New Roman" w:cs="Times New Roman"/>
            <w:b/>
            <w:color w:val="000000" w:themeColor="text1"/>
          </w:rPr>
          <w:t>La p</w:t>
        </w:r>
        <w:r w:rsidRPr="001726C4">
          <w:rPr>
            <w:rFonts w:ascii="Times New Roman" w:hAnsi="Times New Roman" w:cs="Times New Roman"/>
            <w:b/>
            <w:color w:val="000000" w:themeColor="text1"/>
          </w:rPr>
          <w:t>oblación</w:t>
        </w:r>
      </w:ins>
    </w:p>
    <w:p w14:paraId="7B0F0959" w14:textId="77777777" w:rsidR="00E76345" w:rsidRPr="001726C4" w:rsidRDefault="00E76345" w:rsidP="00E76345">
      <w:pPr>
        <w:spacing w:after="0"/>
        <w:rPr>
          <w:rFonts w:ascii="Times New Roman" w:hAnsi="Times New Roman" w:cs="Times New Roman"/>
          <w:color w:val="000000" w:themeColor="text1"/>
        </w:rPr>
      </w:pPr>
    </w:p>
    <w:p w14:paraId="0AE68848" w14:textId="77777777" w:rsidR="00E76345" w:rsidRPr="001726C4" w:rsidRDefault="00E76345" w:rsidP="00E76345">
      <w:pPr>
        <w:spacing w:after="0"/>
        <w:jc w:val="both"/>
        <w:rPr>
          <w:rFonts w:ascii="Times New Roman" w:hAnsi="Times New Roman" w:cs="Times New Roman"/>
          <w:color w:val="000000" w:themeColor="text1"/>
        </w:rPr>
      </w:pPr>
      <w:del w:id="3704" w:author="TOSHIBA" w:date="2015-10-30T14:41:00Z">
        <w:r w:rsidRPr="001726C4" w:rsidDel="00F141DD">
          <w:rPr>
            <w:rFonts w:ascii="Times New Roman" w:hAnsi="Times New Roman" w:cs="Times New Roman"/>
            <w:color w:val="000000" w:themeColor="text1"/>
          </w:rPr>
          <w:delText xml:space="preserve">La población de </w:delText>
        </w:r>
      </w:del>
      <w:ins w:id="3705" w:author="TOSHIBA" w:date="2015-10-30T14:41:00Z">
        <w:r w:rsidR="00F141DD">
          <w:rPr>
            <w:rFonts w:ascii="Times New Roman" w:hAnsi="Times New Roman" w:cs="Times New Roman"/>
            <w:color w:val="000000" w:themeColor="text1"/>
          </w:rPr>
          <w:t xml:space="preserve"> En </w:t>
        </w:r>
      </w:ins>
      <w:r w:rsidRPr="001726C4">
        <w:rPr>
          <w:rFonts w:ascii="Times New Roman" w:hAnsi="Times New Roman" w:cs="Times New Roman"/>
          <w:color w:val="000000" w:themeColor="text1"/>
        </w:rPr>
        <w:t xml:space="preserve">África </w:t>
      </w:r>
      <w:ins w:id="3706" w:author="TOSHIBA" w:date="2015-10-30T14:41:00Z">
        <w:r w:rsidR="00F141DD">
          <w:rPr>
            <w:rFonts w:ascii="Times New Roman" w:hAnsi="Times New Roman" w:cs="Times New Roman"/>
            <w:color w:val="000000" w:themeColor="text1"/>
          </w:rPr>
          <w:t xml:space="preserve">vive </w:t>
        </w:r>
      </w:ins>
      <w:del w:id="3707" w:author="TOSHIBA" w:date="2015-10-30T14:41:00Z">
        <w:r w:rsidRPr="001726C4" w:rsidDel="00F141DD">
          <w:rPr>
            <w:rFonts w:ascii="Times New Roman" w:hAnsi="Times New Roman" w:cs="Times New Roman"/>
            <w:color w:val="000000" w:themeColor="text1"/>
          </w:rPr>
          <w:delText xml:space="preserve">constituye </w:delText>
        </w:r>
      </w:del>
      <w:r w:rsidRPr="001726C4">
        <w:rPr>
          <w:rFonts w:ascii="Times New Roman" w:hAnsi="Times New Roman" w:cs="Times New Roman"/>
          <w:color w:val="000000" w:themeColor="text1"/>
        </w:rPr>
        <w:t>el 32</w:t>
      </w:r>
      <w:ins w:id="3708" w:author="EUGENIA ARCE LONDONO" w:date="2015-04-29T09:25:00Z">
        <w:r>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 del total de la población mundial. Habitan en </w:t>
      </w:r>
      <w:r>
        <w:rPr>
          <w:rFonts w:ascii="Times New Roman" w:hAnsi="Times New Roman" w:cs="Times New Roman"/>
          <w:color w:val="000000" w:themeColor="text1"/>
        </w:rPr>
        <w:t>este continente</w:t>
      </w:r>
      <w:del w:id="3709"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a</w:t>
      </w:r>
      <w:r>
        <w:rPr>
          <w:rFonts w:ascii="Times New Roman" w:hAnsi="Times New Roman" w:cs="Times New Roman"/>
          <w:color w:val="000000" w:themeColor="text1"/>
        </w:rPr>
        <w:t xml:space="preserve">lrededor de </w:t>
      </w:r>
      <w:del w:id="3710" w:author="EUGENIA ARCE LONDONO" w:date="2015-04-29T09:25:00Z">
        <w:r w:rsidRPr="001726C4">
          <w:rPr>
            <w:rFonts w:ascii="Times New Roman" w:hAnsi="Times New Roman" w:cs="Times New Roman"/>
            <w:color w:val="000000" w:themeColor="text1"/>
          </w:rPr>
          <w:delText>1.100</w:delText>
        </w:r>
      </w:del>
      <w:ins w:id="3711" w:author="EUGENIA ARCE LONDONO" w:date="2015-04-29T09:25:00Z">
        <w:r>
          <w:rPr>
            <w:rFonts w:ascii="Times New Roman" w:hAnsi="Times New Roman" w:cs="Times New Roman"/>
            <w:color w:val="000000" w:themeColor="text1"/>
          </w:rPr>
          <w:t>1</w:t>
        </w:r>
        <w:r w:rsidRPr="001726C4">
          <w:rPr>
            <w:rFonts w:ascii="Times New Roman" w:hAnsi="Times New Roman" w:cs="Times New Roman"/>
            <w:color w:val="000000" w:themeColor="text1"/>
          </w:rPr>
          <w:t>100</w:t>
        </w:r>
      </w:ins>
      <w:r w:rsidRPr="001726C4">
        <w:rPr>
          <w:rFonts w:ascii="Times New Roman" w:hAnsi="Times New Roman" w:cs="Times New Roman"/>
          <w:color w:val="000000" w:themeColor="text1"/>
        </w:rPr>
        <w:t xml:space="preserve"> millones de personas, </w:t>
      </w:r>
      <w:r>
        <w:rPr>
          <w:rFonts w:ascii="Times New Roman" w:hAnsi="Times New Roman" w:cs="Times New Roman"/>
          <w:color w:val="000000" w:themeColor="text1"/>
        </w:rPr>
        <w:t>principalmente</w:t>
      </w:r>
      <w:del w:id="3712"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w:t>
      </w:r>
      <w:ins w:id="3713" w:author="TOSHIBA" w:date="2015-10-30T14:36:00Z">
        <w:r w:rsidR="00C5121C">
          <w:rPr>
            <w:rFonts w:ascii="Times New Roman" w:hAnsi="Times New Roman" w:cs="Times New Roman"/>
            <w:color w:val="000000" w:themeColor="text1"/>
          </w:rPr>
          <w:t xml:space="preserve">de raza </w:t>
        </w:r>
      </w:ins>
      <w:del w:id="3714" w:author="TOSHIBA" w:date="2015-10-30T14:36:00Z">
        <w:r w:rsidRPr="001726C4" w:rsidDel="00C5121C">
          <w:rPr>
            <w:rFonts w:ascii="Times New Roman" w:hAnsi="Times New Roman" w:cs="Times New Roman"/>
            <w:color w:val="000000" w:themeColor="text1"/>
          </w:rPr>
          <w:delText xml:space="preserve">población </w:delText>
        </w:r>
      </w:del>
      <w:r w:rsidRPr="001726C4">
        <w:rPr>
          <w:rFonts w:ascii="Times New Roman" w:hAnsi="Times New Roman" w:cs="Times New Roman"/>
          <w:color w:val="000000" w:themeColor="text1"/>
        </w:rPr>
        <w:t>negra.</w:t>
      </w:r>
    </w:p>
    <w:p w14:paraId="4906E9D4" w14:textId="77777777" w:rsidR="00E76345" w:rsidRDefault="00E76345" w:rsidP="00E76345">
      <w:pPr>
        <w:spacing w:after="0"/>
        <w:jc w:val="both"/>
        <w:rPr>
          <w:ins w:id="3715" w:author="EUGENIA ARCE LONDONO" w:date="2015-04-29T09:25:00Z"/>
          <w:rFonts w:ascii="Times New Roman" w:hAnsi="Times New Roman" w:cs="Times New Roman"/>
          <w:color w:val="000000" w:themeColor="text1"/>
        </w:rPr>
      </w:pPr>
    </w:p>
    <w:p w14:paraId="29454248" w14:textId="77777777"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w:t>
      </w:r>
      <w:r w:rsidRPr="007B00E1">
        <w:rPr>
          <w:rFonts w:ascii="Times New Roman" w:hAnsi="Times New Roman" w:cs="Times New Roman"/>
          <w:b/>
          <w:color w:val="000000" w:themeColor="text1"/>
        </w:rPr>
        <w:t>mayor densidad de población</w:t>
      </w:r>
      <w:r>
        <w:rPr>
          <w:rFonts w:ascii="Times New Roman" w:hAnsi="Times New Roman" w:cs="Times New Roman"/>
          <w:color w:val="000000" w:themeColor="text1"/>
        </w:rPr>
        <w:t xml:space="preserve"> es</w:t>
      </w:r>
      <w:r w:rsidRPr="001726C4">
        <w:rPr>
          <w:rFonts w:ascii="Times New Roman" w:hAnsi="Times New Roman" w:cs="Times New Roman"/>
          <w:color w:val="000000" w:themeColor="text1"/>
        </w:rPr>
        <w:t xml:space="preserve"> de 50 a 100 habitantes por kilómetro cuadrado</w:t>
      </w:r>
      <w:r>
        <w:rPr>
          <w:rFonts w:ascii="Times New Roman" w:hAnsi="Times New Roman" w:cs="Times New Roman"/>
          <w:color w:val="000000" w:themeColor="text1"/>
        </w:rPr>
        <w:t xml:space="preserve">, y </w:t>
      </w:r>
      <w:r w:rsidRPr="001726C4">
        <w:rPr>
          <w:rFonts w:ascii="Times New Roman" w:hAnsi="Times New Roman" w:cs="Times New Roman"/>
          <w:color w:val="000000" w:themeColor="text1"/>
        </w:rPr>
        <w:t>se</w:t>
      </w:r>
      <w:del w:id="3716" w:author="TOSHIBA" w:date="2015-10-28T12:17:00Z">
        <w:r w:rsidRPr="001726C4" w:rsidDel="00225EC7">
          <w:rPr>
            <w:rFonts w:ascii="Times New Roman" w:hAnsi="Times New Roman" w:cs="Times New Roman"/>
            <w:color w:val="000000" w:themeColor="text1"/>
          </w:rPr>
          <w:delText xml:space="preserve">  </w:delText>
        </w:r>
      </w:del>
      <w:ins w:id="3717"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ubica en el norte de África, en las costas occidentales</w:t>
      </w:r>
      <w:ins w:id="3718" w:author="EUGENIA ARCE LONDONO" w:date="2015-04-29T09:25:00Z">
        <w:r>
          <w:rPr>
            <w:rFonts w:ascii="Times New Roman" w:hAnsi="Times New Roman" w:cs="Times New Roman"/>
            <w:color w:val="000000" w:themeColor="text1"/>
          </w:rPr>
          <w:t xml:space="preserve"> del continente</w:t>
        </w:r>
      </w:ins>
      <w:r w:rsidRPr="001726C4">
        <w:rPr>
          <w:rFonts w:ascii="Times New Roman" w:hAnsi="Times New Roman" w:cs="Times New Roman"/>
          <w:color w:val="000000" w:themeColor="text1"/>
        </w:rPr>
        <w:t>, en las zonas de montaña de Sudáfrica y del oriente africano</w:t>
      </w:r>
      <w:ins w:id="3719" w:author="EUGENIA ARCE LONDONO" w:date="2015-04-29T09:25:00Z">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y</w:t>
      </w:r>
      <w:del w:id="3720" w:author="TOSHIBA" w:date="2015-10-28T12:17:00Z">
        <w:r w:rsidRPr="001726C4" w:rsidDel="00225EC7">
          <w:rPr>
            <w:rFonts w:ascii="Times New Roman" w:hAnsi="Times New Roman" w:cs="Times New Roman"/>
            <w:color w:val="000000" w:themeColor="text1"/>
          </w:rPr>
          <w:delText xml:space="preserve">  </w:delText>
        </w:r>
      </w:del>
      <w:ins w:id="3721"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en el valle del Nilo. </w:t>
      </w:r>
    </w:p>
    <w:p w14:paraId="610C9CF2" w14:textId="77777777" w:rsidR="00E76345" w:rsidRPr="001726C4" w:rsidRDefault="00E76345" w:rsidP="00E76345">
      <w:pPr>
        <w:spacing w:after="0"/>
        <w:jc w:val="both"/>
        <w:rPr>
          <w:rFonts w:ascii="Times New Roman" w:hAnsi="Times New Roman" w:cs="Times New Roman"/>
          <w:color w:val="000000" w:themeColor="text1"/>
        </w:rPr>
      </w:pPr>
    </w:p>
    <w:p w14:paraId="3BEDD31F" w14:textId="77777777"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Aunque África es principalmente rural, en los últimos años ha aumentado el desplazamiento hacia las zonas urbanas. Una de las </w:t>
      </w:r>
      <w:ins w:id="3722" w:author="TOSHIBA" w:date="2015-10-30T14:43:00Z">
        <w:r w:rsidR="00974FF2">
          <w:rPr>
            <w:rFonts w:ascii="Times New Roman" w:hAnsi="Times New Roman" w:cs="Times New Roman"/>
            <w:color w:val="000000" w:themeColor="text1"/>
          </w:rPr>
          <w:t xml:space="preserve">grandes </w:t>
        </w:r>
      </w:ins>
      <w:del w:id="3723" w:author="TOSHIBA" w:date="2015-10-30T14:43:00Z">
        <w:r w:rsidRPr="001726C4" w:rsidDel="00974FF2">
          <w:rPr>
            <w:rFonts w:ascii="Times New Roman" w:hAnsi="Times New Roman" w:cs="Times New Roman"/>
            <w:color w:val="000000" w:themeColor="text1"/>
          </w:rPr>
          <w:delText xml:space="preserve">principales </w:delText>
        </w:r>
      </w:del>
      <w:r w:rsidRPr="007B00E1">
        <w:rPr>
          <w:rFonts w:ascii="Times New Roman" w:hAnsi="Times New Roman" w:cs="Times New Roman"/>
          <w:b/>
          <w:color w:val="000000" w:themeColor="text1"/>
        </w:rPr>
        <w:t xml:space="preserve">aglomeraciones urbanas </w:t>
      </w:r>
      <w:r w:rsidRPr="001726C4">
        <w:rPr>
          <w:rFonts w:ascii="Times New Roman" w:hAnsi="Times New Roman" w:cs="Times New Roman"/>
          <w:color w:val="000000" w:themeColor="text1"/>
        </w:rPr>
        <w:t xml:space="preserve">se concentra en la </w:t>
      </w:r>
      <w:r w:rsidRPr="007B00E1">
        <w:rPr>
          <w:rFonts w:ascii="Times New Roman" w:hAnsi="Times New Roman" w:cs="Times New Roman"/>
          <w:b/>
          <w:color w:val="000000" w:themeColor="text1"/>
        </w:rPr>
        <w:t xml:space="preserve">ciudad </w:t>
      </w:r>
      <w:del w:id="3724" w:author="EUGENIA ARCE LONDONO" w:date="2015-04-29T09:25:00Z">
        <w:r w:rsidRPr="007B00E1">
          <w:rPr>
            <w:rFonts w:ascii="Times New Roman" w:hAnsi="Times New Roman" w:cs="Times New Roman"/>
            <w:b/>
            <w:color w:val="000000" w:themeColor="text1"/>
          </w:rPr>
          <w:delText>del</w:delText>
        </w:r>
      </w:del>
      <w:ins w:id="3725" w:author="EUGENIA ARCE LONDONO" w:date="2015-04-29T09:25:00Z">
        <w:r w:rsidRPr="007B00E1">
          <w:rPr>
            <w:rFonts w:ascii="Times New Roman" w:hAnsi="Times New Roman" w:cs="Times New Roman"/>
            <w:b/>
            <w:color w:val="000000" w:themeColor="text1"/>
          </w:rPr>
          <w:t>de</w:t>
        </w:r>
        <w:r>
          <w:rPr>
            <w:rFonts w:ascii="Times New Roman" w:hAnsi="Times New Roman" w:cs="Times New Roman"/>
            <w:b/>
            <w:color w:val="000000" w:themeColor="text1"/>
          </w:rPr>
          <w:t xml:space="preserve"> E</w:t>
        </w:r>
        <w:r w:rsidRPr="007B00E1">
          <w:rPr>
            <w:rFonts w:ascii="Times New Roman" w:hAnsi="Times New Roman" w:cs="Times New Roman"/>
            <w:b/>
            <w:color w:val="000000" w:themeColor="text1"/>
          </w:rPr>
          <w:t>l</w:t>
        </w:r>
      </w:ins>
      <w:r w:rsidRPr="007B00E1">
        <w:rPr>
          <w:rFonts w:ascii="Times New Roman" w:hAnsi="Times New Roman" w:cs="Times New Roman"/>
          <w:b/>
          <w:color w:val="000000" w:themeColor="text1"/>
        </w:rPr>
        <w:t xml:space="preserve"> Cairo</w:t>
      </w:r>
      <w:r>
        <w:rPr>
          <w:rFonts w:ascii="Times New Roman" w:hAnsi="Times New Roman" w:cs="Times New Roman"/>
          <w:color w:val="000000" w:themeColor="text1"/>
        </w:rPr>
        <w:t>.</w:t>
      </w:r>
      <w:del w:id="3726" w:author="EUGENIA ARCE LONDONO" w:date="2015-04-29T09:25:00Z">
        <w:r w:rsidRPr="001726C4">
          <w:rPr>
            <w:rFonts w:ascii="Times New Roman" w:hAnsi="Times New Roman" w:cs="Times New Roman"/>
            <w:color w:val="000000" w:themeColor="text1"/>
          </w:rPr>
          <w:delText xml:space="preserve"> </w:delText>
        </w:r>
      </w:del>
    </w:p>
    <w:p w14:paraId="2DC9129F" w14:textId="77777777" w:rsidR="00E76345" w:rsidRPr="001726C4" w:rsidRDefault="00E76345" w:rsidP="00E76345">
      <w:pPr>
        <w:spacing w:after="0"/>
        <w:jc w:val="both"/>
        <w:rPr>
          <w:rFonts w:ascii="Times New Roman" w:hAnsi="Times New Roman" w:cs="Times New Roman"/>
          <w:color w:val="000000" w:themeColor="text1"/>
        </w:rPr>
      </w:pPr>
    </w:p>
    <w:p w14:paraId="15DC26BF" w14:textId="77777777" w:rsidR="00E76345" w:rsidRPr="00133839" w:rsidRDefault="00E76345" w:rsidP="00E76345">
      <w:pPr>
        <w:spacing w:after="0"/>
        <w:jc w:val="both"/>
        <w:rPr>
          <w:rFonts w:ascii="Times New Roman" w:hAnsi="Times New Roman" w:cs="Times New Roman"/>
          <w:color w:val="FFFFFF" w:themeColor="background1"/>
        </w:rPr>
      </w:pPr>
      <w:r w:rsidRPr="001726C4">
        <w:rPr>
          <w:rFonts w:ascii="Times New Roman" w:hAnsi="Times New Roman" w:cs="Times New Roman"/>
          <w:color w:val="000000" w:themeColor="text1"/>
        </w:rPr>
        <w:t xml:space="preserve"> </w:t>
      </w:r>
    </w:p>
    <w:tbl>
      <w:tblPr>
        <w:tblStyle w:val="Tablaconcuadrcula"/>
        <w:tblW w:w="0" w:type="auto"/>
        <w:tblLayout w:type="fixed"/>
        <w:tblLook w:val="04A0" w:firstRow="1" w:lastRow="0" w:firstColumn="1" w:lastColumn="0" w:noHBand="0" w:noVBand="1"/>
      </w:tblPr>
      <w:tblGrid>
        <w:gridCol w:w="2518"/>
        <w:gridCol w:w="6536"/>
      </w:tblGrid>
      <w:tr w:rsidR="00E76345" w:rsidRPr="00133839" w14:paraId="26CBD564" w14:textId="77777777" w:rsidTr="008C38A3">
        <w:tc>
          <w:tcPr>
            <w:tcW w:w="9054" w:type="dxa"/>
            <w:gridSpan w:val="2"/>
            <w:shd w:val="clear" w:color="auto" w:fill="0D0D0D" w:themeFill="text1" w:themeFillTint="F2"/>
          </w:tcPr>
          <w:p w14:paraId="39C71DB7" w14:textId="77777777" w:rsidR="00E76345" w:rsidRPr="00133839" w:rsidRDefault="00E76345" w:rsidP="008C38A3">
            <w:pPr>
              <w:spacing w:before="2" w:after="2"/>
              <w:jc w:val="center"/>
              <w:rPr>
                <w:rFonts w:ascii="Times New Roman" w:hAnsi="Times New Roman" w:cs="Times New Roman"/>
                <w:b/>
                <w:color w:val="FFFFFF" w:themeColor="background1"/>
              </w:rPr>
            </w:pPr>
            <w:r w:rsidRPr="00133839">
              <w:rPr>
                <w:rFonts w:ascii="Times New Roman" w:hAnsi="Times New Roman" w:cs="Times New Roman"/>
                <w:b/>
                <w:color w:val="FFFFFF" w:themeColor="background1"/>
              </w:rPr>
              <w:t>Imagen (fotografía, gráfica o ilustración)</w:t>
            </w:r>
          </w:p>
        </w:tc>
      </w:tr>
      <w:tr w:rsidR="00E76345" w:rsidRPr="001726C4" w14:paraId="15DBB8C7" w14:textId="77777777" w:rsidTr="008C38A3">
        <w:tc>
          <w:tcPr>
            <w:tcW w:w="2518" w:type="dxa"/>
          </w:tcPr>
          <w:p w14:paraId="74C623FC"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05F5F66" w14:textId="77777777" w:rsidR="00E76345" w:rsidRPr="001726C4"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_IMG190</w:t>
            </w:r>
          </w:p>
        </w:tc>
      </w:tr>
      <w:tr w:rsidR="00E76345" w:rsidRPr="001726C4" w14:paraId="0236BE11" w14:textId="77777777" w:rsidTr="008C38A3">
        <w:tc>
          <w:tcPr>
            <w:tcW w:w="2518" w:type="dxa"/>
          </w:tcPr>
          <w:p w14:paraId="294C735A"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74F1FAFD"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5CCBD35" wp14:editId="4A838FAB">
                  <wp:extent cx="2157413" cy="160754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619" t="9062" r="19373" b="10085"/>
                          <a:stretch/>
                        </pic:blipFill>
                        <pic:spPr bwMode="auto">
                          <a:xfrm>
                            <a:off x="0" y="0"/>
                            <a:ext cx="2161906" cy="1610891"/>
                          </a:xfrm>
                          <a:prstGeom prst="rect">
                            <a:avLst/>
                          </a:prstGeom>
                          <a:ln>
                            <a:noFill/>
                          </a:ln>
                          <a:extLst>
                            <a:ext uri="{53640926-AAD7-44D8-BBD7-CCE9431645EC}">
                              <a14:shadowObscured xmlns:a14="http://schemas.microsoft.com/office/drawing/2010/main"/>
                            </a:ext>
                          </a:extLst>
                        </pic:spPr>
                      </pic:pic>
                    </a:graphicData>
                  </a:graphic>
                </wp:inline>
              </w:drawing>
            </w:r>
          </w:p>
        </w:tc>
      </w:tr>
      <w:tr w:rsidR="00E76345" w:rsidRPr="001726C4" w14:paraId="71E7D97D" w14:textId="77777777" w:rsidTr="008C38A3">
        <w:tc>
          <w:tcPr>
            <w:tcW w:w="2518" w:type="dxa"/>
          </w:tcPr>
          <w:p w14:paraId="092632EC"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197C49AD"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t>Esta gráfica se encuentra en banco de datos</w:t>
            </w:r>
          </w:p>
          <w:p w14:paraId="50233652" w14:textId="77777777" w:rsidR="00E76345" w:rsidRPr="00BB31F4" w:rsidRDefault="00075493" w:rsidP="008C38A3">
            <w:pPr>
              <w:spacing w:before="2" w:after="2"/>
              <w:rPr>
                <w:rFonts w:ascii="Times New Roman" w:hAnsi="Times New Roman" w:cs="Times New Roman"/>
                <w:color w:val="000000" w:themeColor="text1"/>
                <w:u w:val="single"/>
              </w:rPr>
            </w:pPr>
            <w:r>
              <w:fldChar w:fldCharType="begin"/>
            </w:r>
            <w:r>
              <w:instrText xml:space="preserve"> HYPERLINK "http://aulaplaneta.planetasaber.com/encyclopedia/default.asp?idpack=8&amp;idpil=000KFS01&amp;ruta=aulaplaneta&amp;DATA=R0kUx1sFWYf05XnauFO%2bppuIYDipUn%2f1Eu23RhxIL0k%3d" </w:instrText>
            </w:r>
            <w:r>
              <w:fldChar w:fldCharType="separate"/>
            </w:r>
            <w:r w:rsidR="00E76345" w:rsidRPr="001726C4">
              <w:rPr>
                <w:rStyle w:val="Hipervnculo"/>
                <w:rFonts w:ascii="Times New Roman" w:hAnsi="Times New Roman" w:cs="Times New Roman"/>
                <w:color w:val="000000" w:themeColor="text1"/>
              </w:rPr>
              <w:t>http://aulaplaneta.planetasaber.com/encyclopedia/default.asp?idpack=8&amp;idpil=000KFS01&amp;ruta=aulaplaneta&amp;DATA=R0kUx1sFWYf05XnauFO%2bppuIYDipUn%2f1Eu23RhxIL0k%3d</w:t>
            </w:r>
            <w:r>
              <w:rPr>
                <w:rStyle w:val="Hipervnculo"/>
                <w:rFonts w:ascii="Times New Roman" w:hAnsi="Times New Roman" w:cs="Times New Roman"/>
                <w:color w:val="000000" w:themeColor="text1"/>
              </w:rPr>
              <w:fldChar w:fldCharType="end"/>
            </w:r>
          </w:p>
        </w:tc>
      </w:tr>
      <w:tr w:rsidR="00E76345" w:rsidRPr="001726C4" w14:paraId="66011F1F" w14:textId="77777777" w:rsidTr="008C38A3">
        <w:tc>
          <w:tcPr>
            <w:tcW w:w="2518" w:type="dxa"/>
          </w:tcPr>
          <w:p w14:paraId="668F95EE"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2D77BFAD" w14:textId="77777777" w:rsidR="00E76345" w:rsidRPr="001726C4" w:rsidRDefault="00E76345" w:rsidP="008C38A3">
            <w:pPr>
              <w:spacing w:before="2" w:after="2"/>
              <w:jc w:val="both"/>
              <w:rPr>
                <w:rFonts w:ascii="Times New Roman" w:hAnsi="Times New Roman" w:cs="Times New Roman"/>
                <w:color w:val="000000" w:themeColor="text1"/>
              </w:rPr>
            </w:pPr>
            <w:r>
              <w:rPr>
                <w:rFonts w:ascii="Times New Roman" w:hAnsi="Times New Roman" w:cs="Times New Roman"/>
                <w:color w:val="000000" w:themeColor="text1"/>
              </w:rPr>
              <w:t>En África</w:t>
            </w:r>
            <w:del w:id="3727" w:author="EUGENIA ARCE LONDONO" w:date="2015-04-29T09:25:00Z">
              <w:r>
                <w:rPr>
                  <w:rFonts w:ascii="Times New Roman" w:hAnsi="Times New Roman" w:cs="Times New Roman"/>
                  <w:color w:val="000000" w:themeColor="text1"/>
                </w:rPr>
                <w:delText>,</w:delText>
              </w:r>
            </w:del>
            <w:r>
              <w:rPr>
                <w:rFonts w:ascii="Times New Roman" w:hAnsi="Times New Roman" w:cs="Times New Roman"/>
                <w:color w:val="000000" w:themeColor="text1"/>
              </w:rPr>
              <w:t xml:space="preserve"> la</w:t>
            </w:r>
            <w:r w:rsidRPr="001726C4">
              <w:rPr>
                <w:rFonts w:ascii="Times New Roman" w:hAnsi="Times New Roman" w:cs="Times New Roman"/>
                <w:color w:val="000000" w:themeColor="text1"/>
              </w:rPr>
              <w:t xml:space="preserve"> </w:t>
            </w:r>
            <w:r w:rsidRPr="007B00E1">
              <w:rPr>
                <w:rFonts w:ascii="Times New Roman" w:hAnsi="Times New Roman" w:cs="Times New Roman"/>
                <w:b/>
                <w:color w:val="000000" w:themeColor="text1"/>
              </w:rPr>
              <w:t>mayor densidad de población</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se</w:t>
            </w:r>
            <w:del w:id="3728" w:author="TOSHIBA" w:date="2015-10-28T12:17:00Z">
              <w:r w:rsidRPr="001726C4" w:rsidDel="00225EC7">
                <w:rPr>
                  <w:rFonts w:ascii="Times New Roman" w:hAnsi="Times New Roman" w:cs="Times New Roman"/>
                  <w:color w:val="000000" w:themeColor="text1"/>
                </w:rPr>
                <w:delText xml:space="preserve">  </w:delText>
              </w:r>
            </w:del>
            <w:ins w:id="3729"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ubica en el norte de </w:t>
            </w:r>
            <w:del w:id="3730" w:author="EUGENIA ARCE LONDONO" w:date="2015-04-29T09:25:00Z">
              <w:r w:rsidRPr="001726C4">
                <w:rPr>
                  <w:rFonts w:ascii="Times New Roman" w:hAnsi="Times New Roman" w:cs="Times New Roman"/>
                  <w:color w:val="000000" w:themeColor="text1"/>
                </w:rPr>
                <w:delText>África</w:delText>
              </w:r>
            </w:del>
            <w:ins w:id="3731" w:author="TOSHIBA" w:date="2015-10-30T14:42:00Z">
              <w:r w:rsidR="00F141DD">
                <w:rPr>
                  <w:rFonts w:ascii="Times New Roman" w:hAnsi="Times New Roman" w:cs="Times New Roman"/>
                  <w:color w:val="000000" w:themeColor="text1"/>
                </w:rPr>
                <w:t xml:space="preserve"> </w:t>
              </w:r>
            </w:ins>
            <w:ins w:id="3732" w:author="EUGENIA ARCE LONDONO" w:date="2015-04-29T09:25:00Z">
              <w:r>
                <w:rPr>
                  <w:rFonts w:ascii="Times New Roman" w:hAnsi="Times New Roman" w:cs="Times New Roman"/>
                  <w:color w:val="000000" w:themeColor="text1"/>
                </w:rPr>
                <w:t>del continente</w:t>
              </w:r>
            </w:ins>
            <w:r w:rsidRPr="001726C4">
              <w:rPr>
                <w:rFonts w:ascii="Times New Roman" w:hAnsi="Times New Roman" w:cs="Times New Roman"/>
                <w:color w:val="000000" w:themeColor="text1"/>
              </w:rPr>
              <w:t>, en las costas occidentales, en las zonas de montaña de Sudáfrica y del oriente africano</w:t>
            </w:r>
            <w:ins w:id="3733" w:author="EUGENIA ARCE LONDONO" w:date="2015-04-29T09:25:00Z">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y</w:t>
            </w:r>
            <w:del w:id="3734" w:author="TOSHIBA" w:date="2015-10-28T12:17:00Z">
              <w:r w:rsidRPr="001726C4" w:rsidDel="00225EC7">
                <w:rPr>
                  <w:rFonts w:ascii="Times New Roman" w:hAnsi="Times New Roman" w:cs="Times New Roman"/>
                  <w:color w:val="000000" w:themeColor="text1"/>
                </w:rPr>
                <w:delText xml:space="preserve">  </w:delText>
              </w:r>
            </w:del>
            <w:ins w:id="3735"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en el valle del </w:t>
            </w:r>
            <w:ins w:id="3736" w:author="EUGENIA ARCE LONDONO" w:date="2015-04-29T09:25:00Z">
              <w:r>
                <w:rPr>
                  <w:rFonts w:ascii="Times New Roman" w:hAnsi="Times New Roman" w:cs="Times New Roman"/>
                  <w:color w:val="000000" w:themeColor="text1"/>
                </w:rPr>
                <w:t xml:space="preserve">río </w:t>
              </w:r>
            </w:ins>
            <w:r w:rsidRPr="001726C4">
              <w:rPr>
                <w:rFonts w:ascii="Times New Roman" w:hAnsi="Times New Roman" w:cs="Times New Roman"/>
                <w:color w:val="000000" w:themeColor="text1"/>
              </w:rPr>
              <w:t>Nil</w:t>
            </w:r>
            <w:r>
              <w:rPr>
                <w:rFonts w:ascii="Times New Roman" w:hAnsi="Times New Roman" w:cs="Times New Roman"/>
                <w:color w:val="000000" w:themeColor="text1"/>
              </w:rPr>
              <w:t>o.</w:t>
            </w:r>
          </w:p>
        </w:tc>
      </w:tr>
    </w:tbl>
    <w:p w14:paraId="5413C8D8" w14:textId="77777777" w:rsidR="00E76345" w:rsidRPr="001726C4" w:rsidRDefault="00E76345" w:rsidP="00E76345">
      <w:pPr>
        <w:spacing w:after="0"/>
        <w:jc w:val="both"/>
        <w:rPr>
          <w:rFonts w:ascii="Times New Roman" w:hAnsi="Times New Roman" w:cs="Times New Roman"/>
          <w:color w:val="000000" w:themeColor="text1"/>
        </w:rPr>
      </w:pPr>
    </w:p>
    <w:p w14:paraId="160CE57B" w14:textId="77777777" w:rsidR="00E76345" w:rsidRPr="001726C4"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Desde el punto de vista </w:t>
      </w:r>
      <w:r w:rsidRPr="009C0AB4">
        <w:rPr>
          <w:rFonts w:ascii="Times New Roman" w:hAnsi="Times New Roman" w:cs="Times New Roman"/>
          <w:b/>
          <w:color w:val="000000" w:themeColor="text1"/>
        </w:rPr>
        <w:t>étnico,</w:t>
      </w:r>
      <w:r w:rsidRPr="001726C4">
        <w:rPr>
          <w:rFonts w:ascii="Times New Roman" w:hAnsi="Times New Roman" w:cs="Times New Roman"/>
          <w:color w:val="000000" w:themeColor="text1"/>
        </w:rPr>
        <w:t xml:space="preserve"> África está compuesta por una gran </w:t>
      </w:r>
      <w:r w:rsidRPr="009C0AB4">
        <w:rPr>
          <w:rFonts w:ascii="Times New Roman" w:hAnsi="Times New Roman" w:cs="Times New Roman"/>
          <w:b/>
          <w:color w:val="000000" w:themeColor="text1"/>
        </w:rPr>
        <w:t>diversidad de grupos</w:t>
      </w:r>
      <w:r w:rsidRPr="001726C4">
        <w:rPr>
          <w:rFonts w:ascii="Times New Roman" w:hAnsi="Times New Roman" w:cs="Times New Roman"/>
          <w:color w:val="000000" w:themeColor="text1"/>
        </w:rPr>
        <w:t xml:space="preserve"> que se diferencian entre </w:t>
      </w:r>
      <w:r>
        <w:rPr>
          <w:rFonts w:ascii="Times New Roman" w:hAnsi="Times New Roman" w:cs="Times New Roman"/>
          <w:color w:val="000000" w:themeColor="text1"/>
        </w:rPr>
        <w:t>sí</w:t>
      </w:r>
      <w:del w:id="3737"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por su </w:t>
      </w:r>
      <w:r w:rsidRPr="009C0AB4">
        <w:rPr>
          <w:rFonts w:ascii="Times New Roman" w:hAnsi="Times New Roman" w:cs="Times New Roman"/>
          <w:b/>
          <w:color w:val="000000" w:themeColor="text1"/>
        </w:rPr>
        <w:t>lengua</w:t>
      </w:r>
      <w:r w:rsidRPr="001726C4">
        <w:rPr>
          <w:rFonts w:ascii="Times New Roman" w:hAnsi="Times New Roman" w:cs="Times New Roman"/>
          <w:color w:val="000000" w:themeColor="text1"/>
        </w:rPr>
        <w:t xml:space="preserve">, su </w:t>
      </w:r>
      <w:r w:rsidRPr="009C0AB4">
        <w:rPr>
          <w:rFonts w:ascii="Times New Roman" w:hAnsi="Times New Roman" w:cs="Times New Roman"/>
          <w:b/>
          <w:color w:val="000000" w:themeColor="text1"/>
        </w:rPr>
        <w:t>historia</w:t>
      </w:r>
      <w:r w:rsidRPr="001726C4">
        <w:rPr>
          <w:rFonts w:ascii="Times New Roman" w:hAnsi="Times New Roman" w:cs="Times New Roman"/>
          <w:color w:val="000000" w:themeColor="text1"/>
        </w:rPr>
        <w:t xml:space="preserve">, sus </w:t>
      </w:r>
      <w:r w:rsidRPr="009C0AB4">
        <w:rPr>
          <w:rFonts w:ascii="Times New Roman" w:hAnsi="Times New Roman" w:cs="Times New Roman"/>
          <w:b/>
          <w:color w:val="000000" w:themeColor="text1"/>
        </w:rPr>
        <w:t>costumbre</w:t>
      </w:r>
      <w:r w:rsidRPr="001726C4">
        <w:rPr>
          <w:rFonts w:ascii="Times New Roman" w:hAnsi="Times New Roman" w:cs="Times New Roman"/>
          <w:color w:val="000000" w:themeColor="text1"/>
        </w:rPr>
        <w:t xml:space="preserve">s y sus </w:t>
      </w:r>
      <w:r w:rsidRPr="009C0AB4">
        <w:rPr>
          <w:rFonts w:ascii="Times New Roman" w:hAnsi="Times New Roman" w:cs="Times New Roman"/>
          <w:b/>
          <w:color w:val="000000" w:themeColor="text1"/>
        </w:rPr>
        <w:t>prácticas religiosas</w:t>
      </w:r>
      <w:r w:rsidRPr="001726C4">
        <w:rPr>
          <w:rFonts w:ascii="Times New Roman" w:hAnsi="Times New Roman" w:cs="Times New Roman"/>
          <w:color w:val="000000" w:themeColor="text1"/>
        </w:rPr>
        <w:t>. A lo largo de</w:t>
      </w:r>
      <w:r>
        <w:rPr>
          <w:rFonts w:ascii="Times New Roman" w:hAnsi="Times New Roman" w:cs="Times New Roman"/>
          <w:color w:val="000000" w:themeColor="text1"/>
        </w:rPr>
        <w:t xml:space="preserve">l continente se hablan más de </w:t>
      </w:r>
      <w:del w:id="3738" w:author="EUGENIA ARCE LONDONO" w:date="2015-04-29T09:25:00Z">
        <w:r w:rsidRPr="001726C4">
          <w:rPr>
            <w:rFonts w:ascii="Times New Roman" w:hAnsi="Times New Roman" w:cs="Times New Roman"/>
            <w:color w:val="000000" w:themeColor="text1"/>
          </w:rPr>
          <w:delText>1.500</w:delText>
        </w:r>
      </w:del>
      <w:ins w:id="3739" w:author="EUGENIA ARCE LONDONO" w:date="2015-04-29T09:25:00Z">
        <w:r>
          <w:rPr>
            <w:rFonts w:ascii="Times New Roman" w:hAnsi="Times New Roman" w:cs="Times New Roman"/>
            <w:color w:val="000000" w:themeColor="text1"/>
          </w:rPr>
          <w:t>1</w:t>
        </w:r>
        <w:r w:rsidRPr="001726C4">
          <w:rPr>
            <w:rFonts w:ascii="Times New Roman" w:hAnsi="Times New Roman" w:cs="Times New Roman"/>
            <w:color w:val="000000" w:themeColor="text1"/>
          </w:rPr>
          <w:t>500</w:t>
        </w:r>
      </w:ins>
      <w:r w:rsidRPr="001726C4">
        <w:rPr>
          <w:rFonts w:ascii="Times New Roman" w:hAnsi="Times New Roman" w:cs="Times New Roman"/>
          <w:color w:val="000000" w:themeColor="text1"/>
        </w:rPr>
        <w:t xml:space="preserve"> lenguas</w:t>
      </w:r>
      <w:r>
        <w:rPr>
          <w:rFonts w:ascii="Times New Roman" w:hAnsi="Times New Roman" w:cs="Times New Roman"/>
          <w:color w:val="000000" w:themeColor="text1"/>
        </w:rPr>
        <w:t xml:space="preserve"> y</w:t>
      </w:r>
      <w:del w:id="3740" w:author="EUGENIA ARCE LONDONO" w:date="2015-04-29T09:25:00Z">
        <w:r w:rsidRPr="001726C4">
          <w:rPr>
            <w:rFonts w:ascii="Times New Roman" w:hAnsi="Times New Roman" w:cs="Times New Roman"/>
            <w:color w:val="000000" w:themeColor="text1"/>
          </w:rPr>
          <w:delText xml:space="preserve"> </w:delText>
        </w:r>
      </w:del>
      <w:ins w:id="3741" w:author="EUGENIA ARCE LONDONO" w:date="2015-04-29T09:25:00Z">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entre</w:t>
      </w:r>
      <w:del w:id="3742" w:author="TOSHIBA" w:date="2015-10-28T12:17:00Z">
        <w:r w:rsidRPr="001726C4" w:rsidDel="00225EC7">
          <w:rPr>
            <w:rFonts w:ascii="Times New Roman" w:hAnsi="Times New Roman" w:cs="Times New Roman"/>
            <w:color w:val="000000" w:themeColor="text1"/>
          </w:rPr>
          <w:delText xml:space="preserve">  </w:delText>
        </w:r>
      </w:del>
      <w:ins w:id="3743"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sus</w:t>
      </w:r>
      <w:del w:id="3744" w:author="TOSHIBA" w:date="2015-10-28T12:17:00Z">
        <w:r w:rsidRPr="001726C4" w:rsidDel="00225EC7">
          <w:rPr>
            <w:rFonts w:ascii="Times New Roman" w:hAnsi="Times New Roman" w:cs="Times New Roman"/>
            <w:color w:val="000000" w:themeColor="text1"/>
          </w:rPr>
          <w:delText xml:space="preserve">  </w:delText>
        </w:r>
      </w:del>
      <w:ins w:id="3745"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principales religiones</w:t>
      </w:r>
      <w:r>
        <w:rPr>
          <w:rFonts w:ascii="Times New Roman" w:hAnsi="Times New Roman" w:cs="Times New Roman"/>
          <w:color w:val="000000" w:themeColor="text1"/>
        </w:rPr>
        <w:t xml:space="preserve">, se </w:t>
      </w:r>
      <w:del w:id="3746" w:author="EUGENIA ARCE LONDONO" w:date="2015-04-29T09:25:00Z">
        <w:r w:rsidRPr="001726C4">
          <w:rPr>
            <w:rFonts w:ascii="Times New Roman" w:hAnsi="Times New Roman" w:cs="Times New Roman"/>
            <w:color w:val="000000" w:themeColor="text1"/>
          </w:rPr>
          <w:delText>práctica los</w:delText>
        </w:r>
      </w:del>
      <w:ins w:id="3747" w:author="EUGENIA ARCE LONDONO" w:date="2015-04-29T09:25:00Z">
        <w:r>
          <w:rPr>
            <w:rFonts w:ascii="Times New Roman" w:hAnsi="Times New Roman" w:cs="Times New Roman"/>
            <w:color w:val="000000" w:themeColor="text1"/>
          </w:rPr>
          <w:t>pra</w:t>
        </w:r>
        <w:r w:rsidRPr="001726C4">
          <w:rPr>
            <w:rFonts w:ascii="Times New Roman" w:hAnsi="Times New Roman" w:cs="Times New Roman"/>
            <w:color w:val="000000" w:themeColor="text1"/>
          </w:rPr>
          <w:t>ctica</w:t>
        </w:r>
        <w:r>
          <w:rPr>
            <w:rFonts w:ascii="Times New Roman" w:hAnsi="Times New Roman" w:cs="Times New Roman"/>
            <w:color w:val="000000" w:themeColor="text1"/>
          </w:rPr>
          <w:t>n</w:t>
        </w:r>
      </w:ins>
      <w:r w:rsidRPr="001726C4">
        <w:rPr>
          <w:rFonts w:ascii="Times New Roman" w:hAnsi="Times New Roman" w:cs="Times New Roman"/>
          <w:color w:val="000000" w:themeColor="text1"/>
        </w:rPr>
        <w:t xml:space="preserve"> cultos ancestrales africanos, </w:t>
      </w:r>
      <w:r>
        <w:rPr>
          <w:rFonts w:ascii="Times New Roman" w:hAnsi="Times New Roman" w:cs="Times New Roman"/>
          <w:color w:val="000000" w:themeColor="text1"/>
        </w:rPr>
        <w:t xml:space="preserve">el cristianismo y el </w:t>
      </w:r>
      <w:del w:id="3748" w:author="EUGENIA ARCE LONDONO" w:date="2015-04-29T09:25:00Z">
        <w:r w:rsidRPr="001726C4">
          <w:rPr>
            <w:rFonts w:ascii="Times New Roman" w:hAnsi="Times New Roman" w:cs="Times New Roman"/>
            <w:color w:val="000000" w:themeColor="text1"/>
          </w:rPr>
          <w:delText>Islam</w:delText>
        </w:r>
      </w:del>
      <w:ins w:id="3749" w:author="EUGENIA ARCE LONDONO" w:date="2015-04-29T09:25:00Z">
        <w:r>
          <w:rPr>
            <w:rFonts w:ascii="Times New Roman" w:hAnsi="Times New Roman" w:cs="Times New Roman"/>
            <w:color w:val="000000" w:themeColor="text1"/>
          </w:rPr>
          <w:t>i</w:t>
        </w:r>
        <w:r w:rsidRPr="001726C4">
          <w:rPr>
            <w:rFonts w:ascii="Times New Roman" w:hAnsi="Times New Roman" w:cs="Times New Roman"/>
            <w:color w:val="000000" w:themeColor="text1"/>
          </w:rPr>
          <w:t>slam</w:t>
        </w:r>
      </w:ins>
      <w:r w:rsidRPr="001726C4">
        <w:rPr>
          <w:rFonts w:ascii="Times New Roman" w:hAnsi="Times New Roman" w:cs="Times New Roman"/>
          <w:color w:val="000000" w:themeColor="text1"/>
        </w:rPr>
        <w:t>.</w:t>
      </w:r>
    </w:p>
    <w:p w14:paraId="07CC5F74" w14:textId="77777777" w:rsidR="00E76345" w:rsidRPr="001726C4" w:rsidRDefault="00E76345" w:rsidP="00E76345">
      <w:pPr>
        <w:spacing w:after="0"/>
        <w:jc w:val="both"/>
        <w:rPr>
          <w:rFonts w:ascii="Times New Roman" w:hAnsi="Times New Roman" w:cs="Times New Roman"/>
          <w:color w:val="000000" w:themeColor="text1"/>
        </w:rPr>
      </w:pPr>
    </w:p>
    <w:p w14:paraId="4676885B" w14:textId="7525857E" w:rsidR="00E76345" w:rsidRPr="001726C4" w:rsidRDefault="00E76345" w:rsidP="00E76345">
      <w:pPr>
        <w:spacing w:after="0"/>
        <w:jc w:val="both"/>
        <w:rPr>
          <w:rFonts w:ascii="Times New Roman" w:hAnsi="Times New Roman" w:cs="Times New Roman"/>
          <w:color w:val="000000" w:themeColor="text1"/>
        </w:rPr>
      </w:pPr>
      <w:r>
        <w:rPr>
          <w:rFonts w:ascii="Times New Roman" w:hAnsi="Times New Roman" w:cs="Times New Roman"/>
          <w:color w:val="000000" w:themeColor="text1"/>
        </w:rPr>
        <w:t>E</w:t>
      </w:r>
      <w:r w:rsidRPr="001726C4">
        <w:rPr>
          <w:rFonts w:ascii="Times New Roman" w:hAnsi="Times New Roman" w:cs="Times New Roman"/>
          <w:color w:val="000000" w:themeColor="text1"/>
        </w:rPr>
        <w:t>ste continente</w:t>
      </w:r>
      <w:r>
        <w:rPr>
          <w:rFonts w:ascii="Times New Roman" w:hAnsi="Times New Roman" w:cs="Times New Roman"/>
          <w:color w:val="000000" w:themeColor="text1"/>
        </w:rPr>
        <w:t xml:space="preserve"> también</w:t>
      </w:r>
      <w:r w:rsidRPr="001726C4">
        <w:rPr>
          <w:rFonts w:ascii="Times New Roman" w:hAnsi="Times New Roman" w:cs="Times New Roman"/>
          <w:color w:val="000000" w:themeColor="text1"/>
        </w:rPr>
        <w:t xml:space="preserve"> se caracteriza por conflictos armados</w:t>
      </w:r>
      <w:r>
        <w:rPr>
          <w:rFonts w:ascii="Times New Roman" w:hAnsi="Times New Roman" w:cs="Times New Roman"/>
          <w:color w:val="000000" w:themeColor="text1"/>
        </w:rPr>
        <w:t xml:space="preserve">. </w:t>
      </w:r>
      <w:del w:id="3750" w:author="EUGENIA ARCE LONDONO" w:date="2015-04-29T09:25:00Z">
        <w:r>
          <w:rPr>
            <w:rFonts w:ascii="Times New Roman" w:hAnsi="Times New Roman" w:cs="Times New Roman"/>
            <w:color w:val="000000" w:themeColor="text1"/>
          </w:rPr>
          <w:delText>Estos</w:delText>
        </w:r>
      </w:del>
      <w:ins w:id="3751" w:author="EUGENIA ARCE LONDONO" w:date="2015-04-29T09:25:00Z">
        <w:r>
          <w:rPr>
            <w:rFonts w:ascii="Times New Roman" w:hAnsi="Times New Roman" w:cs="Times New Roman"/>
            <w:color w:val="000000" w:themeColor="text1"/>
          </w:rPr>
          <w:t>Varios de estos</w:t>
        </w:r>
      </w:ins>
      <w:r>
        <w:rPr>
          <w:rFonts w:ascii="Times New Roman" w:hAnsi="Times New Roman" w:cs="Times New Roman"/>
          <w:color w:val="000000" w:themeColor="text1"/>
        </w:rPr>
        <w:t xml:space="preserve"> conflictos son </w:t>
      </w:r>
      <w:r w:rsidRPr="001726C4">
        <w:rPr>
          <w:rFonts w:ascii="Times New Roman" w:hAnsi="Times New Roman" w:cs="Times New Roman"/>
          <w:color w:val="000000" w:themeColor="text1"/>
        </w:rPr>
        <w:t xml:space="preserve">producto de </w:t>
      </w:r>
      <w:r w:rsidRPr="009C0AB4">
        <w:rPr>
          <w:rFonts w:ascii="Times New Roman" w:hAnsi="Times New Roman" w:cs="Times New Roman"/>
          <w:b/>
          <w:color w:val="000000" w:themeColor="text1"/>
        </w:rPr>
        <w:t>guerras civiles</w:t>
      </w:r>
      <w:r>
        <w:rPr>
          <w:rFonts w:ascii="Times New Roman" w:hAnsi="Times New Roman" w:cs="Times New Roman"/>
          <w:color w:val="000000" w:themeColor="text1"/>
        </w:rPr>
        <w:t xml:space="preserve"> que </w:t>
      </w:r>
      <w:del w:id="3752" w:author="EUGENIA ARCE LONDONO" w:date="2015-04-29T09:25:00Z">
        <w:r w:rsidRPr="001726C4">
          <w:rPr>
            <w:rFonts w:ascii="Times New Roman" w:hAnsi="Times New Roman" w:cs="Times New Roman"/>
            <w:color w:val="000000" w:themeColor="text1"/>
          </w:rPr>
          <w:delText>tienen</w:delText>
        </w:r>
      </w:del>
      <w:ins w:id="3753" w:author="EUGENIA ARCE LONDONO" w:date="2015-04-29T09:25:00Z">
        <w:r>
          <w:rPr>
            <w:rFonts w:ascii="Times New Roman" w:hAnsi="Times New Roman" w:cs="Times New Roman"/>
            <w:color w:val="000000" w:themeColor="text1"/>
          </w:rPr>
          <w:t>tuviero</w:t>
        </w:r>
        <w:r w:rsidRPr="001726C4">
          <w:rPr>
            <w:rFonts w:ascii="Times New Roman" w:hAnsi="Times New Roman" w:cs="Times New Roman"/>
            <w:color w:val="000000" w:themeColor="text1"/>
          </w:rPr>
          <w:t>n</w:t>
        </w:r>
      </w:ins>
      <w:r w:rsidRPr="001726C4">
        <w:rPr>
          <w:rFonts w:ascii="Times New Roman" w:hAnsi="Times New Roman" w:cs="Times New Roman"/>
          <w:color w:val="000000" w:themeColor="text1"/>
        </w:rPr>
        <w:t xml:space="preserve"> su origen en la división política artificial del territorio</w:t>
      </w:r>
      <w:r>
        <w:rPr>
          <w:rFonts w:ascii="Times New Roman" w:hAnsi="Times New Roman" w:cs="Times New Roman"/>
          <w:color w:val="000000" w:themeColor="text1"/>
        </w:rPr>
        <w:t xml:space="preserve"> </w:t>
      </w:r>
      <w:del w:id="3754" w:author="EUGENIA ARCE LONDONO" w:date="2015-04-29T09:25:00Z">
        <w:r w:rsidRPr="001726C4">
          <w:rPr>
            <w:rFonts w:ascii="Times New Roman" w:hAnsi="Times New Roman" w:cs="Times New Roman"/>
            <w:color w:val="000000" w:themeColor="text1"/>
          </w:rPr>
          <w:delText>Africano,</w:delText>
        </w:r>
      </w:del>
      <w:ins w:id="3755" w:author="EUGENIA ARCE LONDONO" w:date="2015-04-29T09:25:00Z">
        <w:r>
          <w:rPr>
            <w:rFonts w:ascii="Times New Roman" w:hAnsi="Times New Roman" w:cs="Times New Roman"/>
            <w:color w:val="000000" w:themeColor="text1"/>
          </w:rPr>
          <w:t>africano</w:t>
        </w:r>
      </w:ins>
      <w:r w:rsidRPr="001726C4">
        <w:rPr>
          <w:rFonts w:ascii="Times New Roman" w:hAnsi="Times New Roman" w:cs="Times New Roman"/>
          <w:color w:val="000000" w:themeColor="text1"/>
        </w:rPr>
        <w:t xml:space="preserve"> durante el proceso de </w:t>
      </w:r>
      <w:r w:rsidRPr="009C0AB4">
        <w:rPr>
          <w:rFonts w:ascii="Times New Roman" w:hAnsi="Times New Roman" w:cs="Times New Roman"/>
          <w:b/>
          <w:color w:val="000000" w:themeColor="text1"/>
        </w:rPr>
        <w:t>colonización europea</w:t>
      </w:r>
      <w:r w:rsidRPr="001726C4">
        <w:rPr>
          <w:rFonts w:ascii="Times New Roman" w:hAnsi="Times New Roman" w:cs="Times New Roman"/>
          <w:color w:val="000000" w:themeColor="text1"/>
        </w:rPr>
        <w:t xml:space="preserve">. La repartición del </w:t>
      </w:r>
      <w:del w:id="3756" w:author="EUGENIA ARCE LONDONO" w:date="2015-04-29T09:25:00Z">
        <w:r w:rsidRPr="001726C4">
          <w:rPr>
            <w:rFonts w:ascii="Times New Roman" w:hAnsi="Times New Roman" w:cs="Times New Roman"/>
            <w:color w:val="000000" w:themeColor="text1"/>
          </w:rPr>
          <w:delText>territorio africano ha</w:delText>
        </w:r>
      </w:del>
      <w:ins w:id="3757" w:author="EUGENIA ARCE LONDONO" w:date="2015-04-29T09:25:00Z">
        <w:r>
          <w:rPr>
            <w:rFonts w:ascii="Times New Roman" w:hAnsi="Times New Roman" w:cs="Times New Roman"/>
            <w:color w:val="000000" w:themeColor="text1"/>
          </w:rPr>
          <w:t>espacio y la definición de fronteras</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h</w:t>
        </w:r>
        <w:r w:rsidRPr="001726C4">
          <w:rPr>
            <w:rFonts w:ascii="Times New Roman" w:hAnsi="Times New Roman" w:cs="Times New Roman"/>
            <w:color w:val="000000" w:themeColor="text1"/>
          </w:rPr>
          <w:t>a</w:t>
        </w:r>
        <w:r>
          <w:rPr>
            <w:rFonts w:ascii="Times New Roman" w:hAnsi="Times New Roman" w:cs="Times New Roman"/>
            <w:color w:val="000000" w:themeColor="text1"/>
          </w:rPr>
          <w:t>n</w:t>
        </w:r>
      </w:ins>
      <w:ins w:id="3758" w:author="TOSHIBA" w:date="2015-10-30T14:46:00Z">
        <w:r w:rsidR="00A66971">
          <w:rPr>
            <w:rFonts w:ascii="Times New Roman" w:hAnsi="Times New Roman" w:cs="Times New Roman"/>
            <w:color w:val="000000" w:themeColor="text1"/>
          </w:rPr>
          <w:t xml:space="preserve"> producido</w:t>
        </w:r>
      </w:ins>
      <w:r w:rsidRPr="001726C4">
        <w:rPr>
          <w:rFonts w:ascii="Times New Roman" w:hAnsi="Times New Roman" w:cs="Times New Roman"/>
          <w:color w:val="000000" w:themeColor="text1"/>
        </w:rPr>
        <w:t xml:space="preserve"> </w:t>
      </w:r>
      <w:del w:id="3759" w:author="TOSHIBA" w:date="2015-10-30T14:46:00Z">
        <w:r w:rsidRPr="001726C4" w:rsidDel="00A66971">
          <w:rPr>
            <w:rFonts w:ascii="Times New Roman" w:hAnsi="Times New Roman" w:cs="Times New Roman"/>
            <w:color w:val="000000" w:themeColor="text1"/>
          </w:rPr>
          <w:delText xml:space="preserve">originado </w:delText>
        </w:r>
      </w:del>
      <w:r w:rsidRPr="009C0AB4">
        <w:rPr>
          <w:rFonts w:ascii="Times New Roman" w:hAnsi="Times New Roman" w:cs="Times New Roman"/>
          <w:b/>
          <w:color w:val="000000" w:themeColor="text1"/>
        </w:rPr>
        <w:t>luchas territoriales</w:t>
      </w:r>
      <w:r w:rsidRPr="001726C4">
        <w:rPr>
          <w:rFonts w:ascii="Times New Roman" w:hAnsi="Times New Roman" w:cs="Times New Roman"/>
          <w:color w:val="000000" w:themeColor="text1"/>
        </w:rPr>
        <w:t xml:space="preserve"> debido a que algunas etnias fueron divididas en varios países, lo que </w:t>
      </w:r>
      <w:del w:id="3760" w:author="EUGENIA ARCE LONDONO" w:date="2015-04-29T09:25:00Z">
        <w:r w:rsidRPr="001726C4">
          <w:rPr>
            <w:rFonts w:ascii="Times New Roman" w:hAnsi="Times New Roman" w:cs="Times New Roman"/>
            <w:color w:val="000000" w:themeColor="text1"/>
          </w:rPr>
          <w:delText>hace que luche</w:delText>
        </w:r>
      </w:del>
      <w:ins w:id="3761" w:author="EUGENIA ARCE LONDONO" w:date="2015-04-29T09:25:00Z">
        <w:r>
          <w:rPr>
            <w:rFonts w:ascii="Times New Roman" w:hAnsi="Times New Roman" w:cs="Times New Roman"/>
            <w:color w:val="000000" w:themeColor="text1"/>
          </w:rPr>
          <w:t>dio origen a</w:t>
        </w:r>
      </w:ins>
      <w:ins w:id="3762" w:author="Dayrtman Fajardo Vásquez" w:date="2015-11-12T18:49:00Z">
        <w:r w:rsidR="003E68F3">
          <w:rPr>
            <w:rFonts w:ascii="Times New Roman" w:hAnsi="Times New Roman" w:cs="Times New Roman"/>
            <w:color w:val="000000" w:themeColor="text1"/>
          </w:rPr>
          <w:t xml:space="preserve"> enfrentamientos</w:t>
        </w:r>
      </w:ins>
      <w:ins w:id="3763" w:author="EUGENIA ARCE LONDONO" w:date="2015-04-29T09:25:00Z">
        <w:del w:id="3764" w:author="Dayrtman Fajardo Vásquez" w:date="2015-11-12T18:49:00Z">
          <w:r w:rsidDel="0089233D">
            <w:rPr>
              <w:rFonts w:ascii="Times New Roman" w:hAnsi="Times New Roman" w:cs="Times New Roman"/>
              <w:color w:val="000000" w:themeColor="text1"/>
            </w:rPr>
            <w:delText xml:space="preserve"> </w:delText>
          </w:r>
          <w:r w:rsidDel="003E68F3">
            <w:rPr>
              <w:rFonts w:ascii="Times New Roman" w:hAnsi="Times New Roman" w:cs="Times New Roman"/>
              <w:color w:val="000000" w:themeColor="text1"/>
            </w:rPr>
            <w:delText>l</w:delText>
          </w:r>
        </w:del>
      </w:ins>
      <w:ins w:id="3765" w:author="Dayrtman Fajardo Vásquez" w:date="2015-11-12T18:48:00Z">
        <w:r w:rsidR="0089233D">
          <w:rPr>
            <w:rFonts w:ascii="Times New Roman" w:hAnsi="Times New Roman" w:cs="Times New Roman"/>
            <w:color w:val="000000" w:themeColor="text1"/>
          </w:rPr>
          <w:t xml:space="preserve"> </w:t>
        </w:r>
      </w:ins>
      <w:ins w:id="3766" w:author="EUGENIA ARCE LONDONO" w:date="2015-04-29T09:25:00Z">
        <w:del w:id="3767" w:author="Dayrtman Fajardo Vásquez" w:date="2015-11-12T18:48:00Z">
          <w:r w:rsidDel="0089233D">
            <w:rPr>
              <w:rFonts w:ascii="Times New Roman" w:hAnsi="Times New Roman" w:cs="Times New Roman"/>
              <w:color w:val="000000" w:themeColor="text1"/>
            </w:rPr>
            <w:delText>uchas</w:delText>
          </w:r>
        </w:del>
      </w:ins>
      <w:del w:id="3768" w:author="Dayrtman Fajardo Vásquez" w:date="2015-11-12T18:48:00Z">
        <w:r w:rsidDel="0089233D">
          <w:rPr>
            <w:rFonts w:ascii="Times New Roman" w:hAnsi="Times New Roman" w:cs="Times New Roman"/>
            <w:color w:val="000000" w:themeColor="text1"/>
          </w:rPr>
          <w:delText xml:space="preserve"> </w:delText>
        </w:r>
      </w:del>
      <w:r w:rsidRPr="001726C4">
        <w:rPr>
          <w:rFonts w:ascii="Times New Roman" w:hAnsi="Times New Roman" w:cs="Times New Roman"/>
          <w:color w:val="000000" w:themeColor="text1"/>
        </w:rPr>
        <w:t xml:space="preserve">por </w:t>
      </w:r>
      <w:del w:id="3769" w:author="EUGENIA ARCE LONDONO" w:date="2015-04-29T09:25:00Z">
        <w:r w:rsidRPr="001726C4">
          <w:rPr>
            <w:rFonts w:ascii="Times New Roman" w:hAnsi="Times New Roman" w:cs="Times New Roman"/>
            <w:color w:val="000000" w:themeColor="text1"/>
          </w:rPr>
          <w:delText>su</w:delText>
        </w:r>
      </w:del>
      <w:ins w:id="3770" w:author="EUGENIA ARCE LONDONO" w:date="2015-04-29T09:25:00Z">
        <w:r>
          <w:rPr>
            <w:rFonts w:ascii="Times New Roman" w:hAnsi="Times New Roman" w:cs="Times New Roman"/>
            <w:color w:val="000000" w:themeColor="text1"/>
          </w:rPr>
          <w:t>la</w:t>
        </w:r>
      </w:ins>
      <w:r w:rsidRPr="001726C4">
        <w:rPr>
          <w:rFonts w:ascii="Times New Roman" w:hAnsi="Times New Roman" w:cs="Times New Roman"/>
          <w:color w:val="000000" w:themeColor="text1"/>
        </w:rPr>
        <w:t xml:space="preserve"> unificación territorial. En otros casos, </w:t>
      </w:r>
      <w:ins w:id="3771" w:author="EUGENIA ARCE LONDONO" w:date="2015-04-29T09:25:00Z">
        <w:r>
          <w:rPr>
            <w:rFonts w:ascii="Times New Roman" w:hAnsi="Times New Roman" w:cs="Times New Roman"/>
            <w:color w:val="000000" w:themeColor="text1"/>
          </w:rPr>
          <w:t xml:space="preserve">el conflicto surgió </w:t>
        </w:r>
      </w:ins>
      <w:r>
        <w:rPr>
          <w:rFonts w:ascii="Times New Roman" w:hAnsi="Times New Roman" w:cs="Times New Roman"/>
          <w:color w:val="000000" w:themeColor="text1"/>
        </w:rPr>
        <w:t>porque</w:t>
      </w:r>
      <w:del w:id="3772"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en un</w:t>
      </w:r>
      <w:r>
        <w:rPr>
          <w:rFonts w:ascii="Times New Roman" w:hAnsi="Times New Roman" w:cs="Times New Roman"/>
          <w:color w:val="000000" w:themeColor="text1"/>
        </w:rPr>
        <w:t>a misma zona</w:t>
      </w:r>
      <w:del w:id="3773"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habitan diversas etnias que se disputan el territorio.</w:t>
      </w:r>
      <w:ins w:id="3774" w:author="EUGENIA ARCE LONDONO" w:date="2015-04-29T09:25:00Z">
        <w:del w:id="3775" w:author="TOSHIBA" w:date="2015-10-28T12:17:00Z">
          <w:r w:rsidDel="00225EC7">
            <w:rPr>
              <w:rFonts w:ascii="Times New Roman" w:hAnsi="Times New Roman" w:cs="Times New Roman"/>
              <w:color w:val="000000" w:themeColor="text1"/>
            </w:rPr>
            <w:delText xml:space="preserve">  </w:delText>
          </w:r>
        </w:del>
      </w:ins>
      <w:ins w:id="3776" w:author="TOSHIBA" w:date="2015-10-28T12:17:00Z">
        <w:r w:rsidR="00225EC7">
          <w:rPr>
            <w:rFonts w:ascii="Times New Roman" w:hAnsi="Times New Roman" w:cs="Times New Roman"/>
            <w:color w:val="000000" w:themeColor="text1"/>
          </w:rPr>
          <w:t xml:space="preserve"> </w:t>
        </w:r>
      </w:ins>
      <w:ins w:id="3777" w:author="EUGENIA ARCE LONDONO" w:date="2015-04-29T09:25:00Z">
        <w:r>
          <w:rPr>
            <w:rFonts w:ascii="Times New Roman" w:hAnsi="Times New Roman" w:cs="Times New Roman"/>
            <w:color w:val="000000" w:themeColor="text1"/>
          </w:rPr>
          <w:t xml:space="preserve">Adicionalmente, otros conflictos han surgido como reacciones civiles contra regímenes autoritarios y, más recientemente, </w:t>
        </w:r>
      </w:ins>
      <w:ins w:id="3778" w:author="TOSHIBA" w:date="2015-10-30T14:48:00Z">
        <w:r w:rsidR="00A66971">
          <w:rPr>
            <w:rFonts w:ascii="Times New Roman" w:hAnsi="Times New Roman" w:cs="Times New Roman"/>
            <w:color w:val="000000" w:themeColor="text1"/>
          </w:rPr>
          <w:t>por</w:t>
        </w:r>
      </w:ins>
      <w:ins w:id="3779" w:author="EUGENIA ARCE LONDONO" w:date="2015-04-29T09:25:00Z">
        <w:r>
          <w:rPr>
            <w:rFonts w:ascii="Times New Roman" w:hAnsi="Times New Roman" w:cs="Times New Roman"/>
            <w:color w:val="000000" w:themeColor="text1"/>
          </w:rPr>
          <w:t xml:space="preserve"> </w:t>
        </w:r>
      </w:ins>
      <w:ins w:id="3780" w:author="Dayrtman Fajardo Vásquez" w:date="2015-11-12T18:50:00Z">
        <w:r w:rsidR="003E68F3">
          <w:rPr>
            <w:rFonts w:ascii="Times New Roman" w:hAnsi="Times New Roman" w:cs="Times New Roman"/>
            <w:color w:val="000000" w:themeColor="text1"/>
          </w:rPr>
          <w:t>rivalidade</w:t>
        </w:r>
      </w:ins>
      <w:ins w:id="3781" w:author="EUGENIA ARCE LONDONO" w:date="2015-04-29T09:25:00Z">
        <w:del w:id="3782" w:author="Dayrtman Fajardo Vásquez" w:date="2015-11-12T18:50:00Z">
          <w:r w:rsidDel="003E68F3">
            <w:rPr>
              <w:rFonts w:ascii="Times New Roman" w:hAnsi="Times New Roman" w:cs="Times New Roman"/>
              <w:color w:val="000000" w:themeColor="text1"/>
            </w:rPr>
            <w:delText>conflicto</w:delText>
          </w:r>
        </w:del>
        <w:r>
          <w:rPr>
            <w:rFonts w:ascii="Times New Roman" w:hAnsi="Times New Roman" w:cs="Times New Roman"/>
            <w:color w:val="000000" w:themeColor="text1"/>
          </w:rPr>
          <w:t>s con</w:t>
        </w:r>
        <w:del w:id="3783" w:author="Dayrtman Fajardo Vásquez" w:date="2015-11-12T18:50:00Z">
          <w:r w:rsidDel="003E68F3">
            <w:rPr>
              <w:rFonts w:ascii="Times New Roman" w:hAnsi="Times New Roman" w:cs="Times New Roman"/>
              <w:color w:val="000000" w:themeColor="text1"/>
            </w:rPr>
            <w:delText xml:space="preserve"> trasfondos y</w:delText>
          </w:r>
        </w:del>
        <w:r>
          <w:rPr>
            <w:rFonts w:ascii="Times New Roman" w:hAnsi="Times New Roman" w:cs="Times New Roman"/>
            <w:color w:val="000000" w:themeColor="text1"/>
          </w:rPr>
          <w:t xml:space="preserve"> motivaciones religiosas. </w:t>
        </w:r>
      </w:ins>
    </w:p>
    <w:p w14:paraId="4C59F322" w14:textId="77777777" w:rsidR="00E76345" w:rsidRPr="00863D4C" w:rsidRDefault="00E76345" w:rsidP="00E76345">
      <w:pPr>
        <w:spacing w:after="0"/>
        <w:jc w:val="both"/>
        <w:rPr>
          <w:rFonts w:ascii="Times New Roman" w:hAnsi="Times New Roman" w:cs="Times New Roman"/>
          <w:color w:val="FFFFFF" w:themeColor="background1"/>
        </w:rPr>
      </w:pPr>
    </w:p>
    <w:tbl>
      <w:tblPr>
        <w:tblStyle w:val="Tablaconcuadrcula"/>
        <w:tblW w:w="0" w:type="auto"/>
        <w:tblLook w:val="04A0" w:firstRow="1" w:lastRow="0" w:firstColumn="1" w:lastColumn="0" w:noHBand="0" w:noVBand="1"/>
      </w:tblPr>
      <w:tblGrid>
        <w:gridCol w:w="2518"/>
        <w:gridCol w:w="6460"/>
      </w:tblGrid>
      <w:tr w:rsidR="00E76345" w:rsidRPr="00863D4C" w14:paraId="4443AAB0" w14:textId="77777777" w:rsidTr="008C38A3">
        <w:tc>
          <w:tcPr>
            <w:tcW w:w="8978" w:type="dxa"/>
            <w:gridSpan w:val="2"/>
            <w:shd w:val="clear" w:color="auto" w:fill="000000" w:themeFill="text1"/>
          </w:tcPr>
          <w:p w14:paraId="31D144A8" w14:textId="3B7F2830" w:rsidR="00E76345" w:rsidRPr="00863D4C" w:rsidRDefault="00E76345" w:rsidP="008C38A3">
            <w:pPr>
              <w:spacing w:before="2" w:after="2"/>
              <w:jc w:val="center"/>
              <w:rPr>
                <w:rFonts w:ascii="Times New Roman" w:hAnsi="Times New Roman" w:cs="Times New Roman"/>
                <w:b/>
                <w:color w:val="FFFFFF" w:themeColor="background1"/>
                <w:sz w:val="20"/>
                <w:szCs w:val="20"/>
              </w:rPr>
            </w:pPr>
            <w:commentRangeStart w:id="3784"/>
            <w:commentRangeStart w:id="3785"/>
            <w:del w:id="3786" w:author="Dayrtman Fajardo Vásquez" w:date="2015-11-12T18:50:00Z">
              <w:r w:rsidRPr="00863D4C" w:rsidDel="003E68F3">
                <w:rPr>
                  <w:rFonts w:ascii="Times New Roman" w:hAnsi="Times New Roman" w:cs="Times New Roman"/>
                  <w:b/>
                  <w:color w:val="FFFFFF" w:themeColor="background1"/>
                  <w:sz w:val="20"/>
                  <w:szCs w:val="20"/>
                </w:rPr>
                <w:delText>Rec</w:delText>
              </w:r>
            </w:del>
            <w:ins w:id="3787" w:author="Dayrtman Fajardo Vásquez" w:date="2015-11-12T18:50:00Z">
              <w:r w:rsidR="003E68F3">
                <w:rPr>
                  <w:rFonts w:ascii="Times New Roman" w:hAnsi="Times New Roman" w:cs="Times New Roman"/>
                  <w:b/>
                  <w:color w:val="FFFFFF" w:themeColor="background1"/>
                  <w:sz w:val="20"/>
                  <w:szCs w:val="20"/>
                </w:rPr>
                <w:t>Destacado</w:t>
              </w:r>
            </w:ins>
            <w:del w:id="3788" w:author="Dayrtman Fajardo Vásquez" w:date="2015-11-12T18:50:00Z">
              <w:r w:rsidRPr="00863D4C" w:rsidDel="003E68F3">
                <w:rPr>
                  <w:rFonts w:ascii="Times New Roman" w:hAnsi="Times New Roman" w:cs="Times New Roman"/>
                  <w:b/>
                  <w:color w:val="FFFFFF" w:themeColor="background1"/>
                  <w:sz w:val="20"/>
                  <w:szCs w:val="20"/>
                </w:rPr>
                <w:delText>uerda</w:delText>
              </w:r>
            </w:del>
            <w:commentRangeEnd w:id="3784"/>
            <w:r w:rsidR="00A66971">
              <w:rPr>
                <w:rStyle w:val="Refdecomentario"/>
                <w:rFonts w:ascii="Calibri" w:eastAsia="Calibri" w:hAnsi="Calibri" w:cs="Times New Roman"/>
                <w:lang w:val="es-MX"/>
              </w:rPr>
              <w:commentReference w:id="3784"/>
            </w:r>
            <w:commentRangeEnd w:id="3785"/>
            <w:r w:rsidR="003E68F3">
              <w:rPr>
                <w:rStyle w:val="Refdecomentario"/>
                <w:rFonts w:ascii="Calibri" w:eastAsia="Calibri" w:hAnsi="Calibri" w:cs="Times New Roman"/>
                <w:lang w:val="es-MX"/>
              </w:rPr>
              <w:commentReference w:id="3785"/>
            </w:r>
          </w:p>
        </w:tc>
      </w:tr>
      <w:tr w:rsidR="00E76345" w:rsidRPr="001726C4" w14:paraId="499A3507" w14:textId="77777777" w:rsidTr="008C38A3">
        <w:tc>
          <w:tcPr>
            <w:tcW w:w="2518" w:type="dxa"/>
          </w:tcPr>
          <w:p w14:paraId="72F7EA9D" w14:textId="77777777" w:rsidR="00E76345" w:rsidRPr="001726C4" w:rsidRDefault="00E76345" w:rsidP="008C38A3">
            <w:pPr>
              <w:spacing w:before="2" w:after="2"/>
              <w:rPr>
                <w:rFonts w:ascii="Times New Roman" w:hAnsi="Times New Roman" w:cs="Times New Roman"/>
                <w:b/>
                <w:color w:val="000000" w:themeColor="text1"/>
                <w:sz w:val="20"/>
                <w:szCs w:val="20"/>
              </w:rPr>
            </w:pPr>
            <w:r w:rsidRPr="001726C4">
              <w:rPr>
                <w:rFonts w:ascii="Times New Roman" w:hAnsi="Times New Roman" w:cs="Times New Roman"/>
                <w:b/>
                <w:color w:val="000000" w:themeColor="text1"/>
                <w:sz w:val="20"/>
                <w:szCs w:val="20"/>
              </w:rPr>
              <w:t>Contenido</w:t>
            </w:r>
          </w:p>
        </w:tc>
        <w:tc>
          <w:tcPr>
            <w:tcW w:w="6460" w:type="dxa"/>
          </w:tcPr>
          <w:p w14:paraId="2BF09095" w14:textId="77777777" w:rsidR="00E76345" w:rsidRDefault="00E76345" w:rsidP="008C38A3">
            <w:pPr>
              <w:spacing w:before="2" w:after="2"/>
              <w:rPr>
                <w:rFonts w:ascii="Times New Roman" w:hAnsi="Times New Roman" w:cs="Times New Roman"/>
                <w:b/>
                <w:color w:val="000000" w:themeColor="text1"/>
                <w:sz w:val="20"/>
                <w:szCs w:val="20"/>
              </w:rPr>
            </w:pPr>
            <w:r w:rsidRPr="001726C4">
              <w:rPr>
                <w:rFonts w:ascii="Times New Roman" w:hAnsi="Times New Roman" w:cs="Times New Roman"/>
                <w:b/>
                <w:color w:val="000000" w:themeColor="text1"/>
                <w:sz w:val="20"/>
                <w:szCs w:val="20"/>
              </w:rPr>
              <w:t>Reparto de África</w:t>
            </w:r>
          </w:p>
          <w:p w14:paraId="46E76E3C" w14:textId="77777777" w:rsidR="00E76345" w:rsidRPr="001726C4" w:rsidRDefault="00E76345" w:rsidP="008C38A3">
            <w:pPr>
              <w:spacing w:before="2" w:after="2"/>
              <w:rPr>
                <w:rFonts w:ascii="Times New Roman" w:hAnsi="Times New Roman" w:cs="Times New Roman"/>
                <w:b/>
                <w:color w:val="000000" w:themeColor="text1"/>
                <w:sz w:val="20"/>
                <w:szCs w:val="20"/>
              </w:rPr>
            </w:pPr>
          </w:p>
          <w:p w14:paraId="377CBFED" w14:textId="77777777" w:rsidR="00E76345" w:rsidRPr="001726C4" w:rsidRDefault="00E76345" w:rsidP="008C38A3">
            <w:pPr>
              <w:spacing w:before="2" w:after="2"/>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 xml:space="preserve">El reparto de África fue regulado política y comercialmente por el Tratado de Berlín </w:t>
            </w:r>
            <w:ins w:id="3789" w:author="EUGENIA ARCE LONDONO" w:date="2015-04-29T09:25:00Z">
              <w:r w:rsidRPr="001726C4">
                <w:rPr>
                  <w:rFonts w:ascii="Times New Roman" w:hAnsi="Times New Roman" w:cs="Times New Roman"/>
                  <w:color w:val="000000" w:themeColor="text1"/>
                  <w:sz w:val="20"/>
                  <w:szCs w:val="20"/>
                </w:rPr>
                <w:t>de 1885</w:t>
              </w:r>
              <w:r>
                <w:rPr>
                  <w:rFonts w:ascii="Times New Roman" w:hAnsi="Times New Roman" w:cs="Times New Roman"/>
                  <w:color w:val="000000" w:themeColor="text1"/>
                  <w:sz w:val="20"/>
                  <w:szCs w:val="20"/>
                </w:rPr>
                <w:t xml:space="preserve"> </w:t>
              </w:r>
            </w:ins>
            <w:r w:rsidRPr="001726C4">
              <w:rPr>
                <w:rFonts w:ascii="Times New Roman" w:hAnsi="Times New Roman" w:cs="Times New Roman"/>
                <w:color w:val="000000" w:themeColor="text1"/>
                <w:sz w:val="20"/>
                <w:szCs w:val="20"/>
              </w:rPr>
              <w:t>(</w:t>
            </w:r>
            <w:r w:rsidRPr="0072665A">
              <w:rPr>
                <w:rFonts w:ascii="Times New Roman" w:hAnsi="Times New Roman"/>
                <w:i/>
                <w:color w:val="000000" w:themeColor="text1"/>
                <w:sz w:val="20"/>
                <w:rPrChange w:id="3790" w:author="EUGENIA ARCE LONDONO" w:date="2015-04-29T09:25:00Z">
                  <w:rPr>
                    <w:rFonts w:ascii="Times New Roman" w:hAnsi="Times New Roman"/>
                    <w:color w:val="000000" w:themeColor="text1"/>
                    <w:sz w:val="20"/>
                  </w:rPr>
                </w:rPrChange>
              </w:rPr>
              <w:t xml:space="preserve">General </w:t>
            </w:r>
            <w:proofErr w:type="spellStart"/>
            <w:r w:rsidRPr="0072665A">
              <w:rPr>
                <w:rFonts w:ascii="Times New Roman" w:hAnsi="Times New Roman"/>
                <w:i/>
                <w:color w:val="000000" w:themeColor="text1"/>
                <w:sz w:val="20"/>
                <w:rPrChange w:id="3791" w:author="EUGENIA ARCE LONDONO" w:date="2015-04-29T09:25:00Z">
                  <w:rPr>
                    <w:rFonts w:ascii="Times New Roman" w:hAnsi="Times New Roman"/>
                    <w:color w:val="000000" w:themeColor="text1"/>
                    <w:sz w:val="20"/>
                  </w:rPr>
                </w:rPrChange>
              </w:rPr>
              <w:t>Act</w:t>
            </w:r>
            <w:proofErr w:type="spellEnd"/>
            <w:r w:rsidRPr="0072665A">
              <w:rPr>
                <w:rFonts w:ascii="Times New Roman" w:hAnsi="Times New Roman"/>
                <w:i/>
                <w:color w:val="000000" w:themeColor="text1"/>
                <w:sz w:val="20"/>
                <w:rPrChange w:id="3792" w:author="EUGENIA ARCE LONDONO" w:date="2015-04-29T09:25:00Z">
                  <w:rPr>
                    <w:rFonts w:ascii="Times New Roman" w:hAnsi="Times New Roman"/>
                    <w:color w:val="000000" w:themeColor="text1"/>
                    <w:sz w:val="20"/>
                  </w:rPr>
                </w:rPrChange>
              </w:rPr>
              <w:t xml:space="preserve"> of </w:t>
            </w:r>
            <w:proofErr w:type="spellStart"/>
            <w:r w:rsidRPr="0072665A">
              <w:rPr>
                <w:rFonts w:ascii="Times New Roman" w:hAnsi="Times New Roman"/>
                <w:i/>
                <w:color w:val="000000" w:themeColor="text1"/>
                <w:sz w:val="20"/>
                <w:rPrChange w:id="3793" w:author="EUGENIA ARCE LONDONO" w:date="2015-04-29T09:25:00Z">
                  <w:rPr>
                    <w:rFonts w:ascii="Times New Roman" w:hAnsi="Times New Roman"/>
                    <w:color w:val="000000" w:themeColor="text1"/>
                    <w:sz w:val="20"/>
                  </w:rPr>
                </w:rPrChange>
              </w:rPr>
              <w:t>the</w:t>
            </w:r>
            <w:proofErr w:type="spellEnd"/>
            <w:r w:rsidRPr="0072665A">
              <w:rPr>
                <w:rFonts w:ascii="Times New Roman" w:hAnsi="Times New Roman"/>
                <w:i/>
                <w:color w:val="000000" w:themeColor="text1"/>
                <w:sz w:val="20"/>
                <w:rPrChange w:id="3794" w:author="EUGENIA ARCE LONDONO" w:date="2015-04-29T09:25:00Z">
                  <w:rPr>
                    <w:rFonts w:ascii="Times New Roman" w:hAnsi="Times New Roman"/>
                    <w:color w:val="000000" w:themeColor="text1"/>
                    <w:sz w:val="20"/>
                  </w:rPr>
                </w:rPrChange>
              </w:rPr>
              <w:t xml:space="preserve"> </w:t>
            </w:r>
            <w:proofErr w:type="spellStart"/>
            <w:r w:rsidRPr="0072665A">
              <w:rPr>
                <w:rFonts w:ascii="Times New Roman" w:hAnsi="Times New Roman"/>
                <w:i/>
                <w:color w:val="000000" w:themeColor="text1"/>
                <w:sz w:val="20"/>
                <w:rPrChange w:id="3795" w:author="EUGENIA ARCE LONDONO" w:date="2015-04-29T09:25:00Z">
                  <w:rPr>
                    <w:rFonts w:ascii="Times New Roman" w:hAnsi="Times New Roman"/>
                    <w:color w:val="000000" w:themeColor="text1"/>
                    <w:sz w:val="20"/>
                  </w:rPr>
                </w:rPrChange>
              </w:rPr>
              <w:t>Berlin</w:t>
            </w:r>
            <w:proofErr w:type="spellEnd"/>
            <w:r w:rsidRPr="0072665A">
              <w:rPr>
                <w:rFonts w:ascii="Times New Roman" w:hAnsi="Times New Roman"/>
                <w:i/>
                <w:color w:val="000000" w:themeColor="text1"/>
                <w:sz w:val="20"/>
                <w:rPrChange w:id="3796" w:author="EUGENIA ARCE LONDONO" w:date="2015-04-29T09:25:00Z">
                  <w:rPr>
                    <w:rFonts w:ascii="Times New Roman" w:hAnsi="Times New Roman"/>
                    <w:color w:val="000000" w:themeColor="text1"/>
                    <w:sz w:val="20"/>
                  </w:rPr>
                </w:rPrChange>
              </w:rPr>
              <w:t xml:space="preserve"> </w:t>
            </w:r>
            <w:proofErr w:type="spellStart"/>
            <w:r w:rsidRPr="0072665A">
              <w:rPr>
                <w:rFonts w:ascii="Times New Roman" w:hAnsi="Times New Roman"/>
                <w:i/>
                <w:color w:val="000000" w:themeColor="text1"/>
                <w:sz w:val="20"/>
                <w:rPrChange w:id="3797" w:author="EUGENIA ARCE LONDONO" w:date="2015-04-29T09:25:00Z">
                  <w:rPr>
                    <w:rFonts w:ascii="Times New Roman" w:hAnsi="Times New Roman"/>
                    <w:color w:val="000000" w:themeColor="text1"/>
                    <w:sz w:val="20"/>
                  </w:rPr>
                </w:rPrChange>
              </w:rPr>
              <w:t>Conference</w:t>
            </w:r>
            <w:proofErr w:type="spellEnd"/>
            <w:del w:id="3798" w:author="EUGENIA ARCE LONDONO" w:date="2015-04-29T09:25:00Z">
              <w:r w:rsidRPr="001726C4">
                <w:rPr>
                  <w:rFonts w:ascii="Times New Roman" w:hAnsi="Times New Roman" w:cs="Times New Roman"/>
                  <w:color w:val="000000" w:themeColor="text1"/>
                  <w:sz w:val="20"/>
                  <w:szCs w:val="20"/>
                </w:rPr>
                <w:delText>) de 1885,</w:delText>
              </w:r>
            </w:del>
            <w:ins w:id="3799" w:author="EUGENIA ARCE LONDONO" w:date="2015-04-29T09:25:00Z">
              <w:r w:rsidRPr="001726C4">
                <w:rPr>
                  <w:rFonts w:ascii="Times New Roman" w:hAnsi="Times New Roman" w:cs="Times New Roman"/>
                  <w:color w:val="000000" w:themeColor="text1"/>
                  <w:sz w:val="20"/>
                  <w:szCs w:val="20"/>
                </w:rPr>
                <w:t>),</w:t>
              </w:r>
            </w:ins>
            <w:r w:rsidRPr="001726C4">
              <w:rPr>
                <w:rFonts w:ascii="Times New Roman" w:hAnsi="Times New Roman" w:cs="Times New Roman"/>
                <w:color w:val="000000" w:themeColor="text1"/>
                <w:sz w:val="20"/>
                <w:szCs w:val="20"/>
              </w:rPr>
              <w:t xml:space="preserve"> como acuerdo final de la Conferencia de las potencias europeas (1884</w:t>
            </w:r>
            <w:del w:id="3800" w:author="EUGENIA ARCE LONDONO" w:date="2015-04-29T09:25:00Z">
              <w:r w:rsidRPr="001726C4">
                <w:rPr>
                  <w:rFonts w:ascii="Times New Roman" w:hAnsi="Times New Roman" w:cs="Times New Roman"/>
                  <w:color w:val="000000" w:themeColor="text1"/>
                  <w:sz w:val="20"/>
                  <w:szCs w:val="20"/>
                </w:rPr>
                <w:delText>-</w:delText>
              </w:r>
            </w:del>
            <w:ins w:id="3801" w:author="EUGENIA ARCE LONDONO" w:date="2015-04-29T09:25:00Z">
              <w:r>
                <w:rPr>
                  <w:rFonts w:ascii="Times New Roman" w:hAnsi="Times New Roman" w:cs="Times New Roman"/>
                  <w:color w:val="000000" w:themeColor="text1"/>
                  <w:sz w:val="20"/>
                  <w:szCs w:val="20"/>
                </w:rPr>
                <w:t xml:space="preserve"> </w:t>
              </w:r>
              <w:r w:rsidRPr="001726C4">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 xml:space="preserve"> </w:t>
              </w:r>
            </w:ins>
            <w:r w:rsidRPr="001726C4">
              <w:rPr>
                <w:rFonts w:ascii="Times New Roman" w:hAnsi="Times New Roman" w:cs="Times New Roman"/>
                <w:color w:val="000000" w:themeColor="text1"/>
                <w:sz w:val="20"/>
                <w:szCs w:val="20"/>
              </w:rPr>
              <w:t>1885) sobre el tema.</w:t>
            </w:r>
          </w:p>
          <w:p w14:paraId="47DBAF8E" w14:textId="77777777" w:rsidR="00E76345" w:rsidRPr="001726C4" w:rsidRDefault="00E76345" w:rsidP="008C38A3">
            <w:pPr>
              <w:spacing w:before="2" w:after="2"/>
              <w:jc w:val="both"/>
              <w:rPr>
                <w:rFonts w:ascii="Times New Roman" w:hAnsi="Times New Roman" w:cs="Times New Roman"/>
                <w:color w:val="000000" w:themeColor="text1"/>
                <w:sz w:val="20"/>
                <w:szCs w:val="20"/>
              </w:rPr>
            </w:pPr>
          </w:p>
          <w:p w14:paraId="51EAA6DD" w14:textId="77777777" w:rsidR="00E76345" w:rsidRDefault="00E76345" w:rsidP="008C38A3">
            <w:pPr>
              <w:spacing w:before="2" w:after="2"/>
              <w:jc w:val="both"/>
              <w:rPr>
                <w:ins w:id="3802" w:author="EUGENIA ARCE LONDONO" w:date="2015-04-29T09:25:00Z"/>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 xml:space="preserve">Entre 1885 y 1914 el Reino Unido </w:t>
            </w:r>
            <w:del w:id="3803" w:author="EUGENIA ARCE LONDONO" w:date="2015-04-29T09:25:00Z">
              <w:r w:rsidRPr="001726C4">
                <w:rPr>
                  <w:rFonts w:ascii="Times New Roman" w:hAnsi="Times New Roman" w:cs="Times New Roman"/>
                  <w:color w:val="000000" w:themeColor="text1"/>
                  <w:sz w:val="20"/>
                  <w:szCs w:val="20"/>
                </w:rPr>
                <w:delText>tomó</w:delText>
              </w:r>
            </w:del>
            <w:ins w:id="3804" w:author="EUGENIA ARCE LONDONO" w:date="2015-04-29T09:25:00Z">
              <w:r>
                <w:rPr>
                  <w:rFonts w:ascii="Times New Roman" w:hAnsi="Times New Roman" w:cs="Times New Roman"/>
                  <w:color w:val="000000" w:themeColor="text1"/>
                  <w:sz w:val="20"/>
                  <w:szCs w:val="20"/>
                </w:rPr>
                <w:t>tuvo</w:t>
              </w:r>
            </w:ins>
            <w:r w:rsidRPr="001726C4">
              <w:rPr>
                <w:rFonts w:ascii="Times New Roman" w:hAnsi="Times New Roman" w:cs="Times New Roman"/>
                <w:color w:val="000000" w:themeColor="text1"/>
                <w:sz w:val="20"/>
                <w:szCs w:val="20"/>
              </w:rPr>
              <w:t xml:space="preserve"> cerca del 30</w:t>
            </w:r>
            <w:ins w:id="3805" w:author="EUGENIA ARCE LONDONO" w:date="2015-04-29T09:25:00Z">
              <w:r>
                <w:rPr>
                  <w:rFonts w:ascii="Times New Roman" w:hAnsi="Times New Roman" w:cs="Times New Roman"/>
                  <w:color w:val="000000" w:themeColor="text1"/>
                  <w:sz w:val="20"/>
                  <w:szCs w:val="20"/>
                </w:rPr>
                <w:t xml:space="preserve"> </w:t>
              </w:r>
            </w:ins>
            <w:r w:rsidRPr="001726C4">
              <w:rPr>
                <w:rFonts w:ascii="Times New Roman" w:hAnsi="Times New Roman" w:cs="Times New Roman"/>
                <w:color w:val="000000" w:themeColor="text1"/>
                <w:sz w:val="20"/>
                <w:szCs w:val="20"/>
              </w:rPr>
              <w:t>% de la población de África bajo su control, 15</w:t>
            </w:r>
            <w:ins w:id="3806" w:author="EUGENIA ARCE LONDONO" w:date="2015-04-29T09:25:00Z">
              <w:r>
                <w:rPr>
                  <w:rFonts w:ascii="Times New Roman" w:hAnsi="Times New Roman" w:cs="Times New Roman"/>
                  <w:color w:val="000000" w:themeColor="text1"/>
                  <w:sz w:val="20"/>
                  <w:szCs w:val="20"/>
                </w:rPr>
                <w:t xml:space="preserve"> </w:t>
              </w:r>
            </w:ins>
            <w:r w:rsidRPr="001726C4">
              <w:rPr>
                <w:rFonts w:ascii="Times New Roman" w:hAnsi="Times New Roman" w:cs="Times New Roman"/>
                <w:color w:val="000000" w:themeColor="text1"/>
                <w:sz w:val="20"/>
                <w:szCs w:val="20"/>
              </w:rPr>
              <w:t>% fue de Francia, 9</w:t>
            </w:r>
            <w:ins w:id="3807" w:author="EUGENIA ARCE LONDONO" w:date="2015-04-29T09:25:00Z">
              <w:r>
                <w:rPr>
                  <w:rFonts w:ascii="Times New Roman" w:hAnsi="Times New Roman" w:cs="Times New Roman"/>
                  <w:color w:val="000000" w:themeColor="text1"/>
                  <w:sz w:val="20"/>
                  <w:szCs w:val="20"/>
                </w:rPr>
                <w:t xml:space="preserve"> </w:t>
              </w:r>
            </w:ins>
            <w:r w:rsidRPr="001726C4">
              <w:rPr>
                <w:rFonts w:ascii="Times New Roman" w:hAnsi="Times New Roman" w:cs="Times New Roman"/>
                <w:color w:val="000000" w:themeColor="text1"/>
                <w:sz w:val="20"/>
                <w:szCs w:val="20"/>
              </w:rPr>
              <w:t>% de Alemania, 7</w:t>
            </w:r>
            <w:ins w:id="3808" w:author="EUGENIA ARCE LONDONO" w:date="2015-04-29T09:25:00Z">
              <w:r>
                <w:rPr>
                  <w:rFonts w:ascii="Times New Roman" w:hAnsi="Times New Roman" w:cs="Times New Roman"/>
                  <w:color w:val="000000" w:themeColor="text1"/>
                  <w:sz w:val="20"/>
                  <w:szCs w:val="20"/>
                </w:rPr>
                <w:t xml:space="preserve"> </w:t>
              </w:r>
            </w:ins>
            <w:r w:rsidRPr="001726C4">
              <w:rPr>
                <w:rFonts w:ascii="Times New Roman" w:hAnsi="Times New Roman" w:cs="Times New Roman"/>
                <w:color w:val="000000" w:themeColor="text1"/>
                <w:sz w:val="20"/>
                <w:szCs w:val="20"/>
              </w:rPr>
              <w:t xml:space="preserve">% de </w:t>
            </w:r>
            <w:r>
              <w:rPr>
                <w:rFonts w:ascii="Times New Roman" w:hAnsi="Times New Roman" w:cs="Times New Roman"/>
                <w:color w:val="000000" w:themeColor="text1"/>
                <w:sz w:val="20"/>
                <w:szCs w:val="20"/>
              </w:rPr>
              <w:t xml:space="preserve">Bélgica y </w:t>
            </w:r>
            <w:del w:id="3809" w:author="EUGENIA ARCE LONDONO" w:date="2015-04-29T09:25:00Z">
              <w:r w:rsidRPr="001726C4">
                <w:rPr>
                  <w:rFonts w:ascii="Times New Roman" w:hAnsi="Times New Roman" w:cs="Times New Roman"/>
                  <w:color w:val="000000" w:themeColor="text1"/>
                  <w:sz w:val="20"/>
                  <w:szCs w:val="20"/>
                </w:rPr>
                <w:delText xml:space="preserve">sólo </w:delText>
              </w:r>
            </w:del>
            <w:r>
              <w:rPr>
                <w:rFonts w:ascii="Times New Roman" w:hAnsi="Times New Roman" w:cs="Times New Roman"/>
                <w:color w:val="000000" w:themeColor="text1"/>
                <w:sz w:val="20"/>
                <w:szCs w:val="20"/>
              </w:rPr>
              <w:t>1</w:t>
            </w:r>
            <w:ins w:id="3810" w:author="EUGENIA ARCE LONDONO" w:date="2015-04-29T09:25:00Z">
              <w:r>
                <w:rPr>
                  <w:rFonts w:ascii="Times New Roman" w:hAnsi="Times New Roman" w:cs="Times New Roman"/>
                  <w:color w:val="000000" w:themeColor="text1"/>
                  <w:sz w:val="20"/>
                  <w:szCs w:val="20"/>
                </w:rPr>
                <w:t xml:space="preserve"> </w:t>
              </w:r>
            </w:ins>
            <w:r>
              <w:rPr>
                <w:rFonts w:ascii="Times New Roman" w:hAnsi="Times New Roman" w:cs="Times New Roman"/>
                <w:color w:val="000000" w:themeColor="text1"/>
                <w:sz w:val="20"/>
                <w:szCs w:val="20"/>
              </w:rPr>
              <w:t>% para Italia.</w:t>
            </w:r>
            <w:del w:id="3811" w:author="EUGENIA ARCE LONDONO" w:date="2015-04-29T09:25:00Z">
              <w:r w:rsidRPr="001726C4">
                <w:rPr>
                  <w:rFonts w:ascii="Times New Roman" w:hAnsi="Times New Roman" w:cs="Times New Roman"/>
                  <w:color w:val="000000" w:themeColor="text1"/>
                  <w:sz w:val="20"/>
                  <w:szCs w:val="20"/>
                </w:rPr>
                <w:delText xml:space="preserve"> </w:delText>
              </w:r>
            </w:del>
          </w:p>
          <w:p w14:paraId="321042AE" w14:textId="77777777" w:rsidR="00E76345" w:rsidRPr="001726C4" w:rsidRDefault="00E76345" w:rsidP="008C38A3">
            <w:pPr>
              <w:spacing w:before="2" w:after="2"/>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p>
          <w:p w14:paraId="34DAD13F" w14:textId="77777777" w:rsidR="00E76345" w:rsidRPr="001726C4" w:rsidRDefault="00E76345" w:rsidP="008C38A3">
            <w:pPr>
              <w:spacing w:before="2" w:after="2"/>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lastRenderedPageBreak/>
              <w:t>Texto recuperado de</w:t>
            </w:r>
            <w:r w:rsidRPr="001726C4">
              <w:rPr>
                <w:rFonts w:ascii="Times New Roman" w:hAnsi="Times New Roman" w:cs="Times New Roman"/>
                <w:color w:val="000000" w:themeColor="text1"/>
              </w:rPr>
              <w:t xml:space="preserve"> </w:t>
            </w:r>
            <w:r w:rsidR="00075493">
              <w:fldChar w:fldCharType="begin"/>
            </w:r>
            <w:r w:rsidR="00075493">
              <w:instrText xml:space="preserve"> HYPERLINK "http://www.diputados.gob.mx/sedia/sia/spe/SPE-ISS-08-10.pdf" </w:instrText>
            </w:r>
            <w:r w:rsidR="00075493">
              <w:fldChar w:fldCharType="separate"/>
            </w:r>
            <w:r w:rsidRPr="001726C4">
              <w:rPr>
                <w:rStyle w:val="Hipervnculo"/>
                <w:rFonts w:ascii="Times New Roman" w:hAnsi="Times New Roman" w:cs="Times New Roman"/>
                <w:color w:val="000000" w:themeColor="text1"/>
                <w:sz w:val="20"/>
                <w:szCs w:val="20"/>
              </w:rPr>
              <w:t>http://www.diputados.gob.mx/sedia/sia/spe/SPE-ISS-08-10.pdf</w:t>
            </w:r>
            <w:r w:rsidR="00075493">
              <w:rPr>
                <w:rStyle w:val="Hipervnculo"/>
                <w:rFonts w:ascii="Times New Roman" w:hAnsi="Times New Roman" w:cs="Times New Roman"/>
                <w:color w:val="000000" w:themeColor="text1"/>
                <w:sz w:val="20"/>
                <w:szCs w:val="20"/>
              </w:rPr>
              <w:fldChar w:fldCharType="end"/>
            </w:r>
            <w:r w:rsidRPr="001726C4">
              <w:rPr>
                <w:rFonts w:ascii="Times New Roman" w:hAnsi="Times New Roman" w:cs="Times New Roman"/>
                <w:color w:val="000000" w:themeColor="text1"/>
                <w:sz w:val="20"/>
                <w:szCs w:val="20"/>
              </w:rPr>
              <w:t>. La Unión Africana (UA). 2010.</w:t>
            </w:r>
          </w:p>
        </w:tc>
      </w:tr>
    </w:tbl>
    <w:p w14:paraId="3BF130E6" w14:textId="77777777" w:rsidR="00E76345" w:rsidRDefault="00E76345" w:rsidP="00E76345">
      <w:pPr>
        <w:spacing w:after="0"/>
        <w:jc w:val="both"/>
        <w:rPr>
          <w:ins w:id="3812" w:author="Dayrtman Fajardo Vásquez" w:date="2015-11-12T19:05:00Z"/>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D877DA" w:rsidRPr="005D1738" w14:paraId="1215274D" w14:textId="77777777" w:rsidTr="009C7DCC">
        <w:tc>
          <w:tcPr>
            <w:tcW w:w="9054" w:type="dxa"/>
            <w:gridSpan w:val="2"/>
            <w:shd w:val="clear" w:color="auto" w:fill="000000" w:themeFill="text1"/>
          </w:tcPr>
          <w:p w14:paraId="5FF6973F" w14:textId="77777777" w:rsidR="00D877DA" w:rsidRPr="005D1738" w:rsidRDefault="00D877DA" w:rsidP="009C7DCC">
            <w:pPr>
              <w:spacing w:before="2" w:after="2"/>
              <w:jc w:val="center"/>
              <w:rPr>
                <w:moveTo w:id="3813" w:author="Dayrtman Fajardo Vásquez" w:date="2015-11-12T19:06:00Z"/>
                <w:rFonts w:ascii="Times New Roman" w:hAnsi="Times New Roman" w:cs="Times New Roman"/>
                <w:b/>
                <w:color w:val="FFFFFF" w:themeColor="background1"/>
              </w:rPr>
            </w:pPr>
            <w:moveToRangeStart w:id="3814" w:author="Dayrtman Fajardo Vásquez" w:date="2015-11-12T19:06:00Z" w:name="move435118489"/>
            <w:moveTo w:id="3815" w:author="Dayrtman Fajardo Vásquez" w:date="2015-11-12T19:06:00Z">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moveTo>
          </w:p>
        </w:tc>
      </w:tr>
      <w:tr w:rsidR="00D877DA" w:rsidRPr="00053744" w14:paraId="4BA0DC7E" w14:textId="77777777" w:rsidTr="009C7DCC">
        <w:tc>
          <w:tcPr>
            <w:tcW w:w="1526" w:type="dxa"/>
          </w:tcPr>
          <w:p w14:paraId="50917F87" w14:textId="77777777" w:rsidR="00D877DA" w:rsidRPr="00053744" w:rsidRDefault="00D877DA" w:rsidP="009C7DCC">
            <w:pPr>
              <w:spacing w:before="2" w:after="2"/>
              <w:rPr>
                <w:moveTo w:id="3816" w:author="Dayrtman Fajardo Vásquez" w:date="2015-11-12T19:06:00Z"/>
                <w:rFonts w:ascii="Times New Roman" w:hAnsi="Times New Roman" w:cs="Times New Roman"/>
                <w:b/>
                <w:color w:val="000000"/>
                <w:sz w:val="18"/>
                <w:szCs w:val="18"/>
              </w:rPr>
            </w:pPr>
            <w:moveTo w:id="3817" w:author="Dayrtman Fajardo Vásquez" w:date="2015-11-12T19:06:00Z">
              <w:r w:rsidRPr="00053744">
                <w:rPr>
                  <w:rFonts w:ascii="Times New Roman" w:hAnsi="Times New Roman" w:cs="Times New Roman"/>
                  <w:b/>
                  <w:color w:val="000000"/>
                  <w:sz w:val="18"/>
                  <w:szCs w:val="18"/>
                </w:rPr>
                <w:t>Código</w:t>
              </w:r>
            </w:moveTo>
          </w:p>
        </w:tc>
        <w:tc>
          <w:tcPr>
            <w:tcW w:w="7528" w:type="dxa"/>
          </w:tcPr>
          <w:p w14:paraId="78D62D9D" w14:textId="77777777" w:rsidR="00D877DA" w:rsidRPr="00053744" w:rsidRDefault="00D877DA" w:rsidP="009C7DCC">
            <w:pPr>
              <w:spacing w:before="2" w:after="2"/>
              <w:rPr>
                <w:moveTo w:id="3818" w:author="Dayrtman Fajardo Vásquez" w:date="2015-11-12T19:06:00Z"/>
                <w:rFonts w:ascii="Times New Roman" w:hAnsi="Times New Roman" w:cs="Times New Roman"/>
                <w:b/>
                <w:color w:val="000000"/>
                <w:sz w:val="18"/>
                <w:szCs w:val="18"/>
              </w:rPr>
            </w:pPr>
            <w:moveTo w:id="3819" w:author="Dayrtman Fajardo Vásquez" w:date="2015-11-12T19:06:00Z">
              <w:r w:rsidRPr="004A0527">
                <w:rPr>
                  <w:rFonts w:ascii="Times New Roman" w:hAnsi="Times New Roman" w:cs="Times New Roman"/>
                  <w:color w:val="000000" w:themeColor="text1"/>
                </w:rPr>
                <w:t>CS_07_07_CO</w:t>
              </w:r>
              <w:r>
                <w:rPr>
                  <w:rFonts w:ascii="Times New Roman" w:hAnsi="Times New Roman" w:cs="Times New Roman"/>
                  <w:color w:val="000000"/>
                </w:rPr>
                <w:t>_REC150</w:t>
              </w:r>
            </w:moveTo>
          </w:p>
        </w:tc>
      </w:tr>
      <w:tr w:rsidR="00D877DA" w:rsidRPr="00053744" w14:paraId="2EE62B54" w14:textId="77777777" w:rsidTr="009C7DCC">
        <w:tc>
          <w:tcPr>
            <w:tcW w:w="1526" w:type="dxa"/>
          </w:tcPr>
          <w:p w14:paraId="75379C5F" w14:textId="77777777" w:rsidR="00D877DA" w:rsidRPr="00053744" w:rsidRDefault="00D877DA" w:rsidP="009C7DCC">
            <w:pPr>
              <w:spacing w:before="2" w:after="2"/>
              <w:rPr>
                <w:moveTo w:id="3820" w:author="Dayrtman Fajardo Vásquez" w:date="2015-11-12T19:06:00Z"/>
                <w:rFonts w:ascii="Times New Roman" w:hAnsi="Times New Roman" w:cs="Times New Roman"/>
                <w:color w:val="000000"/>
              </w:rPr>
            </w:pPr>
            <w:moveTo w:id="3821" w:author="Dayrtman Fajardo Vásquez" w:date="2015-11-12T19:06:00Z">
              <w:r>
                <w:rPr>
                  <w:rFonts w:ascii="Times New Roman" w:hAnsi="Times New Roman" w:cs="Times New Roman"/>
                  <w:b/>
                  <w:color w:val="000000"/>
                  <w:sz w:val="18"/>
                  <w:szCs w:val="18"/>
                </w:rPr>
                <w:t>Ubicación en Aula Planeta</w:t>
              </w:r>
            </w:moveTo>
          </w:p>
        </w:tc>
        <w:tc>
          <w:tcPr>
            <w:tcW w:w="7528" w:type="dxa"/>
          </w:tcPr>
          <w:p w14:paraId="7176D71A" w14:textId="77777777" w:rsidR="00D877DA" w:rsidRDefault="00D877DA" w:rsidP="009C7DCC">
            <w:pPr>
              <w:spacing w:before="2" w:after="2"/>
              <w:rPr>
                <w:moveTo w:id="3822" w:author="Dayrtman Fajardo Vásquez" w:date="2015-11-12T19:06:00Z"/>
                <w:rFonts w:ascii="Times New Roman" w:hAnsi="Times New Roman" w:cs="Times New Roman"/>
                <w:color w:val="000000"/>
              </w:rPr>
            </w:pPr>
            <w:moveTo w:id="3823" w:author="Dayrtman Fajardo Vásquez" w:date="2015-11-12T19:06:00Z">
              <w:r>
                <w:fldChar w:fldCharType="begin"/>
              </w:r>
              <w:r>
                <w:instrText xml:space="preserve"> HYPERLINK "http://profesores.aulaplaneta.com/DesktopModules/PPP_EditorGuionesKO/RecursoProfesor.aspx?IdGuion=10188&amp;IdRecurso=472880&amp;Transparent=on"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http://profesores.aulaplaneta.com/DesktopModules/PPP_EditorGuionesKO/RecursoProfesor.aspx?IdGuion=10188&amp;IdRecurso=472880&amp;Transparent=on</w:t>
              </w:r>
              <w:r>
                <w:rPr>
                  <w:rStyle w:val="Hipervnculo"/>
                  <w:rFonts w:ascii="Times New Roman" w:hAnsi="Times New Roman" w:cs="Times New Roman"/>
                </w:rPr>
                <w:fldChar w:fldCharType="end"/>
              </w:r>
            </w:moveTo>
          </w:p>
          <w:p w14:paraId="7727048A" w14:textId="77777777" w:rsidR="00D877DA" w:rsidRPr="00053744" w:rsidRDefault="00D877DA" w:rsidP="009C7DCC">
            <w:pPr>
              <w:spacing w:before="2" w:after="2"/>
              <w:rPr>
                <w:moveTo w:id="3824" w:author="Dayrtman Fajardo Vásquez" w:date="2015-11-12T19:06:00Z"/>
                <w:rFonts w:ascii="Times New Roman" w:hAnsi="Times New Roman" w:cs="Times New Roman"/>
                <w:color w:val="000000"/>
              </w:rPr>
            </w:pPr>
          </w:p>
        </w:tc>
      </w:tr>
      <w:tr w:rsidR="00D877DA" w:rsidRPr="00053744" w14:paraId="5A6D1980" w14:textId="77777777" w:rsidTr="009C7DCC">
        <w:tc>
          <w:tcPr>
            <w:tcW w:w="1526" w:type="dxa"/>
          </w:tcPr>
          <w:p w14:paraId="4F18FF78" w14:textId="77777777" w:rsidR="00D877DA" w:rsidRDefault="00D877DA" w:rsidP="009C7DCC">
            <w:pPr>
              <w:spacing w:before="2" w:after="2"/>
              <w:rPr>
                <w:moveTo w:id="3825" w:author="Dayrtman Fajardo Vásquez" w:date="2015-11-12T19:06:00Z"/>
                <w:rFonts w:ascii="Times New Roman" w:hAnsi="Times New Roman" w:cs="Times New Roman"/>
                <w:color w:val="000000"/>
              </w:rPr>
            </w:pPr>
            <w:moveTo w:id="3826" w:author="Dayrtman Fajardo Vásquez" w:date="2015-11-12T19:06:00Z">
              <w:r>
                <w:rPr>
                  <w:rFonts w:ascii="Times New Roman" w:hAnsi="Times New Roman" w:cs="Times New Roman"/>
                  <w:b/>
                  <w:color w:val="000000"/>
                  <w:sz w:val="18"/>
                  <w:szCs w:val="18"/>
                </w:rPr>
                <w:t>Cambio (descripción o capturas de pantallas)</w:t>
              </w:r>
            </w:moveTo>
          </w:p>
        </w:tc>
        <w:tc>
          <w:tcPr>
            <w:tcW w:w="7528" w:type="dxa"/>
          </w:tcPr>
          <w:p w14:paraId="0D0D8327" w14:textId="77777777" w:rsidR="00D877DA" w:rsidRPr="00053744" w:rsidRDefault="00D877DA" w:rsidP="009C7DCC">
            <w:pPr>
              <w:spacing w:before="2" w:after="2"/>
              <w:rPr>
                <w:moveTo w:id="3827" w:author="Dayrtman Fajardo Vásquez" w:date="2015-11-12T19:06:00Z"/>
                <w:rFonts w:ascii="Times New Roman" w:hAnsi="Times New Roman" w:cs="Times New Roman"/>
                <w:color w:val="000000"/>
              </w:rPr>
            </w:pPr>
            <w:moveTo w:id="3828" w:author="Dayrtman Fajardo Vásquez" w:date="2015-11-12T19:06:00Z">
              <w:r>
                <w:rPr>
                  <w:noProof/>
                  <w:lang w:val="es-CO" w:eastAsia="es-CO"/>
                </w:rPr>
                <w:drawing>
                  <wp:inline distT="0" distB="0" distL="0" distR="0" wp14:anchorId="733527BA" wp14:editId="5941F198">
                    <wp:extent cx="2823870" cy="1733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623" r="16893" b="5634"/>
                            <a:stretch/>
                          </pic:blipFill>
                          <pic:spPr bwMode="auto">
                            <a:xfrm>
                              <a:off x="0" y="0"/>
                              <a:ext cx="2824829" cy="1734139"/>
                            </a:xfrm>
                            <a:prstGeom prst="rect">
                              <a:avLst/>
                            </a:prstGeom>
                            <a:ln>
                              <a:noFill/>
                            </a:ln>
                            <a:extLst>
                              <a:ext uri="{53640926-AAD7-44D8-BBD7-CCE9431645EC}">
                                <a14:shadowObscured xmlns:a14="http://schemas.microsoft.com/office/drawing/2010/main"/>
                              </a:ext>
                            </a:extLst>
                          </pic:spPr>
                        </pic:pic>
                      </a:graphicData>
                    </a:graphic>
                  </wp:inline>
                </w:drawing>
              </w:r>
            </w:moveTo>
          </w:p>
        </w:tc>
      </w:tr>
      <w:tr w:rsidR="00D877DA" w:rsidRPr="00053744" w14:paraId="15009817" w14:textId="77777777" w:rsidTr="009C7DCC">
        <w:tc>
          <w:tcPr>
            <w:tcW w:w="1526" w:type="dxa"/>
          </w:tcPr>
          <w:p w14:paraId="26783565" w14:textId="77777777" w:rsidR="00D877DA" w:rsidRDefault="00D877DA" w:rsidP="009C7DCC">
            <w:pPr>
              <w:spacing w:before="2" w:after="2"/>
              <w:rPr>
                <w:moveTo w:id="3829" w:author="Dayrtman Fajardo Vásquez" w:date="2015-11-12T19:06:00Z"/>
                <w:rFonts w:ascii="Times New Roman" w:hAnsi="Times New Roman" w:cs="Times New Roman"/>
                <w:b/>
                <w:color w:val="000000"/>
                <w:sz w:val="18"/>
                <w:szCs w:val="18"/>
              </w:rPr>
            </w:pPr>
            <w:moveTo w:id="3830" w:author="Dayrtman Fajardo Vásquez" w:date="2015-11-12T19:06:00Z">
              <w:r>
                <w:rPr>
                  <w:rFonts w:ascii="Times New Roman" w:hAnsi="Times New Roman" w:cs="Times New Roman"/>
                  <w:b/>
                  <w:color w:val="000000"/>
                  <w:sz w:val="18"/>
                  <w:szCs w:val="18"/>
                </w:rPr>
                <w:t>Título</w:t>
              </w:r>
            </w:moveTo>
          </w:p>
        </w:tc>
        <w:tc>
          <w:tcPr>
            <w:tcW w:w="7528" w:type="dxa"/>
          </w:tcPr>
          <w:p w14:paraId="6CA51AC3" w14:textId="77777777" w:rsidR="00D877DA" w:rsidRPr="00053744" w:rsidRDefault="00D877DA" w:rsidP="009C7DCC">
            <w:pPr>
              <w:spacing w:before="2" w:after="2"/>
              <w:rPr>
                <w:moveTo w:id="3831" w:author="Dayrtman Fajardo Vásquez" w:date="2015-11-12T19:06:00Z"/>
                <w:rFonts w:ascii="Times New Roman" w:hAnsi="Times New Roman" w:cs="Times New Roman"/>
                <w:color w:val="000000"/>
              </w:rPr>
            </w:pPr>
            <w:moveTo w:id="3832" w:author="Dayrtman Fajardo Vásquez" w:date="2015-11-12T19:06:00Z">
              <w:r>
                <w:rPr>
                  <w:rFonts w:ascii="Times New Roman" w:hAnsi="Times New Roman" w:cs="Times New Roman"/>
                  <w:color w:val="000000"/>
                </w:rPr>
                <w:t>El reparto de África</w:t>
              </w:r>
            </w:moveTo>
          </w:p>
        </w:tc>
      </w:tr>
      <w:tr w:rsidR="00D877DA" w:rsidRPr="00CD7D4D" w14:paraId="5D03BB4C" w14:textId="77777777" w:rsidTr="009C7DCC">
        <w:tc>
          <w:tcPr>
            <w:tcW w:w="1526" w:type="dxa"/>
          </w:tcPr>
          <w:p w14:paraId="52D75789" w14:textId="77777777" w:rsidR="00D877DA" w:rsidRDefault="00D877DA" w:rsidP="009C7DCC">
            <w:pPr>
              <w:spacing w:before="2" w:after="2"/>
              <w:rPr>
                <w:moveTo w:id="3833" w:author="Dayrtman Fajardo Vásquez" w:date="2015-11-12T19:06:00Z"/>
                <w:rFonts w:ascii="Times New Roman" w:hAnsi="Times New Roman" w:cs="Times New Roman"/>
                <w:b/>
                <w:color w:val="000000"/>
                <w:sz w:val="18"/>
                <w:szCs w:val="18"/>
              </w:rPr>
            </w:pPr>
            <w:moveTo w:id="3834" w:author="Dayrtman Fajardo Vásquez" w:date="2015-11-12T19:06:00Z">
              <w:r>
                <w:rPr>
                  <w:rFonts w:ascii="Times New Roman" w:hAnsi="Times New Roman" w:cs="Times New Roman"/>
                  <w:b/>
                  <w:color w:val="000000"/>
                  <w:sz w:val="18"/>
                  <w:szCs w:val="18"/>
                </w:rPr>
                <w:t>Descripción</w:t>
              </w:r>
            </w:moveTo>
          </w:p>
        </w:tc>
        <w:tc>
          <w:tcPr>
            <w:tcW w:w="7528" w:type="dxa"/>
          </w:tcPr>
          <w:p w14:paraId="2A4610EA" w14:textId="77777777" w:rsidR="00D877DA" w:rsidRPr="00CD7D4D" w:rsidRDefault="00D877DA" w:rsidP="009C7DCC">
            <w:pPr>
              <w:spacing w:before="2" w:after="2"/>
              <w:rPr>
                <w:moveTo w:id="3835" w:author="Dayrtman Fajardo Vásquez" w:date="2015-11-12T19:06:00Z"/>
                <w:rFonts w:ascii="Times New Roman" w:hAnsi="Times New Roman" w:cs="Times New Roman"/>
                <w:color w:val="000000"/>
              </w:rPr>
            </w:pPr>
            <w:moveTo w:id="3836" w:author="Dayrtman Fajardo Vásquez" w:date="2015-11-12T19:06:00Z">
              <w:r w:rsidRPr="00CD7D4D">
                <w:rPr>
                  <w:rFonts w:ascii="Times New Roman" w:hAnsi="Times New Roman" w:cs="Times New Roman"/>
                  <w:color w:val="000000" w:themeColor="text1"/>
                </w:rPr>
                <w:t>Animación que permite conocer cómo se repartió</w:t>
              </w:r>
              <w:r>
                <w:rPr>
                  <w:rFonts w:ascii="Times New Roman" w:hAnsi="Times New Roman" w:cs="Times New Roman"/>
                  <w:color w:val="000000" w:themeColor="text1"/>
                </w:rPr>
                <w:t>,</w:t>
              </w:r>
              <w:r w:rsidRPr="00CD7D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en su momento, </w:t>
              </w:r>
              <w:r w:rsidRPr="00CD7D4D">
                <w:rPr>
                  <w:rFonts w:ascii="Times New Roman" w:hAnsi="Times New Roman" w:cs="Times New Roman"/>
                  <w:color w:val="000000" w:themeColor="text1"/>
                </w:rPr>
                <w:t>el continente africano entre las potencias coloniales europeas</w:t>
              </w:r>
            </w:moveTo>
          </w:p>
        </w:tc>
      </w:tr>
      <w:moveToRangeEnd w:id="3814"/>
    </w:tbl>
    <w:p w14:paraId="60B68FF6" w14:textId="77777777" w:rsidR="00D877DA" w:rsidRPr="001726C4" w:rsidRDefault="00D877DA" w:rsidP="00E76345">
      <w:pPr>
        <w:spacing w:after="0"/>
        <w:jc w:val="both"/>
        <w:rPr>
          <w:rFonts w:ascii="Times New Roman" w:hAnsi="Times New Roman" w:cs="Times New Roman"/>
          <w:color w:val="000000" w:themeColor="text1"/>
        </w:rPr>
      </w:pPr>
    </w:p>
    <w:p w14:paraId="2EEDBBDA"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Pr>
          <w:rFonts w:ascii="Times New Roman" w:hAnsi="Times New Roman" w:cs="Times New Roman"/>
          <w:b/>
          <w:color w:val="000000" w:themeColor="text1"/>
        </w:rPr>
        <w:t xml:space="preserve">3.2.2 </w:t>
      </w:r>
      <w:del w:id="3837" w:author="EUGENIA ARCE LONDONO" w:date="2015-04-29T09:25:00Z">
        <w:r w:rsidRPr="001726C4">
          <w:rPr>
            <w:rFonts w:ascii="Times New Roman" w:hAnsi="Times New Roman" w:cs="Times New Roman"/>
            <w:b/>
            <w:color w:val="000000" w:themeColor="text1"/>
          </w:rPr>
          <w:delText>Características</w:delText>
        </w:r>
      </w:del>
      <w:ins w:id="3838" w:author="TOSHIBA" w:date="2015-10-30T14:49:00Z">
        <w:r w:rsidR="00A66971">
          <w:rPr>
            <w:rFonts w:ascii="Times New Roman" w:hAnsi="Times New Roman" w:cs="Times New Roman"/>
            <w:b/>
            <w:color w:val="000000" w:themeColor="text1"/>
          </w:rPr>
          <w:t xml:space="preserve"> </w:t>
        </w:r>
      </w:ins>
      <w:ins w:id="3839" w:author="EUGENIA ARCE LONDONO" w:date="2015-04-29T09:25:00Z">
        <w:r>
          <w:rPr>
            <w:rFonts w:ascii="Times New Roman" w:hAnsi="Times New Roman" w:cs="Times New Roman"/>
            <w:b/>
            <w:color w:val="000000" w:themeColor="text1"/>
          </w:rPr>
          <w:t>Las c</w:t>
        </w:r>
        <w:r w:rsidRPr="001726C4">
          <w:rPr>
            <w:rFonts w:ascii="Times New Roman" w:hAnsi="Times New Roman" w:cs="Times New Roman"/>
            <w:b/>
            <w:color w:val="000000" w:themeColor="text1"/>
          </w:rPr>
          <w:t>aracterísticas</w:t>
        </w:r>
      </w:ins>
      <w:r w:rsidRPr="001726C4">
        <w:rPr>
          <w:rFonts w:ascii="Times New Roman" w:hAnsi="Times New Roman" w:cs="Times New Roman"/>
          <w:b/>
          <w:color w:val="000000" w:themeColor="text1"/>
        </w:rPr>
        <w:t xml:space="preserve"> políticas </w:t>
      </w:r>
    </w:p>
    <w:p w14:paraId="714C5AEE" w14:textId="77777777" w:rsidR="00E76345" w:rsidRPr="001726C4" w:rsidRDefault="00E76345" w:rsidP="00E76345">
      <w:pPr>
        <w:spacing w:after="0"/>
        <w:jc w:val="both"/>
        <w:rPr>
          <w:rFonts w:ascii="Times New Roman" w:hAnsi="Times New Roman" w:cs="Times New Roman"/>
          <w:color w:val="000000" w:themeColor="text1"/>
        </w:rPr>
      </w:pPr>
    </w:p>
    <w:p w14:paraId="19495A45" w14:textId="2A45DC3E" w:rsidR="00E76345" w:rsidRDefault="00E76345" w:rsidP="00E7634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Una de las principales caracterís</w:t>
      </w:r>
      <w:r>
        <w:rPr>
          <w:rFonts w:ascii="Times New Roman" w:hAnsi="Times New Roman" w:cs="Times New Roman"/>
          <w:color w:val="000000" w:themeColor="text1"/>
        </w:rPr>
        <w:t xml:space="preserve">ticas políticas del continente </w:t>
      </w:r>
      <w:del w:id="3840" w:author="EUGENIA ARCE LONDONO" w:date="2015-04-29T09:25:00Z">
        <w:r w:rsidRPr="001726C4">
          <w:rPr>
            <w:rFonts w:ascii="Times New Roman" w:hAnsi="Times New Roman" w:cs="Times New Roman"/>
            <w:color w:val="000000" w:themeColor="text1"/>
          </w:rPr>
          <w:delText>Africano</w:delText>
        </w:r>
      </w:del>
      <w:ins w:id="3841" w:author="EUGENIA ARCE LONDONO" w:date="2015-04-29T09:25:00Z">
        <w:r>
          <w:rPr>
            <w:rFonts w:ascii="Times New Roman" w:hAnsi="Times New Roman" w:cs="Times New Roman"/>
            <w:color w:val="000000" w:themeColor="text1"/>
          </w:rPr>
          <w:t>a</w:t>
        </w:r>
        <w:r w:rsidRPr="001726C4">
          <w:rPr>
            <w:rFonts w:ascii="Times New Roman" w:hAnsi="Times New Roman" w:cs="Times New Roman"/>
            <w:color w:val="000000" w:themeColor="text1"/>
          </w:rPr>
          <w:t>fricano</w:t>
        </w:r>
      </w:ins>
      <w:r w:rsidRPr="001726C4">
        <w:rPr>
          <w:rFonts w:ascii="Times New Roman" w:hAnsi="Times New Roman" w:cs="Times New Roman"/>
          <w:color w:val="000000" w:themeColor="text1"/>
        </w:rPr>
        <w:t xml:space="preserve"> es su organización en la denominada </w:t>
      </w:r>
      <w:r w:rsidRPr="001726C4">
        <w:rPr>
          <w:rFonts w:ascii="Times New Roman" w:hAnsi="Times New Roman" w:cs="Times New Roman"/>
          <w:b/>
          <w:color w:val="000000" w:themeColor="text1"/>
        </w:rPr>
        <w:t xml:space="preserve">Unión Africana </w:t>
      </w:r>
      <w:ins w:id="3842" w:author="EUGENIA ARCE LONDONO" w:date="2015-04-29T09:25:00Z">
        <w:r>
          <w:rPr>
            <w:rFonts w:ascii="Times New Roman" w:hAnsi="Times New Roman" w:cs="Times New Roman"/>
            <w:b/>
            <w:color w:val="000000" w:themeColor="text1"/>
          </w:rPr>
          <w:t>(</w:t>
        </w:r>
      </w:ins>
      <w:r w:rsidRPr="001726C4">
        <w:rPr>
          <w:rFonts w:ascii="Times New Roman" w:hAnsi="Times New Roman" w:cs="Times New Roman"/>
          <w:b/>
          <w:color w:val="000000" w:themeColor="text1"/>
        </w:rPr>
        <w:t>UA</w:t>
      </w:r>
      <w:del w:id="3843" w:author="EUGENIA ARCE LONDONO" w:date="2015-04-29T09:25:00Z">
        <w:r w:rsidRPr="001726C4">
          <w:rPr>
            <w:rFonts w:ascii="Times New Roman" w:hAnsi="Times New Roman" w:cs="Times New Roman"/>
            <w:b/>
            <w:color w:val="000000" w:themeColor="text1"/>
          </w:rPr>
          <w:delText>.</w:delText>
        </w:r>
      </w:del>
      <w:ins w:id="3844" w:author="EUGENIA ARCE LONDONO" w:date="2015-04-29T09:25:00Z">
        <w:r>
          <w:rPr>
            <w:rFonts w:ascii="Times New Roman" w:hAnsi="Times New Roman" w:cs="Times New Roman"/>
            <w:b/>
            <w:color w:val="000000" w:themeColor="text1"/>
          </w:rPr>
          <w:t>)</w:t>
        </w:r>
        <w:r w:rsidRPr="001726C4">
          <w:rPr>
            <w:rFonts w:ascii="Times New Roman" w:hAnsi="Times New Roman" w:cs="Times New Roman"/>
            <w:b/>
            <w:color w:val="000000" w:themeColor="text1"/>
          </w:rPr>
          <w:t>.</w:t>
        </w:r>
      </w:ins>
      <w:r w:rsidRPr="001726C4">
        <w:rPr>
          <w:rFonts w:ascii="Times New Roman" w:hAnsi="Times New Roman" w:cs="Times New Roman"/>
          <w:b/>
          <w:color w:val="000000" w:themeColor="text1"/>
        </w:rPr>
        <w:t xml:space="preserve"> </w:t>
      </w:r>
      <w:r w:rsidRPr="001726C4">
        <w:rPr>
          <w:rFonts w:ascii="Times New Roman" w:hAnsi="Times New Roman" w:cs="Times New Roman"/>
          <w:color w:val="000000" w:themeColor="text1"/>
        </w:rPr>
        <w:t xml:space="preserve">De los </w:t>
      </w:r>
      <w:r>
        <w:rPr>
          <w:rFonts w:ascii="Times New Roman" w:hAnsi="Times New Roman" w:cs="Times New Roman"/>
          <w:b/>
          <w:color w:val="000000" w:themeColor="text1"/>
        </w:rPr>
        <w:t xml:space="preserve">54 </w:t>
      </w:r>
      <w:del w:id="3845" w:author="EUGENIA ARCE LONDONO" w:date="2015-04-29T09:25:00Z">
        <w:r w:rsidRPr="00306443">
          <w:rPr>
            <w:rFonts w:ascii="Times New Roman" w:hAnsi="Times New Roman" w:cs="Times New Roman"/>
            <w:b/>
            <w:color w:val="000000" w:themeColor="text1"/>
          </w:rPr>
          <w:delText>estados</w:delText>
        </w:r>
      </w:del>
      <w:ins w:id="3846" w:author="EUGENIA ARCE LONDONO" w:date="2015-04-29T09:25:00Z">
        <w:r>
          <w:rPr>
            <w:rFonts w:ascii="Times New Roman" w:hAnsi="Times New Roman" w:cs="Times New Roman"/>
            <w:b/>
            <w:color w:val="000000" w:themeColor="text1"/>
          </w:rPr>
          <w:t>E</w:t>
        </w:r>
        <w:r w:rsidRPr="00306443">
          <w:rPr>
            <w:rFonts w:ascii="Times New Roman" w:hAnsi="Times New Roman" w:cs="Times New Roman"/>
            <w:b/>
            <w:color w:val="000000" w:themeColor="text1"/>
          </w:rPr>
          <w:t>stados</w:t>
        </w:r>
      </w:ins>
      <w:r w:rsidRPr="001726C4">
        <w:rPr>
          <w:rFonts w:ascii="Times New Roman" w:hAnsi="Times New Roman" w:cs="Times New Roman"/>
          <w:color w:val="000000" w:themeColor="text1"/>
        </w:rPr>
        <w:t xml:space="preserve"> independientes que conforman el continente, 53 </w:t>
      </w:r>
      <w:del w:id="3847" w:author="EUGENIA ARCE LONDONO" w:date="2015-04-29T09:25:00Z">
        <w:r w:rsidRPr="001726C4">
          <w:rPr>
            <w:rFonts w:ascii="Times New Roman" w:hAnsi="Times New Roman" w:cs="Times New Roman"/>
            <w:color w:val="000000" w:themeColor="text1"/>
          </w:rPr>
          <w:delText xml:space="preserve">a excepción de Marruecos, </w:delText>
        </w:r>
      </w:del>
      <w:r w:rsidRPr="001726C4">
        <w:rPr>
          <w:rFonts w:ascii="Times New Roman" w:hAnsi="Times New Roman" w:cs="Times New Roman"/>
          <w:color w:val="000000" w:themeColor="text1"/>
        </w:rPr>
        <w:t xml:space="preserve">pertenecen a esta Unión. </w:t>
      </w:r>
      <w:ins w:id="3848" w:author="EUGENIA ARCE LONDONO" w:date="2015-04-29T09:25:00Z">
        <w:r>
          <w:rPr>
            <w:rFonts w:ascii="Times New Roman" w:hAnsi="Times New Roman" w:cs="Times New Roman"/>
            <w:color w:val="000000" w:themeColor="text1"/>
          </w:rPr>
          <w:t>L</w:t>
        </w:r>
        <w:r w:rsidRPr="001726C4">
          <w:rPr>
            <w:rFonts w:ascii="Times New Roman" w:hAnsi="Times New Roman" w:cs="Times New Roman"/>
            <w:color w:val="000000" w:themeColor="text1"/>
          </w:rPr>
          <w:t xml:space="preserve">a excepción </w:t>
        </w:r>
        <w:r>
          <w:rPr>
            <w:rFonts w:ascii="Times New Roman" w:hAnsi="Times New Roman" w:cs="Times New Roman"/>
            <w:color w:val="000000" w:themeColor="text1"/>
          </w:rPr>
          <w:t>es Marruecos</w:t>
        </w:r>
      </w:ins>
      <w:ins w:id="3849" w:author="Dayrtman Fajardo Vásquez" w:date="2015-11-12T18:56:00Z">
        <w:r w:rsidR="003E68F3">
          <w:rPr>
            <w:rFonts w:ascii="Times New Roman" w:hAnsi="Times New Roman" w:cs="Times New Roman"/>
            <w:color w:val="000000" w:themeColor="text1"/>
          </w:rPr>
          <w:t>, que se apartó de las instituciones continentales como represalia por el reconocimiento a la independencia de Sahara Occidental por parte de la comunidad internacional</w:t>
        </w:r>
      </w:ins>
      <w:ins w:id="3850" w:author="TOSHIBA" w:date="2015-10-30T14:53:00Z">
        <w:del w:id="3851" w:author="Dayrtman Fajardo Vásquez" w:date="2015-11-12T18:51:00Z">
          <w:r w:rsidR="00D67D7B" w:rsidDel="003E68F3">
            <w:rPr>
              <w:rFonts w:ascii="Times New Roman" w:hAnsi="Times New Roman" w:cs="Times New Roman"/>
              <w:color w:val="000000" w:themeColor="text1"/>
            </w:rPr>
            <w:delText>,</w:delText>
          </w:r>
        </w:del>
      </w:ins>
      <w:ins w:id="3852" w:author="EUGENIA ARCE LONDONO" w:date="2015-04-29T09:25:00Z">
        <w:del w:id="3853" w:author="Dayrtman Fajardo Vásquez" w:date="2015-11-12T18:51:00Z">
          <w:r w:rsidDel="003E68F3">
            <w:rPr>
              <w:rFonts w:ascii="Times New Roman" w:hAnsi="Times New Roman" w:cs="Times New Roman"/>
              <w:color w:val="000000" w:themeColor="text1"/>
            </w:rPr>
            <w:delText xml:space="preserve"> que no </w:delText>
          </w:r>
        </w:del>
      </w:ins>
      <w:ins w:id="3854" w:author="TOSHIBA" w:date="2015-10-30T14:53:00Z">
        <w:del w:id="3855" w:author="Dayrtman Fajardo Vásquez" w:date="2015-11-12T18:51:00Z">
          <w:r w:rsidR="00D67D7B" w:rsidDel="003E68F3">
            <w:rPr>
              <w:rFonts w:ascii="Times New Roman" w:hAnsi="Times New Roman" w:cs="Times New Roman"/>
              <w:color w:val="000000" w:themeColor="text1"/>
            </w:rPr>
            <w:delText>forma</w:delText>
          </w:r>
        </w:del>
      </w:ins>
      <w:ins w:id="3856" w:author="EUGENIA ARCE LONDONO" w:date="2015-04-29T09:25:00Z">
        <w:del w:id="3857" w:author="Dayrtman Fajardo Vásquez" w:date="2015-11-12T18:51:00Z">
          <w:r w:rsidDel="003E68F3">
            <w:rPr>
              <w:rFonts w:ascii="Times New Roman" w:hAnsi="Times New Roman" w:cs="Times New Roman"/>
              <w:color w:val="000000" w:themeColor="text1"/>
            </w:rPr>
            <w:delText xml:space="preserve"> parte de esa </w:delText>
          </w:r>
        </w:del>
        <w:del w:id="3858" w:author="TOSHIBA" w:date="2015-10-30T14:54:00Z">
          <w:r w:rsidDel="00D67D7B">
            <w:rPr>
              <w:rFonts w:ascii="Times New Roman" w:hAnsi="Times New Roman" w:cs="Times New Roman"/>
              <w:color w:val="000000" w:themeColor="text1"/>
            </w:rPr>
            <w:delText>O</w:delText>
          </w:r>
        </w:del>
      </w:ins>
      <w:ins w:id="3859" w:author="TOSHIBA" w:date="2015-10-30T14:54:00Z">
        <w:del w:id="3860" w:author="Dayrtman Fajardo Vásquez" w:date="2015-11-12T18:51:00Z">
          <w:r w:rsidR="00D67D7B" w:rsidDel="003E68F3">
            <w:rPr>
              <w:rFonts w:ascii="Times New Roman" w:hAnsi="Times New Roman" w:cs="Times New Roman"/>
              <w:color w:val="000000" w:themeColor="text1"/>
            </w:rPr>
            <w:delText>o</w:delText>
          </w:r>
        </w:del>
      </w:ins>
      <w:ins w:id="3861" w:author="EUGENIA ARCE LONDONO" w:date="2015-04-29T09:25:00Z">
        <w:del w:id="3862" w:author="Dayrtman Fajardo Vásquez" w:date="2015-11-12T18:51:00Z">
          <w:r w:rsidDel="003E68F3">
            <w:rPr>
              <w:rFonts w:ascii="Times New Roman" w:hAnsi="Times New Roman" w:cs="Times New Roman"/>
              <w:color w:val="000000" w:themeColor="text1"/>
            </w:rPr>
            <w:delText>rganización</w:delText>
          </w:r>
        </w:del>
        <w:r>
          <w:rPr>
            <w:rFonts w:ascii="Times New Roman" w:hAnsi="Times New Roman" w:cs="Times New Roman"/>
            <w:color w:val="000000" w:themeColor="text1"/>
          </w:rPr>
          <w:t>.</w:t>
        </w:r>
      </w:ins>
    </w:p>
    <w:p w14:paraId="2E18BBA5" w14:textId="77777777" w:rsidR="00E76345" w:rsidRPr="001726C4" w:rsidRDefault="00E76345" w:rsidP="00E76345">
      <w:pPr>
        <w:spacing w:after="0"/>
        <w:jc w:val="both"/>
        <w:rPr>
          <w:rFonts w:ascii="Times New Roman" w:hAnsi="Times New Roman" w:cs="Times New Roman"/>
          <w:b/>
          <w:color w:val="000000" w:themeColor="text1"/>
        </w:rPr>
      </w:pPr>
    </w:p>
    <w:p w14:paraId="05E373B9" w14:textId="573E60CB" w:rsidR="00E76345" w:rsidRPr="001726C4" w:rsidRDefault="00E76345" w:rsidP="00E76345">
      <w:pPr>
        <w:spacing w:after="0"/>
        <w:jc w:val="both"/>
        <w:rPr>
          <w:rFonts w:ascii="Times New Roman" w:hAnsi="Times New Roman" w:cs="Times New Roman"/>
          <w:color w:val="000000" w:themeColor="text1"/>
        </w:rPr>
      </w:pPr>
      <w:r>
        <w:rPr>
          <w:rFonts w:ascii="Times New Roman" w:hAnsi="Times New Roman" w:cs="Times New Roman"/>
          <w:color w:val="000000" w:themeColor="text1"/>
        </w:rPr>
        <w:t>La Unión Africana</w:t>
      </w:r>
      <w:del w:id="3863"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surgió a finales de 1999 a través de la </w:t>
      </w:r>
      <w:r w:rsidRPr="001726C4">
        <w:rPr>
          <w:rFonts w:ascii="Times New Roman" w:hAnsi="Times New Roman" w:cs="Times New Roman"/>
          <w:b/>
          <w:color w:val="000000" w:themeColor="text1"/>
        </w:rPr>
        <w:t>Declaración de Sirte</w:t>
      </w:r>
      <w:ins w:id="3864" w:author="Dayrtman Fajardo Vásquez" w:date="2015-11-12T18:55:00Z">
        <w:r w:rsidR="003E68F3">
          <w:rPr>
            <w:rFonts w:ascii="Times New Roman" w:hAnsi="Times New Roman" w:cs="Times New Roman"/>
            <w:b/>
            <w:color w:val="000000" w:themeColor="text1"/>
          </w:rPr>
          <w:t xml:space="preserve"> </w:t>
        </w:r>
      </w:ins>
      <w:ins w:id="3865" w:author="Dayrtman Fajardo Vásquez" w:date="2015-11-12T18:56:00Z">
        <w:r w:rsidR="003E68F3">
          <w:rPr>
            <w:rFonts w:ascii="Times New Roman" w:hAnsi="Times New Roman" w:cs="Times New Roman"/>
            <w:color w:val="000000" w:themeColor="text1"/>
          </w:rPr>
          <w:t>y entró en funciones a partir de 2002</w:t>
        </w:r>
      </w:ins>
      <w:r w:rsidRPr="001726C4">
        <w:rPr>
          <w:rFonts w:ascii="Times New Roman" w:hAnsi="Times New Roman" w:cs="Times New Roman"/>
          <w:color w:val="000000" w:themeColor="text1"/>
        </w:rPr>
        <w:t>.</w:t>
      </w:r>
      <w:r>
        <w:rPr>
          <w:rFonts w:ascii="Times New Roman" w:hAnsi="Times New Roman" w:cs="Times New Roman"/>
          <w:color w:val="000000" w:themeColor="text1"/>
        </w:rPr>
        <w:t xml:space="preserve"> </w:t>
      </w:r>
      <w:ins w:id="3866" w:author="TOSHIBA" w:date="2015-10-30T14:55:00Z">
        <w:r w:rsidR="00D67D7B">
          <w:rPr>
            <w:rFonts w:ascii="Times New Roman" w:hAnsi="Times New Roman" w:cs="Times New Roman"/>
            <w:color w:val="000000" w:themeColor="text1"/>
          </w:rPr>
          <w:t xml:space="preserve">Su </w:t>
        </w:r>
      </w:ins>
      <w:del w:id="3867" w:author="TOSHIBA" w:date="2015-10-30T14:55:00Z">
        <w:r w:rsidDel="00D67D7B">
          <w:rPr>
            <w:rFonts w:ascii="Times New Roman" w:hAnsi="Times New Roman" w:cs="Times New Roman"/>
            <w:color w:val="000000" w:themeColor="text1"/>
          </w:rPr>
          <w:delText xml:space="preserve">Esta Unión tuvo como </w:delText>
        </w:r>
      </w:del>
      <w:r>
        <w:rPr>
          <w:rFonts w:ascii="Times New Roman" w:hAnsi="Times New Roman" w:cs="Times New Roman"/>
          <w:color w:val="000000" w:themeColor="text1"/>
        </w:rPr>
        <w:t>principal</w:t>
      </w:r>
      <w:del w:id="3868" w:author="TOSHIBA" w:date="2015-10-28T12:17:00Z">
        <w:r w:rsidRPr="001726C4" w:rsidDel="00225EC7">
          <w:rPr>
            <w:rFonts w:ascii="Times New Roman" w:hAnsi="Times New Roman" w:cs="Times New Roman"/>
            <w:color w:val="000000" w:themeColor="text1"/>
          </w:rPr>
          <w:delText xml:space="preserve">  </w:delText>
        </w:r>
      </w:del>
      <w:ins w:id="3869" w:author="TOSHIBA" w:date="2015-10-28T12:17: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objetivo </w:t>
      </w:r>
      <w:ins w:id="3870" w:author="TOSHIBA" w:date="2015-10-30T14:55:00Z">
        <w:r w:rsidR="00D67D7B">
          <w:rPr>
            <w:rFonts w:ascii="Times New Roman" w:hAnsi="Times New Roman" w:cs="Times New Roman"/>
            <w:color w:val="000000" w:themeColor="text1"/>
          </w:rPr>
          <w:t xml:space="preserve">es </w:t>
        </w:r>
      </w:ins>
      <w:r w:rsidRPr="001726C4">
        <w:rPr>
          <w:rFonts w:ascii="Times New Roman" w:hAnsi="Times New Roman" w:cs="Times New Roman"/>
          <w:color w:val="000000" w:themeColor="text1"/>
        </w:rPr>
        <w:t xml:space="preserve">el proceso de </w:t>
      </w:r>
      <w:r w:rsidRPr="00261855">
        <w:rPr>
          <w:rFonts w:ascii="Times New Roman" w:hAnsi="Times New Roman" w:cs="Times New Roman"/>
          <w:b/>
          <w:color w:val="000000" w:themeColor="text1"/>
        </w:rPr>
        <w:t>integración</w:t>
      </w:r>
      <w:del w:id="3871" w:author="TOSHIBA" w:date="2015-10-28T12:18:00Z">
        <w:r w:rsidRPr="00261855" w:rsidDel="00225EC7">
          <w:rPr>
            <w:rFonts w:ascii="Times New Roman" w:hAnsi="Times New Roman" w:cs="Times New Roman"/>
            <w:b/>
            <w:color w:val="000000" w:themeColor="text1"/>
          </w:rPr>
          <w:delText xml:space="preserve"> </w:delText>
        </w:r>
        <w:r w:rsidRPr="001726C4" w:rsidDel="00225EC7">
          <w:rPr>
            <w:rFonts w:ascii="Times New Roman" w:hAnsi="Times New Roman" w:cs="Times New Roman"/>
            <w:color w:val="000000" w:themeColor="text1"/>
          </w:rPr>
          <w:delText xml:space="preserve"> </w:delText>
        </w:r>
      </w:del>
      <w:ins w:id="3872" w:author="TOSHIBA" w:date="2015-10-28T12:18:00Z">
        <w:r w:rsidR="00225EC7">
          <w:rPr>
            <w:rFonts w:ascii="Times New Roman" w:hAnsi="Times New Roman" w:cs="Times New Roman"/>
            <w:b/>
            <w:color w:val="000000" w:themeColor="text1"/>
          </w:rPr>
          <w:t xml:space="preserve"> </w:t>
        </w:r>
      </w:ins>
      <w:r w:rsidRPr="00261855">
        <w:rPr>
          <w:rFonts w:ascii="Times New Roman" w:hAnsi="Times New Roman" w:cs="Times New Roman"/>
          <w:b/>
          <w:color w:val="000000" w:themeColor="text1"/>
        </w:rPr>
        <w:t>de los países miembros</w:t>
      </w:r>
      <w:r w:rsidRPr="001726C4">
        <w:rPr>
          <w:rFonts w:ascii="Times New Roman" w:hAnsi="Times New Roman" w:cs="Times New Roman"/>
          <w:color w:val="000000" w:themeColor="text1"/>
        </w:rPr>
        <w:t xml:space="preserve"> con miras a mejorar la </w:t>
      </w:r>
      <w:r w:rsidRPr="00261855">
        <w:rPr>
          <w:rFonts w:ascii="Times New Roman" w:hAnsi="Times New Roman" w:cs="Times New Roman"/>
          <w:b/>
          <w:color w:val="000000" w:themeColor="text1"/>
        </w:rPr>
        <w:t>economía</w:t>
      </w:r>
      <w:r w:rsidRPr="001726C4">
        <w:rPr>
          <w:rFonts w:ascii="Times New Roman" w:hAnsi="Times New Roman" w:cs="Times New Roman"/>
          <w:color w:val="000000" w:themeColor="text1"/>
        </w:rPr>
        <w:t xml:space="preserve"> y a enfrentar los </w:t>
      </w:r>
      <w:r w:rsidRPr="00261855">
        <w:rPr>
          <w:rFonts w:ascii="Times New Roman" w:hAnsi="Times New Roman" w:cs="Times New Roman"/>
          <w:b/>
          <w:color w:val="000000" w:themeColor="text1"/>
        </w:rPr>
        <w:t>problemas sociales</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y </w:t>
      </w:r>
      <w:r w:rsidRPr="00261855">
        <w:rPr>
          <w:rFonts w:ascii="Times New Roman" w:hAnsi="Times New Roman" w:cs="Times New Roman"/>
          <w:b/>
          <w:color w:val="000000" w:themeColor="text1"/>
        </w:rPr>
        <w:t>políticos</w:t>
      </w:r>
      <w:r w:rsidRPr="001726C4">
        <w:rPr>
          <w:rFonts w:ascii="Times New Roman" w:hAnsi="Times New Roman" w:cs="Times New Roman"/>
          <w:color w:val="000000" w:themeColor="text1"/>
        </w:rPr>
        <w:t>. A</w:t>
      </w:r>
      <w:r>
        <w:rPr>
          <w:rFonts w:ascii="Times New Roman" w:hAnsi="Times New Roman" w:cs="Times New Roman"/>
          <w:color w:val="000000" w:themeColor="text1"/>
        </w:rPr>
        <w:t>ctualmente</w:t>
      </w:r>
      <w:ins w:id="3873" w:author="TOSHIBA" w:date="2015-10-30T14:55:00Z">
        <w:r w:rsidR="00D67D7B">
          <w:rPr>
            <w:rFonts w:ascii="Times New Roman" w:hAnsi="Times New Roman" w:cs="Times New Roman"/>
            <w:color w:val="000000" w:themeColor="text1"/>
          </w:rPr>
          <w:t>,</w:t>
        </w:r>
      </w:ins>
      <w:r>
        <w:rPr>
          <w:rFonts w:ascii="Times New Roman" w:hAnsi="Times New Roman" w:cs="Times New Roman"/>
          <w:color w:val="000000" w:themeColor="text1"/>
        </w:rPr>
        <w:t xml:space="preserve"> l</w:t>
      </w:r>
      <w:ins w:id="3874" w:author="Dayrtman Fajardo Vásquez" w:date="2015-11-30T16:05:00Z">
        <w:r w:rsidR="009B2005">
          <w:rPr>
            <w:rFonts w:ascii="Times New Roman" w:hAnsi="Times New Roman" w:cs="Times New Roman"/>
            <w:color w:val="000000" w:themeColor="text1"/>
          </w:rPr>
          <w:t>a</w:t>
        </w:r>
      </w:ins>
      <w:del w:id="3875" w:author="Dayrtman Fajardo Vásquez" w:date="2015-11-30T16:05:00Z">
        <w:r w:rsidDel="009B2005">
          <w:rPr>
            <w:rFonts w:ascii="Times New Roman" w:hAnsi="Times New Roman" w:cs="Times New Roman"/>
            <w:color w:val="000000" w:themeColor="text1"/>
          </w:rPr>
          <w:delText>o</w:delText>
        </w:r>
      </w:del>
      <w:r>
        <w:rPr>
          <w:rFonts w:ascii="Times New Roman" w:hAnsi="Times New Roman" w:cs="Times New Roman"/>
          <w:color w:val="000000" w:themeColor="text1"/>
        </w:rPr>
        <w:t xml:space="preserve">s principales </w:t>
      </w:r>
      <w:del w:id="3876" w:author="EUGENIA ARCE LONDONO" w:date="2015-04-29T09:25:00Z">
        <w:r w:rsidRPr="001726C4">
          <w:rPr>
            <w:rFonts w:ascii="Times New Roman" w:hAnsi="Times New Roman" w:cs="Times New Roman"/>
            <w:color w:val="000000" w:themeColor="text1"/>
          </w:rPr>
          <w:delText>temas de</w:delText>
        </w:r>
      </w:del>
      <w:ins w:id="3877" w:author="Dayrtman Fajardo Vásquez" w:date="2015-11-30T16:05:00Z">
        <w:r w:rsidR="009B2005">
          <w:rPr>
            <w:rFonts w:ascii="Times New Roman" w:hAnsi="Times New Roman" w:cs="Times New Roman"/>
            <w:color w:val="000000" w:themeColor="text1"/>
          </w:rPr>
          <w:t>metas</w:t>
        </w:r>
      </w:ins>
      <w:ins w:id="3878" w:author="EUGENIA ARCE LONDONO" w:date="2015-04-29T09:25:00Z">
        <w:del w:id="3879" w:author="Dayrtman Fajardo Vásquez" w:date="2015-11-30T16:05:00Z">
          <w:r w:rsidDel="009B2005">
            <w:rPr>
              <w:rFonts w:ascii="Times New Roman" w:hAnsi="Times New Roman" w:cs="Times New Roman"/>
              <w:color w:val="000000" w:themeColor="text1"/>
            </w:rPr>
            <w:delText>objetivos</w:delText>
          </w:r>
        </w:del>
        <w:r w:rsidRPr="001726C4">
          <w:rPr>
            <w:rFonts w:ascii="Times New Roman" w:hAnsi="Times New Roman" w:cs="Times New Roman"/>
            <w:color w:val="000000" w:themeColor="text1"/>
          </w:rPr>
          <w:t xml:space="preserve"> </w:t>
        </w:r>
        <w:del w:id="3880" w:author="TOSHIBA" w:date="2015-10-30T14:55:00Z">
          <w:r w:rsidRPr="001726C4" w:rsidDel="00D67D7B">
            <w:rPr>
              <w:rFonts w:ascii="Times New Roman" w:hAnsi="Times New Roman" w:cs="Times New Roman"/>
              <w:color w:val="000000" w:themeColor="text1"/>
            </w:rPr>
            <w:delText>de</w:delText>
          </w:r>
          <w:r w:rsidDel="00D67D7B">
            <w:rPr>
              <w:rFonts w:ascii="Times New Roman" w:hAnsi="Times New Roman" w:cs="Times New Roman"/>
              <w:color w:val="000000" w:themeColor="text1"/>
            </w:rPr>
            <w:delText>l</w:delText>
          </w:r>
        </w:del>
      </w:ins>
      <w:del w:id="3881" w:author="TOSHIBA" w:date="2015-10-30T14:55:00Z">
        <w:r w:rsidRPr="001726C4" w:rsidDel="00D67D7B">
          <w:rPr>
            <w:rFonts w:ascii="Times New Roman" w:hAnsi="Times New Roman" w:cs="Times New Roman"/>
            <w:color w:val="000000" w:themeColor="text1"/>
          </w:rPr>
          <w:delText xml:space="preserve"> trabajo </w:delText>
        </w:r>
      </w:del>
      <w:r>
        <w:rPr>
          <w:rFonts w:ascii="Times New Roman" w:hAnsi="Times New Roman" w:cs="Times New Roman"/>
          <w:color w:val="000000" w:themeColor="text1"/>
        </w:rPr>
        <w:t>de la Unión Africana son</w:t>
      </w:r>
      <w:r w:rsidRPr="001726C4">
        <w:rPr>
          <w:rFonts w:ascii="Times New Roman" w:hAnsi="Times New Roman" w:cs="Times New Roman"/>
          <w:color w:val="000000" w:themeColor="text1"/>
        </w:rPr>
        <w:t>:</w:t>
      </w:r>
    </w:p>
    <w:p w14:paraId="01DB3E54"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Mantener la unidad y la solidaridad entre los Estados de África.</w:t>
      </w:r>
    </w:p>
    <w:p w14:paraId="52F2BFE2"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Erradicar en el continente cualquier vestigio de la colonización y el </w:t>
      </w:r>
      <w:r w:rsidRPr="00D67D7B">
        <w:rPr>
          <w:rFonts w:ascii="Times New Roman" w:hAnsi="Times New Roman" w:cs="Times New Roman"/>
          <w:i/>
          <w:color w:val="000000" w:themeColor="text1"/>
          <w:rPrChange w:id="3882" w:author="TOSHIBA" w:date="2015-10-30T14:57:00Z">
            <w:rPr>
              <w:rFonts w:ascii="Times New Roman" w:hAnsi="Times New Roman" w:cs="Times New Roman"/>
              <w:color w:val="000000" w:themeColor="text1"/>
            </w:rPr>
          </w:rPrChange>
        </w:rPr>
        <w:t>apartheid</w:t>
      </w:r>
      <w:ins w:id="3883" w:author="TOSHIBA" w:date="2015-10-30T14:57:00Z">
        <w:r w:rsidR="00D67D7B">
          <w:rPr>
            <w:rFonts w:ascii="Times New Roman" w:hAnsi="Times New Roman" w:cs="Times New Roman"/>
            <w:i/>
            <w:color w:val="000000" w:themeColor="text1"/>
          </w:rPr>
          <w:t>,</w:t>
        </w:r>
      </w:ins>
      <w:r w:rsidRPr="001726C4">
        <w:rPr>
          <w:rFonts w:ascii="Times New Roman" w:hAnsi="Times New Roman" w:cs="Times New Roman"/>
          <w:color w:val="000000" w:themeColor="text1"/>
        </w:rPr>
        <w:t xml:space="preserve"> y promover la paz</w:t>
      </w:r>
      <w:del w:id="3884" w:author="TOSHIBA" w:date="2015-10-28T12:18:00Z">
        <w:r w:rsidRPr="001726C4" w:rsidDel="00225EC7">
          <w:rPr>
            <w:rFonts w:ascii="Times New Roman" w:hAnsi="Times New Roman" w:cs="Times New Roman"/>
            <w:color w:val="000000" w:themeColor="text1"/>
          </w:rPr>
          <w:delText xml:space="preserve">  </w:delText>
        </w:r>
      </w:del>
      <w:ins w:id="3885" w:author="TOSHIBA" w:date="2015-10-28T12:18: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y la estabilidad política</w:t>
      </w:r>
      <w:del w:id="3886" w:author="EUGENIA ARCE LONDONO" w:date="2015-04-29T09:25:00Z">
        <w:r w:rsidRPr="001726C4">
          <w:rPr>
            <w:rFonts w:ascii="Times New Roman" w:hAnsi="Times New Roman" w:cs="Times New Roman"/>
            <w:color w:val="000000" w:themeColor="text1"/>
          </w:rPr>
          <w:delText xml:space="preserve"> del continente</w:delText>
        </w:r>
      </w:del>
      <w:r w:rsidRPr="001726C4">
        <w:rPr>
          <w:rFonts w:ascii="Times New Roman" w:hAnsi="Times New Roman" w:cs="Times New Roman"/>
          <w:color w:val="000000" w:themeColor="text1"/>
        </w:rPr>
        <w:t>.</w:t>
      </w:r>
    </w:p>
    <w:p w14:paraId="45B810C1"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Desarrollar procesos de cooperación para el desarrollo económico y social.</w:t>
      </w:r>
    </w:p>
    <w:p w14:paraId="416789D0"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Proteger la soberanía y la integridad territorial.</w:t>
      </w:r>
    </w:p>
    <w:p w14:paraId="3C1ED844"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Promover la cooperación internacional en el marco de los criterios establecidos</w:t>
      </w:r>
      <w:r>
        <w:rPr>
          <w:rFonts w:ascii="Times New Roman" w:hAnsi="Times New Roman" w:cs="Times New Roman"/>
          <w:color w:val="000000" w:themeColor="text1"/>
        </w:rPr>
        <w:t xml:space="preserve"> por </w:t>
      </w:r>
      <w:ins w:id="3887" w:author="EUGENIA ARCE LONDONO" w:date="2015-04-29T09:25:00Z">
        <w:r>
          <w:rPr>
            <w:rFonts w:ascii="Times New Roman" w:hAnsi="Times New Roman" w:cs="Times New Roman"/>
            <w:color w:val="000000" w:themeColor="text1"/>
          </w:rPr>
          <w:t xml:space="preserve">la Carta de </w:t>
        </w:r>
      </w:ins>
      <w:r>
        <w:rPr>
          <w:rFonts w:ascii="Times New Roman" w:hAnsi="Times New Roman" w:cs="Times New Roman"/>
          <w:color w:val="000000" w:themeColor="text1"/>
        </w:rPr>
        <w:t xml:space="preserve">las Naciones Unidas </w:t>
      </w:r>
      <w:del w:id="3888" w:author="EUGENIA ARCE LONDONO" w:date="2015-04-29T09:25:00Z">
        <w:r w:rsidRPr="001726C4">
          <w:rPr>
            <w:rFonts w:ascii="Times New Roman" w:hAnsi="Times New Roman" w:cs="Times New Roman"/>
            <w:color w:val="000000" w:themeColor="text1"/>
          </w:rPr>
          <w:delText>en</w:delText>
        </w:r>
      </w:del>
      <w:ins w:id="3889" w:author="EUGENIA ARCE LONDONO" w:date="2015-04-29T09:25:00Z">
        <w:r>
          <w:rPr>
            <w:rFonts w:ascii="Times New Roman" w:hAnsi="Times New Roman" w:cs="Times New Roman"/>
            <w:color w:val="000000" w:themeColor="text1"/>
          </w:rPr>
          <w:t>y</w:t>
        </w:r>
      </w:ins>
      <w:r>
        <w:rPr>
          <w:rFonts w:ascii="Times New Roman" w:hAnsi="Times New Roman" w:cs="Times New Roman"/>
          <w:color w:val="000000" w:themeColor="text1"/>
        </w:rPr>
        <w:t xml:space="preserve"> la </w:t>
      </w:r>
      <w:del w:id="3890" w:author="EUGENIA ARCE LONDONO" w:date="2015-04-29T09:25:00Z">
        <w:r w:rsidRPr="001726C4">
          <w:rPr>
            <w:rFonts w:ascii="Times New Roman" w:hAnsi="Times New Roman" w:cs="Times New Roman"/>
            <w:color w:val="000000" w:themeColor="text1"/>
          </w:rPr>
          <w:delText>carta</w:delText>
        </w:r>
      </w:del>
      <w:ins w:id="3891" w:author="TOSHIBA" w:date="2015-10-31T14:42:00Z">
        <w:r w:rsidR="00E164E8">
          <w:rPr>
            <w:rFonts w:ascii="Times New Roman" w:hAnsi="Times New Roman" w:cs="Times New Roman"/>
            <w:color w:val="000000" w:themeColor="text1"/>
          </w:rPr>
          <w:t xml:space="preserve"> </w:t>
        </w:r>
      </w:ins>
      <w:ins w:id="3892" w:author="EUGENIA ARCE LONDONO" w:date="2015-04-29T09:25:00Z">
        <w:r>
          <w:rPr>
            <w:rFonts w:ascii="Times New Roman" w:hAnsi="Times New Roman" w:cs="Times New Roman"/>
            <w:color w:val="000000" w:themeColor="text1"/>
          </w:rPr>
          <w:t>Declaración</w:t>
        </w:r>
      </w:ins>
      <w:r>
        <w:rPr>
          <w:rFonts w:ascii="Times New Roman" w:hAnsi="Times New Roman" w:cs="Times New Roman"/>
          <w:color w:val="000000" w:themeColor="text1"/>
        </w:rPr>
        <w:t xml:space="preserve"> de</w:t>
      </w:r>
      <w:del w:id="3893" w:author="EUGENIA ARCE LONDONO" w:date="2015-04-29T09:25:00Z">
        <w:r w:rsidRPr="001726C4">
          <w:rPr>
            <w:rFonts w:ascii="Times New Roman" w:hAnsi="Times New Roman" w:cs="Times New Roman"/>
            <w:color w:val="000000" w:themeColor="text1"/>
          </w:rPr>
          <w:delText xml:space="preserve"> los</w:delText>
        </w:r>
      </w:del>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Derechos Humanos.</w:t>
      </w:r>
    </w:p>
    <w:p w14:paraId="065B6B2B" w14:textId="77777777" w:rsidR="00E76345" w:rsidRPr="001726C4" w:rsidRDefault="00E164E8"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ins w:id="3894" w:author="TOSHIBA" w:date="2015-10-31T14:44:00Z">
        <w:r>
          <w:rPr>
            <w:rFonts w:ascii="Times New Roman" w:hAnsi="Times New Roman" w:cs="Times New Roman"/>
            <w:color w:val="000000" w:themeColor="text1"/>
          </w:rPr>
          <w:t xml:space="preserve">Fomentar </w:t>
        </w:r>
      </w:ins>
      <w:del w:id="3895" w:author="TOSHIBA" w:date="2015-10-31T14:44:00Z">
        <w:r w:rsidR="00E76345" w:rsidRPr="001726C4" w:rsidDel="00E164E8">
          <w:rPr>
            <w:rFonts w:ascii="Times New Roman" w:hAnsi="Times New Roman" w:cs="Times New Roman"/>
            <w:color w:val="000000" w:themeColor="text1"/>
          </w:rPr>
          <w:delText xml:space="preserve">Promover </w:delText>
        </w:r>
      </w:del>
      <w:r w:rsidR="00E76345" w:rsidRPr="001726C4">
        <w:rPr>
          <w:rFonts w:ascii="Times New Roman" w:hAnsi="Times New Roman" w:cs="Times New Roman"/>
          <w:color w:val="000000" w:themeColor="text1"/>
        </w:rPr>
        <w:t>la integración política y socioeconómica del continente</w:t>
      </w:r>
      <w:ins w:id="3896" w:author="EUGENIA ARCE LONDONO" w:date="2015-04-29T09:25:00Z">
        <w:r w:rsidR="00E76345">
          <w:rPr>
            <w:rFonts w:ascii="Times New Roman" w:hAnsi="Times New Roman" w:cs="Times New Roman"/>
            <w:color w:val="000000" w:themeColor="text1"/>
          </w:rPr>
          <w:t>.</w:t>
        </w:r>
      </w:ins>
    </w:p>
    <w:p w14:paraId="7C2B0884"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Pr>
          <w:rFonts w:ascii="Times New Roman" w:hAnsi="Times New Roman" w:cs="Times New Roman"/>
          <w:color w:val="000000" w:themeColor="text1"/>
        </w:rPr>
        <w:t>Promover la protección de</w:t>
      </w:r>
      <w:del w:id="3897" w:author="TOSHIBA" w:date="2015-10-28T12:18:00Z">
        <w:r w:rsidDel="00225EC7">
          <w:rPr>
            <w:rFonts w:ascii="Times New Roman" w:hAnsi="Times New Roman" w:cs="Times New Roman"/>
            <w:color w:val="000000" w:themeColor="text1"/>
          </w:rPr>
          <w:delText xml:space="preserve"> </w:delText>
        </w:r>
        <w:r w:rsidRPr="001726C4" w:rsidDel="00225EC7">
          <w:rPr>
            <w:rFonts w:ascii="Times New Roman" w:hAnsi="Times New Roman" w:cs="Times New Roman"/>
            <w:color w:val="000000" w:themeColor="text1"/>
          </w:rPr>
          <w:delText xml:space="preserve"> </w:delText>
        </w:r>
      </w:del>
      <w:ins w:id="3898" w:author="TOSHIBA" w:date="2015-10-28T12:18:00Z">
        <w:r w:rsidR="00225EC7">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los </w:t>
      </w:r>
      <w:del w:id="3899" w:author="EUGENIA ARCE LONDONO" w:date="2015-04-29T09:25:00Z">
        <w:r w:rsidRPr="001726C4">
          <w:rPr>
            <w:rFonts w:ascii="Times New Roman" w:hAnsi="Times New Roman" w:cs="Times New Roman"/>
            <w:color w:val="000000" w:themeColor="text1"/>
          </w:rPr>
          <w:delText>Derechos Humanos</w:delText>
        </w:r>
      </w:del>
      <w:ins w:id="3900" w:author="TOSHIBA" w:date="2015-10-31T14:42:00Z">
        <w:r w:rsidR="00E164E8">
          <w:rPr>
            <w:rFonts w:ascii="Times New Roman" w:hAnsi="Times New Roman" w:cs="Times New Roman"/>
            <w:color w:val="000000" w:themeColor="text1"/>
          </w:rPr>
          <w:t xml:space="preserve"> </w:t>
        </w:r>
      </w:ins>
      <w:ins w:id="3901" w:author="EUGENIA ARCE LONDONO" w:date="2015-04-29T09:25:00Z">
        <w:r>
          <w:rPr>
            <w:rFonts w:ascii="Times New Roman" w:hAnsi="Times New Roman" w:cs="Times New Roman"/>
            <w:color w:val="000000" w:themeColor="text1"/>
          </w:rPr>
          <w:t>d</w:t>
        </w:r>
        <w:r w:rsidRPr="001726C4">
          <w:rPr>
            <w:rFonts w:ascii="Times New Roman" w:hAnsi="Times New Roman" w:cs="Times New Roman"/>
            <w:color w:val="000000" w:themeColor="text1"/>
          </w:rPr>
          <w:t xml:space="preserve">erechos </w:t>
        </w:r>
        <w:r>
          <w:rPr>
            <w:rFonts w:ascii="Times New Roman" w:hAnsi="Times New Roman" w:cs="Times New Roman"/>
            <w:color w:val="000000" w:themeColor="text1"/>
          </w:rPr>
          <w:t>h</w:t>
        </w:r>
        <w:r w:rsidRPr="001726C4">
          <w:rPr>
            <w:rFonts w:ascii="Times New Roman" w:hAnsi="Times New Roman" w:cs="Times New Roman"/>
            <w:color w:val="000000" w:themeColor="text1"/>
          </w:rPr>
          <w:t>umanos</w:t>
        </w:r>
      </w:ins>
      <w:r w:rsidRPr="001726C4">
        <w:rPr>
          <w:rFonts w:ascii="Times New Roman" w:hAnsi="Times New Roman" w:cs="Times New Roman"/>
          <w:color w:val="000000" w:themeColor="text1"/>
        </w:rPr>
        <w:t xml:space="preserve"> establecidos en la Carta Africana de Derechos Humanos.</w:t>
      </w:r>
    </w:p>
    <w:p w14:paraId="19F29D20" w14:textId="77777777" w:rsidR="00E76345" w:rsidRPr="001726C4" w:rsidRDefault="00E164E8"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ins w:id="3902" w:author="TOSHIBA" w:date="2015-10-31T14:45:00Z">
        <w:r>
          <w:rPr>
            <w:rFonts w:ascii="Times New Roman" w:hAnsi="Times New Roman" w:cs="Times New Roman"/>
            <w:color w:val="000000" w:themeColor="text1"/>
          </w:rPr>
          <w:lastRenderedPageBreak/>
          <w:t xml:space="preserve">Impulsar </w:t>
        </w:r>
      </w:ins>
      <w:del w:id="3903" w:author="TOSHIBA" w:date="2015-10-31T14:45:00Z">
        <w:r w:rsidR="00E76345" w:rsidRPr="001726C4" w:rsidDel="00E164E8">
          <w:rPr>
            <w:rFonts w:ascii="Times New Roman" w:hAnsi="Times New Roman" w:cs="Times New Roman"/>
            <w:color w:val="000000" w:themeColor="text1"/>
          </w:rPr>
          <w:delText xml:space="preserve">Promover </w:delText>
        </w:r>
      </w:del>
      <w:r w:rsidR="00E76345" w:rsidRPr="001726C4">
        <w:rPr>
          <w:rFonts w:ascii="Times New Roman" w:hAnsi="Times New Roman" w:cs="Times New Roman"/>
          <w:color w:val="000000" w:themeColor="text1"/>
        </w:rPr>
        <w:t xml:space="preserve">el desarrollo sostenible </w:t>
      </w:r>
      <w:r w:rsidR="00E76345">
        <w:rPr>
          <w:rFonts w:ascii="Times New Roman" w:hAnsi="Times New Roman" w:cs="Times New Roman"/>
          <w:color w:val="000000" w:themeColor="text1"/>
        </w:rPr>
        <w:t>en los ámbitos</w:t>
      </w:r>
      <w:del w:id="3904" w:author="EUGENIA ARCE LONDONO" w:date="2015-04-29T09:25:00Z">
        <w:r w:rsidR="00E76345" w:rsidRPr="001726C4">
          <w:rPr>
            <w:rFonts w:ascii="Times New Roman" w:hAnsi="Times New Roman" w:cs="Times New Roman"/>
            <w:color w:val="000000" w:themeColor="text1"/>
          </w:rPr>
          <w:delText>:</w:delText>
        </w:r>
      </w:del>
      <w:r w:rsidR="00E76345" w:rsidRPr="001726C4">
        <w:rPr>
          <w:rFonts w:ascii="Times New Roman" w:hAnsi="Times New Roman" w:cs="Times New Roman"/>
          <w:color w:val="000000" w:themeColor="text1"/>
        </w:rPr>
        <w:t xml:space="preserve"> económico, social y cultural.</w:t>
      </w:r>
    </w:p>
    <w:p w14:paraId="0B82A121"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Promover la investigación en </w:t>
      </w:r>
      <w:r>
        <w:rPr>
          <w:rFonts w:ascii="Times New Roman" w:hAnsi="Times New Roman" w:cs="Times New Roman"/>
          <w:color w:val="000000" w:themeColor="text1"/>
        </w:rPr>
        <w:t>ciencia y tecnología</w:t>
      </w:r>
      <w:del w:id="3905" w:author="EUGENIA ARCE LONDONO" w:date="2015-04-29T09:25:00Z">
        <w:r w:rsidRPr="001726C4">
          <w:rPr>
            <w:rFonts w:ascii="Times New Roman" w:hAnsi="Times New Roman" w:cs="Times New Roman"/>
            <w:color w:val="000000" w:themeColor="text1"/>
          </w:rPr>
          <w:delText>;</w:delText>
        </w:r>
      </w:del>
      <w:ins w:id="3906" w:author="EUGENIA ARCE LONDONO" w:date="2015-04-29T09:25:00Z">
        <w:r>
          <w:rPr>
            <w:rFonts w:ascii="Times New Roman" w:hAnsi="Times New Roman" w:cs="Times New Roman"/>
            <w:color w:val="000000" w:themeColor="text1"/>
          </w:rPr>
          <w:t>.</w:t>
        </w:r>
      </w:ins>
    </w:p>
    <w:p w14:paraId="2D6C33EC"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Trabajar con organismos internacionales en la erradicación de enfermedades y la promoción de la salud.</w:t>
      </w:r>
    </w:p>
    <w:p w14:paraId="2B10C2C5" w14:textId="77777777" w:rsidR="00E76345" w:rsidRPr="001726C4" w:rsidRDefault="00E76345" w:rsidP="00E76345">
      <w:pPr>
        <w:pStyle w:val="Prrafodelista"/>
        <w:shd w:val="clear" w:color="auto" w:fill="FFFFFF"/>
        <w:spacing w:before="360" w:after="360" w:line="269" w:lineRule="atLeast"/>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E76345" w:rsidRPr="001726C4" w14:paraId="30C0DF2C" w14:textId="77777777" w:rsidTr="008C38A3">
        <w:tc>
          <w:tcPr>
            <w:tcW w:w="9054" w:type="dxa"/>
            <w:gridSpan w:val="2"/>
            <w:shd w:val="clear" w:color="auto" w:fill="0D0D0D" w:themeFill="text1" w:themeFillTint="F2"/>
          </w:tcPr>
          <w:p w14:paraId="3D0CD7D5" w14:textId="77777777" w:rsidR="00E76345" w:rsidRPr="00B367C3" w:rsidRDefault="00E76345" w:rsidP="008C38A3">
            <w:pPr>
              <w:spacing w:before="2" w:after="2"/>
              <w:jc w:val="center"/>
              <w:rPr>
                <w:rFonts w:ascii="Times New Roman" w:hAnsi="Times New Roman" w:cs="Times New Roman"/>
                <w:b/>
                <w:color w:val="000000" w:themeColor="text1"/>
              </w:rPr>
            </w:pPr>
            <w:r w:rsidRPr="00B367C3">
              <w:rPr>
                <w:rFonts w:ascii="Times New Roman" w:hAnsi="Times New Roman" w:cs="Times New Roman"/>
                <w:b/>
                <w:color w:val="FFFFFF" w:themeColor="background1"/>
              </w:rPr>
              <w:t>Imagen (fotografía, gráfica o ilustración)</w:t>
            </w:r>
          </w:p>
        </w:tc>
      </w:tr>
      <w:tr w:rsidR="00E76345" w:rsidRPr="001726C4" w14:paraId="3918F9EE" w14:textId="77777777" w:rsidTr="008C38A3">
        <w:tc>
          <w:tcPr>
            <w:tcW w:w="2518" w:type="dxa"/>
          </w:tcPr>
          <w:p w14:paraId="723E57D3" w14:textId="77777777" w:rsidR="00E76345" w:rsidRPr="00B367C3" w:rsidRDefault="00E76345" w:rsidP="008C38A3">
            <w:pPr>
              <w:spacing w:before="2" w:after="2"/>
              <w:rPr>
                <w:rFonts w:ascii="Times New Roman" w:hAnsi="Times New Roman" w:cs="Times New Roman"/>
                <w:b/>
                <w:color w:val="000000" w:themeColor="text1"/>
                <w:sz w:val="18"/>
                <w:szCs w:val="18"/>
              </w:rPr>
            </w:pPr>
            <w:r w:rsidRPr="00B367C3">
              <w:rPr>
                <w:rFonts w:ascii="Times New Roman" w:hAnsi="Times New Roman" w:cs="Times New Roman"/>
                <w:b/>
                <w:color w:val="000000" w:themeColor="text1"/>
                <w:sz w:val="18"/>
                <w:szCs w:val="18"/>
              </w:rPr>
              <w:t>Código</w:t>
            </w:r>
          </w:p>
        </w:tc>
        <w:tc>
          <w:tcPr>
            <w:tcW w:w="6536" w:type="dxa"/>
          </w:tcPr>
          <w:p w14:paraId="5CBC265F" w14:textId="77777777" w:rsidR="00E76345" w:rsidRPr="00B367C3" w:rsidRDefault="00E76345" w:rsidP="008C38A3">
            <w:pPr>
              <w:spacing w:before="2" w:after="2"/>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_IMG190</w:t>
            </w:r>
          </w:p>
        </w:tc>
      </w:tr>
      <w:tr w:rsidR="00E76345" w:rsidRPr="001726C4" w14:paraId="0A183BC2" w14:textId="77777777" w:rsidTr="008C38A3">
        <w:tc>
          <w:tcPr>
            <w:tcW w:w="2518" w:type="dxa"/>
          </w:tcPr>
          <w:p w14:paraId="0E38FD20"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3B536A0D"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342B5EE0" wp14:editId="7EE38359">
                  <wp:extent cx="1685241" cy="1121052"/>
                  <wp:effectExtent l="0" t="0" r="0" b="3175"/>
                  <wp:docPr id="24" name="Imagen 24" descr="ASEOWA Health Workers who have finished their tour of duty had a debrief with the AU Commission and Ambassadors from their countries of origin and the three affected countries, 23 February 2015, Addis Ababa, Ethiop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EOWA Health Workers who have finished their tour of duty had a debrief with the AU Commission and Ambassadors from their countries of origin and the three affected countries, 23 February 2015, Addis Ababa, Ethiopia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5241" cy="1121052"/>
                          </a:xfrm>
                          <a:prstGeom prst="rect">
                            <a:avLst/>
                          </a:prstGeom>
                          <a:noFill/>
                          <a:ln>
                            <a:noFill/>
                          </a:ln>
                        </pic:spPr>
                      </pic:pic>
                    </a:graphicData>
                  </a:graphic>
                </wp:inline>
              </w:drawing>
            </w:r>
          </w:p>
        </w:tc>
      </w:tr>
      <w:tr w:rsidR="00E76345" w:rsidRPr="001726C4" w14:paraId="401538A5" w14:textId="77777777" w:rsidTr="008C38A3">
        <w:tc>
          <w:tcPr>
            <w:tcW w:w="2518" w:type="dxa"/>
          </w:tcPr>
          <w:p w14:paraId="5EB93C72"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350B962" w14:textId="77777777" w:rsidR="00E76345" w:rsidRPr="001726C4" w:rsidRDefault="00075493" w:rsidP="008C38A3">
            <w:pPr>
              <w:spacing w:before="2" w:after="2"/>
              <w:rPr>
                <w:rFonts w:ascii="Times New Roman" w:hAnsi="Times New Roman" w:cs="Times New Roman"/>
                <w:color w:val="000000" w:themeColor="text1"/>
              </w:rPr>
            </w:pPr>
            <w:r>
              <w:fldChar w:fldCharType="begin"/>
            </w:r>
            <w:r>
              <w:instrText xml:space="preserve"> HYPERLINK "http://www.au.int/en/sites/default/files/imagecache/slide/African%20Union%20Health%20Workers%20to%20meet%20the%20m%20%288%29.JPG" </w:instrText>
            </w:r>
            <w:r>
              <w:fldChar w:fldCharType="separate"/>
            </w:r>
            <w:r w:rsidR="00E76345" w:rsidRPr="001726C4">
              <w:rPr>
                <w:rStyle w:val="Hipervnculo"/>
                <w:rFonts w:ascii="Times New Roman" w:hAnsi="Times New Roman" w:cs="Times New Roman"/>
                <w:color w:val="000000" w:themeColor="text1"/>
              </w:rPr>
              <w:t>http://www.au.int/en/sites/default/files/imagecache/slide/African%20Union%20Health%20Workers%20to%20meet%20the%20m%20%288%29.JPG</w:t>
            </w:r>
            <w:r>
              <w:rPr>
                <w:rStyle w:val="Hipervnculo"/>
                <w:rFonts w:ascii="Times New Roman" w:hAnsi="Times New Roman" w:cs="Times New Roman"/>
                <w:color w:val="000000" w:themeColor="text1"/>
              </w:rPr>
              <w:fldChar w:fldCharType="end"/>
            </w:r>
          </w:p>
          <w:p w14:paraId="4AE4A185"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2C3F7FF4" w14:textId="77777777" w:rsidTr="008C38A3">
        <w:tc>
          <w:tcPr>
            <w:tcW w:w="2518" w:type="dxa"/>
          </w:tcPr>
          <w:p w14:paraId="092AEDCF"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7C2DA4A" w14:textId="166E5997" w:rsidR="003E68F3" w:rsidRDefault="00E76345" w:rsidP="008C38A3">
            <w:pPr>
              <w:spacing w:before="2" w:after="2"/>
              <w:jc w:val="both"/>
              <w:rPr>
                <w:ins w:id="3907" w:author="Dayrtman Fajardo Vásquez" w:date="2015-11-12T18:53:00Z"/>
                <w:rFonts w:ascii="Times New Roman" w:hAnsi="Times New Roman" w:cs="Times New Roman"/>
                <w:color w:val="000000" w:themeColor="text1"/>
              </w:rPr>
            </w:pPr>
            <w:r>
              <w:rPr>
                <w:rFonts w:ascii="Times New Roman" w:hAnsi="Times New Roman" w:cs="Times New Roman"/>
                <w:color w:val="000000" w:themeColor="text1"/>
              </w:rPr>
              <w:t>La Unión Africana</w:t>
            </w:r>
            <w:del w:id="3908"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surgió a finales de 1999 a través de la Declaración de Sirte</w:t>
            </w:r>
            <w:ins w:id="3909" w:author="Dayrtman Fajardo Vásquez" w:date="2015-11-12T18:54:00Z">
              <w:r w:rsidR="003E68F3">
                <w:rPr>
                  <w:rFonts w:ascii="Times New Roman" w:hAnsi="Times New Roman" w:cs="Times New Roman"/>
                  <w:color w:val="000000" w:themeColor="text1"/>
                </w:rPr>
                <w:t>, en parte siguiendo el ejemplo de la Unión Europea,</w:t>
              </w:r>
            </w:ins>
            <w:r w:rsidRPr="001726C4">
              <w:rPr>
                <w:rFonts w:ascii="Times New Roman" w:hAnsi="Times New Roman" w:cs="Times New Roman"/>
                <w:color w:val="000000" w:themeColor="text1"/>
              </w:rPr>
              <w:t xml:space="preserve"> y </w:t>
            </w:r>
            <w:ins w:id="3910" w:author="Dayrtman Fajardo Vásquez" w:date="2015-11-12T18:53:00Z">
              <w:r w:rsidR="003E68F3">
                <w:rPr>
                  <w:rFonts w:ascii="Times New Roman" w:hAnsi="Times New Roman" w:cs="Times New Roman"/>
                  <w:color w:val="000000" w:themeColor="text1"/>
                </w:rPr>
                <w:t>de este modo sustituy</w:t>
              </w:r>
            </w:ins>
            <w:ins w:id="3911" w:author="Dayrtman Fajardo Vásquez" w:date="2015-11-12T18:54:00Z">
              <w:r w:rsidR="003E68F3">
                <w:rPr>
                  <w:rFonts w:ascii="Times New Roman" w:hAnsi="Times New Roman" w:cs="Times New Roman"/>
                  <w:color w:val="000000" w:themeColor="text1"/>
                </w:rPr>
                <w:t>ó a la Organización para la Unidad Africana</w:t>
              </w:r>
            </w:ins>
            <w:ins w:id="3912" w:author="Dayrtman Fajardo Vásquez" w:date="2015-11-12T18:55:00Z">
              <w:r w:rsidR="003E68F3">
                <w:rPr>
                  <w:rFonts w:ascii="Times New Roman" w:hAnsi="Times New Roman" w:cs="Times New Roman"/>
                  <w:color w:val="000000" w:themeColor="text1"/>
                </w:rPr>
                <w:t>, que se disolvió en 2002.</w:t>
              </w:r>
            </w:ins>
            <w:del w:id="3913" w:author="Dayrtman Fajardo Vásquez" w:date="2015-11-12T18:53:00Z">
              <w:r w:rsidRPr="001726C4" w:rsidDel="003E68F3">
                <w:rPr>
                  <w:rFonts w:ascii="Times New Roman" w:hAnsi="Times New Roman" w:cs="Times New Roman"/>
                  <w:color w:val="000000" w:themeColor="text1"/>
                </w:rPr>
                <w:delText>actualme</w:delText>
              </w:r>
              <w:r w:rsidDel="003E68F3">
                <w:rPr>
                  <w:rFonts w:ascii="Times New Roman" w:hAnsi="Times New Roman" w:cs="Times New Roman"/>
                  <w:color w:val="000000" w:themeColor="text1"/>
                </w:rPr>
                <w:delText xml:space="preserve">nte está conformada por 53 de </w:delText>
              </w:r>
            </w:del>
            <w:del w:id="3914" w:author="EUGENIA ARCE LONDONO" w:date="2015-04-29T09:25:00Z">
              <w:r w:rsidRPr="001726C4">
                <w:rPr>
                  <w:rFonts w:ascii="Times New Roman" w:hAnsi="Times New Roman" w:cs="Times New Roman"/>
                  <w:color w:val="000000" w:themeColor="text1"/>
                </w:rPr>
                <w:delText>sus</w:delText>
              </w:r>
            </w:del>
            <w:ins w:id="3915" w:author="EUGENIA ARCE LONDONO" w:date="2015-04-29T09:25:00Z">
              <w:del w:id="3916" w:author="Dayrtman Fajardo Vásquez" w:date="2015-11-12T18:53:00Z">
                <w:r w:rsidDel="003E68F3">
                  <w:rPr>
                    <w:rFonts w:ascii="Times New Roman" w:hAnsi="Times New Roman" w:cs="Times New Roman"/>
                    <w:color w:val="000000" w:themeColor="text1"/>
                  </w:rPr>
                  <w:delText>los</w:delText>
                </w:r>
              </w:del>
            </w:ins>
            <w:del w:id="3917" w:author="Dayrtman Fajardo Vásquez" w:date="2015-11-12T18:53:00Z">
              <w:r w:rsidDel="003E68F3">
                <w:rPr>
                  <w:rFonts w:ascii="Times New Roman" w:hAnsi="Times New Roman" w:cs="Times New Roman"/>
                  <w:color w:val="000000" w:themeColor="text1"/>
                </w:rPr>
                <w:delText xml:space="preserve"> 54 </w:delText>
              </w:r>
            </w:del>
          </w:p>
          <w:p w14:paraId="4EF1C5D6" w14:textId="193D1457" w:rsidR="00E76345" w:rsidRPr="001726C4" w:rsidRDefault="00E76345" w:rsidP="008C38A3">
            <w:pPr>
              <w:spacing w:before="2" w:after="2"/>
              <w:jc w:val="both"/>
              <w:rPr>
                <w:rFonts w:ascii="Times New Roman" w:hAnsi="Times New Roman" w:cs="Times New Roman"/>
                <w:color w:val="000000" w:themeColor="text1"/>
              </w:rPr>
            </w:pPr>
            <w:del w:id="3918" w:author="EUGENIA ARCE LONDONO" w:date="2015-04-29T09:25:00Z">
              <w:r w:rsidRPr="001726C4">
                <w:rPr>
                  <w:rFonts w:ascii="Times New Roman" w:hAnsi="Times New Roman" w:cs="Times New Roman"/>
                  <w:color w:val="000000" w:themeColor="text1"/>
                </w:rPr>
                <w:delText>estados</w:delText>
              </w:r>
            </w:del>
            <w:ins w:id="3919" w:author="EUGENIA ARCE LONDONO" w:date="2015-04-29T09:25:00Z">
              <w:del w:id="3920" w:author="Dayrtman Fajardo Vásquez" w:date="2015-11-12T18:53:00Z">
                <w:r w:rsidDel="003E68F3">
                  <w:rPr>
                    <w:rFonts w:ascii="Times New Roman" w:hAnsi="Times New Roman" w:cs="Times New Roman"/>
                    <w:color w:val="000000" w:themeColor="text1"/>
                  </w:rPr>
                  <w:delText>E</w:delText>
                </w:r>
                <w:r w:rsidRPr="001726C4" w:rsidDel="003E68F3">
                  <w:rPr>
                    <w:rFonts w:ascii="Times New Roman" w:hAnsi="Times New Roman" w:cs="Times New Roman"/>
                    <w:color w:val="000000" w:themeColor="text1"/>
                  </w:rPr>
                  <w:delText>stados</w:delText>
                </w:r>
              </w:del>
            </w:ins>
            <w:del w:id="3921" w:author="Dayrtman Fajardo Vásquez" w:date="2015-11-12T18:53:00Z">
              <w:r w:rsidRPr="001726C4" w:rsidDel="003E68F3">
                <w:rPr>
                  <w:rFonts w:ascii="Times New Roman" w:hAnsi="Times New Roman" w:cs="Times New Roman"/>
                  <w:color w:val="000000" w:themeColor="text1"/>
                </w:rPr>
                <w:delText xml:space="preserve"> independientes</w:delText>
              </w:r>
            </w:del>
            <w:del w:id="3922" w:author="EUGENIA ARCE LONDONO" w:date="2015-04-29T09:25:00Z">
              <w:r w:rsidRPr="001726C4">
                <w:rPr>
                  <w:rFonts w:ascii="Times New Roman" w:hAnsi="Times New Roman" w:cs="Times New Roman"/>
                  <w:color w:val="000000" w:themeColor="text1"/>
                </w:rPr>
                <w:delText>.</w:delText>
              </w:r>
            </w:del>
            <w:del w:id="3923" w:author="TOSHIBA" w:date="2015-10-28T12:18:00Z">
              <w:r w:rsidRPr="001726C4" w:rsidDel="00225EC7">
                <w:rPr>
                  <w:rFonts w:ascii="Times New Roman" w:hAnsi="Times New Roman" w:cs="Times New Roman"/>
                  <w:b/>
                  <w:color w:val="000000" w:themeColor="text1"/>
                </w:rPr>
                <w:delText xml:space="preserve"> </w:delText>
              </w:r>
            </w:del>
            <w:ins w:id="3924" w:author="EUGENIA ARCE LONDONO" w:date="2015-04-29T09:25:00Z">
              <w:del w:id="3925" w:author="TOSHIBA" w:date="2015-10-28T12:18:00Z">
                <w:r w:rsidDel="00225EC7">
                  <w:rPr>
                    <w:rFonts w:ascii="Times New Roman" w:hAnsi="Times New Roman" w:cs="Times New Roman"/>
                    <w:color w:val="000000" w:themeColor="text1"/>
                  </w:rPr>
                  <w:delText xml:space="preserve"> </w:delText>
                </w:r>
              </w:del>
            </w:ins>
            <w:ins w:id="3926" w:author="TOSHIBA" w:date="2015-10-28T12:18:00Z">
              <w:del w:id="3927" w:author="Dayrtman Fajardo Vásquez" w:date="2015-11-12T18:53:00Z">
                <w:r w:rsidR="00225EC7" w:rsidDel="003E68F3">
                  <w:rPr>
                    <w:rFonts w:ascii="Times New Roman" w:hAnsi="Times New Roman" w:cs="Times New Roman"/>
                    <w:b/>
                    <w:color w:val="000000" w:themeColor="text1"/>
                  </w:rPr>
                  <w:delText xml:space="preserve"> </w:delText>
                </w:r>
              </w:del>
            </w:ins>
            <w:ins w:id="3928" w:author="EUGENIA ARCE LONDONO" w:date="2015-04-29T09:25:00Z">
              <w:del w:id="3929" w:author="Dayrtman Fajardo Vásquez" w:date="2015-11-12T18:53:00Z">
                <w:r w:rsidDel="003E68F3">
                  <w:rPr>
                    <w:rFonts w:ascii="Times New Roman" w:hAnsi="Times New Roman" w:cs="Times New Roman"/>
                    <w:color w:val="000000" w:themeColor="text1"/>
                  </w:rPr>
                  <w:delText>del continente</w:delText>
                </w:r>
                <w:r w:rsidRPr="001726C4" w:rsidDel="003E68F3">
                  <w:rPr>
                    <w:rFonts w:ascii="Times New Roman" w:hAnsi="Times New Roman" w:cs="Times New Roman"/>
                    <w:color w:val="000000" w:themeColor="text1"/>
                  </w:rPr>
                  <w:delText>.</w:delText>
                </w:r>
              </w:del>
            </w:ins>
          </w:p>
        </w:tc>
      </w:tr>
    </w:tbl>
    <w:p w14:paraId="1B1C8BFC" w14:textId="77777777" w:rsidR="00E76345" w:rsidRPr="00261855" w:rsidRDefault="00E76345" w:rsidP="00E76345">
      <w:pPr>
        <w:pStyle w:val="Prrafodelista"/>
        <w:shd w:val="clear" w:color="auto" w:fill="FFFFFF"/>
        <w:spacing w:before="360" w:after="360" w:line="269" w:lineRule="atLeast"/>
        <w:ind w:firstLine="708"/>
        <w:jc w:val="both"/>
        <w:rPr>
          <w:rFonts w:ascii="Times New Roman" w:hAnsi="Times New Roman" w:cs="Times New Roman"/>
          <w:color w:val="FFFFFF" w:themeColor="background1"/>
        </w:rPr>
      </w:pPr>
      <w:r w:rsidRPr="00261855">
        <w:rPr>
          <w:rFonts w:ascii="Times New Roman" w:hAnsi="Times New Roman" w:cs="Times New Roman"/>
          <w:color w:val="FFFFFF" w:themeColor="background1"/>
        </w:rPr>
        <w:t>..</w:t>
      </w:r>
    </w:p>
    <w:tbl>
      <w:tblPr>
        <w:tblStyle w:val="Tablaconcuadrcula"/>
        <w:tblW w:w="0" w:type="auto"/>
        <w:tblLook w:val="04A0" w:firstRow="1" w:lastRow="0" w:firstColumn="1" w:lastColumn="0" w:noHBand="0" w:noVBand="1"/>
      </w:tblPr>
      <w:tblGrid>
        <w:gridCol w:w="2518"/>
        <w:gridCol w:w="6460"/>
      </w:tblGrid>
      <w:tr w:rsidR="00E76345" w:rsidRPr="001726C4" w14:paraId="0BF82BA3" w14:textId="77777777" w:rsidTr="008C38A3">
        <w:tc>
          <w:tcPr>
            <w:tcW w:w="8978" w:type="dxa"/>
            <w:gridSpan w:val="2"/>
            <w:shd w:val="clear" w:color="auto" w:fill="000000" w:themeFill="text1"/>
          </w:tcPr>
          <w:p w14:paraId="3132FBF1" w14:textId="28D9A1B1" w:rsidR="00E76345" w:rsidRPr="00261855" w:rsidRDefault="009B2005" w:rsidP="008C38A3">
            <w:pPr>
              <w:spacing w:before="2" w:after="2"/>
              <w:jc w:val="center"/>
              <w:rPr>
                <w:rFonts w:ascii="Times New Roman" w:hAnsi="Times New Roman" w:cs="Times New Roman"/>
                <w:b/>
                <w:color w:val="000000" w:themeColor="text1"/>
              </w:rPr>
            </w:pPr>
            <w:ins w:id="3930" w:author="Dayrtman Fajardo Vásquez" w:date="2015-11-30T16:06:00Z">
              <w:r>
                <w:rPr>
                  <w:rFonts w:ascii="Times New Roman" w:hAnsi="Times New Roman" w:cs="Times New Roman"/>
                  <w:b/>
                  <w:color w:val="FFFFFF" w:themeColor="background1"/>
                </w:rPr>
                <w:t>Destac</w:t>
              </w:r>
            </w:ins>
            <w:commentRangeStart w:id="3931"/>
            <w:commentRangeStart w:id="3932"/>
            <w:del w:id="3933" w:author="Dayrtman Fajardo Vásquez" w:date="2015-11-30T16:06:00Z">
              <w:r w:rsidR="00E76345" w:rsidRPr="00261855" w:rsidDel="009B2005">
                <w:rPr>
                  <w:rFonts w:ascii="Times New Roman" w:hAnsi="Times New Roman" w:cs="Times New Roman"/>
                  <w:b/>
                  <w:color w:val="FFFFFF" w:themeColor="background1"/>
                </w:rPr>
                <w:delText>Recuerd</w:delText>
              </w:r>
            </w:del>
            <w:r w:rsidR="00E76345" w:rsidRPr="00261855">
              <w:rPr>
                <w:rFonts w:ascii="Times New Roman" w:hAnsi="Times New Roman" w:cs="Times New Roman"/>
                <w:b/>
                <w:color w:val="FFFFFF" w:themeColor="background1"/>
              </w:rPr>
              <w:t>a</w:t>
            </w:r>
            <w:commentRangeEnd w:id="3931"/>
            <w:commentRangeEnd w:id="3932"/>
            <w:ins w:id="3934" w:author="Dayrtman Fajardo Vásquez" w:date="2015-11-30T16:06:00Z">
              <w:r>
                <w:rPr>
                  <w:rFonts w:ascii="Times New Roman" w:hAnsi="Times New Roman" w:cs="Times New Roman"/>
                  <w:b/>
                  <w:color w:val="FFFFFF" w:themeColor="background1"/>
                </w:rPr>
                <w:t>do</w:t>
              </w:r>
            </w:ins>
            <w:r w:rsidR="00D67D7B">
              <w:rPr>
                <w:rStyle w:val="Refdecomentario"/>
                <w:rFonts w:ascii="Calibri" w:eastAsia="Calibri" w:hAnsi="Calibri" w:cs="Times New Roman"/>
                <w:lang w:val="es-MX"/>
              </w:rPr>
              <w:commentReference w:id="3931"/>
            </w:r>
            <w:r>
              <w:rPr>
                <w:rStyle w:val="Refdecomentario"/>
                <w:rFonts w:ascii="Calibri" w:eastAsia="Calibri" w:hAnsi="Calibri" w:cs="Times New Roman"/>
                <w:lang w:val="es-MX"/>
              </w:rPr>
              <w:commentReference w:id="3932"/>
            </w:r>
          </w:p>
        </w:tc>
      </w:tr>
      <w:tr w:rsidR="00E76345" w:rsidRPr="001726C4" w14:paraId="73ACFF08" w14:textId="77777777" w:rsidTr="008C38A3">
        <w:tc>
          <w:tcPr>
            <w:tcW w:w="2518" w:type="dxa"/>
          </w:tcPr>
          <w:p w14:paraId="4AAED2F2" w14:textId="77777777" w:rsidR="00E76345" w:rsidRPr="00261855" w:rsidRDefault="00E76345" w:rsidP="008C38A3">
            <w:pPr>
              <w:spacing w:before="2" w:after="2"/>
              <w:rPr>
                <w:rFonts w:ascii="Times New Roman" w:hAnsi="Times New Roman" w:cs="Times New Roman"/>
                <w:b/>
                <w:color w:val="000000" w:themeColor="text1"/>
              </w:rPr>
            </w:pPr>
            <w:r w:rsidRPr="00261855">
              <w:rPr>
                <w:rFonts w:ascii="Times New Roman" w:hAnsi="Times New Roman" w:cs="Times New Roman"/>
                <w:b/>
                <w:color w:val="000000" w:themeColor="text1"/>
              </w:rPr>
              <w:t>Contenido</w:t>
            </w:r>
          </w:p>
        </w:tc>
        <w:tc>
          <w:tcPr>
            <w:tcW w:w="6460" w:type="dxa"/>
          </w:tcPr>
          <w:p w14:paraId="2FDF79BD" w14:textId="77777777" w:rsidR="00E76345" w:rsidRPr="00261855" w:rsidRDefault="00E76345" w:rsidP="008C38A3">
            <w:pPr>
              <w:spacing w:before="2" w:after="2"/>
              <w:jc w:val="both"/>
              <w:rPr>
                <w:rFonts w:ascii="Times New Roman" w:hAnsi="Times New Roman" w:cs="Times New Roman"/>
                <w:b/>
                <w:color w:val="000000" w:themeColor="text1"/>
              </w:rPr>
            </w:pPr>
            <w:bookmarkStart w:id="3935" w:name="birth"/>
            <w:bookmarkEnd w:id="3935"/>
            <w:r w:rsidRPr="00261855">
              <w:rPr>
                <w:rFonts w:ascii="Times New Roman" w:hAnsi="Times New Roman" w:cs="Times New Roman"/>
                <w:b/>
                <w:color w:val="000000" w:themeColor="text1"/>
              </w:rPr>
              <w:t>Proceso de consolidación de la Unión Africana</w:t>
            </w:r>
            <w:del w:id="3936" w:author="TOSHIBA" w:date="2015-10-28T12:18:00Z">
              <w:r w:rsidRPr="00261855" w:rsidDel="00225EC7">
                <w:rPr>
                  <w:rFonts w:ascii="Times New Roman" w:hAnsi="Times New Roman" w:cs="Times New Roman"/>
                  <w:b/>
                  <w:color w:val="000000" w:themeColor="text1"/>
                </w:rPr>
                <w:delText xml:space="preserve">  </w:delText>
              </w:r>
            </w:del>
            <w:ins w:id="3937" w:author="TOSHIBA" w:date="2015-10-28T12:18:00Z">
              <w:r w:rsidR="00225EC7">
                <w:rPr>
                  <w:rFonts w:ascii="Times New Roman" w:hAnsi="Times New Roman" w:cs="Times New Roman"/>
                  <w:b/>
                  <w:color w:val="000000" w:themeColor="text1"/>
                </w:rPr>
                <w:t xml:space="preserve"> </w:t>
              </w:r>
            </w:ins>
          </w:p>
          <w:p w14:paraId="2B4E09C0" w14:textId="77777777" w:rsidR="00E76345" w:rsidRPr="00261855" w:rsidRDefault="00E76345" w:rsidP="008C38A3">
            <w:pPr>
              <w:spacing w:before="2" w:after="2"/>
              <w:jc w:val="both"/>
              <w:rPr>
                <w:rFonts w:ascii="Times New Roman" w:hAnsi="Times New Roman" w:cs="Times New Roman"/>
                <w:b/>
                <w:color w:val="000000" w:themeColor="text1"/>
              </w:rPr>
            </w:pPr>
          </w:p>
          <w:p w14:paraId="6BD8C62A" w14:textId="77777777" w:rsidR="00E76345" w:rsidRPr="00261855" w:rsidRDefault="00E76345" w:rsidP="00E76345">
            <w:pPr>
              <w:pStyle w:val="Prrafodelista"/>
              <w:numPr>
                <w:ilvl w:val="0"/>
                <w:numId w:val="13"/>
              </w:numPr>
              <w:shd w:val="clear" w:color="auto" w:fill="FFFFFF"/>
              <w:spacing w:after="0" w:line="269" w:lineRule="atLeast"/>
              <w:jc w:val="both"/>
              <w:rPr>
                <w:rFonts w:ascii="Times New Roman" w:hAnsi="Times New Roman" w:cs="Times New Roman"/>
                <w:color w:val="000000" w:themeColor="text1"/>
              </w:rPr>
            </w:pPr>
            <w:del w:id="3938" w:author="EUGENIA ARCE LONDONO" w:date="2015-04-29T09:25:00Z">
              <w:r w:rsidRPr="00261855">
                <w:rPr>
                  <w:rFonts w:ascii="Times New Roman" w:hAnsi="Times New Roman" w:cs="Times New Roman"/>
                  <w:color w:val="000000" w:themeColor="text1"/>
                </w:rPr>
                <w:delText xml:space="preserve">El </w:delText>
              </w:r>
            </w:del>
            <w:r w:rsidRPr="00261855">
              <w:rPr>
                <w:rFonts w:ascii="Times New Roman" w:hAnsi="Times New Roman" w:cs="Times New Roman"/>
                <w:b/>
                <w:color w:val="000000" w:themeColor="text1"/>
              </w:rPr>
              <w:t>Sirte</w:t>
            </w:r>
            <w:del w:id="3939" w:author="EUGENIA ARCE LONDONO" w:date="2015-04-29T09:25:00Z">
              <w:r w:rsidRPr="00261855">
                <w:rPr>
                  <w:rFonts w:ascii="Times New Roman" w:hAnsi="Times New Roman" w:cs="Times New Roman"/>
                  <w:color w:val="000000" w:themeColor="text1"/>
                </w:rPr>
                <w:delText xml:space="preserve"> reunión</w:delText>
              </w:r>
            </w:del>
            <w:ins w:id="3940" w:author="EUGENIA ARCE LONDONO" w:date="2015-04-29T09:25:00Z">
              <w:r>
                <w:rPr>
                  <w:rFonts w:ascii="Times New Roman" w:hAnsi="Times New Roman" w:cs="Times New Roman"/>
                  <w:b/>
                  <w:color w:val="000000" w:themeColor="text1"/>
                </w:rPr>
                <w:t xml:space="preserve">: </w:t>
              </w:r>
              <w:r>
                <w:rPr>
                  <w:rFonts w:ascii="Times New Roman" w:hAnsi="Times New Roman" w:cs="Times New Roman"/>
                  <w:color w:val="000000" w:themeColor="text1"/>
                </w:rPr>
                <w:t>en la Declaración adoptada en una cumbre</w:t>
              </w:r>
            </w:ins>
            <w:r>
              <w:rPr>
                <w:rFonts w:ascii="Times New Roman" w:hAnsi="Times New Roman" w:cs="Times New Roman"/>
                <w:color w:val="000000" w:themeColor="text1"/>
              </w:rPr>
              <w:t xml:space="preserve"> extraordinaria </w:t>
            </w:r>
            <w:del w:id="3941" w:author="EUGENIA ARCE LONDONO" w:date="2015-04-29T09:25:00Z">
              <w:r w:rsidRPr="00261855">
                <w:rPr>
                  <w:rFonts w:ascii="Times New Roman" w:hAnsi="Times New Roman" w:cs="Times New Roman"/>
                  <w:color w:val="000000" w:themeColor="text1"/>
                </w:rPr>
                <w:delText>(</w:delText>
              </w:r>
            </w:del>
            <w:ins w:id="3942" w:author="EUGENIA ARCE LONDONO" w:date="2015-04-29T09:25:00Z">
              <w:r>
                <w:rPr>
                  <w:rFonts w:ascii="Times New Roman" w:hAnsi="Times New Roman" w:cs="Times New Roman"/>
                  <w:color w:val="000000" w:themeColor="text1"/>
                </w:rPr>
                <w:t xml:space="preserve">realizada en Sirte (Libia) en </w:t>
              </w:r>
            </w:ins>
            <w:r>
              <w:rPr>
                <w:rFonts w:ascii="Times New Roman" w:hAnsi="Times New Roman" w:cs="Times New Roman"/>
                <w:color w:val="000000" w:themeColor="text1"/>
              </w:rPr>
              <w:t>1999</w:t>
            </w:r>
            <w:del w:id="3943" w:author="EUGENIA ARCE LONDONO" w:date="2015-04-29T09:25:00Z">
              <w:r w:rsidRPr="00261855">
                <w:rPr>
                  <w:rFonts w:ascii="Times New Roman" w:hAnsi="Times New Roman" w:cs="Times New Roman"/>
                  <w:color w:val="000000" w:themeColor="text1"/>
                </w:rPr>
                <w:delText>)</w:delText>
              </w:r>
            </w:del>
            <w:ins w:id="3944" w:author="EUGENIA ARCE LONDONO" w:date="2015-04-29T09:25:00Z">
              <w:r>
                <w:rPr>
                  <w:rFonts w:ascii="Times New Roman" w:hAnsi="Times New Roman" w:cs="Times New Roman"/>
                  <w:color w:val="000000" w:themeColor="text1"/>
                </w:rPr>
                <w:t xml:space="preserve"> se</w:t>
              </w:r>
            </w:ins>
            <w:r w:rsidRPr="00261855">
              <w:rPr>
                <w:rFonts w:ascii="Times New Roman" w:hAnsi="Times New Roman" w:cs="Times New Roman"/>
                <w:color w:val="000000" w:themeColor="text1"/>
              </w:rPr>
              <w:t xml:space="preserve"> decidió establecer una Unión Africana</w:t>
            </w:r>
            <w:ins w:id="3945" w:author="EUGENIA ARCE LONDONO" w:date="2015-04-29T09:25:00Z">
              <w:r>
                <w:rPr>
                  <w:rFonts w:ascii="Times New Roman" w:hAnsi="Times New Roman" w:cs="Times New Roman"/>
                  <w:color w:val="000000" w:themeColor="text1"/>
                </w:rPr>
                <w:t xml:space="preserve"> (UA). Esta organización reemplazó a la antigua Organización para la Unidad Africana.</w:t>
              </w:r>
            </w:ins>
          </w:p>
          <w:p w14:paraId="76373B08" w14:textId="77777777" w:rsidR="00E76345" w:rsidRPr="00261855" w:rsidRDefault="00E76345" w:rsidP="00E76345">
            <w:pPr>
              <w:pStyle w:val="Prrafodelista"/>
              <w:numPr>
                <w:ilvl w:val="0"/>
                <w:numId w:val="13"/>
              </w:numPr>
              <w:shd w:val="clear" w:color="auto" w:fill="FFFFFF"/>
              <w:spacing w:after="0" w:line="269" w:lineRule="atLeast"/>
              <w:jc w:val="both"/>
              <w:rPr>
                <w:rFonts w:ascii="Times New Roman" w:hAnsi="Times New Roman" w:cs="Times New Roman"/>
                <w:color w:val="000000" w:themeColor="text1"/>
              </w:rPr>
            </w:pPr>
            <w:r w:rsidRPr="00261855">
              <w:rPr>
                <w:rFonts w:ascii="Times New Roman" w:hAnsi="Times New Roman" w:cs="Times New Roman"/>
                <w:color w:val="000000" w:themeColor="text1"/>
              </w:rPr>
              <w:t xml:space="preserve">La </w:t>
            </w:r>
            <w:r w:rsidRPr="00261855">
              <w:rPr>
                <w:rFonts w:ascii="Times New Roman" w:hAnsi="Times New Roman" w:cs="Times New Roman"/>
                <w:b/>
                <w:color w:val="000000" w:themeColor="text1"/>
              </w:rPr>
              <w:t>Cumbre de Lomé (</w:t>
            </w:r>
            <w:r w:rsidRPr="00261855">
              <w:rPr>
                <w:rFonts w:ascii="Times New Roman" w:hAnsi="Times New Roman" w:cs="Times New Roman"/>
                <w:color w:val="000000" w:themeColor="text1"/>
              </w:rPr>
              <w:t>2000) adoptó el Acta Constitutiva de la Unión.</w:t>
            </w:r>
          </w:p>
          <w:p w14:paraId="3FE092D3" w14:textId="77777777" w:rsidR="00E76345" w:rsidRPr="00261855" w:rsidRDefault="00E76345" w:rsidP="00E76345">
            <w:pPr>
              <w:pStyle w:val="Prrafodelista"/>
              <w:numPr>
                <w:ilvl w:val="0"/>
                <w:numId w:val="13"/>
              </w:numPr>
              <w:shd w:val="clear" w:color="auto" w:fill="FFFFFF"/>
              <w:spacing w:after="0" w:line="269" w:lineRule="atLeast"/>
              <w:jc w:val="both"/>
              <w:rPr>
                <w:rFonts w:ascii="Times New Roman" w:hAnsi="Times New Roman" w:cs="Times New Roman"/>
                <w:color w:val="000000" w:themeColor="text1"/>
              </w:rPr>
            </w:pPr>
            <w:r w:rsidRPr="00261855">
              <w:rPr>
                <w:rFonts w:ascii="Times New Roman" w:hAnsi="Times New Roman" w:cs="Times New Roman"/>
                <w:color w:val="000000" w:themeColor="text1"/>
              </w:rPr>
              <w:t xml:space="preserve">La </w:t>
            </w:r>
            <w:r w:rsidRPr="00261855">
              <w:rPr>
                <w:rFonts w:ascii="Times New Roman" w:hAnsi="Times New Roman" w:cs="Times New Roman"/>
                <w:b/>
                <w:color w:val="000000" w:themeColor="text1"/>
              </w:rPr>
              <w:t>Cumbre de Lusaka</w:t>
            </w:r>
            <w:r>
              <w:rPr>
                <w:rFonts w:ascii="Times New Roman" w:hAnsi="Times New Roman" w:cs="Times New Roman"/>
                <w:color w:val="000000" w:themeColor="text1"/>
              </w:rPr>
              <w:t xml:space="preserve"> (2001) señaló </w:t>
            </w:r>
            <w:del w:id="3946" w:author="EUGENIA ARCE LONDONO" w:date="2015-04-29T09:25:00Z">
              <w:r w:rsidRPr="00261855">
                <w:rPr>
                  <w:rFonts w:ascii="Times New Roman" w:hAnsi="Times New Roman" w:cs="Times New Roman"/>
                  <w:color w:val="000000" w:themeColor="text1"/>
                </w:rPr>
                <w:delText xml:space="preserve">a </w:delText>
              </w:r>
            </w:del>
            <w:r w:rsidRPr="00261855">
              <w:rPr>
                <w:rFonts w:ascii="Times New Roman" w:hAnsi="Times New Roman" w:cs="Times New Roman"/>
                <w:color w:val="000000" w:themeColor="text1"/>
              </w:rPr>
              <w:t>la hoja de ruta para la implementación de la UA</w:t>
            </w:r>
            <w:ins w:id="3947" w:author="EUGENIA ARCE LONDONO" w:date="2015-04-29T09:25:00Z">
              <w:r>
                <w:rPr>
                  <w:rFonts w:ascii="Times New Roman" w:hAnsi="Times New Roman" w:cs="Times New Roman"/>
                  <w:color w:val="000000" w:themeColor="text1"/>
                </w:rPr>
                <w:t>.</w:t>
              </w:r>
            </w:ins>
          </w:p>
          <w:p w14:paraId="256D784E" w14:textId="77777777" w:rsidR="00E76345" w:rsidRPr="00261855" w:rsidRDefault="00E76345" w:rsidP="00E76345">
            <w:pPr>
              <w:pStyle w:val="Prrafodelista"/>
              <w:numPr>
                <w:ilvl w:val="0"/>
                <w:numId w:val="13"/>
              </w:numPr>
              <w:shd w:val="clear" w:color="auto" w:fill="FFFFFF"/>
              <w:spacing w:after="0" w:line="269" w:lineRule="atLeast"/>
              <w:jc w:val="both"/>
              <w:rPr>
                <w:rFonts w:ascii="Times New Roman" w:hAnsi="Times New Roman" w:cs="Times New Roman"/>
                <w:color w:val="000000" w:themeColor="text1"/>
              </w:rPr>
            </w:pPr>
            <w:r w:rsidRPr="00261855">
              <w:rPr>
                <w:rFonts w:ascii="Times New Roman" w:hAnsi="Times New Roman" w:cs="Times New Roman"/>
                <w:color w:val="000000" w:themeColor="text1"/>
              </w:rPr>
              <w:t xml:space="preserve">La </w:t>
            </w:r>
            <w:r w:rsidRPr="00261855">
              <w:rPr>
                <w:rFonts w:ascii="Times New Roman" w:hAnsi="Times New Roman" w:cs="Times New Roman"/>
                <w:b/>
                <w:color w:val="000000" w:themeColor="text1"/>
              </w:rPr>
              <w:t xml:space="preserve">Cumbre de </w:t>
            </w:r>
            <w:proofErr w:type="spellStart"/>
            <w:r w:rsidRPr="00261855">
              <w:rPr>
                <w:rFonts w:ascii="Times New Roman" w:hAnsi="Times New Roman" w:cs="Times New Roman"/>
                <w:b/>
                <w:color w:val="000000" w:themeColor="text1"/>
              </w:rPr>
              <w:t>Durban</w:t>
            </w:r>
            <w:proofErr w:type="spellEnd"/>
            <w:r w:rsidRPr="00261855">
              <w:rPr>
                <w:rFonts w:ascii="Times New Roman" w:hAnsi="Times New Roman" w:cs="Times New Roman"/>
                <w:b/>
                <w:color w:val="000000" w:themeColor="text1"/>
              </w:rPr>
              <w:t xml:space="preserve"> </w:t>
            </w:r>
            <w:r w:rsidRPr="00261855">
              <w:rPr>
                <w:rFonts w:ascii="Times New Roman" w:hAnsi="Times New Roman" w:cs="Times New Roman"/>
                <w:color w:val="000000" w:themeColor="text1"/>
              </w:rPr>
              <w:t xml:space="preserve">(2002) puso en marcha la UA y convocó </w:t>
            </w:r>
            <w:del w:id="3948" w:author="EUGENIA ARCE LONDONO" w:date="2015-04-29T09:25:00Z">
              <w:r w:rsidRPr="00261855">
                <w:rPr>
                  <w:rFonts w:ascii="Times New Roman" w:hAnsi="Times New Roman" w:cs="Times New Roman"/>
                  <w:color w:val="000000" w:themeColor="text1"/>
                </w:rPr>
                <w:delText>la primera</w:delText>
              </w:r>
            </w:del>
            <w:ins w:id="3949" w:author="EUGENIA ARCE LONDONO" w:date="2015-04-29T09:25:00Z">
              <w:r>
                <w:rPr>
                  <w:rFonts w:ascii="Times New Roman" w:hAnsi="Times New Roman" w:cs="Times New Roman"/>
                  <w:color w:val="000000" w:themeColor="text1"/>
                </w:rPr>
                <w:t xml:space="preserve">el primer período de sesiones de </w:t>
              </w:r>
              <w:r w:rsidRPr="00261855">
                <w:rPr>
                  <w:rFonts w:ascii="Times New Roman" w:hAnsi="Times New Roman" w:cs="Times New Roman"/>
                  <w:color w:val="000000" w:themeColor="text1"/>
                </w:rPr>
                <w:t xml:space="preserve">la </w:t>
              </w:r>
              <w:r>
                <w:rPr>
                  <w:rFonts w:ascii="Times New Roman" w:eastAsia="Times New Roman" w:hAnsi="Times New Roman" w:cs="Times New Roman"/>
                  <w:color w:val="000000" w:themeColor="text1"/>
                  <w:lang w:val="es-CO" w:eastAsia="es-CO"/>
                </w:rPr>
                <w:t>Asamblea de la Unión.</w:t>
              </w:r>
            </w:ins>
            <w:r>
              <w:rPr>
                <w:rFonts w:ascii="Times New Roman" w:eastAsia="Times New Roman" w:hAnsi="Times New Roman" w:cs="Times New Roman"/>
                <w:color w:val="000000" w:themeColor="text1"/>
                <w:lang w:val="es-CO" w:eastAsia="es-CO"/>
              </w:rPr>
              <w:t xml:space="preserve"> </w:t>
            </w:r>
            <w:r w:rsidRPr="00E164E8">
              <w:rPr>
                <w:rFonts w:ascii="Times New Roman" w:hAnsi="Times New Roman" w:cs="Times New Roman"/>
                <w:color w:val="000000" w:themeColor="text1"/>
                <w:highlight w:val="yellow"/>
                <w:rPrChange w:id="3950" w:author="TOSHIBA" w:date="2015-10-31T14:46:00Z">
                  <w:rPr>
                    <w:rFonts w:ascii="Times New Roman" w:hAnsi="Times New Roman" w:cs="Times New Roman"/>
                    <w:color w:val="000000" w:themeColor="text1"/>
                  </w:rPr>
                </w:rPrChange>
              </w:rPr>
              <w:t xml:space="preserve">Texto recuperado de </w:t>
            </w:r>
            <w:r w:rsidR="007E3AEF" w:rsidRPr="00E164E8">
              <w:rPr>
                <w:highlight w:val="yellow"/>
                <w:rPrChange w:id="3951" w:author="TOSHIBA" w:date="2015-10-31T14:46:00Z">
                  <w:rPr/>
                </w:rPrChange>
              </w:rPr>
              <w:fldChar w:fldCharType="begin"/>
            </w:r>
            <w:r w:rsidR="007E3AEF" w:rsidRPr="00E164E8">
              <w:rPr>
                <w:highlight w:val="yellow"/>
                <w:rPrChange w:id="3952" w:author="TOSHIBA" w:date="2015-10-31T14:46:00Z">
                  <w:rPr/>
                </w:rPrChange>
              </w:rPr>
              <w:instrText xml:space="preserve"> HYPERLINK "http://www.au.int/" </w:instrText>
            </w:r>
            <w:r w:rsidR="007E3AEF" w:rsidRPr="00E164E8">
              <w:rPr>
                <w:highlight w:val="yellow"/>
                <w:rPrChange w:id="3953" w:author="TOSHIBA" w:date="2015-10-31T14:46:00Z">
                  <w:rPr>
                    <w:rStyle w:val="Hipervnculo"/>
                    <w:rFonts w:ascii="Times New Roman" w:hAnsi="Times New Roman" w:cs="Times New Roman"/>
                    <w:color w:val="000000" w:themeColor="text1"/>
                  </w:rPr>
                </w:rPrChange>
              </w:rPr>
              <w:fldChar w:fldCharType="separate"/>
            </w:r>
            <w:r w:rsidRPr="00E164E8">
              <w:rPr>
                <w:rStyle w:val="Hipervnculo"/>
                <w:rFonts w:ascii="Times New Roman" w:hAnsi="Times New Roman" w:cs="Times New Roman"/>
                <w:color w:val="000000" w:themeColor="text1"/>
                <w:highlight w:val="yellow"/>
                <w:rPrChange w:id="3954" w:author="TOSHIBA" w:date="2015-10-31T14:46:00Z">
                  <w:rPr>
                    <w:rStyle w:val="Hipervnculo"/>
                    <w:rFonts w:ascii="Times New Roman" w:hAnsi="Times New Roman" w:cs="Times New Roman"/>
                    <w:color w:val="000000" w:themeColor="text1"/>
                  </w:rPr>
                </w:rPrChange>
              </w:rPr>
              <w:t>http://www.au.int/</w:t>
            </w:r>
            <w:r w:rsidR="007E3AEF" w:rsidRPr="00E164E8">
              <w:rPr>
                <w:rStyle w:val="Hipervnculo"/>
                <w:rFonts w:ascii="Times New Roman" w:hAnsi="Times New Roman" w:cs="Times New Roman"/>
                <w:color w:val="000000" w:themeColor="text1"/>
                <w:highlight w:val="yellow"/>
                <w:rPrChange w:id="3955" w:author="TOSHIBA" w:date="2015-10-31T14:46:00Z">
                  <w:rPr>
                    <w:rStyle w:val="Hipervnculo"/>
                    <w:rFonts w:ascii="Times New Roman" w:hAnsi="Times New Roman" w:cs="Times New Roman"/>
                    <w:color w:val="000000" w:themeColor="text1"/>
                  </w:rPr>
                </w:rPrChange>
              </w:rPr>
              <w:fldChar w:fldCharType="end"/>
            </w:r>
            <w:r w:rsidRPr="00261855">
              <w:rPr>
                <w:rFonts w:ascii="Times New Roman" w:hAnsi="Times New Roman" w:cs="Times New Roman"/>
                <w:color w:val="000000" w:themeColor="text1"/>
              </w:rPr>
              <w:t xml:space="preserve"> </w:t>
            </w:r>
          </w:p>
        </w:tc>
      </w:tr>
    </w:tbl>
    <w:p w14:paraId="4EC0C6AC" w14:textId="77777777" w:rsidR="00E76345" w:rsidRPr="001726C4" w:rsidRDefault="00E76345" w:rsidP="00E76345">
      <w:pPr>
        <w:shd w:val="clear" w:color="auto" w:fill="FFFFFF"/>
        <w:spacing w:after="0"/>
        <w:ind w:left="720"/>
        <w:rPr>
          <w:rFonts w:ascii="Times New Roman" w:eastAsia="Times New Roman" w:hAnsi="Times New Roman" w:cs="Times New Roman"/>
          <w:color w:val="000000" w:themeColor="text1"/>
          <w:sz w:val="17"/>
          <w:szCs w:val="17"/>
          <w:lang w:val="es-CO" w:eastAsia="es-CO"/>
        </w:rPr>
      </w:pPr>
    </w:p>
    <w:p w14:paraId="54929C8F" w14:textId="77777777" w:rsidR="00E76345" w:rsidRPr="001726C4" w:rsidRDefault="00E76345" w:rsidP="00E76345">
      <w:pPr>
        <w:shd w:val="clear" w:color="auto" w:fill="FFFFFF"/>
        <w:spacing w:before="100" w:beforeAutospacing="1" w:after="100" w:afterAutospacing="1" w:line="269" w:lineRule="atLeast"/>
        <w:jc w:val="both"/>
        <w:rPr>
          <w:rFonts w:ascii="Times New Roman" w:eastAsia="Times New Roman" w:hAnsi="Times New Roman" w:cs="Times New Roman"/>
          <w:color w:val="000000" w:themeColor="text1"/>
          <w:sz w:val="17"/>
          <w:szCs w:val="17"/>
          <w:lang w:val="es-CO" w:eastAsia="es-CO"/>
        </w:rPr>
      </w:pPr>
      <w:r w:rsidRPr="001726C4">
        <w:rPr>
          <w:rFonts w:ascii="Times New Roman" w:hAnsi="Times New Roman" w:cs="Times New Roman"/>
          <w:color w:val="000000" w:themeColor="text1"/>
        </w:rPr>
        <w:t xml:space="preserve">Con el fin de cumplir </w:t>
      </w:r>
      <w:r>
        <w:rPr>
          <w:rFonts w:ascii="Times New Roman" w:hAnsi="Times New Roman" w:cs="Times New Roman"/>
          <w:color w:val="000000" w:themeColor="text1"/>
        </w:rPr>
        <w:t xml:space="preserve">sus propósitos, </w:t>
      </w:r>
      <w:r w:rsidRPr="001726C4">
        <w:rPr>
          <w:rFonts w:ascii="Times New Roman" w:hAnsi="Times New Roman" w:cs="Times New Roman"/>
          <w:color w:val="000000" w:themeColor="text1"/>
        </w:rPr>
        <w:t xml:space="preserve">la </w:t>
      </w:r>
      <w:r w:rsidRPr="00261855">
        <w:rPr>
          <w:rFonts w:ascii="Times New Roman" w:hAnsi="Times New Roman" w:cs="Times New Roman"/>
          <w:b/>
          <w:color w:val="000000" w:themeColor="text1"/>
        </w:rPr>
        <w:t>Unión Africana</w:t>
      </w:r>
      <w:del w:id="3956"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se organiza </w:t>
      </w:r>
      <w:del w:id="3957" w:author="TOSHIBA" w:date="2015-10-30T15:01:00Z">
        <w:r w:rsidRPr="001726C4" w:rsidDel="008922E1">
          <w:rPr>
            <w:rFonts w:ascii="Times New Roman" w:hAnsi="Times New Roman" w:cs="Times New Roman"/>
            <w:color w:val="000000" w:themeColor="text1"/>
          </w:rPr>
          <w:delText xml:space="preserve">a través de </w:delText>
        </w:r>
      </w:del>
      <w:ins w:id="3958" w:author="TOSHIBA" w:date="2015-10-30T15:01:00Z">
        <w:r w:rsidR="008922E1">
          <w:rPr>
            <w:rFonts w:ascii="Times New Roman" w:hAnsi="Times New Roman" w:cs="Times New Roman"/>
            <w:color w:val="000000" w:themeColor="text1"/>
          </w:rPr>
          <w:t xml:space="preserve"> en </w:t>
        </w:r>
      </w:ins>
      <w:r w:rsidRPr="001726C4">
        <w:rPr>
          <w:rFonts w:ascii="Times New Roman" w:hAnsi="Times New Roman" w:cs="Times New Roman"/>
          <w:color w:val="000000" w:themeColor="text1"/>
        </w:rPr>
        <w:t xml:space="preserve">los siguientes </w:t>
      </w:r>
      <w:del w:id="3959" w:author="EUGENIA ARCE LONDONO" w:date="2015-04-29T09:25:00Z">
        <w:r>
          <w:rPr>
            <w:rFonts w:ascii="Times New Roman" w:hAnsi="Times New Roman" w:cs="Times New Roman"/>
            <w:b/>
            <w:color w:val="000000" w:themeColor="text1"/>
          </w:rPr>
          <w:delText>Estamentos</w:delText>
        </w:r>
        <w:r w:rsidRPr="001726C4">
          <w:rPr>
            <w:rFonts w:ascii="Times New Roman" w:hAnsi="Times New Roman" w:cs="Times New Roman"/>
            <w:color w:val="000000" w:themeColor="text1"/>
          </w:rPr>
          <w:delText>.</w:delText>
        </w:r>
      </w:del>
      <w:ins w:id="3960" w:author="EUGENIA ARCE LONDONO" w:date="2015-04-29T09:25:00Z">
        <w:r>
          <w:rPr>
            <w:rFonts w:ascii="Times New Roman" w:hAnsi="Times New Roman" w:cs="Times New Roman"/>
            <w:b/>
            <w:color w:val="000000" w:themeColor="text1"/>
          </w:rPr>
          <w:t>estamentos</w:t>
        </w:r>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w:t>
      </w:r>
    </w:p>
    <w:p w14:paraId="178CFF41"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bookmarkStart w:id="3961" w:name="organs"/>
      <w:bookmarkEnd w:id="3961"/>
      <w:r w:rsidRPr="001726C4">
        <w:rPr>
          <w:rFonts w:ascii="Times New Roman" w:hAnsi="Times New Roman" w:cs="Times New Roman"/>
          <w:color w:val="000000" w:themeColor="text1"/>
        </w:rPr>
        <w:lastRenderedPageBreak/>
        <w:t xml:space="preserve">La </w:t>
      </w:r>
      <w:r w:rsidRPr="00261855">
        <w:rPr>
          <w:rFonts w:ascii="Times New Roman" w:hAnsi="Times New Roman" w:cs="Times New Roman"/>
          <w:b/>
          <w:color w:val="000000" w:themeColor="text1"/>
        </w:rPr>
        <w:t>Asamblea de Jefes de Estado y de Gobierno</w:t>
      </w:r>
      <w:del w:id="3962" w:author="EUGENIA ARCE LONDONO" w:date="2015-04-29T09:25:00Z">
        <w:r w:rsidRPr="001726C4">
          <w:rPr>
            <w:rFonts w:ascii="Times New Roman" w:hAnsi="Times New Roman" w:cs="Times New Roman"/>
            <w:color w:val="000000" w:themeColor="text1"/>
          </w:rPr>
          <w:delText>. Máximo</w:delText>
        </w:r>
      </w:del>
      <w:ins w:id="3963" w:author="EUGENIA ARCE LONDONO" w:date="2015-04-29T09:25:00Z">
        <w:r>
          <w:rPr>
            <w:rFonts w:ascii="Times New Roman" w:hAnsi="Times New Roman" w:cs="Times New Roman"/>
            <w:color w:val="000000" w:themeColor="text1"/>
          </w:rPr>
          <w:t>: es el m</w:t>
        </w:r>
        <w:r w:rsidRPr="001726C4">
          <w:rPr>
            <w:rFonts w:ascii="Times New Roman" w:hAnsi="Times New Roman" w:cs="Times New Roman"/>
            <w:color w:val="000000" w:themeColor="text1"/>
          </w:rPr>
          <w:t>áximo</w:t>
        </w:r>
      </w:ins>
      <w:r w:rsidRPr="001726C4">
        <w:rPr>
          <w:rFonts w:ascii="Times New Roman" w:hAnsi="Times New Roman" w:cs="Times New Roman"/>
          <w:color w:val="000000" w:themeColor="text1"/>
        </w:rPr>
        <w:t xml:space="preserve"> órgano de la Unión. </w:t>
      </w:r>
    </w:p>
    <w:p w14:paraId="17292A45"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261855">
        <w:rPr>
          <w:rFonts w:ascii="Times New Roman" w:hAnsi="Times New Roman" w:cs="Times New Roman"/>
          <w:b/>
          <w:color w:val="000000" w:themeColor="text1"/>
        </w:rPr>
        <w:t>Consejo Ejecutivo</w:t>
      </w:r>
      <w:del w:id="3964" w:author="EUGENIA ARCE LONDONO" w:date="2015-04-29T09:25:00Z">
        <w:r w:rsidRPr="001726C4">
          <w:rPr>
            <w:rFonts w:ascii="Times New Roman" w:hAnsi="Times New Roman" w:cs="Times New Roman"/>
            <w:color w:val="000000" w:themeColor="text1"/>
          </w:rPr>
          <w:delText>. En</w:delText>
        </w:r>
      </w:del>
      <w:ins w:id="3965" w:author="EUGENIA ARCE LONDONO" w:date="2015-04-29T09:25:00Z">
        <w:r>
          <w:rPr>
            <w:rFonts w:ascii="Times New Roman" w:hAnsi="Times New Roman" w:cs="Times New Roman"/>
            <w:color w:val="000000" w:themeColor="text1"/>
          </w:rPr>
          <w:t>: e</w:t>
        </w:r>
        <w:r w:rsidRPr="001726C4">
          <w:rPr>
            <w:rFonts w:ascii="Times New Roman" w:hAnsi="Times New Roman" w:cs="Times New Roman"/>
            <w:color w:val="000000" w:themeColor="text1"/>
          </w:rPr>
          <w:t>n</w:t>
        </w:r>
      </w:ins>
      <w:r w:rsidRPr="001726C4">
        <w:rPr>
          <w:rFonts w:ascii="Times New Roman" w:hAnsi="Times New Roman" w:cs="Times New Roman"/>
          <w:color w:val="000000" w:themeColor="text1"/>
        </w:rPr>
        <w:t xml:space="preserve"> él participan los</w:t>
      </w:r>
      <w:r>
        <w:rPr>
          <w:rFonts w:ascii="Times New Roman" w:hAnsi="Times New Roman" w:cs="Times New Roman"/>
          <w:color w:val="000000" w:themeColor="text1"/>
        </w:rPr>
        <w:t xml:space="preserve"> </w:t>
      </w:r>
      <w:del w:id="3966" w:author="EUGENIA ARCE LONDONO" w:date="2015-04-29T09:25:00Z">
        <w:r w:rsidRPr="001726C4">
          <w:rPr>
            <w:rFonts w:ascii="Times New Roman" w:hAnsi="Times New Roman" w:cs="Times New Roman"/>
            <w:color w:val="000000" w:themeColor="text1"/>
          </w:rPr>
          <w:delText>Ministros</w:delText>
        </w:r>
      </w:del>
      <w:ins w:id="3967" w:author="TOSHIBA" w:date="2015-10-30T15:02:00Z">
        <w:r w:rsidR="008922E1">
          <w:rPr>
            <w:rFonts w:ascii="Times New Roman" w:hAnsi="Times New Roman" w:cs="Times New Roman"/>
            <w:color w:val="000000" w:themeColor="text1"/>
          </w:rPr>
          <w:t xml:space="preserve"> </w:t>
        </w:r>
      </w:ins>
      <w:ins w:id="3968" w:author="EUGENIA ARCE LONDONO" w:date="2015-04-29T09:25:00Z">
        <w:r>
          <w:rPr>
            <w:rFonts w:ascii="Times New Roman" w:hAnsi="Times New Roman" w:cs="Times New Roman"/>
            <w:color w:val="000000" w:themeColor="text1"/>
          </w:rPr>
          <w:t>m</w:t>
        </w:r>
        <w:r w:rsidRPr="001726C4">
          <w:rPr>
            <w:rFonts w:ascii="Times New Roman" w:hAnsi="Times New Roman" w:cs="Times New Roman"/>
            <w:color w:val="000000" w:themeColor="text1"/>
          </w:rPr>
          <w:t>inistros</w:t>
        </w:r>
      </w:ins>
      <w:r w:rsidRPr="001726C4">
        <w:rPr>
          <w:rFonts w:ascii="Times New Roman" w:hAnsi="Times New Roman" w:cs="Times New Roman"/>
          <w:color w:val="000000" w:themeColor="text1"/>
        </w:rPr>
        <w:t xml:space="preserve"> o las autoridades designadas por los gobiernos de los Estados </w:t>
      </w:r>
      <w:del w:id="3969" w:author="TOSHIBA" w:date="2015-10-30T15:02:00Z">
        <w:r w:rsidRPr="001726C4" w:rsidDel="008922E1">
          <w:rPr>
            <w:rFonts w:ascii="Times New Roman" w:hAnsi="Times New Roman" w:cs="Times New Roman"/>
            <w:color w:val="000000" w:themeColor="text1"/>
          </w:rPr>
          <w:delText>M</w:delText>
        </w:r>
      </w:del>
      <w:ins w:id="3970" w:author="TOSHIBA" w:date="2015-10-30T15:02:00Z">
        <w:r w:rsidR="008922E1">
          <w:rPr>
            <w:rFonts w:ascii="Times New Roman" w:hAnsi="Times New Roman" w:cs="Times New Roman"/>
            <w:color w:val="000000" w:themeColor="text1"/>
          </w:rPr>
          <w:t>m</w:t>
        </w:r>
      </w:ins>
      <w:r w:rsidRPr="001726C4">
        <w:rPr>
          <w:rFonts w:ascii="Times New Roman" w:hAnsi="Times New Roman" w:cs="Times New Roman"/>
          <w:color w:val="000000" w:themeColor="text1"/>
        </w:rPr>
        <w:t>iembros. </w:t>
      </w:r>
    </w:p>
    <w:p w14:paraId="214761C0" w14:textId="77777777" w:rsidR="00E76345" w:rsidRPr="00261855"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color w:val="000000" w:themeColor="text1"/>
        </w:rPr>
        <w:t xml:space="preserve">El </w:t>
      </w:r>
      <w:r w:rsidRPr="00261855">
        <w:rPr>
          <w:rFonts w:ascii="Times New Roman" w:hAnsi="Times New Roman" w:cs="Times New Roman"/>
          <w:b/>
          <w:color w:val="000000" w:themeColor="text1"/>
        </w:rPr>
        <w:t>Comité de Representantes Permanentes</w:t>
      </w:r>
      <w:del w:id="3971" w:author="EUGENIA ARCE LONDONO" w:date="2015-04-29T09:25:00Z">
        <w:r w:rsidRPr="00261855">
          <w:rPr>
            <w:rFonts w:ascii="Times New Roman" w:hAnsi="Times New Roman" w:cs="Times New Roman"/>
            <w:color w:val="000000" w:themeColor="text1"/>
          </w:rPr>
          <w:delText xml:space="preserve"> que</w:delText>
        </w:r>
      </w:del>
      <w:ins w:id="3972" w:author="EUGENIA ARCE LONDONO" w:date="2015-04-29T09:25:00Z">
        <w:r>
          <w:rPr>
            <w:rFonts w:ascii="Times New Roman" w:hAnsi="Times New Roman" w:cs="Times New Roman"/>
            <w:b/>
            <w:color w:val="000000" w:themeColor="text1"/>
          </w:rPr>
          <w:t>:</w:t>
        </w:r>
      </w:ins>
      <w:r>
        <w:rPr>
          <w:rFonts w:ascii="Times New Roman" w:hAnsi="Times New Roman"/>
          <w:b/>
          <w:color w:val="000000" w:themeColor="text1"/>
          <w:rPrChange w:id="3973" w:author="EUGENIA ARCE LONDONO" w:date="2015-04-29T09:25:00Z">
            <w:rPr>
              <w:rFonts w:ascii="Times New Roman" w:hAnsi="Times New Roman"/>
              <w:color w:val="000000" w:themeColor="text1"/>
            </w:rPr>
          </w:rPrChange>
        </w:rPr>
        <w:t xml:space="preserve"> </w:t>
      </w:r>
      <w:r w:rsidRPr="00261855">
        <w:rPr>
          <w:rFonts w:ascii="Times New Roman" w:hAnsi="Times New Roman" w:cs="Times New Roman"/>
          <w:color w:val="000000" w:themeColor="text1"/>
        </w:rPr>
        <w:t>apoya al Consejo Ejecutivo. </w:t>
      </w:r>
    </w:p>
    <w:p w14:paraId="4A7DBD92"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ins w:id="3974" w:author="EUGENIA ARCE LONDONO" w:date="2015-04-29T09:25:00Z">
        <w:r w:rsidRPr="00CC7235">
          <w:rPr>
            <w:rFonts w:ascii="Times New Roman" w:hAnsi="Times New Roman" w:cs="Times New Roman"/>
            <w:color w:val="000000" w:themeColor="text1"/>
          </w:rPr>
          <w:t xml:space="preserve">El </w:t>
        </w:r>
      </w:ins>
      <w:r w:rsidRPr="00261855">
        <w:rPr>
          <w:rFonts w:ascii="Times New Roman" w:hAnsi="Times New Roman" w:cs="Times New Roman"/>
          <w:b/>
          <w:color w:val="000000" w:themeColor="text1"/>
        </w:rPr>
        <w:t>Consejo de Paz y Seguridad</w:t>
      </w:r>
      <w:r w:rsidRPr="001726C4">
        <w:rPr>
          <w:rFonts w:ascii="Times New Roman" w:hAnsi="Times New Roman" w:cs="Times New Roman"/>
          <w:color w:val="000000" w:themeColor="text1"/>
        </w:rPr>
        <w:t>.</w:t>
      </w:r>
      <w:del w:id="3975" w:author="TOSHIBA" w:date="2015-10-28T12:18:00Z">
        <w:r w:rsidRPr="001726C4" w:rsidDel="00225EC7">
          <w:rPr>
            <w:rFonts w:ascii="Times New Roman" w:hAnsi="Times New Roman" w:cs="Times New Roman"/>
            <w:color w:val="000000" w:themeColor="text1"/>
          </w:rPr>
          <w:delText xml:space="preserve">  </w:delText>
        </w:r>
      </w:del>
      <w:ins w:id="3976" w:author="TOSHIBA" w:date="2015-10-28T12:18:00Z">
        <w:r w:rsidR="00225EC7">
          <w:rPr>
            <w:rFonts w:ascii="Times New Roman" w:hAnsi="Times New Roman" w:cs="Times New Roman"/>
            <w:color w:val="000000" w:themeColor="text1"/>
          </w:rPr>
          <w:t xml:space="preserve"> </w:t>
        </w:r>
      </w:ins>
    </w:p>
    <w:p w14:paraId="54DE5411"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ins w:id="3977" w:author="EUGENIA ARCE LONDONO" w:date="2015-04-29T09:25:00Z">
        <w:r w:rsidRPr="00CC7235">
          <w:rPr>
            <w:rFonts w:ascii="Times New Roman" w:hAnsi="Times New Roman" w:cs="Times New Roman"/>
            <w:color w:val="000000" w:themeColor="text1"/>
          </w:rPr>
          <w:t xml:space="preserve">El </w:t>
        </w:r>
      </w:ins>
      <w:r w:rsidRPr="00261855">
        <w:rPr>
          <w:rFonts w:ascii="Times New Roman" w:hAnsi="Times New Roman" w:cs="Times New Roman"/>
          <w:b/>
          <w:color w:val="000000" w:themeColor="text1"/>
        </w:rPr>
        <w:t>Parlamento Panafricano</w:t>
      </w:r>
      <w:del w:id="3978" w:author="EUGENIA ARCE LONDONO" w:date="2015-04-29T09:25:00Z">
        <w:r>
          <w:rPr>
            <w:rFonts w:ascii="Times New Roman" w:hAnsi="Times New Roman" w:cs="Times New Roman"/>
            <w:color w:val="000000" w:themeColor="text1"/>
          </w:rPr>
          <w:delText>. E</w:delText>
        </w:r>
        <w:r w:rsidRPr="001726C4">
          <w:rPr>
            <w:rFonts w:ascii="Times New Roman" w:hAnsi="Times New Roman" w:cs="Times New Roman"/>
            <w:color w:val="000000" w:themeColor="text1"/>
          </w:rPr>
          <w:delText>ncargado</w:delText>
        </w:r>
      </w:del>
      <w:ins w:id="3979" w:author="EUGENIA ARCE LONDONO" w:date="2015-04-29T09:25:00Z">
        <w:r>
          <w:rPr>
            <w:rFonts w:ascii="Times New Roman" w:hAnsi="Times New Roman" w:cs="Times New Roman"/>
            <w:color w:val="000000" w:themeColor="text1"/>
          </w:rPr>
          <w:t>: e</w:t>
        </w:r>
        <w:r w:rsidRPr="001726C4">
          <w:rPr>
            <w:rFonts w:ascii="Times New Roman" w:hAnsi="Times New Roman" w:cs="Times New Roman"/>
            <w:color w:val="000000" w:themeColor="text1"/>
          </w:rPr>
          <w:t>ncargado</w:t>
        </w:r>
      </w:ins>
      <w:r w:rsidRPr="001726C4">
        <w:rPr>
          <w:rFonts w:ascii="Times New Roman" w:hAnsi="Times New Roman" w:cs="Times New Roman"/>
          <w:color w:val="000000" w:themeColor="text1"/>
        </w:rPr>
        <w:t xml:space="preserve"> de promover la participación de los pueblos en el gobierno, el desarrollo y la integración económica del continente. </w:t>
      </w:r>
    </w:p>
    <w:p w14:paraId="704BFBB2"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El Consejo de la Cultura</w:t>
      </w:r>
      <w:del w:id="3980" w:author="EUGENIA ARCE LONDONO" w:date="2015-04-29T09:25:00Z">
        <w:r>
          <w:rPr>
            <w:rFonts w:ascii="Times New Roman" w:hAnsi="Times New Roman" w:cs="Times New Roman"/>
            <w:color w:val="000000" w:themeColor="text1"/>
          </w:rPr>
          <w:delText>.</w:delText>
        </w:r>
        <w:r w:rsidRPr="001726C4">
          <w:rPr>
            <w:rFonts w:ascii="Times New Roman" w:hAnsi="Times New Roman" w:cs="Times New Roman"/>
            <w:color w:val="000000" w:themeColor="text1"/>
          </w:rPr>
          <w:delText xml:space="preserve"> </w:delText>
        </w:r>
        <w:r>
          <w:rPr>
            <w:rFonts w:ascii="Times New Roman" w:hAnsi="Times New Roman" w:cs="Times New Roman"/>
            <w:color w:val="000000" w:themeColor="text1"/>
          </w:rPr>
          <w:delText>Es</w:delText>
        </w:r>
      </w:del>
      <w:ins w:id="3981" w:author="EUGENIA ARCE LONDONO" w:date="2015-04-29T09:25:00Z">
        <w:r>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es</w:t>
        </w:r>
      </w:ins>
      <w:r w:rsidRPr="001726C4">
        <w:rPr>
          <w:rFonts w:ascii="Times New Roman" w:hAnsi="Times New Roman" w:cs="Times New Roman"/>
          <w:color w:val="000000" w:themeColor="text1"/>
        </w:rPr>
        <w:t xml:space="preserve"> un órgano consultivo integrado por diferentes grupos sociales y profesionales de los Estados miembros.</w:t>
      </w:r>
    </w:p>
    <w:p w14:paraId="2E03CE9B" w14:textId="77777777"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Pr>
          <w:rFonts w:ascii="Times New Roman" w:hAnsi="Times New Roman" w:cs="Times New Roman"/>
          <w:b/>
          <w:color w:val="000000" w:themeColor="text1"/>
        </w:rPr>
        <w:t xml:space="preserve">Los </w:t>
      </w:r>
      <w:del w:id="3982" w:author="EUGENIA ARCE LONDONO" w:date="2015-04-29T09:25:00Z">
        <w:r w:rsidRPr="00261855">
          <w:rPr>
            <w:rFonts w:ascii="Times New Roman" w:hAnsi="Times New Roman" w:cs="Times New Roman"/>
            <w:b/>
            <w:color w:val="000000" w:themeColor="text1"/>
          </w:rPr>
          <w:delText>Comités Técnicos Especializados</w:delText>
        </w:r>
        <w:r>
          <w:rPr>
            <w:rFonts w:ascii="Times New Roman" w:hAnsi="Times New Roman" w:cs="Times New Roman"/>
            <w:color w:val="000000" w:themeColor="text1"/>
          </w:rPr>
          <w:delText>. Analizan</w:delText>
        </w:r>
      </w:del>
      <w:ins w:id="3983" w:author="EUGENIA ARCE LONDONO" w:date="2015-04-29T09:25:00Z">
        <w:r>
          <w:rPr>
            <w:rFonts w:ascii="Times New Roman" w:hAnsi="Times New Roman" w:cs="Times New Roman"/>
            <w:b/>
            <w:color w:val="000000" w:themeColor="text1"/>
          </w:rPr>
          <w:t>comités técnicos e</w:t>
        </w:r>
        <w:r w:rsidRPr="00261855">
          <w:rPr>
            <w:rFonts w:ascii="Times New Roman" w:hAnsi="Times New Roman" w:cs="Times New Roman"/>
            <w:b/>
            <w:color w:val="000000" w:themeColor="text1"/>
          </w:rPr>
          <w:t>specializados</w:t>
        </w:r>
        <w:r>
          <w:rPr>
            <w:rFonts w:ascii="Times New Roman" w:hAnsi="Times New Roman" w:cs="Times New Roman"/>
            <w:color w:val="000000" w:themeColor="text1"/>
          </w:rPr>
          <w:t>: analizan</w:t>
        </w:r>
      </w:ins>
      <w:r>
        <w:rPr>
          <w:rFonts w:ascii="Times New Roman" w:hAnsi="Times New Roman" w:cs="Times New Roman"/>
          <w:color w:val="000000" w:themeColor="text1"/>
        </w:rPr>
        <w:t xml:space="preserve"> temas a</w:t>
      </w:r>
      <w:r w:rsidRPr="001726C4">
        <w:rPr>
          <w:rFonts w:ascii="Times New Roman" w:hAnsi="Times New Roman" w:cs="Times New Roman"/>
          <w:color w:val="000000" w:themeColor="text1"/>
        </w:rPr>
        <w:t>grícolas, monetarios, f</w:t>
      </w:r>
      <w:r>
        <w:rPr>
          <w:rFonts w:ascii="Times New Roman" w:hAnsi="Times New Roman" w:cs="Times New Roman"/>
          <w:color w:val="000000" w:themeColor="text1"/>
        </w:rPr>
        <w:t>inancieros</w:t>
      </w:r>
      <w:del w:id="3984" w:author="EUGENIA ARCE LONDONO" w:date="2015-04-29T09:25:00Z">
        <w:r w:rsidRPr="001726C4">
          <w:rPr>
            <w:rFonts w:ascii="Times New Roman" w:hAnsi="Times New Roman" w:cs="Times New Roman"/>
            <w:color w:val="000000" w:themeColor="text1"/>
          </w:rPr>
          <w:delText>;</w:delText>
        </w:r>
      </w:del>
      <w:ins w:id="3985" w:author="EUGENIA ARCE LONDONO" w:date="2015-04-29T09:25:00Z">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de comercio</w:t>
      </w:r>
      <w:del w:id="3986" w:author="EUGENIA ARCE LONDONO" w:date="2015-04-29T09:25:00Z">
        <w:r w:rsidRPr="001726C4">
          <w:rPr>
            <w:rFonts w:ascii="Times New Roman" w:hAnsi="Times New Roman" w:cs="Times New Roman"/>
            <w:color w:val="000000" w:themeColor="text1"/>
          </w:rPr>
          <w:delText xml:space="preserve"> e</w:delText>
        </w:r>
      </w:del>
      <w:ins w:id="3987" w:author="EUGENIA ARCE LONDONO" w:date="2015-04-29T09:25:00Z">
        <w:r>
          <w:rPr>
            <w:rFonts w:ascii="Times New Roman" w:hAnsi="Times New Roman" w:cs="Times New Roman"/>
            <w:color w:val="000000" w:themeColor="text1"/>
          </w:rPr>
          <w:t>, de</w:t>
        </w:r>
      </w:ins>
      <w:r w:rsidRPr="001726C4">
        <w:rPr>
          <w:rFonts w:ascii="Times New Roman" w:hAnsi="Times New Roman" w:cs="Times New Roman"/>
          <w:color w:val="000000" w:themeColor="text1"/>
        </w:rPr>
        <w:t xml:space="preserve"> inmigración</w:t>
      </w:r>
      <w:del w:id="3988" w:author="EUGENIA ARCE LONDONO" w:date="2015-04-29T09:25:00Z">
        <w:r w:rsidRPr="001726C4">
          <w:rPr>
            <w:rFonts w:ascii="Times New Roman" w:hAnsi="Times New Roman" w:cs="Times New Roman"/>
            <w:color w:val="000000" w:themeColor="text1"/>
          </w:rPr>
          <w:delText>;</w:delText>
        </w:r>
      </w:del>
      <w:ins w:id="3989" w:author="EUGENIA ARCE LONDONO" w:date="2015-04-29T09:25:00Z">
        <w:r>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de</w:t>
        </w:r>
      </w:ins>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i</w:t>
      </w:r>
      <w:r>
        <w:rPr>
          <w:rFonts w:ascii="Times New Roman" w:hAnsi="Times New Roman" w:cs="Times New Roman"/>
          <w:color w:val="000000" w:themeColor="text1"/>
        </w:rPr>
        <w:t xml:space="preserve">ndustria, </w:t>
      </w:r>
      <w:del w:id="3990" w:author="EUGENIA ARCE LONDONO" w:date="2015-04-29T09:25:00Z">
        <w:r w:rsidRPr="001726C4">
          <w:rPr>
            <w:rFonts w:ascii="Times New Roman" w:hAnsi="Times New Roman" w:cs="Times New Roman"/>
            <w:color w:val="000000" w:themeColor="text1"/>
          </w:rPr>
          <w:delText>Ciencia</w:delText>
        </w:r>
      </w:del>
      <w:ins w:id="3991" w:author="EUGENIA ARCE LONDONO" w:date="2015-04-29T09:25:00Z">
        <w:r>
          <w:rPr>
            <w:rFonts w:ascii="Times New Roman" w:hAnsi="Times New Roman" w:cs="Times New Roman"/>
            <w:color w:val="000000" w:themeColor="text1"/>
          </w:rPr>
          <w:t>de ciencia</w:t>
        </w:r>
      </w:ins>
      <w:r>
        <w:rPr>
          <w:rFonts w:ascii="Times New Roman" w:hAnsi="Times New Roman" w:cs="Times New Roman"/>
          <w:color w:val="000000" w:themeColor="text1"/>
        </w:rPr>
        <w:t xml:space="preserve"> y </w:t>
      </w:r>
      <w:del w:id="3992" w:author="EUGENIA ARCE LONDONO" w:date="2015-04-29T09:25:00Z">
        <w:r w:rsidRPr="001726C4">
          <w:rPr>
            <w:rFonts w:ascii="Times New Roman" w:hAnsi="Times New Roman" w:cs="Times New Roman"/>
            <w:color w:val="000000" w:themeColor="text1"/>
          </w:rPr>
          <w:delText xml:space="preserve">Tecnología, </w:delText>
        </w:r>
      </w:del>
      <w:ins w:id="3993" w:author="EUGENIA ARCE LONDONO" w:date="2015-04-29T09:25:00Z">
        <w:r>
          <w:rPr>
            <w:rFonts w:ascii="Times New Roman" w:hAnsi="Times New Roman" w:cs="Times New Roman"/>
            <w:color w:val="000000" w:themeColor="text1"/>
          </w:rPr>
          <w:t>t</w:t>
        </w:r>
        <w:r w:rsidRPr="001726C4">
          <w:rPr>
            <w:rFonts w:ascii="Times New Roman" w:hAnsi="Times New Roman" w:cs="Times New Roman"/>
            <w:color w:val="000000" w:themeColor="text1"/>
          </w:rPr>
          <w:t xml:space="preserve">ecnología, </w:t>
        </w:r>
        <w:r>
          <w:rPr>
            <w:rFonts w:ascii="Times New Roman" w:hAnsi="Times New Roman" w:cs="Times New Roman"/>
            <w:color w:val="000000" w:themeColor="text1"/>
          </w:rPr>
          <w:t xml:space="preserve">y de </w:t>
        </w:r>
      </w:ins>
      <w:r w:rsidRPr="001726C4">
        <w:rPr>
          <w:rFonts w:ascii="Times New Roman" w:hAnsi="Times New Roman" w:cs="Times New Roman"/>
          <w:color w:val="000000" w:themeColor="text1"/>
        </w:rPr>
        <w:t>recu</w:t>
      </w:r>
      <w:r>
        <w:rPr>
          <w:rFonts w:ascii="Times New Roman" w:hAnsi="Times New Roman" w:cs="Times New Roman"/>
          <w:color w:val="000000" w:themeColor="text1"/>
        </w:rPr>
        <w:t xml:space="preserve">rsos </w:t>
      </w:r>
      <w:del w:id="3994" w:author="EUGENIA ARCE LONDONO" w:date="2015-04-29T09:25:00Z">
        <w:r w:rsidRPr="001726C4">
          <w:rPr>
            <w:rFonts w:ascii="Times New Roman" w:hAnsi="Times New Roman" w:cs="Times New Roman"/>
            <w:color w:val="000000" w:themeColor="text1"/>
          </w:rPr>
          <w:delText>Naturales</w:delText>
        </w:r>
      </w:del>
      <w:ins w:id="3995" w:author="EUGENIA ARCE LONDONO" w:date="2015-04-29T09:25:00Z">
        <w:r>
          <w:rPr>
            <w:rFonts w:ascii="Times New Roman" w:hAnsi="Times New Roman" w:cs="Times New Roman"/>
            <w:color w:val="000000" w:themeColor="text1"/>
          </w:rPr>
          <w:t>naturales</w:t>
        </w:r>
      </w:ins>
      <w:r>
        <w:rPr>
          <w:rFonts w:ascii="Times New Roman" w:hAnsi="Times New Roman" w:cs="Times New Roman"/>
          <w:color w:val="000000" w:themeColor="text1"/>
        </w:rPr>
        <w:t xml:space="preserve"> y </w:t>
      </w:r>
      <w:del w:id="3996" w:author="EUGENIA ARCE LONDONO" w:date="2015-04-29T09:25:00Z">
        <w:r w:rsidRPr="001726C4">
          <w:rPr>
            <w:rFonts w:ascii="Times New Roman" w:hAnsi="Times New Roman" w:cs="Times New Roman"/>
            <w:color w:val="000000" w:themeColor="text1"/>
          </w:rPr>
          <w:delText>Medio</w:delText>
        </w:r>
      </w:del>
      <w:ins w:id="3997" w:author="EUGENIA ARCE LONDONO" w:date="2015-04-29T09:25:00Z">
        <w:r>
          <w:rPr>
            <w:rFonts w:ascii="Times New Roman" w:hAnsi="Times New Roman" w:cs="Times New Roman"/>
            <w:color w:val="000000" w:themeColor="text1"/>
          </w:rPr>
          <w:t>m</w:t>
        </w:r>
        <w:r w:rsidRPr="001726C4">
          <w:rPr>
            <w:rFonts w:ascii="Times New Roman" w:hAnsi="Times New Roman" w:cs="Times New Roman"/>
            <w:color w:val="000000" w:themeColor="text1"/>
          </w:rPr>
          <w:t>edio</w:t>
        </w:r>
      </w:ins>
      <w:r w:rsidRPr="001726C4">
        <w:rPr>
          <w:rFonts w:ascii="Times New Roman" w:hAnsi="Times New Roman" w:cs="Times New Roman"/>
          <w:color w:val="000000" w:themeColor="text1"/>
        </w:rPr>
        <w:t xml:space="preserve"> </w:t>
      </w:r>
      <w:del w:id="3998" w:author="TOSHIBA" w:date="2015-10-30T15:03:00Z">
        <w:r w:rsidRPr="001726C4" w:rsidDel="00DD78AB">
          <w:rPr>
            <w:rFonts w:ascii="Times New Roman" w:hAnsi="Times New Roman" w:cs="Times New Roman"/>
            <w:color w:val="000000" w:themeColor="text1"/>
          </w:rPr>
          <w:delText>A</w:delText>
        </w:r>
      </w:del>
      <w:ins w:id="3999" w:author="TOSHIBA" w:date="2015-10-30T15:03:00Z">
        <w:r w:rsidR="00DD78AB">
          <w:rPr>
            <w:rFonts w:ascii="Times New Roman" w:hAnsi="Times New Roman" w:cs="Times New Roman"/>
            <w:color w:val="000000" w:themeColor="text1"/>
          </w:rPr>
          <w:t>a</w:t>
        </w:r>
      </w:ins>
      <w:r w:rsidRPr="001726C4">
        <w:rPr>
          <w:rFonts w:ascii="Times New Roman" w:hAnsi="Times New Roman" w:cs="Times New Roman"/>
          <w:color w:val="000000" w:themeColor="text1"/>
        </w:rPr>
        <w:t>mbiente, entre otros</w:t>
      </w:r>
      <w:ins w:id="4000" w:author="EUGENIA ARCE LONDONO" w:date="2015-04-29T09:25:00Z">
        <w:r>
          <w:rPr>
            <w:rFonts w:ascii="Times New Roman" w:hAnsi="Times New Roman" w:cs="Times New Roman"/>
            <w:color w:val="000000" w:themeColor="text1"/>
          </w:rPr>
          <w:t>.</w:t>
        </w:r>
      </w:ins>
    </w:p>
    <w:p w14:paraId="6319DC5C" w14:textId="551EFB28" w:rsidR="00E76345" w:rsidRPr="001726C4" w:rsidRDefault="00E76345" w:rsidP="00E76345">
      <w:pPr>
        <w:pStyle w:val="Prrafodelista"/>
        <w:numPr>
          <w:ilvl w:val="0"/>
          <w:numId w:val="13"/>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 xml:space="preserve">La </w:t>
      </w:r>
      <w:ins w:id="4001" w:author="EUGENIA ARCE LONDONO" w:date="2015-04-29T09:25:00Z">
        <w:r>
          <w:rPr>
            <w:rFonts w:ascii="Times New Roman" w:hAnsi="Times New Roman" w:cs="Times New Roman"/>
            <w:b/>
            <w:color w:val="000000" w:themeColor="text1"/>
          </w:rPr>
          <w:t xml:space="preserve">Comisión de la </w:t>
        </w:r>
      </w:ins>
      <w:r w:rsidRPr="00261855">
        <w:rPr>
          <w:rFonts w:ascii="Times New Roman" w:hAnsi="Times New Roman" w:cs="Times New Roman"/>
          <w:b/>
          <w:color w:val="000000" w:themeColor="text1"/>
        </w:rPr>
        <w:t>Uni</w:t>
      </w:r>
      <w:r>
        <w:rPr>
          <w:rFonts w:ascii="Times New Roman" w:hAnsi="Times New Roman" w:cs="Times New Roman"/>
          <w:b/>
          <w:color w:val="000000" w:themeColor="text1"/>
        </w:rPr>
        <w:t>ón Africana</w:t>
      </w:r>
      <w:del w:id="4002" w:author="EUGENIA ARCE LONDONO" w:date="2015-04-29T09:25:00Z">
        <w:r w:rsidRPr="00261855">
          <w:rPr>
            <w:rFonts w:ascii="Times New Roman" w:hAnsi="Times New Roman" w:cs="Times New Roman"/>
            <w:b/>
            <w:color w:val="000000" w:themeColor="text1"/>
          </w:rPr>
          <w:delText>.</w:delText>
        </w:r>
        <w:r w:rsidRPr="001726C4">
          <w:rPr>
            <w:rFonts w:ascii="Times New Roman" w:hAnsi="Times New Roman" w:cs="Times New Roman"/>
            <w:color w:val="000000" w:themeColor="text1"/>
          </w:rPr>
          <w:delText xml:space="preserve"> Una</w:delText>
        </w:r>
      </w:del>
      <w:ins w:id="4003" w:author="EUGENIA ARCE LONDONO" w:date="2015-04-29T09:25:00Z">
        <w:r>
          <w:rPr>
            <w:rFonts w:ascii="Times New Roman" w:hAnsi="Times New Roman" w:cs="Times New Roman"/>
            <w:b/>
            <w:color w:val="000000" w:themeColor="text1"/>
          </w:rPr>
          <w:t>:</w:t>
        </w:r>
        <w:r>
          <w:rPr>
            <w:rFonts w:ascii="Times New Roman" w:hAnsi="Times New Roman" w:cs="Times New Roman"/>
            <w:color w:val="000000" w:themeColor="text1"/>
          </w:rPr>
          <w:t xml:space="preserve"> es u</w:t>
        </w:r>
        <w:r w:rsidRPr="001726C4">
          <w:rPr>
            <w:rFonts w:ascii="Times New Roman" w:hAnsi="Times New Roman" w:cs="Times New Roman"/>
            <w:color w:val="000000" w:themeColor="text1"/>
          </w:rPr>
          <w:t>na</w:t>
        </w:r>
      </w:ins>
      <w:r w:rsidRPr="001726C4">
        <w:rPr>
          <w:rFonts w:ascii="Times New Roman" w:hAnsi="Times New Roman" w:cs="Times New Roman"/>
          <w:color w:val="000000" w:themeColor="text1"/>
        </w:rPr>
        <w:t xml:space="preserve"> comisión encargada de </w:t>
      </w:r>
      <w:del w:id="4004" w:author="EUGENIA ARCE LONDONO" w:date="2015-04-29T09:25:00Z">
        <w:r w:rsidRPr="001726C4">
          <w:rPr>
            <w:rFonts w:ascii="Times New Roman" w:hAnsi="Times New Roman" w:cs="Times New Roman"/>
            <w:color w:val="000000" w:themeColor="text1"/>
          </w:rPr>
          <w:delText>representarla</w:delText>
        </w:r>
      </w:del>
      <w:ins w:id="4005" w:author="TOSHIBA" w:date="2015-10-31T14:47:00Z">
        <w:del w:id="4006" w:author="Dayrtman Fajardo Vásquez" w:date="2015-11-12T18:57:00Z">
          <w:r w:rsidR="00616D2A" w:rsidDel="003E68F3">
            <w:rPr>
              <w:rFonts w:ascii="Times New Roman" w:hAnsi="Times New Roman" w:cs="Times New Roman"/>
              <w:color w:val="000000" w:themeColor="text1"/>
            </w:rPr>
            <w:delText xml:space="preserve"> </w:delText>
          </w:r>
        </w:del>
      </w:ins>
      <w:ins w:id="4007" w:author="EUGENIA ARCE LONDONO" w:date="2015-04-29T09:25:00Z">
        <w:r w:rsidRPr="001726C4">
          <w:rPr>
            <w:rFonts w:ascii="Times New Roman" w:hAnsi="Times New Roman" w:cs="Times New Roman"/>
            <w:color w:val="000000" w:themeColor="text1"/>
          </w:rPr>
          <w:t>representar</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la</w:t>
        </w:r>
        <w:r>
          <w:rPr>
            <w:rFonts w:ascii="Times New Roman" w:hAnsi="Times New Roman" w:cs="Times New Roman"/>
            <w:color w:val="000000" w:themeColor="text1"/>
          </w:rPr>
          <w:t xml:space="preserve"> organización</w:t>
        </w:r>
      </w:ins>
      <w:r w:rsidRPr="001726C4">
        <w:rPr>
          <w:rFonts w:ascii="Times New Roman" w:hAnsi="Times New Roman" w:cs="Times New Roman"/>
          <w:color w:val="000000" w:themeColor="text1"/>
        </w:rPr>
        <w:t>, defender sus intereses y desarrollar los</w:t>
      </w:r>
      <w:del w:id="4008" w:author="TOSHIBA" w:date="2015-10-28T12:18:00Z">
        <w:r w:rsidRPr="001726C4" w:rsidDel="00225EC7">
          <w:rPr>
            <w:rFonts w:ascii="Times New Roman" w:hAnsi="Times New Roman" w:cs="Times New Roman"/>
            <w:color w:val="000000" w:themeColor="text1"/>
          </w:rPr>
          <w:delText xml:space="preserve">  </w:delText>
        </w:r>
      </w:del>
      <w:ins w:id="4009" w:author="TOSHIBA" w:date="2015-10-28T12:18: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progra</w:t>
      </w:r>
      <w:r>
        <w:rPr>
          <w:rFonts w:ascii="Times New Roman" w:hAnsi="Times New Roman" w:cs="Times New Roman"/>
          <w:color w:val="000000" w:themeColor="text1"/>
        </w:rPr>
        <w:t xml:space="preserve">mas y políticas a favor de los </w:t>
      </w:r>
      <w:del w:id="4010" w:author="EUGENIA ARCE LONDONO" w:date="2015-04-29T09:25:00Z">
        <w:r w:rsidRPr="001726C4">
          <w:rPr>
            <w:rFonts w:ascii="Times New Roman" w:hAnsi="Times New Roman" w:cs="Times New Roman"/>
            <w:color w:val="000000" w:themeColor="text1"/>
          </w:rPr>
          <w:delText>estados</w:delText>
        </w:r>
      </w:del>
      <w:ins w:id="4011" w:author="TOSHIBA" w:date="2015-10-31T14:48:00Z">
        <w:r w:rsidR="00616D2A">
          <w:rPr>
            <w:rFonts w:ascii="Times New Roman" w:hAnsi="Times New Roman" w:cs="Times New Roman"/>
            <w:color w:val="000000" w:themeColor="text1"/>
          </w:rPr>
          <w:t xml:space="preserve"> </w:t>
        </w:r>
      </w:ins>
      <w:ins w:id="4012" w:author="EUGENIA ARCE LONDONO" w:date="2015-04-29T09:25:00Z">
        <w:r>
          <w:rPr>
            <w:rFonts w:ascii="Times New Roman" w:hAnsi="Times New Roman" w:cs="Times New Roman"/>
            <w:color w:val="000000" w:themeColor="text1"/>
          </w:rPr>
          <w:t>E</w:t>
        </w:r>
        <w:r w:rsidRPr="001726C4">
          <w:rPr>
            <w:rFonts w:ascii="Times New Roman" w:hAnsi="Times New Roman" w:cs="Times New Roman"/>
            <w:color w:val="000000" w:themeColor="text1"/>
          </w:rPr>
          <w:t>stados</w:t>
        </w:r>
      </w:ins>
      <w:r w:rsidRPr="001726C4">
        <w:rPr>
          <w:rFonts w:ascii="Times New Roman" w:hAnsi="Times New Roman" w:cs="Times New Roman"/>
          <w:color w:val="000000" w:themeColor="text1"/>
        </w:rPr>
        <w:t xml:space="preserve"> miembros. </w:t>
      </w:r>
      <w:ins w:id="4013" w:author="EUGENIA ARCE LONDONO" w:date="2015-04-29T09:25:00Z">
        <w:r>
          <w:rPr>
            <w:rFonts w:ascii="Times New Roman" w:hAnsi="Times New Roman" w:cs="Times New Roman"/>
            <w:color w:val="000000" w:themeColor="text1"/>
          </w:rPr>
          <w:t>Es la institución ejecutiva o administrativa de la Unión, conformada por un presidente ejecutivo, un vicepresidente y ocho comisionados, y su sede está en Addis Ab</w:t>
        </w:r>
      </w:ins>
      <w:ins w:id="4014" w:author="Dayrtman Fajardo Vásquez" w:date="2015-11-12T18:58:00Z">
        <w:r w:rsidR="003E68F3">
          <w:rPr>
            <w:rFonts w:ascii="Times New Roman" w:hAnsi="Times New Roman" w:cs="Times New Roman"/>
            <w:color w:val="000000" w:themeColor="text1"/>
          </w:rPr>
          <w:t>e</w:t>
        </w:r>
      </w:ins>
      <w:ins w:id="4015" w:author="EUGENIA ARCE LONDONO" w:date="2015-04-29T09:25:00Z">
        <w:del w:id="4016" w:author="Dayrtman Fajardo Vásquez" w:date="2015-11-12T18:58:00Z">
          <w:r w:rsidDel="003E68F3">
            <w:rPr>
              <w:rFonts w:ascii="Times New Roman" w:hAnsi="Times New Roman" w:cs="Times New Roman"/>
              <w:color w:val="000000" w:themeColor="text1"/>
            </w:rPr>
            <w:delText>a</w:delText>
          </w:r>
        </w:del>
        <w:r>
          <w:rPr>
            <w:rFonts w:ascii="Times New Roman" w:hAnsi="Times New Roman" w:cs="Times New Roman"/>
            <w:color w:val="000000" w:themeColor="text1"/>
          </w:rPr>
          <w:t>ba en Etiopía.</w:t>
        </w:r>
      </w:ins>
    </w:p>
    <w:p w14:paraId="7567B5E7" w14:textId="6AB89EC1" w:rsidR="00D877DA" w:rsidRPr="00133E59" w:rsidRDefault="00E76345" w:rsidP="00133E59">
      <w:pPr>
        <w:shd w:val="clear" w:color="auto" w:fill="FFFFFF"/>
        <w:spacing w:before="360" w:after="360" w:line="269" w:lineRule="atLeast"/>
        <w:ind w:left="360"/>
        <w:jc w:val="both"/>
        <w:rPr>
          <w:ins w:id="4017" w:author="Dayrtman Fajardo Vásquez" w:date="2015-11-12T19:06:00Z"/>
          <w:rFonts w:ascii="Times New Roman" w:hAnsi="Times New Roman" w:cs="Times New Roman"/>
          <w:b/>
          <w:color w:val="000000" w:themeColor="text1"/>
          <w:rPrChange w:id="4018" w:author="Dayrtman Fajardo Vásquez" w:date="2015-11-30T16:34:00Z">
            <w:rPr>
              <w:ins w:id="4019" w:author="Dayrtman Fajardo Vásquez" w:date="2015-11-12T19:06:00Z"/>
              <w:rFonts w:ascii="Times" w:hAnsi="Times"/>
              <w:color w:val="FFFFFF" w:themeColor="background1"/>
            </w:rPr>
          </w:rPrChange>
        </w:rPr>
        <w:pPrChange w:id="4020" w:author="Dayrtman Fajardo Vásquez" w:date="2015-11-30T16:34:00Z">
          <w:pPr>
            <w:spacing w:after="0"/>
          </w:pPr>
        </w:pPrChange>
      </w:pPr>
      <w:r w:rsidRPr="001726C4">
        <w:rPr>
          <w:rFonts w:ascii="Times New Roman" w:hAnsi="Times New Roman" w:cs="Times New Roman"/>
          <w:color w:val="000000" w:themeColor="text1"/>
        </w:rPr>
        <w:t>La Unión cuenta además con instituciones financieras</w:t>
      </w:r>
      <w:ins w:id="4021" w:author="TOSHIBA" w:date="2015-10-30T15:04:00Z">
        <w:r w:rsidR="00DD78AB">
          <w:rPr>
            <w:rFonts w:ascii="Times New Roman" w:hAnsi="Times New Roman" w:cs="Times New Roman"/>
            <w:color w:val="000000" w:themeColor="text1"/>
          </w:rPr>
          <w:t>,</w:t>
        </w:r>
      </w:ins>
      <w:r>
        <w:rPr>
          <w:rFonts w:ascii="Times New Roman" w:hAnsi="Times New Roman" w:cs="Times New Roman"/>
          <w:color w:val="000000" w:themeColor="text1"/>
        </w:rPr>
        <w:t xml:space="preserve"> como </w:t>
      </w:r>
      <w:r w:rsidRPr="001726C4">
        <w:rPr>
          <w:rFonts w:ascii="Times New Roman" w:hAnsi="Times New Roman" w:cs="Times New Roman"/>
          <w:color w:val="000000" w:themeColor="text1"/>
        </w:rPr>
        <w:t xml:space="preserve">el </w:t>
      </w:r>
      <w:del w:id="4022" w:author="EUGENIA ARCE LONDONO" w:date="2015-04-29T09:25:00Z">
        <w:r w:rsidRPr="00261855">
          <w:rPr>
            <w:rFonts w:ascii="Times New Roman" w:hAnsi="Times New Roman" w:cs="Times New Roman"/>
            <w:b/>
            <w:color w:val="000000" w:themeColor="text1"/>
          </w:rPr>
          <w:delText>banco central</w:delText>
        </w:r>
      </w:del>
      <w:ins w:id="4023" w:author="TOSHIBA" w:date="2015-10-31T14:49:00Z">
        <w:r w:rsidR="00616D2A">
          <w:rPr>
            <w:rFonts w:ascii="Times New Roman" w:hAnsi="Times New Roman" w:cs="Times New Roman"/>
            <w:b/>
            <w:color w:val="000000" w:themeColor="text1"/>
          </w:rPr>
          <w:t xml:space="preserve"> </w:t>
        </w:r>
      </w:ins>
      <w:ins w:id="4024" w:author="EUGENIA ARCE LONDONO" w:date="2015-04-29T09:25:00Z">
        <w:r>
          <w:rPr>
            <w:rFonts w:ascii="Times New Roman" w:hAnsi="Times New Roman" w:cs="Times New Roman"/>
            <w:b/>
            <w:color w:val="000000" w:themeColor="text1"/>
          </w:rPr>
          <w:t>Banco C</w:t>
        </w:r>
        <w:r w:rsidRPr="00261855">
          <w:rPr>
            <w:rFonts w:ascii="Times New Roman" w:hAnsi="Times New Roman" w:cs="Times New Roman"/>
            <w:b/>
            <w:color w:val="000000" w:themeColor="text1"/>
          </w:rPr>
          <w:t>entral</w:t>
        </w:r>
      </w:ins>
      <w:r w:rsidRPr="00261855">
        <w:rPr>
          <w:rFonts w:ascii="Times New Roman" w:hAnsi="Times New Roman" w:cs="Times New Roman"/>
          <w:b/>
          <w:color w:val="000000" w:themeColor="text1"/>
        </w:rPr>
        <w:t xml:space="preserve"> de África</w:t>
      </w:r>
      <w:r w:rsidRPr="001726C4">
        <w:rPr>
          <w:rFonts w:ascii="Times New Roman" w:hAnsi="Times New Roman" w:cs="Times New Roman"/>
          <w:color w:val="000000" w:themeColor="text1"/>
        </w:rPr>
        <w:t xml:space="preserve">, el </w:t>
      </w:r>
      <w:r w:rsidRPr="00261855">
        <w:rPr>
          <w:rFonts w:ascii="Times New Roman" w:hAnsi="Times New Roman" w:cs="Times New Roman"/>
          <w:b/>
          <w:color w:val="000000" w:themeColor="text1"/>
        </w:rPr>
        <w:t>Fondo Monetario Africano</w:t>
      </w:r>
      <w:r w:rsidRPr="001726C4">
        <w:rPr>
          <w:rFonts w:ascii="Times New Roman" w:hAnsi="Times New Roman" w:cs="Times New Roman"/>
          <w:color w:val="000000" w:themeColor="text1"/>
        </w:rPr>
        <w:t xml:space="preserve"> y el </w:t>
      </w:r>
      <w:r w:rsidRPr="00261855">
        <w:rPr>
          <w:rFonts w:ascii="Times New Roman" w:hAnsi="Times New Roman" w:cs="Times New Roman"/>
          <w:b/>
          <w:color w:val="000000" w:themeColor="text1"/>
        </w:rPr>
        <w:t>Banco Africano de Inversiones</w:t>
      </w:r>
      <w:r>
        <w:rPr>
          <w:rFonts w:ascii="Times New Roman" w:hAnsi="Times New Roman" w:cs="Times New Roman"/>
          <w:b/>
          <w:color w:val="000000" w:themeColor="text1"/>
        </w:rPr>
        <w:t>.</w:t>
      </w:r>
    </w:p>
    <w:p w14:paraId="26BA4EB6" w14:textId="77777777" w:rsidR="00D877DA" w:rsidRPr="00CD7D4D" w:rsidRDefault="00D877DA" w:rsidP="00D877DA">
      <w:pPr>
        <w:spacing w:after="0"/>
        <w:rPr>
          <w:ins w:id="4025" w:author="Dayrtman Fajardo Vásquez" w:date="2015-11-12T19:06:00Z"/>
          <w:rFonts w:ascii="Times" w:hAnsi="Times"/>
          <w:color w:val="FFFFFF" w:themeColor="background1"/>
        </w:rPr>
      </w:pPr>
      <w:ins w:id="4026" w:author="Dayrtman Fajardo Vásquez" w:date="2015-11-12T19:06:00Z">
        <w:r>
          <w:rPr>
            <w:rFonts w:ascii="Times" w:hAnsi="Times"/>
            <w:color w:val="FFFFFF" w:themeColor="background1"/>
          </w:rPr>
          <w:t>.</w:t>
        </w:r>
        <w:r w:rsidRPr="00CD7D4D">
          <w:rPr>
            <w:rFonts w:ascii="Times" w:hAnsi="Times"/>
            <w:color w:val="FFFFFF" w:themeColor="background1"/>
          </w:rPr>
          <w:t>.</w:t>
        </w:r>
      </w:ins>
    </w:p>
    <w:tbl>
      <w:tblPr>
        <w:tblStyle w:val="Tablaconcuadrcula"/>
        <w:tblW w:w="0" w:type="auto"/>
        <w:tblLayout w:type="fixed"/>
        <w:tblLook w:val="04A0" w:firstRow="1" w:lastRow="0" w:firstColumn="1" w:lastColumn="0" w:noHBand="0" w:noVBand="1"/>
      </w:tblPr>
      <w:tblGrid>
        <w:gridCol w:w="1526"/>
        <w:gridCol w:w="7528"/>
      </w:tblGrid>
      <w:tr w:rsidR="00D877DA" w:rsidRPr="005D1738" w14:paraId="13478929" w14:textId="77777777" w:rsidTr="009C7DCC">
        <w:trPr>
          <w:ins w:id="4027" w:author="Dayrtman Fajardo Vásquez" w:date="2015-11-12T19:06:00Z"/>
        </w:trPr>
        <w:tc>
          <w:tcPr>
            <w:tcW w:w="9054" w:type="dxa"/>
            <w:gridSpan w:val="2"/>
            <w:shd w:val="clear" w:color="auto" w:fill="000000" w:themeFill="text1"/>
          </w:tcPr>
          <w:p w14:paraId="546A7641" w14:textId="77777777" w:rsidR="00D877DA" w:rsidRPr="005D1738" w:rsidRDefault="00D877DA" w:rsidP="009C7DCC">
            <w:pPr>
              <w:spacing w:before="2" w:after="2"/>
              <w:jc w:val="center"/>
              <w:rPr>
                <w:ins w:id="4028" w:author="Dayrtman Fajardo Vásquez" w:date="2015-11-12T19:06:00Z"/>
                <w:rFonts w:ascii="Times New Roman" w:hAnsi="Times New Roman" w:cs="Times New Roman"/>
                <w:b/>
                <w:color w:val="FFFFFF" w:themeColor="background1"/>
              </w:rPr>
            </w:pPr>
            <w:ins w:id="4029" w:author="Dayrtman Fajardo Vásquez" w:date="2015-11-12T19:06:00Z">
              <w:r w:rsidRPr="005D1738">
                <w:rPr>
                  <w:rFonts w:ascii="Times New Roman" w:hAnsi="Times New Roman" w:cs="Times New Roman"/>
                  <w:b/>
                  <w:color w:val="FFFFFF" w:themeColor="background1"/>
                </w:rPr>
                <w:t>Practica: recurso aprovechado</w:t>
              </w:r>
            </w:ins>
          </w:p>
        </w:tc>
      </w:tr>
      <w:tr w:rsidR="00D877DA" w:rsidRPr="00053744" w14:paraId="2C578C32" w14:textId="77777777" w:rsidTr="009C7DCC">
        <w:trPr>
          <w:ins w:id="4030" w:author="Dayrtman Fajardo Vásquez" w:date="2015-11-12T19:06:00Z"/>
        </w:trPr>
        <w:tc>
          <w:tcPr>
            <w:tcW w:w="1526" w:type="dxa"/>
          </w:tcPr>
          <w:p w14:paraId="3A65B2CD" w14:textId="77777777" w:rsidR="00D877DA" w:rsidRPr="00053744" w:rsidRDefault="00D877DA" w:rsidP="009C7DCC">
            <w:pPr>
              <w:spacing w:before="2" w:after="2"/>
              <w:rPr>
                <w:ins w:id="4031" w:author="Dayrtman Fajardo Vásquez" w:date="2015-11-12T19:06:00Z"/>
                <w:rFonts w:ascii="Times New Roman" w:hAnsi="Times New Roman" w:cs="Times New Roman"/>
                <w:b/>
                <w:color w:val="000000"/>
                <w:sz w:val="18"/>
                <w:szCs w:val="18"/>
              </w:rPr>
            </w:pPr>
            <w:ins w:id="4032" w:author="Dayrtman Fajardo Vásquez" w:date="2015-11-12T19:06:00Z">
              <w:r w:rsidRPr="00053744">
                <w:rPr>
                  <w:rFonts w:ascii="Times New Roman" w:hAnsi="Times New Roman" w:cs="Times New Roman"/>
                  <w:b/>
                  <w:color w:val="000000"/>
                  <w:sz w:val="18"/>
                  <w:szCs w:val="18"/>
                </w:rPr>
                <w:t>Código</w:t>
              </w:r>
            </w:ins>
          </w:p>
        </w:tc>
        <w:tc>
          <w:tcPr>
            <w:tcW w:w="7528" w:type="dxa"/>
          </w:tcPr>
          <w:p w14:paraId="6A893232" w14:textId="77777777" w:rsidR="00D877DA" w:rsidRPr="00053744" w:rsidRDefault="00D877DA" w:rsidP="009C7DCC">
            <w:pPr>
              <w:spacing w:before="2" w:after="2"/>
              <w:rPr>
                <w:ins w:id="4033" w:author="Dayrtman Fajardo Vásquez" w:date="2015-11-12T19:06:00Z"/>
                <w:rFonts w:ascii="Times New Roman" w:hAnsi="Times New Roman" w:cs="Times New Roman"/>
                <w:b/>
                <w:color w:val="000000"/>
                <w:sz w:val="18"/>
                <w:szCs w:val="18"/>
              </w:rPr>
            </w:pPr>
            <w:ins w:id="4034" w:author="Dayrtman Fajardo Vásquez" w:date="2015-11-12T19:06:00Z">
              <w:r w:rsidRPr="004A0527">
                <w:rPr>
                  <w:rFonts w:ascii="Times New Roman" w:hAnsi="Times New Roman" w:cs="Times New Roman"/>
                  <w:color w:val="000000" w:themeColor="text1"/>
                </w:rPr>
                <w:t>CS_07_07_CO</w:t>
              </w:r>
              <w:r>
                <w:rPr>
                  <w:rFonts w:ascii="Times New Roman" w:hAnsi="Times New Roman" w:cs="Times New Roman"/>
                  <w:color w:val="000000"/>
                </w:rPr>
                <w:t>_REC160</w:t>
              </w:r>
            </w:ins>
          </w:p>
        </w:tc>
      </w:tr>
      <w:tr w:rsidR="00D877DA" w:rsidRPr="00053744" w14:paraId="672642B2" w14:textId="77777777" w:rsidTr="009C7DCC">
        <w:trPr>
          <w:ins w:id="4035" w:author="Dayrtman Fajardo Vásquez" w:date="2015-11-12T19:06:00Z"/>
        </w:trPr>
        <w:tc>
          <w:tcPr>
            <w:tcW w:w="1526" w:type="dxa"/>
          </w:tcPr>
          <w:p w14:paraId="35AA2073" w14:textId="77777777" w:rsidR="00D877DA" w:rsidRPr="00053744" w:rsidRDefault="00D877DA" w:rsidP="009C7DCC">
            <w:pPr>
              <w:spacing w:before="2" w:after="2"/>
              <w:rPr>
                <w:ins w:id="4036" w:author="Dayrtman Fajardo Vásquez" w:date="2015-11-12T19:06:00Z"/>
                <w:rFonts w:ascii="Times New Roman" w:hAnsi="Times New Roman" w:cs="Times New Roman"/>
                <w:color w:val="000000"/>
              </w:rPr>
            </w:pPr>
            <w:ins w:id="4037" w:author="Dayrtman Fajardo Vásquez" w:date="2015-11-12T19:06:00Z">
              <w:r>
                <w:rPr>
                  <w:rFonts w:ascii="Times New Roman" w:hAnsi="Times New Roman" w:cs="Times New Roman"/>
                  <w:b/>
                  <w:color w:val="000000"/>
                  <w:sz w:val="18"/>
                  <w:szCs w:val="18"/>
                </w:rPr>
                <w:t>Ubicación en Aula Planeta</w:t>
              </w:r>
            </w:ins>
          </w:p>
        </w:tc>
        <w:tc>
          <w:tcPr>
            <w:tcW w:w="7528" w:type="dxa"/>
          </w:tcPr>
          <w:p w14:paraId="5AAB9DCA" w14:textId="77777777" w:rsidR="00D877DA" w:rsidRDefault="00D877DA" w:rsidP="009C7DCC">
            <w:pPr>
              <w:spacing w:before="2" w:after="2"/>
              <w:rPr>
                <w:ins w:id="4038" w:author="Dayrtman Fajardo Vásquez" w:date="2015-11-12T19:06:00Z"/>
                <w:rFonts w:ascii="Times New Roman" w:hAnsi="Times New Roman" w:cs="Times New Roman"/>
                <w:color w:val="000000"/>
              </w:rPr>
            </w:pPr>
            <w:ins w:id="4039" w:author="Dayrtman Fajardo Vásquez" w:date="2015-11-12T19:06:00Z">
              <w:r>
                <w:fldChar w:fldCharType="begin"/>
              </w:r>
              <w:r>
                <w:instrText xml:space="preserve"> HYPERLINK "http://profesores.aulaplaneta.com/DesktopModules/PPP_EditorGuionesKO/RecursoProfesor.aspx?IdGuion=11046&amp;IdRecurso=525111&amp;Transparent=on"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http://profesores.aulaplaneta.com/DesktopModules/PPP_EditorGuionesKO/RecursoProfesor.aspx?IdGuion=11046&amp;IdRecurso=525111&amp;Transparent=on</w:t>
              </w:r>
              <w:r>
                <w:rPr>
                  <w:rStyle w:val="Hipervnculo"/>
                  <w:rFonts w:ascii="Times New Roman" w:hAnsi="Times New Roman" w:cs="Times New Roman"/>
                </w:rPr>
                <w:fldChar w:fldCharType="end"/>
              </w:r>
            </w:ins>
          </w:p>
          <w:p w14:paraId="04D12933" w14:textId="77777777" w:rsidR="00D877DA" w:rsidRPr="00053744" w:rsidRDefault="00D877DA" w:rsidP="009C7DCC">
            <w:pPr>
              <w:spacing w:before="2" w:after="2"/>
              <w:rPr>
                <w:ins w:id="4040" w:author="Dayrtman Fajardo Vásquez" w:date="2015-11-12T19:06:00Z"/>
                <w:rFonts w:ascii="Times New Roman" w:hAnsi="Times New Roman" w:cs="Times New Roman"/>
                <w:color w:val="000000"/>
              </w:rPr>
            </w:pPr>
          </w:p>
        </w:tc>
      </w:tr>
      <w:tr w:rsidR="00D877DA" w:rsidRPr="00053744" w14:paraId="08100409" w14:textId="77777777" w:rsidTr="009C7DCC">
        <w:trPr>
          <w:ins w:id="4041" w:author="Dayrtman Fajardo Vásquez" w:date="2015-11-12T19:06:00Z"/>
        </w:trPr>
        <w:tc>
          <w:tcPr>
            <w:tcW w:w="1526" w:type="dxa"/>
          </w:tcPr>
          <w:p w14:paraId="41D99735" w14:textId="77777777" w:rsidR="00D877DA" w:rsidRDefault="00D877DA" w:rsidP="009C7DCC">
            <w:pPr>
              <w:spacing w:before="2" w:after="2"/>
              <w:rPr>
                <w:ins w:id="4042" w:author="Dayrtman Fajardo Vásquez" w:date="2015-11-12T19:06:00Z"/>
                <w:rFonts w:ascii="Times New Roman" w:hAnsi="Times New Roman" w:cs="Times New Roman"/>
                <w:color w:val="000000"/>
              </w:rPr>
            </w:pPr>
            <w:ins w:id="4043" w:author="Dayrtman Fajardo Vásquez" w:date="2015-11-12T19:06:00Z">
              <w:r>
                <w:rPr>
                  <w:rFonts w:ascii="Times New Roman" w:hAnsi="Times New Roman" w:cs="Times New Roman"/>
                  <w:b/>
                  <w:color w:val="000000"/>
                  <w:sz w:val="18"/>
                  <w:szCs w:val="18"/>
                </w:rPr>
                <w:t>Cambio (descripción o capturas de pantallas)</w:t>
              </w:r>
            </w:ins>
          </w:p>
        </w:tc>
        <w:tc>
          <w:tcPr>
            <w:tcW w:w="7528" w:type="dxa"/>
          </w:tcPr>
          <w:p w14:paraId="538A9F59" w14:textId="77777777" w:rsidR="00D877DA" w:rsidRPr="00053744" w:rsidRDefault="00D877DA" w:rsidP="009C7DCC">
            <w:pPr>
              <w:spacing w:before="2" w:after="2"/>
              <w:rPr>
                <w:ins w:id="4044" w:author="Dayrtman Fajardo Vásquez" w:date="2015-11-12T19:06:00Z"/>
                <w:rFonts w:ascii="Times New Roman" w:hAnsi="Times New Roman" w:cs="Times New Roman"/>
                <w:color w:val="000000"/>
              </w:rPr>
            </w:pPr>
            <w:ins w:id="4045" w:author="Dayrtman Fajardo Vásquez" w:date="2015-11-12T19:06:00Z">
              <w:r>
                <w:rPr>
                  <w:noProof/>
                  <w:lang w:val="es-CO" w:eastAsia="es-CO"/>
                </w:rPr>
                <w:drawing>
                  <wp:inline distT="0" distB="0" distL="0" distR="0" wp14:anchorId="768B3C97" wp14:editId="56A058AD">
                    <wp:extent cx="2395537" cy="1495712"/>
                    <wp:effectExtent l="0" t="0" r="508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3928" r="18930" b="6042"/>
                            <a:stretch/>
                          </pic:blipFill>
                          <pic:spPr bwMode="auto">
                            <a:xfrm>
                              <a:off x="0" y="0"/>
                              <a:ext cx="2398445" cy="1497527"/>
                            </a:xfrm>
                            <a:prstGeom prst="rect">
                              <a:avLst/>
                            </a:prstGeom>
                            <a:ln>
                              <a:noFill/>
                            </a:ln>
                            <a:extLst>
                              <a:ext uri="{53640926-AAD7-44D8-BBD7-CCE9431645EC}">
                                <a14:shadowObscured xmlns:a14="http://schemas.microsoft.com/office/drawing/2010/main"/>
                              </a:ext>
                            </a:extLst>
                          </pic:spPr>
                        </pic:pic>
                      </a:graphicData>
                    </a:graphic>
                  </wp:inline>
                </w:drawing>
              </w:r>
            </w:ins>
          </w:p>
        </w:tc>
      </w:tr>
      <w:tr w:rsidR="00D877DA" w:rsidRPr="00053744" w14:paraId="57CDD915" w14:textId="77777777" w:rsidTr="009C7DCC">
        <w:trPr>
          <w:ins w:id="4046" w:author="Dayrtman Fajardo Vásquez" w:date="2015-11-12T19:06:00Z"/>
        </w:trPr>
        <w:tc>
          <w:tcPr>
            <w:tcW w:w="1526" w:type="dxa"/>
          </w:tcPr>
          <w:p w14:paraId="6977738E" w14:textId="77777777" w:rsidR="00D877DA" w:rsidRDefault="00D877DA" w:rsidP="009C7DCC">
            <w:pPr>
              <w:spacing w:before="2" w:after="2"/>
              <w:rPr>
                <w:ins w:id="4047" w:author="Dayrtman Fajardo Vásquez" w:date="2015-11-12T19:06:00Z"/>
                <w:rFonts w:ascii="Times New Roman" w:hAnsi="Times New Roman" w:cs="Times New Roman"/>
                <w:b/>
                <w:color w:val="000000"/>
                <w:sz w:val="18"/>
                <w:szCs w:val="18"/>
              </w:rPr>
            </w:pPr>
            <w:ins w:id="4048" w:author="Dayrtman Fajardo Vásquez" w:date="2015-11-12T19:06:00Z">
              <w:r>
                <w:rPr>
                  <w:rFonts w:ascii="Times New Roman" w:hAnsi="Times New Roman" w:cs="Times New Roman"/>
                  <w:b/>
                  <w:color w:val="000000"/>
                  <w:sz w:val="18"/>
                  <w:szCs w:val="18"/>
                </w:rPr>
                <w:t>Título</w:t>
              </w:r>
            </w:ins>
          </w:p>
        </w:tc>
        <w:tc>
          <w:tcPr>
            <w:tcW w:w="7528" w:type="dxa"/>
          </w:tcPr>
          <w:p w14:paraId="269907D2" w14:textId="77777777" w:rsidR="00D877DA" w:rsidRPr="00053744" w:rsidRDefault="00D877DA" w:rsidP="009C7DCC">
            <w:pPr>
              <w:spacing w:before="2" w:after="2"/>
              <w:rPr>
                <w:ins w:id="4049" w:author="Dayrtman Fajardo Vásquez" w:date="2015-11-12T19:06:00Z"/>
                <w:rFonts w:ascii="Times New Roman" w:hAnsi="Times New Roman" w:cs="Times New Roman"/>
                <w:color w:val="000000"/>
              </w:rPr>
            </w:pPr>
            <w:ins w:id="4050" w:author="Dayrtman Fajardo Vásquez" w:date="2015-11-12T19:06:00Z">
              <w:r w:rsidRPr="00560475">
                <w:rPr>
                  <w:rFonts w:ascii="Times New Roman" w:hAnsi="Times New Roman" w:cs="Times New Roman"/>
                  <w:color w:val="000000"/>
                </w:rPr>
                <w:t>Sitúa en el mapa algunos Estados de África</w:t>
              </w:r>
            </w:ins>
          </w:p>
        </w:tc>
      </w:tr>
      <w:tr w:rsidR="00D877DA" w:rsidRPr="00053744" w14:paraId="7E0E6A4B" w14:textId="77777777" w:rsidTr="009C7DCC">
        <w:trPr>
          <w:ins w:id="4051" w:author="Dayrtman Fajardo Vásquez" w:date="2015-11-12T19:06:00Z"/>
        </w:trPr>
        <w:tc>
          <w:tcPr>
            <w:tcW w:w="1526" w:type="dxa"/>
          </w:tcPr>
          <w:p w14:paraId="0F0DD3A6" w14:textId="77777777" w:rsidR="00D877DA" w:rsidRDefault="00D877DA" w:rsidP="009C7DCC">
            <w:pPr>
              <w:spacing w:before="2" w:after="2"/>
              <w:rPr>
                <w:ins w:id="4052" w:author="Dayrtman Fajardo Vásquez" w:date="2015-11-12T19:06:00Z"/>
                <w:rFonts w:ascii="Times New Roman" w:hAnsi="Times New Roman" w:cs="Times New Roman"/>
                <w:b/>
                <w:color w:val="000000"/>
                <w:sz w:val="18"/>
                <w:szCs w:val="18"/>
              </w:rPr>
            </w:pPr>
            <w:ins w:id="4053" w:author="Dayrtman Fajardo Vásquez" w:date="2015-11-12T19:06:00Z">
              <w:r>
                <w:rPr>
                  <w:rFonts w:ascii="Times New Roman" w:hAnsi="Times New Roman" w:cs="Times New Roman"/>
                  <w:b/>
                  <w:color w:val="000000"/>
                  <w:sz w:val="18"/>
                  <w:szCs w:val="18"/>
                </w:rPr>
                <w:t>Descripción</w:t>
              </w:r>
            </w:ins>
          </w:p>
        </w:tc>
        <w:tc>
          <w:tcPr>
            <w:tcW w:w="7528" w:type="dxa"/>
          </w:tcPr>
          <w:p w14:paraId="207D32B1" w14:textId="77777777" w:rsidR="00D877DA" w:rsidRPr="00053744" w:rsidRDefault="00D877DA" w:rsidP="009C7DCC">
            <w:pPr>
              <w:spacing w:before="2" w:after="2"/>
              <w:rPr>
                <w:ins w:id="4054" w:author="Dayrtman Fajardo Vásquez" w:date="2015-11-12T19:06:00Z"/>
                <w:rFonts w:ascii="Times New Roman" w:hAnsi="Times New Roman" w:cs="Times New Roman"/>
                <w:color w:val="000000"/>
              </w:rPr>
            </w:pPr>
            <w:ins w:id="4055" w:author="Dayrtman Fajardo Vásquez" w:date="2015-11-12T19:06:00Z">
              <w:r w:rsidRPr="009E4E39">
                <w:rPr>
                  <w:rFonts w:ascii="Times New Roman" w:hAnsi="Times New Roman" w:cs="Times New Roman"/>
                  <w:color w:val="000000"/>
                </w:rPr>
                <w:t>Interactivo para ubicar sobre el mapa de África algunos de sus Estados</w:t>
              </w:r>
            </w:ins>
          </w:p>
        </w:tc>
      </w:tr>
    </w:tbl>
    <w:p w14:paraId="0A10AFB8" w14:textId="77777777" w:rsidR="00D877DA" w:rsidRPr="00B367C3" w:rsidRDefault="00D877DA" w:rsidP="00D877DA">
      <w:pPr>
        <w:spacing w:after="0"/>
        <w:rPr>
          <w:ins w:id="4056" w:author="Dayrtman Fajardo Vásquez" w:date="2015-11-12T19:06:00Z"/>
          <w:rFonts w:ascii="Times" w:hAnsi="Times"/>
          <w:color w:val="FFFFFF" w:themeColor="background1"/>
        </w:rPr>
      </w:pPr>
      <w:ins w:id="4057" w:author="Dayrtman Fajardo Vásquez" w:date="2015-11-12T19:06:00Z">
        <w:r w:rsidRPr="00B367C3">
          <w:rPr>
            <w:rFonts w:ascii="Times" w:hAnsi="Times"/>
            <w:color w:val="FFFFFF" w:themeColor="background1"/>
          </w:rPr>
          <w:t>..</w:t>
        </w:r>
      </w:ins>
    </w:p>
    <w:tbl>
      <w:tblPr>
        <w:tblStyle w:val="Tablaconcuadrcula"/>
        <w:tblW w:w="0" w:type="auto"/>
        <w:tblLayout w:type="fixed"/>
        <w:tblLook w:val="04A0" w:firstRow="1" w:lastRow="0" w:firstColumn="1" w:lastColumn="0" w:noHBand="0" w:noVBand="1"/>
      </w:tblPr>
      <w:tblGrid>
        <w:gridCol w:w="1526"/>
        <w:gridCol w:w="7528"/>
      </w:tblGrid>
      <w:tr w:rsidR="00D877DA" w:rsidRPr="005D1738" w14:paraId="3A5FC800" w14:textId="77777777" w:rsidTr="009C7DCC">
        <w:trPr>
          <w:ins w:id="4058" w:author="Dayrtman Fajardo Vásquez" w:date="2015-11-12T19:06:00Z"/>
        </w:trPr>
        <w:tc>
          <w:tcPr>
            <w:tcW w:w="9054" w:type="dxa"/>
            <w:gridSpan w:val="2"/>
            <w:shd w:val="clear" w:color="auto" w:fill="000000" w:themeFill="text1"/>
          </w:tcPr>
          <w:p w14:paraId="3D31CBAF" w14:textId="77777777" w:rsidR="00D877DA" w:rsidRPr="005D1738" w:rsidRDefault="00D877DA" w:rsidP="009C7DCC">
            <w:pPr>
              <w:spacing w:before="2" w:after="2"/>
              <w:jc w:val="center"/>
              <w:rPr>
                <w:ins w:id="4059" w:author="Dayrtman Fajardo Vásquez" w:date="2015-11-12T19:06:00Z"/>
                <w:rFonts w:ascii="Times New Roman" w:hAnsi="Times New Roman" w:cs="Times New Roman"/>
                <w:b/>
                <w:color w:val="FFFFFF" w:themeColor="background1"/>
              </w:rPr>
            </w:pPr>
            <w:ins w:id="4060" w:author="Dayrtman Fajardo Vásquez" w:date="2015-11-12T19:06:00Z">
              <w:r w:rsidRPr="005D1738">
                <w:rPr>
                  <w:rFonts w:ascii="Times New Roman" w:hAnsi="Times New Roman" w:cs="Times New Roman"/>
                  <w:b/>
                  <w:color w:val="FFFFFF" w:themeColor="background1"/>
                </w:rPr>
                <w:t>Practica: recurso aprovechado</w:t>
              </w:r>
            </w:ins>
          </w:p>
        </w:tc>
      </w:tr>
      <w:tr w:rsidR="00D877DA" w:rsidRPr="00053744" w14:paraId="715D9B7C" w14:textId="77777777" w:rsidTr="009C7DCC">
        <w:trPr>
          <w:ins w:id="4061" w:author="Dayrtman Fajardo Vásquez" w:date="2015-11-12T19:06:00Z"/>
        </w:trPr>
        <w:tc>
          <w:tcPr>
            <w:tcW w:w="1526" w:type="dxa"/>
          </w:tcPr>
          <w:p w14:paraId="07887029" w14:textId="77777777" w:rsidR="00D877DA" w:rsidRPr="00053744" w:rsidRDefault="00D877DA" w:rsidP="009C7DCC">
            <w:pPr>
              <w:spacing w:before="2" w:after="2"/>
              <w:rPr>
                <w:ins w:id="4062" w:author="Dayrtman Fajardo Vásquez" w:date="2015-11-12T19:06:00Z"/>
                <w:rFonts w:ascii="Times New Roman" w:hAnsi="Times New Roman" w:cs="Times New Roman"/>
                <w:b/>
                <w:color w:val="000000"/>
                <w:sz w:val="18"/>
                <w:szCs w:val="18"/>
              </w:rPr>
            </w:pPr>
            <w:ins w:id="4063" w:author="Dayrtman Fajardo Vásquez" w:date="2015-11-12T19:06:00Z">
              <w:r w:rsidRPr="00053744">
                <w:rPr>
                  <w:rFonts w:ascii="Times New Roman" w:hAnsi="Times New Roman" w:cs="Times New Roman"/>
                  <w:b/>
                  <w:color w:val="000000"/>
                  <w:sz w:val="18"/>
                  <w:szCs w:val="18"/>
                </w:rPr>
                <w:t>Código</w:t>
              </w:r>
            </w:ins>
          </w:p>
        </w:tc>
        <w:tc>
          <w:tcPr>
            <w:tcW w:w="7528" w:type="dxa"/>
          </w:tcPr>
          <w:p w14:paraId="1843854D" w14:textId="77777777" w:rsidR="00D877DA" w:rsidRPr="00053744" w:rsidRDefault="00D877DA" w:rsidP="009C7DCC">
            <w:pPr>
              <w:spacing w:before="2" w:after="2"/>
              <w:rPr>
                <w:ins w:id="4064" w:author="Dayrtman Fajardo Vásquez" w:date="2015-11-12T19:06:00Z"/>
                <w:rFonts w:ascii="Times New Roman" w:hAnsi="Times New Roman" w:cs="Times New Roman"/>
                <w:b/>
                <w:color w:val="000000"/>
                <w:sz w:val="18"/>
                <w:szCs w:val="18"/>
              </w:rPr>
            </w:pPr>
            <w:ins w:id="4065" w:author="Dayrtman Fajardo Vásquez" w:date="2015-11-12T19:06:00Z">
              <w:r w:rsidRPr="004A0527">
                <w:rPr>
                  <w:rFonts w:ascii="Times New Roman" w:hAnsi="Times New Roman" w:cs="Times New Roman"/>
                  <w:color w:val="000000" w:themeColor="text1"/>
                </w:rPr>
                <w:t>CS_07_07_CO</w:t>
              </w:r>
              <w:r>
                <w:rPr>
                  <w:rFonts w:ascii="Times New Roman" w:hAnsi="Times New Roman" w:cs="Times New Roman"/>
                  <w:color w:val="000000"/>
                </w:rPr>
                <w:t>_REC170</w:t>
              </w:r>
            </w:ins>
          </w:p>
        </w:tc>
      </w:tr>
      <w:tr w:rsidR="00D877DA" w:rsidRPr="00053744" w14:paraId="233841CB" w14:textId="77777777" w:rsidTr="009C7DCC">
        <w:trPr>
          <w:ins w:id="4066" w:author="Dayrtman Fajardo Vásquez" w:date="2015-11-12T19:06:00Z"/>
        </w:trPr>
        <w:tc>
          <w:tcPr>
            <w:tcW w:w="1526" w:type="dxa"/>
          </w:tcPr>
          <w:p w14:paraId="2F22CCF3" w14:textId="77777777" w:rsidR="00D877DA" w:rsidRPr="00053744" w:rsidRDefault="00D877DA" w:rsidP="009C7DCC">
            <w:pPr>
              <w:spacing w:before="2" w:after="2"/>
              <w:rPr>
                <w:ins w:id="4067" w:author="Dayrtman Fajardo Vásquez" w:date="2015-11-12T19:06:00Z"/>
                <w:rFonts w:ascii="Times New Roman" w:hAnsi="Times New Roman" w:cs="Times New Roman"/>
                <w:color w:val="000000"/>
              </w:rPr>
            </w:pPr>
            <w:ins w:id="4068" w:author="Dayrtman Fajardo Vásquez" w:date="2015-11-12T19:06:00Z">
              <w:r>
                <w:rPr>
                  <w:rFonts w:ascii="Times New Roman" w:hAnsi="Times New Roman" w:cs="Times New Roman"/>
                  <w:b/>
                  <w:color w:val="000000"/>
                  <w:sz w:val="18"/>
                  <w:szCs w:val="18"/>
                </w:rPr>
                <w:t>Ubicación en Aula Planeta</w:t>
              </w:r>
            </w:ins>
          </w:p>
        </w:tc>
        <w:tc>
          <w:tcPr>
            <w:tcW w:w="7528" w:type="dxa"/>
          </w:tcPr>
          <w:p w14:paraId="651D4524" w14:textId="77777777" w:rsidR="00D877DA" w:rsidRDefault="00D877DA" w:rsidP="009C7DCC">
            <w:pPr>
              <w:spacing w:before="2" w:after="2"/>
              <w:rPr>
                <w:ins w:id="4069" w:author="Dayrtman Fajardo Vásquez" w:date="2015-11-12T19:06:00Z"/>
                <w:rFonts w:ascii="Times New Roman" w:hAnsi="Times New Roman" w:cs="Times New Roman"/>
                <w:color w:val="000000"/>
              </w:rPr>
            </w:pPr>
            <w:ins w:id="4070" w:author="Dayrtman Fajardo Vásquez" w:date="2015-11-12T19:06:00Z">
              <w:r>
                <w:fldChar w:fldCharType="begin"/>
              </w:r>
              <w:r>
                <w:instrText xml:space="preserve"> HYPERLINK "http://profesores.aulaplaneta.com/DesktopModules/PPP_EditorGuionesKO/RecursoProfesor.aspx?IdGuion=10277&amp;IdRecurso=481016&amp;Transparent=on" </w:instrText>
              </w:r>
              <w:r>
                <w:fldChar w:fldCharType="separate"/>
              </w:r>
              <w:r w:rsidRPr="002907F5">
                <w:rPr>
                  <w:rStyle w:val="Hipervnculo"/>
                  <w:rFonts w:ascii="Times New Roman" w:hAnsi="Times New Roman" w:cs="Times New Roman"/>
                </w:rPr>
                <w:t>http://profesores.aulaplaneta.com/DesktopModules/PPP_EditorGuionesKO/RecursoProfesor.aspx?IdGuion=10277&amp;IdRecurso=481016&amp;Transparent=on</w:t>
              </w:r>
              <w:r>
                <w:rPr>
                  <w:rStyle w:val="Hipervnculo"/>
                  <w:rFonts w:ascii="Times New Roman" w:hAnsi="Times New Roman" w:cs="Times New Roman"/>
                </w:rPr>
                <w:fldChar w:fldCharType="end"/>
              </w:r>
            </w:ins>
          </w:p>
          <w:p w14:paraId="2EF25F21" w14:textId="77777777" w:rsidR="00D877DA" w:rsidRPr="00053744" w:rsidRDefault="00D877DA" w:rsidP="009C7DCC">
            <w:pPr>
              <w:spacing w:before="2" w:after="2"/>
              <w:rPr>
                <w:ins w:id="4071" w:author="Dayrtman Fajardo Vásquez" w:date="2015-11-12T19:06:00Z"/>
                <w:rFonts w:ascii="Times New Roman" w:hAnsi="Times New Roman" w:cs="Times New Roman"/>
                <w:color w:val="000000"/>
              </w:rPr>
            </w:pPr>
          </w:p>
        </w:tc>
      </w:tr>
      <w:tr w:rsidR="00D877DA" w:rsidRPr="00053744" w14:paraId="2EB9E276" w14:textId="77777777" w:rsidTr="009C7DCC">
        <w:trPr>
          <w:ins w:id="4072" w:author="Dayrtman Fajardo Vásquez" w:date="2015-11-12T19:06:00Z"/>
        </w:trPr>
        <w:tc>
          <w:tcPr>
            <w:tcW w:w="1526" w:type="dxa"/>
          </w:tcPr>
          <w:p w14:paraId="4040C331" w14:textId="77777777" w:rsidR="00D877DA" w:rsidRDefault="00D877DA" w:rsidP="009C7DCC">
            <w:pPr>
              <w:spacing w:before="2" w:after="2"/>
              <w:rPr>
                <w:ins w:id="4073" w:author="Dayrtman Fajardo Vásquez" w:date="2015-11-12T19:06:00Z"/>
                <w:rFonts w:ascii="Times New Roman" w:hAnsi="Times New Roman" w:cs="Times New Roman"/>
                <w:color w:val="000000"/>
              </w:rPr>
            </w:pPr>
            <w:ins w:id="4074" w:author="Dayrtman Fajardo Vásquez" w:date="2015-11-12T19:06:00Z">
              <w:r>
                <w:rPr>
                  <w:rFonts w:ascii="Times New Roman" w:hAnsi="Times New Roman" w:cs="Times New Roman"/>
                  <w:b/>
                  <w:color w:val="000000"/>
                  <w:sz w:val="18"/>
                  <w:szCs w:val="18"/>
                </w:rPr>
                <w:lastRenderedPageBreak/>
                <w:t>Cambio (descripción o capturas de pantallas)</w:t>
              </w:r>
            </w:ins>
          </w:p>
        </w:tc>
        <w:tc>
          <w:tcPr>
            <w:tcW w:w="7528" w:type="dxa"/>
          </w:tcPr>
          <w:p w14:paraId="0F8CFC5B" w14:textId="77777777" w:rsidR="00D877DA" w:rsidRPr="00053744" w:rsidRDefault="00D877DA" w:rsidP="009C7DCC">
            <w:pPr>
              <w:spacing w:before="2" w:after="2"/>
              <w:rPr>
                <w:ins w:id="4075" w:author="Dayrtman Fajardo Vásquez" w:date="2015-11-12T19:06:00Z"/>
                <w:rFonts w:ascii="Times New Roman" w:hAnsi="Times New Roman" w:cs="Times New Roman"/>
                <w:color w:val="000000"/>
              </w:rPr>
            </w:pPr>
            <w:ins w:id="4076" w:author="Dayrtman Fajardo Vásquez" w:date="2015-11-12T19:06:00Z">
              <w:r>
                <w:rPr>
                  <w:noProof/>
                  <w:lang w:val="es-CO" w:eastAsia="es-CO"/>
                </w:rPr>
                <w:drawing>
                  <wp:inline distT="0" distB="0" distL="0" distR="0" wp14:anchorId="6076CD5F" wp14:editId="48B19E43">
                    <wp:extent cx="2499126" cy="1543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3323" r="17194" b="5740"/>
                            <a:stretch/>
                          </pic:blipFill>
                          <pic:spPr bwMode="auto">
                            <a:xfrm>
                              <a:off x="0" y="0"/>
                              <a:ext cx="2502649" cy="1545225"/>
                            </a:xfrm>
                            <a:prstGeom prst="rect">
                              <a:avLst/>
                            </a:prstGeom>
                            <a:ln>
                              <a:noFill/>
                            </a:ln>
                            <a:extLst>
                              <a:ext uri="{53640926-AAD7-44D8-BBD7-CCE9431645EC}">
                                <a14:shadowObscured xmlns:a14="http://schemas.microsoft.com/office/drawing/2010/main"/>
                              </a:ext>
                            </a:extLst>
                          </pic:spPr>
                        </pic:pic>
                      </a:graphicData>
                    </a:graphic>
                  </wp:inline>
                </w:drawing>
              </w:r>
            </w:ins>
          </w:p>
        </w:tc>
      </w:tr>
      <w:tr w:rsidR="00D877DA" w:rsidRPr="00053744" w14:paraId="18686013" w14:textId="77777777" w:rsidTr="009C7DCC">
        <w:trPr>
          <w:ins w:id="4077" w:author="Dayrtman Fajardo Vásquez" w:date="2015-11-12T19:06:00Z"/>
        </w:trPr>
        <w:tc>
          <w:tcPr>
            <w:tcW w:w="1526" w:type="dxa"/>
          </w:tcPr>
          <w:p w14:paraId="2C319392" w14:textId="77777777" w:rsidR="00D877DA" w:rsidRDefault="00D877DA" w:rsidP="009C7DCC">
            <w:pPr>
              <w:spacing w:before="2" w:after="2"/>
              <w:rPr>
                <w:ins w:id="4078" w:author="Dayrtman Fajardo Vásquez" w:date="2015-11-12T19:06:00Z"/>
                <w:rFonts w:ascii="Times New Roman" w:hAnsi="Times New Roman" w:cs="Times New Roman"/>
                <w:b/>
                <w:color w:val="000000"/>
                <w:sz w:val="18"/>
                <w:szCs w:val="18"/>
              </w:rPr>
            </w:pPr>
            <w:ins w:id="4079" w:author="Dayrtman Fajardo Vásquez" w:date="2015-11-12T19:06:00Z">
              <w:r>
                <w:rPr>
                  <w:rFonts w:ascii="Times New Roman" w:hAnsi="Times New Roman" w:cs="Times New Roman"/>
                  <w:b/>
                  <w:color w:val="000000"/>
                  <w:sz w:val="18"/>
                  <w:szCs w:val="18"/>
                </w:rPr>
                <w:t>Título</w:t>
              </w:r>
            </w:ins>
          </w:p>
        </w:tc>
        <w:tc>
          <w:tcPr>
            <w:tcW w:w="7528" w:type="dxa"/>
          </w:tcPr>
          <w:p w14:paraId="04F7258E" w14:textId="77777777" w:rsidR="00D877DA" w:rsidRPr="00053744" w:rsidRDefault="00D877DA" w:rsidP="009C7DCC">
            <w:pPr>
              <w:spacing w:before="2" w:after="2"/>
              <w:rPr>
                <w:ins w:id="4080" w:author="Dayrtman Fajardo Vásquez" w:date="2015-11-12T19:06:00Z"/>
                <w:rFonts w:ascii="Times New Roman" w:hAnsi="Times New Roman" w:cs="Times New Roman"/>
                <w:color w:val="000000"/>
              </w:rPr>
            </w:pPr>
            <w:ins w:id="4081" w:author="Dayrtman Fajardo Vásquez" w:date="2015-11-12T19:06:00Z">
              <w:r w:rsidRPr="00797ABF">
                <w:rPr>
                  <w:rFonts w:ascii="Times New Roman" w:hAnsi="Times New Roman" w:cs="Times New Roman"/>
                  <w:color w:val="000000"/>
                </w:rPr>
                <w:t>Los Estados de África</w:t>
              </w:r>
            </w:ins>
          </w:p>
        </w:tc>
      </w:tr>
      <w:tr w:rsidR="00D877DA" w:rsidRPr="00053744" w14:paraId="2621B78C" w14:textId="77777777" w:rsidTr="009C7DCC">
        <w:trPr>
          <w:ins w:id="4082" w:author="Dayrtman Fajardo Vásquez" w:date="2015-11-12T19:06:00Z"/>
        </w:trPr>
        <w:tc>
          <w:tcPr>
            <w:tcW w:w="1526" w:type="dxa"/>
          </w:tcPr>
          <w:p w14:paraId="773A882C" w14:textId="77777777" w:rsidR="00D877DA" w:rsidRDefault="00D877DA" w:rsidP="009C7DCC">
            <w:pPr>
              <w:spacing w:before="2" w:after="2"/>
              <w:rPr>
                <w:ins w:id="4083" w:author="Dayrtman Fajardo Vásquez" w:date="2015-11-12T19:06:00Z"/>
                <w:rFonts w:ascii="Times New Roman" w:hAnsi="Times New Roman" w:cs="Times New Roman"/>
                <w:b/>
                <w:color w:val="000000"/>
                <w:sz w:val="18"/>
                <w:szCs w:val="18"/>
              </w:rPr>
            </w:pPr>
            <w:ins w:id="4084" w:author="Dayrtman Fajardo Vásquez" w:date="2015-11-12T19:06:00Z">
              <w:r>
                <w:rPr>
                  <w:rFonts w:ascii="Times New Roman" w:hAnsi="Times New Roman" w:cs="Times New Roman"/>
                  <w:b/>
                  <w:color w:val="000000"/>
                  <w:sz w:val="18"/>
                  <w:szCs w:val="18"/>
                </w:rPr>
                <w:t>Descripción</w:t>
              </w:r>
            </w:ins>
          </w:p>
        </w:tc>
        <w:tc>
          <w:tcPr>
            <w:tcW w:w="7528" w:type="dxa"/>
          </w:tcPr>
          <w:p w14:paraId="1B8706EF" w14:textId="77777777" w:rsidR="00D877DA" w:rsidRPr="00053744" w:rsidRDefault="00D877DA" w:rsidP="009C7DCC">
            <w:pPr>
              <w:spacing w:before="2" w:after="2"/>
              <w:rPr>
                <w:ins w:id="4085" w:author="Dayrtman Fajardo Vásquez" w:date="2015-11-12T19:06:00Z"/>
                <w:rFonts w:ascii="Times New Roman" w:hAnsi="Times New Roman" w:cs="Times New Roman"/>
                <w:color w:val="000000"/>
              </w:rPr>
            </w:pPr>
            <w:ins w:id="4086" w:author="Dayrtman Fajardo Vásquez" w:date="2015-11-12T19:06:00Z">
              <w:r w:rsidRPr="00797ABF">
                <w:rPr>
                  <w:rFonts w:ascii="Times New Roman" w:hAnsi="Times New Roman" w:cs="Times New Roman"/>
                  <w:color w:val="000000"/>
                </w:rPr>
                <w:t>Interactivo para aprender los distintos Estados de África</w:t>
              </w:r>
            </w:ins>
          </w:p>
        </w:tc>
      </w:tr>
    </w:tbl>
    <w:p w14:paraId="1A489797" w14:textId="77777777" w:rsidR="00D877DA" w:rsidDel="00133E59" w:rsidRDefault="00D877DA" w:rsidP="00E76345">
      <w:pPr>
        <w:spacing w:after="0"/>
        <w:rPr>
          <w:del w:id="4087" w:author="Dayrtman Fajardo Vásquez" w:date="2015-11-30T16:34:00Z"/>
          <w:rFonts w:ascii="Times New Roman" w:hAnsi="Times New Roman" w:cs="Times New Roman"/>
          <w:color w:val="000000" w:themeColor="text1"/>
        </w:rPr>
      </w:pPr>
    </w:p>
    <w:p w14:paraId="29BA0432" w14:textId="77777777" w:rsidR="00133E59" w:rsidRPr="001726C4" w:rsidRDefault="00133E59">
      <w:pPr>
        <w:shd w:val="clear" w:color="auto" w:fill="FFFFFF"/>
        <w:spacing w:before="360" w:after="360" w:line="269" w:lineRule="atLeast"/>
        <w:jc w:val="both"/>
        <w:rPr>
          <w:ins w:id="4088" w:author="Dayrtman Fajardo Vásquez" w:date="2015-11-30T16:34:00Z"/>
          <w:rFonts w:ascii="Times New Roman" w:hAnsi="Times New Roman" w:cs="Times New Roman"/>
          <w:color w:val="000000" w:themeColor="text1"/>
        </w:rPr>
        <w:pPrChange w:id="4089" w:author="Dayrtman Fajardo Vásquez" w:date="2015-11-12T19:06:00Z">
          <w:pPr>
            <w:shd w:val="clear" w:color="auto" w:fill="FFFFFF"/>
            <w:spacing w:before="360" w:after="360" w:line="269" w:lineRule="atLeast"/>
            <w:ind w:left="360"/>
            <w:jc w:val="both"/>
          </w:pPr>
        </w:pPrChange>
      </w:pPr>
    </w:p>
    <w:p w14:paraId="74C956D3" w14:textId="77777777" w:rsidR="00E76345" w:rsidRPr="001726C4" w:rsidRDefault="00E76345" w:rsidP="00E76345">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3.2.</w:t>
      </w:r>
      <w:r>
        <w:rPr>
          <w:rFonts w:ascii="Times New Roman" w:hAnsi="Times New Roman" w:cs="Times New Roman"/>
          <w:b/>
          <w:color w:val="000000" w:themeColor="text1"/>
        </w:rPr>
        <w:t xml:space="preserve">3 </w:t>
      </w:r>
      <w:del w:id="4090" w:author="EUGENIA ARCE LONDONO" w:date="2015-04-29T09:25:00Z">
        <w:r w:rsidRPr="001726C4">
          <w:rPr>
            <w:rFonts w:ascii="Times New Roman" w:hAnsi="Times New Roman" w:cs="Times New Roman"/>
            <w:b/>
            <w:color w:val="000000" w:themeColor="text1"/>
          </w:rPr>
          <w:delText>Aspectos</w:delText>
        </w:r>
      </w:del>
      <w:ins w:id="4091" w:author="EUGENIA ARCE LONDONO" w:date="2015-04-29T09:25:00Z">
        <w:r>
          <w:rPr>
            <w:rFonts w:ascii="Times New Roman" w:hAnsi="Times New Roman" w:cs="Times New Roman"/>
            <w:b/>
            <w:color w:val="000000" w:themeColor="text1"/>
          </w:rPr>
          <w:t>Los a</w:t>
        </w:r>
        <w:r w:rsidRPr="001726C4">
          <w:rPr>
            <w:rFonts w:ascii="Times New Roman" w:hAnsi="Times New Roman" w:cs="Times New Roman"/>
            <w:b/>
            <w:color w:val="000000" w:themeColor="text1"/>
          </w:rPr>
          <w:t>spectos</w:t>
        </w:r>
      </w:ins>
      <w:r w:rsidRPr="001726C4">
        <w:rPr>
          <w:rFonts w:ascii="Times New Roman" w:hAnsi="Times New Roman" w:cs="Times New Roman"/>
          <w:b/>
          <w:color w:val="000000" w:themeColor="text1"/>
        </w:rPr>
        <w:t xml:space="preserve"> económicos</w:t>
      </w:r>
    </w:p>
    <w:p w14:paraId="6B14D91B" w14:textId="1DCED4FE" w:rsidR="00E76345" w:rsidRPr="001726C4" w:rsidRDefault="00E76345" w:rsidP="00E7634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Económicamente</w:t>
      </w:r>
      <w:r w:rsidRPr="009823E7">
        <w:rPr>
          <w:rFonts w:ascii="Times New Roman" w:hAnsi="Times New Roman" w:cs="Times New Roman"/>
          <w:b/>
          <w:color w:val="000000" w:themeColor="text1"/>
        </w:rPr>
        <w:t>, África</w:t>
      </w:r>
      <w:r>
        <w:rPr>
          <w:rFonts w:ascii="Times New Roman" w:hAnsi="Times New Roman" w:cs="Times New Roman"/>
          <w:color w:val="000000" w:themeColor="text1"/>
        </w:rPr>
        <w:t xml:space="preserve"> se</w:t>
      </w:r>
      <w:del w:id="4092" w:author="TOSHIBA" w:date="2015-10-28T12:18:00Z">
        <w:r w:rsidRPr="001726C4" w:rsidDel="00225EC7">
          <w:rPr>
            <w:rFonts w:ascii="Times New Roman" w:hAnsi="Times New Roman" w:cs="Times New Roman"/>
            <w:color w:val="000000" w:themeColor="text1"/>
          </w:rPr>
          <w:delText xml:space="preserve">  </w:delText>
        </w:r>
      </w:del>
      <w:ins w:id="4093" w:author="TOSHIBA" w:date="2015-10-28T12:18: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considera como una de las regiones del mundo más </w:t>
      </w:r>
      <w:del w:id="4094" w:author="EUGENIA ARCE LONDONO" w:date="2015-04-29T09:25:00Z">
        <w:r w:rsidRPr="001726C4">
          <w:rPr>
            <w:rFonts w:ascii="Times New Roman" w:hAnsi="Times New Roman" w:cs="Times New Roman"/>
            <w:color w:val="000000" w:themeColor="text1"/>
          </w:rPr>
          <w:delText>empobrecida, sin</w:delText>
        </w:r>
      </w:del>
      <w:ins w:id="4095" w:author="TOSHIBA" w:date="2015-10-31T14:49:00Z">
        <w:r w:rsidR="00616D2A">
          <w:rPr>
            <w:rFonts w:ascii="Times New Roman" w:hAnsi="Times New Roman" w:cs="Times New Roman"/>
            <w:color w:val="000000" w:themeColor="text1"/>
          </w:rPr>
          <w:t xml:space="preserve"> </w:t>
        </w:r>
      </w:ins>
      <w:ins w:id="4096" w:author="EUGENIA ARCE LONDONO" w:date="2015-04-29T09:25:00Z">
        <w:r>
          <w:rPr>
            <w:rFonts w:ascii="Times New Roman" w:hAnsi="Times New Roman" w:cs="Times New Roman"/>
            <w:color w:val="000000" w:themeColor="text1"/>
          </w:rPr>
          <w:t xml:space="preserve">afectadas por la pobreza. </w:t>
        </w:r>
      </w:ins>
      <w:ins w:id="4097" w:author="Dayrtman Fajardo Vásquez" w:date="2015-11-30T16:08:00Z">
        <w:r w:rsidR="009B2005">
          <w:rPr>
            <w:rFonts w:ascii="Times New Roman" w:hAnsi="Times New Roman" w:cs="Times New Roman"/>
            <w:color w:val="000000" w:themeColor="text1"/>
          </w:rPr>
          <w:t>Al mismo tiempo</w:t>
        </w:r>
      </w:ins>
      <w:ins w:id="4098" w:author="EUGENIA ARCE LONDONO" w:date="2015-04-29T09:25:00Z">
        <w:del w:id="4099" w:author="Dayrtman Fajardo Vásquez" w:date="2015-11-30T16:08:00Z">
          <w:r w:rsidDel="009B2005">
            <w:rPr>
              <w:rFonts w:ascii="Times New Roman" w:hAnsi="Times New Roman" w:cs="Times New Roman"/>
              <w:color w:val="000000" w:themeColor="text1"/>
            </w:rPr>
            <w:delText>S</w:delText>
          </w:r>
          <w:r w:rsidRPr="001726C4" w:rsidDel="009B2005">
            <w:rPr>
              <w:rFonts w:ascii="Times New Roman" w:hAnsi="Times New Roman" w:cs="Times New Roman"/>
              <w:color w:val="000000" w:themeColor="text1"/>
            </w:rPr>
            <w:delText>in</w:delText>
          </w:r>
        </w:del>
      </w:ins>
      <w:del w:id="4100" w:author="Dayrtman Fajardo Vásquez" w:date="2015-11-30T16:08:00Z">
        <w:r w:rsidRPr="001726C4" w:rsidDel="009B2005">
          <w:rPr>
            <w:rFonts w:ascii="Times New Roman" w:hAnsi="Times New Roman" w:cs="Times New Roman"/>
            <w:color w:val="000000" w:themeColor="text1"/>
          </w:rPr>
          <w:delText xml:space="preserve"> embargo</w:delText>
        </w:r>
      </w:del>
      <w:ins w:id="4101" w:author="EUGENIA ARCE LONDONO" w:date="2015-04-29T09:25:00Z">
        <w:r>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cuenta con más del 95</w:t>
      </w:r>
      <w:ins w:id="4102" w:author="EUGENIA ARCE LONDONO" w:date="2015-04-29T09:25:00Z">
        <w:r>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 de las </w:t>
      </w:r>
      <w:r w:rsidRPr="009823E7">
        <w:rPr>
          <w:rFonts w:ascii="Times New Roman" w:hAnsi="Times New Roman" w:cs="Times New Roman"/>
          <w:b/>
          <w:color w:val="000000" w:themeColor="text1"/>
        </w:rPr>
        <w:t>reservas mundiales</w:t>
      </w:r>
      <w:r w:rsidRPr="001726C4">
        <w:rPr>
          <w:rFonts w:ascii="Times New Roman" w:hAnsi="Times New Roman" w:cs="Times New Roman"/>
          <w:color w:val="000000" w:themeColor="text1"/>
        </w:rPr>
        <w:t xml:space="preserve"> de </w:t>
      </w:r>
      <w:r w:rsidRPr="009823E7">
        <w:rPr>
          <w:rFonts w:ascii="Times New Roman" w:hAnsi="Times New Roman" w:cs="Times New Roman"/>
          <w:b/>
          <w:color w:val="000000" w:themeColor="text1"/>
        </w:rPr>
        <w:t xml:space="preserve">cromo </w:t>
      </w:r>
      <w:r w:rsidRPr="001726C4">
        <w:rPr>
          <w:rFonts w:ascii="Times New Roman" w:hAnsi="Times New Roman" w:cs="Times New Roman"/>
          <w:color w:val="000000" w:themeColor="text1"/>
        </w:rPr>
        <w:t>y del 60</w:t>
      </w:r>
      <w:ins w:id="4103" w:author="EUGENIA ARCE LONDONO" w:date="2015-04-29T09:25:00Z">
        <w:r>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 de las reservas mundiales de </w:t>
      </w:r>
      <w:r w:rsidRPr="009823E7">
        <w:rPr>
          <w:rFonts w:ascii="Times New Roman" w:hAnsi="Times New Roman" w:cs="Times New Roman"/>
          <w:b/>
          <w:color w:val="000000" w:themeColor="text1"/>
        </w:rPr>
        <w:t>diamantes.</w:t>
      </w:r>
      <w:r w:rsidRPr="001726C4">
        <w:rPr>
          <w:rFonts w:ascii="Times New Roman" w:hAnsi="Times New Roman" w:cs="Times New Roman"/>
          <w:color w:val="000000" w:themeColor="text1"/>
        </w:rPr>
        <w:t xml:space="preserve"> Además, </w:t>
      </w:r>
      <w:ins w:id="4104" w:author="Dayrtman Fajardo Vásquez" w:date="2015-11-30T16:09:00Z">
        <w:r w:rsidR="009B2005">
          <w:rPr>
            <w:rFonts w:ascii="Times New Roman" w:hAnsi="Times New Roman" w:cs="Times New Roman"/>
            <w:color w:val="000000" w:themeColor="text1"/>
          </w:rPr>
          <w:t>se destaca como</w:t>
        </w:r>
      </w:ins>
      <w:del w:id="4105" w:author="Dayrtman Fajardo Vásquez" w:date="2015-11-30T16:09:00Z">
        <w:r w:rsidRPr="001726C4" w:rsidDel="009B2005">
          <w:rPr>
            <w:rFonts w:ascii="Times New Roman" w:hAnsi="Times New Roman" w:cs="Times New Roman"/>
            <w:color w:val="000000" w:themeColor="text1"/>
          </w:rPr>
          <w:delText>es</w:delText>
        </w:r>
      </w:del>
      <w:r w:rsidRPr="001726C4">
        <w:rPr>
          <w:rFonts w:ascii="Times New Roman" w:hAnsi="Times New Roman" w:cs="Times New Roman"/>
          <w:color w:val="000000" w:themeColor="text1"/>
        </w:rPr>
        <w:t xml:space="preserve"> </w:t>
      </w:r>
      <w:r w:rsidRPr="009823E7">
        <w:rPr>
          <w:rFonts w:ascii="Times New Roman" w:hAnsi="Times New Roman" w:cs="Times New Roman"/>
          <w:b/>
          <w:color w:val="000000" w:themeColor="text1"/>
        </w:rPr>
        <w:t>fuente de recur</w:t>
      </w:r>
      <w:ins w:id="4106" w:author="Dayrtman Fajardo Vásquez" w:date="2015-11-30T16:09:00Z">
        <w:r w:rsidR="009B2005">
          <w:rPr>
            <w:rFonts w:ascii="Times New Roman" w:hAnsi="Times New Roman" w:cs="Times New Roman"/>
            <w:b/>
            <w:color w:val="000000" w:themeColor="text1"/>
          </w:rPr>
          <w:t>sos</w:t>
        </w:r>
        <w:r w:rsidR="009B2005" w:rsidRPr="009B2005">
          <w:rPr>
            <w:rFonts w:ascii="Times New Roman" w:hAnsi="Times New Roman" w:cs="Times New Roman"/>
            <w:color w:val="000000" w:themeColor="text1"/>
            <w:rPrChange w:id="4107" w:author="Dayrtman Fajardo Vásquez" w:date="2015-11-30T16:09:00Z">
              <w:rPr>
                <w:rFonts w:ascii="Times New Roman" w:hAnsi="Times New Roman" w:cs="Times New Roman"/>
                <w:b/>
                <w:color w:val="000000" w:themeColor="text1"/>
              </w:rPr>
            </w:rPrChange>
          </w:rPr>
          <w:t>,</w:t>
        </w:r>
        <w:r w:rsidR="009B2005">
          <w:rPr>
            <w:rFonts w:ascii="Times New Roman" w:hAnsi="Times New Roman" w:cs="Times New Roman"/>
            <w:b/>
            <w:color w:val="000000" w:themeColor="text1"/>
          </w:rPr>
          <w:t xml:space="preserve"> </w:t>
        </w:r>
        <w:r w:rsidR="009B2005">
          <w:rPr>
            <w:rFonts w:ascii="Times New Roman" w:hAnsi="Times New Roman" w:cs="Times New Roman"/>
            <w:color w:val="000000" w:themeColor="text1"/>
          </w:rPr>
          <w:t>tales</w:t>
        </w:r>
      </w:ins>
      <w:del w:id="4108" w:author="Dayrtman Fajardo Vásquez" w:date="2015-11-30T16:09:00Z">
        <w:r w:rsidRPr="009823E7" w:rsidDel="009B2005">
          <w:rPr>
            <w:rFonts w:ascii="Times New Roman" w:hAnsi="Times New Roman" w:cs="Times New Roman"/>
            <w:b/>
            <w:color w:val="000000" w:themeColor="text1"/>
          </w:rPr>
          <w:delText>sos</w:delText>
        </w:r>
      </w:del>
      <w:ins w:id="4109" w:author="TOSHIBA" w:date="2015-10-30T15:04:00Z">
        <w:del w:id="4110" w:author="Dayrtman Fajardo Vásquez" w:date="2015-11-30T16:09:00Z">
          <w:r w:rsidR="00203FBA" w:rsidDel="009B2005">
            <w:rPr>
              <w:rFonts w:ascii="Times New Roman" w:hAnsi="Times New Roman" w:cs="Times New Roman"/>
              <w:b/>
              <w:color w:val="000000" w:themeColor="text1"/>
            </w:rPr>
            <w:delText>,</w:delText>
          </w:r>
        </w:del>
      </w:ins>
      <w:r>
        <w:rPr>
          <w:rFonts w:ascii="Times New Roman" w:hAnsi="Times New Roman" w:cs="Times New Roman"/>
          <w:color w:val="000000" w:themeColor="text1"/>
        </w:rPr>
        <w:t xml:space="preserve"> como</w:t>
      </w:r>
      <w:del w:id="4111" w:author="EUGENIA ARCE LONDONO" w:date="2015-04-29T09:25:00Z">
        <w:r w:rsidRPr="001726C4">
          <w:rPr>
            <w:rFonts w:ascii="Times New Roman" w:hAnsi="Times New Roman" w:cs="Times New Roman"/>
            <w:color w:val="000000" w:themeColor="text1"/>
          </w:rPr>
          <w:delText>:</w:delText>
        </w:r>
      </w:del>
      <w:r w:rsidRPr="001726C4">
        <w:rPr>
          <w:rFonts w:ascii="Times New Roman" w:hAnsi="Times New Roman" w:cs="Times New Roman"/>
          <w:color w:val="000000" w:themeColor="text1"/>
        </w:rPr>
        <w:t xml:space="preserve"> hierro, </w:t>
      </w:r>
      <w:proofErr w:type="spellStart"/>
      <w:r w:rsidRPr="001726C4">
        <w:rPr>
          <w:rFonts w:ascii="Times New Roman" w:hAnsi="Times New Roman" w:cs="Times New Roman"/>
          <w:color w:val="000000" w:themeColor="text1"/>
        </w:rPr>
        <w:t>coltán</w:t>
      </w:r>
      <w:proofErr w:type="spellEnd"/>
      <w:r w:rsidRPr="001726C4">
        <w:rPr>
          <w:rFonts w:ascii="Times New Roman" w:hAnsi="Times New Roman" w:cs="Times New Roman"/>
          <w:color w:val="000000" w:themeColor="text1"/>
        </w:rPr>
        <w:t xml:space="preserve">, cobalto, oro, cobre, uranio, </w:t>
      </w:r>
      <w:r>
        <w:rPr>
          <w:rFonts w:ascii="Times New Roman" w:hAnsi="Times New Roman" w:cs="Times New Roman"/>
          <w:color w:val="000000" w:themeColor="text1"/>
        </w:rPr>
        <w:t>manganeso, vanadio, platino y</w:t>
      </w:r>
      <w:r w:rsidRPr="001726C4">
        <w:rPr>
          <w:rFonts w:ascii="Times New Roman" w:hAnsi="Times New Roman" w:cs="Times New Roman"/>
          <w:color w:val="000000" w:themeColor="text1"/>
        </w:rPr>
        <w:t xml:space="preserve"> petróleo.</w:t>
      </w:r>
    </w:p>
    <w:p w14:paraId="19D9D5C6" w14:textId="5E62CB98" w:rsidR="00E76345" w:rsidRDefault="00E76345" w:rsidP="00E7634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877773">
        <w:rPr>
          <w:rFonts w:ascii="Times New Roman" w:hAnsi="Times New Roman" w:cs="Times New Roman"/>
          <w:b/>
          <w:color w:val="000000" w:themeColor="text1"/>
        </w:rPr>
        <w:t>sector económico</w:t>
      </w:r>
      <w:r w:rsidRPr="001726C4">
        <w:rPr>
          <w:rFonts w:ascii="Times New Roman" w:hAnsi="Times New Roman" w:cs="Times New Roman"/>
          <w:color w:val="000000" w:themeColor="text1"/>
        </w:rPr>
        <w:t xml:space="preserve"> predominante es el primario</w:t>
      </w:r>
      <w:del w:id="4112" w:author="EUGENIA ARCE LONDONO" w:date="2015-04-29T09:25:00Z">
        <w:r w:rsidRPr="001726C4">
          <w:rPr>
            <w:rFonts w:ascii="Times New Roman" w:hAnsi="Times New Roman" w:cs="Times New Roman"/>
            <w:color w:val="000000" w:themeColor="text1"/>
          </w:rPr>
          <w:delText>; se</w:delText>
        </w:r>
      </w:del>
      <w:ins w:id="4113" w:author="EUGENIA ARCE LONDONO" w:date="2015-04-29T09:25:00Z">
        <w:r>
          <w:rPr>
            <w:rFonts w:ascii="Times New Roman" w:hAnsi="Times New Roman" w:cs="Times New Roman"/>
            <w:color w:val="000000" w:themeColor="text1"/>
          </w:rPr>
          <w:t>. S</w:t>
        </w:r>
        <w:r w:rsidRPr="001726C4">
          <w:rPr>
            <w:rFonts w:ascii="Times New Roman" w:hAnsi="Times New Roman" w:cs="Times New Roman"/>
            <w:color w:val="000000" w:themeColor="text1"/>
          </w:rPr>
          <w:t>e</w:t>
        </w:r>
      </w:ins>
      <w:r w:rsidRPr="001726C4">
        <w:rPr>
          <w:rFonts w:ascii="Times New Roman" w:hAnsi="Times New Roman" w:cs="Times New Roman"/>
          <w:color w:val="000000" w:themeColor="text1"/>
        </w:rPr>
        <w:t xml:space="preserve"> produce cacao y café y se explotan recursos minerales</w:t>
      </w:r>
      <w:ins w:id="4114" w:author="Dayrtman Fajardo Vásquez" w:date="2015-11-30T16:19:00Z">
        <w:r w:rsidR="00377686">
          <w:rPr>
            <w:rFonts w:ascii="Times New Roman" w:hAnsi="Times New Roman" w:cs="Times New Roman"/>
            <w:color w:val="000000" w:themeColor="text1"/>
          </w:rPr>
          <w:t>, que son la principal exportación</w:t>
        </w:r>
      </w:ins>
      <w:del w:id="4115" w:author="Dayrtman Fajardo Vásquez" w:date="2015-11-30T16:19:00Z">
        <w:r w:rsidRPr="001726C4" w:rsidDel="00377686">
          <w:rPr>
            <w:rFonts w:ascii="Times New Roman" w:hAnsi="Times New Roman" w:cs="Times New Roman"/>
            <w:color w:val="000000" w:themeColor="text1"/>
          </w:rPr>
          <w:delText xml:space="preserve">. </w:delText>
        </w:r>
      </w:del>
      <w:ins w:id="4116" w:author="Dayrtman Fajardo Vásquez" w:date="2015-11-30T16:19:00Z">
        <w:r w:rsidR="00377686" w:rsidRPr="001726C4">
          <w:rPr>
            <w:rFonts w:ascii="Times New Roman" w:hAnsi="Times New Roman" w:cs="Times New Roman"/>
            <w:color w:val="000000" w:themeColor="text1"/>
          </w:rPr>
          <w:t xml:space="preserve"> </w:t>
        </w:r>
        <w:r w:rsidR="00377686">
          <w:rPr>
            <w:rFonts w:ascii="Times New Roman" w:hAnsi="Times New Roman" w:cs="Times New Roman"/>
            <w:color w:val="000000" w:themeColor="text1"/>
          </w:rPr>
          <w:t>de</w:t>
        </w:r>
        <w:r w:rsidR="00377686">
          <w:rPr>
            <w:rFonts w:ascii="Times New Roman" w:hAnsi="Times New Roman" w:cs="Times New Roman"/>
            <w:color w:val="000000" w:themeColor="text1"/>
          </w:rPr>
          <w:t xml:space="preserve"> algunos pa</w:t>
        </w:r>
      </w:ins>
      <w:ins w:id="4117" w:author="Dayrtman Fajardo Vásquez" w:date="2015-11-30T16:20:00Z">
        <w:r w:rsidR="00377686">
          <w:rPr>
            <w:rFonts w:ascii="Times New Roman" w:hAnsi="Times New Roman" w:cs="Times New Roman"/>
            <w:color w:val="000000" w:themeColor="text1"/>
          </w:rPr>
          <w:t xml:space="preserve">íses: </w:t>
        </w:r>
        <w:r w:rsidR="00377686">
          <w:rPr>
            <w:rFonts w:ascii="Times New Roman" w:hAnsi="Times New Roman" w:cs="Times New Roman"/>
            <w:b/>
            <w:color w:val="000000" w:themeColor="text1"/>
          </w:rPr>
          <w:t xml:space="preserve">petróleo </w:t>
        </w:r>
        <w:r w:rsidR="00377686">
          <w:rPr>
            <w:rFonts w:ascii="Times New Roman" w:hAnsi="Times New Roman" w:cs="Times New Roman"/>
            <w:color w:val="000000" w:themeColor="text1"/>
          </w:rPr>
          <w:t xml:space="preserve">(Nigeria, Sudán), </w:t>
        </w:r>
      </w:ins>
      <w:ins w:id="4118" w:author="Dayrtman Fajardo Vásquez" w:date="2015-11-30T16:19:00Z">
        <w:r w:rsidR="00377686">
          <w:rPr>
            <w:rFonts w:ascii="Times New Roman" w:hAnsi="Times New Roman" w:cs="Times New Roman"/>
            <w:color w:val="000000" w:themeColor="text1"/>
          </w:rPr>
          <w:t xml:space="preserve"> </w:t>
        </w:r>
        <w:r w:rsidR="00377686" w:rsidRPr="00877773">
          <w:rPr>
            <w:rFonts w:ascii="Times New Roman" w:hAnsi="Times New Roman" w:cs="Times New Roman"/>
            <w:b/>
            <w:color w:val="000000" w:themeColor="text1"/>
          </w:rPr>
          <w:t>diamantes</w:t>
        </w:r>
      </w:ins>
      <w:ins w:id="4119" w:author="Dayrtman Fajardo Vásquez" w:date="2015-11-30T16:22:00Z">
        <w:r w:rsidR="00377686">
          <w:rPr>
            <w:rFonts w:ascii="Times New Roman" w:hAnsi="Times New Roman" w:cs="Times New Roman"/>
            <w:b/>
            <w:color w:val="000000" w:themeColor="text1"/>
          </w:rPr>
          <w:t xml:space="preserve"> </w:t>
        </w:r>
      </w:ins>
      <w:ins w:id="4120" w:author="Dayrtman Fajardo Vásquez" w:date="2015-11-30T16:23:00Z">
        <w:r w:rsidR="00377686">
          <w:rPr>
            <w:rFonts w:ascii="Times New Roman" w:hAnsi="Times New Roman" w:cs="Times New Roman"/>
            <w:color w:val="000000" w:themeColor="text1"/>
          </w:rPr>
          <w:t>(Angola, Sudáfrica, Sierra Leona)</w:t>
        </w:r>
      </w:ins>
      <w:ins w:id="4121" w:author="Dayrtman Fajardo Vásquez" w:date="2015-11-30T16:19:00Z">
        <w:r w:rsidR="00377686">
          <w:rPr>
            <w:rFonts w:ascii="Times New Roman" w:hAnsi="Times New Roman" w:cs="Times New Roman"/>
            <w:color w:val="000000" w:themeColor="text1"/>
          </w:rPr>
          <w:t xml:space="preserve">, </w:t>
        </w:r>
        <w:r w:rsidR="00377686" w:rsidRPr="00877773">
          <w:rPr>
            <w:rFonts w:ascii="Times New Roman" w:hAnsi="Times New Roman" w:cs="Times New Roman"/>
            <w:b/>
            <w:color w:val="000000" w:themeColor="text1"/>
          </w:rPr>
          <w:t>fosfatos</w:t>
        </w:r>
        <w:r w:rsidR="00377686">
          <w:rPr>
            <w:rFonts w:ascii="Times New Roman" w:hAnsi="Times New Roman" w:cs="Times New Roman"/>
            <w:color w:val="000000" w:themeColor="text1"/>
          </w:rPr>
          <w:t xml:space="preserve"> (Marruecos), </w:t>
        </w:r>
        <w:r w:rsidR="00377686" w:rsidRPr="00377686">
          <w:rPr>
            <w:rFonts w:ascii="Times New Roman" w:hAnsi="Times New Roman" w:cs="Times New Roman"/>
            <w:b/>
            <w:color w:val="000000" w:themeColor="text1"/>
            <w:rPrChange w:id="4122" w:author="Dayrtman Fajardo Vásquez" w:date="2015-11-30T16:24:00Z">
              <w:rPr>
                <w:rFonts w:ascii="Times New Roman" w:hAnsi="Times New Roman" w:cs="Times New Roman"/>
                <w:color w:val="000000" w:themeColor="text1"/>
              </w:rPr>
            </w:rPrChange>
          </w:rPr>
          <w:t>gas natural</w:t>
        </w:r>
        <w:r w:rsidR="00377686">
          <w:rPr>
            <w:rFonts w:ascii="Times New Roman" w:hAnsi="Times New Roman" w:cs="Times New Roman"/>
            <w:color w:val="000000" w:themeColor="text1"/>
          </w:rPr>
          <w:t xml:space="preserve"> (Argelia)</w:t>
        </w:r>
      </w:ins>
      <w:ins w:id="4123" w:author="Dayrtman Fajardo Vásquez" w:date="2015-11-30T16:25:00Z">
        <w:r w:rsidR="00377686">
          <w:rPr>
            <w:rFonts w:ascii="Times New Roman" w:hAnsi="Times New Roman" w:cs="Times New Roman"/>
            <w:color w:val="000000" w:themeColor="text1"/>
          </w:rPr>
          <w:t>,</w:t>
        </w:r>
        <w:r w:rsidR="00377686" w:rsidRPr="00B82016">
          <w:rPr>
            <w:rFonts w:ascii="Times New Roman" w:hAnsi="Times New Roman" w:cs="Times New Roman"/>
            <w:color w:val="000000" w:themeColor="text1"/>
          </w:rPr>
          <w:t xml:space="preserve"> </w:t>
        </w:r>
        <w:r w:rsidR="00377686" w:rsidRPr="00B82016">
          <w:rPr>
            <w:rFonts w:ascii="Times New Roman" w:hAnsi="Times New Roman" w:cs="Times New Roman"/>
            <w:b/>
            <w:color w:val="000000" w:themeColor="text1"/>
          </w:rPr>
          <w:t>platino</w:t>
        </w:r>
        <w:r w:rsidR="00377686">
          <w:rPr>
            <w:rFonts w:ascii="Times New Roman" w:hAnsi="Times New Roman" w:cs="Times New Roman"/>
            <w:color w:val="000000" w:themeColor="text1"/>
          </w:rPr>
          <w:t>,</w:t>
        </w:r>
        <w:r w:rsidR="00377686" w:rsidRPr="00B82016">
          <w:rPr>
            <w:rFonts w:ascii="Times New Roman" w:hAnsi="Times New Roman" w:cs="Times New Roman"/>
            <w:color w:val="000000" w:themeColor="text1"/>
          </w:rPr>
          <w:t xml:space="preserve"> c</w:t>
        </w:r>
        <w:r w:rsidR="00377686" w:rsidRPr="00B82016">
          <w:rPr>
            <w:rFonts w:ascii="Times New Roman" w:hAnsi="Times New Roman" w:cs="Times New Roman"/>
            <w:b/>
            <w:color w:val="000000" w:themeColor="text1"/>
          </w:rPr>
          <w:t>romo</w:t>
        </w:r>
        <w:r w:rsidR="00377686">
          <w:rPr>
            <w:rFonts w:ascii="Times New Roman" w:hAnsi="Times New Roman" w:cs="Times New Roman"/>
            <w:color w:val="000000" w:themeColor="text1"/>
          </w:rPr>
          <w:t xml:space="preserve"> y</w:t>
        </w:r>
        <w:r w:rsidR="00377686">
          <w:rPr>
            <w:rFonts w:ascii="Times New Roman" w:hAnsi="Times New Roman" w:cs="Times New Roman"/>
            <w:color w:val="000000" w:themeColor="text1"/>
          </w:rPr>
          <w:t xml:space="preserve"> </w:t>
        </w:r>
        <w:r w:rsidR="00377686">
          <w:rPr>
            <w:rFonts w:ascii="Times New Roman" w:hAnsi="Times New Roman" w:cs="Times New Roman"/>
            <w:b/>
            <w:color w:val="000000" w:themeColor="text1"/>
          </w:rPr>
          <w:t>oro</w:t>
        </w:r>
        <w:r w:rsidR="00377686">
          <w:rPr>
            <w:rFonts w:ascii="Times New Roman" w:hAnsi="Times New Roman" w:cs="Times New Roman"/>
            <w:b/>
            <w:color w:val="000000" w:themeColor="text1"/>
          </w:rPr>
          <w:t xml:space="preserve"> </w:t>
        </w:r>
        <w:r w:rsidR="00377686">
          <w:rPr>
            <w:rFonts w:ascii="Times New Roman" w:hAnsi="Times New Roman" w:cs="Times New Roman"/>
            <w:color w:val="000000" w:themeColor="text1"/>
          </w:rPr>
          <w:t>(Sudáfrica)</w:t>
        </w:r>
      </w:ins>
      <w:ins w:id="4124" w:author="Dayrtman Fajardo Vásquez" w:date="2015-11-30T16:19:00Z">
        <w:r w:rsidR="00377686">
          <w:rPr>
            <w:rFonts w:ascii="Times New Roman" w:hAnsi="Times New Roman" w:cs="Times New Roman"/>
            <w:color w:val="000000" w:themeColor="text1"/>
          </w:rPr>
          <w:t>.</w:t>
        </w:r>
      </w:ins>
    </w:p>
    <w:p w14:paraId="54EAD53C" w14:textId="3A2DBA54" w:rsidR="00E76345" w:rsidRPr="001726C4" w:rsidRDefault="00E76345" w:rsidP="00E7634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877773">
        <w:rPr>
          <w:rFonts w:ascii="Times New Roman" w:hAnsi="Times New Roman" w:cs="Times New Roman"/>
          <w:b/>
          <w:color w:val="000000" w:themeColor="text1"/>
        </w:rPr>
        <w:t>sector secunda</w:t>
      </w:r>
      <w:r w:rsidRPr="00203FBA">
        <w:rPr>
          <w:rFonts w:ascii="Times New Roman" w:hAnsi="Times New Roman" w:cs="Times New Roman"/>
          <w:b/>
          <w:color w:val="000000" w:themeColor="text1"/>
          <w:rPrChange w:id="4125" w:author="TOSHIBA" w:date="2015-10-30T15:05:00Z">
            <w:rPr>
              <w:rFonts w:ascii="Times New Roman" w:hAnsi="Times New Roman" w:cs="Times New Roman"/>
              <w:color w:val="000000" w:themeColor="text1"/>
            </w:rPr>
          </w:rPrChange>
        </w:rPr>
        <w:t>rio</w:t>
      </w:r>
      <w:r w:rsidRPr="001726C4">
        <w:rPr>
          <w:rFonts w:ascii="Times New Roman" w:hAnsi="Times New Roman" w:cs="Times New Roman"/>
          <w:color w:val="000000" w:themeColor="text1"/>
        </w:rPr>
        <w:t xml:space="preserve"> es casi inexistente</w:t>
      </w:r>
      <w:del w:id="4126" w:author="Dayrtman Fajardo Vásquez" w:date="2015-11-30T16:25:00Z">
        <w:r w:rsidRPr="001726C4" w:rsidDel="00377686">
          <w:rPr>
            <w:rFonts w:ascii="Times New Roman" w:hAnsi="Times New Roman" w:cs="Times New Roman"/>
            <w:color w:val="000000" w:themeColor="text1"/>
          </w:rPr>
          <w:delText>, aunque en los últimos años se ha desarrollado la</w:delText>
        </w:r>
      </w:del>
      <w:del w:id="4127" w:author="TOSHIBA" w:date="2015-10-28T12:18:00Z">
        <w:r w:rsidRPr="001726C4" w:rsidDel="00225EC7">
          <w:rPr>
            <w:rFonts w:ascii="Times New Roman" w:hAnsi="Times New Roman" w:cs="Times New Roman"/>
            <w:color w:val="000000" w:themeColor="text1"/>
          </w:rPr>
          <w:delText xml:space="preserve">  </w:delText>
        </w:r>
      </w:del>
      <w:ins w:id="4128" w:author="TOSHIBA" w:date="2015-10-28T12:18:00Z">
        <w:del w:id="4129" w:author="Dayrtman Fajardo Vásquez" w:date="2015-11-30T16:25:00Z">
          <w:r w:rsidR="00225EC7" w:rsidDel="00377686">
            <w:rPr>
              <w:rFonts w:ascii="Times New Roman" w:hAnsi="Times New Roman" w:cs="Times New Roman"/>
              <w:color w:val="000000" w:themeColor="text1"/>
            </w:rPr>
            <w:delText xml:space="preserve"> </w:delText>
          </w:r>
        </w:del>
      </w:ins>
      <w:del w:id="4130" w:author="Dayrtman Fajardo Vásquez" w:date="2015-11-30T16:25:00Z">
        <w:r w:rsidRPr="001726C4" w:rsidDel="00377686">
          <w:rPr>
            <w:rFonts w:ascii="Times New Roman" w:hAnsi="Times New Roman" w:cs="Times New Roman"/>
            <w:color w:val="000000" w:themeColor="text1"/>
          </w:rPr>
          <w:delText>industria manufacturera</w:delText>
        </w:r>
      </w:del>
      <w:ins w:id="4131" w:author="Dayrtman Fajardo Vásquez" w:date="2015-11-30T16:17:00Z">
        <w:r w:rsidR="00377686">
          <w:rPr>
            <w:rFonts w:ascii="Times New Roman" w:hAnsi="Times New Roman" w:cs="Times New Roman"/>
            <w:color w:val="000000" w:themeColor="text1"/>
          </w:rPr>
          <w:t>.</w:t>
        </w:r>
        <w:r w:rsidR="00377686" w:rsidRPr="00377686">
          <w:rPr>
            <w:rFonts w:ascii="Times New Roman" w:hAnsi="Times New Roman" w:cs="Times New Roman"/>
            <w:color w:val="000000" w:themeColor="text1"/>
          </w:rPr>
          <w:t xml:space="preserve"> </w:t>
        </w:r>
        <w:r w:rsidR="00377686">
          <w:rPr>
            <w:rFonts w:ascii="Times New Roman" w:hAnsi="Times New Roman" w:cs="Times New Roman"/>
            <w:color w:val="000000" w:themeColor="text1"/>
          </w:rPr>
          <w:t>Un porcentaje significativo</w:t>
        </w:r>
        <w:r w:rsidR="00377686">
          <w:rPr>
            <w:rFonts w:ascii="Times New Roman" w:hAnsi="Times New Roman" w:cs="Times New Roman"/>
            <w:color w:val="000000" w:themeColor="text1"/>
          </w:rPr>
          <w:t xml:space="preserve"> de las industrias</w:t>
        </w:r>
        <w:r w:rsidR="00377686" w:rsidRPr="00B82016">
          <w:rPr>
            <w:rFonts w:ascii="Times New Roman" w:hAnsi="Times New Roman" w:cs="Times New Roman"/>
            <w:color w:val="000000" w:themeColor="text1"/>
          </w:rPr>
          <w:t xml:space="preserve"> de este c</w:t>
        </w:r>
        <w:r w:rsidR="00377686">
          <w:rPr>
            <w:rFonts w:ascii="Times New Roman" w:hAnsi="Times New Roman" w:cs="Times New Roman"/>
            <w:color w:val="000000" w:themeColor="text1"/>
          </w:rPr>
          <w:t>ontinente se ubica en Sudáfrica</w:t>
        </w:r>
        <w:r w:rsidR="00377686">
          <w:rPr>
            <w:rFonts w:ascii="Times New Roman" w:hAnsi="Times New Roman" w:cs="Times New Roman"/>
            <w:color w:val="000000" w:themeColor="text1"/>
          </w:rPr>
          <w:t>, incluida la</w:t>
        </w:r>
        <w:r w:rsidR="00377686" w:rsidRPr="00B82016">
          <w:rPr>
            <w:rFonts w:ascii="Times New Roman" w:hAnsi="Times New Roman" w:cs="Times New Roman"/>
            <w:color w:val="000000" w:themeColor="text1"/>
          </w:rPr>
          <w:t xml:space="preserve"> industria</w:t>
        </w:r>
        <w:r w:rsidR="00377686">
          <w:rPr>
            <w:rFonts w:ascii="Times New Roman" w:hAnsi="Times New Roman" w:cs="Times New Roman"/>
            <w:color w:val="000000" w:themeColor="text1"/>
          </w:rPr>
          <w:t xml:space="preserve"> del acero, automotriz, </w:t>
        </w:r>
        <w:r w:rsidR="00377686" w:rsidRPr="00B82016">
          <w:rPr>
            <w:rFonts w:ascii="Times New Roman" w:hAnsi="Times New Roman" w:cs="Times New Roman"/>
            <w:color w:val="000000" w:themeColor="text1"/>
          </w:rPr>
          <w:t>material f</w:t>
        </w:r>
        <w:r w:rsidR="00377686">
          <w:rPr>
            <w:rFonts w:ascii="Times New Roman" w:hAnsi="Times New Roman" w:cs="Times New Roman"/>
            <w:color w:val="000000" w:themeColor="text1"/>
          </w:rPr>
          <w:t>erroviario y maquinaria minera</w:t>
        </w:r>
      </w:ins>
      <w:ins w:id="4132" w:author="Dayrtman Fajardo Vásquez" w:date="2015-11-30T16:26:00Z">
        <w:r w:rsidR="00377686">
          <w:rPr>
            <w:rFonts w:ascii="Times New Roman" w:hAnsi="Times New Roman" w:cs="Times New Roman"/>
            <w:color w:val="000000" w:themeColor="text1"/>
          </w:rPr>
          <w:t>, mientras que Marruecos se destaca en la producción</w:t>
        </w:r>
      </w:ins>
      <w:ins w:id="4133" w:author="Dayrtman Fajardo Vásquez" w:date="2015-11-30T16:24:00Z">
        <w:r w:rsidR="00377686" w:rsidRPr="00377686">
          <w:rPr>
            <w:rFonts w:ascii="Times New Roman" w:hAnsi="Times New Roman" w:cs="Times New Roman"/>
            <w:color w:val="000000" w:themeColor="text1"/>
          </w:rPr>
          <w:t xml:space="preserve"> </w:t>
        </w:r>
        <w:r w:rsidR="00377686" w:rsidRPr="001726C4">
          <w:rPr>
            <w:rFonts w:ascii="Times New Roman" w:hAnsi="Times New Roman" w:cs="Times New Roman"/>
            <w:color w:val="000000" w:themeColor="text1"/>
          </w:rPr>
          <w:t>de automóviles y artículos eléctricos</w:t>
        </w:r>
      </w:ins>
      <w:r w:rsidRPr="001726C4">
        <w:rPr>
          <w:rFonts w:ascii="Times New Roman" w:hAnsi="Times New Roman" w:cs="Times New Roman"/>
          <w:color w:val="000000" w:themeColor="text1"/>
        </w:rPr>
        <w:t>. Por su parte</w:t>
      </w:r>
      <w:ins w:id="4134" w:author="TOSHIBA" w:date="2015-10-30T15:05:00Z">
        <w:r w:rsidR="00203FBA">
          <w:rPr>
            <w:rFonts w:ascii="Times New Roman" w:hAnsi="Times New Roman" w:cs="Times New Roman"/>
            <w:color w:val="000000" w:themeColor="text1"/>
          </w:rPr>
          <w:t>,</w:t>
        </w:r>
      </w:ins>
      <w:r w:rsidRPr="001726C4">
        <w:rPr>
          <w:rFonts w:ascii="Times New Roman" w:hAnsi="Times New Roman" w:cs="Times New Roman"/>
          <w:color w:val="000000" w:themeColor="text1"/>
        </w:rPr>
        <w:t xml:space="preserve"> el sector terciario ha venido creciendo gracias a</w:t>
      </w:r>
      <w:del w:id="4135" w:author="TOSHIBA" w:date="2015-10-28T12:18:00Z">
        <w:r w:rsidRPr="001726C4" w:rsidDel="00225EC7">
          <w:rPr>
            <w:rFonts w:ascii="Times New Roman" w:hAnsi="Times New Roman" w:cs="Times New Roman"/>
            <w:color w:val="000000" w:themeColor="text1"/>
          </w:rPr>
          <w:delText xml:space="preserve">  </w:delText>
        </w:r>
      </w:del>
      <w:ins w:id="4136" w:author="TOSHIBA" w:date="2015-10-28T12:18: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la </w:t>
      </w:r>
      <w:r w:rsidRPr="001726C4">
        <w:rPr>
          <w:rFonts w:ascii="Times New Roman" w:hAnsi="Times New Roman" w:cs="Times New Roman"/>
          <w:b/>
          <w:color w:val="000000" w:themeColor="text1"/>
        </w:rPr>
        <w:t>infraestructura</w:t>
      </w:r>
      <w:r w:rsidRPr="001726C4">
        <w:rPr>
          <w:rFonts w:ascii="Times New Roman" w:hAnsi="Times New Roman" w:cs="Times New Roman"/>
          <w:color w:val="000000" w:themeColor="text1"/>
        </w:rPr>
        <w:t> turística</w:t>
      </w:r>
      <w:ins w:id="4137" w:author="Dayrtman Fajardo Vásquez" w:date="2015-11-30T16:21:00Z">
        <w:r w:rsidR="00133E59">
          <w:rPr>
            <w:rFonts w:ascii="Times New Roman" w:hAnsi="Times New Roman" w:cs="Times New Roman"/>
            <w:color w:val="000000" w:themeColor="text1"/>
          </w:rPr>
          <w:t>, que es relevante</w:t>
        </w:r>
        <w:r w:rsidR="00377686">
          <w:rPr>
            <w:rFonts w:ascii="Times New Roman" w:hAnsi="Times New Roman" w:cs="Times New Roman"/>
            <w:color w:val="000000" w:themeColor="text1"/>
          </w:rPr>
          <w:t xml:space="preserve"> en Egipto</w:t>
        </w:r>
      </w:ins>
      <w:r w:rsidRPr="001726C4">
        <w:rPr>
          <w:rFonts w:ascii="Times New Roman" w:hAnsi="Times New Roman" w:cs="Times New Roman"/>
          <w:color w:val="000000" w:themeColor="text1"/>
        </w:rPr>
        <w:t>.</w:t>
      </w:r>
    </w:p>
    <w:p w14:paraId="50034380" w14:textId="22CDE6EC" w:rsidR="00E76345" w:rsidRPr="00B82016" w:rsidRDefault="00E76345" w:rsidP="00E76345">
      <w:pPr>
        <w:shd w:val="clear" w:color="auto" w:fill="FFFFFF"/>
        <w:spacing w:before="360" w:after="360" w:line="269" w:lineRule="atLeast"/>
        <w:jc w:val="both"/>
        <w:rPr>
          <w:rFonts w:ascii="Times New Roman" w:hAnsi="Times New Roman" w:cs="Times New Roman"/>
          <w:b/>
          <w:color w:val="000000" w:themeColor="text1"/>
        </w:rPr>
      </w:pPr>
      <w:r w:rsidRPr="001726C4">
        <w:rPr>
          <w:rFonts w:ascii="Times New Roman" w:hAnsi="Times New Roman" w:cs="Times New Roman"/>
          <w:color w:val="000000" w:themeColor="text1"/>
        </w:rPr>
        <w:t xml:space="preserve">La Organización de las Naciones Unidas para la Agricultura y la Alimentación, </w:t>
      </w:r>
      <w:r w:rsidRPr="001726C4">
        <w:rPr>
          <w:rFonts w:ascii="Times New Roman" w:hAnsi="Times New Roman" w:cs="Times New Roman"/>
          <w:b/>
          <w:color w:val="000000" w:themeColor="text1"/>
        </w:rPr>
        <w:t>FAO,</w:t>
      </w:r>
      <w:r w:rsidRPr="001726C4">
        <w:rPr>
          <w:rFonts w:ascii="Times New Roman" w:hAnsi="Times New Roman" w:cs="Times New Roman"/>
          <w:color w:val="000000" w:themeColor="text1"/>
        </w:rPr>
        <w:t xml:space="preserve"> plantea que los principales problemas económicos del continente son resultado de las bajas tasas de ahorro y la </w:t>
      </w:r>
      <w:r w:rsidRPr="00877773">
        <w:rPr>
          <w:rFonts w:ascii="Times New Roman" w:hAnsi="Times New Roman" w:cs="Times New Roman"/>
          <w:b/>
          <w:color w:val="000000" w:themeColor="text1"/>
        </w:rPr>
        <w:t>baja inversión</w:t>
      </w:r>
      <w:r w:rsidRPr="001726C4">
        <w:rPr>
          <w:rFonts w:ascii="Times New Roman" w:hAnsi="Times New Roman" w:cs="Times New Roman"/>
          <w:color w:val="000000" w:themeColor="text1"/>
        </w:rPr>
        <w:t xml:space="preserve"> que se hace </w:t>
      </w:r>
      <w:ins w:id="4138" w:author="TOSHIBA" w:date="2015-10-30T15:06:00Z">
        <w:r w:rsidR="00427925">
          <w:rPr>
            <w:rFonts w:ascii="Times New Roman" w:hAnsi="Times New Roman" w:cs="Times New Roman"/>
            <w:color w:val="000000" w:themeColor="text1"/>
          </w:rPr>
          <w:t xml:space="preserve">en </w:t>
        </w:r>
      </w:ins>
      <w:del w:id="4139" w:author="TOSHIBA" w:date="2015-10-30T15:06:00Z">
        <w:r w:rsidRPr="001726C4" w:rsidDel="00427925">
          <w:rPr>
            <w:rFonts w:ascii="Times New Roman" w:hAnsi="Times New Roman" w:cs="Times New Roman"/>
            <w:color w:val="000000" w:themeColor="text1"/>
          </w:rPr>
          <w:delText xml:space="preserve">al interior de </w:delText>
        </w:r>
      </w:del>
      <w:r w:rsidRPr="001726C4">
        <w:rPr>
          <w:rFonts w:ascii="Times New Roman" w:hAnsi="Times New Roman" w:cs="Times New Roman"/>
          <w:color w:val="000000" w:themeColor="text1"/>
        </w:rPr>
        <w:t>los países</w:t>
      </w:r>
      <w:r>
        <w:rPr>
          <w:rFonts w:ascii="Times New Roman" w:hAnsi="Times New Roman" w:cs="Times New Roman"/>
          <w:color w:val="000000" w:themeColor="text1"/>
        </w:rPr>
        <w:t xml:space="preserve">, </w:t>
      </w:r>
      <w:del w:id="4140" w:author="EUGENIA ARCE LONDONO" w:date="2015-04-29T09:25:00Z">
        <w:r w:rsidRPr="001726C4">
          <w:rPr>
            <w:rFonts w:ascii="Times New Roman" w:hAnsi="Times New Roman" w:cs="Times New Roman"/>
            <w:color w:val="000000" w:themeColor="text1"/>
          </w:rPr>
          <w:delText>también</w:delText>
        </w:r>
      </w:del>
      <w:ins w:id="4141" w:author="TOSHIBA" w:date="2015-10-31T14:50:00Z">
        <w:r w:rsidR="00616D2A">
          <w:rPr>
            <w:rFonts w:ascii="Times New Roman" w:hAnsi="Times New Roman" w:cs="Times New Roman"/>
            <w:color w:val="000000" w:themeColor="text1"/>
          </w:rPr>
          <w:t xml:space="preserve"> </w:t>
        </w:r>
      </w:ins>
      <w:ins w:id="4142" w:author="EUGENIA ARCE LONDONO" w:date="2015-04-29T09:25:00Z">
        <w:r>
          <w:rPr>
            <w:rFonts w:ascii="Times New Roman" w:hAnsi="Times New Roman" w:cs="Times New Roman"/>
            <w:color w:val="000000" w:themeColor="text1"/>
          </w:rPr>
          <w:t>así como</w:t>
        </w:r>
      </w:ins>
      <w:r>
        <w:rPr>
          <w:rFonts w:ascii="Times New Roman" w:hAnsi="Times New Roman" w:cs="Times New Roman"/>
          <w:color w:val="000000" w:themeColor="text1"/>
        </w:rPr>
        <w:t xml:space="preserve"> d</w:t>
      </w:r>
      <w:r w:rsidRPr="001726C4">
        <w:rPr>
          <w:rFonts w:ascii="Times New Roman" w:hAnsi="Times New Roman" w:cs="Times New Roman"/>
          <w:color w:val="000000" w:themeColor="text1"/>
        </w:rPr>
        <w:t xml:space="preserve">e la </w:t>
      </w:r>
      <w:r w:rsidRPr="00877773">
        <w:rPr>
          <w:rFonts w:ascii="Times New Roman" w:hAnsi="Times New Roman" w:cs="Times New Roman"/>
          <w:color w:val="000000" w:themeColor="text1"/>
        </w:rPr>
        <w:t>desigualdad en la</w:t>
      </w:r>
      <w:r w:rsidRPr="00877773">
        <w:rPr>
          <w:rFonts w:ascii="Times New Roman" w:hAnsi="Times New Roman" w:cs="Times New Roman"/>
          <w:b/>
          <w:color w:val="000000" w:themeColor="text1"/>
        </w:rPr>
        <w:t xml:space="preserve"> distribución de los ingresos</w:t>
      </w:r>
      <w:r>
        <w:rPr>
          <w:rFonts w:ascii="Times New Roman" w:hAnsi="Times New Roman" w:cs="Times New Roman"/>
          <w:color w:val="000000" w:themeColor="text1"/>
        </w:rPr>
        <w:t xml:space="preserve"> y la </w:t>
      </w:r>
      <w:del w:id="4143" w:author="EUGENIA ARCE LONDONO" w:date="2015-04-29T09:25:00Z">
        <w:r w:rsidRPr="001726C4">
          <w:rPr>
            <w:rFonts w:ascii="Times New Roman" w:hAnsi="Times New Roman" w:cs="Times New Roman"/>
            <w:color w:val="000000" w:themeColor="text1"/>
          </w:rPr>
          <w:delText>escaza</w:delText>
        </w:r>
      </w:del>
      <w:ins w:id="4144" w:author="EUGENIA ARCE LONDONO" w:date="2015-04-29T09:25:00Z">
        <w:r>
          <w:rPr>
            <w:rFonts w:ascii="Times New Roman" w:hAnsi="Times New Roman" w:cs="Times New Roman"/>
            <w:color w:val="000000" w:themeColor="text1"/>
          </w:rPr>
          <w:t>escas</w:t>
        </w:r>
        <w:r w:rsidRPr="001726C4">
          <w:rPr>
            <w:rFonts w:ascii="Times New Roman" w:hAnsi="Times New Roman" w:cs="Times New Roman"/>
            <w:color w:val="000000" w:themeColor="text1"/>
          </w:rPr>
          <w:t>a</w:t>
        </w:r>
      </w:ins>
      <w:r w:rsidRPr="001726C4">
        <w:rPr>
          <w:rFonts w:ascii="Times New Roman" w:hAnsi="Times New Roman" w:cs="Times New Roman"/>
          <w:color w:val="000000" w:themeColor="text1"/>
        </w:rPr>
        <w:t xml:space="preserve"> </w:t>
      </w:r>
      <w:r w:rsidRPr="00877773">
        <w:rPr>
          <w:rFonts w:ascii="Times New Roman" w:hAnsi="Times New Roman" w:cs="Times New Roman"/>
          <w:b/>
          <w:color w:val="000000" w:themeColor="text1"/>
        </w:rPr>
        <w:t>inve</w:t>
      </w:r>
      <w:r>
        <w:rPr>
          <w:rFonts w:ascii="Times New Roman" w:hAnsi="Times New Roman" w:cs="Times New Roman"/>
          <w:b/>
          <w:color w:val="000000" w:themeColor="text1"/>
        </w:rPr>
        <w:t>rsión en ciencia y tecnología.</w:t>
      </w:r>
      <w:del w:id="4145" w:author="TOSHIBA" w:date="2015-10-28T12:18:00Z">
        <w:r w:rsidDel="00225EC7">
          <w:rPr>
            <w:rFonts w:ascii="Times New Roman" w:hAnsi="Times New Roman" w:cs="Times New Roman"/>
            <w:b/>
            <w:color w:val="000000" w:themeColor="text1"/>
          </w:rPr>
          <w:delText xml:space="preserve"> </w:delText>
        </w:r>
        <w:r w:rsidRPr="00877773" w:rsidDel="00225EC7">
          <w:rPr>
            <w:rFonts w:ascii="Times New Roman" w:hAnsi="Times New Roman" w:cs="Times New Roman"/>
            <w:b/>
            <w:color w:val="000000" w:themeColor="text1"/>
          </w:rPr>
          <w:delText xml:space="preserve"> </w:delText>
        </w:r>
      </w:del>
      <w:ins w:id="4146" w:author="TOSHIBA" w:date="2015-10-28T12:18:00Z">
        <w:r w:rsidR="00225EC7">
          <w:rPr>
            <w:rFonts w:ascii="Times New Roman" w:hAnsi="Times New Roman" w:cs="Times New Roman"/>
            <w:b/>
            <w:color w:val="000000" w:themeColor="text1"/>
          </w:rPr>
          <w:t xml:space="preserve"> </w:t>
        </w:r>
      </w:ins>
      <w:ins w:id="4147" w:author="EUGENIA ARCE LONDONO" w:date="2015-04-29T09:25:00Z">
        <w:r>
          <w:rPr>
            <w:rFonts w:ascii="Times New Roman" w:hAnsi="Times New Roman" w:cs="Times New Roman"/>
            <w:color w:val="000000" w:themeColor="text1"/>
          </w:rPr>
          <w:t>Adicionalmente,</w:t>
        </w:r>
        <w:r w:rsidRPr="001726C4">
          <w:rPr>
            <w:rFonts w:ascii="Times New Roman" w:hAnsi="Times New Roman" w:cs="Times New Roman"/>
            <w:color w:val="000000" w:themeColor="text1"/>
          </w:rPr>
          <w:t xml:space="preserve"> la violencia social</w:t>
        </w:r>
        <w:r>
          <w:rPr>
            <w:rFonts w:ascii="Times New Roman" w:hAnsi="Times New Roman" w:cs="Times New Roman"/>
            <w:color w:val="000000" w:themeColor="text1"/>
          </w:rPr>
          <w:t xml:space="preserve"> y política</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y </w:t>
        </w:r>
        <w:r w:rsidRPr="001726C4">
          <w:rPr>
            <w:rFonts w:ascii="Times New Roman" w:hAnsi="Times New Roman" w:cs="Times New Roman"/>
            <w:color w:val="000000" w:themeColor="text1"/>
          </w:rPr>
          <w:t>las migraciones poblacionales producto de las hambrunas</w:t>
        </w:r>
        <w:r>
          <w:rPr>
            <w:rFonts w:ascii="Times New Roman" w:hAnsi="Times New Roman" w:cs="Times New Roman"/>
            <w:color w:val="000000" w:themeColor="text1"/>
          </w:rPr>
          <w:t>, las guerras</w:t>
        </w:r>
        <w:r w:rsidRPr="001726C4">
          <w:rPr>
            <w:rFonts w:ascii="Times New Roman" w:hAnsi="Times New Roman" w:cs="Times New Roman"/>
            <w:color w:val="000000" w:themeColor="text1"/>
          </w:rPr>
          <w:t xml:space="preserve"> y la miseria, empeoran la situación económica en el continente</w:t>
        </w:r>
        <w:r>
          <w:rPr>
            <w:rFonts w:ascii="Times New Roman" w:hAnsi="Times New Roman" w:cs="Times New Roman"/>
            <w:color w:val="000000" w:themeColor="text1"/>
          </w:rPr>
          <w:t>. La mayoría de E</w:t>
        </w:r>
        <w:r w:rsidRPr="001726C4">
          <w:rPr>
            <w:rFonts w:ascii="Times New Roman" w:hAnsi="Times New Roman" w:cs="Times New Roman"/>
            <w:color w:val="000000" w:themeColor="text1"/>
          </w:rPr>
          <w:t xml:space="preserve">stados </w:t>
        </w:r>
      </w:ins>
      <w:ins w:id="4148" w:author="Dayrtman Fajardo Vásquez" w:date="2015-11-12T18:59:00Z">
        <w:r w:rsidR="003E68F3">
          <w:rPr>
            <w:rFonts w:ascii="Times New Roman" w:hAnsi="Times New Roman" w:cs="Times New Roman"/>
            <w:color w:val="000000" w:themeColor="text1"/>
          </w:rPr>
          <w:t xml:space="preserve">africanos </w:t>
        </w:r>
      </w:ins>
      <w:ins w:id="4149" w:author="Dayrtman Fajardo Vásquez" w:date="2015-11-30T16:10:00Z">
        <w:r w:rsidR="009B2005">
          <w:rPr>
            <w:rFonts w:ascii="Times New Roman" w:hAnsi="Times New Roman" w:cs="Times New Roman"/>
            <w:color w:val="000000" w:themeColor="text1"/>
          </w:rPr>
          <w:t>tienen grandes dificultades</w:t>
        </w:r>
      </w:ins>
      <w:ins w:id="4150" w:author="EUGENIA ARCE LONDONO" w:date="2015-04-29T09:25:00Z">
        <w:del w:id="4151" w:author="Dayrtman Fajardo Vásquez" w:date="2015-11-30T16:10:00Z">
          <w:r w:rsidRPr="001726C4" w:rsidDel="009B2005">
            <w:rPr>
              <w:rFonts w:ascii="Times New Roman" w:hAnsi="Times New Roman" w:cs="Times New Roman"/>
              <w:color w:val="000000" w:themeColor="text1"/>
            </w:rPr>
            <w:delText>presentan problemas</w:delText>
          </w:r>
        </w:del>
        <w:r w:rsidRPr="001726C4">
          <w:rPr>
            <w:rFonts w:ascii="Times New Roman" w:hAnsi="Times New Roman" w:cs="Times New Roman"/>
            <w:color w:val="000000" w:themeColor="text1"/>
          </w:rPr>
          <w:t xml:space="preserve"> para garantizar la seguridad y el bienestar de la población.</w:t>
        </w:r>
      </w:ins>
    </w:p>
    <w:p w14:paraId="28416423" w14:textId="77777777" w:rsidR="00E76345" w:rsidRPr="001726C4" w:rsidRDefault="00E76345" w:rsidP="00E76345">
      <w:pPr>
        <w:spacing w:after="0"/>
        <w:jc w:val="both"/>
        <w:rPr>
          <w:del w:id="4152" w:author="EUGENIA ARCE LONDONO" w:date="2015-04-29T09:25:00Z"/>
          <w:rFonts w:ascii="Times New Roman" w:hAnsi="Times New Roman" w:cs="Times New Roman"/>
          <w:color w:val="000000" w:themeColor="text1"/>
        </w:rPr>
      </w:pPr>
      <w:del w:id="4153" w:author="EUGENIA ARCE LONDONO" w:date="2015-04-29T09:25:00Z">
        <w:r w:rsidRPr="001726C4">
          <w:rPr>
            <w:rFonts w:ascii="Times New Roman" w:hAnsi="Times New Roman" w:cs="Times New Roman"/>
            <w:color w:val="000000" w:themeColor="text1"/>
          </w:rPr>
          <w:lastRenderedPageBreak/>
          <w:delText>Adicional a lo anterior, las diferencias entre las clases sociales, la desigualdad, la violencia social, las migraciones poblacionales producto de las hambrunas y la miseria, empeoran la situación económica en el continente</w:delText>
        </w:r>
        <w:r>
          <w:rPr>
            <w:rFonts w:ascii="Times New Roman" w:hAnsi="Times New Roman" w:cs="Times New Roman"/>
            <w:color w:val="000000" w:themeColor="text1"/>
          </w:rPr>
          <w:delText>. La</w:delText>
        </w:r>
        <w:r w:rsidRPr="001726C4">
          <w:rPr>
            <w:rFonts w:ascii="Times New Roman" w:hAnsi="Times New Roman" w:cs="Times New Roman"/>
            <w:color w:val="000000" w:themeColor="text1"/>
          </w:rPr>
          <w:delText xml:space="preserve"> mayoría de estados presentan problemas para garantizar la seguridad y el bienestar de la población.</w:delText>
        </w:r>
      </w:del>
    </w:p>
    <w:p w14:paraId="6FAB55FF" w14:textId="2DF36414" w:rsidR="00E76345" w:rsidDel="00133E59" w:rsidRDefault="00E76345" w:rsidP="00E76345">
      <w:pPr>
        <w:shd w:val="clear" w:color="auto" w:fill="FFFFFF"/>
        <w:spacing w:before="360" w:after="360" w:line="269" w:lineRule="atLeast"/>
        <w:jc w:val="both"/>
        <w:rPr>
          <w:del w:id="4154" w:author="Dayrtman Fajardo Vásquez" w:date="2015-11-30T16:27:00Z"/>
          <w:rFonts w:ascii="Times New Roman" w:hAnsi="Times New Roman" w:cs="Times New Roman"/>
          <w:color w:val="000000" w:themeColor="text1"/>
        </w:rPr>
      </w:pPr>
      <w:r w:rsidRPr="001726C4">
        <w:rPr>
          <w:rFonts w:ascii="Times New Roman" w:hAnsi="Times New Roman" w:cs="Times New Roman"/>
          <w:color w:val="000000" w:themeColor="text1"/>
        </w:rPr>
        <w:t xml:space="preserve">De acuerdo con el </w:t>
      </w:r>
      <w:r w:rsidRPr="001726C4">
        <w:rPr>
          <w:rFonts w:ascii="Times New Roman" w:hAnsi="Times New Roman" w:cs="Times New Roman"/>
          <w:b/>
          <w:color w:val="000000" w:themeColor="text1"/>
        </w:rPr>
        <w:t>Fondo Monetario Internacional</w:t>
      </w:r>
      <w:ins w:id="4155" w:author="TOSHIBA" w:date="2015-10-30T15:07:00Z">
        <w:r w:rsidR="00427925">
          <w:rPr>
            <w:rFonts w:ascii="Times New Roman" w:hAnsi="Times New Roman" w:cs="Times New Roman"/>
            <w:b/>
            <w:color w:val="000000" w:themeColor="text1"/>
          </w:rPr>
          <w:t>,</w:t>
        </w:r>
      </w:ins>
      <w:r w:rsidRPr="001726C4">
        <w:rPr>
          <w:rFonts w:ascii="Times New Roman" w:hAnsi="Times New Roman" w:cs="Times New Roman"/>
          <w:b/>
          <w:color w:val="000000" w:themeColor="text1"/>
        </w:rPr>
        <w:t xml:space="preserve"> FMI</w:t>
      </w:r>
      <w:r w:rsidRPr="001726C4">
        <w:rPr>
          <w:rFonts w:ascii="Times New Roman" w:hAnsi="Times New Roman" w:cs="Times New Roman"/>
          <w:color w:val="000000" w:themeColor="text1"/>
        </w:rPr>
        <w:t xml:space="preserve">, </w:t>
      </w:r>
      <w:ins w:id="4156" w:author="EUGENIA ARCE LONDONO" w:date="2015-04-29T09:25:00Z">
        <w:r>
          <w:rPr>
            <w:rFonts w:ascii="Times New Roman" w:hAnsi="Times New Roman" w:cs="Times New Roman"/>
            <w:color w:val="000000" w:themeColor="text1"/>
          </w:rPr>
          <w:t xml:space="preserve">y otras fuentes  como el Banco Africano para el Desarrollo, </w:t>
        </w:r>
      </w:ins>
      <w:r w:rsidRPr="001726C4">
        <w:rPr>
          <w:rFonts w:ascii="Times New Roman" w:hAnsi="Times New Roman" w:cs="Times New Roman"/>
          <w:color w:val="000000" w:themeColor="text1"/>
        </w:rPr>
        <w:t xml:space="preserve">los países con las economías más </w:t>
      </w:r>
      <w:del w:id="4157" w:author="EUGENIA ARCE LONDONO" w:date="2015-04-29T09:25:00Z">
        <w:r w:rsidRPr="001726C4">
          <w:rPr>
            <w:rFonts w:ascii="Times New Roman" w:hAnsi="Times New Roman" w:cs="Times New Roman"/>
            <w:color w:val="000000" w:themeColor="text1"/>
          </w:rPr>
          <w:delText>crecientes</w:delText>
        </w:r>
      </w:del>
      <w:ins w:id="4158" w:author="TOSHIBA" w:date="2015-10-31T14:50:00Z">
        <w:r w:rsidR="00616D2A">
          <w:rPr>
            <w:rFonts w:ascii="Times New Roman" w:hAnsi="Times New Roman" w:cs="Times New Roman"/>
            <w:color w:val="000000" w:themeColor="text1"/>
          </w:rPr>
          <w:t xml:space="preserve"> </w:t>
        </w:r>
      </w:ins>
      <w:ins w:id="4159" w:author="EUGENIA ARCE LONDONO" w:date="2015-04-29T09:25:00Z">
        <w:r>
          <w:rPr>
            <w:rFonts w:ascii="Times New Roman" w:hAnsi="Times New Roman" w:cs="Times New Roman"/>
            <w:color w:val="000000" w:themeColor="text1"/>
          </w:rPr>
          <w:t>importa</w:t>
        </w:r>
        <w:r w:rsidRPr="001726C4">
          <w:rPr>
            <w:rFonts w:ascii="Times New Roman" w:hAnsi="Times New Roman" w:cs="Times New Roman"/>
            <w:color w:val="000000" w:themeColor="text1"/>
          </w:rPr>
          <w:t>ntes</w:t>
        </w:r>
      </w:ins>
      <w:r w:rsidRPr="001726C4">
        <w:rPr>
          <w:rFonts w:ascii="Times New Roman" w:hAnsi="Times New Roman" w:cs="Times New Roman"/>
          <w:color w:val="000000" w:themeColor="text1"/>
        </w:rPr>
        <w:t xml:space="preserve"> de África son</w:t>
      </w:r>
      <w:ins w:id="4160" w:author="EUGENIA ARCE LONDONO" w:date="2015-04-29T09:25:00Z">
        <w:del w:id="4161" w:author="TOSHIBA" w:date="2015-10-31T14:50:00Z">
          <w:r w:rsidDel="00616D2A">
            <w:rPr>
              <w:rFonts w:ascii="Times New Roman" w:hAnsi="Times New Roman" w:cs="Times New Roman"/>
              <w:color w:val="000000" w:themeColor="text1"/>
            </w:rPr>
            <w:delText xml:space="preserve"> los siguientes</w:delText>
          </w:r>
        </w:del>
      </w:ins>
      <w:ins w:id="4162" w:author="Dayrtman Fajardo Vásquez" w:date="2015-11-30T16:29:00Z">
        <w:r w:rsidR="00133E59">
          <w:rPr>
            <w:rFonts w:ascii="Times New Roman" w:hAnsi="Times New Roman" w:cs="Times New Roman"/>
            <w:color w:val="000000" w:themeColor="text1"/>
          </w:rPr>
          <w:t>:</w:t>
        </w:r>
      </w:ins>
      <w:del w:id="4163" w:author="Dayrtman Fajardo Vásquez" w:date="2015-11-30T16:29:00Z">
        <w:r w:rsidDel="00133E59">
          <w:rPr>
            <w:rFonts w:ascii="Times New Roman" w:hAnsi="Times New Roman" w:cs="Times New Roman"/>
            <w:color w:val="000000" w:themeColor="text1"/>
          </w:rPr>
          <w:delText>:</w:delText>
        </w:r>
      </w:del>
      <w:ins w:id="4164" w:author="Dayrtman Fajardo Vásquez" w:date="2015-11-30T16:27:00Z">
        <w:r w:rsidR="00133E59">
          <w:rPr>
            <w:rFonts w:ascii="Times New Roman" w:hAnsi="Times New Roman" w:cs="Times New Roman"/>
            <w:b/>
            <w:color w:val="000000" w:themeColor="text1"/>
          </w:rPr>
          <w:t xml:space="preserve"> </w:t>
        </w:r>
      </w:ins>
    </w:p>
    <w:p w14:paraId="1B0F1C30" w14:textId="052CFB86" w:rsidR="00E76345" w:rsidRPr="00133E59" w:rsidDel="00133E59" w:rsidRDefault="00E76345" w:rsidP="00133E59">
      <w:pPr>
        <w:shd w:val="clear" w:color="auto" w:fill="FFFFFF"/>
        <w:spacing w:before="360" w:after="360" w:line="269" w:lineRule="atLeast"/>
        <w:jc w:val="both"/>
        <w:rPr>
          <w:ins w:id="4165" w:author="EUGENIA ARCE LONDONO" w:date="2015-04-29T09:25:00Z"/>
          <w:del w:id="4166" w:author="Dayrtman Fajardo Vásquez" w:date="2015-11-30T16:27:00Z"/>
          <w:rFonts w:ascii="Times New Roman" w:hAnsi="Times New Roman" w:cs="Times New Roman"/>
          <w:b/>
          <w:color w:val="000000" w:themeColor="text1"/>
          <w:rPrChange w:id="4167" w:author="Dayrtman Fajardo Vásquez" w:date="2015-11-30T16:27:00Z">
            <w:rPr>
              <w:ins w:id="4168" w:author="EUGENIA ARCE LONDONO" w:date="2015-04-29T09:25:00Z"/>
              <w:del w:id="4169" w:author="Dayrtman Fajardo Vásquez" w:date="2015-11-30T16:27:00Z"/>
              <w:b/>
            </w:rPr>
          </w:rPrChange>
        </w:rPr>
        <w:pPrChange w:id="4170" w:author="Dayrtman Fajardo Vásquez" w:date="2015-11-30T16:27:00Z">
          <w:pPr>
            <w:pStyle w:val="Prrafodelista"/>
            <w:numPr>
              <w:numId w:val="42"/>
            </w:numPr>
            <w:shd w:val="clear" w:color="auto" w:fill="FFFFFF"/>
            <w:spacing w:before="360" w:after="360" w:line="269" w:lineRule="atLeast"/>
            <w:ind w:hanging="360"/>
            <w:jc w:val="both"/>
          </w:pPr>
        </w:pPrChange>
      </w:pPr>
      <w:ins w:id="4171" w:author="EUGENIA ARCE LONDONO" w:date="2015-04-29T09:25:00Z">
        <w:r w:rsidRPr="00133E59">
          <w:rPr>
            <w:rFonts w:ascii="Times New Roman" w:hAnsi="Times New Roman" w:cs="Times New Roman"/>
            <w:b/>
            <w:color w:val="000000" w:themeColor="text1"/>
            <w:rPrChange w:id="4172" w:author="Dayrtman Fajardo Vásquez" w:date="2015-11-30T16:27:00Z">
              <w:rPr>
                <w:b/>
              </w:rPr>
            </w:rPrChange>
          </w:rPr>
          <w:t>Nigeria</w:t>
        </w:r>
      </w:ins>
      <w:ins w:id="4173" w:author="Dayrtman Fajardo Vásquez" w:date="2015-11-30T16:29:00Z">
        <w:r w:rsidR="00133E59">
          <w:rPr>
            <w:rFonts w:ascii="Times New Roman" w:hAnsi="Times New Roman" w:cs="Times New Roman"/>
            <w:color w:val="000000" w:themeColor="text1"/>
          </w:rPr>
          <w:t>,</w:t>
        </w:r>
      </w:ins>
      <w:ins w:id="4174" w:author="EUGENIA ARCE LONDONO" w:date="2015-04-29T09:25:00Z">
        <w:del w:id="4175" w:author="Dayrtman Fajardo Vásquez" w:date="2015-11-30T16:27:00Z">
          <w:r w:rsidRPr="00133E59" w:rsidDel="00133E59">
            <w:rPr>
              <w:rFonts w:ascii="Times New Roman" w:hAnsi="Times New Roman" w:cs="Times New Roman"/>
              <w:b/>
              <w:color w:val="000000" w:themeColor="text1"/>
              <w:rPrChange w:id="4176" w:author="Dayrtman Fajardo Vásquez" w:date="2015-11-30T16:27:00Z">
                <w:rPr>
                  <w:b/>
                </w:rPr>
              </w:rPrChange>
            </w:rPr>
            <w:delText>:</w:delText>
          </w:r>
        </w:del>
        <w:del w:id="4177" w:author="Dayrtman Fajardo Vásquez" w:date="2015-11-30T16:29:00Z">
          <w:r w:rsidRPr="00133E59" w:rsidDel="00133E59">
            <w:rPr>
              <w:rFonts w:ascii="Times New Roman" w:hAnsi="Times New Roman" w:cs="Times New Roman"/>
              <w:b/>
              <w:color w:val="000000" w:themeColor="text1"/>
              <w:rPrChange w:id="4178" w:author="Dayrtman Fajardo Vásquez" w:date="2015-11-30T16:27:00Z">
                <w:rPr>
                  <w:b/>
                </w:rPr>
              </w:rPrChange>
            </w:rPr>
            <w:delText xml:space="preserve"> </w:delText>
          </w:r>
          <w:r w:rsidRPr="00133E59" w:rsidDel="00133E59">
            <w:rPr>
              <w:rFonts w:ascii="Times New Roman" w:hAnsi="Times New Roman" w:cs="Times New Roman"/>
              <w:color w:val="000000" w:themeColor="text1"/>
              <w:rPrChange w:id="4179" w:author="Dayrtman Fajardo Vásquez" w:date="2015-11-30T16:27:00Z">
                <w:rPr/>
              </w:rPrChange>
            </w:rPr>
            <w:delText>es</w:delText>
          </w:r>
        </w:del>
        <w:r w:rsidRPr="00133E59">
          <w:rPr>
            <w:rFonts w:ascii="Times New Roman" w:hAnsi="Times New Roman" w:cs="Times New Roman"/>
            <w:color w:val="000000" w:themeColor="text1"/>
            <w:rPrChange w:id="4180" w:author="Dayrtman Fajardo Vásquez" w:date="2015-11-30T16:27:00Z">
              <w:rPr/>
            </w:rPrChange>
          </w:rPr>
          <w:t xml:space="preserve"> la </w:t>
        </w:r>
      </w:ins>
      <w:ins w:id="4181" w:author="Dayrtman Fajardo Vásquez" w:date="2015-11-30T16:30:00Z">
        <w:r w:rsidR="00133E59">
          <w:rPr>
            <w:rFonts w:ascii="Times New Roman" w:hAnsi="Times New Roman" w:cs="Times New Roman"/>
            <w:color w:val="000000" w:themeColor="text1"/>
          </w:rPr>
          <w:t xml:space="preserve">mayor </w:t>
        </w:r>
      </w:ins>
      <w:ins w:id="4182" w:author="EUGENIA ARCE LONDONO" w:date="2015-04-29T09:25:00Z">
        <w:r w:rsidRPr="00133E59">
          <w:rPr>
            <w:rFonts w:ascii="Times New Roman" w:hAnsi="Times New Roman" w:cs="Times New Roman"/>
            <w:color w:val="000000" w:themeColor="text1"/>
            <w:rPrChange w:id="4183" w:author="Dayrtman Fajardo Vásquez" w:date="2015-11-30T16:27:00Z">
              <w:rPr/>
            </w:rPrChange>
          </w:rPr>
          <w:t>economí</w:t>
        </w:r>
      </w:ins>
      <w:ins w:id="4184" w:author="Dayrtman Fajardo Vásquez" w:date="2015-11-30T16:30:00Z">
        <w:r w:rsidR="00133E59">
          <w:rPr>
            <w:rFonts w:ascii="Times New Roman" w:hAnsi="Times New Roman" w:cs="Times New Roman"/>
            <w:color w:val="000000" w:themeColor="text1"/>
          </w:rPr>
          <w:t>a</w:t>
        </w:r>
      </w:ins>
      <w:ins w:id="4185" w:author="EUGENIA ARCE LONDONO" w:date="2015-04-29T09:25:00Z">
        <w:del w:id="4186" w:author="Dayrtman Fajardo Vásquez" w:date="2015-11-30T16:30:00Z">
          <w:r w:rsidRPr="00133E59" w:rsidDel="00133E59">
            <w:rPr>
              <w:rFonts w:ascii="Times New Roman" w:hAnsi="Times New Roman" w:cs="Times New Roman"/>
              <w:color w:val="000000" w:themeColor="text1"/>
              <w:rPrChange w:id="4187" w:author="Dayrtman Fajardo Vásquez" w:date="2015-11-30T16:27:00Z">
                <w:rPr/>
              </w:rPrChange>
            </w:rPr>
            <w:delText>a más grande</w:delText>
          </w:r>
        </w:del>
        <w:r w:rsidRPr="00133E59">
          <w:rPr>
            <w:rFonts w:ascii="Times New Roman" w:hAnsi="Times New Roman" w:cs="Times New Roman"/>
            <w:color w:val="000000" w:themeColor="text1"/>
            <w:rPrChange w:id="4188" w:author="Dayrtman Fajardo Vásquez" w:date="2015-11-30T16:27:00Z">
              <w:rPr/>
            </w:rPrChange>
          </w:rPr>
          <w:t xml:space="preserve"> de África</w:t>
        </w:r>
        <w:del w:id="4189" w:author="Dayrtman Fajardo Vásquez" w:date="2015-11-30T16:30:00Z">
          <w:r w:rsidRPr="00133E59" w:rsidDel="00133E59">
            <w:rPr>
              <w:rFonts w:ascii="Times New Roman" w:hAnsi="Times New Roman" w:cs="Times New Roman"/>
              <w:color w:val="000000" w:themeColor="text1"/>
              <w:rPrChange w:id="4190" w:author="Dayrtman Fajardo Vásquez" w:date="2015-11-30T16:27:00Z">
                <w:rPr/>
              </w:rPrChange>
            </w:rPr>
            <w:delText>.</w:delText>
          </w:r>
        </w:del>
      </w:ins>
      <w:ins w:id="4191" w:author="Dayrtman Fajardo Vásquez" w:date="2015-11-30T16:30:00Z">
        <w:r w:rsidR="00133E59">
          <w:rPr>
            <w:rFonts w:ascii="Times New Roman" w:hAnsi="Times New Roman" w:cs="Times New Roman"/>
            <w:color w:val="000000" w:themeColor="text1"/>
          </w:rPr>
          <w:t>,</w:t>
        </w:r>
      </w:ins>
      <w:ins w:id="4192" w:author="EUGENIA ARCE LONDONO" w:date="2015-04-29T09:25:00Z">
        <w:del w:id="4193" w:author="Dayrtman Fajardo Vásquez" w:date="2015-11-30T16:30:00Z">
          <w:r w:rsidRPr="00133E59" w:rsidDel="00133E59">
            <w:rPr>
              <w:rFonts w:ascii="Times New Roman" w:hAnsi="Times New Roman" w:cs="Times New Roman"/>
              <w:color w:val="000000" w:themeColor="text1"/>
              <w:rPrChange w:id="4194" w:author="Dayrtman Fajardo Vásquez" w:date="2015-11-30T16:27:00Z">
                <w:rPr/>
              </w:rPrChange>
            </w:rPr>
            <w:delText xml:space="preserve"> S</w:delText>
          </w:r>
        </w:del>
        <w:del w:id="4195" w:author="Dayrtman Fajardo Vásquez" w:date="2015-11-30T16:32:00Z">
          <w:r w:rsidRPr="00133E59" w:rsidDel="00133E59">
            <w:rPr>
              <w:rFonts w:ascii="Times New Roman" w:hAnsi="Times New Roman" w:cs="Times New Roman"/>
              <w:color w:val="000000" w:themeColor="text1"/>
              <w:rPrChange w:id="4196" w:author="Dayrtman Fajardo Vásquez" w:date="2015-11-30T16:27:00Z">
                <w:rPr/>
              </w:rPrChange>
            </w:rPr>
            <w:delText>egún las estimac</w:delText>
          </w:r>
        </w:del>
        <w:del w:id="4197" w:author="Dayrtman Fajardo Vásquez" w:date="2015-11-30T16:31:00Z">
          <w:r w:rsidRPr="00133E59" w:rsidDel="00133E59">
            <w:rPr>
              <w:rFonts w:ascii="Times New Roman" w:hAnsi="Times New Roman" w:cs="Times New Roman"/>
              <w:color w:val="000000" w:themeColor="text1"/>
              <w:rPrChange w:id="4198" w:author="Dayrtman Fajardo Vásquez" w:date="2015-11-30T16:27:00Z">
                <w:rPr/>
              </w:rPrChange>
            </w:rPr>
            <w:delText>iones del FMI, en 2014</w:delText>
          </w:r>
        </w:del>
      </w:ins>
      <w:ins w:id="4199" w:author="Dayrtman Fajardo Vásquez" w:date="2015-11-30T16:30:00Z">
        <w:r w:rsidR="00133E59">
          <w:rPr>
            <w:rFonts w:ascii="Times New Roman" w:hAnsi="Times New Roman" w:cs="Times New Roman"/>
            <w:color w:val="000000" w:themeColor="text1"/>
          </w:rPr>
          <w:t xml:space="preserve"> posee</w:t>
        </w:r>
      </w:ins>
      <w:ins w:id="4200" w:author="EUGENIA ARCE LONDONO" w:date="2015-04-29T09:25:00Z">
        <w:del w:id="4201" w:author="Dayrtman Fajardo Vásquez" w:date="2015-11-30T16:30:00Z">
          <w:r w:rsidRPr="00133E59" w:rsidDel="00133E59">
            <w:rPr>
              <w:rFonts w:ascii="Times New Roman" w:hAnsi="Times New Roman" w:cs="Times New Roman"/>
              <w:color w:val="000000" w:themeColor="text1"/>
              <w:rPrChange w:id="4202" w:author="Dayrtman Fajardo Vásquez" w:date="2015-11-30T16:27:00Z">
                <w:rPr/>
              </w:rPrChange>
            </w:rPr>
            <w:delText xml:space="preserve"> su Producto Interno Bruto </w:delText>
          </w:r>
        </w:del>
      </w:ins>
      <w:ins w:id="4203" w:author="TOSHIBA" w:date="2015-10-30T15:31:00Z">
        <w:del w:id="4204" w:author="Dayrtman Fajardo Vásquez" w:date="2015-11-30T16:30:00Z">
          <w:r w:rsidR="00743A42" w:rsidRPr="00133E59" w:rsidDel="00133E59">
            <w:rPr>
              <w:rFonts w:ascii="Times New Roman" w:hAnsi="Times New Roman" w:cs="Times New Roman"/>
              <w:color w:val="000000" w:themeColor="text1"/>
              <w:rPrChange w:id="4205" w:author="Dayrtman Fajardo Vásquez" w:date="2015-11-30T16:27:00Z">
                <w:rPr/>
              </w:rPrChange>
            </w:rPr>
            <w:delText>(</w:delText>
          </w:r>
        </w:del>
      </w:ins>
      <w:ins w:id="4206" w:author="EUGENIA ARCE LONDONO" w:date="2015-04-29T09:25:00Z">
        <w:del w:id="4207" w:author="Dayrtman Fajardo Vásquez" w:date="2015-11-30T16:30:00Z">
          <w:r w:rsidRPr="00133E59" w:rsidDel="00133E59">
            <w:rPr>
              <w:rFonts w:ascii="Times New Roman" w:hAnsi="Times New Roman" w:cs="Times New Roman"/>
              <w:color w:val="000000" w:themeColor="text1"/>
              <w:rPrChange w:id="4208" w:author="Dayrtman Fajardo Vásquez" w:date="2015-11-30T16:27:00Z">
                <w:rPr/>
              </w:rPrChange>
            </w:rPr>
            <w:delText>PIB</w:delText>
          </w:r>
        </w:del>
      </w:ins>
      <w:ins w:id="4209" w:author="TOSHIBA" w:date="2015-10-30T15:31:00Z">
        <w:del w:id="4210" w:author="Dayrtman Fajardo Vásquez" w:date="2015-11-30T16:30:00Z">
          <w:r w:rsidR="00743A42" w:rsidRPr="00133E59" w:rsidDel="00133E59">
            <w:rPr>
              <w:rFonts w:ascii="Times New Roman" w:hAnsi="Times New Roman" w:cs="Times New Roman"/>
              <w:color w:val="000000" w:themeColor="text1"/>
              <w:rPrChange w:id="4211" w:author="Dayrtman Fajardo Vásquez" w:date="2015-11-30T16:27:00Z">
                <w:rPr/>
              </w:rPrChange>
            </w:rPr>
            <w:delText>)</w:delText>
          </w:r>
        </w:del>
      </w:ins>
      <w:ins w:id="4212" w:author="EUGENIA ARCE LONDONO" w:date="2015-04-29T09:25:00Z">
        <w:del w:id="4213" w:author="Dayrtman Fajardo Vásquez" w:date="2015-11-30T16:30:00Z">
          <w:r w:rsidRPr="00133E59" w:rsidDel="00133E59">
            <w:rPr>
              <w:rFonts w:ascii="Times New Roman" w:hAnsi="Times New Roman" w:cs="Times New Roman"/>
              <w:color w:val="000000" w:themeColor="text1"/>
              <w:rPrChange w:id="4214" w:author="Dayrtman Fajardo Vásquez" w:date="2015-11-30T16:27:00Z">
                <w:rPr/>
              </w:rPrChange>
            </w:rPr>
            <w:delText xml:space="preserve"> llegó a $594 mil millones de dólares, lo que significa</w:delText>
          </w:r>
        </w:del>
        <w:r w:rsidRPr="00133E59">
          <w:rPr>
            <w:rFonts w:ascii="Times New Roman" w:hAnsi="Times New Roman" w:cs="Times New Roman"/>
            <w:color w:val="000000" w:themeColor="text1"/>
            <w:rPrChange w:id="4215" w:author="Dayrtman Fajardo Vásquez" w:date="2015-11-30T16:27:00Z">
              <w:rPr/>
            </w:rPrChange>
          </w:rPr>
          <w:t xml:space="preserve"> el 24 % del PIB total del continente</w:t>
        </w:r>
        <w:del w:id="4216" w:author="Dayrtman Fajardo Vásquez" w:date="2015-11-30T16:32:00Z">
          <w:r w:rsidRPr="00133E59" w:rsidDel="00133E59">
            <w:rPr>
              <w:rFonts w:ascii="Times New Roman" w:hAnsi="Times New Roman" w:cs="Times New Roman"/>
              <w:color w:val="000000" w:themeColor="text1"/>
              <w:rPrChange w:id="4217" w:author="Dayrtman Fajardo Vásquez" w:date="2015-11-30T16:27:00Z">
                <w:rPr/>
              </w:rPrChange>
            </w:rPr>
            <w:delText xml:space="preserve"> africano</w:delText>
          </w:r>
        </w:del>
      </w:ins>
      <w:ins w:id="4218" w:author="Dayrtman Fajardo Vásquez" w:date="2015-11-30T16:29:00Z">
        <w:r w:rsidR="00133E59">
          <w:rPr>
            <w:rFonts w:ascii="Times New Roman" w:hAnsi="Times New Roman" w:cs="Times New Roman"/>
            <w:color w:val="000000" w:themeColor="text1"/>
          </w:rPr>
          <w:t>;</w:t>
        </w:r>
      </w:ins>
      <w:ins w:id="4219" w:author="EUGENIA ARCE LONDONO" w:date="2015-04-29T09:25:00Z">
        <w:del w:id="4220" w:author="Dayrtman Fajardo Vásquez" w:date="2015-11-30T16:27:00Z">
          <w:r w:rsidRPr="00133E59" w:rsidDel="00133E59">
            <w:rPr>
              <w:rFonts w:ascii="Times New Roman" w:hAnsi="Times New Roman" w:cs="Times New Roman"/>
              <w:color w:val="000000" w:themeColor="text1"/>
              <w:rPrChange w:id="4221" w:author="Dayrtman Fajardo Vásquez" w:date="2015-11-30T16:27:00Z">
                <w:rPr/>
              </w:rPrChange>
            </w:rPr>
            <w:delText xml:space="preserve">. Su economía, que ha sido fuertemente dependiente del petróleo, ha fortalecido otros sectores, como el de servicios, comercio y agricultura. Actualmente, enfrenta retos importantes en la necesidad de reducir la pobreza, </w:delText>
          </w:r>
        </w:del>
      </w:ins>
      <w:ins w:id="4222" w:author="TOSHIBA" w:date="2015-10-30T15:32:00Z">
        <w:del w:id="4223" w:author="Dayrtman Fajardo Vásquez" w:date="2015-11-30T16:27:00Z">
          <w:r w:rsidR="00743A42" w:rsidRPr="00133E59" w:rsidDel="00133E59">
            <w:rPr>
              <w:rFonts w:ascii="Times New Roman" w:hAnsi="Times New Roman" w:cs="Times New Roman"/>
              <w:color w:val="000000" w:themeColor="text1"/>
              <w:rPrChange w:id="4224" w:author="Dayrtman Fajardo Vásquez" w:date="2015-11-30T16:27:00Z">
                <w:rPr/>
              </w:rPrChange>
            </w:rPr>
            <w:delText xml:space="preserve">en </w:delText>
          </w:r>
        </w:del>
      </w:ins>
      <w:ins w:id="4225" w:author="EUGENIA ARCE LONDONO" w:date="2015-04-29T09:25:00Z">
        <w:del w:id="4226" w:author="Dayrtman Fajardo Vásquez" w:date="2015-11-30T16:27:00Z">
          <w:r w:rsidRPr="00133E59" w:rsidDel="00133E59">
            <w:rPr>
              <w:rFonts w:ascii="Times New Roman" w:hAnsi="Times New Roman" w:cs="Times New Roman"/>
              <w:color w:val="000000" w:themeColor="text1"/>
              <w:rPrChange w:id="4227" w:author="Dayrtman Fajardo Vásquez" w:date="2015-11-30T16:27:00Z">
                <w:rPr/>
              </w:rPrChange>
            </w:rPr>
            <w:delText xml:space="preserve">la creación de empleos y </w:delText>
          </w:r>
        </w:del>
      </w:ins>
      <w:ins w:id="4228" w:author="TOSHIBA" w:date="2015-10-30T15:32:00Z">
        <w:del w:id="4229" w:author="Dayrtman Fajardo Vásquez" w:date="2015-11-30T16:27:00Z">
          <w:r w:rsidR="00743A42" w:rsidRPr="00133E59" w:rsidDel="00133E59">
            <w:rPr>
              <w:rFonts w:ascii="Times New Roman" w:hAnsi="Times New Roman" w:cs="Times New Roman"/>
              <w:color w:val="000000" w:themeColor="text1"/>
              <w:rPrChange w:id="4230" w:author="Dayrtman Fajardo Vásquez" w:date="2015-11-30T16:27:00Z">
                <w:rPr/>
              </w:rPrChange>
            </w:rPr>
            <w:delText xml:space="preserve">en </w:delText>
          </w:r>
        </w:del>
      </w:ins>
      <w:ins w:id="4231" w:author="EUGENIA ARCE LONDONO" w:date="2015-04-29T09:25:00Z">
        <w:del w:id="4232" w:author="Dayrtman Fajardo Vásquez" w:date="2015-11-30T16:27:00Z">
          <w:r w:rsidRPr="00133E59" w:rsidDel="00133E59">
            <w:rPr>
              <w:rFonts w:ascii="Times New Roman" w:hAnsi="Times New Roman" w:cs="Times New Roman"/>
              <w:color w:val="000000" w:themeColor="text1"/>
              <w:rPrChange w:id="4233" w:author="Dayrtman Fajardo Vásquez" w:date="2015-11-30T16:27:00Z">
                <w:rPr/>
              </w:rPrChange>
            </w:rPr>
            <w:delText>la aplicación de políticas de crecimiento económico más inclusivas.</w:delText>
          </w:r>
        </w:del>
      </w:ins>
      <w:ins w:id="4234" w:author="Dayrtman Fajardo Vásquez" w:date="2015-11-30T16:27:00Z">
        <w:r w:rsidR="00133E59">
          <w:rPr>
            <w:rFonts w:ascii="Times New Roman" w:hAnsi="Times New Roman" w:cs="Times New Roman"/>
            <w:b/>
            <w:color w:val="000000" w:themeColor="text1"/>
          </w:rPr>
          <w:t xml:space="preserve"> </w:t>
        </w:r>
      </w:ins>
    </w:p>
    <w:p w14:paraId="2DB91D5A" w14:textId="77777777" w:rsidR="00E76345" w:rsidRPr="005054CA" w:rsidDel="00133E59" w:rsidRDefault="00E76345" w:rsidP="00E76345">
      <w:pPr>
        <w:pStyle w:val="Prrafodelista"/>
        <w:shd w:val="clear" w:color="auto" w:fill="FFFFFF"/>
        <w:spacing w:before="360" w:after="360" w:line="269" w:lineRule="atLeast"/>
        <w:jc w:val="both"/>
        <w:rPr>
          <w:ins w:id="4235" w:author="EUGENIA ARCE LONDONO" w:date="2015-04-29T09:25:00Z"/>
          <w:del w:id="4236" w:author="Dayrtman Fajardo Vásquez" w:date="2015-11-30T16:27:00Z"/>
          <w:rFonts w:ascii="Times New Roman" w:hAnsi="Times New Roman" w:cs="Times New Roman"/>
          <w:b/>
          <w:color w:val="000000" w:themeColor="text1"/>
          <w:lang w:val="es-CO"/>
        </w:rPr>
      </w:pPr>
    </w:p>
    <w:p w14:paraId="31A7DD36" w14:textId="5CD3599F" w:rsidR="00E76345" w:rsidRPr="00133E59" w:rsidRDefault="00E76345" w:rsidP="00133E59">
      <w:pPr>
        <w:shd w:val="clear" w:color="auto" w:fill="FFFFFF"/>
        <w:spacing w:before="360" w:after="360" w:line="269" w:lineRule="atLeast"/>
        <w:jc w:val="both"/>
        <w:rPr>
          <w:rFonts w:ascii="Times New Roman" w:hAnsi="Times New Roman" w:cs="Times New Roman"/>
          <w:color w:val="000000" w:themeColor="text1"/>
          <w:rPrChange w:id="4237" w:author="Dayrtman Fajardo Vásquez" w:date="2015-11-30T16:28:00Z">
            <w:rPr>
              <w:rFonts w:ascii="Times New Roman" w:hAnsi="Times New Roman" w:cs="Times New Roman"/>
              <w:b/>
              <w:color w:val="000000" w:themeColor="text1"/>
            </w:rPr>
          </w:rPrChange>
        </w:rPr>
      </w:pPr>
      <w:r w:rsidRPr="00B82016">
        <w:rPr>
          <w:rFonts w:ascii="Times New Roman" w:hAnsi="Times New Roman" w:cs="Times New Roman"/>
          <w:b/>
          <w:color w:val="000000" w:themeColor="text1"/>
        </w:rPr>
        <w:t>Sudáfrica</w:t>
      </w:r>
      <w:ins w:id="4238" w:author="Dayrtman Fajardo Vásquez" w:date="2015-11-30T16:31:00Z">
        <w:r w:rsidR="00133E59">
          <w:rPr>
            <w:rFonts w:ascii="Times New Roman" w:hAnsi="Times New Roman" w:cs="Times New Roman"/>
            <w:color w:val="000000" w:themeColor="text1"/>
          </w:rPr>
          <w:t>, que</w:t>
        </w:r>
      </w:ins>
      <w:del w:id="4239" w:author="EUGENIA ARCE LONDONO" w:date="2015-04-29T09:25:00Z">
        <w:r w:rsidRPr="001726C4">
          <w:rPr>
            <w:rFonts w:ascii="Times New Roman" w:hAnsi="Times New Roman" w:cs="Times New Roman"/>
            <w:color w:val="000000" w:themeColor="text1"/>
          </w:rPr>
          <w:delText>;</w:delText>
        </w:r>
      </w:del>
      <w:ins w:id="4240" w:author="EUGENIA ARCE LONDONO" w:date="2015-04-29T09:25:00Z">
        <w:del w:id="4241" w:author="Dayrtman Fajardo Vásquez" w:date="2015-11-30T16:29:00Z">
          <w:r w:rsidRPr="00B82016" w:rsidDel="00133E59">
            <w:rPr>
              <w:rFonts w:ascii="Times New Roman" w:hAnsi="Times New Roman" w:cs="Times New Roman"/>
              <w:color w:val="000000" w:themeColor="text1"/>
            </w:rPr>
            <w:delText>:</w:delText>
          </w:r>
        </w:del>
      </w:ins>
      <w:del w:id="4242" w:author="Dayrtman Fajardo Vásquez" w:date="2015-11-30T16:29:00Z">
        <w:r w:rsidRPr="00B82016" w:rsidDel="00133E59">
          <w:rPr>
            <w:rFonts w:ascii="Times New Roman" w:hAnsi="Times New Roman" w:cs="Times New Roman"/>
            <w:color w:val="000000" w:themeColor="text1"/>
          </w:rPr>
          <w:delText xml:space="preserve"> su economía</w:delText>
        </w:r>
      </w:del>
      <w:r w:rsidRPr="00B82016">
        <w:rPr>
          <w:rFonts w:ascii="Times New Roman" w:hAnsi="Times New Roman" w:cs="Times New Roman"/>
          <w:color w:val="000000" w:themeColor="text1"/>
        </w:rPr>
        <w:t xml:space="preserve"> representa</w:t>
      </w:r>
      <w:r>
        <w:rPr>
          <w:rFonts w:ascii="Times New Roman" w:hAnsi="Times New Roman" w:cs="Times New Roman"/>
          <w:color w:val="000000" w:themeColor="text1"/>
        </w:rPr>
        <w:t xml:space="preserve"> el </w:t>
      </w:r>
      <w:del w:id="4243" w:author="EUGENIA ARCE LONDONO" w:date="2015-04-29T09:25:00Z">
        <w:r>
          <w:rPr>
            <w:rFonts w:ascii="Times New Roman" w:hAnsi="Times New Roman" w:cs="Times New Roman"/>
            <w:color w:val="000000" w:themeColor="text1"/>
          </w:rPr>
          <w:delText>40</w:delText>
        </w:r>
      </w:del>
      <w:ins w:id="4244" w:author="EUGENIA ARCE LONDONO" w:date="2015-04-29T09:25:00Z">
        <w:r>
          <w:rPr>
            <w:rFonts w:ascii="Times New Roman" w:hAnsi="Times New Roman" w:cs="Times New Roman"/>
            <w:color w:val="000000" w:themeColor="text1"/>
          </w:rPr>
          <w:t xml:space="preserve">14 </w:t>
        </w:r>
      </w:ins>
      <w:r w:rsidRPr="00B82016">
        <w:rPr>
          <w:rFonts w:ascii="Times New Roman" w:hAnsi="Times New Roman" w:cs="Times New Roman"/>
          <w:color w:val="000000" w:themeColor="text1"/>
        </w:rPr>
        <w:t xml:space="preserve">% del </w:t>
      </w:r>
      <w:del w:id="4245" w:author="EUGENIA ARCE LONDONO" w:date="2015-04-29T09:25:00Z">
        <w:r>
          <w:rPr>
            <w:rFonts w:ascii="Times New Roman" w:hAnsi="Times New Roman" w:cs="Times New Roman"/>
            <w:color w:val="000000" w:themeColor="text1"/>
          </w:rPr>
          <w:delText>PNB</w:delText>
        </w:r>
      </w:del>
      <w:ins w:id="4246" w:author="EUGENIA ARCE LONDONO" w:date="2015-04-29T09:25:00Z">
        <w:r w:rsidRPr="00B82016">
          <w:rPr>
            <w:rFonts w:ascii="Times New Roman" w:hAnsi="Times New Roman" w:cs="Times New Roman"/>
            <w:color w:val="000000" w:themeColor="text1"/>
          </w:rPr>
          <w:t>P</w:t>
        </w:r>
        <w:r>
          <w:rPr>
            <w:rFonts w:ascii="Times New Roman" w:hAnsi="Times New Roman" w:cs="Times New Roman"/>
            <w:color w:val="000000" w:themeColor="text1"/>
          </w:rPr>
          <w:t>I</w:t>
        </w:r>
        <w:r w:rsidRPr="00B82016">
          <w:rPr>
            <w:rFonts w:ascii="Times New Roman" w:hAnsi="Times New Roman" w:cs="Times New Roman"/>
            <w:color w:val="000000" w:themeColor="text1"/>
          </w:rPr>
          <w:t>B</w:t>
        </w:r>
      </w:ins>
      <w:r w:rsidRPr="00B82016">
        <w:rPr>
          <w:rFonts w:ascii="Times New Roman" w:hAnsi="Times New Roman" w:cs="Times New Roman"/>
          <w:color w:val="000000" w:themeColor="text1"/>
        </w:rPr>
        <w:t xml:space="preserve"> total de África</w:t>
      </w:r>
      <w:del w:id="4247" w:author="EUGENIA ARCE LONDONO" w:date="2015-04-29T09:25:00Z">
        <w:r>
          <w:rPr>
            <w:rFonts w:ascii="Times New Roman" w:hAnsi="Times New Roman" w:cs="Times New Roman"/>
            <w:color w:val="000000" w:themeColor="text1"/>
          </w:rPr>
          <w:delText>.</w:delText>
        </w:r>
        <w:r w:rsidRPr="001726C4">
          <w:rPr>
            <w:rFonts w:ascii="Times New Roman" w:hAnsi="Times New Roman" w:cs="Times New Roman"/>
            <w:color w:val="000000" w:themeColor="text1"/>
          </w:rPr>
          <w:delText xml:space="preserve"> </w:delText>
        </w:r>
        <w:r>
          <w:rPr>
            <w:rFonts w:ascii="Times New Roman" w:hAnsi="Times New Roman" w:cs="Times New Roman"/>
            <w:color w:val="000000" w:themeColor="text1"/>
          </w:rPr>
          <w:delText>A</w:delText>
        </w:r>
        <w:r w:rsidRPr="001726C4">
          <w:rPr>
            <w:rFonts w:ascii="Times New Roman" w:hAnsi="Times New Roman" w:cs="Times New Roman"/>
            <w:color w:val="000000" w:themeColor="text1"/>
          </w:rPr>
          <w:delText xml:space="preserve">demás, el </w:delText>
        </w:r>
        <w:r w:rsidRPr="00877773">
          <w:rPr>
            <w:rFonts w:ascii="Times New Roman" w:hAnsi="Times New Roman" w:cs="Times New Roman"/>
            <w:b/>
            <w:color w:val="000000" w:themeColor="text1"/>
          </w:rPr>
          <w:delText>75%</w:delText>
        </w:r>
      </w:del>
      <w:ins w:id="4248" w:author="EUGENIA ARCE LONDONO" w:date="2015-04-29T09:25:00Z">
        <w:del w:id="4249" w:author="Dayrtman Fajardo Vásquez" w:date="2015-11-30T16:30:00Z">
          <w:r w:rsidDel="00133E59">
            <w:rPr>
              <w:rFonts w:ascii="Times New Roman" w:hAnsi="Times New Roman" w:cs="Times New Roman"/>
              <w:color w:val="000000" w:themeColor="text1"/>
            </w:rPr>
            <w:delText>, y llegó a una producción total de $341 mil millones de dólares en 2014</w:delText>
          </w:r>
        </w:del>
      </w:ins>
      <w:ins w:id="4250" w:author="Dayrtman Fajardo Vásquez" w:date="2015-11-30T16:31:00Z">
        <w:r w:rsidR="00133E59">
          <w:rPr>
            <w:rFonts w:ascii="Times New Roman" w:hAnsi="Times New Roman" w:cs="Times New Roman"/>
            <w:color w:val="000000" w:themeColor="text1"/>
          </w:rPr>
          <w:t>, y</w:t>
        </w:r>
      </w:ins>
      <w:ins w:id="4251" w:author="EUGENIA ARCE LONDONO" w:date="2015-04-29T09:25:00Z">
        <w:del w:id="4252" w:author="Dayrtman Fajardo Vásquez" w:date="2015-11-30T16:31:00Z">
          <w:r w:rsidRPr="00B82016" w:rsidDel="00133E59">
            <w:rPr>
              <w:rFonts w:ascii="Times New Roman" w:hAnsi="Times New Roman" w:cs="Times New Roman"/>
              <w:color w:val="000000" w:themeColor="text1"/>
            </w:rPr>
            <w:delText>.</w:delText>
          </w:r>
        </w:del>
        <w:r w:rsidRPr="00B82016">
          <w:rPr>
            <w:rFonts w:ascii="Times New Roman" w:hAnsi="Times New Roman" w:cs="Times New Roman"/>
            <w:color w:val="000000" w:themeColor="text1"/>
          </w:rPr>
          <w:t xml:space="preserve"> </w:t>
        </w:r>
        <w:del w:id="4253" w:author="Dayrtman Fajardo Vásquez" w:date="2015-11-30T16:17:00Z">
          <w:r w:rsidDel="00377686">
            <w:rPr>
              <w:rFonts w:ascii="Times New Roman" w:hAnsi="Times New Roman" w:cs="Times New Roman"/>
              <w:color w:val="000000" w:themeColor="text1"/>
            </w:rPr>
            <w:delText>Un porcentaje significativo</w:delText>
          </w:r>
        </w:del>
      </w:ins>
      <w:del w:id="4254" w:author="Dayrtman Fajardo Vásquez" w:date="2015-11-30T16:17:00Z">
        <w:r w:rsidRPr="00B82016" w:rsidDel="00377686">
          <w:rPr>
            <w:rFonts w:ascii="Times New Roman" w:hAnsi="Times New Roman" w:cs="Times New Roman"/>
            <w:color w:val="000000" w:themeColor="text1"/>
          </w:rPr>
          <w:delText xml:space="preserve"> del </w:delText>
        </w:r>
        <w:r w:rsidRPr="00B82016" w:rsidDel="00377686">
          <w:rPr>
            <w:rFonts w:ascii="Times New Roman" w:hAnsi="Times New Roman" w:cs="Times New Roman"/>
            <w:b/>
            <w:color w:val="000000" w:themeColor="text1"/>
          </w:rPr>
          <w:delText>sector industrial</w:delText>
        </w:r>
        <w:r w:rsidRPr="00B82016" w:rsidDel="00377686">
          <w:rPr>
            <w:rFonts w:ascii="Times New Roman" w:hAnsi="Times New Roman" w:cs="Times New Roman"/>
            <w:color w:val="000000" w:themeColor="text1"/>
          </w:rPr>
          <w:delText xml:space="preserve"> de este c</w:delText>
        </w:r>
        <w:r w:rsidDel="00377686">
          <w:rPr>
            <w:rFonts w:ascii="Times New Roman" w:hAnsi="Times New Roman" w:cs="Times New Roman"/>
            <w:color w:val="000000" w:themeColor="text1"/>
          </w:rPr>
          <w:delText>ontinente se ubica en este país</w:delText>
        </w:r>
        <w:r w:rsidRPr="001726C4" w:rsidDel="00377686">
          <w:rPr>
            <w:rFonts w:ascii="Times New Roman" w:hAnsi="Times New Roman" w:cs="Times New Roman"/>
            <w:color w:val="000000" w:themeColor="text1"/>
          </w:rPr>
          <w:delText>:</w:delText>
        </w:r>
      </w:del>
      <w:ins w:id="4255" w:author="EUGENIA ARCE LONDONO" w:date="2015-04-29T09:25:00Z">
        <w:del w:id="4256" w:author="Dayrtman Fajardo Vásquez" w:date="2015-11-30T16:17:00Z">
          <w:r w:rsidDel="00377686">
            <w:rPr>
              <w:rFonts w:ascii="Times New Roman" w:hAnsi="Times New Roman" w:cs="Times New Roman"/>
              <w:color w:val="000000" w:themeColor="text1"/>
            </w:rPr>
            <w:delText>, incluida la</w:delText>
          </w:r>
        </w:del>
      </w:ins>
      <w:del w:id="4257" w:author="Dayrtman Fajardo Vásquez" w:date="2015-11-30T16:17:00Z">
        <w:r w:rsidRPr="00B82016" w:rsidDel="00377686">
          <w:rPr>
            <w:rFonts w:ascii="Times New Roman" w:hAnsi="Times New Roman" w:cs="Times New Roman"/>
            <w:color w:val="000000" w:themeColor="text1"/>
          </w:rPr>
          <w:delText xml:space="preserve"> industria</w:delText>
        </w:r>
        <w:r w:rsidRPr="001726C4" w:rsidDel="00377686">
          <w:rPr>
            <w:rFonts w:ascii="Times New Roman" w:hAnsi="Times New Roman" w:cs="Times New Roman"/>
            <w:color w:val="000000" w:themeColor="text1"/>
          </w:rPr>
          <w:delText>, acererías</w:delText>
        </w:r>
      </w:del>
      <w:ins w:id="4258" w:author="EUGENIA ARCE LONDONO" w:date="2015-04-29T09:25:00Z">
        <w:del w:id="4259" w:author="Dayrtman Fajardo Vásquez" w:date="2015-11-30T16:17:00Z">
          <w:r w:rsidDel="00377686">
            <w:rPr>
              <w:rFonts w:ascii="Times New Roman" w:hAnsi="Times New Roman" w:cs="Times New Roman"/>
              <w:color w:val="000000" w:themeColor="text1"/>
            </w:rPr>
            <w:delText xml:space="preserve"> del acero, automotriz</w:delText>
          </w:r>
        </w:del>
      </w:ins>
      <w:del w:id="4260" w:author="Dayrtman Fajardo Vásquez" w:date="2015-11-30T16:17:00Z">
        <w:r w:rsidDel="00377686">
          <w:rPr>
            <w:rFonts w:ascii="Times New Roman" w:hAnsi="Times New Roman" w:cs="Times New Roman"/>
            <w:color w:val="000000" w:themeColor="text1"/>
          </w:rPr>
          <w:delText xml:space="preserve">, </w:delText>
        </w:r>
        <w:r w:rsidRPr="00B82016" w:rsidDel="00377686">
          <w:rPr>
            <w:rFonts w:ascii="Times New Roman" w:hAnsi="Times New Roman" w:cs="Times New Roman"/>
            <w:color w:val="000000" w:themeColor="text1"/>
          </w:rPr>
          <w:delText xml:space="preserve">material ferroviario y maquinaria minera. </w:delText>
        </w:r>
      </w:del>
      <w:ins w:id="4261" w:author="EUGENIA ARCE LONDONO" w:date="2015-04-29T09:25:00Z">
        <w:del w:id="4262" w:author="Dayrtman Fajardo Vásquez" w:date="2015-11-30T16:17:00Z">
          <w:r w:rsidDel="00377686">
            <w:rPr>
              <w:rFonts w:ascii="Times New Roman" w:hAnsi="Times New Roman" w:cs="Times New Roman"/>
              <w:color w:val="000000" w:themeColor="text1"/>
            </w:rPr>
            <w:delText xml:space="preserve">El sector financiero se destaca como el más </w:delText>
          </w:r>
        </w:del>
      </w:ins>
      <w:ins w:id="4263" w:author="TOSHIBA" w:date="2015-10-30T15:33:00Z">
        <w:del w:id="4264" w:author="Dayrtman Fajardo Vásquez" w:date="2015-11-30T16:17:00Z">
          <w:r w:rsidR="00743A42" w:rsidDel="00377686">
            <w:rPr>
              <w:rFonts w:ascii="Times New Roman" w:hAnsi="Times New Roman" w:cs="Times New Roman"/>
              <w:color w:val="000000" w:themeColor="text1"/>
            </w:rPr>
            <w:delText xml:space="preserve">avanzado </w:delText>
          </w:r>
        </w:del>
      </w:ins>
      <w:ins w:id="4265" w:author="EUGENIA ARCE LONDONO" w:date="2015-04-29T09:25:00Z">
        <w:del w:id="4266" w:author="Dayrtman Fajardo Vásquez" w:date="2015-11-30T16:17:00Z">
          <w:r w:rsidDel="00377686">
            <w:rPr>
              <w:rFonts w:ascii="Times New Roman" w:hAnsi="Times New Roman" w:cs="Times New Roman"/>
              <w:color w:val="000000" w:themeColor="text1"/>
            </w:rPr>
            <w:delText xml:space="preserve">sofisticado de África. </w:delText>
          </w:r>
        </w:del>
      </w:ins>
      <w:del w:id="4267" w:author="Dayrtman Fajardo Vásquez" w:date="2015-11-30T16:28:00Z">
        <w:r w:rsidRPr="00B82016" w:rsidDel="00133E59">
          <w:rPr>
            <w:rFonts w:ascii="Times New Roman" w:hAnsi="Times New Roman" w:cs="Times New Roman"/>
            <w:color w:val="000000" w:themeColor="text1"/>
          </w:rPr>
          <w:delText>Es el primer productor y exportador mundial</w:delText>
        </w:r>
      </w:del>
      <w:del w:id="4268" w:author="Dayrtman Fajardo Vásquez" w:date="2015-11-30T16:24:00Z">
        <w:r w:rsidRPr="00B82016" w:rsidDel="00377686">
          <w:rPr>
            <w:rFonts w:ascii="Times New Roman" w:hAnsi="Times New Roman" w:cs="Times New Roman"/>
            <w:color w:val="000000" w:themeColor="text1"/>
          </w:rPr>
          <w:delText xml:space="preserve"> de </w:delText>
        </w:r>
        <w:r w:rsidRPr="00877773" w:rsidDel="00377686">
          <w:rPr>
            <w:rFonts w:ascii="Times New Roman" w:hAnsi="Times New Roman" w:cs="Times New Roman"/>
            <w:b/>
            <w:color w:val="000000" w:themeColor="text1"/>
          </w:rPr>
          <w:delText>oro,</w:delText>
        </w:r>
        <w:r w:rsidRPr="001726C4" w:rsidDel="00377686">
          <w:rPr>
            <w:rFonts w:ascii="Times New Roman" w:hAnsi="Times New Roman" w:cs="Times New Roman"/>
            <w:color w:val="000000" w:themeColor="text1"/>
          </w:rPr>
          <w:delText xml:space="preserve"> </w:delText>
        </w:r>
        <w:r w:rsidRPr="00B82016" w:rsidDel="00377686">
          <w:rPr>
            <w:rFonts w:ascii="Times New Roman" w:hAnsi="Times New Roman" w:cs="Times New Roman"/>
            <w:b/>
            <w:color w:val="000000" w:themeColor="text1"/>
          </w:rPr>
          <w:delText>platino</w:delText>
        </w:r>
        <w:r w:rsidRPr="00B82016" w:rsidDel="00377686">
          <w:rPr>
            <w:rFonts w:ascii="Times New Roman" w:hAnsi="Times New Roman" w:cs="Times New Roman"/>
            <w:color w:val="000000" w:themeColor="text1"/>
          </w:rPr>
          <w:delText xml:space="preserve"> y c</w:delText>
        </w:r>
        <w:r w:rsidRPr="00B82016" w:rsidDel="00377686">
          <w:rPr>
            <w:rFonts w:ascii="Times New Roman" w:hAnsi="Times New Roman" w:cs="Times New Roman"/>
            <w:b/>
            <w:color w:val="000000" w:themeColor="text1"/>
          </w:rPr>
          <w:delText>romo</w:delText>
        </w:r>
        <w:r w:rsidRPr="00B82016" w:rsidDel="00377686">
          <w:rPr>
            <w:rFonts w:ascii="Times New Roman" w:hAnsi="Times New Roman" w:cs="Times New Roman"/>
            <w:color w:val="000000" w:themeColor="text1"/>
          </w:rPr>
          <w:delText xml:space="preserve">, </w:delText>
        </w:r>
      </w:del>
      <w:ins w:id="4269" w:author="EUGENIA ARCE LONDONO" w:date="2015-04-29T09:25:00Z">
        <w:del w:id="4270" w:author="Dayrtman Fajardo Vásquez" w:date="2015-11-30T16:24:00Z">
          <w:r w:rsidDel="00377686">
            <w:rPr>
              <w:rFonts w:ascii="Times New Roman" w:hAnsi="Times New Roman" w:cs="Times New Roman"/>
              <w:color w:val="000000" w:themeColor="text1"/>
            </w:rPr>
            <w:delText xml:space="preserve">el quinto país productor de </w:delText>
          </w:r>
          <w:r w:rsidDel="00377686">
            <w:rPr>
              <w:rFonts w:ascii="Times New Roman" w:hAnsi="Times New Roman" w:cs="Times New Roman"/>
              <w:b/>
              <w:color w:val="000000" w:themeColor="text1"/>
            </w:rPr>
            <w:delText>oro</w:delText>
          </w:r>
        </w:del>
        <w:del w:id="4271" w:author="Dayrtman Fajardo Vásquez" w:date="2015-11-30T16:28:00Z">
          <w:r w:rsidDel="00133E59">
            <w:rPr>
              <w:rFonts w:ascii="Times New Roman" w:hAnsi="Times New Roman" w:cs="Times New Roman"/>
              <w:b/>
              <w:color w:val="000000" w:themeColor="text1"/>
            </w:rPr>
            <w:delText xml:space="preserve">, </w:delText>
          </w:r>
        </w:del>
      </w:ins>
      <w:del w:id="4272" w:author="Dayrtman Fajardo Vásquez" w:date="2015-11-30T16:28:00Z">
        <w:r w:rsidRPr="00B82016" w:rsidDel="00133E59">
          <w:rPr>
            <w:rFonts w:ascii="Times New Roman" w:hAnsi="Times New Roman" w:cs="Times New Roman"/>
            <w:color w:val="000000" w:themeColor="text1"/>
          </w:rPr>
          <w:delText xml:space="preserve">y ocupa el cuarto lugar mundial en la producción de </w:delText>
        </w:r>
        <w:r w:rsidRPr="00B82016" w:rsidDel="00133E59">
          <w:rPr>
            <w:rFonts w:ascii="Times New Roman" w:hAnsi="Times New Roman" w:cs="Times New Roman"/>
            <w:b/>
            <w:color w:val="000000" w:themeColor="text1"/>
          </w:rPr>
          <w:delText>diamantes.</w:delText>
        </w:r>
      </w:del>
      <w:r w:rsidRPr="00B82016">
        <w:rPr>
          <w:rFonts w:ascii="Times New Roman" w:hAnsi="Times New Roman" w:cs="Times New Roman"/>
          <w:b/>
          <w:color w:val="000000" w:themeColor="text1"/>
        </w:rPr>
        <w:t xml:space="preserve"> </w:t>
      </w:r>
      <w:ins w:id="4273" w:author="Dayrtman Fajardo Vásquez" w:date="2015-11-30T16:28:00Z">
        <w:r w:rsidR="00133E59">
          <w:rPr>
            <w:rFonts w:ascii="Times New Roman" w:hAnsi="Times New Roman" w:cs="Times New Roman"/>
            <w:b/>
            <w:color w:val="000000" w:themeColor="text1"/>
          </w:rPr>
          <w:t>Egipto,</w:t>
        </w:r>
        <w:r w:rsidR="00133E59">
          <w:rPr>
            <w:rFonts w:ascii="Times New Roman" w:hAnsi="Times New Roman" w:cs="Times New Roman"/>
            <w:color w:val="000000" w:themeColor="text1"/>
          </w:rPr>
          <w:t xml:space="preserve"> la t</w:t>
        </w:r>
        <w:r w:rsidR="00133E59">
          <w:rPr>
            <w:rFonts w:ascii="Times New Roman" w:hAnsi="Times New Roman" w:cs="Times New Roman"/>
            <w:color w:val="000000" w:themeColor="text1"/>
          </w:rPr>
          <w:t>ercera economía del continente, que</w:t>
        </w:r>
        <w:r w:rsidR="00133E59">
          <w:rPr>
            <w:rFonts w:ascii="Times New Roman" w:hAnsi="Times New Roman" w:cs="Times New Roman"/>
            <w:color w:val="000000" w:themeColor="text1"/>
          </w:rPr>
          <w:t xml:space="preserve"> concentra el 13 % del PIB africano.</w:t>
        </w:r>
      </w:ins>
    </w:p>
    <w:tbl>
      <w:tblPr>
        <w:tblStyle w:val="Tablaconcuadrcula"/>
        <w:tblW w:w="0" w:type="auto"/>
        <w:tblLayout w:type="fixed"/>
        <w:tblLook w:val="04A0" w:firstRow="1" w:lastRow="0" w:firstColumn="1" w:lastColumn="0" w:noHBand="0" w:noVBand="1"/>
      </w:tblPr>
      <w:tblGrid>
        <w:gridCol w:w="2518"/>
        <w:gridCol w:w="6536"/>
      </w:tblGrid>
      <w:tr w:rsidR="00E76345" w:rsidRPr="00261855" w14:paraId="5C5B61D4" w14:textId="77777777" w:rsidTr="008C38A3">
        <w:tc>
          <w:tcPr>
            <w:tcW w:w="9054" w:type="dxa"/>
            <w:gridSpan w:val="2"/>
            <w:shd w:val="clear" w:color="auto" w:fill="0D0D0D" w:themeFill="text1" w:themeFillTint="F2"/>
          </w:tcPr>
          <w:p w14:paraId="0FDE4074" w14:textId="77777777" w:rsidR="00E76345" w:rsidRPr="00261855" w:rsidRDefault="00E76345" w:rsidP="008C38A3">
            <w:pPr>
              <w:spacing w:before="2" w:after="2"/>
              <w:jc w:val="center"/>
              <w:rPr>
                <w:rFonts w:ascii="Times New Roman" w:hAnsi="Times New Roman" w:cs="Times New Roman"/>
                <w:b/>
                <w:color w:val="FFFFFF" w:themeColor="background1"/>
              </w:rPr>
            </w:pPr>
            <w:r w:rsidRPr="00261855">
              <w:rPr>
                <w:rFonts w:ascii="Times New Roman" w:hAnsi="Times New Roman" w:cs="Times New Roman"/>
                <w:b/>
                <w:color w:val="FFFFFF" w:themeColor="background1"/>
              </w:rPr>
              <w:t>Imagen (fotografía, gráfica o ilustración)</w:t>
            </w:r>
          </w:p>
        </w:tc>
      </w:tr>
      <w:tr w:rsidR="00E76345" w:rsidRPr="00261855" w14:paraId="11AA68BD" w14:textId="77777777" w:rsidTr="008C38A3">
        <w:tc>
          <w:tcPr>
            <w:tcW w:w="2518" w:type="dxa"/>
          </w:tcPr>
          <w:p w14:paraId="38C4EAFE" w14:textId="77777777" w:rsidR="00E76345" w:rsidRPr="00B367C3" w:rsidRDefault="00E76345" w:rsidP="008C38A3">
            <w:pPr>
              <w:spacing w:before="2" w:after="2"/>
              <w:rPr>
                <w:rFonts w:ascii="Times New Roman" w:hAnsi="Times New Roman" w:cs="Times New Roman"/>
                <w:b/>
                <w:sz w:val="18"/>
                <w:szCs w:val="18"/>
              </w:rPr>
            </w:pPr>
            <w:r w:rsidRPr="00B367C3">
              <w:rPr>
                <w:rFonts w:ascii="Times New Roman" w:hAnsi="Times New Roman" w:cs="Times New Roman"/>
                <w:b/>
                <w:sz w:val="18"/>
                <w:szCs w:val="18"/>
              </w:rPr>
              <w:t>Código</w:t>
            </w:r>
          </w:p>
        </w:tc>
        <w:tc>
          <w:tcPr>
            <w:tcW w:w="6536" w:type="dxa"/>
          </w:tcPr>
          <w:p w14:paraId="7577D81B" w14:textId="77777777" w:rsidR="00E76345" w:rsidRPr="00B367C3" w:rsidRDefault="00E76345" w:rsidP="008C38A3">
            <w:pPr>
              <w:spacing w:before="2" w:after="2"/>
              <w:rPr>
                <w:rFonts w:ascii="Times New Roman" w:hAnsi="Times New Roman" w:cs="Times New Roman"/>
                <w:b/>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_IMG200</w:t>
            </w:r>
          </w:p>
        </w:tc>
      </w:tr>
      <w:tr w:rsidR="00E76345" w:rsidRPr="001726C4" w14:paraId="15E187BF" w14:textId="77777777" w:rsidTr="008C38A3">
        <w:tc>
          <w:tcPr>
            <w:tcW w:w="2518" w:type="dxa"/>
          </w:tcPr>
          <w:p w14:paraId="5180E7E9"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594DB9E6" w14:textId="77777777" w:rsidR="00E76345" w:rsidRPr="001726C4" w:rsidRDefault="00E76345" w:rsidP="008C38A3">
            <w:pPr>
              <w:spacing w:before="2" w:after="2"/>
              <w:rPr>
                <w:rFonts w:ascii="Times New Roman" w:hAnsi="Times New Roman" w:cs="Times New Roman"/>
                <w:color w:val="000000" w:themeColor="text1"/>
              </w:rPr>
            </w:pPr>
            <w:r>
              <w:rPr>
                <w:noProof/>
                <w:lang w:val="es-CO" w:eastAsia="es-CO"/>
              </w:rPr>
              <w:drawing>
                <wp:inline distT="0" distB="0" distL="0" distR="0" wp14:anchorId="7932F493" wp14:editId="32DDA65C">
                  <wp:extent cx="2608143" cy="1843088"/>
                  <wp:effectExtent l="0" t="0" r="1905" b="5080"/>
                  <wp:docPr id="71" name="Imagen 71" descr="http://thumb7.shutterstock.com/display_pic_with_logo/581782/114123505/stock-photo-johannesburg-at-sunset-114123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81782/114123505/stock-photo-johannesburg-at-sunset-11412350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8143" cy="1843088"/>
                          </a:xfrm>
                          <a:prstGeom prst="rect">
                            <a:avLst/>
                          </a:prstGeom>
                          <a:noFill/>
                          <a:ln>
                            <a:noFill/>
                          </a:ln>
                        </pic:spPr>
                      </pic:pic>
                    </a:graphicData>
                  </a:graphic>
                </wp:inline>
              </w:drawing>
            </w:r>
          </w:p>
        </w:tc>
      </w:tr>
      <w:tr w:rsidR="00E76345" w:rsidRPr="001726C4" w14:paraId="28F4CECC" w14:textId="77777777" w:rsidTr="008C38A3">
        <w:tc>
          <w:tcPr>
            <w:tcW w:w="2518" w:type="dxa"/>
          </w:tcPr>
          <w:p w14:paraId="0821600A"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36E1536" w14:textId="77777777" w:rsidR="00E76345" w:rsidRDefault="00075493" w:rsidP="008C38A3">
            <w:pPr>
              <w:spacing w:before="2" w:after="2"/>
            </w:pPr>
            <w:r>
              <w:fldChar w:fldCharType="begin"/>
            </w:r>
            <w:r>
              <w:instrText xml:space="preserve"> HYPERLINK "http://www.shutterstock.com/cat.mhtml?lang=en&amp;language=en&amp;ref_site=photo&amp;search_source=search_form&amp;version=llv1&amp;anyorall=all&amp;safesearch=1&amp;use_local_boost=1&amp;search_tracking_id=cayxSqTr3bu7DNwIGzCMUQ&amp;searchterm=johannesburg%20south%20africa&amp;show_color_wheel=1&amp;orient=&amp;commercial_ok=&amp;media_type=images&amp;search_cat=&amp;searchtermx=&amp;photographer_name=&amp;people_gender=&amp;people_age=&amp;people_ethnicity=&amp;people_number=&amp;color=&amp;page=1&amp;inline=114123505" </w:instrText>
            </w:r>
            <w:r>
              <w:fldChar w:fldCharType="separate"/>
            </w:r>
            <w:r w:rsidR="00E76345" w:rsidRPr="002907F5">
              <w:rPr>
                <w:rStyle w:val="Hipervnculo"/>
              </w:rPr>
              <w:t>http://www.shutterstock.com/cat.mhtml?lang=en&amp;language=en&amp;ref_site=photo&amp;search_source=search_form&amp;version=llv1&amp;anyorall=all&amp;safesearch=1&amp;use_local_boost=1&amp;search_tracking_id=cayxSq</w:t>
            </w:r>
            <w:r w:rsidR="00E76345" w:rsidRPr="00BB31F4">
              <w:rPr>
                <w:rStyle w:val="Hipervnculo"/>
                <w:sz w:val="16"/>
                <w:szCs w:val="16"/>
              </w:rPr>
              <w:t>Tr3bu7DNwIGzCMUQ&amp;searchterm=johannesburg%20south%20africa&amp;show_color_wheel=1&amp;orient=&amp;commercial_ok=&amp;media_type=images&amp;search_cat=&amp;searchtermx=&amp;photographer_name=&amp;people_gender=&amp;people_age=&amp;people_ethnicity=&amp;people_number=&amp;color=&amp;page=1&amp;inline=114123505</w:t>
            </w:r>
            <w:r>
              <w:rPr>
                <w:rStyle w:val="Hipervnculo"/>
                <w:sz w:val="16"/>
                <w:szCs w:val="16"/>
              </w:rPr>
              <w:fldChar w:fldCharType="end"/>
            </w:r>
          </w:p>
          <w:p w14:paraId="31306739" w14:textId="77777777" w:rsidR="00E76345" w:rsidRPr="001726C4" w:rsidRDefault="00E76345" w:rsidP="008C38A3">
            <w:pPr>
              <w:spacing w:before="2" w:after="2"/>
              <w:rPr>
                <w:rFonts w:ascii="Times New Roman" w:hAnsi="Times New Roman" w:cs="Times New Roman"/>
                <w:color w:val="000000" w:themeColor="text1"/>
              </w:rPr>
            </w:pPr>
          </w:p>
        </w:tc>
      </w:tr>
      <w:tr w:rsidR="00E76345" w:rsidRPr="001726C4" w14:paraId="6483874E" w14:textId="77777777" w:rsidTr="008C38A3">
        <w:tc>
          <w:tcPr>
            <w:tcW w:w="2518" w:type="dxa"/>
          </w:tcPr>
          <w:p w14:paraId="52AE40D3" w14:textId="77777777" w:rsidR="00E76345" w:rsidRPr="001726C4" w:rsidRDefault="00E76345" w:rsidP="008C38A3">
            <w:pPr>
              <w:spacing w:before="2" w:after="2"/>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1F9BAE5" w14:textId="77777777" w:rsidR="00E76345" w:rsidRPr="001726C4" w:rsidRDefault="00E76345" w:rsidP="008C38A3">
            <w:pPr>
              <w:spacing w:before="2" w:after="2"/>
              <w:jc w:val="both"/>
              <w:rPr>
                <w:rFonts w:ascii="Times New Roman" w:hAnsi="Times New Roman" w:cs="Times New Roman"/>
                <w:color w:val="000000" w:themeColor="text1"/>
              </w:rPr>
            </w:pPr>
            <w:r w:rsidRPr="001726C4">
              <w:rPr>
                <w:rFonts w:ascii="Times New Roman" w:hAnsi="Times New Roman" w:cs="Times New Roman"/>
                <w:b/>
                <w:color w:val="000000" w:themeColor="text1"/>
              </w:rPr>
              <w:t>Sudáfrica</w:t>
            </w:r>
            <w:r>
              <w:rPr>
                <w:rFonts w:ascii="Times New Roman" w:hAnsi="Times New Roman" w:cs="Times New Roman"/>
                <w:color w:val="000000" w:themeColor="text1"/>
              </w:rPr>
              <w:t xml:space="preserve"> </w:t>
            </w:r>
            <w:del w:id="4274" w:author="EUGENIA ARCE LONDONO" w:date="2015-04-29T09:25:00Z">
              <w:r>
                <w:rPr>
                  <w:rFonts w:ascii="Times New Roman" w:hAnsi="Times New Roman" w:cs="Times New Roman"/>
                  <w:color w:val="000000" w:themeColor="text1"/>
                </w:rPr>
                <w:delText>la economía</w:delText>
              </w:r>
            </w:del>
            <w:ins w:id="4275" w:author="TOSHIBA" w:date="2015-10-31T14:52:00Z">
              <w:r w:rsidR="00616D2A">
                <w:rPr>
                  <w:rFonts w:ascii="Times New Roman" w:hAnsi="Times New Roman" w:cs="Times New Roman"/>
                  <w:color w:val="000000" w:themeColor="text1"/>
                </w:rPr>
                <w:t xml:space="preserve"> </w:t>
              </w:r>
            </w:ins>
            <w:ins w:id="4276" w:author="EUGENIA ARCE LONDONO" w:date="2015-04-29T09:25:00Z">
              <w:r>
                <w:rPr>
                  <w:rFonts w:ascii="Times New Roman" w:hAnsi="Times New Roman" w:cs="Times New Roman"/>
                  <w:color w:val="000000" w:themeColor="text1"/>
                </w:rPr>
                <w:t>es una de las economías</w:t>
              </w:r>
            </w:ins>
            <w:r>
              <w:rPr>
                <w:rFonts w:ascii="Times New Roman" w:hAnsi="Times New Roman" w:cs="Times New Roman"/>
                <w:color w:val="000000" w:themeColor="text1"/>
              </w:rPr>
              <w:t xml:space="preserve"> más representativa de África.</w:t>
            </w:r>
            <w:del w:id="4277" w:author="TOSHIBA" w:date="2015-10-28T12:18:00Z">
              <w:r w:rsidDel="00225EC7">
                <w:rPr>
                  <w:rFonts w:ascii="Times New Roman" w:hAnsi="Times New Roman" w:cs="Times New Roman"/>
                  <w:color w:val="000000" w:themeColor="text1"/>
                </w:rPr>
                <w:delText xml:space="preserve"> </w:delText>
              </w:r>
              <w:r w:rsidRPr="001726C4" w:rsidDel="00225EC7">
                <w:rPr>
                  <w:rFonts w:ascii="Times New Roman" w:hAnsi="Times New Roman" w:cs="Times New Roman"/>
                  <w:color w:val="000000" w:themeColor="text1"/>
                </w:rPr>
                <w:delText xml:space="preserve"> </w:delText>
              </w:r>
            </w:del>
            <w:ins w:id="4278" w:author="TOSHIBA" w:date="2015-10-28T12:18:00Z">
              <w:r w:rsidR="00225EC7">
                <w:rPr>
                  <w:rFonts w:ascii="Times New Roman" w:hAnsi="Times New Roman" w:cs="Times New Roman"/>
                  <w:color w:val="000000" w:themeColor="text1"/>
                </w:rPr>
                <w:t xml:space="preserve"> </w:t>
              </w:r>
            </w:ins>
            <w:r>
              <w:rPr>
                <w:rFonts w:ascii="Times New Roman" w:hAnsi="Times New Roman" w:cs="Times New Roman"/>
                <w:color w:val="000000" w:themeColor="text1"/>
              </w:rPr>
              <w:t>Concentra</w:t>
            </w:r>
            <w:del w:id="4279" w:author="TOSHIBA" w:date="2015-10-28T12:18:00Z">
              <w:r w:rsidDel="00225EC7">
                <w:rPr>
                  <w:rFonts w:ascii="Times New Roman" w:hAnsi="Times New Roman" w:cs="Times New Roman"/>
                  <w:color w:val="000000" w:themeColor="text1"/>
                </w:rPr>
                <w:delText xml:space="preserve"> </w:delText>
              </w:r>
              <w:r w:rsidRPr="001726C4" w:rsidDel="00225EC7">
                <w:rPr>
                  <w:rFonts w:ascii="Times New Roman" w:hAnsi="Times New Roman" w:cs="Times New Roman"/>
                  <w:color w:val="000000" w:themeColor="text1"/>
                </w:rPr>
                <w:delText xml:space="preserve"> </w:delText>
              </w:r>
            </w:del>
            <w:ins w:id="4280" w:author="TOSHIBA" w:date="2015-10-28T12:18:00Z">
              <w:r w:rsidR="00225EC7">
                <w:rPr>
                  <w:rFonts w:ascii="Times New Roman" w:hAnsi="Times New Roman" w:cs="Times New Roman"/>
                  <w:color w:val="000000" w:themeColor="text1"/>
                </w:rPr>
                <w:t xml:space="preserve"> </w:t>
              </w:r>
            </w:ins>
            <w:r w:rsidRPr="001726C4">
              <w:rPr>
                <w:rFonts w:ascii="Times New Roman" w:hAnsi="Times New Roman" w:cs="Times New Roman"/>
                <w:color w:val="000000" w:themeColor="text1"/>
              </w:rPr>
              <w:t xml:space="preserve">el </w:t>
            </w:r>
            <w:r w:rsidRPr="00877773">
              <w:rPr>
                <w:rFonts w:ascii="Times New Roman" w:hAnsi="Times New Roman" w:cs="Times New Roman"/>
                <w:b/>
                <w:color w:val="000000" w:themeColor="text1"/>
              </w:rPr>
              <w:t>75%</w:t>
            </w:r>
            <w:r w:rsidRPr="001726C4">
              <w:rPr>
                <w:rFonts w:ascii="Times New Roman" w:hAnsi="Times New Roman" w:cs="Times New Roman"/>
                <w:color w:val="000000" w:themeColor="text1"/>
              </w:rPr>
              <w:t xml:space="preserve"> del </w:t>
            </w:r>
            <w:r w:rsidRPr="00877773">
              <w:rPr>
                <w:rFonts w:ascii="Times New Roman" w:hAnsi="Times New Roman" w:cs="Times New Roman"/>
                <w:b/>
                <w:color w:val="000000" w:themeColor="text1"/>
              </w:rPr>
              <w:t>sector industrial</w:t>
            </w:r>
            <w:r w:rsidRPr="001726C4">
              <w:rPr>
                <w:rFonts w:ascii="Times New Roman" w:hAnsi="Times New Roman" w:cs="Times New Roman"/>
                <w:color w:val="000000" w:themeColor="text1"/>
              </w:rPr>
              <w:t xml:space="preserve"> de este continente.</w:t>
            </w:r>
          </w:p>
        </w:tc>
      </w:tr>
    </w:tbl>
    <w:p w14:paraId="24EAAA4F" w14:textId="2E9E2CE7" w:rsidR="00E76345" w:rsidRPr="008C7427" w:rsidDel="00133E59" w:rsidRDefault="00E76345" w:rsidP="00E76345">
      <w:pPr>
        <w:shd w:val="clear" w:color="auto" w:fill="FFFFFF"/>
        <w:spacing w:before="360" w:after="360" w:line="269" w:lineRule="atLeast"/>
        <w:jc w:val="both"/>
        <w:rPr>
          <w:ins w:id="4281" w:author="EUGENIA ARCE LONDONO" w:date="2015-04-29T09:25:00Z"/>
          <w:del w:id="4282" w:author="Dayrtman Fajardo Vásquez" w:date="2015-11-30T16:27:00Z"/>
          <w:rFonts w:ascii="Times New Roman" w:hAnsi="Times New Roman" w:cs="Times New Roman"/>
          <w:color w:val="000000" w:themeColor="text1"/>
        </w:rPr>
      </w:pPr>
      <w:ins w:id="4283" w:author="EUGENIA ARCE LONDONO" w:date="2015-04-29T09:25:00Z">
        <w:del w:id="4284" w:author="Dayrtman Fajardo Vásquez" w:date="2015-11-30T16:27:00Z">
          <w:r w:rsidDel="00133E59">
            <w:rPr>
              <w:rFonts w:ascii="Times New Roman" w:hAnsi="Times New Roman" w:cs="Times New Roman"/>
              <w:b/>
              <w:color w:val="000000" w:themeColor="text1"/>
            </w:rPr>
            <w:delText xml:space="preserve">Egipto: </w:delText>
          </w:r>
          <w:r w:rsidDel="00133E59">
            <w:rPr>
              <w:rFonts w:ascii="Times New Roman" w:hAnsi="Times New Roman" w:cs="Times New Roman"/>
              <w:color w:val="000000" w:themeColor="text1"/>
            </w:rPr>
            <w:delText xml:space="preserve">es la tercera economía del continente y concentra el 13 % del PIB africano. La minería, la industria manufacturera, el comercio y la agricultura son los principales sectores productivos. El turismo también </w:delText>
          </w:r>
        </w:del>
      </w:ins>
      <w:ins w:id="4285" w:author="TOSHIBA" w:date="2015-10-30T15:34:00Z">
        <w:del w:id="4286" w:author="Dayrtman Fajardo Vásquez" w:date="2015-11-30T16:27:00Z">
          <w:r w:rsidR="00743A42" w:rsidDel="00133E59">
            <w:rPr>
              <w:rFonts w:ascii="Times New Roman" w:hAnsi="Times New Roman" w:cs="Times New Roman"/>
              <w:color w:val="000000" w:themeColor="text1"/>
            </w:rPr>
            <w:delText xml:space="preserve">es </w:delText>
          </w:r>
        </w:del>
      </w:ins>
      <w:ins w:id="4287" w:author="EUGENIA ARCE LONDONO" w:date="2015-04-29T09:25:00Z">
        <w:del w:id="4288" w:author="Dayrtman Fajardo Vásquez" w:date="2015-11-30T16:27:00Z">
          <w:r w:rsidDel="00133E59">
            <w:rPr>
              <w:rFonts w:ascii="Times New Roman" w:hAnsi="Times New Roman" w:cs="Times New Roman"/>
              <w:color w:val="000000" w:themeColor="text1"/>
            </w:rPr>
            <w:delText xml:space="preserve">ha sido </w:delText>
          </w:r>
        </w:del>
      </w:ins>
      <w:ins w:id="4289" w:author="TOSHIBA" w:date="2015-10-31T14:52:00Z">
        <w:del w:id="4290" w:author="Dayrtman Fajardo Vásquez" w:date="2015-11-30T16:27:00Z">
          <w:r w:rsidR="00616D2A" w:rsidDel="00133E59">
            <w:rPr>
              <w:rFonts w:ascii="Times New Roman" w:hAnsi="Times New Roman" w:cs="Times New Roman"/>
              <w:color w:val="000000" w:themeColor="text1"/>
            </w:rPr>
            <w:delText xml:space="preserve"> </w:delText>
          </w:r>
        </w:del>
      </w:ins>
      <w:ins w:id="4291" w:author="EUGENIA ARCE LONDONO" w:date="2015-04-29T09:25:00Z">
        <w:del w:id="4292" w:author="Dayrtman Fajardo Vásquez" w:date="2015-11-30T16:27:00Z">
          <w:r w:rsidDel="00133E59">
            <w:rPr>
              <w:rFonts w:ascii="Times New Roman" w:hAnsi="Times New Roman" w:cs="Times New Roman"/>
              <w:color w:val="000000" w:themeColor="text1"/>
            </w:rPr>
            <w:delText>un sector relevante.</w:delText>
          </w:r>
        </w:del>
      </w:ins>
    </w:p>
    <w:p w14:paraId="5994638D" w14:textId="4F1849DC" w:rsidR="00E76345" w:rsidRPr="001726C4" w:rsidDel="00133E59" w:rsidRDefault="00E76345" w:rsidP="00E76345">
      <w:pPr>
        <w:shd w:val="clear" w:color="auto" w:fill="FFFFFF"/>
        <w:spacing w:before="360" w:after="360" w:line="269" w:lineRule="atLeast"/>
        <w:jc w:val="both"/>
        <w:rPr>
          <w:del w:id="4293" w:author="Dayrtman Fajardo Vásquez" w:date="2015-11-30T16:28:00Z"/>
          <w:rFonts w:ascii="Times New Roman" w:hAnsi="Times New Roman" w:cs="Times New Roman"/>
          <w:color w:val="000000" w:themeColor="text1"/>
        </w:rPr>
      </w:pPr>
      <w:del w:id="4294" w:author="Dayrtman Fajardo Vásquez" w:date="2015-11-30T16:28:00Z">
        <w:r w:rsidRPr="001726C4" w:rsidDel="00133E59">
          <w:rPr>
            <w:rFonts w:ascii="Times New Roman" w:hAnsi="Times New Roman" w:cs="Times New Roman"/>
            <w:b/>
            <w:color w:val="000000" w:themeColor="text1"/>
          </w:rPr>
          <w:delText>Argelia</w:delText>
        </w:r>
        <w:r w:rsidDel="00133E59">
          <w:rPr>
            <w:rFonts w:ascii="Times New Roman" w:hAnsi="Times New Roman" w:cs="Times New Roman"/>
            <w:color w:val="000000" w:themeColor="text1"/>
          </w:rPr>
          <w:delText>. E</w:delText>
        </w:r>
        <w:r w:rsidRPr="001726C4" w:rsidDel="00133E59">
          <w:rPr>
            <w:rFonts w:ascii="Times New Roman" w:hAnsi="Times New Roman" w:cs="Times New Roman"/>
            <w:color w:val="000000" w:themeColor="text1"/>
          </w:rPr>
          <w:delText>s</w:delText>
        </w:r>
      </w:del>
      <w:ins w:id="4295" w:author="EUGENIA ARCE LONDONO" w:date="2015-04-29T09:25:00Z">
        <w:del w:id="4296" w:author="Dayrtman Fajardo Vásquez" w:date="2015-11-30T16:28:00Z">
          <w:r w:rsidDel="00133E59">
            <w:rPr>
              <w:rFonts w:ascii="Times New Roman" w:hAnsi="Times New Roman" w:cs="Times New Roman"/>
              <w:color w:val="000000" w:themeColor="text1"/>
            </w:rPr>
            <w:delText>: es</w:delText>
          </w:r>
        </w:del>
      </w:ins>
      <w:del w:id="4297" w:author="Dayrtman Fajardo Vásquez" w:date="2015-11-30T16:28:00Z">
        <w:r w:rsidDel="00133E59">
          <w:rPr>
            <w:rFonts w:ascii="Times New Roman" w:hAnsi="Times New Roman" w:cs="Times New Roman"/>
            <w:color w:val="000000" w:themeColor="text1"/>
          </w:rPr>
          <w:delText xml:space="preserve"> dueño</w:delText>
        </w:r>
        <w:r w:rsidRPr="001726C4" w:rsidDel="00133E59">
          <w:rPr>
            <w:rFonts w:ascii="Times New Roman" w:hAnsi="Times New Roman" w:cs="Times New Roman"/>
            <w:color w:val="000000" w:themeColor="text1"/>
          </w:rPr>
          <w:delText xml:space="preserve"> de las reservas más grandes de </w:delText>
        </w:r>
        <w:r w:rsidRPr="00877773" w:rsidDel="00133E59">
          <w:rPr>
            <w:rFonts w:ascii="Times New Roman" w:hAnsi="Times New Roman" w:cs="Times New Roman"/>
            <w:b/>
            <w:color w:val="000000" w:themeColor="text1"/>
          </w:rPr>
          <w:delText>gas natural</w:delText>
        </w:r>
        <w:r w:rsidDel="00133E59">
          <w:rPr>
            <w:rFonts w:ascii="Times New Roman" w:hAnsi="Times New Roman" w:cs="Times New Roman"/>
            <w:color w:val="000000" w:themeColor="text1"/>
          </w:rPr>
          <w:delText xml:space="preserve"> del mundo</w:delText>
        </w:r>
        <w:r w:rsidRPr="001726C4" w:rsidDel="00133E59">
          <w:rPr>
            <w:rFonts w:ascii="Times New Roman" w:hAnsi="Times New Roman" w:cs="Times New Roman"/>
            <w:color w:val="000000" w:themeColor="text1"/>
          </w:rPr>
          <w:delText>, y uno de los principales exportadores a nivel mundial.</w:delText>
        </w:r>
      </w:del>
    </w:p>
    <w:p w14:paraId="2CBC03AC" w14:textId="082E19CC" w:rsidR="00E76345" w:rsidDel="00377686" w:rsidRDefault="00E76345" w:rsidP="00E76345">
      <w:pPr>
        <w:shd w:val="clear" w:color="auto" w:fill="FFFFFF"/>
        <w:spacing w:before="360" w:after="360" w:line="269" w:lineRule="atLeast"/>
        <w:jc w:val="both"/>
        <w:rPr>
          <w:del w:id="4298" w:author="Dayrtman Fajardo Vásquez" w:date="2015-11-30T16:19:00Z"/>
          <w:rFonts w:ascii="Times New Roman" w:hAnsi="Times New Roman" w:cs="Times New Roman"/>
          <w:color w:val="000000" w:themeColor="text1"/>
        </w:rPr>
      </w:pPr>
      <w:del w:id="4299" w:author="Dayrtman Fajardo Vásquez" w:date="2015-11-30T16:19:00Z">
        <w:r w:rsidRPr="001726C4" w:rsidDel="00377686">
          <w:rPr>
            <w:rFonts w:ascii="Times New Roman" w:hAnsi="Times New Roman" w:cs="Times New Roman"/>
            <w:b/>
            <w:color w:val="000000" w:themeColor="text1"/>
          </w:rPr>
          <w:delText xml:space="preserve">Angola,  </w:delText>
        </w:r>
      </w:del>
      <w:ins w:id="4300" w:author="TOSHIBA" w:date="2015-10-28T12:18:00Z">
        <w:del w:id="4301" w:author="Dayrtman Fajardo Vásquez" w:date="2015-11-30T16:19:00Z">
          <w:r w:rsidR="00225EC7" w:rsidDel="00377686">
            <w:rPr>
              <w:rFonts w:ascii="Times New Roman" w:hAnsi="Times New Roman" w:cs="Times New Roman"/>
              <w:b/>
              <w:color w:val="000000" w:themeColor="text1"/>
            </w:rPr>
            <w:delText xml:space="preserve"> </w:delText>
          </w:r>
        </w:del>
      </w:ins>
      <w:del w:id="4302" w:author="Dayrtman Fajardo Vásquez" w:date="2015-11-30T16:19:00Z">
        <w:r w:rsidRPr="001726C4" w:rsidDel="00377686">
          <w:rPr>
            <w:rFonts w:ascii="Times New Roman" w:hAnsi="Times New Roman" w:cs="Times New Roman"/>
            <w:b/>
            <w:color w:val="000000" w:themeColor="text1"/>
          </w:rPr>
          <w:delText xml:space="preserve">Marruecos  </w:delText>
        </w:r>
      </w:del>
      <w:ins w:id="4303" w:author="TOSHIBA" w:date="2015-10-28T12:18:00Z">
        <w:del w:id="4304" w:author="Dayrtman Fajardo Vásquez" w:date="2015-11-30T16:19:00Z">
          <w:r w:rsidR="00225EC7" w:rsidDel="00377686">
            <w:rPr>
              <w:rFonts w:ascii="Times New Roman" w:hAnsi="Times New Roman" w:cs="Times New Roman"/>
              <w:b/>
              <w:color w:val="000000" w:themeColor="text1"/>
            </w:rPr>
            <w:delText xml:space="preserve"> </w:delText>
          </w:r>
        </w:del>
      </w:ins>
      <w:del w:id="4305" w:author="Dayrtman Fajardo Vásquez" w:date="2015-11-30T16:19:00Z">
        <w:r w:rsidRPr="001726C4" w:rsidDel="00377686">
          <w:rPr>
            <w:rFonts w:ascii="Times New Roman" w:hAnsi="Times New Roman" w:cs="Times New Roman"/>
            <w:b/>
            <w:color w:val="000000" w:themeColor="text1"/>
          </w:rPr>
          <w:delText>y Sudán</w:delText>
        </w:r>
      </w:del>
      <w:ins w:id="4306" w:author="EUGENIA ARCE LONDONO" w:date="2015-04-29T09:25:00Z">
        <w:del w:id="4307" w:author="Dayrtman Fajardo Vásquez" w:date="2015-11-30T16:19:00Z">
          <w:r w:rsidDel="00377686">
            <w:rPr>
              <w:rFonts w:ascii="Times New Roman" w:hAnsi="Times New Roman" w:cs="Times New Roman"/>
              <w:b/>
              <w:color w:val="000000" w:themeColor="text1"/>
            </w:rPr>
            <w:delText>,</w:delText>
          </w:r>
        </w:del>
      </w:ins>
      <w:del w:id="4308" w:author="Dayrtman Fajardo Vásquez" w:date="2015-11-30T16:19:00Z">
        <w:r w:rsidRPr="001726C4" w:rsidDel="00377686">
          <w:rPr>
            <w:rFonts w:ascii="Times New Roman" w:hAnsi="Times New Roman" w:cs="Times New Roman"/>
            <w:color w:val="000000" w:themeColor="text1"/>
          </w:rPr>
          <w:delText xml:space="preserve"> son otras de las principales economías de África. A</w:delText>
        </w:r>
        <w:r w:rsidDel="00377686">
          <w:rPr>
            <w:rFonts w:ascii="Times New Roman" w:hAnsi="Times New Roman" w:cs="Times New Roman"/>
            <w:color w:val="000000" w:themeColor="text1"/>
          </w:rPr>
          <w:delText>n</w:delText>
        </w:r>
        <w:r w:rsidRPr="001726C4" w:rsidDel="00377686">
          <w:rPr>
            <w:rFonts w:ascii="Times New Roman" w:hAnsi="Times New Roman" w:cs="Times New Roman"/>
            <w:color w:val="000000" w:themeColor="text1"/>
          </w:rPr>
          <w:delText xml:space="preserve">gola se  </w:delText>
        </w:r>
      </w:del>
      <w:ins w:id="4309" w:author="TOSHIBA" w:date="2015-10-28T12:18:00Z">
        <w:del w:id="4310" w:author="Dayrtman Fajardo Vásquez" w:date="2015-11-30T16:19:00Z">
          <w:r w:rsidR="00225EC7" w:rsidDel="00377686">
            <w:rPr>
              <w:rFonts w:ascii="Times New Roman" w:hAnsi="Times New Roman" w:cs="Times New Roman"/>
              <w:color w:val="000000" w:themeColor="text1"/>
            </w:rPr>
            <w:delText xml:space="preserve"> </w:delText>
          </w:r>
        </w:del>
      </w:ins>
      <w:del w:id="4311" w:author="Dayrtman Fajardo Vásquez" w:date="2015-11-30T16:19:00Z">
        <w:r w:rsidRPr="001726C4" w:rsidDel="00377686">
          <w:rPr>
            <w:rFonts w:ascii="Times New Roman" w:hAnsi="Times New Roman" w:cs="Times New Roman"/>
            <w:color w:val="000000" w:themeColor="text1"/>
          </w:rPr>
          <w:delText xml:space="preserve">caracteriza  </w:delText>
        </w:r>
      </w:del>
      <w:ins w:id="4312" w:author="TOSHIBA" w:date="2015-10-28T12:18:00Z">
        <w:del w:id="4313" w:author="Dayrtman Fajardo Vásquez" w:date="2015-11-30T16:19:00Z">
          <w:r w:rsidR="00225EC7" w:rsidDel="00377686">
            <w:rPr>
              <w:rFonts w:ascii="Times New Roman" w:hAnsi="Times New Roman" w:cs="Times New Roman"/>
              <w:color w:val="000000" w:themeColor="text1"/>
            </w:rPr>
            <w:delText xml:space="preserve"> </w:delText>
          </w:r>
        </w:del>
      </w:ins>
      <w:del w:id="4314" w:author="Dayrtman Fajardo Vásquez" w:date="2015-11-30T16:19:00Z">
        <w:r w:rsidRPr="001726C4" w:rsidDel="00377686">
          <w:rPr>
            <w:rFonts w:ascii="Times New Roman" w:hAnsi="Times New Roman" w:cs="Times New Roman"/>
            <w:color w:val="000000" w:themeColor="text1"/>
          </w:rPr>
          <w:delText xml:space="preserve">por la </w:delText>
        </w:r>
        <w:r w:rsidRPr="00877773" w:rsidDel="00377686">
          <w:rPr>
            <w:rFonts w:ascii="Times New Roman" w:hAnsi="Times New Roman" w:cs="Times New Roman"/>
            <w:b/>
            <w:color w:val="000000" w:themeColor="text1"/>
          </w:rPr>
          <w:delText>extracción de crudo</w:delText>
        </w:r>
        <w:r w:rsidRPr="001726C4" w:rsidDel="00377686">
          <w:rPr>
            <w:rFonts w:ascii="Times New Roman" w:hAnsi="Times New Roman" w:cs="Times New Roman"/>
            <w:color w:val="000000" w:themeColor="text1"/>
          </w:rPr>
          <w:delText xml:space="preserve"> y </w:delText>
        </w:r>
      </w:del>
      <w:ins w:id="4315" w:author="TOSHIBA" w:date="2015-10-30T15:35:00Z">
        <w:del w:id="4316" w:author="Dayrtman Fajardo Vásquez" w:date="2015-11-30T16:19:00Z">
          <w:r w:rsidR="00743A42" w:rsidDel="00377686">
            <w:rPr>
              <w:rFonts w:ascii="Times New Roman" w:hAnsi="Times New Roman" w:cs="Times New Roman"/>
              <w:color w:val="000000" w:themeColor="text1"/>
            </w:rPr>
            <w:delText xml:space="preserve">de </w:delText>
          </w:r>
        </w:del>
      </w:ins>
      <w:del w:id="4317" w:author="Dayrtman Fajardo Vásquez" w:date="2015-11-30T16:19:00Z">
        <w:r w:rsidRPr="00877773" w:rsidDel="00377686">
          <w:rPr>
            <w:rFonts w:ascii="Times New Roman" w:hAnsi="Times New Roman" w:cs="Times New Roman"/>
            <w:b/>
            <w:color w:val="000000" w:themeColor="text1"/>
          </w:rPr>
          <w:delText>diamantes</w:delText>
        </w:r>
        <w:r w:rsidRPr="001726C4" w:rsidDel="00377686">
          <w:rPr>
            <w:rFonts w:ascii="Times New Roman" w:hAnsi="Times New Roman" w:cs="Times New Roman"/>
            <w:color w:val="000000" w:themeColor="text1"/>
          </w:rPr>
          <w:delText>;</w:delText>
        </w:r>
      </w:del>
      <w:ins w:id="4318" w:author="EUGENIA ARCE LONDONO" w:date="2015-04-29T09:25:00Z">
        <w:del w:id="4319" w:author="Dayrtman Fajardo Vásquez" w:date="2015-11-30T16:19:00Z">
          <w:r w:rsidDel="00377686">
            <w:rPr>
              <w:rFonts w:ascii="Times New Roman" w:hAnsi="Times New Roman" w:cs="Times New Roman"/>
              <w:color w:val="000000" w:themeColor="text1"/>
            </w:rPr>
            <w:delText>.</w:delText>
          </w:r>
        </w:del>
      </w:ins>
      <w:del w:id="4320" w:author="Dayrtman Fajardo Vásquez" w:date="2015-11-30T16:19:00Z">
        <w:r w:rsidRPr="001726C4" w:rsidDel="00377686">
          <w:rPr>
            <w:rFonts w:ascii="Times New Roman" w:hAnsi="Times New Roman" w:cs="Times New Roman"/>
            <w:color w:val="000000" w:themeColor="text1"/>
          </w:rPr>
          <w:delText xml:space="preserve"> Marruecos ha logrado crecimiento económico gracias a las exportaciones de </w:delText>
        </w:r>
        <w:r w:rsidRPr="00877773" w:rsidDel="00377686">
          <w:rPr>
            <w:rFonts w:ascii="Times New Roman" w:hAnsi="Times New Roman" w:cs="Times New Roman"/>
            <w:b/>
            <w:color w:val="000000" w:themeColor="text1"/>
          </w:rPr>
          <w:delText>fosfatos</w:delText>
        </w:r>
        <w:r w:rsidRPr="001726C4" w:rsidDel="00377686">
          <w:rPr>
            <w:rFonts w:ascii="Times New Roman" w:hAnsi="Times New Roman" w:cs="Times New Roman"/>
            <w:color w:val="000000" w:themeColor="text1"/>
          </w:rPr>
          <w:delText xml:space="preserve"> y de  </w:delText>
        </w:r>
      </w:del>
      <w:ins w:id="4321" w:author="TOSHIBA" w:date="2015-10-28T12:18:00Z">
        <w:del w:id="4322" w:author="Dayrtman Fajardo Vásquez" w:date="2015-11-30T16:19:00Z">
          <w:r w:rsidR="00225EC7" w:rsidDel="00377686">
            <w:rPr>
              <w:rFonts w:ascii="Times New Roman" w:hAnsi="Times New Roman" w:cs="Times New Roman"/>
              <w:color w:val="000000" w:themeColor="text1"/>
            </w:rPr>
            <w:delText xml:space="preserve"> </w:delText>
          </w:r>
        </w:del>
      </w:ins>
      <w:del w:id="4323" w:author="Dayrtman Fajardo Vásquez" w:date="2015-11-30T16:19:00Z">
        <w:r w:rsidRPr="00877773" w:rsidDel="00377686">
          <w:rPr>
            <w:rFonts w:ascii="Times New Roman" w:hAnsi="Times New Roman" w:cs="Times New Roman"/>
            <w:b/>
            <w:color w:val="000000" w:themeColor="text1"/>
          </w:rPr>
          <w:delText>productos manufacturados</w:delText>
        </w:r>
      </w:del>
      <w:ins w:id="4324" w:author="TOSHIBA" w:date="2015-10-30T15:35:00Z">
        <w:del w:id="4325" w:author="Dayrtman Fajardo Vásquez" w:date="2015-11-30T16:19:00Z">
          <w:r w:rsidR="00743A42" w:rsidDel="00377686">
            <w:rPr>
              <w:rFonts w:ascii="Times New Roman" w:hAnsi="Times New Roman" w:cs="Times New Roman"/>
              <w:b/>
              <w:color w:val="000000" w:themeColor="text1"/>
            </w:rPr>
            <w:delText>,</w:delText>
          </w:r>
        </w:del>
      </w:ins>
      <w:del w:id="4326" w:author="Dayrtman Fajardo Vásquez" w:date="2015-11-30T16:19:00Z">
        <w:r w:rsidRPr="001726C4" w:rsidDel="00377686">
          <w:rPr>
            <w:rFonts w:ascii="Times New Roman" w:hAnsi="Times New Roman" w:cs="Times New Roman"/>
            <w:color w:val="000000" w:themeColor="text1"/>
          </w:rPr>
          <w:delText xml:space="preserve"> como automóviles y artículos eléctricos</w:delText>
        </w:r>
        <w:r w:rsidDel="00377686">
          <w:rPr>
            <w:rFonts w:ascii="Times New Roman" w:hAnsi="Times New Roman" w:cs="Times New Roman"/>
            <w:color w:val="000000" w:themeColor="text1"/>
          </w:rPr>
          <w:delText>. Por su parte</w:delText>
        </w:r>
        <w:r w:rsidRPr="001726C4" w:rsidDel="00377686">
          <w:rPr>
            <w:rFonts w:ascii="Times New Roman" w:hAnsi="Times New Roman" w:cs="Times New Roman"/>
            <w:color w:val="000000" w:themeColor="text1"/>
          </w:rPr>
          <w:delText xml:space="preserve"> </w:delText>
        </w:r>
        <w:r w:rsidDel="00377686">
          <w:rPr>
            <w:rFonts w:ascii="Times New Roman" w:hAnsi="Times New Roman" w:cs="Times New Roman"/>
            <w:color w:val="000000" w:themeColor="text1"/>
          </w:rPr>
          <w:delText>Sudan</w:delText>
        </w:r>
      </w:del>
      <w:ins w:id="4327" w:author="EUGENIA ARCE LONDONO" w:date="2015-04-29T09:25:00Z">
        <w:del w:id="4328" w:author="Dayrtman Fajardo Vásquez" w:date="2015-11-30T16:19:00Z">
          <w:r w:rsidDel="00377686">
            <w:rPr>
              <w:rFonts w:ascii="Times New Roman" w:hAnsi="Times New Roman" w:cs="Times New Roman"/>
              <w:color w:val="000000" w:themeColor="text1"/>
            </w:rPr>
            <w:delText>,</w:delText>
          </w:r>
          <w:r w:rsidRPr="001726C4" w:rsidDel="00377686">
            <w:rPr>
              <w:rFonts w:ascii="Times New Roman" w:hAnsi="Times New Roman" w:cs="Times New Roman"/>
              <w:color w:val="000000" w:themeColor="text1"/>
            </w:rPr>
            <w:delText xml:space="preserve"> </w:delText>
          </w:r>
          <w:r w:rsidDel="00377686">
            <w:rPr>
              <w:rFonts w:ascii="Times New Roman" w:hAnsi="Times New Roman" w:cs="Times New Roman"/>
              <w:color w:val="000000" w:themeColor="text1"/>
            </w:rPr>
            <w:delText>Sudán</w:delText>
          </w:r>
        </w:del>
      </w:ins>
      <w:del w:id="4329" w:author="Dayrtman Fajardo Vásquez" w:date="2015-11-30T16:19:00Z">
        <w:r w:rsidDel="00377686">
          <w:rPr>
            <w:rFonts w:ascii="Times New Roman" w:hAnsi="Times New Roman" w:cs="Times New Roman"/>
            <w:color w:val="000000" w:themeColor="text1"/>
          </w:rPr>
          <w:delText xml:space="preserve"> ocupa un lugar importante en la producción económica del continente,</w:delText>
        </w:r>
        <w:r w:rsidRPr="001726C4" w:rsidDel="00377686">
          <w:rPr>
            <w:rFonts w:ascii="Times New Roman" w:hAnsi="Times New Roman" w:cs="Times New Roman"/>
            <w:color w:val="000000" w:themeColor="text1"/>
          </w:rPr>
          <w:delText xml:space="preserve"> gracias a </w:delText>
        </w:r>
        <w:r w:rsidDel="00377686">
          <w:rPr>
            <w:rFonts w:ascii="Times New Roman" w:hAnsi="Times New Roman" w:cs="Times New Roman"/>
            <w:color w:val="000000" w:themeColor="text1"/>
          </w:rPr>
          <w:delText>la</w:delText>
        </w:r>
        <w:r w:rsidRPr="001726C4" w:rsidDel="00377686">
          <w:rPr>
            <w:rFonts w:ascii="Times New Roman" w:hAnsi="Times New Roman" w:cs="Times New Roman"/>
            <w:color w:val="000000" w:themeColor="text1"/>
          </w:rPr>
          <w:delText xml:space="preserve"> exportación de petróleo.</w:delText>
        </w:r>
      </w:del>
    </w:p>
    <w:p w14:paraId="43E5A318" w14:textId="77777777" w:rsidR="00E76345" w:rsidRDefault="00E76345" w:rsidP="00E76345">
      <w:pPr>
        <w:shd w:val="clear" w:color="auto" w:fill="FFFFFF"/>
        <w:spacing w:before="360" w:after="360" w:line="269" w:lineRule="atLeast"/>
        <w:jc w:val="both"/>
        <w:rPr>
          <w:rFonts w:ascii="Times New Roman" w:hAnsi="Times New Roman" w:cs="Times New Roman"/>
          <w:color w:val="000000" w:themeColor="text1"/>
        </w:rPr>
      </w:pPr>
      <w:r>
        <w:rPr>
          <w:rFonts w:ascii="Times New Roman" w:hAnsi="Times New Roman" w:cs="Times New Roman"/>
          <w:color w:val="000000" w:themeColor="text1"/>
        </w:rPr>
        <w:t xml:space="preserve">Te invitamos a profundizar en las características poblacionales, políticas y económicas de los diferentes países de África </w:t>
      </w:r>
      <w:ins w:id="4330" w:author="TOSHIBA" w:date="2015-10-30T15:36:00Z">
        <w:r w:rsidR="00743A42">
          <w:rPr>
            <w:rFonts w:ascii="Times New Roman" w:hAnsi="Times New Roman" w:cs="Times New Roman"/>
            <w:color w:val="000000" w:themeColor="text1"/>
          </w:rPr>
          <w:t>[</w:t>
        </w:r>
      </w:ins>
      <w:r w:rsidR="00075493">
        <w:fldChar w:fldCharType="begin"/>
      </w:r>
      <w:r w:rsidR="00075493">
        <w:instrText xml:space="preserve"> HYPERLINK "http://go.hrw.com/atlas/span_htm/africa.htm" </w:instrText>
      </w:r>
      <w:r w:rsidR="00075493">
        <w:fldChar w:fldCharType="separate"/>
      </w:r>
      <w:r w:rsidRPr="007568E8">
        <w:rPr>
          <w:rStyle w:val="Hipervnculo"/>
          <w:rFonts w:ascii="Times New Roman" w:hAnsi="Times New Roman" w:cs="Times New Roman"/>
        </w:rPr>
        <w:t>VER</w:t>
      </w:r>
      <w:r w:rsidR="00075493">
        <w:rPr>
          <w:rStyle w:val="Hipervnculo"/>
          <w:rFonts w:ascii="Times New Roman" w:hAnsi="Times New Roman" w:cs="Times New Roman"/>
        </w:rPr>
        <w:fldChar w:fldCharType="end"/>
      </w:r>
      <w:ins w:id="4331" w:author="TOSHIBA" w:date="2015-10-30T15:36:00Z">
        <w:r w:rsidR="00743A42">
          <w:rPr>
            <w:rStyle w:val="Hipervnculo"/>
            <w:rFonts w:ascii="Times New Roman" w:hAnsi="Times New Roman" w:cs="Times New Roman"/>
          </w:rPr>
          <w:t>]</w:t>
        </w:r>
      </w:ins>
    </w:p>
    <w:p w14:paraId="47240147" w14:textId="0DDE7BBE" w:rsidR="00E76345" w:rsidRPr="00133839" w:rsidDel="00D877DA" w:rsidRDefault="00E76345" w:rsidP="00E76345">
      <w:pPr>
        <w:shd w:val="clear" w:color="auto" w:fill="FFFFFF"/>
        <w:spacing w:before="360" w:after="360" w:line="269" w:lineRule="atLeast"/>
        <w:jc w:val="both"/>
        <w:rPr>
          <w:del w:id="4332" w:author="Dayrtman Fajardo Vásquez" w:date="2015-11-12T19:06:00Z"/>
          <w:rFonts w:ascii="Times New Roman" w:hAnsi="Times New Roman" w:cs="Times New Roman"/>
          <w:color w:val="FFFFFF" w:themeColor="background1"/>
        </w:rPr>
      </w:pPr>
      <w:del w:id="4333" w:author="Dayrtman Fajardo Vásquez" w:date="2015-11-12T19:06:00Z">
        <w:r w:rsidRPr="00133839" w:rsidDel="00D877DA">
          <w:rPr>
            <w:rFonts w:ascii="Times New Roman" w:hAnsi="Times New Roman" w:cs="Times New Roman"/>
            <w:color w:val="FFFFFF" w:themeColor="background1"/>
          </w:rPr>
          <w:delText>…</w:delText>
        </w:r>
      </w:del>
    </w:p>
    <w:tbl>
      <w:tblPr>
        <w:tblStyle w:val="Tablaconcuadrcula"/>
        <w:tblW w:w="0" w:type="auto"/>
        <w:tblLayout w:type="fixed"/>
        <w:tblLook w:val="04A0" w:firstRow="1" w:lastRow="0" w:firstColumn="1" w:lastColumn="0" w:noHBand="0" w:noVBand="1"/>
      </w:tblPr>
      <w:tblGrid>
        <w:gridCol w:w="1526"/>
        <w:gridCol w:w="7528"/>
      </w:tblGrid>
      <w:tr w:rsidR="00E76345" w:rsidRPr="005D1738" w:rsidDel="00D877DA" w14:paraId="1FC438F0" w14:textId="07ABE5CE" w:rsidTr="008C38A3">
        <w:trPr>
          <w:del w:id="4334" w:author="Dayrtman Fajardo Vásquez" w:date="2015-11-12T19:04:00Z"/>
        </w:trPr>
        <w:tc>
          <w:tcPr>
            <w:tcW w:w="9054" w:type="dxa"/>
            <w:gridSpan w:val="2"/>
            <w:shd w:val="clear" w:color="auto" w:fill="000000" w:themeFill="text1"/>
          </w:tcPr>
          <w:p w14:paraId="4B51E4D2" w14:textId="527FB0BB" w:rsidR="00E76345" w:rsidRPr="005D1738" w:rsidDel="00D877DA" w:rsidRDefault="00E76345" w:rsidP="008C38A3">
            <w:pPr>
              <w:spacing w:before="2" w:after="2"/>
              <w:jc w:val="center"/>
              <w:rPr>
                <w:del w:id="4335" w:author="Dayrtman Fajardo Vásquez" w:date="2015-11-12T19:04:00Z"/>
                <w:rFonts w:ascii="Times New Roman" w:hAnsi="Times New Roman" w:cs="Times New Roman"/>
                <w:b/>
                <w:color w:val="FFFFFF" w:themeColor="background1"/>
              </w:rPr>
            </w:pPr>
            <w:del w:id="4336" w:author="Dayrtman Fajardo Vásquez" w:date="2015-11-12T19:04:00Z">
              <w:r w:rsidDel="00D877DA">
                <w:rPr>
                  <w:rFonts w:ascii="Times New Roman" w:hAnsi="Times New Roman" w:cs="Times New Roman"/>
                  <w:b/>
                  <w:color w:val="FFFFFF" w:themeColor="background1"/>
                </w:rPr>
                <w:delText>Profundiza</w:delText>
              </w:r>
              <w:r w:rsidRPr="005D1738" w:rsidDel="00D877DA">
                <w:rPr>
                  <w:rFonts w:ascii="Times New Roman" w:hAnsi="Times New Roman" w:cs="Times New Roman"/>
                  <w:b/>
                  <w:color w:val="FFFFFF" w:themeColor="background1"/>
                </w:rPr>
                <w:delText>: recurso aprovechado</w:delText>
              </w:r>
            </w:del>
          </w:p>
        </w:tc>
      </w:tr>
      <w:tr w:rsidR="00E76345" w:rsidRPr="00053744" w:rsidDel="00D877DA" w14:paraId="67D16523" w14:textId="181DDFFF" w:rsidTr="008C38A3">
        <w:trPr>
          <w:del w:id="4337" w:author="Dayrtman Fajardo Vásquez" w:date="2015-11-12T19:04:00Z"/>
        </w:trPr>
        <w:tc>
          <w:tcPr>
            <w:tcW w:w="1526" w:type="dxa"/>
          </w:tcPr>
          <w:p w14:paraId="45C91133" w14:textId="3BB77931" w:rsidR="00E76345" w:rsidRPr="00053744" w:rsidDel="00D877DA" w:rsidRDefault="00E76345" w:rsidP="008C38A3">
            <w:pPr>
              <w:spacing w:before="2" w:after="2"/>
              <w:rPr>
                <w:del w:id="4338" w:author="Dayrtman Fajardo Vásquez" w:date="2015-11-12T19:04:00Z"/>
                <w:rFonts w:ascii="Times New Roman" w:hAnsi="Times New Roman" w:cs="Times New Roman"/>
                <w:b/>
                <w:color w:val="000000"/>
                <w:sz w:val="18"/>
                <w:szCs w:val="18"/>
              </w:rPr>
            </w:pPr>
            <w:del w:id="4339" w:author="Dayrtman Fajardo Vásquez" w:date="2015-11-12T19:04:00Z">
              <w:r w:rsidRPr="00053744" w:rsidDel="00D877DA">
                <w:rPr>
                  <w:rFonts w:ascii="Times New Roman" w:hAnsi="Times New Roman" w:cs="Times New Roman"/>
                  <w:b/>
                  <w:color w:val="000000"/>
                  <w:sz w:val="18"/>
                  <w:szCs w:val="18"/>
                </w:rPr>
                <w:delText>Código</w:delText>
              </w:r>
            </w:del>
          </w:p>
        </w:tc>
        <w:tc>
          <w:tcPr>
            <w:tcW w:w="7528" w:type="dxa"/>
          </w:tcPr>
          <w:p w14:paraId="4DA5AC57" w14:textId="48058DCD" w:rsidR="00E76345" w:rsidRPr="00053744" w:rsidDel="00D877DA" w:rsidRDefault="00E76345" w:rsidP="008C38A3">
            <w:pPr>
              <w:spacing w:before="2" w:after="2"/>
              <w:rPr>
                <w:del w:id="4340" w:author="Dayrtman Fajardo Vásquez" w:date="2015-11-12T19:04:00Z"/>
                <w:rFonts w:ascii="Times New Roman" w:hAnsi="Times New Roman" w:cs="Times New Roman"/>
                <w:b/>
                <w:color w:val="000000"/>
                <w:sz w:val="18"/>
                <w:szCs w:val="18"/>
              </w:rPr>
            </w:pPr>
            <w:del w:id="4341" w:author="Dayrtman Fajardo Vásquez" w:date="2015-11-12T19:04:00Z">
              <w:r w:rsidRPr="004A0527" w:rsidDel="00D877DA">
                <w:rPr>
                  <w:rFonts w:ascii="Times New Roman" w:hAnsi="Times New Roman" w:cs="Times New Roman"/>
                  <w:color w:val="000000" w:themeColor="text1"/>
                </w:rPr>
                <w:delText>CS_07_07_CO</w:delText>
              </w:r>
              <w:r w:rsidDel="00D877DA">
                <w:rPr>
                  <w:rFonts w:ascii="Times New Roman" w:hAnsi="Times New Roman" w:cs="Times New Roman"/>
                  <w:color w:val="000000"/>
                </w:rPr>
                <w:delText>_REC140</w:delText>
              </w:r>
            </w:del>
          </w:p>
        </w:tc>
      </w:tr>
      <w:tr w:rsidR="00E76345" w:rsidRPr="00053744" w:rsidDel="00D877DA" w14:paraId="6EAA08CF" w14:textId="2CC091A3" w:rsidTr="008C38A3">
        <w:trPr>
          <w:del w:id="4342" w:author="Dayrtman Fajardo Vásquez" w:date="2015-11-12T19:04:00Z"/>
        </w:trPr>
        <w:tc>
          <w:tcPr>
            <w:tcW w:w="1526" w:type="dxa"/>
          </w:tcPr>
          <w:p w14:paraId="6721E041" w14:textId="68ED6882" w:rsidR="00E76345" w:rsidRPr="00053744" w:rsidDel="00D877DA" w:rsidRDefault="00E76345" w:rsidP="008C38A3">
            <w:pPr>
              <w:spacing w:before="2" w:after="2"/>
              <w:rPr>
                <w:del w:id="4343" w:author="Dayrtman Fajardo Vásquez" w:date="2015-11-12T19:04:00Z"/>
                <w:rFonts w:ascii="Times New Roman" w:hAnsi="Times New Roman" w:cs="Times New Roman"/>
                <w:color w:val="000000"/>
              </w:rPr>
            </w:pPr>
            <w:del w:id="4344" w:author="Dayrtman Fajardo Vásquez" w:date="2015-11-12T19:04:00Z">
              <w:r w:rsidDel="00D877DA">
                <w:rPr>
                  <w:rFonts w:ascii="Times New Roman" w:hAnsi="Times New Roman" w:cs="Times New Roman"/>
                  <w:b/>
                  <w:color w:val="000000"/>
                  <w:sz w:val="18"/>
                  <w:szCs w:val="18"/>
                </w:rPr>
                <w:delText>Ubicación en Aula Planeta</w:delText>
              </w:r>
            </w:del>
          </w:p>
        </w:tc>
        <w:tc>
          <w:tcPr>
            <w:tcW w:w="7528" w:type="dxa"/>
          </w:tcPr>
          <w:p w14:paraId="19A51713" w14:textId="5D6B6552" w:rsidR="00E76345" w:rsidDel="00D877DA" w:rsidRDefault="003E68F3" w:rsidP="008C38A3">
            <w:pPr>
              <w:spacing w:before="2" w:after="2"/>
              <w:rPr>
                <w:del w:id="4345" w:author="Dayrtman Fajardo Vásquez" w:date="2015-11-12T19:04:00Z"/>
                <w:rFonts w:ascii="Times New Roman" w:hAnsi="Times New Roman" w:cs="Times New Roman"/>
                <w:color w:val="000000"/>
              </w:rPr>
            </w:pPr>
            <w:del w:id="4346" w:author="Dayrtman Fajardo Vásquez" w:date="2015-11-12T19:04:00Z">
              <w:r w:rsidDel="00D877DA">
                <w:fldChar w:fldCharType="begin"/>
              </w:r>
              <w:r w:rsidDel="00D877DA">
                <w:delInstrText xml:space="preserve"> HYPERLINK "http://profesores.aulaplaneta.com/DesktopModules/PPP_EditorGuionesKO/RecursoProfesor.aspx?IdGuion=11032&amp;IdRecurso=523067&amp;Transparent=on" </w:delInstrText>
              </w:r>
              <w:r w:rsidDel="00D877DA">
                <w:fldChar w:fldCharType="separate"/>
              </w:r>
              <w:r w:rsidR="00E76345" w:rsidRPr="002907F5" w:rsidDel="00D877DA">
                <w:rPr>
                  <w:rStyle w:val="Hipervnculo"/>
                  <w:rFonts w:ascii="Times New Roman" w:hAnsi="Times New Roman" w:cs="Times New Roman"/>
                </w:rPr>
                <w:delText>http://profesores.aulaplaneta.com/DesktopModules/PPP_EditorGuionesKO/RecursoProfesor.aspx?IdGuion=11032&amp;IdRecurso=523067&amp;Transparent=on</w:delText>
              </w:r>
              <w:r w:rsidDel="00D877DA">
                <w:rPr>
                  <w:rStyle w:val="Hipervnculo"/>
                  <w:rFonts w:ascii="Times New Roman" w:hAnsi="Times New Roman" w:cs="Times New Roman"/>
                </w:rPr>
                <w:fldChar w:fldCharType="end"/>
              </w:r>
            </w:del>
          </w:p>
          <w:p w14:paraId="6D72F83C" w14:textId="7C1AD73F" w:rsidR="00E76345" w:rsidRPr="00053744" w:rsidDel="00D877DA" w:rsidRDefault="00E76345" w:rsidP="008C38A3">
            <w:pPr>
              <w:spacing w:before="2" w:after="2"/>
              <w:rPr>
                <w:del w:id="4347" w:author="Dayrtman Fajardo Vásquez" w:date="2015-11-12T19:04:00Z"/>
                <w:rFonts w:ascii="Times New Roman" w:hAnsi="Times New Roman" w:cs="Times New Roman"/>
                <w:color w:val="000000"/>
              </w:rPr>
            </w:pPr>
          </w:p>
        </w:tc>
      </w:tr>
      <w:tr w:rsidR="00E76345" w:rsidRPr="00053744" w:rsidDel="00D877DA" w14:paraId="2C81CFAD" w14:textId="4ED9A7CA" w:rsidTr="008C38A3">
        <w:trPr>
          <w:del w:id="4348" w:author="Dayrtman Fajardo Vásquez" w:date="2015-11-12T19:04:00Z"/>
        </w:trPr>
        <w:tc>
          <w:tcPr>
            <w:tcW w:w="1526" w:type="dxa"/>
          </w:tcPr>
          <w:p w14:paraId="0C20E683" w14:textId="78F601B6" w:rsidR="00E76345" w:rsidDel="00D877DA" w:rsidRDefault="00E76345" w:rsidP="008C38A3">
            <w:pPr>
              <w:spacing w:before="2" w:after="2"/>
              <w:rPr>
                <w:del w:id="4349" w:author="Dayrtman Fajardo Vásquez" w:date="2015-11-12T19:04:00Z"/>
                <w:rFonts w:ascii="Times New Roman" w:hAnsi="Times New Roman" w:cs="Times New Roman"/>
                <w:color w:val="000000"/>
              </w:rPr>
            </w:pPr>
            <w:del w:id="4350" w:author="Dayrtman Fajardo Vásquez" w:date="2015-11-12T19:04:00Z">
              <w:r w:rsidDel="00D877DA">
                <w:rPr>
                  <w:rFonts w:ascii="Times New Roman" w:hAnsi="Times New Roman" w:cs="Times New Roman"/>
                  <w:b/>
                  <w:color w:val="000000"/>
                  <w:sz w:val="18"/>
                  <w:szCs w:val="18"/>
                </w:rPr>
                <w:delText>Cambio (descripción o capturas de pantallas)</w:delText>
              </w:r>
            </w:del>
          </w:p>
        </w:tc>
        <w:tc>
          <w:tcPr>
            <w:tcW w:w="7528" w:type="dxa"/>
          </w:tcPr>
          <w:p w14:paraId="6537E610" w14:textId="460E800F" w:rsidR="00E76345" w:rsidRPr="00053744" w:rsidDel="00D877DA" w:rsidRDefault="00E76345" w:rsidP="008C38A3">
            <w:pPr>
              <w:spacing w:before="2" w:after="2"/>
              <w:rPr>
                <w:del w:id="4351" w:author="Dayrtman Fajardo Vásquez" w:date="2015-11-12T19:04:00Z"/>
                <w:rFonts w:ascii="Times New Roman" w:hAnsi="Times New Roman" w:cs="Times New Roman"/>
                <w:color w:val="000000"/>
              </w:rPr>
            </w:pPr>
            <w:del w:id="4352" w:author="Dayrtman Fajardo Vásquez" w:date="2015-11-12T19:04:00Z">
              <w:r w:rsidDel="00D877DA">
                <w:rPr>
                  <w:noProof/>
                  <w:lang w:val="es-CO" w:eastAsia="es-CO"/>
                </w:rPr>
                <w:drawing>
                  <wp:inline distT="0" distB="0" distL="0" distR="0" wp14:anchorId="3EBC2953" wp14:editId="538A319D">
                    <wp:extent cx="3060497" cy="1804987"/>
                    <wp:effectExtent l="0" t="0" r="6985"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4982" r="15365" b="6238"/>
                            <a:stretch/>
                          </pic:blipFill>
                          <pic:spPr bwMode="auto">
                            <a:xfrm>
                              <a:off x="0" y="0"/>
                              <a:ext cx="3061536" cy="1805600"/>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053744" w:rsidDel="00D877DA" w14:paraId="4B122D56" w14:textId="666A87C8" w:rsidTr="008C38A3">
        <w:trPr>
          <w:del w:id="4353" w:author="Dayrtman Fajardo Vásquez" w:date="2015-11-12T19:04:00Z"/>
        </w:trPr>
        <w:tc>
          <w:tcPr>
            <w:tcW w:w="1526" w:type="dxa"/>
          </w:tcPr>
          <w:p w14:paraId="0B08EDDA" w14:textId="0F06DC5C" w:rsidR="00E76345" w:rsidDel="00D877DA" w:rsidRDefault="00E76345" w:rsidP="008C38A3">
            <w:pPr>
              <w:spacing w:before="2" w:after="2"/>
              <w:rPr>
                <w:del w:id="4354" w:author="Dayrtman Fajardo Vásquez" w:date="2015-11-12T19:04:00Z"/>
                <w:rFonts w:ascii="Times New Roman" w:hAnsi="Times New Roman" w:cs="Times New Roman"/>
                <w:b/>
                <w:color w:val="000000"/>
                <w:sz w:val="18"/>
                <w:szCs w:val="18"/>
              </w:rPr>
            </w:pPr>
            <w:del w:id="4355" w:author="Dayrtman Fajardo Vásquez" w:date="2015-11-12T19:04:00Z">
              <w:r w:rsidDel="00D877DA">
                <w:rPr>
                  <w:rFonts w:ascii="Times New Roman" w:hAnsi="Times New Roman" w:cs="Times New Roman"/>
                  <w:b/>
                  <w:color w:val="000000"/>
                  <w:sz w:val="18"/>
                  <w:szCs w:val="18"/>
                </w:rPr>
                <w:delText>Título</w:delText>
              </w:r>
            </w:del>
          </w:p>
        </w:tc>
        <w:tc>
          <w:tcPr>
            <w:tcW w:w="7528" w:type="dxa"/>
          </w:tcPr>
          <w:p w14:paraId="70997B0A" w14:textId="618C822B" w:rsidR="00E76345" w:rsidRPr="00053744" w:rsidDel="00D877DA" w:rsidRDefault="00E76345" w:rsidP="008C38A3">
            <w:pPr>
              <w:spacing w:before="2" w:after="2"/>
              <w:rPr>
                <w:del w:id="4356" w:author="Dayrtman Fajardo Vásquez" w:date="2015-11-12T19:04:00Z"/>
                <w:rFonts w:ascii="Times New Roman" w:hAnsi="Times New Roman" w:cs="Times New Roman"/>
                <w:color w:val="000000"/>
              </w:rPr>
            </w:pPr>
            <w:del w:id="4357" w:author="Dayrtman Fajardo Vásquez" w:date="2015-11-12T19:04:00Z">
              <w:r w:rsidDel="00D877DA">
                <w:rPr>
                  <w:rFonts w:ascii="Times New Roman" w:hAnsi="Times New Roman" w:cs="Times New Roman"/>
                  <w:color w:val="000000"/>
                </w:rPr>
                <w:delText>Reconoce los ríos y lagos de África</w:delText>
              </w:r>
            </w:del>
          </w:p>
        </w:tc>
      </w:tr>
      <w:tr w:rsidR="00E76345" w:rsidRPr="00CD7D4D" w:rsidDel="00D877DA" w14:paraId="50D17B9D" w14:textId="6182B7D9" w:rsidTr="008C38A3">
        <w:trPr>
          <w:del w:id="4358" w:author="Dayrtman Fajardo Vásquez" w:date="2015-11-12T19:04:00Z"/>
        </w:trPr>
        <w:tc>
          <w:tcPr>
            <w:tcW w:w="1526" w:type="dxa"/>
          </w:tcPr>
          <w:p w14:paraId="13621C14" w14:textId="1FE7ED88" w:rsidR="00E76345" w:rsidDel="00D877DA" w:rsidRDefault="00E76345" w:rsidP="008C38A3">
            <w:pPr>
              <w:spacing w:before="2" w:after="2"/>
              <w:rPr>
                <w:del w:id="4359" w:author="Dayrtman Fajardo Vásquez" w:date="2015-11-12T19:04:00Z"/>
                <w:rFonts w:ascii="Times New Roman" w:hAnsi="Times New Roman" w:cs="Times New Roman"/>
                <w:b/>
                <w:color w:val="000000"/>
                <w:sz w:val="18"/>
                <w:szCs w:val="18"/>
              </w:rPr>
            </w:pPr>
            <w:del w:id="4360" w:author="Dayrtman Fajardo Vásquez" w:date="2015-11-12T19:04:00Z">
              <w:r w:rsidDel="00D877DA">
                <w:rPr>
                  <w:rFonts w:ascii="Times New Roman" w:hAnsi="Times New Roman" w:cs="Times New Roman"/>
                  <w:b/>
                  <w:color w:val="000000"/>
                  <w:sz w:val="18"/>
                  <w:szCs w:val="18"/>
                </w:rPr>
                <w:delText>Descripción</w:delText>
              </w:r>
            </w:del>
          </w:p>
        </w:tc>
        <w:tc>
          <w:tcPr>
            <w:tcW w:w="7528" w:type="dxa"/>
          </w:tcPr>
          <w:p w14:paraId="35DBEAF5" w14:textId="344F4E7C" w:rsidR="00E76345" w:rsidRPr="00CD7D4D" w:rsidDel="00D877DA" w:rsidRDefault="00E76345" w:rsidP="00743A42">
            <w:pPr>
              <w:spacing w:before="2" w:after="2"/>
              <w:rPr>
                <w:del w:id="4361" w:author="Dayrtman Fajardo Vásquez" w:date="2015-11-12T19:04:00Z"/>
                <w:rFonts w:ascii="Times New Roman" w:hAnsi="Times New Roman" w:cs="Times New Roman"/>
                <w:color w:val="000000"/>
              </w:rPr>
            </w:pPr>
            <w:del w:id="4362" w:author="Dayrtman Fajardo Vásquez" w:date="2015-11-12T19:04:00Z">
              <w:r w:rsidDel="00D877DA">
                <w:rPr>
                  <w:rFonts w:ascii="Times New Roman" w:hAnsi="Times New Roman" w:cs="Times New Roman"/>
                  <w:color w:val="000000" w:themeColor="text1"/>
                </w:rPr>
                <w:delText>Relaciona cada río o lago Africano</w:delText>
              </w:r>
            </w:del>
            <w:ins w:id="4363" w:author="EUGENIA ARCE LONDONO" w:date="2015-04-29T09:25:00Z">
              <w:del w:id="4364" w:author="Dayrtman Fajardo Vásquez" w:date="2015-11-12T19:04:00Z">
                <w:r w:rsidDel="00D877DA">
                  <w:rPr>
                    <w:rFonts w:ascii="Times New Roman" w:hAnsi="Times New Roman" w:cs="Times New Roman"/>
                    <w:color w:val="000000" w:themeColor="text1"/>
                  </w:rPr>
                  <w:delText>africano</w:delText>
                </w:r>
              </w:del>
            </w:ins>
            <w:del w:id="4365" w:author="Dayrtman Fajardo Vásquez" w:date="2015-11-12T19:04:00Z">
              <w:r w:rsidDel="00D877DA">
                <w:rPr>
                  <w:rFonts w:ascii="Times New Roman" w:hAnsi="Times New Roman" w:cs="Times New Roman"/>
                  <w:color w:val="000000" w:themeColor="text1"/>
                </w:rPr>
                <w:delText xml:space="preserve"> con su descripción.</w:delText>
              </w:r>
            </w:del>
          </w:p>
        </w:tc>
      </w:tr>
    </w:tbl>
    <w:p w14:paraId="0F80223C" w14:textId="2B3DE850" w:rsidR="00E76345" w:rsidDel="00D877DA" w:rsidRDefault="00E76345" w:rsidP="00E76345">
      <w:pPr>
        <w:spacing w:after="0"/>
        <w:rPr>
          <w:del w:id="4366" w:author="Dayrtman Fajardo Vásquez" w:date="2015-11-12T19:06:00Z"/>
          <w:rFonts w:ascii="Times" w:hAnsi="Times"/>
          <w:color w:val="FFFFFF" w:themeColor="background1"/>
        </w:rPr>
      </w:pPr>
      <w:del w:id="4367" w:author="Dayrtman Fajardo Vásquez" w:date="2015-11-12T19:06:00Z">
        <w:r w:rsidDel="00D877DA">
          <w:rPr>
            <w:rFonts w:ascii="Times" w:hAnsi="Times"/>
            <w:color w:val="FFFFFF" w:themeColor="background1"/>
          </w:rPr>
          <w:delText>.</w:delText>
        </w:r>
      </w:del>
    </w:p>
    <w:tbl>
      <w:tblPr>
        <w:tblStyle w:val="Tablaconcuadrcula"/>
        <w:tblW w:w="0" w:type="auto"/>
        <w:tblLayout w:type="fixed"/>
        <w:tblLook w:val="04A0" w:firstRow="1" w:lastRow="0" w:firstColumn="1" w:lastColumn="0" w:noHBand="0" w:noVBand="1"/>
      </w:tblPr>
      <w:tblGrid>
        <w:gridCol w:w="1526"/>
        <w:gridCol w:w="7528"/>
      </w:tblGrid>
      <w:tr w:rsidR="00E76345" w:rsidRPr="005D1738" w:rsidDel="00D877DA" w14:paraId="4E9CBAF6" w14:textId="6E94E9C2" w:rsidTr="008C38A3">
        <w:trPr>
          <w:del w:id="4368" w:author="Dayrtman Fajardo Vásquez" w:date="2015-11-12T19:06:00Z"/>
        </w:trPr>
        <w:tc>
          <w:tcPr>
            <w:tcW w:w="9054" w:type="dxa"/>
            <w:gridSpan w:val="2"/>
            <w:shd w:val="clear" w:color="auto" w:fill="000000" w:themeFill="text1"/>
          </w:tcPr>
          <w:p w14:paraId="41AE165D" w14:textId="205817C7" w:rsidR="00E76345" w:rsidRPr="005D1738" w:rsidDel="00D877DA" w:rsidRDefault="00E76345" w:rsidP="008C38A3">
            <w:pPr>
              <w:spacing w:before="2" w:after="2"/>
              <w:jc w:val="center"/>
              <w:rPr>
                <w:del w:id="4369" w:author="Dayrtman Fajardo Vásquez" w:date="2015-11-12T19:06:00Z"/>
                <w:moveFrom w:id="4370" w:author="Dayrtman Fajardo Vásquez" w:date="2015-11-12T19:06:00Z"/>
                <w:rFonts w:ascii="Times New Roman" w:hAnsi="Times New Roman" w:cs="Times New Roman"/>
                <w:b/>
                <w:color w:val="FFFFFF" w:themeColor="background1"/>
              </w:rPr>
            </w:pPr>
            <w:moveFromRangeStart w:id="4371" w:author="Dayrtman Fajardo Vásquez" w:date="2015-11-12T19:06:00Z" w:name="move435118489"/>
            <w:moveFrom w:id="4372" w:author="Dayrtman Fajardo Vásquez" w:date="2015-11-12T19:06:00Z">
              <w:del w:id="4373" w:author="Dayrtman Fajardo Vásquez" w:date="2015-11-12T19:06:00Z">
                <w:r w:rsidDel="00D877DA">
                  <w:rPr>
                    <w:rFonts w:ascii="Times New Roman" w:hAnsi="Times New Roman" w:cs="Times New Roman"/>
                    <w:b/>
                    <w:color w:val="FFFFFF" w:themeColor="background1"/>
                  </w:rPr>
                  <w:delText>Profundiza</w:delText>
                </w:r>
                <w:r w:rsidRPr="005D1738" w:rsidDel="00D877DA">
                  <w:rPr>
                    <w:rFonts w:ascii="Times New Roman" w:hAnsi="Times New Roman" w:cs="Times New Roman"/>
                    <w:b/>
                    <w:color w:val="FFFFFF" w:themeColor="background1"/>
                  </w:rPr>
                  <w:delText>: recurso aprovechado</w:delText>
                </w:r>
              </w:del>
            </w:moveFrom>
          </w:p>
        </w:tc>
      </w:tr>
      <w:tr w:rsidR="00E76345" w:rsidRPr="00053744" w:rsidDel="00D877DA" w14:paraId="36B12F75" w14:textId="53AEB490" w:rsidTr="008C38A3">
        <w:trPr>
          <w:del w:id="4374" w:author="Dayrtman Fajardo Vásquez" w:date="2015-11-12T19:06:00Z"/>
        </w:trPr>
        <w:tc>
          <w:tcPr>
            <w:tcW w:w="1526" w:type="dxa"/>
          </w:tcPr>
          <w:p w14:paraId="6DBD4CA7" w14:textId="61D8A7B8" w:rsidR="00E76345" w:rsidRPr="00053744" w:rsidDel="00D877DA" w:rsidRDefault="00E76345" w:rsidP="008C38A3">
            <w:pPr>
              <w:spacing w:before="2" w:after="2"/>
              <w:rPr>
                <w:del w:id="4375" w:author="Dayrtman Fajardo Vásquez" w:date="2015-11-12T19:06:00Z"/>
                <w:moveFrom w:id="4376" w:author="Dayrtman Fajardo Vásquez" w:date="2015-11-12T19:06:00Z"/>
                <w:rFonts w:ascii="Times New Roman" w:hAnsi="Times New Roman" w:cs="Times New Roman"/>
                <w:b/>
                <w:color w:val="000000"/>
                <w:sz w:val="18"/>
                <w:szCs w:val="18"/>
              </w:rPr>
            </w:pPr>
            <w:moveFrom w:id="4377" w:author="Dayrtman Fajardo Vásquez" w:date="2015-11-12T19:06:00Z">
              <w:del w:id="4378" w:author="Dayrtman Fajardo Vásquez" w:date="2015-11-12T19:06:00Z">
                <w:r w:rsidRPr="00053744" w:rsidDel="00D877DA">
                  <w:rPr>
                    <w:rFonts w:ascii="Times New Roman" w:hAnsi="Times New Roman" w:cs="Times New Roman"/>
                    <w:b/>
                    <w:color w:val="000000"/>
                    <w:sz w:val="18"/>
                    <w:szCs w:val="18"/>
                  </w:rPr>
                  <w:delText>Código</w:delText>
                </w:r>
              </w:del>
            </w:moveFrom>
          </w:p>
        </w:tc>
        <w:tc>
          <w:tcPr>
            <w:tcW w:w="7528" w:type="dxa"/>
          </w:tcPr>
          <w:p w14:paraId="123281FB" w14:textId="3960DA97" w:rsidR="00E76345" w:rsidRPr="00053744" w:rsidDel="00D877DA" w:rsidRDefault="00E76345" w:rsidP="008C38A3">
            <w:pPr>
              <w:spacing w:before="2" w:after="2"/>
              <w:rPr>
                <w:del w:id="4379" w:author="Dayrtman Fajardo Vásquez" w:date="2015-11-12T19:06:00Z"/>
                <w:moveFrom w:id="4380" w:author="Dayrtman Fajardo Vásquez" w:date="2015-11-12T19:06:00Z"/>
                <w:rFonts w:ascii="Times New Roman" w:hAnsi="Times New Roman" w:cs="Times New Roman"/>
                <w:b/>
                <w:color w:val="000000"/>
                <w:sz w:val="18"/>
                <w:szCs w:val="18"/>
              </w:rPr>
            </w:pPr>
            <w:moveFrom w:id="4381" w:author="Dayrtman Fajardo Vásquez" w:date="2015-11-12T19:06:00Z">
              <w:del w:id="4382" w:author="Dayrtman Fajardo Vásquez" w:date="2015-11-12T19:06:00Z">
                <w:r w:rsidRPr="004A0527" w:rsidDel="00D877DA">
                  <w:rPr>
                    <w:rFonts w:ascii="Times New Roman" w:hAnsi="Times New Roman" w:cs="Times New Roman"/>
                    <w:color w:val="000000" w:themeColor="text1"/>
                  </w:rPr>
                  <w:delText>CS_07_07_CO</w:delText>
                </w:r>
                <w:r w:rsidDel="00D877DA">
                  <w:rPr>
                    <w:rFonts w:ascii="Times New Roman" w:hAnsi="Times New Roman" w:cs="Times New Roman"/>
                    <w:color w:val="000000"/>
                  </w:rPr>
                  <w:delText>_REC150</w:delText>
                </w:r>
              </w:del>
            </w:moveFrom>
          </w:p>
        </w:tc>
      </w:tr>
      <w:tr w:rsidR="00E76345" w:rsidRPr="00053744" w:rsidDel="00D877DA" w14:paraId="110DC588" w14:textId="6147C54B" w:rsidTr="008C38A3">
        <w:trPr>
          <w:del w:id="4383" w:author="Dayrtman Fajardo Vásquez" w:date="2015-11-12T19:06:00Z"/>
        </w:trPr>
        <w:tc>
          <w:tcPr>
            <w:tcW w:w="1526" w:type="dxa"/>
          </w:tcPr>
          <w:p w14:paraId="46767AF6" w14:textId="0D28FD28" w:rsidR="00E76345" w:rsidRPr="00053744" w:rsidDel="00D877DA" w:rsidRDefault="00E76345" w:rsidP="008C38A3">
            <w:pPr>
              <w:spacing w:before="2" w:after="2"/>
              <w:rPr>
                <w:del w:id="4384" w:author="Dayrtman Fajardo Vásquez" w:date="2015-11-12T19:06:00Z"/>
                <w:moveFrom w:id="4385" w:author="Dayrtman Fajardo Vásquez" w:date="2015-11-12T19:06:00Z"/>
                <w:rFonts w:ascii="Times New Roman" w:hAnsi="Times New Roman" w:cs="Times New Roman"/>
                <w:color w:val="000000"/>
              </w:rPr>
            </w:pPr>
            <w:moveFrom w:id="4386" w:author="Dayrtman Fajardo Vásquez" w:date="2015-11-12T19:06:00Z">
              <w:del w:id="4387" w:author="Dayrtman Fajardo Vásquez" w:date="2015-11-12T19:06:00Z">
                <w:r w:rsidDel="00D877DA">
                  <w:rPr>
                    <w:rFonts w:ascii="Times New Roman" w:hAnsi="Times New Roman" w:cs="Times New Roman"/>
                    <w:b/>
                    <w:color w:val="000000"/>
                    <w:sz w:val="18"/>
                    <w:szCs w:val="18"/>
                  </w:rPr>
                  <w:delText>Ubicación en Aula Planeta</w:delText>
                </w:r>
              </w:del>
            </w:moveFrom>
          </w:p>
        </w:tc>
        <w:tc>
          <w:tcPr>
            <w:tcW w:w="7528" w:type="dxa"/>
          </w:tcPr>
          <w:p w14:paraId="4A5818F1" w14:textId="0CAA648F" w:rsidR="00E76345" w:rsidDel="00D877DA" w:rsidRDefault="003E68F3" w:rsidP="008C38A3">
            <w:pPr>
              <w:spacing w:before="2" w:after="2"/>
              <w:rPr>
                <w:del w:id="4388" w:author="Dayrtman Fajardo Vásquez" w:date="2015-11-12T19:06:00Z"/>
                <w:moveFrom w:id="4389" w:author="Dayrtman Fajardo Vásquez" w:date="2015-11-12T19:06:00Z"/>
                <w:rFonts w:ascii="Times New Roman" w:hAnsi="Times New Roman" w:cs="Times New Roman"/>
                <w:color w:val="000000"/>
              </w:rPr>
            </w:pPr>
            <w:moveFrom w:id="4390" w:author="Dayrtman Fajardo Vásquez" w:date="2015-11-12T19:06:00Z">
              <w:del w:id="4391" w:author="Dayrtman Fajardo Vásquez" w:date="2015-11-12T19:06:00Z">
                <w:r w:rsidDel="00D877DA">
                  <w:fldChar w:fldCharType="begin"/>
                </w:r>
                <w:r w:rsidDel="00D877DA">
                  <w:delInstrText xml:space="preserve"> HYPERLINK "http://profesores.aulaplaneta.com/DesktopModules/PPP_EditorGuionesKO/RecursoProfesor.aspx?IdGuion=10188&amp;IdRecurso=472880&amp;Transparent=on" </w:delInstrText>
                </w:r>
                <w:r w:rsidDel="00D877DA">
                  <w:fldChar w:fldCharType="separate"/>
                </w:r>
                <w:r w:rsidR="00E76345" w:rsidRPr="002907F5" w:rsidDel="00D877DA">
                  <w:rPr>
                    <w:rStyle w:val="Hipervnculo"/>
                    <w:rFonts w:ascii="Times New Roman" w:hAnsi="Times New Roman" w:cs="Times New Roman"/>
                  </w:rPr>
                  <w:delText>http://profesores.aulaplaneta.com/DesktopModules/PPP_EditorGuionesKO/RecursoProfesor.aspx?IdGuion=10188&amp;IdRecurso=472880&amp;Transparent=on</w:delText>
                </w:r>
                <w:r w:rsidDel="00D877DA">
                  <w:rPr>
                    <w:rStyle w:val="Hipervnculo"/>
                    <w:rFonts w:ascii="Times New Roman" w:hAnsi="Times New Roman" w:cs="Times New Roman"/>
                  </w:rPr>
                  <w:fldChar w:fldCharType="end"/>
                </w:r>
              </w:del>
            </w:moveFrom>
          </w:p>
          <w:p w14:paraId="30C1ACC5" w14:textId="7FE07725" w:rsidR="00E76345" w:rsidRPr="00053744" w:rsidDel="00D877DA" w:rsidRDefault="00E76345" w:rsidP="008C38A3">
            <w:pPr>
              <w:spacing w:before="2" w:after="2"/>
              <w:rPr>
                <w:del w:id="4392" w:author="Dayrtman Fajardo Vásquez" w:date="2015-11-12T19:06:00Z"/>
                <w:moveFrom w:id="4393" w:author="Dayrtman Fajardo Vásquez" w:date="2015-11-12T19:06:00Z"/>
                <w:rFonts w:ascii="Times New Roman" w:hAnsi="Times New Roman" w:cs="Times New Roman"/>
                <w:color w:val="000000"/>
              </w:rPr>
            </w:pPr>
          </w:p>
        </w:tc>
      </w:tr>
      <w:tr w:rsidR="00E76345" w:rsidRPr="00053744" w:rsidDel="00D877DA" w14:paraId="7288496C" w14:textId="7B462AF5" w:rsidTr="008C38A3">
        <w:trPr>
          <w:del w:id="4394" w:author="Dayrtman Fajardo Vásquez" w:date="2015-11-12T19:06:00Z"/>
        </w:trPr>
        <w:tc>
          <w:tcPr>
            <w:tcW w:w="1526" w:type="dxa"/>
          </w:tcPr>
          <w:p w14:paraId="585F9C37" w14:textId="6201C343" w:rsidR="00E76345" w:rsidDel="00D877DA" w:rsidRDefault="00E76345" w:rsidP="008C38A3">
            <w:pPr>
              <w:spacing w:before="2" w:after="2"/>
              <w:rPr>
                <w:del w:id="4395" w:author="Dayrtman Fajardo Vásquez" w:date="2015-11-12T19:06:00Z"/>
                <w:moveFrom w:id="4396" w:author="Dayrtman Fajardo Vásquez" w:date="2015-11-12T19:06:00Z"/>
                <w:rFonts w:ascii="Times New Roman" w:hAnsi="Times New Roman" w:cs="Times New Roman"/>
                <w:color w:val="000000"/>
              </w:rPr>
            </w:pPr>
            <w:moveFrom w:id="4397" w:author="Dayrtman Fajardo Vásquez" w:date="2015-11-12T19:06:00Z">
              <w:del w:id="4398" w:author="Dayrtman Fajardo Vásquez" w:date="2015-11-12T19:06:00Z">
                <w:r w:rsidDel="00D877DA">
                  <w:rPr>
                    <w:rFonts w:ascii="Times New Roman" w:hAnsi="Times New Roman" w:cs="Times New Roman"/>
                    <w:b/>
                    <w:color w:val="000000"/>
                    <w:sz w:val="18"/>
                    <w:szCs w:val="18"/>
                  </w:rPr>
                  <w:delText>Cambio (descripción o capturas de pantallas)</w:delText>
                </w:r>
              </w:del>
            </w:moveFrom>
          </w:p>
        </w:tc>
        <w:tc>
          <w:tcPr>
            <w:tcW w:w="7528" w:type="dxa"/>
          </w:tcPr>
          <w:p w14:paraId="66F8D174" w14:textId="17F709F8" w:rsidR="00E76345" w:rsidRPr="00053744" w:rsidDel="00D877DA" w:rsidRDefault="00E76345" w:rsidP="008C38A3">
            <w:pPr>
              <w:spacing w:before="2" w:after="2"/>
              <w:rPr>
                <w:del w:id="4399" w:author="Dayrtman Fajardo Vásquez" w:date="2015-11-12T19:06:00Z"/>
                <w:moveFrom w:id="4400" w:author="Dayrtman Fajardo Vásquez" w:date="2015-11-12T19:06:00Z"/>
                <w:rFonts w:ascii="Times New Roman" w:hAnsi="Times New Roman" w:cs="Times New Roman"/>
                <w:color w:val="000000"/>
              </w:rPr>
            </w:pPr>
            <w:moveFrom w:id="4401" w:author="Dayrtman Fajardo Vásquez" w:date="2015-11-12T19:06:00Z">
              <w:del w:id="4402" w:author="Dayrtman Fajardo Vásquez" w:date="2015-11-12T19:06:00Z">
                <w:r w:rsidDel="00D877DA">
                  <w:rPr>
                    <w:noProof/>
                    <w:lang w:val="es-CO" w:eastAsia="es-CO"/>
                  </w:rPr>
                  <w:drawing>
                    <wp:inline distT="0" distB="0" distL="0" distR="0" wp14:anchorId="779E336A" wp14:editId="0B27727B">
                      <wp:extent cx="2823870" cy="17335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623" r="16893" b="5634"/>
                              <a:stretch/>
                            </pic:blipFill>
                            <pic:spPr bwMode="auto">
                              <a:xfrm>
                                <a:off x="0" y="0"/>
                                <a:ext cx="2824829" cy="1734139"/>
                              </a:xfrm>
                              <a:prstGeom prst="rect">
                                <a:avLst/>
                              </a:prstGeom>
                              <a:ln>
                                <a:noFill/>
                              </a:ln>
                              <a:extLst>
                                <a:ext uri="{53640926-AAD7-44D8-BBD7-CCE9431645EC}">
                                  <a14:shadowObscured xmlns:a14="http://schemas.microsoft.com/office/drawing/2010/main"/>
                                </a:ext>
                              </a:extLst>
                            </pic:spPr>
                          </pic:pic>
                        </a:graphicData>
                      </a:graphic>
                    </wp:inline>
                  </w:drawing>
                </w:r>
              </w:del>
            </w:moveFrom>
          </w:p>
        </w:tc>
      </w:tr>
      <w:tr w:rsidR="00E76345" w:rsidRPr="00053744" w:rsidDel="00D877DA" w14:paraId="11D1A840" w14:textId="0AAA5301" w:rsidTr="008C38A3">
        <w:trPr>
          <w:del w:id="4403" w:author="Dayrtman Fajardo Vásquez" w:date="2015-11-12T19:06:00Z"/>
        </w:trPr>
        <w:tc>
          <w:tcPr>
            <w:tcW w:w="1526" w:type="dxa"/>
          </w:tcPr>
          <w:p w14:paraId="71759EDB" w14:textId="4DEAFE3A" w:rsidR="00E76345" w:rsidDel="00D877DA" w:rsidRDefault="00E76345" w:rsidP="008C38A3">
            <w:pPr>
              <w:spacing w:before="2" w:after="2"/>
              <w:rPr>
                <w:del w:id="4404" w:author="Dayrtman Fajardo Vásquez" w:date="2015-11-12T19:06:00Z"/>
                <w:moveFrom w:id="4405" w:author="Dayrtman Fajardo Vásquez" w:date="2015-11-12T19:06:00Z"/>
                <w:rFonts w:ascii="Times New Roman" w:hAnsi="Times New Roman" w:cs="Times New Roman"/>
                <w:b/>
                <w:color w:val="000000"/>
                <w:sz w:val="18"/>
                <w:szCs w:val="18"/>
              </w:rPr>
            </w:pPr>
            <w:moveFrom w:id="4406" w:author="Dayrtman Fajardo Vásquez" w:date="2015-11-12T19:06:00Z">
              <w:del w:id="4407" w:author="Dayrtman Fajardo Vásquez" w:date="2015-11-12T19:06:00Z">
                <w:r w:rsidDel="00D877DA">
                  <w:rPr>
                    <w:rFonts w:ascii="Times New Roman" w:hAnsi="Times New Roman" w:cs="Times New Roman"/>
                    <w:b/>
                    <w:color w:val="000000"/>
                    <w:sz w:val="18"/>
                    <w:szCs w:val="18"/>
                  </w:rPr>
                  <w:delText>Título</w:delText>
                </w:r>
              </w:del>
            </w:moveFrom>
          </w:p>
        </w:tc>
        <w:tc>
          <w:tcPr>
            <w:tcW w:w="7528" w:type="dxa"/>
          </w:tcPr>
          <w:p w14:paraId="485C23AE" w14:textId="514CCEE7" w:rsidR="00E76345" w:rsidRPr="00053744" w:rsidDel="00D877DA" w:rsidRDefault="00E76345" w:rsidP="008C38A3">
            <w:pPr>
              <w:spacing w:before="2" w:after="2"/>
              <w:rPr>
                <w:del w:id="4408" w:author="Dayrtman Fajardo Vásquez" w:date="2015-11-12T19:06:00Z"/>
                <w:moveFrom w:id="4409" w:author="Dayrtman Fajardo Vásquez" w:date="2015-11-12T19:06:00Z"/>
                <w:rFonts w:ascii="Times New Roman" w:hAnsi="Times New Roman" w:cs="Times New Roman"/>
                <w:color w:val="000000"/>
              </w:rPr>
            </w:pPr>
            <w:moveFrom w:id="4410" w:author="Dayrtman Fajardo Vásquez" w:date="2015-11-12T19:06:00Z">
              <w:del w:id="4411" w:author="Dayrtman Fajardo Vásquez" w:date="2015-11-12T19:06:00Z">
                <w:r w:rsidDel="00D877DA">
                  <w:rPr>
                    <w:rFonts w:ascii="Times New Roman" w:hAnsi="Times New Roman" w:cs="Times New Roman"/>
                    <w:color w:val="000000"/>
                  </w:rPr>
                  <w:delText>El reparto de África</w:delText>
                </w:r>
              </w:del>
            </w:moveFrom>
          </w:p>
        </w:tc>
      </w:tr>
      <w:tr w:rsidR="00E76345" w:rsidRPr="00CD7D4D" w:rsidDel="00D877DA" w14:paraId="02D82337" w14:textId="7586ABD5" w:rsidTr="008C38A3">
        <w:trPr>
          <w:del w:id="4412" w:author="Dayrtman Fajardo Vásquez" w:date="2015-11-12T19:06:00Z"/>
        </w:trPr>
        <w:tc>
          <w:tcPr>
            <w:tcW w:w="1526" w:type="dxa"/>
          </w:tcPr>
          <w:p w14:paraId="33305127" w14:textId="433F1419" w:rsidR="00E76345" w:rsidDel="00D877DA" w:rsidRDefault="00E76345" w:rsidP="008C38A3">
            <w:pPr>
              <w:spacing w:before="2" w:after="2"/>
              <w:rPr>
                <w:del w:id="4413" w:author="Dayrtman Fajardo Vásquez" w:date="2015-11-12T19:06:00Z"/>
                <w:moveFrom w:id="4414" w:author="Dayrtman Fajardo Vásquez" w:date="2015-11-12T19:06:00Z"/>
                <w:rFonts w:ascii="Times New Roman" w:hAnsi="Times New Roman" w:cs="Times New Roman"/>
                <w:b/>
                <w:color w:val="000000"/>
                <w:sz w:val="18"/>
                <w:szCs w:val="18"/>
              </w:rPr>
            </w:pPr>
            <w:moveFrom w:id="4415" w:author="Dayrtman Fajardo Vásquez" w:date="2015-11-12T19:06:00Z">
              <w:del w:id="4416" w:author="Dayrtman Fajardo Vásquez" w:date="2015-11-12T19:06:00Z">
                <w:r w:rsidDel="00D877DA">
                  <w:rPr>
                    <w:rFonts w:ascii="Times New Roman" w:hAnsi="Times New Roman" w:cs="Times New Roman"/>
                    <w:b/>
                    <w:color w:val="000000"/>
                    <w:sz w:val="18"/>
                    <w:szCs w:val="18"/>
                  </w:rPr>
                  <w:delText>Descripción</w:delText>
                </w:r>
              </w:del>
            </w:moveFrom>
          </w:p>
        </w:tc>
        <w:tc>
          <w:tcPr>
            <w:tcW w:w="7528" w:type="dxa"/>
          </w:tcPr>
          <w:p w14:paraId="5FA61DF5" w14:textId="2A6165AF" w:rsidR="00E76345" w:rsidRPr="00CD7D4D" w:rsidDel="00D877DA" w:rsidRDefault="00E76345" w:rsidP="008C38A3">
            <w:pPr>
              <w:spacing w:before="2" w:after="2"/>
              <w:rPr>
                <w:del w:id="4417" w:author="Dayrtman Fajardo Vásquez" w:date="2015-11-12T19:06:00Z"/>
                <w:moveFrom w:id="4418" w:author="Dayrtman Fajardo Vásquez" w:date="2015-11-12T19:06:00Z"/>
                <w:rFonts w:ascii="Times New Roman" w:hAnsi="Times New Roman" w:cs="Times New Roman"/>
                <w:color w:val="000000"/>
              </w:rPr>
            </w:pPr>
            <w:moveFrom w:id="4419" w:author="Dayrtman Fajardo Vásquez" w:date="2015-11-12T19:06:00Z">
              <w:del w:id="4420" w:author="Dayrtman Fajardo Vásquez" w:date="2015-11-12T19:06:00Z">
                <w:r w:rsidRPr="00CD7D4D" w:rsidDel="00D877DA">
                  <w:rPr>
                    <w:rFonts w:ascii="Times New Roman" w:hAnsi="Times New Roman" w:cs="Times New Roman"/>
                    <w:color w:val="000000" w:themeColor="text1"/>
                  </w:rPr>
                  <w:delText>Animación que permite conocer cómo se repartió</w:delText>
                </w:r>
              </w:del>
              <w:ins w:id="4421" w:author="EUGENIA ARCE LONDONO" w:date="2015-04-29T09:25:00Z">
                <w:del w:id="4422" w:author="Dayrtman Fajardo Vásquez" w:date="2015-11-12T19:06:00Z">
                  <w:r w:rsidDel="00D877DA">
                    <w:rPr>
                      <w:rFonts w:ascii="Times New Roman" w:hAnsi="Times New Roman" w:cs="Times New Roman"/>
                      <w:color w:val="000000" w:themeColor="text1"/>
                    </w:rPr>
                    <w:delText>,</w:delText>
                  </w:r>
                  <w:r w:rsidRPr="00CD7D4D" w:rsidDel="00D877DA">
                    <w:rPr>
                      <w:rFonts w:ascii="Times New Roman" w:hAnsi="Times New Roman" w:cs="Times New Roman"/>
                      <w:color w:val="000000" w:themeColor="text1"/>
                    </w:rPr>
                    <w:delText xml:space="preserve"> </w:delText>
                  </w:r>
                  <w:r w:rsidDel="00D877DA">
                    <w:rPr>
                      <w:rFonts w:ascii="Times New Roman" w:hAnsi="Times New Roman" w:cs="Times New Roman"/>
                      <w:color w:val="000000" w:themeColor="text1"/>
                    </w:rPr>
                    <w:delText>en su momento,</w:delText>
                  </w:r>
                </w:del>
              </w:ins>
              <w:del w:id="4423" w:author="Dayrtman Fajardo Vásquez" w:date="2015-11-12T19:06:00Z">
                <w:r w:rsidDel="00D877DA">
                  <w:rPr>
                    <w:rFonts w:ascii="Times New Roman" w:hAnsi="Times New Roman" w:cs="Times New Roman"/>
                    <w:color w:val="000000" w:themeColor="text1"/>
                  </w:rPr>
                  <w:delText xml:space="preserve"> </w:delText>
                </w:r>
                <w:r w:rsidRPr="00CD7D4D" w:rsidDel="00D877DA">
                  <w:rPr>
                    <w:rFonts w:ascii="Times New Roman" w:hAnsi="Times New Roman" w:cs="Times New Roman"/>
                    <w:color w:val="000000" w:themeColor="text1"/>
                  </w:rPr>
                  <w:delText>el continente africano entre las potencias coloniales europeas</w:delText>
                </w:r>
              </w:del>
            </w:moveFrom>
          </w:p>
        </w:tc>
      </w:tr>
      <w:moveFromRangeEnd w:id="4371"/>
    </w:tbl>
    <w:p w14:paraId="38CB94FA" w14:textId="4A7B1299" w:rsidR="00E76345" w:rsidRPr="00CD7D4D" w:rsidDel="00D877DA" w:rsidRDefault="00E76345" w:rsidP="00E76345">
      <w:pPr>
        <w:spacing w:after="0"/>
        <w:rPr>
          <w:del w:id="4424" w:author="Dayrtman Fajardo Vásquez" w:date="2015-11-12T19:06:00Z"/>
          <w:rFonts w:ascii="Times" w:hAnsi="Times"/>
          <w:color w:val="FFFFFF" w:themeColor="background1"/>
        </w:rPr>
      </w:pPr>
    </w:p>
    <w:p w14:paraId="751F03CD" w14:textId="510249F9" w:rsidR="00E76345" w:rsidRPr="00CD7D4D" w:rsidDel="00D877DA" w:rsidRDefault="00E76345" w:rsidP="00E76345">
      <w:pPr>
        <w:spacing w:after="0"/>
        <w:rPr>
          <w:del w:id="4425" w:author="Dayrtman Fajardo Vásquez" w:date="2015-11-12T19:06:00Z"/>
          <w:rFonts w:ascii="Times" w:hAnsi="Times"/>
          <w:color w:val="FFFFFF" w:themeColor="background1"/>
        </w:rPr>
      </w:pPr>
      <w:del w:id="4426" w:author="Dayrtman Fajardo Vásquez" w:date="2015-11-12T19:06:00Z">
        <w:r w:rsidDel="00D877DA">
          <w:rPr>
            <w:rFonts w:ascii="Times" w:hAnsi="Times"/>
            <w:color w:val="FFFFFF" w:themeColor="background1"/>
          </w:rPr>
          <w:delText>.</w:delText>
        </w:r>
        <w:r w:rsidRPr="00CD7D4D" w:rsidDel="00D877DA">
          <w:rPr>
            <w:rFonts w:ascii="Times" w:hAnsi="Times"/>
            <w:color w:val="FFFFFF" w:themeColor="background1"/>
          </w:rPr>
          <w:delText>.</w:delText>
        </w:r>
      </w:del>
    </w:p>
    <w:tbl>
      <w:tblPr>
        <w:tblStyle w:val="Tablaconcuadrcula"/>
        <w:tblW w:w="0" w:type="auto"/>
        <w:tblLayout w:type="fixed"/>
        <w:tblLook w:val="04A0" w:firstRow="1" w:lastRow="0" w:firstColumn="1" w:lastColumn="0" w:noHBand="0" w:noVBand="1"/>
      </w:tblPr>
      <w:tblGrid>
        <w:gridCol w:w="1526"/>
        <w:gridCol w:w="7528"/>
      </w:tblGrid>
      <w:tr w:rsidR="00E76345" w:rsidRPr="005D1738" w:rsidDel="00D877DA" w14:paraId="0C22F177" w14:textId="2EEA978B" w:rsidTr="008C38A3">
        <w:trPr>
          <w:del w:id="4427" w:author="Dayrtman Fajardo Vásquez" w:date="2015-11-12T19:06:00Z"/>
        </w:trPr>
        <w:tc>
          <w:tcPr>
            <w:tcW w:w="9054" w:type="dxa"/>
            <w:gridSpan w:val="2"/>
            <w:shd w:val="clear" w:color="auto" w:fill="000000" w:themeFill="text1"/>
          </w:tcPr>
          <w:p w14:paraId="41E1BD2B" w14:textId="5FDCA674" w:rsidR="00E76345" w:rsidRPr="005D1738" w:rsidDel="00D877DA" w:rsidRDefault="00E76345" w:rsidP="008C38A3">
            <w:pPr>
              <w:spacing w:before="2" w:after="2"/>
              <w:jc w:val="center"/>
              <w:rPr>
                <w:del w:id="4428" w:author="Dayrtman Fajardo Vásquez" w:date="2015-11-12T19:06:00Z"/>
                <w:rFonts w:ascii="Times New Roman" w:hAnsi="Times New Roman" w:cs="Times New Roman"/>
                <w:b/>
                <w:color w:val="FFFFFF" w:themeColor="background1"/>
              </w:rPr>
            </w:pPr>
            <w:del w:id="4429" w:author="Dayrtman Fajardo Vásquez" w:date="2015-11-12T19:06:00Z">
              <w:r w:rsidRPr="005D1738" w:rsidDel="00D877DA">
                <w:rPr>
                  <w:rFonts w:ascii="Times New Roman" w:hAnsi="Times New Roman" w:cs="Times New Roman"/>
                  <w:b/>
                  <w:color w:val="FFFFFF" w:themeColor="background1"/>
                </w:rPr>
                <w:delText>Practica: recurso aprovechado</w:delText>
              </w:r>
            </w:del>
          </w:p>
        </w:tc>
      </w:tr>
      <w:tr w:rsidR="00E76345" w:rsidRPr="00053744" w:rsidDel="00D877DA" w14:paraId="632DA9CB" w14:textId="1A46283A" w:rsidTr="008C38A3">
        <w:trPr>
          <w:del w:id="4430" w:author="Dayrtman Fajardo Vásquez" w:date="2015-11-12T19:06:00Z"/>
        </w:trPr>
        <w:tc>
          <w:tcPr>
            <w:tcW w:w="1526" w:type="dxa"/>
          </w:tcPr>
          <w:p w14:paraId="339629B7" w14:textId="78C47C72" w:rsidR="00E76345" w:rsidRPr="00053744" w:rsidDel="00D877DA" w:rsidRDefault="00E76345" w:rsidP="008C38A3">
            <w:pPr>
              <w:spacing w:before="2" w:after="2"/>
              <w:rPr>
                <w:del w:id="4431" w:author="Dayrtman Fajardo Vásquez" w:date="2015-11-12T19:06:00Z"/>
                <w:rFonts w:ascii="Times New Roman" w:hAnsi="Times New Roman" w:cs="Times New Roman"/>
                <w:b/>
                <w:color w:val="000000"/>
                <w:sz w:val="18"/>
                <w:szCs w:val="18"/>
              </w:rPr>
            </w:pPr>
            <w:del w:id="4432" w:author="Dayrtman Fajardo Vásquez" w:date="2015-11-12T19:06:00Z">
              <w:r w:rsidRPr="00053744" w:rsidDel="00D877DA">
                <w:rPr>
                  <w:rFonts w:ascii="Times New Roman" w:hAnsi="Times New Roman" w:cs="Times New Roman"/>
                  <w:b/>
                  <w:color w:val="000000"/>
                  <w:sz w:val="18"/>
                  <w:szCs w:val="18"/>
                </w:rPr>
                <w:delText>Código</w:delText>
              </w:r>
            </w:del>
          </w:p>
        </w:tc>
        <w:tc>
          <w:tcPr>
            <w:tcW w:w="7528" w:type="dxa"/>
          </w:tcPr>
          <w:p w14:paraId="22CB0FE6" w14:textId="3FF0F725" w:rsidR="00E76345" w:rsidRPr="00053744" w:rsidDel="00D877DA" w:rsidRDefault="00E76345" w:rsidP="008C38A3">
            <w:pPr>
              <w:spacing w:before="2" w:after="2"/>
              <w:rPr>
                <w:del w:id="4433" w:author="Dayrtman Fajardo Vásquez" w:date="2015-11-12T19:06:00Z"/>
                <w:rFonts w:ascii="Times New Roman" w:hAnsi="Times New Roman" w:cs="Times New Roman"/>
                <w:b/>
                <w:color w:val="000000"/>
                <w:sz w:val="18"/>
                <w:szCs w:val="18"/>
              </w:rPr>
            </w:pPr>
            <w:del w:id="4434" w:author="Dayrtman Fajardo Vásquez" w:date="2015-11-12T19:06:00Z">
              <w:r w:rsidRPr="004A0527" w:rsidDel="00D877DA">
                <w:rPr>
                  <w:rFonts w:ascii="Times New Roman" w:hAnsi="Times New Roman" w:cs="Times New Roman"/>
                  <w:color w:val="000000" w:themeColor="text1"/>
                </w:rPr>
                <w:delText>CS_07_07_CO</w:delText>
              </w:r>
              <w:r w:rsidDel="00D877DA">
                <w:rPr>
                  <w:rFonts w:ascii="Times New Roman" w:hAnsi="Times New Roman" w:cs="Times New Roman"/>
                  <w:color w:val="000000"/>
                </w:rPr>
                <w:delText>_REC160</w:delText>
              </w:r>
            </w:del>
          </w:p>
        </w:tc>
      </w:tr>
      <w:tr w:rsidR="00E76345" w:rsidRPr="00053744" w:rsidDel="00D877DA" w14:paraId="08CBA02A" w14:textId="77478472" w:rsidTr="008C38A3">
        <w:trPr>
          <w:del w:id="4435" w:author="Dayrtman Fajardo Vásquez" w:date="2015-11-12T19:06:00Z"/>
        </w:trPr>
        <w:tc>
          <w:tcPr>
            <w:tcW w:w="1526" w:type="dxa"/>
          </w:tcPr>
          <w:p w14:paraId="69D7B646" w14:textId="6398E5D0" w:rsidR="00E76345" w:rsidRPr="00053744" w:rsidDel="00D877DA" w:rsidRDefault="00E76345" w:rsidP="008C38A3">
            <w:pPr>
              <w:spacing w:before="2" w:after="2"/>
              <w:rPr>
                <w:del w:id="4436" w:author="Dayrtman Fajardo Vásquez" w:date="2015-11-12T19:06:00Z"/>
                <w:rFonts w:ascii="Times New Roman" w:hAnsi="Times New Roman" w:cs="Times New Roman"/>
                <w:color w:val="000000"/>
              </w:rPr>
            </w:pPr>
            <w:del w:id="4437" w:author="Dayrtman Fajardo Vásquez" w:date="2015-11-12T19:06:00Z">
              <w:r w:rsidDel="00D877DA">
                <w:rPr>
                  <w:rFonts w:ascii="Times New Roman" w:hAnsi="Times New Roman" w:cs="Times New Roman"/>
                  <w:b/>
                  <w:color w:val="000000"/>
                  <w:sz w:val="18"/>
                  <w:szCs w:val="18"/>
                </w:rPr>
                <w:delText>Ubicación en Aula Planeta</w:delText>
              </w:r>
            </w:del>
          </w:p>
        </w:tc>
        <w:tc>
          <w:tcPr>
            <w:tcW w:w="7528" w:type="dxa"/>
          </w:tcPr>
          <w:p w14:paraId="137879FE" w14:textId="298EA9CD" w:rsidR="00E76345" w:rsidDel="00D877DA" w:rsidRDefault="003E68F3" w:rsidP="008C38A3">
            <w:pPr>
              <w:spacing w:before="2" w:after="2"/>
              <w:rPr>
                <w:del w:id="4438" w:author="Dayrtman Fajardo Vásquez" w:date="2015-11-12T19:06:00Z"/>
                <w:rFonts w:ascii="Times New Roman" w:hAnsi="Times New Roman" w:cs="Times New Roman"/>
                <w:color w:val="000000"/>
              </w:rPr>
            </w:pPr>
            <w:del w:id="4439" w:author="Dayrtman Fajardo Vásquez" w:date="2015-11-12T19:06:00Z">
              <w:r w:rsidDel="00D877DA">
                <w:fldChar w:fldCharType="begin"/>
              </w:r>
              <w:r w:rsidDel="00D877DA">
                <w:delInstrText xml:space="preserve"> HYPERLINK "http://profesores.aulaplaneta.com/DesktopModules/PPP_EditorGuionesKO/RecursoProfesor.aspx?IdGuion=11046&amp;IdRecurso=525111&amp;Transparent=on" </w:delInstrText>
              </w:r>
              <w:r w:rsidDel="00D877DA">
                <w:fldChar w:fldCharType="separate"/>
              </w:r>
              <w:r w:rsidR="00E76345" w:rsidRPr="002907F5" w:rsidDel="00D877DA">
                <w:rPr>
                  <w:rStyle w:val="Hipervnculo"/>
                  <w:rFonts w:ascii="Times New Roman" w:hAnsi="Times New Roman" w:cs="Times New Roman"/>
                </w:rPr>
                <w:delText>http://profesores.aulaplaneta.com/DesktopModules/PPP_EditorGuionesKO/RecursoProfesor.aspx?IdGuion=11046&amp;IdRecurso=525111&amp;Transparent=on</w:delText>
              </w:r>
              <w:r w:rsidDel="00D877DA">
                <w:rPr>
                  <w:rStyle w:val="Hipervnculo"/>
                  <w:rFonts w:ascii="Times New Roman" w:hAnsi="Times New Roman" w:cs="Times New Roman"/>
                </w:rPr>
                <w:fldChar w:fldCharType="end"/>
              </w:r>
            </w:del>
          </w:p>
          <w:p w14:paraId="0FECC198" w14:textId="6114D54B" w:rsidR="00E76345" w:rsidRPr="00053744" w:rsidDel="00D877DA" w:rsidRDefault="00E76345" w:rsidP="008C38A3">
            <w:pPr>
              <w:spacing w:before="2" w:after="2"/>
              <w:rPr>
                <w:del w:id="4440" w:author="Dayrtman Fajardo Vásquez" w:date="2015-11-12T19:06:00Z"/>
                <w:rFonts w:ascii="Times New Roman" w:hAnsi="Times New Roman" w:cs="Times New Roman"/>
                <w:color w:val="000000"/>
              </w:rPr>
            </w:pPr>
          </w:p>
        </w:tc>
      </w:tr>
      <w:tr w:rsidR="00E76345" w:rsidRPr="00053744" w:rsidDel="00D877DA" w14:paraId="650FA8FD" w14:textId="627D7EDB" w:rsidTr="008C38A3">
        <w:trPr>
          <w:del w:id="4441" w:author="Dayrtman Fajardo Vásquez" w:date="2015-11-12T19:06:00Z"/>
        </w:trPr>
        <w:tc>
          <w:tcPr>
            <w:tcW w:w="1526" w:type="dxa"/>
          </w:tcPr>
          <w:p w14:paraId="06CC2ABA" w14:textId="5A66542E" w:rsidR="00E76345" w:rsidDel="00D877DA" w:rsidRDefault="00E76345" w:rsidP="008C38A3">
            <w:pPr>
              <w:spacing w:before="2" w:after="2"/>
              <w:rPr>
                <w:del w:id="4442" w:author="Dayrtman Fajardo Vásquez" w:date="2015-11-12T19:06:00Z"/>
                <w:rFonts w:ascii="Times New Roman" w:hAnsi="Times New Roman" w:cs="Times New Roman"/>
                <w:color w:val="000000"/>
              </w:rPr>
            </w:pPr>
            <w:del w:id="4443" w:author="Dayrtman Fajardo Vásquez" w:date="2015-11-12T19:06:00Z">
              <w:r w:rsidDel="00D877DA">
                <w:rPr>
                  <w:rFonts w:ascii="Times New Roman" w:hAnsi="Times New Roman" w:cs="Times New Roman"/>
                  <w:b/>
                  <w:color w:val="000000"/>
                  <w:sz w:val="18"/>
                  <w:szCs w:val="18"/>
                </w:rPr>
                <w:delText>Cambio (descripción o capturas de pantallas)</w:delText>
              </w:r>
            </w:del>
          </w:p>
        </w:tc>
        <w:tc>
          <w:tcPr>
            <w:tcW w:w="7528" w:type="dxa"/>
          </w:tcPr>
          <w:p w14:paraId="618FCF46" w14:textId="14AF6C70" w:rsidR="00E76345" w:rsidRPr="00053744" w:rsidDel="00D877DA" w:rsidRDefault="00E76345" w:rsidP="008C38A3">
            <w:pPr>
              <w:spacing w:before="2" w:after="2"/>
              <w:rPr>
                <w:del w:id="4444" w:author="Dayrtman Fajardo Vásquez" w:date="2015-11-12T19:06:00Z"/>
                <w:rFonts w:ascii="Times New Roman" w:hAnsi="Times New Roman" w:cs="Times New Roman"/>
                <w:color w:val="000000"/>
              </w:rPr>
            </w:pPr>
            <w:del w:id="4445" w:author="Dayrtman Fajardo Vásquez" w:date="2015-11-12T19:06:00Z">
              <w:r w:rsidDel="00D877DA">
                <w:rPr>
                  <w:noProof/>
                  <w:lang w:val="es-CO" w:eastAsia="es-CO"/>
                </w:rPr>
                <w:drawing>
                  <wp:inline distT="0" distB="0" distL="0" distR="0" wp14:anchorId="035F8DA9" wp14:editId="03CA4FFC">
                    <wp:extent cx="2395537" cy="1495712"/>
                    <wp:effectExtent l="0" t="0" r="508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3928" r="18930" b="6042"/>
                            <a:stretch/>
                          </pic:blipFill>
                          <pic:spPr bwMode="auto">
                            <a:xfrm>
                              <a:off x="0" y="0"/>
                              <a:ext cx="2398445" cy="14975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053744" w:rsidDel="00D877DA" w14:paraId="6E984A14" w14:textId="7691D644" w:rsidTr="008C38A3">
        <w:trPr>
          <w:del w:id="4446" w:author="Dayrtman Fajardo Vásquez" w:date="2015-11-12T19:06:00Z"/>
        </w:trPr>
        <w:tc>
          <w:tcPr>
            <w:tcW w:w="1526" w:type="dxa"/>
          </w:tcPr>
          <w:p w14:paraId="24D2D5B7" w14:textId="0378918C" w:rsidR="00E76345" w:rsidDel="00D877DA" w:rsidRDefault="00E76345" w:rsidP="008C38A3">
            <w:pPr>
              <w:spacing w:before="2" w:after="2"/>
              <w:rPr>
                <w:del w:id="4447" w:author="Dayrtman Fajardo Vásquez" w:date="2015-11-12T19:06:00Z"/>
                <w:rFonts w:ascii="Times New Roman" w:hAnsi="Times New Roman" w:cs="Times New Roman"/>
                <w:b/>
                <w:color w:val="000000"/>
                <w:sz w:val="18"/>
                <w:szCs w:val="18"/>
              </w:rPr>
            </w:pPr>
            <w:del w:id="4448" w:author="Dayrtman Fajardo Vásquez" w:date="2015-11-12T19:06:00Z">
              <w:r w:rsidDel="00D877DA">
                <w:rPr>
                  <w:rFonts w:ascii="Times New Roman" w:hAnsi="Times New Roman" w:cs="Times New Roman"/>
                  <w:b/>
                  <w:color w:val="000000"/>
                  <w:sz w:val="18"/>
                  <w:szCs w:val="18"/>
                </w:rPr>
                <w:delText>Título</w:delText>
              </w:r>
            </w:del>
          </w:p>
        </w:tc>
        <w:tc>
          <w:tcPr>
            <w:tcW w:w="7528" w:type="dxa"/>
          </w:tcPr>
          <w:p w14:paraId="475DA539" w14:textId="46138994" w:rsidR="00E76345" w:rsidRPr="00053744" w:rsidDel="00D877DA" w:rsidRDefault="00E76345" w:rsidP="008C38A3">
            <w:pPr>
              <w:spacing w:before="2" w:after="2"/>
              <w:rPr>
                <w:del w:id="4449" w:author="Dayrtman Fajardo Vásquez" w:date="2015-11-12T19:06:00Z"/>
                <w:rFonts w:ascii="Times New Roman" w:hAnsi="Times New Roman" w:cs="Times New Roman"/>
                <w:color w:val="000000"/>
              </w:rPr>
            </w:pPr>
            <w:del w:id="4450" w:author="Dayrtman Fajardo Vásquez" w:date="2015-11-12T19:06:00Z">
              <w:r w:rsidRPr="00560475" w:rsidDel="00D877DA">
                <w:rPr>
                  <w:rFonts w:ascii="Times New Roman" w:hAnsi="Times New Roman" w:cs="Times New Roman"/>
                  <w:color w:val="000000"/>
                </w:rPr>
                <w:delText>Sitúa en el mapa algunos Estados de África</w:delText>
              </w:r>
            </w:del>
          </w:p>
        </w:tc>
      </w:tr>
      <w:tr w:rsidR="00E76345" w:rsidRPr="00053744" w:rsidDel="00D877DA" w14:paraId="1BC7382F" w14:textId="44E1A6BB" w:rsidTr="008C38A3">
        <w:trPr>
          <w:del w:id="4451" w:author="Dayrtman Fajardo Vásquez" w:date="2015-11-12T19:06:00Z"/>
        </w:trPr>
        <w:tc>
          <w:tcPr>
            <w:tcW w:w="1526" w:type="dxa"/>
          </w:tcPr>
          <w:p w14:paraId="635EE151" w14:textId="53D5F74C" w:rsidR="00E76345" w:rsidDel="00D877DA" w:rsidRDefault="00E76345" w:rsidP="008C38A3">
            <w:pPr>
              <w:spacing w:before="2" w:after="2"/>
              <w:rPr>
                <w:del w:id="4452" w:author="Dayrtman Fajardo Vásquez" w:date="2015-11-12T19:06:00Z"/>
                <w:rFonts w:ascii="Times New Roman" w:hAnsi="Times New Roman" w:cs="Times New Roman"/>
                <w:b/>
                <w:color w:val="000000"/>
                <w:sz w:val="18"/>
                <w:szCs w:val="18"/>
              </w:rPr>
            </w:pPr>
            <w:del w:id="4453" w:author="Dayrtman Fajardo Vásquez" w:date="2015-11-12T19:06:00Z">
              <w:r w:rsidDel="00D877DA">
                <w:rPr>
                  <w:rFonts w:ascii="Times New Roman" w:hAnsi="Times New Roman" w:cs="Times New Roman"/>
                  <w:b/>
                  <w:color w:val="000000"/>
                  <w:sz w:val="18"/>
                  <w:szCs w:val="18"/>
                </w:rPr>
                <w:delText>Descripción</w:delText>
              </w:r>
            </w:del>
          </w:p>
        </w:tc>
        <w:tc>
          <w:tcPr>
            <w:tcW w:w="7528" w:type="dxa"/>
          </w:tcPr>
          <w:p w14:paraId="49F6CA99" w14:textId="20179CA8" w:rsidR="00E76345" w:rsidRPr="00053744" w:rsidDel="00D877DA" w:rsidRDefault="00E76345" w:rsidP="008C38A3">
            <w:pPr>
              <w:spacing w:before="2" w:after="2"/>
              <w:rPr>
                <w:del w:id="4454" w:author="Dayrtman Fajardo Vásquez" w:date="2015-11-12T19:06:00Z"/>
                <w:rFonts w:ascii="Times New Roman" w:hAnsi="Times New Roman" w:cs="Times New Roman"/>
                <w:color w:val="000000"/>
              </w:rPr>
            </w:pPr>
            <w:del w:id="4455" w:author="Dayrtman Fajardo Vásquez" w:date="2015-11-12T19:06:00Z">
              <w:r w:rsidRPr="009E4E39" w:rsidDel="00D877DA">
                <w:rPr>
                  <w:rFonts w:ascii="Times New Roman" w:hAnsi="Times New Roman" w:cs="Times New Roman"/>
                  <w:color w:val="000000"/>
                </w:rPr>
                <w:delText>Interactivo para ubicar sobre el mapa de África algunos de sus Estados</w:delText>
              </w:r>
            </w:del>
          </w:p>
        </w:tc>
      </w:tr>
    </w:tbl>
    <w:p w14:paraId="44C32C6E" w14:textId="1FC63BA3" w:rsidR="00E76345" w:rsidRPr="00B367C3" w:rsidDel="00D877DA" w:rsidRDefault="00E76345" w:rsidP="00E76345">
      <w:pPr>
        <w:spacing w:after="0"/>
        <w:rPr>
          <w:del w:id="4456" w:author="Dayrtman Fajardo Vásquez" w:date="2015-11-12T19:06:00Z"/>
          <w:rFonts w:ascii="Times" w:hAnsi="Times"/>
          <w:color w:val="FFFFFF" w:themeColor="background1"/>
        </w:rPr>
      </w:pPr>
      <w:del w:id="4457" w:author="Dayrtman Fajardo Vásquez" w:date="2015-11-12T19:06:00Z">
        <w:r w:rsidRPr="00B367C3" w:rsidDel="00D877DA">
          <w:rPr>
            <w:rFonts w:ascii="Times" w:hAnsi="Times"/>
            <w:color w:val="FFFFFF" w:themeColor="background1"/>
          </w:rPr>
          <w:delText>..</w:delText>
        </w:r>
      </w:del>
    </w:p>
    <w:tbl>
      <w:tblPr>
        <w:tblStyle w:val="Tablaconcuadrcula"/>
        <w:tblW w:w="0" w:type="auto"/>
        <w:tblLayout w:type="fixed"/>
        <w:tblLook w:val="04A0" w:firstRow="1" w:lastRow="0" w:firstColumn="1" w:lastColumn="0" w:noHBand="0" w:noVBand="1"/>
      </w:tblPr>
      <w:tblGrid>
        <w:gridCol w:w="1526"/>
        <w:gridCol w:w="7528"/>
      </w:tblGrid>
      <w:tr w:rsidR="00E76345" w:rsidRPr="005D1738" w:rsidDel="00D877DA" w14:paraId="372B22A8" w14:textId="4DD6311B" w:rsidTr="008C38A3">
        <w:trPr>
          <w:del w:id="4458" w:author="Dayrtman Fajardo Vásquez" w:date="2015-11-12T19:06:00Z"/>
        </w:trPr>
        <w:tc>
          <w:tcPr>
            <w:tcW w:w="9054" w:type="dxa"/>
            <w:gridSpan w:val="2"/>
            <w:shd w:val="clear" w:color="auto" w:fill="000000" w:themeFill="text1"/>
          </w:tcPr>
          <w:p w14:paraId="0E8C4B22" w14:textId="12EA9EAE" w:rsidR="00E76345" w:rsidRPr="005D1738" w:rsidDel="00D877DA" w:rsidRDefault="00E76345" w:rsidP="008C38A3">
            <w:pPr>
              <w:spacing w:before="2" w:after="2"/>
              <w:jc w:val="center"/>
              <w:rPr>
                <w:del w:id="4459" w:author="Dayrtman Fajardo Vásquez" w:date="2015-11-12T19:06:00Z"/>
                <w:rFonts w:ascii="Times New Roman" w:hAnsi="Times New Roman" w:cs="Times New Roman"/>
                <w:b/>
                <w:color w:val="FFFFFF" w:themeColor="background1"/>
              </w:rPr>
            </w:pPr>
            <w:del w:id="4460" w:author="Dayrtman Fajardo Vásquez" w:date="2015-11-12T19:06:00Z">
              <w:r w:rsidRPr="005D1738" w:rsidDel="00D877DA">
                <w:rPr>
                  <w:rFonts w:ascii="Times New Roman" w:hAnsi="Times New Roman" w:cs="Times New Roman"/>
                  <w:b/>
                  <w:color w:val="FFFFFF" w:themeColor="background1"/>
                </w:rPr>
                <w:delText>Practica: recurso aprovechado</w:delText>
              </w:r>
            </w:del>
          </w:p>
        </w:tc>
      </w:tr>
      <w:tr w:rsidR="00E76345" w:rsidRPr="00053744" w:rsidDel="00D877DA" w14:paraId="0001B23A" w14:textId="74A5FF6B" w:rsidTr="008C38A3">
        <w:trPr>
          <w:del w:id="4461" w:author="Dayrtman Fajardo Vásquez" w:date="2015-11-12T19:06:00Z"/>
        </w:trPr>
        <w:tc>
          <w:tcPr>
            <w:tcW w:w="1526" w:type="dxa"/>
          </w:tcPr>
          <w:p w14:paraId="0CDD4F91" w14:textId="2D26C5FB" w:rsidR="00E76345" w:rsidRPr="00053744" w:rsidDel="00D877DA" w:rsidRDefault="00E76345" w:rsidP="008C38A3">
            <w:pPr>
              <w:spacing w:before="2" w:after="2"/>
              <w:rPr>
                <w:del w:id="4462" w:author="Dayrtman Fajardo Vásquez" w:date="2015-11-12T19:06:00Z"/>
                <w:rFonts w:ascii="Times New Roman" w:hAnsi="Times New Roman" w:cs="Times New Roman"/>
                <w:b/>
                <w:color w:val="000000"/>
                <w:sz w:val="18"/>
                <w:szCs w:val="18"/>
              </w:rPr>
            </w:pPr>
            <w:del w:id="4463" w:author="Dayrtman Fajardo Vásquez" w:date="2015-11-12T19:06:00Z">
              <w:r w:rsidRPr="00053744" w:rsidDel="00D877DA">
                <w:rPr>
                  <w:rFonts w:ascii="Times New Roman" w:hAnsi="Times New Roman" w:cs="Times New Roman"/>
                  <w:b/>
                  <w:color w:val="000000"/>
                  <w:sz w:val="18"/>
                  <w:szCs w:val="18"/>
                </w:rPr>
                <w:delText>Código</w:delText>
              </w:r>
            </w:del>
          </w:p>
        </w:tc>
        <w:tc>
          <w:tcPr>
            <w:tcW w:w="7528" w:type="dxa"/>
          </w:tcPr>
          <w:p w14:paraId="21421A8F" w14:textId="4D3B3D28" w:rsidR="00E76345" w:rsidRPr="00053744" w:rsidDel="00D877DA" w:rsidRDefault="00E76345" w:rsidP="008C38A3">
            <w:pPr>
              <w:spacing w:before="2" w:after="2"/>
              <w:rPr>
                <w:del w:id="4464" w:author="Dayrtman Fajardo Vásquez" w:date="2015-11-12T19:06:00Z"/>
                <w:rFonts w:ascii="Times New Roman" w:hAnsi="Times New Roman" w:cs="Times New Roman"/>
                <w:b/>
                <w:color w:val="000000"/>
                <w:sz w:val="18"/>
                <w:szCs w:val="18"/>
              </w:rPr>
            </w:pPr>
            <w:del w:id="4465" w:author="Dayrtman Fajardo Vásquez" w:date="2015-11-12T19:06:00Z">
              <w:r w:rsidRPr="004A0527" w:rsidDel="00D877DA">
                <w:rPr>
                  <w:rFonts w:ascii="Times New Roman" w:hAnsi="Times New Roman" w:cs="Times New Roman"/>
                  <w:color w:val="000000" w:themeColor="text1"/>
                </w:rPr>
                <w:delText>CS_07_07_CO</w:delText>
              </w:r>
              <w:r w:rsidDel="00D877DA">
                <w:rPr>
                  <w:rFonts w:ascii="Times New Roman" w:hAnsi="Times New Roman" w:cs="Times New Roman"/>
                  <w:color w:val="000000"/>
                </w:rPr>
                <w:delText>_REC170</w:delText>
              </w:r>
            </w:del>
          </w:p>
        </w:tc>
      </w:tr>
      <w:tr w:rsidR="00E76345" w:rsidRPr="00053744" w:rsidDel="00D877DA" w14:paraId="465C126B" w14:textId="10380BFC" w:rsidTr="008C38A3">
        <w:trPr>
          <w:del w:id="4466" w:author="Dayrtman Fajardo Vásquez" w:date="2015-11-12T19:06:00Z"/>
        </w:trPr>
        <w:tc>
          <w:tcPr>
            <w:tcW w:w="1526" w:type="dxa"/>
          </w:tcPr>
          <w:p w14:paraId="5C1EF91D" w14:textId="28E9024F" w:rsidR="00E76345" w:rsidRPr="00053744" w:rsidDel="00D877DA" w:rsidRDefault="00E76345" w:rsidP="008C38A3">
            <w:pPr>
              <w:spacing w:before="2" w:after="2"/>
              <w:rPr>
                <w:del w:id="4467" w:author="Dayrtman Fajardo Vásquez" w:date="2015-11-12T19:06:00Z"/>
                <w:rFonts w:ascii="Times New Roman" w:hAnsi="Times New Roman" w:cs="Times New Roman"/>
                <w:color w:val="000000"/>
              </w:rPr>
            </w:pPr>
            <w:del w:id="4468" w:author="Dayrtman Fajardo Vásquez" w:date="2015-11-12T19:06:00Z">
              <w:r w:rsidDel="00D877DA">
                <w:rPr>
                  <w:rFonts w:ascii="Times New Roman" w:hAnsi="Times New Roman" w:cs="Times New Roman"/>
                  <w:b/>
                  <w:color w:val="000000"/>
                  <w:sz w:val="18"/>
                  <w:szCs w:val="18"/>
                </w:rPr>
                <w:delText>Ubicación en Aula Planeta</w:delText>
              </w:r>
            </w:del>
          </w:p>
        </w:tc>
        <w:tc>
          <w:tcPr>
            <w:tcW w:w="7528" w:type="dxa"/>
          </w:tcPr>
          <w:p w14:paraId="2B47C785" w14:textId="3B460DBE" w:rsidR="00E76345" w:rsidDel="00D877DA" w:rsidRDefault="003E68F3" w:rsidP="008C38A3">
            <w:pPr>
              <w:spacing w:before="2" w:after="2"/>
              <w:rPr>
                <w:del w:id="4469" w:author="Dayrtman Fajardo Vásquez" w:date="2015-11-12T19:06:00Z"/>
                <w:rFonts w:ascii="Times New Roman" w:hAnsi="Times New Roman" w:cs="Times New Roman"/>
                <w:color w:val="000000"/>
              </w:rPr>
            </w:pPr>
            <w:del w:id="4470" w:author="Dayrtman Fajardo Vásquez" w:date="2015-11-12T19:06:00Z">
              <w:r w:rsidDel="00D877DA">
                <w:fldChar w:fldCharType="begin"/>
              </w:r>
              <w:r w:rsidDel="00D877DA">
                <w:delInstrText xml:space="preserve"> HYPERLINK "http://profesores.aulaplaneta.com/DesktopModules/PPP_EditorGuionesKO/RecursoProfesor.aspx?IdGuion=10277&amp;IdRecurso=481016&amp;Transparent=on" </w:delInstrText>
              </w:r>
              <w:r w:rsidDel="00D877DA">
                <w:fldChar w:fldCharType="separate"/>
              </w:r>
              <w:r w:rsidR="00E76345" w:rsidRPr="002907F5" w:rsidDel="00D877DA">
                <w:rPr>
                  <w:rStyle w:val="Hipervnculo"/>
                  <w:rFonts w:ascii="Times New Roman" w:hAnsi="Times New Roman" w:cs="Times New Roman"/>
                </w:rPr>
                <w:delText>http://profesores.aulaplaneta.com/DesktopModules/PPP_EditorGuionesKO/RecursoProfesor.aspx?IdGuion=10277&amp;IdRecurso=481016&amp;Transparent=on</w:delText>
              </w:r>
              <w:r w:rsidDel="00D877DA">
                <w:rPr>
                  <w:rStyle w:val="Hipervnculo"/>
                  <w:rFonts w:ascii="Times New Roman" w:hAnsi="Times New Roman" w:cs="Times New Roman"/>
                </w:rPr>
                <w:fldChar w:fldCharType="end"/>
              </w:r>
            </w:del>
          </w:p>
          <w:p w14:paraId="7BBE15ED" w14:textId="098A0D97" w:rsidR="00E76345" w:rsidRPr="00053744" w:rsidDel="00D877DA" w:rsidRDefault="00E76345" w:rsidP="008C38A3">
            <w:pPr>
              <w:spacing w:before="2" w:after="2"/>
              <w:rPr>
                <w:del w:id="4471" w:author="Dayrtman Fajardo Vásquez" w:date="2015-11-12T19:06:00Z"/>
                <w:rFonts w:ascii="Times New Roman" w:hAnsi="Times New Roman" w:cs="Times New Roman"/>
                <w:color w:val="000000"/>
              </w:rPr>
            </w:pPr>
          </w:p>
        </w:tc>
      </w:tr>
      <w:tr w:rsidR="00E76345" w:rsidRPr="00053744" w:rsidDel="00D877DA" w14:paraId="3CBC94E6" w14:textId="24270F76" w:rsidTr="008C38A3">
        <w:trPr>
          <w:del w:id="4472" w:author="Dayrtman Fajardo Vásquez" w:date="2015-11-12T19:06:00Z"/>
        </w:trPr>
        <w:tc>
          <w:tcPr>
            <w:tcW w:w="1526" w:type="dxa"/>
          </w:tcPr>
          <w:p w14:paraId="553B6D4F" w14:textId="2F61429D" w:rsidR="00E76345" w:rsidDel="00D877DA" w:rsidRDefault="00E76345" w:rsidP="008C38A3">
            <w:pPr>
              <w:spacing w:before="2" w:after="2"/>
              <w:rPr>
                <w:del w:id="4473" w:author="Dayrtman Fajardo Vásquez" w:date="2015-11-12T19:06:00Z"/>
                <w:rFonts w:ascii="Times New Roman" w:hAnsi="Times New Roman" w:cs="Times New Roman"/>
                <w:color w:val="000000"/>
              </w:rPr>
            </w:pPr>
            <w:del w:id="4474" w:author="Dayrtman Fajardo Vásquez" w:date="2015-11-12T19:06:00Z">
              <w:r w:rsidDel="00D877DA">
                <w:rPr>
                  <w:rFonts w:ascii="Times New Roman" w:hAnsi="Times New Roman" w:cs="Times New Roman"/>
                  <w:b/>
                  <w:color w:val="000000"/>
                  <w:sz w:val="18"/>
                  <w:szCs w:val="18"/>
                </w:rPr>
                <w:delText>Cambio (descripción o capturas de pantallas)</w:delText>
              </w:r>
            </w:del>
          </w:p>
        </w:tc>
        <w:tc>
          <w:tcPr>
            <w:tcW w:w="7528" w:type="dxa"/>
          </w:tcPr>
          <w:p w14:paraId="63DD52C1" w14:textId="18A00462" w:rsidR="00E76345" w:rsidRPr="00053744" w:rsidDel="00D877DA" w:rsidRDefault="00E76345" w:rsidP="008C38A3">
            <w:pPr>
              <w:spacing w:before="2" w:after="2"/>
              <w:rPr>
                <w:del w:id="4475" w:author="Dayrtman Fajardo Vásquez" w:date="2015-11-12T19:06:00Z"/>
                <w:rFonts w:ascii="Times New Roman" w:hAnsi="Times New Roman" w:cs="Times New Roman"/>
                <w:color w:val="000000"/>
              </w:rPr>
            </w:pPr>
            <w:del w:id="4476" w:author="Dayrtman Fajardo Vásquez" w:date="2015-11-12T19:06:00Z">
              <w:r w:rsidDel="00D877DA">
                <w:rPr>
                  <w:noProof/>
                  <w:lang w:val="es-CO" w:eastAsia="es-CO"/>
                </w:rPr>
                <w:drawing>
                  <wp:inline distT="0" distB="0" distL="0" distR="0" wp14:anchorId="036B23E2" wp14:editId="404C4475">
                    <wp:extent cx="2499126" cy="15430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3323" r="17194" b="5740"/>
                            <a:stretch/>
                          </pic:blipFill>
                          <pic:spPr bwMode="auto">
                            <a:xfrm>
                              <a:off x="0" y="0"/>
                              <a:ext cx="2502649" cy="1545225"/>
                            </a:xfrm>
                            <a:prstGeom prst="rect">
                              <a:avLst/>
                            </a:prstGeom>
                            <a:ln>
                              <a:noFill/>
                            </a:ln>
                            <a:extLst>
                              <a:ext uri="{53640926-AAD7-44D8-BBD7-CCE9431645EC}">
                                <a14:shadowObscured xmlns:a14="http://schemas.microsoft.com/office/drawing/2010/main"/>
                              </a:ext>
                            </a:extLst>
                          </pic:spPr>
                        </pic:pic>
                      </a:graphicData>
                    </a:graphic>
                  </wp:inline>
                </w:drawing>
              </w:r>
            </w:del>
          </w:p>
        </w:tc>
      </w:tr>
      <w:tr w:rsidR="00E76345" w:rsidRPr="00053744" w:rsidDel="00D877DA" w14:paraId="461B58C0" w14:textId="4955335F" w:rsidTr="008C38A3">
        <w:trPr>
          <w:del w:id="4477" w:author="Dayrtman Fajardo Vásquez" w:date="2015-11-12T19:06:00Z"/>
        </w:trPr>
        <w:tc>
          <w:tcPr>
            <w:tcW w:w="1526" w:type="dxa"/>
          </w:tcPr>
          <w:p w14:paraId="29A90CC7" w14:textId="0988F1D2" w:rsidR="00E76345" w:rsidDel="00D877DA" w:rsidRDefault="00E76345" w:rsidP="008C38A3">
            <w:pPr>
              <w:spacing w:before="2" w:after="2"/>
              <w:rPr>
                <w:del w:id="4478" w:author="Dayrtman Fajardo Vásquez" w:date="2015-11-12T19:06:00Z"/>
                <w:rFonts w:ascii="Times New Roman" w:hAnsi="Times New Roman" w:cs="Times New Roman"/>
                <w:b/>
                <w:color w:val="000000"/>
                <w:sz w:val="18"/>
                <w:szCs w:val="18"/>
              </w:rPr>
            </w:pPr>
            <w:del w:id="4479" w:author="Dayrtman Fajardo Vásquez" w:date="2015-11-12T19:06:00Z">
              <w:r w:rsidDel="00D877DA">
                <w:rPr>
                  <w:rFonts w:ascii="Times New Roman" w:hAnsi="Times New Roman" w:cs="Times New Roman"/>
                  <w:b/>
                  <w:color w:val="000000"/>
                  <w:sz w:val="18"/>
                  <w:szCs w:val="18"/>
                </w:rPr>
                <w:delText>Título</w:delText>
              </w:r>
            </w:del>
          </w:p>
        </w:tc>
        <w:tc>
          <w:tcPr>
            <w:tcW w:w="7528" w:type="dxa"/>
          </w:tcPr>
          <w:p w14:paraId="555C043C" w14:textId="6CF3356B" w:rsidR="00E76345" w:rsidRPr="00053744" w:rsidDel="00D877DA" w:rsidRDefault="00E76345" w:rsidP="008C38A3">
            <w:pPr>
              <w:spacing w:before="2" w:after="2"/>
              <w:rPr>
                <w:del w:id="4480" w:author="Dayrtman Fajardo Vásquez" w:date="2015-11-12T19:06:00Z"/>
                <w:rFonts w:ascii="Times New Roman" w:hAnsi="Times New Roman" w:cs="Times New Roman"/>
                <w:color w:val="000000"/>
              </w:rPr>
            </w:pPr>
            <w:del w:id="4481" w:author="Dayrtman Fajardo Vásquez" w:date="2015-11-12T19:06:00Z">
              <w:r w:rsidRPr="00797ABF" w:rsidDel="00D877DA">
                <w:rPr>
                  <w:rFonts w:ascii="Times New Roman" w:hAnsi="Times New Roman" w:cs="Times New Roman"/>
                  <w:color w:val="000000"/>
                </w:rPr>
                <w:delText>Los Estados de África</w:delText>
              </w:r>
            </w:del>
          </w:p>
        </w:tc>
      </w:tr>
      <w:tr w:rsidR="00E76345" w:rsidRPr="00053744" w:rsidDel="00D877DA" w14:paraId="4450E145" w14:textId="0B44847B" w:rsidTr="008C38A3">
        <w:trPr>
          <w:del w:id="4482" w:author="Dayrtman Fajardo Vásquez" w:date="2015-11-12T19:06:00Z"/>
        </w:trPr>
        <w:tc>
          <w:tcPr>
            <w:tcW w:w="1526" w:type="dxa"/>
          </w:tcPr>
          <w:p w14:paraId="22288742" w14:textId="64A093C2" w:rsidR="00E76345" w:rsidDel="00D877DA" w:rsidRDefault="00E76345" w:rsidP="008C38A3">
            <w:pPr>
              <w:spacing w:before="2" w:after="2"/>
              <w:rPr>
                <w:del w:id="4483" w:author="Dayrtman Fajardo Vásquez" w:date="2015-11-12T19:06:00Z"/>
                <w:rFonts w:ascii="Times New Roman" w:hAnsi="Times New Roman" w:cs="Times New Roman"/>
                <w:b/>
                <w:color w:val="000000"/>
                <w:sz w:val="18"/>
                <w:szCs w:val="18"/>
              </w:rPr>
            </w:pPr>
            <w:del w:id="4484" w:author="Dayrtman Fajardo Vásquez" w:date="2015-11-12T19:06:00Z">
              <w:r w:rsidDel="00D877DA">
                <w:rPr>
                  <w:rFonts w:ascii="Times New Roman" w:hAnsi="Times New Roman" w:cs="Times New Roman"/>
                  <w:b/>
                  <w:color w:val="000000"/>
                  <w:sz w:val="18"/>
                  <w:szCs w:val="18"/>
                </w:rPr>
                <w:delText>Descripción</w:delText>
              </w:r>
            </w:del>
          </w:p>
        </w:tc>
        <w:tc>
          <w:tcPr>
            <w:tcW w:w="7528" w:type="dxa"/>
          </w:tcPr>
          <w:p w14:paraId="07D9A9B9" w14:textId="710C9888" w:rsidR="00E76345" w:rsidRPr="00053744" w:rsidDel="00D877DA" w:rsidRDefault="00E76345" w:rsidP="008C38A3">
            <w:pPr>
              <w:spacing w:before="2" w:after="2"/>
              <w:rPr>
                <w:del w:id="4485" w:author="Dayrtman Fajardo Vásquez" w:date="2015-11-12T19:06:00Z"/>
                <w:rFonts w:ascii="Times New Roman" w:hAnsi="Times New Roman" w:cs="Times New Roman"/>
                <w:color w:val="000000"/>
              </w:rPr>
            </w:pPr>
            <w:del w:id="4486" w:author="Dayrtman Fajardo Vásquez" w:date="2015-11-12T19:06:00Z">
              <w:r w:rsidRPr="00797ABF" w:rsidDel="00D877DA">
                <w:rPr>
                  <w:rFonts w:ascii="Times New Roman" w:hAnsi="Times New Roman" w:cs="Times New Roman"/>
                  <w:color w:val="000000"/>
                </w:rPr>
                <w:delText>Interactivo para aprender los distintos Estados de África</w:delText>
              </w:r>
            </w:del>
          </w:p>
        </w:tc>
      </w:tr>
    </w:tbl>
    <w:p w14:paraId="6DDEDD58" w14:textId="5E502C5B" w:rsidR="00E76345" w:rsidRPr="00814BBC" w:rsidRDefault="00814BBC">
      <w:pPr>
        <w:pStyle w:val="Prrafodelista"/>
        <w:numPr>
          <w:ilvl w:val="1"/>
          <w:numId w:val="64"/>
        </w:numPr>
        <w:shd w:val="clear" w:color="auto" w:fill="FFFFFF"/>
        <w:spacing w:before="360" w:after="360" w:line="269" w:lineRule="atLeast"/>
        <w:jc w:val="both"/>
        <w:rPr>
          <w:rFonts w:ascii="Times New Roman" w:hAnsi="Times New Roman" w:cs="Times New Roman"/>
          <w:b/>
          <w:color w:val="000000" w:themeColor="text1"/>
        </w:rPr>
        <w:pPrChange w:id="4487" w:author="Dayrtman Fajardo Vásquez" w:date="2015-11-12T19:06:00Z">
          <w:pPr>
            <w:pStyle w:val="Prrafodelista"/>
            <w:numPr>
              <w:ilvl w:val="1"/>
              <w:numId w:val="62"/>
            </w:numPr>
            <w:shd w:val="clear" w:color="auto" w:fill="FFFFFF"/>
            <w:spacing w:before="360" w:after="360" w:line="269" w:lineRule="atLeast"/>
            <w:ind w:left="360" w:hanging="360"/>
            <w:jc w:val="both"/>
          </w:pPr>
        </w:pPrChange>
      </w:pPr>
      <w:del w:id="4488" w:author="Dayrtman Fajardo Vásquez" w:date="2015-11-12T19:06:00Z">
        <w:r w:rsidDel="00D877DA">
          <w:rPr>
            <w:rFonts w:ascii="Times New Roman" w:hAnsi="Times New Roman" w:cs="Times New Roman"/>
            <w:b/>
            <w:color w:val="000000" w:themeColor="text1"/>
          </w:rPr>
          <w:delText xml:space="preserve"> </w:delText>
        </w:r>
      </w:del>
      <w:r w:rsidR="00E76345" w:rsidRPr="00814BBC">
        <w:rPr>
          <w:rFonts w:ascii="Times New Roman" w:hAnsi="Times New Roman" w:cs="Times New Roman"/>
          <w:b/>
          <w:color w:val="000000" w:themeColor="text1"/>
        </w:rPr>
        <w:t>Consolidación</w:t>
      </w:r>
    </w:p>
    <w:p w14:paraId="19DE6B89" w14:textId="77777777" w:rsidR="00E76345" w:rsidRDefault="00E76345" w:rsidP="00E76345">
      <w:pPr>
        <w:shd w:val="clear" w:color="auto" w:fill="FFFFFF"/>
        <w:spacing w:before="360" w:after="360" w:line="269" w:lineRule="atLeast"/>
        <w:jc w:val="both"/>
        <w:rPr>
          <w:rFonts w:ascii="Times New Roman" w:hAnsi="Times New Roman" w:cs="Times New Roman"/>
          <w:color w:val="000000" w:themeColor="text1"/>
        </w:rPr>
      </w:pPr>
      <w:r w:rsidRPr="00C26E97">
        <w:rPr>
          <w:rFonts w:ascii="Arial" w:hAnsi="Arial" w:cs="Arial"/>
          <w:sz w:val="18"/>
          <w:szCs w:val="18"/>
        </w:rPr>
        <w:t>Actividades para consolidar lo que has aprendido en esta sección</w:t>
      </w:r>
      <w:ins w:id="4489" w:author="EUGENIA ARCE LONDONO" w:date="2015-04-29T09:25:00Z">
        <w:r>
          <w:rPr>
            <w:rFonts w:ascii="Arial" w:hAnsi="Arial" w:cs="Arial"/>
            <w:sz w:val="18"/>
            <w:szCs w:val="18"/>
          </w:rPr>
          <w:t>.</w:t>
        </w:r>
      </w:ins>
    </w:p>
    <w:tbl>
      <w:tblPr>
        <w:tblStyle w:val="Tablaconcuadrcula"/>
        <w:tblW w:w="0" w:type="auto"/>
        <w:tblLook w:val="04A0" w:firstRow="1" w:lastRow="0" w:firstColumn="1" w:lastColumn="0" w:noHBand="0" w:noVBand="1"/>
      </w:tblPr>
      <w:tblGrid>
        <w:gridCol w:w="2518"/>
        <w:gridCol w:w="6515"/>
      </w:tblGrid>
      <w:tr w:rsidR="00E76345" w:rsidRPr="005D1738" w14:paraId="42BEC431" w14:textId="77777777" w:rsidTr="008C38A3">
        <w:tc>
          <w:tcPr>
            <w:tcW w:w="9033" w:type="dxa"/>
            <w:gridSpan w:val="2"/>
            <w:shd w:val="clear" w:color="auto" w:fill="000000" w:themeFill="text1"/>
          </w:tcPr>
          <w:p w14:paraId="04D03646" w14:textId="77777777" w:rsidR="00E76345" w:rsidRPr="005D1738" w:rsidRDefault="00E76345" w:rsidP="008C38A3">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76345" w:rsidRPr="00053744" w14:paraId="4723B923" w14:textId="77777777" w:rsidTr="008C38A3">
        <w:tc>
          <w:tcPr>
            <w:tcW w:w="2518" w:type="dxa"/>
          </w:tcPr>
          <w:p w14:paraId="2B795E73" w14:textId="77777777" w:rsidR="00E76345" w:rsidRPr="00053744" w:rsidRDefault="00E76345"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A2922AA" w14:textId="77777777" w:rsidR="00E76345" w:rsidRPr="00053744" w:rsidRDefault="00E76345" w:rsidP="008C38A3">
            <w:pPr>
              <w:spacing w:before="2" w:after="2"/>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_REC30</w:t>
            </w:r>
          </w:p>
        </w:tc>
      </w:tr>
      <w:tr w:rsidR="00E76345" w14:paraId="568266D0" w14:textId="77777777" w:rsidTr="008C38A3">
        <w:tc>
          <w:tcPr>
            <w:tcW w:w="2518" w:type="dxa"/>
          </w:tcPr>
          <w:p w14:paraId="40824457" w14:textId="77777777" w:rsidR="00E76345" w:rsidRDefault="00E76345"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084822A" w14:textId="77777777" w:rsidR="00E76345" w:rsidRPr="005B5F6C" w:rsidRDefault="00E76345" w:rsidP="00743A42">
            <w:pPr>
              <w:spacing w:before="2" w:after="2"/>
              <w:rPr>
                <w:rFonts w:ascii="Arial" w:hAnsi="Arial" w:cs="Arial"/>
                <w:sz w:val="18"/>
                <w:szCs w:val="18"/>
              </w:rPr>
            </w:pPr>
            <w:r>
              <w:rPr>
                <w:rFonts w:ascii="Arial" w:hAnsi="Arial" w:cs="Arial"/>
                <w:sz w:val="18"/>
                <w:szCs w:val="18"/>
              </w:rPr>
              <w:t xml:space="preserve">Refuerza tu aprendizaje: </w:t>
            </w:r>
            <w:ins w:id="4490" w:author="TOSHIBA" w:date="2015-10-30T15:38:00Z">
              <w:r w:rsidR="00743A42">
                <w:rPr>
                  <w:rFonts w:ascii="Arial" w:hAnsi="Arial" w:cs="Arial"/>
                  <w:sz w:val="18"/>
                  <w:szCs w:val="18"/>
                </w:rPr>
                <w:t xml:space="preserve">Las </w:t>
              </w:r>
            </w:ins>
            <w:del w:id="4491" w:author="TOSHIBA" w:date="2015-10-30T15:38:00Z">
              <w:r w:rsidRPr="003764B3" w:rsidDel="00743A42">
                <w:rPr>
                  <w:rFonts w:ascii="Arial" w:hAnsi="Arial" w:cs="Arial"/>
                  <w:sz w:val="18"/>
                  <w:szCs w:val="18"/>
                </w:rPr>
                <w:delText>C</w:delText>
              </w:r>
            </w:del>
            <w:ins w:id="4492" w:author="TOSHIBA" w:date="2015-10-30T15:38:00Z">
              <w:r w:rsidR="00743A42">
                <w:rPr>
                  <w:rFonts w:ascii="Arial" w:hAnsi="Arial" w:cs="Arial"/>
                  <w:sz w:val="18"/>
                  <w:szCs w:val="18"/>
                </w:rPr>
                <w:t>c</w:t>
              </w:r>
            </w:ins>
            <w:r w:rsidRPr="003764B3">
              <w:rPr>
                <w:rFonts w:ascii="Arial" w:hAnsi="Arial" w:cs="Arial"/>
                <w:sz w:val="18"/>
                <w:szCs w:val="18"/>
              </w:rPr>
              <w:t xml:space="preserve">aracterísticas de </w:t>
            </w:r>
            <w:r>
              <w:rPr>
                <w:rFonts w:ascii="Arial" w:hAnsi="Arial" w:cs="Arial"/>
                <w:sz w:val="18"/>
                <w:szCs w:val="18"/>
              </w:rPr>
              <w:t>África</w:t>
            </w:r>
          </w:p>
        </w:tc>
      </w:tr>
      <w:tr w:rsidR="00E76345" w14:paraId="4253E3F9" w14:textId="77777777" w:rsidTr="008C38A3">
        <w:tc>
          <w:tcPr>
            <w:tcW w:w="2518" w:type="dxa"/>
          </w:tcPr>
          <w:p w14:paraId="63AF266E" w14:textId="77777777" w:rsidR="00E76345" w:rsidRDefault="00E76345" w:rsidP="008C38A3">
            <w:pPr>
              <w:spacing w:before="2" w:after="2"/>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162473E" w14:textId="77777777" w:rsidR="00E76345" w:rsidRPr="005B5F6C" w:rsidRDefault="00743A42" w:rsidP="00743A42">
            <w:pPr>
              <w:spacing w:before="2" w:after="2"/>
              <w:jc w:val="both"/>
              <w:rPr>
                <w:rFonts w:ascii="Arial" w:hAnsi="Arial" w:cs="Arial"/>
                <w:sz w:val="18"/>
                <w:szCs w:val="18"/>
              </w:rPr>
            </w:pPr>
            <w:ins w:id="4493" w:author="TOSHIBA" w:date="2015-10-30T15:38:00Z">
              <w:r>
                <w:rPr>
                  <w:rFonts w:ascii="Arial" w:hAnsi="Arial" w:cs="Arial"/>
                  <w:sz w:val="18"/>
                  <w:szCs w:val="18"/>
                </w:rPr>
                <w:t>Actividad sobre Las caracter</w:t>
              </w:r>
            </w:ins>
            <w:ins w:id="4494" w:author="TOSHIBA" w:date="2015-10-30T15:39:00Z">
              <w:r>
                <w:rPr>
                  <w:rFonts w:ascii="Arial" w:hAnsi="Arial" w:cs="Arial"/>
                  <w:sz w:val="18"/>
                  <w:szCs w:val="18"/>
                </w:rPr>
                <w:t xml:space="preserve">ísticas de África </w:t>
              </w:r>
            </w:ins>
            <w:del w:id="4495" w:author="TOSHIBA" w:date="2015-10-30T15:39:00Z">
              <w:r w:rsidR="00E76345" w:rsidDel="00743A42">
                <w:rPr>
                  <w:rFonts w:ascii="Arial" w:hAnsi="Arial" w:cs="Arial"/>
                  <w:sz w:val="18"/>
                  <w:szCs w:val="18"/>
                </w:rPr>
                <w:delText>Recurso de ejercitación</w:delText>
              </w:r>
            </w:del>
            <w:ins w:id="4496" w:author="EUGENIA ARCE LONDONO" w:date="2015-04-29T09:25:00Z">
              <w:del w:id="4497" w:author="TOSHIBA" w:date="2015-10-30T15:39:00Z">
                <w:r w:rsidR="00E76345" w:rsidDel="00743A42">
                  <w:rPr>
                    <w:rFonts w:ascii="Arial" w:hAnsi="Arial" w:cs="Arial"/>
                    <w:sz w:val="18"/>
                    <w:szCs w:val="18"/>
                  </w:rPr>
                  <w:delText>práctica</w:delText>
                </w:r>
              </w:del>
            </w:ins>
            <w:del w:id="4498" w:author="TOSHIBA" w:date="2015-10-30T15:39:00Z">
              <w:r w:rsidR="00E76345" w:rsidDel="00743A42">
                <w:rPr>
                  <w:rFonts w:ascii="Arial" w:hAnsi="Arial" w:cs="Arial"/>
                  <w:sz w:val="18"/>
                  <w:szCs w:val="18"/>
                </w:rPr>
                <w:delText xml:space="preserve"> que le permite al estudiante reforzar los temas abordados sobre los aspectos físicos y humanos del continente Africano</w:delText>
              </w:r>
            </w:del>
            <w:ins w:id="4499" w:author="EUGENIA ARCE LONDONO" w:date="2015-04-29T09:25:00Z">
              <w:del w:id="4500" w:author="TOSHIBA" w:date="2015-10-30T15:39:00Z">
                <w:r w:rsidR="00E76345" w:rsidDel="00743A42">
                  <w:rPr>
                    <w:rFonts w:ascii="Arial" w:hAnsi="Arial" w:cs="Arial"/>
                    <w:sz w:val="18"/>
                    <w:szCs w:val="18"/>
                  </w:rPr>
                  <w:delText>africano</w:delText>
                </w:r>
              </w:del>
            </w:ins>
            <w:del w:id="4501" w:author="TOSHIBA" w:date="2015-10-30T15:39:00Z">
              <w:r w:rsidR="00E76345" w:rsidDel="00743A42">
                <w:rPr>
                  <w:rFonts w:ascii="Arial" w:hAnsi="Arial" w:cs="Arial"/>
                  <w:sz w:val="18"/>
                  <w:szCs w:val="18"/>
                </w:rPr>
                <w:delText>.</w:delText>
              </w:r>
            </w:del>
          </w:p>
        </w:tc>
      </w:tr>
    </w:tbl>
    <w:p w14:paraId="275DA81E" w14:textId="77777777" w:rsidR="00E76345" w:rsidRDefault="00E76345" w:rsidP="00E76345">
      <w:pPr>
        <w:spacing w:after="0"/>
        <w:rPr>
          <w:rFonts w:ascii="Times New Roman" w:hAnsi="Times New Roman" w:cs="Times New Roman"/>
          <w:color w:val="000000" w:themeColor="text1"/>
          <w:highlight w:val="yellow"/>
        </w:rPr>
      </w:pPr>
    </w:p>
    <w:p w14:paraId="4F074683" w14:textId="1FF87521" w:rsidR="00D22CC6" w:rsidRPr="00D877DA" w:rsidRDefault="00D22CC6">
      <w:pPr>
        <w:pStyle w:val="Prrafodelista"/>
        <w:numPr>
          <w:ilvl w:val="0"/>
          <w:numId w:val="64"/>
        </w:numPr>
        <w:spacing w:after="0"/>
        <w:jc w:val="both"/>
        <w:rPr>
          <w:rFonts w:ascii="Times New Roman" w:hAnsi="Times New Roman" w:cs="Times New Roman"/>
          <w:b/>
          <w:color w:val="000000" w:themeColor="text1"/>
          <w:shd w:val="clear" w:color="auto" w:fill="FFFFFF"/>
          <w:rPrChange w:id="4502" w:author="Dayrtman Fajardo Vásquez" w:date="2015-11-12T19:07:00Z">
            <w:rPr>
              <w:shd w:val="clear" w:color="auto" w:fill="FFFFFF"/>
            </w:rPr>
          </w:rPrChange>
        </w:rPr>
        <w:pPrChange w:id="4503" w:author="Dayrtman Fajardo Vásquez" w:date="2015-11-12T19:07:00Z">
          <w:pPr>
            <w:pStyle w:val="Prrafodelista"/>
            <w:numPr>
              <w:numId w:val="62"/>
            </w:numPr>
            <w:spacing w:after="0"/>
            <w:ind w:left="360" w:hanging="360"/>
            <w:jc w:val="both"/>
          </w:pPr>
        </w:pPrChange>
      </w:pPr>
      <w:commentRangeStart w:id="4504"/>
      <w:commentRangeStart w:id="4505"/>
      <w:r w:rsidRPr="00D877DA">
        <w:rPr>
          <w:rFonts w:ascii="Times New Roman" w:hAnsi="Times New Roman" w:cs="Times New Roman"/>
          <w:b/>
          <w:color w:val="000000" w:themeColor="text1"/>
          <w:shd w:val="clear" w:color="auto" w:fill="FFFFFF"/>
          <w:rPrChange w:id="4506" w:author="Dayrtman Fajardo Vásquez" w:date="2015-11-12T19:07:00Z">
            <w:rPr>
              <w:shd w:val="clear" w:color="auto" w:fill="FFFFFF"/>
            </w:rPr>
          </w:rPrChange>
        </w:rPr>
        <w:t>Competencias</w:t>
      </w:r>
      <w:commentRangeEnd w:id="4504"/>
      <w:r w:rsidR="0047752C">
        <w:rPr>
          <w:rStyle w:val="Refdecomentario"/>
          <w:rFonts w:ascii="Calibri" w:eastAsia="Calibri" w:hAnsi="Calibri" w:cs="Times New Roman"/>
          <w:lang w:val="es-MX"/>
        </w:rPr>
        <w:commentReference w:id="4504"/>
      </w:r>
      <w:commentRangeEnd w:id="4505"/>
      <w:r w:rsidR="00D877DA">
        <w:rPr>
          <w:rStyle w:val="Refdecomentario"/>
          <w:rFonts w:ascii="Calibri" w:eastAsia="Calibri" w:hAnsi="Calibri" w:cs="Times New Roman"/>
          <w:lang w:val="es-MX"/>
        </w:rPr>
        <w:commentReference w:id="4505"/>
      </w:r>
    </w:p>
    <w:p w14:paraId="6528F198" w14:textId="77777777" w:rsidR="00D22CC6" w:rsidRDefault="00D22CC6" w:rsidP="00D22CC6">
      <w:pPr>
        <w:spacing w:after="0"/>
        <w:jc w:val="both"/>
        <w:rPr>
          <w:rFonts w:ascii="Arial" w:hAnsi="Arial" w:cs="Arial"/>
          <w:sz w:val="18"/>
          <w:szCs w:val="18"/>
        </w:rPr>
      </w:pPr>
      <w:r>
        <w:br/>
      </w:r>
      <w:r w:rsidRPr="0094433A">
        <w:rPr>
          <w:rFonts w:ascii="Arial" w:hAnsi="Arial" w:cs="Arial"/>
          <w:sz w:val="18"/>
          <w:szCs w:val="18"/>
        </w:rPr>
        <w:t>Pon a prueba tus capacidades y aplica lo aprendido con estos recursos.</w:t>
      </w:r>
    </w:p>
    <w:p w14:paraId="6EC94489" w14:textId="77777777" w:rsidR="00D22CC6" w:rsidRDefault="00D22CC6" w:rsidP="00D22CC6">
      <w:pPr>
        <w:spacing w:after="0"/>
        <w:jc w:val="both"/>
        <w:rPr>
          <w:rFonts w:ascii="Arial" w:hAnsi="Arial" w:cs="Arial"/>
          <w:color w:val="333333"/>
          <w:sz w:val="21"/>
          <w:szCs w:val="21"/>
          <w:shd w:val="clear" w:color="auto" w:fill="FFFFFF"/>
        </w:rPr>
      </w:pPr>
    </w:p>
    <w:tbl>
      <w:tblPr>
        <w:tblStyle w:val="Tablaconcuadrcula"/>
        <w:tblW w:w="0" w:type="auto"/>
        <w:tblLayout w:type="fixed"/>
        <w:tblLook w:val="04A0" w:firstRow="1" w:lastRow="0" w:firstColumn="1" w:lastColumn="0" w:noHBand="0" w:noVBand="1"/>
      </w:tblPr>
      <w:tblGrid>
        <w:gridCol w:w="1809"/>
        <w:gridCol w:w="7245"/>
      </w:tblGrid>
      <w:tr w:rsidR="00D22CC6" w:rsidRPr="005D1738" w14:paraId="3B7FE100" w14:textId="77777777" w:rsidTr="008C38A3">
        <w:tc>
          <w:tcPr>
            <w:tcW w:w="9054" w:type="dxa"/>
            <w:gridSpan w:val="2"/>
            <w:shd w:val="clear" w:color="auto" w:fill="000000" w:themeFill="text1"/>
          </w:tcPr>
          <w:p w14:paraId="3A572053" w14:textId="77777777" w:rsidR="00D22CC6" w:rsidRPr="005D1738" w:rsidRDefault="00D22CC6" w:rsidP="008C38A3">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aprovechado</w:t>
            </w:r>
          </w:p>
        </w:tc>
      </w:tr>
      <w:tr w:rsidR="00D22CC6" w:rsidRPr="00053744" w14:paraId="270FA53B" w14:textId="77777777" w:rsidTr="008C38A3">
        <w:tc>
          <w:tcPr>
            <w:tcW w:w="1809" w:type="dxa"/>
          </w:tcPr>
          <w:p w14:paraId="33E79677" w14:textId="77777777" w:rsidR="00D22CC6" w:rsidRPr="00053744" w:rsidRDefault="00D22CC6" w:rsidP="008C38A3">
            <w:pPr>
              <w:spacing w:before="2" w:after="2"/>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5684286C" w14:textId="77777777" w:rsidR="00D22CC6" w:rsidRPr="0094433A" w:rsidRDefault="00D22CC6" w:rsidP="008C38A3">
            <w:pPr>
              <w:spacing w:before="2" w:after="2"/>
              <w:rPr>
                <w:rFonts w:ascii="Times New Roman" w:hAnsi="Times New Roman" w:cs="Times New Roman"/>
                <w:b/>
                <w:color w:val="FF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sidR="002159D2">
              <w:rPr>
                <w:rFonts w:ascii="Times New Roman" w:hAnsi="Times New Roman" w:cs="Times New Roman"/>
                <w:color w:val="000000"/>
              </w:rPr>
              <w:t>REC180</w:t>
            </w:r>
          </w:p>
        </w:tc>
      </w:tr>
      <w:tr w:rsidR="00D22CC6" w:rsidRPr="00053744" w14:paraId="30AB2F84" w14:textId="77777777" w:rsidTr="008C38A3">
        <w:tc>
          <w:tcPr>
            <w:tcW w:w="1809" w:type="dxa"/>
          </w:tcPr>
          <w:p w14:paraId="1E4294CA" w14:textId="77777777" w:rsidR="00D22CC6" w:rsidRPr="00053744" w:rsidRDefault="00D22CC6"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7B52C060" w14:textId="77777777" w:rsidR="00D22CC6" w:rsidRPr="00053744" w:rsidRDefault="00D22CC6" w:rsidP="008C38A3">
            <w:pPr>
              <w:spacing w:before="2" w:after="2"/>
              <w:rPr>
                <w:rFonts w:ascii="Times New Roman" w:hAnsi="Times New Roman" w:cs="Times New Roman"/>
                <w:color w:val="000000"/>
              </w:rPr>
            </w:pPr>
          </w:p>
        </w:tc>
      </w:tr>
      <w:tr w:rsidR="00D22CC6" w:rsidRPr="00053744" w14:paraId="3E571158" w14:textId="77777777" w:rsidTr="008C38A3">
        <w:tc>
          <w:tcPr>
            <w:tcW w:w="1809" w:type="dxa"/>
          </w:tcPr>
          <w:p w14:paraId="324AB28C" w14:textId="77777777" w:rsidR="00D22CC6" w:rsidRDefault="00D22CC6"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245" w:type="dxa"/>
          </w:tcPr>
          <w:p w14:paraId="76B0654B" w14:textId="77777777" w:rsidR="00D22CC6" w:rsidRPr="00164FD6" w:rsidRDefault="00D22CC6" w:rsidP="008C38A3">
            <w:pPr>
              <w:spacing w:before="2" w:after="2"/>
              <w:rPr>
                <w:rFonts w:ascii="Arial" w:hAnsi="Arial" w:cs="Arial"/>
                <w:b/>
                <w:color w:val="000000" w:themeColor="text1"/>
                <w:sz w:val="18"/>
                <w:szCs w:val="18"/>
              </w:rPr>
            </w:pPr>
            <w:r w:rsidRPr="00164FD6">
              <w:rPr>
                <w:rFonts w:ascii="Arial" w:hAnsi="Arial" w:cs="Arial"/>
                <w:b/>
                <w:color w:val="000000" w:themeColor="text1"/>
                <w:sz w:val="18"/>
                <w:szCs w:val="18"/>
              </w:rPr>
              <w:t>Presentación</w:t>
            </w:r>
          </w:p>
          <w:p w14:paraId="682AF68A" w14:textId="77777777" w:rsidR="00D22CC6" w:rsidRDefault="00D22CC6" w:rsidP="008C38A3">
            <w:pPr>
              <w:spacing w:before="2" w:after="2"/>
              <w:rPr>
                <w:rFonts w:ascii="Arial" w:hAnsi="Arial" w:cs="Arial"/>
                <w:color w:val="FF0000"/>
                <w:sz w:val="18"/>
                <w:szCs w:val="18"/>
              </w:rPr>
            </w:pPr>
          </w:p>
          <w:p w14:paraId="5340F58E" w14:textId="77777777" w:rsidR="00D22CC6" w:rsidRDefault="00D22CC6" w:rsidP="008C38A3">
            <w:pPr>
              <w:spacing w:before="2" w:after="2"/>
              <w:rPr>
                <w:rFonts w:ascii="Arial" w:hAnsi="Arial" w:cs="Arial"/>
                <w:color w:val="FF0000"/>
                <w:sz w:val="18"/>
                <w:szCs w:val="18"/>
              </w:rPr>
            </w:pPr>
            <w:r>
              <w:rPr>
                <w:noProof/>
                <w:lang w:val="es-CO" w:eastAsia="es-CO"/>
              </w:rPr>
              <w:drawing>
                <wp:inline distT="0" distB="0" distL="0" distR="0" wp14:anchorId="48EB0E8D" wp14:editId="7C9A0D16">
                  <wp:extent cx="4538943" cy="160754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019" r="7690" b="38833"/>
                          <a:stretch/>
                        </pic:blipFill>
                        <pic:spPr bwMode="auto">
                          <a:xfrm>
                            <a:off x="0" y="0"/>
                            <a:ext cx="4541958" cy="1608611"/>
                          </a:xfrm>
                          <a:prstGeom prst="rect">
                            <a:avLst/>
                          </a:prstGeom>
                          <a:ln>
                            <a:noFill/>
                          </a:ln>
                          <a:extLst>
                            <a:ext uri="{53640926-AAD7-44D8-BBD7-CCE9431645EC}">
                              <a14:shadowObscured xmlns:a14="http://schemas.microsoft.com/office/drawing/2010/main"/>
                            </a:ext>
                          </a:extLst>
                        </pic:spPr>
                      </pic:pic>
                    </a:graphicData>
                  </a:graphic>
                </wp:inline>
              </w:drawing>
            </w:r>
          </w:p>
          <w:p w14:paraId="7E19383A" w14:textId="77777777" w:rsidR="00D22CC6" w:rsidRDefault="00D22CC6" w:rsidP="008C38A3">
            <w:pPr>
              <w:spacing w:before="2" w:after="2"/>
              <w:rPr>
                <w:rFonts w:ascii="Arial" w:hAnsi="Arial" w:cs="Arial"/>
                <w:color w:val="FF0000"/>
                <w:sz w:val="18"/>
                <w:szCs w:val="18"/>
              </w:rPr>
            </w:pPr>
          </w:p>
          <w:p w14:paraId="288EFBA3" w14:textId="77777777" w:rsidR="00D22CC6" w:rsidRDefault="00D22CC6" w:rsidP="008C38A3">
            <w:pPr>
              <w:spacing w:before="2" w:after="2"/>
              <w:rPr>
                <w:rFonts w:ascii="Arial" w:hAnsi="Arial" w:cs="Arial"/>
                <w:color w:val="FF0000"/>
                <w:sz w:val="18"/>
                <w:szCs w:val="18"/>
              </w:rPr>
            </w:pPr>
          </w:p>
          <w:p w14:paraId="10586BB8" w14:textId="77777777" w:rsidR="00D22CC6" w:rsidRDefault="00D22CC6" w:rsidP="008C38A3">
            <w:pPr>
              <w:spacing w:before="2" w:after="2"/>
              <w:rPr>
                <w:rFonts w:ascii="Arial" w:hAnsi="Arial" w:cs="Arial"/>
                <w:b/>
                <w:color w:val="000000" w:themeColor="text1"/>
                <w:sz w:val="18"/>
                <w:szCs w:val="18"/>
              </w:rPr>
            </w:pPr>
            <w:r w:rsidRPr="00C8054B">
              <w:rPr>
                <w:rFonts w:ascii="Arial" w:hAnsi="Arial" w:cs="Arial"/>
                <w:b/>
                <w:color w:val="000000" w:themeColor="text1"/>
                <w:sz w:val="18"/>
                <w:szCs w:val="18"/>
              </w:rPr>
              <w:t xml:space="preserve">El </w:t>
            </w:r>
            <w:r>
              <w:rPr>
                <w:rFonts w:ascii="Arial" w:hAnsi="Arial" w:cs="Arial"/>
                <w:b/>
                <w:color w:val="000000" w:themeColor="text1"/>
                <w:sz w:val="18"/>
                <w:szCs w:val="18"/>
              </w:rPr>
              <w:t xml:space="preserve">objetivo de esta práctica es que entiendas las características del relieve de los diferentes continentes y puedas hacer comparaciones entre ellos. </w:t>
            </w:r>
          </w:p>
          <w:p w14:paraId="2B291A9B" w14:textId="77777777" w:rsidR="00D22CC6" w:rsidRDefault="00D22CC6" w:rsidP="008C38A3">
            <w:pPr>
              <w:spacing w:before="2" w:after="2"/>
              <w:rPr>
                <w:rFonts w:ascii="Arial" w:hAnsi="Arial" w:cs="Arial"/>
                <w:b/>
                <w:color w:val="000000" w:themeColor="text1"/>
                <w:sz w:val="18"/>
                <w:szCs w:val="18"/>
              </w:rPr>
            </w:pPr>
          </w:p>
          <w:p w14:paraId="62EE7EF4" w14:textId="77777777" w:rsidR="00D22CC6" w:rsidRDefault="00D22CC6" w:rsidP="008C38A3">
            <w:pPr>
              <w:spacing w:before="2" w:after="2"/>
              <w:rPr>
                <w:rFonts w:ascii="Arial" w:hAnsi="Arial" w:cs="Arial"/>
                <w:b/>
                <w:color w:val="000000" w:themeColor="text1"/>
                <w:sz w:val="18"/>
                <w:szCs w:val="18"/>
              </w:rPr>
            </w:pPr>
          </w:p>
          <w:p w14:paraId="72893DE4" w14:textId="77777777" w:rsidR="00D22CC6" w:rsidRDefault="00D22CC6" w:rsidP="008C38A3">
            <w:pPr>
              <w:spacing w:before="2" w:after="2"/>
              <w:rPr>
                <w:rFonts w:ascii="Arial" w:hAnsi="Arial" w:cs="Arial"/>
                <w:b/>
                <w:color w:val="000000" w:themeColor="text1"/>
                <w:sz w:val="18"/>
                <w:szCs w:val="18"/>
              </w:rPr>
            </w:pPr>
            <w:r>
              <w:rPr>
                <w:noProof/>
                <w:lang w:val="es-CO" w:eastAsia="es-CO"/>
              </w:rPr>
              <w:drawing>
                <wp:inline distT="0" distB="0" distL="0" distR="0" wp14:anchorId="3CF50B57" wp14:editId="1FC0D64F">
                  <wp:extent cx="6013450" cy="527050"/>
                  <wp:effectExtent l="0" t="0" r="635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68410" b="20594"/>
                          <a:stretch/>
                        </pic:blipFill>
                        <pic:spPr bwMode="auto">
                          <a:xfrm>
                            <a:off x="0" y="0"/>
                            <a:ext cx="6012240" cy="526944"/>
                          </a:xfrm>
                          <a:prstGeom prst="rect">
                            <a:avLst/>
                          </a:prstGeom>
                          <a:ln>
                            <a:noFill/>
                          </a:ln>
                          <a:extLst>
                            <a:ext uri="{53640926-AAD7-44D8-BBD7-CCE9431645EC}">
                              <a14:shadowObscured xmlns:a14="http://schemas.microsoft.com/office/drawing/2010/main"/>
                            </a:ext>
                          </a:extLst>
                        </pic:spPr>
                      </pic:pic>
                    </a:graphicData>
                  </a:graphic>
                </wp:inline>
              </w:drawing>
            </w:r>
          </w:p>
          <w:p w14:paraId="16183936" w14:textId="77777777" w:rsidR="00D22CC6" w:rsidRDefault="00D22CC6" w:rsidP="008C38A3">
            <w:pPr>
              <w:spacing w:before="2" w:after="2"/>
              <w:rPr>
                <w:rFonts w:ascii="Arial" w:hAnsi="Arial" w:cs="Arial"/>
                <w:b/>
                <w:color w:val="000000" w:themeColor="text1"/>
                <w:sz w:val="18"/>
                <w:szCs w:val="18"/>
              </w:rPr>
            </w:pPr>
          </w:p>
          <w:p w14:paraId="3A5776F4" w14:textId="77777777" w:rsidR="00D22CC6" w:rsidRDefault="00D22CC6" w:rsidP="00D22CC6">
            <w:pPr>
              <w:pStyle w:val="Prrafodelista"/>
              <w:numPr>
                <w:ilvl w:val="0"/>
                <w:numId w:val="26"/>
              </w:numPr>
              <w:spacing w:before="2" w:after="2"/>
              <w:rPr>
                <w:rFonts w:ascii="Arial" w:hAnsi="Arial" w:cs="Arial"/>
                <w:color w:val="000000" w:themeColor="text1"/>
                <w:sz w:val="18"/>
                <w:szCs w:val="18"/>
              </w:rPr>
            </w:pPr>
            <w:r w:rsidRPr="002D0525">
              <w:rPr>
                <w:rFonts w:ascii="Arial" w:hAnsi="Arial" w:cs="Arial"/>
                <w:color w:val="000000" w:themeColor="text1"/>
                <w:sz w:val="18"/>
                <w:szCs w:val="18"/>
              </w:rPr>
              <w:t>¿Qué es el relieve?</w:t>
            </w:r>
          </w:p>
          <w:p w14:paraId="487B3A2B" w14:textId="77777777" w:rsidR="00D22CC6" w:rsidRDefault="00D22CC6" w:rsidP="00D22CC6">
            <w:pPr>
              <w:pStyle w:val="Prrafodelista"/>
              <w:numPr>
                <w:ilvl w:val="0"/>
                <w:numId w:val="26"/>
              </w:numPr>
              <w:spacing w:before="2" w:after="2"/>
              <w:rPr>
                <w:rFonts w:ascii="Arial" w:hAnsi="Arial" w:cs="Arial"/>
                <w:color w:val="000000" w:themeColor="text1"/>
                <w:sz w:val="18"/>
                <w:szCs w:val="18"/>
              </w:rPr>
            </w:pPr>
            <w:r>
              <w:rPr>
                <w:rFonts w:ascii="Arial" w:hAnsi="Arial" w:cs="Arial"/>
                <w:color w:val="000000" w:themeColor="text1"/>
                <w:sz w:val="18"/>
                <w:szCs w:val="18"/>
              </w:rPr>
              <w:t xml:space="preserve">¿Qué elementos lo </w:t>
            </w:r>
            <w:del w:id="4507" w:author="EUGENIA ARCE LONDONO" w:date="2015-04-29T09:25:00Z">
              <w:r>
                <w:rPr>
                  <w:rFonts w:ascii="Arial" w:hAnsi="Arial" w:cs="Arial"/>
                  <w:color w:val="000000" w:themeColor="text1"/>
                  <w:sz w:val="18"/>
                  <w:szCs w:val="18"/>
                </w:rPr>
                <w:delText>Caracterizan</w:delText>
              </w:r>
            </w:del>
            <w:ins w:id="4508" w:author="EUGENIA ARCE LONDONO" w:date="2015-04-29T09:25:00Z">
              <w:r>
                <w:rPr>
                  <w:rFonts w:ascii="Arial" w:hAnsi="Arial" w:cs="Arial"/>
                  <w:color w:val="000000" w:themeColor="text1"/>
                  <w:sz w:val="18"/>
                  <w:szCs w:val="18"/>
                </w:rPr>
                <w:t>caracterizan</w:t>
              </w:r>
            </w:ins>
            <w:r>
              <w:rPr>
                <w:rFonts w:ascii="Arial" w:hAnsi="Arial" w:cs="Arial"/>
                <w:color w:val="000000" w:themeColor="text1"/>
                <w:sz w:val="18"/>
                <w:szCs w:val="18"/>
              </w:rPr>
              <w:t>?</w:t>
            </w:r>
          </w:p>
          <w:p w14:paraId="3A73610F" w14:textId="77777777" w:rsidR="00D22CC6" w:rsidRDefault="00D22CC6" w:rsidP="008C38A3">
            <w:pPr>
              <w:pStyle w:val="Prrafodelista"/>
              <w:spacing w:before="2" w:after="2"/>
              <w:rPr>
                <w:rFonts w:ascii="Arial" w:hAnsi="Arial" w:cs="Arial"/>
                <w:color w:val="000000" w:themeColor="text1"/>
                <w:sz w:val="18"/>
                <w:szCs w:val="18"/>
              </w:rPr>
            </w:pPr>
          </w:p>
          <w:p w14:paraId="775F4354" w14:textId="77777777" w:rsidR="00D22CC6" w:rsidRDefault="00D22CC6" w:rsidP="008C38A3">
            <w:pPr>
              <w:spacing w:before="2" w:after="2"/>
              <w:rPr>
                <w:rFonts w:ascii="Arial" w:hAnsi="Arial" w:cs="Arial"/>
                <w:b/>
                <w:color w:val="000000" w:themeColor="text1"/>
                <w:sz w:val="18"/>
                <w:szCs w:val="18"/>
              </w:rPr>
            </w:pPr>
            <w:r>
              <w:rPr>
                <w:rFonts w:ascii="Arial" w:hAnsi="Arial" w:cs="Arial"/>
                <w:b/>
                <w:color w:val="000000" w:themeColor="text1"/>
                <w:sz w:val="18"/>
                <w:szCs w:val="18"/>
              </w:rPr>
              <w:t>Tarea</w:t>
            </w:r>
          </w:p>
          <w:p w14:paraId="1CA6E747" w14:textId="77777777" w:rsidR="00D22CC6" w:rsidRDefault="00D22CC6" w:rsidP="008C38A3">
            <w:pPr>
              <w:pStyle w:val="Prrafodelista"/>
              <w:spacing w:before="2" w:after="2"/>
              <w:rPr>
                <w:ins w:id="4509" w:author="EUGENIA ARCE LONDONO" w:date="2015-04-29T09:25:00Z"/>
                <w:rFonts w:ascii="Arial" w:hAnsi="Arial" w:cs="Arial"/>
                <w:color w:val="000000" w:themeColor="text1"/>
                <w:sz w:val="18"/>
                <w:szCs w:val="18"/>
              </w:rPr>
            </w:pPr>
            <w:r w:rsidRPr="00926965">
              <w:rPr>
                <w:rFonts w:ascii="Arial" w:hAnsi="Arial" w:cs="Arial"/>
                <w:color w:val="000000" w:themeColor="text1"/>
                <w:sz w:val="18"/>
                <w:szCs w:val="18"/>
              </w:rPr>
              <w:t>Para</w:t>
            </w:r>
            <w:r>
              <w:rPr>
                <w:rFonts w:ascii="Arial" w:hAnsi="Arial" w:cs="Arial"/>
                <w:color w:val="000000" w:themeColor="text1"/>
                <w:sz w:val="18"/>
                <w:szCs w:val="18"/>
              </w:rPr>
              <w:t xml:space="preserve"> realizar la práctica sigue estos pasos</w:t>
            </w:r>
            <w:ins w:id="4510" w:author="EUGENIA ARCE LONDONO" w:date="2015-04-29T09:25:00Z">
              <w:r>
                <w:rPr>
                  <w:rFonts w:ascii="Arial" w:hAnsi="Arial" w:cs="Arial"/>
                  <w:color w:val="000000" w:themeColor="text1"/>
                  <w:sz w:val="18"/>
                  <w:szCs w:val="18"/>
                </w:rPr>
                <w:t>:</w:t>
              </w:r>
            </w:ins>
          </w:p>
          <w:p w14:paraId="4A0348B6" w14:textId="77777777" w:rsidR="00D22CC6" w:rsidRPr="00E76988" w:rsidRDefault="00D22CC6" w:rsidP="008C38A3">
            <w:pPr>
              <w:pStyle w:val="Prrafodelista"/>
              <w:spacing w:before="2" w:after="2"/>
              <w:rPr>
                <w:rFonts w:ascii="Arial" w:hAnsi="Arial" w:cs="Arial"/>
                <w:color w:val="000000" w:themeColor="text1"/>
                <w:sz w:val="18"/>
                <w:szCs w:val="18"/>
              </w:rPr>
            </w:pPr>
          </w:p>
          <w:p w14:paraId="7B09579D" w14:textId="77777777" w:rsidR="00D22CC6" w:rsidRDefault="00D22CC6" w:rsidP="008C38A3">
            <w:pPr>
              <w:pStyle w:val="Prrafodelista"/>
              <w:spacing w:before="2" w:after="2"/>
              <w:rPr>
                <w:rFonts w:ascii="Arial" w:hAnsi="Arial" w:cs="Arial"/>
                <w:b/>
                <w:color w:val="000000" w:themeColor="text1"/>
                <w:sz w:val="18"/>
                <w:szCs w:val="18"/>
              </w:rPr>
            </w:pPr>
            <w:r w:rsidRPr="00926965">
              <w:rPr>
                <w:rFonts w:ascii="Arial" w:hAnsi="Arial" w:cs="Arial"/>
                <w:b/>
                <w:color w:val="000000" w:themeColor="text1"/>
                <w:sz w:val="18"/>
                <w:szCs w:val="18"/>
              </w:rPr>
              <w:t>Material</w:t>
            </w:r>
          </w:p>
          <w:p w14:paraId="307318A6" w14:textId="77777777" w:rsidR="00D22CC6" w:rsidRDefault="00D22CC6" w:rsidP="008C38A3">
            <w:pPr>
              <w:pStyle w:val="Prrafodelista"/>
              <w:spacing w:before="2" w:after="2"/>
              <w:rPr>
                <w:rFonts w:ascii="Arial" w:hAnsi="Arial" w:cs="Arial"/>
                <w:b/>
                <w:color w:val="000000" w:themeColor="text1"/>
                <w:sz w:val="18"/>
                <w:szCs w:val="18"/>
              </w:rPr>
            </w:pPr>
          </w:p>
          <w:p w14:paraId="4A856076" w14:textId="77777777" w:rsidR="00D22CC6" w:rsidRDefault="00D22CC6" w:rsidP="00D22CC6">
            <w:pPr>
              <w:pStyle w:val="Prrafodelista"/>
              <w:numPr>
                <w:ilvl w:val="0"/>
                <w:numId w:val="27"/>
              </w:numPr>
              <w:spacing w:before="2" w:after="2"/>
              <w:rPr>
                <w:rFonts w:ascii="Arial" w:hAnsi="Arial" w:cs="Arial"/>
                <w:color w:val="000000" w:themeColor="text1"/>
                <w:sz w:val="18"/>
                <w:szCs w:val="18"/>
              </w:rPr>
            </w:pPr>
            <w:r>
              <w:rPr>
                <w:rFonts w:ascii="Arial" w:hAnsi="Arial" w:cs="Arial"/>
                <w:color w:val="000000" w:themeColor="text1"/>
                <w:sz w:val="18"/>
                <w:szCs w:val="18"/>
              </w:rPr>
              <w:t>Las imágenes</w:t>
            </w:r>
            <w:del w:id="4511" w:author="TOSHIBA" w:date="2015-10-28T12:18:00Z">
              <w:r w:rsidDel="00225EC7">
                <w:rPr>
                  <w:rFonts w:ascii="Arial" w:hAnsi="Arial" w:cs="Arial"/>
                  <w:color w:val="000000" w:themeColor="text1"/>
                  <w:sz w:val="18"/>
                  <w:szCs w:val="18"/>
                </w:rPr>
                <w:delText xml:space="preserve">  </w:delText>
              </w:r>
            </w:del>
            <w:ins w:id="4512" w:author="TOSHIBA" w:date="2015-10-28T12:18:00Z">
              <w:r w:rsidR="00225EC7">
                <w:rPr>
                  <w:rFonts w:ascii="Arial" w:hAnsi="Arial" w:cs="Arial"/>
                  <w:color w:val="000000" w:themeColor="text1"/>
                  <w:sz w:val="18"/>
                  <w:szCs w:val="18"/>
                </w:rPr>
                <w:t xml:space="preserve"> </w:t>
              </w:r>
            </w:ins>
            <w:r>
              <w:rPr>
                <w:rFonts w:ascii="Arial" w:hAnsi="Arial" w:cs="Arial"/>
                <w:color w:val="000000" w:themeColor="text1"/>
                <w:sz w:val="18"/>
                <w:szCs w:val="18"/>
              </w:rPr>
              <w:t xml:space="preserve">aéreas que te proporcionamos a continuación (Europa, </w:t>
            </w:r>
            <w:r w:rsidR="00F63824">
              <w:rPr>
                <w:rFonts w:ascii="Arial" w:hAnsi="Arial" w:cs="Arial"/>
                <w:color w:val="000000" w:themeColor="text1"/>
                <w:sz w:val="18"/>
                <w:szCs w:val="18"/>
              </w:rPr>
              <w:t>Asia y África</w:t>
            </w:r>
            <w:del w:id="4513" w:author="EUGENIA ARCE LONDONO" w:date="2015-04-29T09:25:00Z">
              <w:r w:rsidRPr="00294493">
                <w:rPr>
                  <w:rFonts w:ascii="Arial" w:hAnsi="Arial" w:cs="Arial"/>
                  <w:color w:val="000000" w:themeColor="text1"/>
                  <w:sz w:val="18"/>
                  <w:szCs w:val="18"/>
                </w:rPr>
                <w:delText>)</w:delText>
              </w:r>
            </w:del>
            <w:ins w:id="4514" w:author="EUGENIA ARCE LONDONO" w:date="2015-04-29T09:25:00Z">
              <w:r w:rsidRPr="00294493">
                <w:rPr>
                  <w:rFonts w:ascii="Arial" w:hAnsi="Arial" w:cs="Arial"/>
                  <w:color w:val="000000" w:themeColor="text1"/>
                  <w:sz w:val="18"/>
                  <w:szCs w:val="18"/>
                </w:rPr>
                <w:t>)</w:t>
              </w:r>
              <w:r>
                <w:rPr>
                  <w:rFonts w:ascii="Arial" w:hAnsi="Arial" w:cs="Arial"/>
                  <w:color w:val="000000" w:themeColor="text1"/>
                  <w:sz w:val="18"/>
                  <w:szCs w:val="18"/>
                </w:rPr>
                <w:t>.</w:t>
              </w:r>
            </w:ins>
          </w:p>
          <w:p w14:paraId="79D265A2" w14:textId="77777777" w:rsidR="00D22CC6" w:rsidRPr="00294493" w:rsidRDefault="00D22CC6" w:rsidP="008C38A3">
            <w:pPr>
              <w:pStyle w:val="Prrafodelista"/>
              <w:spacing w:before="2" w:after="2"/>
              <w:ind w:left="1440"/>
              <w:rPr>
                <w:ins w:id="4515" w:author="EUGENIA ARCE LONDONO" w:date="2015-04-29T09:25:00Z"/>
                <w:rFonts w:ascii="Arial" w:hAnsi="Arial" w:cs="Arial"/>
                <w:color w:val="000000" w:themeColor="text1"/>
                <w:sz w:val="18"/>
                <w:szCs w:val="18"/>
              </w:rPr>
            </w:pPr>
          </w:p>
          <w:p w14:paraId="1791DEBB" w14:textId="77777777" w:rsidR="00D22CC6" w:rsidRPr="00926965" w:rsidRDefault="00D22CC6" w:rsidP="00D22CC6">
            <w:pPr>
              <w:pStyle w:val="Prrafodelista"/>
              <w:numPr>
                <w:ilvl w:val="0"/>
                <w:numId w:val="27"/>
              </w:numPr>
              <w:spacing w:before="2" w:after="2"/>
              <w:rPr>
                <w:rFonts w:ascii="Arial" w:hAnsi="Arial" w:cs="Arial"/>
                <w:color w:val="000000" w:themeColor="text1"/>
                <w:sz w:val="18"/>
                <w:szCs w:val="18"/>
              </w:rPr>
            </w:pPr>
            <w:r>
              <w:rPr>
                <w:rFonts w:ascii="Arial" w:hAnsi="Arial" w:cs="Arial"/>
                <w:color w:val="000000" w:themeColor="text1"/>
                <w:sz w:val="18"/>
                <w:szCs w:val="18"/>
              </w:rPr>
              <w:t xml:space="preserve">Un </w:t>
            </w:r>
            <w:proofErr w:type="spellStart"/>
            <w:r>
              <w:rPr>
                <w:rFonts w:ascii="Arial" w:hAnsi="Arial" w:cs="Arial"/>
                <w:color w:val="000000" w:themeColor="text1"/>
                <w:sz w:val="18"/>
                <w:szCs w:val="18"/>
              </w:rPr>
              <w:t>micropunta</w:t>
            </w:r>
            <w:proofErr w:type="spellEnd"/>
            <w:ins w:id="4516" w:author="EUGENIA ARCE LONDONO" w:date="2015-04-29T09:25:00Z">
              <w:r>
                <w:rPr>
                  <w:rFonts w:ascii="Arial" w:hAnsi="Arial" w:cs="Arial"/>
                  <w:color w:val="000000" w:themeColor="text1"/>
                  <w:sz w:val="18"/>
                  <w:szCs w:val="18"/>
                </w:rPr>
                <w:t>.</w:t>
              </w:r>
            </w:ins>
          </w:p>
          <w:p w14:paraId="521A6E8B" w14:textId="77777777" w:rsidR="00D22CC6" w:rsidRDefault="00D22CC6" w:rsidP="008C38A3">
            <w:pPr>
              <w:pStyle w:val="Prrafodelista"/>
              <w:spacing w:before="2" w:after="2"/>
              <w:rPr>
                <w:rFonts w:ascii="Arial" w:hAnsi="Arial" w:cs="Arial"/>
                <w:color w:val="000000" w:themeColor="text1"/>
                <w:sz w:val="18"/>
                <w:szCs w:val="18"/>
              </w:rPr>
            </w:pPr>
          </w:p>
          <w:p w14:paraId="5B0FB6B1" w14:textId="77777777" w:rsidR="00D22CC6" w:rsidRDefault="00D22CC6" w:rsidP="008C38A3">
            <w:pPr>
              <w:pStyle w:val="Prrafodelista"/>
              <w:spacing w:before="2" w:after="2"/>
              <w:rPr>
                <w:rFonts w:ascii="Arial" w:hAnsi="Arial" w:cs="Arial"/>
                <w:b/>
                <w:color w:val="000000" w:themeColor="text1"/>
                <w:sz w:val="18"/>
                <w:szCs w:val="18"/>
              </w:rPr>
            </w:pPr>
            <w:r>
              <w:rPr>
                <w:rFonts w:ascii="Arial" w:hAnsi="Arial" w:cs="Arial"/>
                <w:b/>
                <w:color w:val="000000" w:themeColor="text1"/>
                <w:sz w:val="18"/>
                <w:szCs w:val="18"/>
              </w:rPr>
              <w:t xml:space="preserve">Procedimiento </w:t>
            </w:r>
          </w:p>
          <w:p w14:paraId="04E0893C" w14:textId="77777777" w:rsidR="00D22CC6" w:rsidRDefault="00D22CC6" w:rsidP="008C38A3">
            <w:pPr>
              <w:pStyle w:val="Prrafodelista"/>
              <w:spacing w:before="2" w:after="2"/>
              <w:rPr>
                <w:rFonts w:ascii="Arial" w:hAnsi="Arial" w:cs="Arial"/>
                <w:b/>
                <w:color w:val="000000" w:themeColor="text1"/>
                <w:sz w:val="18"/>
                <w:szCs w:val="18"/>
              </w:rPr>
            </w:pPr>
          </w:p>
          <w:p w14:paraId="34FD699C" w14:textId="77777777" w:rsidR="00D22CC6" w:rsidRDefault="00D22CC6" w:rsidP="008C38A3">
            <w:pPr>
              <w:pStyle w:val="Prrafodelista"/>
              <w:spacing w:before="2" w:after="2"/>
              <w:rPr>
                <w:rFonts w:ascii="Arial" w:hAnsi="Arial" w:cs="Arial"/>
                <w:b/>
                <w:color w:val="000000" w:themeColor="text1"/>
                <w:sz w:val="18"/>
                <w:szCs w:val="18"/>
              </w:rPr>
            </w:pPr>
            <w:r>
              <w:rPr>
                <w:rFonts w:ascii="Arial" w:hAnsi="Arial" w:cs="Arial"/>
                <w:b/>
                <w:color w:val="000000" w:themeColor="text1"/>
                <w:sz w:val="18"/>
                <w:szCs w:val="18"/>
              </w:rPr>
              <w:t xml:space="preserve">En cada una de las imágenes aéreas </w:t>
            </w:r>
          </w:p>
          <w:p w14:paraId="78C962F4" w14:textId="77777777" w:rsidR="00D22CC6" w:rsidRDefault="00D22CC6" w:rsidP="008C38A3">
            <w:pPr>
              <w:pStyle w:val="Prrafodelista"/>
              <w:spacing w:before="2" w:after="2"/>
              <w:rPr>
                <w:rFonts w:ascii="Arial" w:hAnsi="Arial" w:cs="Arial"/>
                <w:b/>
                <w:color w:val="000000" w:themeColor="text1"/>
                <w:sz w:val="18"/>
                <w:szCs w:val="18"/>
              </w:rPr>
            </w:pPr>
          </w:p>
          <w:p w14:paraId="60E63050" w14:textId="77777777" w:rsidR="00D22CC6" w:rsidRDefault="00D22CC6" w:rsidP="00D22CC6">
            <w:pPr>
              <w:pStyle w:val="Prrafodelista"/>
              <w:numPr>
                <w:ilvl w:val="0"/>
                <w:numId w:val="28"/>
              </w:numPr>
              <w:spacing w:before="2" w:after="2"/>
              <w:rPr>
                <w:rFonts w:ascii="Arial" w:hAnsi="Arial" w:cs="Arial"/>
                <w:color w:val="000000" w:themeColor="text1"/>
                <w:sz w:val="18"/>
                <w:szCs w:val="18"/>
              </w:rPr>
            </w:pPr>
            <w:r w:rsidRPr="00926965">
              <w:rPr>
                <w:rFonts w:ascii="Arial" w:hAnsi="Arial" w:cs="Arial"/>
                <w:color w:val="000000" w:themeColor="text1"/>
                <w:sz w:val="18"/>
                <w:szCs w:val="18"/>
              </w:rPr>
              <w:t>Ide</w:t>
            </w:r>
            <w:r>
              <w:rPr>
                <w:rFonts w:ascii="Arial" w:hAnsi="Arial" w:cs="Arial"/>
                <w:color w:val="000000" w:themeColor="text1"/>
                <w:sz w:val="18"/>
                <w:szCs w:val="18"/>
              </w:rPr>
              <w:t>ntifica los principales accidentes geográficos que observas.</w:t>
            </w:r>
          </w:p>
          <w:p w14:paraId="79D848B2" w14:textId="77777777" w:rsidR="00D22CC6" w:rsidRDefault="0047752C" w:rsidP="00D22CC6">
            <w:pPr>
              <w:pStyle w:val="Prrafodelista"/>
              <w:numPr>
                <w:ilvl w:val="0"/>
                <w:numId w:val="28"/>
              </w:numPr>
              <w:spacing w:before="2" w:after="2"/>
              <w:rPr>
                <w:rFonts w:ascii="Arial" w:hAnsi="Arial" w:cs="Arial"/>
                <w:color w:val="000000" w:themeColor="text1"/>
                <w:sz w:val="18"/>
                <w:szCs w:val="18"/>
              </w:rPr>
            </w:pPr>
            <w:ins w:id="4517" w:author="TOSHIBA" w:date="2015-10-30T16:03:00Z">
              <w:r>
                <w:rPr>
                  <w:rFonts w:ascii="Arial" w:hAnsi="Arial" w:cs="Arial"/>
                  <w:color w:val="000000" w:themeColor="text1"/>
                  <w:sz w:val="18"/>
                  <w:szCs w:val="18"/>
                </w:rPr>
                <w:t xml:space="preserve">Escribe </w:t>
              </w:r>
            </w:ins>
            <w:del w:id="4518" w:author="TOSHIBA" w:date="2015-10-30T16:03:00Z">
              <w:r w:rsidR="00D22CC6" w:rsidDel="0047752C">
                <w:rPr>
                  <w:rFonts w:ascii="Arial" w:hAnsi="Arial" w:cs="Arial"/>
                  <w:color w:val="000000" w:themeColor="text1"/>
                  <w:sz w:val="18"/>
                  <w:szCs w:val="18"/>
                </w:rPr>
                <w:delText>C</w:delText>
              </w:r>
            </w:del>
            <w:ins w:id="4519" w:author="TOSHIBA" w:date="2015-10-30T16:03:00Z">
              <w:r>
                <w:rPr>
                  <w:rFonts w:ascii="Arial" w:hAnsi="Arial" w:cs="Arial"/>
                  <w:color w:val="000000" w:themeColor="text1"/>
                  <w:sz w:val="18"/>
                  <w:szCs w:val="18"/>
                </w:rPr>
                <w:t>c</w:t>
              </w:r>
            </w:ins>
            <w:r w:rsidR="00D22CC6">
              <w:rPr>
                <w:rFonts w:ascii="Arial" w:hAnsi="Arial" w:cs="Arial"/>
                <w:color w:val="000000" w:themeColor="text1"/>
                <w:sz w:val="18"/>
                <w:szCs w:val="18"/>
              </w:rPr>
              <w:t xml:space="preserve">on el </w:t>
            </w:r>
            <w:del w:id="4520" w:author="EUGENIA ARCE LONDONO" w:date="2015-04-29T09:25:00Z">
              <w:r w:rsidR="00D22CC6">
                <w:rPr>
                  <w:rFonts w:ascii="Arial" w:hAnsi="Arial" w:cs="Arial"/>
                  <w:color w:val="000000" w:themeColor="text1"/>
                  <w:sz w:val="18"/>
                  <w:szCs w:val="18"/>
                </w:rPr>
                <w:delText>Micropunta,</w:delText>
              </w:r>
            </w:del>
            <w:proofErr w:type="spellStart"/>
            <w:ins w:id="4521" w:author="EUGENIA ARCE LONDONO" w:date="2015-04-29T09:25:00Z">
              <w:r w:rsidR="00D22CC6">
                <w:rPr>
                  <w:rFonts w:ascii="Arial" w:hAnsi="Arial" w:cs="Arial"/>
                  <w:color w:val="000000" w:themeColor="text1"/>
                  <w:sz w:val="18"/>
                  <w:szCs w:val="18"/>
                </w:rPr>
                <w:t>micropunta</w:t>
              </w:r>
            </w:ins>
            <w:proofErr w:type="spellEnd"/>
            <w:r w:rsidR="00D22CC6">
              <w:rPr>
                <w:rFonts w:ascii="Arial" w:hAnsi="Arial" w:cs="Arial"/>
                <w:color w:val="000000" w:themeColor="text1"/>
                <w:sz w:val="18"/>
                <w:szCs w:val="18"/>
              </w:rPr>
              <w:t xml:space="preserve"> </w:t>
            </w:r>
            <w:del w:id="4522" w:author="TOSHIBA" w:date="2015-10-30T16:03:00Z">
              <w:r w:rsidR="00D22CC6" w:rsidDel="0047752C">
                <w:rPr>
                  <w:rFonts w:ascii="Arial" w:hAnsi="Arial" w:cs="Arial"/>
                  <w:color w:val="000000" w:themeColor="text1"/>
                  <w:sz w:val="18"/>
                  <w:szCs w:val="18"/>
                </w:rPr>
                <w:delText xml:space="preserve">escribe </w:delText>
              </w:r>
            </w:del>
            <w:r w:rsidR="00D22CC6">
              <w:rPr>
                <w:rFonts w:ascii="Arial" w:hAnsi="Arial" w:cs="Arial"/>
                <w:color w:val="000000" w:themeColor="text1"/>
                <w:sz w:val="18"/>
                <w:szCs w:val="18"/>
              </w:rPr>
              <w:t>el nombre de</w:t>
            </w:r>
            <w:del w:id="4523" w:author="TOSHIBA" w:date="2015-10-28T12:18:00Z">
              <w:r w:rsidR="00D22CC6" w:rsidDel="00225EC7">
                <w:rPr>
                  <w:rFonts w:ascii="Arial" w:hAnsi="Arial" w:cs="Arial"/>
                  <w:color w:val="000000" w:themeColor="text1"/>
                  <w:sz w:val="18"/>
                  <w:szCs w:val="18"/>
                </w:rPr>
                <w:delText xml:space="preserve">  </w:delText>
              </w:r>
            </w:del>
            <w:ins w:id="4524" w:author="TOSHIBA" w:date="2015-10-28T12:18:00Z">
              <w:r w:rsidR="00225EC7">
                <w:rPr>
                  <w:rFonts w:ascii="Arial" w:hAnsi="Arial" w:cs="Arial"/>
                  <w:color w:val="000000" w:themeColor="text1"/>
                  <w:sz w:val="18"/>
                  <w:szCs w:val="18"/>
                </w:rPr>
                <w:t xml:space="preserve"> </w:t>
              </w:r>
            </w:ins>
            <w:r w:rsidR="00D22CC6">
              <w:rPr>
                <w:rFonts w:ascii="Arial" w:hAnsi="Arial" w:cs="Arial"/>
                <w:color w:val="000000" w:themeColor="text1"/>
                <w:sz w:val="18"/>
                <w:szCs w:val="18"/>
              </w:rPr>
              <w:t>los principales accidentes geográficos</w:t>
            </w:r>
            <w:ins w:id="4525" w:author="EUGENIA ARCE LONDONO" w:date="2015-04-29T09:25:00Z">
              <w:r w:rsidR="00D22CC6">
                <w:rPr>
                  <w:rFonts w:ascii="Arial" w:hAnsi="Arial" w:cs="Arial"/>
                  <w:color w:val="000000" w:themeColor="text1"/>
                  <w:sz w:val="18"/>
                  <w:szCs w:val="18"/>
                </w:rPr>
                <w:t>.</w:t>
              </w:r>
            </w:ins>
          </w:p>
          <w:p w14:paraId="7969DA7C" w14:textId="77777777" w:rsidR="00D22CC6" w:rsidRDefault="00D22CC6" w:rsidP="00D22CC6">
            <w:pPr>
              <w:pStyle w:val="Prrafodelista"/>
              <w:numPr>
                <w:ilvl w:val="0"/>
                <w:numId w:val="28"/>
              </w:numPr>
              <w:spacing w:before="2" w:after="2"/>
              <w:rPr>
                <w:rFonts w:ascii="Arial" w:hAnsi="Arial" w:cs="Arial"/>
                <w:color w:val="000000" w:themeColor="text1"/>
                <w:sz w:val="18"/>
                <w:szCs w:val="18"/>
              </w:rPr>
            </w:pPr>
            <w:r>
              <w:rPr>
                <w:rFonts w:ascii="Arial" w:hAnsi="Arial" w:cs="Arial"/>
                <w:color w:val="000000" w:themeColor="text1"/>
                <w:sz w:val="18"/>
                <w:szCs w:val="18"/>
              </w:rPr>
              <w:t>Redacta un párrafo en el que describas las principales características del relieve de cada continente.</w:t>
            </w:r>
          </w:p>
          <w:p w14:paraId="6CEFB0C5" w14:textId="77777777" w:rsidR="00D22CC6" w:rsidRDefault="00D22CC6" w:rsidP="00D22CC6">
            <w:pPr>
              <w:pStyle w:val="Prrafodelista"/>
              <w:numPr>
                <w:ilvl w:val="0"/>
                <w:numId w:val="28"/>
              </w:numPr>
              <w:spacing w:before="2" w:after="2"/>
              <w:rPr>
                <w:rFonts w:ascii="Arial" w:hAnsi="Arial" w:cs="Arial"/>
                <w:color w:val="000000" w:themeColor="text1"/>
                <w:sz w:val="18"/>
                <w:szCs w:val="18"/>
              </w:rPr>
            </w:pPr>
            <w:r>
              <w:rPr>
                <w:rFonts w:ascii="Arial" w:hAnsi="Arial" w:cs="Arial"/>
                <w:color w:val="000000" w:themeColor="text1"/>
                <w:sz w:val="18"/>
                <w:szCs w:val="18"/>
              </w:rPr>
              <w:t>Elabora un cuadro comparativo o un gráfico en el cual puedas contrastar:</w:t>
            </w:r>
          </w:p>
          <w:p w14:paraId="425D5ACB" w14:textId="77777777" w:rsidR="00D22CC6" w:rsidRDefault="00D22CC6" w:rsidP="008C38A3">
            <w:pPr>
              <w:pStyle w:val="Prrafodelista"/>
              <w:spacing w:before="2" w:after="2"/>
              <w:ind w:left="1440"/>
              <w:rPr>
                <w:rFonts w:ascii="Arial" w:hAnsi="Arial" w:cs="Arial"/>
                <w:color w:val="000000" w:themeColor="text1"/>
                <w:sz w:val="18"/>
                <w:szCs w:val="18"/>
              </w:rPr>
            </w:pPr>
          </w:p>
          <w:p w14:paraId="127106E0" w14:textId="243FB4E7" w:rsidR="00D22CC6" w:rsidDel="00D877DA" w:rsidRDefault="00D22CC6" w:rsidP="00D22CC6">
            <w:pPr>
              <w:pStyle w:val="Prrafodelista"/>
              <w:numPr>
                <w:ilvl w:val="0"/>
                <w:numId w:val="29"/>
              </w:numPr>
              <w:spacing w:before="2" w:after="2"/>
              <w:rPr>
                <w:del w:id="4526" w:author="Dayrtman Fajardo Vásquez" w:date="2015-11-12T19:08:00Z"/>
                <w:rFonts w:ascii="Arial" w:hAnsi="Arial" w:cs="Arial"/>
                <w:color w:val="000000" w:themeColor="text1"/>
                <w:sz w:val="18"/>
                <w:szCs w:val="18"/>
              </w:rPr>
            </w:pPr>
            <w:r>
              <w:rPr>
                <w:rFonts w:ascii="Arial" w:hAnsi="Arial" w:cs="Arial"/>
                <w:color w:val="000000" w:themeColor="text1"/>
                <w:sz w:val="18"/>
                <w:szCs w:val="18"/>
              </w:rPr>
              <w:t>Las características del relieve de Europa con el relieve de Áfric</w:t>
            </w:r>
            <w:ins w:id="4527" w:author="Dayrtman Fajardo Vásquez" w:date="2015-11-12T19:08:00Z">
              <w:r w:rsidR="00D877DA">
                <w:rPr>
                  <w:rFonts w:ascii="Arial" w:hAnsi="Arial" w:cs="Arial"/>
                  <w:color w:val="000000" w:themeColor="text1"/>
                  <w:sz w:val="18"/>
                  <w:szCs w:val="18"/>
                </w:rPr>
                <w:t>a y Asia</w:t>
              </w:r>
            </w:ins>
            <w:del w:id="4528" w:author="Dayrtman Fajardo Vásquez" w:date="2015-11-12T19:08:00Z">
              <w:r w:rsidDel="00D877DA">
                <w:rPr>
                  <w:rFonts w:ascii="Arial" w:hAnsi="Arial" w:cs="Arial"/>
                  <w:color w:val="000000" w:themeColor="text1"/>
                  <w:sz w:val="18"/>
                  <w:szCs w:val="18"/>
                </w:rPr>
                <w:delText>a</w:delText>
              </w:r>
            </w:del>
            <w:r>
              <w:rPr>
                <w:rFonts w:ascii="Arial" w:hAnsi="Arial" w:cs="Arial"/>
                <w:color w:val="000000" w:themeColor="text1"/>
                <w:sz w:val="18"/>
                <w:szCs w:val="18"/>
              </w:rPr>
              <w:t>.</w:t>
            </w:r>
            <w:del w:id="4529" w:author="TOSHIBA" w:date="2015-10-28T12:18:00Z">
              <w:r w:rsidDel="00225EC7">
                <w:rPr>
                  <w:rFonts w:ascii="Arial" w:hAnsi="Arial" w:cs="Arial"/>
                  <w:color w:val="000000" w:themeColor="text1"/>
                  <w:sz w:val="18"/>
                  <w:szCs w:val="18"/>
                </w:rPr>
                <w:delText xml:space="preserve">  </w:delText>
              </w:r>
            </w:del>
            <w:ins w:id="4530" w:author="TOSHIBA" w:date="2015-10-28T12:18:00Z">
              <w:del w:id="4531" w:author="Dayrtman Fajardo Vásquez" w:date="2015-11-12T19:08:00Z">
                <w:r w:rsidR="00225EC7" w:rsidDel="00D877DA">
                  <w:rPr>
                    <w:rFonts w:ascii="Arial" w:hAnsi="Arial" w:cs="Arial"/>
                    <w:color w:val="000000" w:themeColor="text1"/>
                    <w:sz w:val="18"/>
                    <w:szCs w:val="18"/>
                  </w:rPr>
                  <w:delText xml:space="preserve"> </w:delText>
                </w:r>
              </w:del>
            </w:ins>
          </w:p>
          <w:p w14:paraId="15216CC9" w14:textId="4E81890A" w:rsidR="00D22CC6" w:rsidRPr="00D877DA" w:rsidRDefault="00D22CC6">
            <w:pPr>
              <w:pStyle w:val="Prrafodelista"/>
              <w:numPr>
                <w:ilvl w:val="0"/>
                <w:numId w:val="29"/>
              </w:numPr>
              <w:spacing w:before="2" w:after="2"/>
              <w:rPr>
                <w:rFonts w:ascii="Arial" w:hAnsi="Arial" w:cs="Arial"/>
                <w:color w:val="000000" w:themeColor="text1"/>
                <w:sz w:val="18"/>
                <w:szCs w:val="18"/>
                <w:rPrChange w:id="4532" w:author="Dayrtman Fajardo Vásquez" w:date="2015-11-12T19:08:00Z">
                  <w:rPr/>
                </w:rPrChange>
              </w:rPr>
            </w:pPr>
            <w:del w:id="4533" w:author="Dayrtman Fajardo Vásquez" w:date="2015-11-12T19:08:00Z">
              <w:r w:rsidRPr="00D877DA" w:rsidDel="00D877DA">
                <w:rPr>
                  <w:rFonts w:ascii="Arial" w:hAnsi="Arial" w:cs="Arial"/>
                  <w:color w:val="000000" w:themeColor="text1"/>
                  <w:sz w:val="18"/>
                  <w:szCs w:val="18"/>
                  <w:rPrChange w:id="4534" w:author="Dayrtman Fajardo Vásquez" w:date="2015-11-12T19:08:00Z">
                    <w:rPr/>
                  </w:rPrChange>
                </w:rPr>
                <w:delText>Las características del relieve del As</w:delText>
              </w:r>
            </w:del>
            <w:del w:id="4535" w:author="TOSHIBA" w:date="2015-10-30T16:03:00Z">
              <w:r w:rsidRPr="00D877DA" w:rsidDel="0047752C">
                <w:rPr>
                  <w:rFonts w:ascii="Arial" w:hAnsi="Arial" w:cs="Arial"/>
                  <w:color w:val="000000" w:themeColor="text1"/>
                  <w:sz w:val="18"/>
                  <w:szCs w:val="18"/>
                  <w:rPrChange w:id="4536" w:author="Dayrtman Fajardo Vásquez" w:date="2015-11-12T19:08:00Z">
                    <w:rPr/>
                  </w:rPrChange>
                </w:rPr>
                <w:delText>í</w:delText>
              </w:r>
            </w:del>
            <w:ins w:id="4537" w:author="TOSHIBA" w:date="2015-10-30T16:04:00Z">
              <w:del w:id="4538" w:author="Dayrtman Fajardo Vásquez" w:date="2015-11-12T19:08:00Z">
                <w:r w:rsidR="0047752C" w:rsidRPr="00D877DA" w:rsidDel="00D877DA">
                  <w:rPr>
                    <w:rFonts w:ascii="Arial" w:hAnsi="Arial" w:cs="Arial"/>
                    <w:color w:val="000000" w:themeColor="text1"/>
                    <w:sz w:val="18"/>
                    <w:szCs w:val="18"/>
                    <w:rPrChange w:id="4539" w:author="Dayrtman Fajardo Vásquez" w:date="2015-11-12T19:08:00Z">
                      <w:rPr/>
                    </w:rPrChange>
                  </w:rPr>
                  <w:delText>i</w:delText>
                </w:r>
              </w:del>
            </w:ins>
            <w:del w:id="4540" w:author="Dayrtman Fajardo Vásquez" w:date="2015-11-12T19:08:00Z">
              <w:r w:rsidRPr="00D877DA" w:rsidDel="00D877DA">
                <w:rPr>
                  <w:rFonts w:ascii="Arial" w:hAnsi="Arial" w:cs="Arial"/>
                  <w:color w:val="000000" w:themeColor="text1"/>
                  <w:sz w:val="18"/>
                  <w:szCs w:val="18"/>
                  <w:rPrChange w:id="4541" w:author="Dayrtman Fajardo Vásquez" w:date="2015-11-12T19:08:00Z">
                    <w:rPr/>
                  </w:rPrChange>
                </w:rPr>
                <w:delText>a, con el</w:delText>
              </w:r>
            </w:del>
            <w:r w:rsidRPr="00D877DA">
              <w:rPr>
                <w:rFonts w:ascii="Arial" w:hAnsi="Arial" w:cs="Arial"/>
                <w:color w:val="000000" w:themeColor="text1"/>
                <w:sz w:val="18"/>
                <w:szCs w:val="18"/>
                <w:rPrChange w:id="4542" w:author="Dayrtman Fajardo Vásquez" w:date="2015-11-12T19:08:00Z">
                  <w:rPr/>
                </w:rPrChange>
              </w:rPr>
              <w:t xml:space="preserve"> </w:t>
            </w:r>
            <w:del w:id="4543" w:author="EUGENIA ARCE LONDONO" w:date="2015-04-29T09:25:00Z">
              <w:r w:rsidRPr="00D877DA">
                <w:rPr>
                  <w:rFonts w:ascii="Arial" w:hAnsi="Arial" w:cs="Arial"/>
                  <w:color w:val="000000" w:themeColor="text1"/>
                  <w:sz w:val="18"/>
                  <w:szCs w:val="18"/>
                  <w:rPrChange w:id="4544" w:author="Dayrtman Fajardo Vásquez" w:date="2015-11-12T19:08:00Z">
                    <w:rPr/>
                  </w:rPrChange>
                </w:rPr>
                <w:delText>Relieve</w:delText>
              </w:r>
            </w:del>
            <w:ins w:id="4545" w:author="EUGENIA ARCE LONDONO" w:date="2015-04-29T09:25:00Z">
              <w:del w:id="4546" w:author="Dayrtman Fajardo Vásquez" w:date="2015-11-12T19:07:00Z">
                <w:r w:rsidRPr="00D877DA" w:rsidDel="00D877DA">
                  <w:rPr>
                    <w:rFonts w:ascii="Arial" w:hAnsi="Arial" w:cs="Arial"/>
                    <w:color w:val="000000" w:themeColor="text1"/>
                    <w:sz w:val="18"/>
                    <w:szCs w:val="18"/>
                    <w:rPrChange w:id="4547" w:author="Dayrtman Fajardo Vásquez" w:date="2015-11-12T19:08:00Z">
                      <w:rPr/>
                    </w:rPrChange>
                  </w:rPr>
                  <w:delText>relieve</w:delText>
                </w:r>
              </w:del>
            </w:ins>
            <w:del w:id="4548" w:author="Dayrtman Fajardo Vásquez" w:date="2015-11-12T19:07:00Z">
              <w:r w:rsidRPr="00D877DA" w:rsidDel="00D877DA">
                <w:rPr>
                  <w:rFonts w:ascii="Arial" w:hAnsi="Arial" w:cs="Arial"/>
                  <w:color w:val="000000" w:themeColor="text1"/>
                  <w:sz w:val="18"/>
                  <w:szCs w:val="18"/>
                  <w:rPrChange w:id="4549" w:author="Dayrtman Fajardo Vásquez" w:date="2015-11-12T19:08:00Z">
                    <w:rPr/>
                  </w:rPrChange>
                </w:rPr>
                <w:delText xml:space="preserve"> de </w:delText>
              </w:r>
              <w:commentRangeStart w:id="4550"/>
              <w:r w:rsidRPr="00D877DA" w:rsidDel="00D877DA">
                <w:rPr>
                  <w:rFonts w:ascii="Arial" w:hAnsi="Arial" w:cs="Arial"/>
                  <w:color w:val="000000" w:themeColor="text1"/>
                  <w:sz w:val="18"/>
                  <w:szCs w:val="18"/>
                  <w:rPrChange w:id="4551" w:author="Dayrtman Fajardo Vásquez" w:date="2015-11-12T19:08:00Z">
                    <w:rPr/>
                  </w:rPrChange>
                </w:rPr>
                <w:delText>América</w:delText>
              </w:r>
              <w:commentRangeEnd w:id="4550"/>
              <w:r w:rsidR="0047752C" w:rsidDel="00D877DA">
                <w:rPr>
                  <w:rStyle w:val="Refdecomentario"/>
                  <w:rFonts w:ascii="Calibri" w:eastAsia="Calibri" w:hAnsi="Calibri" w:cs="Times New Roman"/>
                  <w:lang w:val="es-MX"/>
                </w:rPr>
                <w:commentReference w:id="4550"/>
              </w:r>
            </w:del>
            <w:ins w:id="4552" w:author="EUGENIA ARCE LONDONO" w:date="2015-04-29T09:25:00Z">
              <w:del w:id="4553" w:author="Dayrtman Fajardo Vásquez" w:date="2015-11-12T19:07:00Z">
                <w:r w:rsidRPr="00D877DA" w:rsidDel="00D877DA">
                  <w:rPr>
                    <w:rFonts w:ascii="Arial" w:hAnsi="Arial" w:cs="Arial"/>
                    <w:color w:val="000000" w:themeColor="text1"/>
                    <w:sz w:val="18"/>
                    <w:szCs w:val="18"/>
                    <w:rPrChange w:id="4554" w:author="Dayrtman Fajardo Vásquez" w:date="2015-11-12T19:08:00Z">
                      <w:rPr/>
                    </w:rPrChange>
                  </w:rPr>
                  <w:delText>.</w:delText>
                </w:r>
              </w:del>
            </w:ins>
          </w:p>
        </w:tc>
      </w:tr>
      <w:tr w:rsidR="00D22CC6" w:rsidRPr="00053744" w14:paraId="7534A3C8" w14:textId="77777777" w:rsidTr="008C38A3">
        <w:tc>
          <w:tcPr>
            <w:tcW w:w="1809" w:type="dxa"/>
          </w:tcPr>
          <w:p w14:paraId="2D412AE5" w14:textId="77777777" w:rsidR="00D22CC6" w:rsidRDefault="00D22CC6"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3817696F" w14:textId="77777777" w:rsidR="00D22CC6" w:rsidRPr="0094433A" w:rsidRDefault="00D22CC6" w:rsidP="008C38A3">
            <w:pPr>
              <w:spacing w:before="2" w:after="2"/>
              <w:rPr>
                <w:rFonts w:ascii="Arial" w:hAnsi="Arial" w:cs="Arial"/>
                <w:sz w:val="18"/>
                <w:szCs w:val="18"/>
              </w:rPr>
            </w:pPr>
            <w:r>
              <w:rPr>
                <w:rFonts w:ascii="Arial" w:hAnsi="Arial" w:cs="Arial"/>
                <w:sz w:val="18"/>
                <w:szCs w:val="18"/>
              </w:rPr>
              <w:t xml:space="preserve">Análisis </w:t>
            </w:r>
            <w:del w:id="4555" w:author="EUGENIA ARCE LONDONO" w:date="2015-04-29T09:25:00Z">
              <w:r>
                <w:rPr>
                  <w:rFonts w:ascii="Arial" w:hAnsi="Arial" w:cs="Arial"/>
                  <w:sz w:val="18"/>
                  <w:szCs w:val="18"/>
                </w:rPr>
                <w:delText>el</w:delText>
              </w:r>
            </w:del>
            <w:ins w:id="4556" w:author="EUGENIA ARCE LONDONO" w:date="2015-04-29T09:25:00Z">
              <w:r>
                <w:rPr>
                  <w:rFonts w:ascii="Arial" w:hAnsi="Arial" w:cs="Arial"/>
                  <w:sz w:val="18"/>
                  <w:szCs w:val="18"/>
                </w:rPr>
                <w:t>del</w:t>
              </w:r>
            </w:ins>
            <w:r>
              <w:rPr>
                <w:rFonts w:ascii="Arial" w:hAnsi="Arial" w:cs="Arial"/>
                <w:sz w:val="18"/>
                <w:szCs w:val="18"/>
              </w:rPr>
              <w:t xml:space="preserve"> relieve de los continentes </w:t>
            </w:r>
          </w:p>
        </w:tc>
      </w:tr>
      <w:tr w:rsidR="00D22CC6" w:rsidRPr="00053744" w14:paraId="7F2D0876" w14:textId="77777777" w:rsidTr="008C38A3">
        <w:tc>
          <w:tcPr>
            <w:tcW w:w="1809" w:type="dxa"/>
          </w:tcPr>
          <w:p w14:paraId="7F7C3566" w14:textId="77777777" w:rsidR="00D22CC6" w:rsidRDefault="00D22CC6"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5B199319" w14:textId="1041DEE0" w:rsidR="00D22CC6" w:rsidRPr="0094433A" w:rsidRDefault="00D22CC6" w:rsidP="008C38A3">
            <w:pPr>
              <w:spacing w:before="2" w:after="2"/>
              <w:rPr>
                <w:rFonts w:ascii="Arial" w:hAnsi="Arial" w:cs="Arial"/>
                <w:sz w:val="18"/>
                <w:szCs w:val="18"/>
              </w:rPr>
            </w:pPr>
            <w:del w:id="4557" w:author="Dayrtman Fajardo Vásquez" w:date="2015-11-12T19:08:00Z">
              <w:r w:rsidDel="00D877DA">
                <w:rPr>
                  <w:rFonts w:ascii="Arial" w:hAnsi="Arial" w:cs="Arial"/>
                  <w:sz w:val="18"/>
                  <w:szCs w:val="18"/>
                </w:rPr>
                <w:delText xml:space="preserve">Actividad que propone analizar y contrastar el relieve de los </w:delText>
              </w:r>
              <w:commentRangeStart w:id="4558"/>
              <w:r w:rsidDel="00D877DA">
                <w:rPr>
                  <w:rFonts w:ascii="Arial" w:hAnsi="Arial" w:cs="Arial"/>
                  <w:sz w:val="18"/>
                  <w:szCs w:val="18"/>
                </w:rPr>
                <w:delText>continentes</w:delText>
              </w:r>
              <w:commentRangeEnd w:id="4558"/>
              <w:r w:rsidR="0047752C" w:rsidDel="00D877DA">
                <w:rPr>
                  <w:rStyle w:val="Refdecomentario"/>
                  <w:rFonts w:ascii="Calibri" w:eastAsia="Calibri" w:hAnsi="Calibri" w:cs="Times New Roman"/>
                  <w:lang w:val="es-MX"/>
                </w:rPr>
                <w:commentReference w:id="4558"/>
              </w:r>
            </w:del>
            <w:ins w:id="4559" w:author="Dayrtman Fajardo Vásquez" w:date="2015-11-12T19:08:00Z">
              <w:r w:rsidR="00D877DA">
                <w:rPr>
                  <w:rFonts w:ascii="Arial" w:hAnsi="Arial" w:cs="Arial"/>
                  <w:sz w:val="18"/>
                  <w:szCs w:val="18"/>
                </w:rPr>
                <w:t xml:space="preserve"> </w:t>
              </w:r>
            </w:ins>
            <w:ins w:id="4560" w:author="Dayrtman Fajardo Vásquez" w:date="2015-11-12T19:09:00Z">
              <w:r w:rsidR="00D877DA">
                <w:rPr>
                  <w:rFonts w:ascii="Arial" w:hAnsi="Arial" w:cs="Arial"/>
                  <w:sz w:val="18"/>
                  <w:szCs w:val="18"/>
                </w:rPr>
                <w:t>Actividad que propone analizar y contrastar el relieve de Europa, Asia y África</w:t>
              </w:r>
            </w:ins>
          </w:p>
        </w:tc>
      </w:tr>
    </w:tbl>
    <w:p w14:paraId="7DAA83A9" w14:textId="77777777" w:rsidR="00D22CC6" w:rsidRDefault="00D22CC6" w:rsidP="00D22CC6">
      <w:pPr>
        <w:spacing w:after="0"/>
        <w:jc w:val="both"/>
        <w:rPr>
          <w:rFonts w:ascii="Arial" w:hAnsi="Arial" w:cs="Arial"/>
          <w:color w:val="333333"/>
          <w:sz w:val="21"/>
          <w:szCs w:val="21"/>
          <w:shd w:val="clear" w:color="auto" w:fill="FFFFFF"/>
        </w:rPr>
      </w:pPr>
    </w:p>
    <w:p w14:paraId="1189E0B6" w14:textId="77777777" w:rsidR="00D22CC6" w:rsidRDefault="00D22CC6" w:rsidP="00D22CC6">
      <w:pPr>
        <w:spacing w:after="0"/>
        <w:jc w:val="both"/>
        <w:rPr>
          <w:rFonts w:ascii="Arial" w:hAnsi="Arial" w:cs="Arial"/>
          <w:color w:val="333333"/>
          <w:sz w:val="21"/>
          <w:szCs w:val="21"/>
          <w:shd w:val="clear" w:color="auto" w:fill="FFFFFF"/>
        </w:rPr>
      </w:pPr>
      <w:r w:rsidRPr="0094433A">
        <w:rPr>
          <w:rFonts w:ascii="Arial" w:hAnsi="Arial" w:cs="Arial"/>
          <w:color w:val="FFFFFF" w:themeColor="background1"/>
          <w:sz w:val="21"/>
          <w:szCs w:val="21"/>
          <w:shd w:val="clear" w:color="auto" w:fill="FFFFFF"/>
        </w:rPr>
        <w:t>…</w:t>
      </w:r>
    </w:p>
    <w:p w14:paraId="717E5266" w14:textId="77777777" w:rsidR="00D22CC6" w:rsidRPr="00101156" w:rsidRDefault="00D22CC6" w:rsidP="00D22CC6">
      <w:pPr>
        <w:spacing w:after="0"/>
        <w:rPr>
          <w:rFonts w:ascii="Times" w:hAnsi="Times"/>
          <w:color w:val="FFFFFF" w:themeColor="background1"/>
        </w:rPr>
      </w:pPr>
      <w:r w:rsidRPr="00101156">
        <w:rPr>
          <w:rFonts w:ascii="Times" w:hAnsi="Times"/>
          <w:color w:val="FFFFFF" w:themeColor="background1"/>
        </w:rPr>
        <w:lastRenderedPageBreak/>
        <w:t>…</w:t>
      </w:r>
    </w:p>
    <w:tbl>
      <w:tblPr>
        <w:tblStyle w:val="Tablaconcuadrcula"/>
        <w:tblW w:w="0" w:type="auto"/>
        <w:tblLayout w:type="fixed"/>
        <w:tblLook w:val="04A0" w:firstRow="1" w:lastRow="0" w:firstColumn="1" w:lastColumn="0" w:noHBand="0" w:noVBand="1"/>
      </w:tblPr>
      <w:tblGrid>
        <w:gridCol w:w="1809"/>
        <w:gridCol w:w="7245"/>
      </w:tblGrid>
      <w:tr w:rsidR="00D22CC6" w:rsidRPr="005D1738" w14:paraId="302E67DD" w14:textId="77777777" w:rsidTr="008C38A3">
        <w:tc>
          <w:tcPr>
            <w:tcW w:w="9054" w:type="dxa"/>
            <w:gridSpan w:val="2"/>
            <w:shd w:val="clear" w:color="auto" w:fill="000000" w:themeFill="text1"/>
          </w:tcPr>
          <w:p w14:paraId="162BFA4F" w14:textId="77777777" w:rsidR="00D22CC6" w:rsidRPr="005D1738" w:rsidRDefault="00D22CC6" w:rsidP="008C38A3">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D22CC6" w:rsidRPr="00053744" w14:paraId="16B01030" w14:textId="77777777" w:rsidTr="008C38A3">
        <w:tc>
          <w:tcPr>
            <w:tcW w:w="1809" w:type="dxa"/>
          </w:tcPr>
          <w:p w14:paraId="7F5367D7" w14:textId="77777777" w:rsidR="00D22CC6" w:rsidRPr="00053744" w:rsidRDefault="00D22CC6" w:rsidP="008C38A3">
            <w:pPr>
              <w:spacing w:before="2" w:after="2"/>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3DC3AC26" w14:textId="77777777" w:rsidR="00D22CC6" w:rsidRPr="00053744" w:rsidRDefault="00D22CC6" w:rsidP="008C38A3">
            <w:pPr>
              <w:spacing w:before="2" w:after="2"/>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sidR="002159D2">
              <w:rPr>
                <w:rFonts w:ascii="Times New Roman" w:hAnsi="Times New Roman" w:cs="Times New Roman"/>
                <w:color w:val="000000"/>
              </w:rPr>
              <w:t>_REC190</w:t>
            </w:r>
          </w:p>
        </w:tc>
      </w:tr>
      <w:tr w:rsidR="00D22CC6" w:rsidRPr="00053744" w14:paraId="4E910103" w14:textId="77777777" w:rsidTr="008C38A3">
        <w:tc>
          <w:tcPr>
            <w:tcW w:w="1809" w:type="dxa"/>
          </w:tcPr>
          <w:p w14:paraId="7B69C7DE" w14:textId="77777777" w:rsidR="00D22CC6" w:rsidRPr="00053744" w:rsidRDefault="00D22CC6"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242585F6" w14:textId="77777777" w:rsidR="00D22CC6" w:rsidRPr="00053744" w:rsidRDefault="00D22CC6" w:rsidP="008C38A3">
            <w:pPr>
              <w:spacing w:before="2" w:after="2"/>
              <w:rPr>
                <w:rFonts w:ascii="Times New Roman" w:hAnsi="Times New Roman" w:cs="Times New Roman"/>
                <w:color w:val="000000"/>
              </w:rPr>
            </w:pPr>
          </w:p>
        </w:tc>
      </w:tr>
      <w:tr w:rsidR="00D22CC6" w:rsidRPr="00053744" w14:paraId="6EF70B58" w14:textId="77777777" w:rsidTr="008C38A3">
        <w:tc>
          <w:tcPr>
            <w:tcW w:w="1809" w:type="dxa"/>
          </w:tcPr>
          <w:p w14:paraId="2BE0B758" w14:textId="77777777" w:rsidR="00D22CC6" w:rsidRDefault="00D22CC6"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245" w:type="dxa"/>
          </w:tcPr>
          <w:p w14:paraId="66E669FB" w14:textId="77777777" w:rsidR="00D22CC6" w:rsidRDefault="00D22CC6" w:rsidP="008C38A3">
            <w:pPr>
              <w:spacing w:before="2" w:after="2"/>
              <w:rPr>
                <w:rFonts w:ascii="Times New Roman" w:hAnsi="Times New Roman" w:cs="Times New Roman"/>
                <w:color w:val="000000"/>
              </w:rPr>
            </w:pPr>
            <w:r w:rsidRPr="00DA2101">
              <w:rPr>
                <w:rFonts w:ascii="Times New Roman" w:hAnsi="Times New Roman" w:cs="Times New Roman"/>
                <w:color w:val="000000"/>
              </w:rPr>
              <w:t xml:space="preserve">Desarrolla este proyecto siguiendo las indicaciones </w:t>
            </w:r>
            <w:ins w:id="4561" w:author="TOSHIBA" w:date="2015-10-30T16:06:00Z">
              <w:r w:rsidR="0047752C">
                <w:rPr>
                  <w:rFonts w:ascii="Times New Roman" w:hAnsi="Times New Roman" w:cs="Times New Roman"/>
                  <w:color w:val="000000"/>
                </w:rPr>
                <w:t xml:space="preserve">del docente. </w:t>
              </w:r>
            </w:ins>
            <w:del w:id="4562" w:author="TOSHIBA" w:date="2015-10-30T16:06:00Z">
              <w:r w:rsidRPr="00DA2101" w:rsidDel="0047752C">
                <w:rPr>
                  <w:rFonts w:ascii="Times New Roman" w:hAnsi="Times New Roman" w:cs="Times New Roman"/>
                  <w:color w:val="000000"/>
                </w:rPr>
                <w:delText>de tu profesor o profesora.</w:delText>
              </w:r>
            </w:del>
          </w:p>
          <w:p w14:paraId="307CB92C" w14:textId="77777777" w:rsidR="00D22CC6" w:rsidRDefault="00D22CC6" w:rsidP="008C38A3">
            <w:pPr>
              <w:spacing w:before="2" w:after="2"/>
              <w:rPr>
                <w:rFonts w:ascii="Times New Roman" w:hAnsi="Times New Roman" w:cs="Times New Roman"/>
                <w:color w:val="000000"/>
              </w:rPr>
            </w:pPr>
          </w:p>
          <w:p w14:paraId="3BD8918B"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Estudio de las característica culturales y económicas de ciudades</w:t>
            </w:r>
            <w:r w:rsidR="00F63824">
              <w:rPr>
                <w:rFonts w:ascii="Times New Roman" w:hAnsi="Times New Roman" w:cs="Times New Roman"/>
                <w:color w:val="000000"/>
              </w:rPr>
              <w:t xml:space="preserve"> de Europa, Asia y África</w:t>
            </w:r>
            <w:ins w:id="4563" w:author="EUGENIA ARCE LONDONO" w:date="2015-04-29T09:25:00Z">
              <w:r>
                <w:rPr>
                  <w:rFonts w:ascii="Times New Roman" w:hAnsi="Times New Roman" w:cs="Times New Roman"/>
                  <w:color w:val="000000"/>
                </w:rPr>
                <w:t>.</w:t>
              </w:r>
            </w:ins>
          </w:p>
          <w:p w14:paraId="7E54630D" w14:textId="77777777" w:rsidR="00D22CC6" w:rsidRDefault="00D22CC6" w:rsidP="008C38A3">
            <w:pPr>
              <w:spacing w:before="2" w:after="2"/>
              <w:rPr>
                <w:rFonts w:ascii="Times New Roman" w:hAnsi="Times New Roman" w:cs="Times New Roman"/>
                <w:color w:val="000000"/>
              </w:rPr>
            </w:pPr>
          </w:p>
          <w:p w14:paraId="0668D699" w14:textId="77777777" w:rsidR="00D22CC6" w:rsidRDefault="00D22CC6" w:rsidP="008C38A3">
            <w:pPr>
              <w:spacing w:before="2" w:after="2"/>
              <w:rPr>
                <w:rFonts w:ascii="Times New Roman" w:hAnsi="Times New Roman" w:cs="Times New Roman"/>
                <w:color w:val="000000"/>
              </w:rPr>
            </w:pPr>
            <w:r>
              <w:rPr>
                <w:noProof/>
                <w:lang w:val="es-CO" w:eastAsia="es-CO"/>
              </w:rPr>
              <w:drawing>
                <wp:inline distT="0" distB="0" distL="0" distR="0" wp14:anchorId="43EA5609" wp14:editId="0FF38019">
                  <wp:extent cx="4443413" cy="338138"/>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9895" r="20731" b="59375"/>
                          <a:stretch/>
                        </pic:blipFill>
                        <pic:spPr bwMode="auto">
                          <a:xfrm>
                            <a:off x="0" y="0"/>
                            <a:ext cx="4443413" cy="338138"/>
                          </a:xfrm>
                          <a:prstGeom prst="rect">
                            <a:avLst/>
                          </a:prstGeom>
                          <a:ln>
                            <a:noFill/>
                          </a:ln>
                          <a:extLst>
                            <a:ext uri="{53640926-AAD7-44D8-BBD7-CCE9431645EC}">
                              <a14:shadowObscured xmlns:a14="http://schemas.microsoft.com/office/drawing/2010/main"/>
                            </a:ext>
                          </a:extLst>
                        </pic:spPr>
                      </pic:pic>
                    </a:graphicData>
                  </a:graphic>
                </wp:inline>
              </w:drawing>
            </w:r>
          </w:p>
          <w:p w14:paraId="7EFD5C35" w14:textId="77777777" w:rsidR="00D22CC6" w:rsidRDefault="00D22CC6" w:rsidP="008C38A3">
            <w:pPr>
              <w:spacing w:before="2" w:after="2"/>
              <w:rPr>
                <w:rFonts w:ascii="Times New Roman" w:hAnsi="Times New Roman" w:cs="Times New Roman"/>
                <w:color w:val="000000"/>
              </w:rPr>
            </w:pPr>
          </w:p>
          <w:p w14:paraId="58C75909" w14:textId="77777777" w:rsidR="00D22CC6" w:rsidRDefault="00D22CC6" w:rsidP="008C38A3">
            <w:pPr>
              <w:spacing w:before="2" w:after="2"/>
              <w:rPr>
                <w:rFonts w:ascii="Times New Roman" w:hAnsi="Times New Roman" w:cs="Times New Roman"/>
                <w:color w:val="000000"/>
              </w:rPr>
            </w:pPr>
            <w:r>
              <w:rPr>
                <w:noProof/>
                <w:lang w:val="es-CO" w:eastAsia="es-CO"/>
              </w:rPr>
              <w:drawing>
                <wp:inline distT="0" distB="0" distL="0" distR="0" wp14:anchorId="0B85F6FB" wp14:editId="2D60C1FE">
                  <wp:extent cx="1656521" cy="1095375"/>
                  <wp:effectExtent l="0" t="0" r="1270" b="0"/>
                  <wp:docPr id="63" name="Imagen 63" descr="http://static0.planetasaber.com/encyclopedia/Data/Imagenes/FOTOS/000II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IIC0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57683" cy="1096143"/>
                          </a:xfrm>
                          <a:prstGeom prst="rect">
                            <a:avLst/>
                          </a:prstGeom>
                          <a:noFill/>
                          <a:ln>
                            <a:noFill/>
                          </a:ln>
                        </pic:spPr>
                      </pic:pic>
                    </a:graphicData>
                  </a:graphic>
                </wp:inline>
              </w:drawing>
            </w:r>
            <w:r>
              <w:t xml:space="preserve"> </w:t>
            </w:r>
            <w:r>
              <w:rPr>
                <w:noProof/>
                <w:lang w:val="es-CO" w:eastAsia="es-CO"/>
              </w:rPr>
              <w:drawing>
                <wp:inline distT="0" distB="0" distL="0" distR="0" wp14:anchorId="73FEF9B3" wp14:editId="17BE2C5C">
                  <wp:extent cx="2019300" cy="1147108"/>
                  <wp:effectExtent l="0" t="0" r="0" b="0"/>
                  <wp:docPr id="73" name="Imagen 73" descr="http://static0.planetasaber.com/encyclopedia/Data/Imagenes/FOTOS/000YC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0.planetasaber.com/encyclopedia/Data/Imagenes/FOTOS/000YC80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0628" cy="1147862"/>
                          </a:xfrm>
                          <a:prstGeom prst="rect">
                            <a:avLst/>
                          </a:prstGeom>
                          <a:noFill/>
                          <a:ln>
                            <a:noFill/>
                          </a:ln>
                        </pic:spPr>
                      </pic:pic>
                    </a:graphicData>
                  </a:graphic>
                </wp:inline>
              </w:drawing>
            </w:r>
          </w:p>
          <w:p w14:paraId="72AF8ACE" w14:textId="77777777" w:rsidR="00D22CC6" w:rsidRDefault="00D22CC6" w:rsidP="008C38A3">
            <w:pPr>
              <w:spacing w:before="2" w:after="2"/>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0288" behindDoc="0" locked="0" layoutInCell="1" allowOverlap="1" wp14:anchorId="75B88149" wp14:editId="4244D2BE">
                      <wp:simplePos x="0" y="0"/>
                      <wp:positionH relativeFrom="column">
                        <wp:posOffset>1871027</wp:posOffset>
                      </wp:positionH>
                      <wp:positionV relativeFrom="paragraph">
                        <wp:posOffset>22225</wp:posOffset>
                      </wp:positionV>
                      <wp:extent cx="2062163" cy="381000"/>
                      <wp:effectExtent l="0" t="0" r="14605" b="19050"/>
                      <wp:wrapNone/>
                      <wp:docPr id="76" name="76 Cuadro de texto"/>
                      <wp:cNvGraphicFramePr/>
                      <a:graphic xmlns:a="http://schemas.openxmlformats.org/drawingml/2006/main">
                        <a:graphicData uri="http://schemas.microsoft.com/office/word/2010/wordprocessingShape">
                          <wps:wsp>
                            <wps:cNvSpPr txBox="1"/>
                            <wps:spPr>
                              <a:xfrm>
                                <a:off x="0" y="0"/>
                                <a:ext cx="2062163"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606C15" w14:textId="77777777" w:rsidR="00766EB2" w:rsidRDefault="00766EB2" w:rsidP="00D22CC6">
                                  <w:pPr>
                                    <w:rPr>
                                      <w:sz w:val="14"/>
                                      <w:szCs w:val="14"/>
                                      <w:lang w:val="es-CO"/>
                                    </w:rPr>
                                  </w:pPr>
                                  <w:hyperlink r:id="rId47" w:history="1">
                                    <w:r w:rsidRPr="00770A8F">
                                      <w:rPr>
                                        <w:rStyle w:val="Hipervnculo"/>
                                        <w:sz w:val="14"/>
                                        <w:szCs w:val="14"/>
                                        <w:lang w:val="es-CO"/>
                                      </w:rPr>
                                      <w:t>http://aulaplaneta.planetasaber.com/encyclopedia/default.asp?idpack=9&amp;idpil=000YC801&amp;ruta=aulaplaneta&amp;DATA=iH</w:t>
                                    </w:r>
                                  </w:hyperlink>
                                </w:p>
                                <w:p w14:paraId="101F59BE" w14:textId="77777777" w:rsidR="00766EB2" w:rsidRPr="004865EB" w:rsidRDefault="00766EB2" w:rsidP="00D22CC6">
                                  <w:pPr>
                                    <w:rPr>
                                      <w:sz w:val="14"/>
                                      <w:szCs w:val="14"/>
                                      <w:lang w:val="es-CO"/>
                                    </w:rPr>
                                  </w:pPr>
                                  <w:r w:rsidRPr="004865EB">
                                    <w:rPr>
                                      <w:sz w:val="14"/>
                                      <w:szCs w:val="14"/>
                                      <w:lang w:val="es-CO"/>
                                    </w:rPr>
                                    <w:t>m36j%2fsHBDqrBalvzf6c5uIYDipUn%2f1Eu23RhxIL0k%3d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5B88149" id="_x0000_t202" coordsize="21600,21600" o:spt="202" path="m,l,21600r21600,l21600,xe">
                      <v:stroke joinstyle="miter"/>
                      <v:path gradientshapeok="t" o:connecttype="rect"/>
                    </v:shapetype>
                    <v:shape id="76 Cuadro de texto" o:spid="_x0000_s1026" type="#_x0000_t202" style="position:absolute;margin-left:147.3pt;margin-top:1.75pt;width:162.4pt;height:30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" fillcolor="white [3201]" strokeweight=".5pt">
                      <v:textbox>
                        <w:txbxContent>
                          <w:p w14:paraId="6A606C15" w14:textId="77777777" w:rsidR="00766EB2" w:rsidRDefault="00766EB2" w:rsidP="00D22CC6">
                            <w:pPr>
                              <w:rPr>
                                <w:sz w:val="14"/>
                                <w:szCs w:val="14"/>
                                <w:lang w:val="es-CO"/>
                              </w:rPr>
                            </w:pPr>
                            <w:hyperlink r:id="rId48" w:history="1">
                              <w:r w:rsidRPr="00770A8F">
                                <w:rPr>
                                  <w:rStyle w:val="Hipervnculo"/>
                                  <w:sz w:val="14"/>
                                  <w:szCs w:val="14"/>
                                  <w:lang w:val="es-CO"/>
                                </w:rPr>
                                <w:t>http://aulaplaneta.planetasaber.com/encyclopedia/default.asp?idpack=9&amp;idpil=000YC801&amp;ruta=aulaplaneta&amp;DATA=iH</w:t>
                              </w:r>
                            </w:hyperlink>
                          </w:p>
                          <w:p w14:paraId="101F59BE" w14:textId="77777777" w:rsidR="00766EB2" w:rsidRPr="004865EB" w:rsidRDefault="00766EB2" w:rsidP="00D22CC6">
                            <w:pPr>
                              <w:rPr>
                                <w:sz w:val="14"/>
                                <w:szCs w:val="14"/>
                                <w:lang w:val="es-CO"/>
                              </w:rPr>
                            </w:pPr>
                            <w:r w:rsidRPr="004865EB">
                              <w:rPr>
                                <w:sz w:val="14"/>
                                <w:szCs w:val="14"/>
                                <w:lang w:val="es-CO"/>
                              </w:rPr>
                              <w:t>m36j%2fsHBDqrBalvzf6c5uIYDipUn%2f1Eu23RhxIL0k%3d</w:t>
                            </w:r>
                          </w:p>
                        </w:txbxContent>
                      </v:textbox>
                    </v:shape>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59264" behindDoc="0" locked="0" layoutInCell="1" allowOverlap="1" wp14:anchorId="65559B5D" wp14:editId="20361E8C">
                      <wp:simplePos x="0" y="0"/>
                      <wp:positionH relativeFrom="column">
                        <wp:posOffset>-42862</wp:posOffset>
                      </wp:positionH>
                      <wp:positionV relativeFrom="paragraph">
                        <wp:posOffset>-1270</wp:posOffset>
                      </wp:positionV>
                      <wp:extent cx="1847850" cy="471488"/>
                      <wp:effectExtent l="0" t="0" r="19050" b="24130"/>
                      <wp:wrapNone/>
                      <wp:docPr id="66" name="66 Cuadro de texto"/>
                      <wp:cNvGraphicFramePr/>
                      <a:graphic xmlns:a="http://schemas.openxmlformats.org/drawingml/2006/main">
                        <a:graphicData uri="http://schemas.microsoft.com/office/word/2010/wordprocessingShape">
                          <wps:wsp>
                            <wps:cNvSpPr txBox="1"/>
                            <wps:spPr>
                              <a:xfrm>
                                <a:off x="0" y="0"/>
                                <a:ext cx="1847850" cy="4714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E8F1EC" w14:textId="77777777" w:rsidR="00766EB2" w:rsidRPr="004865EB" w:rsidRDefault="00766EB2" w:rsidP="00D22CC6">
                                  <w:pPr>
                                    <w:rPr>
                                      <w:sz w:val="14"/>
                                      <w:szCs w:val="14"/>
                                      <w:lang w:val="es-CO"/>
                                    </w:rPr>
                                  </w:pPr>
                                  <w:hyperlink r:id="rId49" w:history="1">
                                    <w:r w:rsidRPr="004865EB">
                                      <w:rPr>
                                        <w:rStyle w:val="Hipervnculo"/>
                                        <w:sz w:val="14"/>
                                        <w:szCs w:val="14"/>
                                        <w:lang w:val="es-CO"/>
                                      </w:rPr>
                                      <w:t>http://aulaplaneta.planetasaber.com/encyclopedia/default.asp?idpack=9&amp;idpil=000IIC01&amp;ruta=aulaplaneta&amp;DATA=iHm36j%2fsHBA7k2dWYWeZ7Zu</w:t>
                                    </w:r>
                                  </w:hyperlink>
                                </w:p>
                                <w:p w14:paraId="6595B6DC" w14:textId="77777777" w:rsidR="00766EB2" w:rsidRPr="004865EB" w:rsidRDefault="00766EB2" w:rsidP="00D22CC6">
                                  <w:pPr>
                                    <w:rPr>
                                      <w:sz w:val="14"/>
                                      <w:szCs w:val="14"/>
                                      <w:lang w:val="es-CO"/>
                                    </w:rPr>
                                  </w:pPr>
                                  <w:r w:rsidRPr="004865EB">
                                    <w:rPr>
                                      <w:sz w:val="14"/>
                                      <w:szCs w:val="14"/>
                                      <w:lang w:val="es-CO"/>
                                    </w:rPr>
                                    <w:t>IYDipUn%2f1Eu23RhxIL0k%3d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59B5D" id="66 Cuadro de texto" o:spid="_x0000_s1027" type="#_x0000_t202" style="position:absolute;margin-left:-3.35pt;margin-top:-.1pt;width:145.5pt;height:3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" fillcolor="white [3201]" strokeweight=".5pt">
                      <v:textbox>
                        <w:txbxContent>
                          <w:p w14:paraId="4AE8F1EC" w14:textId="77777777" w:rsidR="00766EB2" w:rsidRPr="004865EB" w:rsidRDefault="00766EB2" w:rsidP="00D22CC6">
                            <w:pPr>
                              <w:rPr>
                                <w:sz w:val="14"/>
                                <w:szCs w:val="14"/>
                                <w:lang w:val="es-CO"/>
                              </w:rPr>
                            </w:pPr>
                            <w:hyperlink r:id="rId50" w:history="1">
                              <w:r w:rsidRPr="004865EB">
                                <w:rPr>
                                  <w:rStyle w:val="Hipervnculo"/>
                                  <w:sz w:val="14"/>
                                  <w:szCs w:val="14"/>
                                  <w:lang w:val="es-CO"/>
                                </w:rPr>
                                <w:t>http://aulaplaneta.planetasaber.com/encyclopedia/default.asp?idpack=9&amp;idpil=000IIC01&amp;ruta=aulaplaneta&amp;DATA=iHm36j%2fsHBA7k2dWYWeZ7Zu</w:t>
                              </w:r>
                            </w:hyperlink>
                          </w:p>
                          <w:p w14:paraId="6595B6DC" w14:textId="77777777" w:rsidR="00766EB2" w:rsidRPr="004865EB" w:rsidRDefault="00766EB2" w:rsidP="00D22CC6">
                            <w:pPr>
                              <w:rPr>
                                <w:sz w:val="14"/>
                                <w:szCs w:val="14"/>
                                <w:lang w:val="es-CO"/>
                              </w:rPr>
                            </w:pPr>
                            <w:r w:rsidRPr="004865EB">
                              <w:rPr>
                                <w:sz w:val="14"/>
                                <w:szCs w:val="14"/>
                                <w:lang w:val="es-CO"/>
                              </w:rPr>
                              <w:t>IYDipUn%2f1Eu23RhxIL0k%3d</w:t>
                            </w:r>
                          </w:p>
                        </w:txbxContent>
                      </v:textbox>
                    </v:shape>
                  </w:pict>
                </mc:Fallback>
              </mc:AlternateContent>
            </w:r>
          </w:p>
          <w:p w14:paraId="536CE730" w14:textId="77777777" w:rsidR="00D22CC6" w:rsidRDefault="00D22CC6" w:rsidP="008C38A3">
            <w:pPr>
              <w:spacing w:before="2" w:after="2"/>
              <w:rPr>
                <w:rFonts w:ascii="Times New Roman" w:hAnsi="Times New Roman" w:cs="Times New Roman"/>
                <w:color w:val="000000"/>
              </w:rPr>
            </w:pPr>
          </w:p>
          <w:p w14:paraId="13EDFB13" w14:textId="77777777" w:rsidR="00D22CC6" w:rsidRDefault="00D22CC6" w:rsidP="008C38A3">
            <w:pPr>
              <w:spacing w:before="2" w:after="2"/>
              <w:rPr>
                <w:rFonts w:ascii="Times New Roman" w:hAnsi="Times New Roman" w:cs="Times New Roman"/>
                <w:color w:val="000000"/>
              </w:rPr>
            </w:pPr>
          </w:p>
          <w:p w14:paraId="2BC5CB31" w14:textId="77777777" w:rsidR="00D22CC6" w:rsidRDefault="00D22CC6" w:rsidP="008C38A3">
            <w:pPr>
              <w:spacing w:before="2" w:after="2"/>
              <w:rPr>
                <w:rFonts w:ascii="Times New Roman" w:hAnsi="Times New Roman" w:cs="Times New Roman"/>
                <w:color w:val="000000"/>
              </w:rPr>
            </w:pPr>
          </w:p>
          <w:p w14:paraId="5E10CE9F" w14:textId="77777777" w:rsidR="00D22CC6" w:rsidRDefault="00D22CC6" w:rsidP="008C38A3">
            <w:pPr>
              <w:spacing w:before="2" w:after="2"/>
              <w:jc w:val="center"/>
              <w:rPr>
                <w:rFonts w:ascii="Times New Roman" w:hAnsi="Times New Roman" w:cs="Times New Roman"/>
                <w:b/>
                <w:color w:val="000000"/>
              </w:rPr>
            </w:pPr>
            <w:r>
              <w:rPr>
                <w:rFonts w:ascii="Times New Roman" w:hAnsi="Times New Roman" w:cs="Times New Roman"/>
                <w:b/>
                <w:color w:val="000000"/>
              </w:rPr>
              <w:t xml:space="preserve">¿Cuáles son las principales características culturales y económicas de </w:t>
            </w:r>
            <w:del w:id="4564" w:author="EUGENIA ARCE LONDONO" w:date="2015-04-29T09:25:00Z">
              <w:r>
                <w:rPr>
                  <w:rFonts w:ascii="Times New Roman" w:hAnsi="Times New Roman" w:cs="Times New Roman"/>
                  <w:b/>
                  <w:color w:val="000000"/>
                </w:rPr>
                <w:delText>Tokyo</w:delText>
              </w:r>
            </w:del>
            <w:ins w:id="4565" w:author="EUGENIA ARCE LONDONO" w:date="2015-04-29T09:25:00Z">
              <w:r>
                <w:rPr>
                  <w:rFonts w:ascii="Times New Roman" w:hAnsi="Times New Roman" w:cs="Times New Roman"/>
                  <w:b/>
                  <w:color w:val="000000"/>
                </w:rPr>
                <w:t>Tokio</w:t>
              </w:r>
            </w:ins>
            <w:r w:rsidR="002159D2">
              <w:rPr>
                <w:rFonts w:ascii="Times New Roman" w:hAnsi="Times New Roman" w:cs="Times New Roman"/>
                <w:b/>
                <w:color w:val="000000"/>
              </w:rPr>
              <w:t>, El Cairo</w:t>
            </w:r>
            <w:r>
              <w:rPr>
                <w:rFonts w:ascii="Times New Roman" w:hAnsi="Times New Roman" w:cs="Times New Roman"/>
                <w:b/>
                <w:color w:val="000000"/>
              </w:rPr>
              <w:t xml:space="preserve"> y Londres?</w:t>
            </w:r>
          </w:p>
          <w:p w14:paraId="45D38FF7" w14:textId="77777777" w:rsidR="00D22CC6" w:rsidRDefault="00D22CC6" w:rsidP="008C38A3">
            <w:pPr>
              <w:spacing w:before="2" w:after="2"/>
              <w:jc w:val="center"/>
              <w:rPr>
                <w:rFonts w:ascii="Times New Roman" w:hAnsi="Times New Roman" w:cs="Times New Roman"/>
                <w:b/>
                <w:color w:val="000000"/>
              </w:rPr>
            </w:pPr>
          </w:p>
          <w:p w14:paraId="6046C747" w14:textId="77777777" w:rsidR="00D22CC6" w:rsidRDefault="00D22CC6" w:rsidP="008C38A3">
            <w:pPr>
              <w:spacing w:before="2" w:after="2"/>
              <w:jc w:val="center"/>
              <w:rPr>
                <w:rFonts w:ascii="Times New Roman" w:hAnsi="Times New Roman" w:cs="Times New Roman"/>
                <w:b/>
                <w:color w:val="000000"/>
              </w:rPr>
            </w:pPr>
            <w:r>
              <w:rPr>
                <w:noProof/>
                <w:lang w:val="es-CO" w:eastAsia="es-CO"/>
              </w:rPr>
              <w:drawing>
                <wp:inline distT="0" distB="0" distL="0" distR="0" wp14:anchorId="573E9994" wp14:editId="1796AFDD">
                  <wp:extent cx="3390900" cy="25241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1052" t="32613" r="18506" b="59385"/>
                          <a:stretch/>
                        </pic:blipFill>
                        <pic:spPr bwMode="auto">
                          <a:xfrm>
                            <a:off x="0" y="0"/>
                            <a:ext cx="3392055" cy="252499"/>
                          </a:xfrm>
                          <a:prstGeom prst="rect">
                            <a:avLst/>
                          </a:prstGeom>
                          <a:ln>
                            <a:noFill/>
                          </a:ln>
                          <a:extLst>
                            <a:ext uri="{53640926-AAD7-44D8-BBD7-CCE9431645EC}">
                              <a14:shadowObscured xmlns:a14="http://schemas.microsoft.com/office/drawing/2010/main"/>
                            </a:ext>
                          </a:extLst>
                        </pic:spPr>
                      </pic:pic>
                    </a:graphicData>
                  </a:graphic>
                </wp:inline>
              </w:drawing>
            </w:r>
          </w:p>
          <w:p w14:paraId="1657D2C0" w14:textId="77777777" w:rsidR="00D22CC6" w:rsidRDefault="00D22CC6" w:rsidP="008C38A3">
            <w:pPr>
              <w:spacing w:before="2" w:after="2"/>
              <w:rPr>
                <w:rFonts w:ascii="Times New Roman" w:hAnsi="Times New Roman" w:cs="Times New Roman"/>
                <w:color w:val="000000"/>
              </w:rPr>
            </w:pPr>
          </w:p>
          <w:p w14:paraId="423CCF11"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 xml:space="preserve">Para el desarrollo del trabajo, organízate en un grupo colaborativo, de acuerdo con el número de personas que defina </w:t>
            </w:r>
            <w:ins w:id="4566" w:author="TOSHIBA" w:date="2015-10-30T16:07:00Z">
              <w:r w:rsidR="0047752C">
                <w:rPr>
                  <w:rFonts w:ascii="Times New Roman" w:hAnsi="Times New Roman" w:cs="Times New Roman"/>
                  <w:color w:val="000000"/>
                </w:rPr>
                <w:t xml:space="preserve">el docente. </w:t>
              </w:r>
            </w:ins>
            <w:del w:id="4567" w:author="TOSHIBA" w:date="2015-10-30T16:07:00Z">
              <w:r w:rsidDel="0047752C">
                <w:rPr>
                  <w:rFonts w:ascii="Times New Roman" w:hAnsi="Times New Roman" w:cs="Times New Roman"/>
                  <w:color w:val="000000"/>
                </w:rPr>
                <w:delText xml:space="preserve">tu profesor o profesora. </w:delText>
              </w:r>
            </w:del>
          </w:p>
          <w:p w14:paraId="31E0854F" w14:textId="77777777" w:rsidR="00D22CC6" w:rsidRDefault="00D22CC6" w:rsidP="008C38A3">
            <w:pPr>
              <w:spacing w:before="2" w:after="2"/>
              <w:jc w:val="both"/>
              <w:rPr>
                <w:rFonts w:ascii="Times New Roman" w:hAnsi="Times New Roman" w:cs="Times New Roman"/>
                <w:color w:val="000000"/>
              </w:rPr>
            </w:pPr>
          </w:p>
          <w:p w14:paraId="0D670224"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Antes de comenzar a preparar y diseñar el proyecto</w:t>
            </w:r>
            <w:ins w:id="4568" w:author="TOSHIBA" w:date="2015-10-30T16:07:00Z">
              <w:r w:rsidR="0047752C">
                <w:rPr>
                  <w:rFonts w:ascii="Times New Roman" w:hAnsi="Times New Roman" w:cs="Times New Roman"/>
                  <w:color w:val="000000"/>
                </w:rPr>
                <w:t>,</w:t>
              </w:r>
            </w:ins>
            <w:r>
              <w:rPr>
                <w:rFonts w:ascii="Times New Roman" w:hAnsi="Times New Roman" w:cs="Times New Roman"/>
                <w:color w:val="000000"/>
              </w:rPr>
              <w:t xml:space="preserve"> es importante que repases algunos conceptos que serán útiles a la hora de realizar el trabajo:</w:t>
            </w:r>
          </w:p>
          <w:p w14:paraId="43C9DBC5" w14:textId="77777777" w:rsidR="00D22CC6" w:rsidRDefault="00D22CC6" w:rsidP="008C38A3">
            <w:pPr>
              <w:spacing w:before="2" w:after="2"/>
              <w:rPr>
                <w:rFonts w:ascii="Times New Roman" w:hAnsi="Times New Roman" w:cs="Times New Roman"/>
                <w:color w:val="000000"/>
              </w:rPr>
            </w:pPr>
          </w:p>
          <w:p w14:paraId="3200F35A" w14:textId="77777777" w:rsidR="00D22CC6" w:rsidRDefault="00D22CC6" w:rsidP="008C38A3">
            <w:pPr>
              <w:spacing w:before="2" w:after="2"/>
              <w:rPr>
                <w:rFonts w:ascii="Times New Roman" w:hAnsi="Times New Roman" w:cs="Times New Roman"/>
                <w:b/>
                <w:color w:val="000000"/>
              </w:rPr>
            </w:pPr>
            <w:r>
              <w:rPr>
                <w:rFonts w:ascii="Times New Roman" w:hAnsi="Times New Roman" w:cs="Times New Roman"/>
                <w:b/>
                <w:color w:val="000000"/>
              </w:rPr>
              <w:t>Cultura</w:t>
            </w:r>
          </w:p>
          <w:p w14:paraId="698494EA"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t>Lengua</w:t>
            </w:r>
          </w:p>
          <w:p w14:paraId="1E51D151"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t>Diversidad cultural</w:t>
            </w:r>
          </w:p>
          <w:p w14:paraId="43D7D104"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t>Religión</w:t>
            </w:r>
          </w:p>
          <w:p w14:paraId="497A4FF5"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t>Demografía</w:t>
            </w:r>
          </w:p>
          <w:p w14:paraId="745A4B1C" w14:textId="77777777" w:rsidR="00D22CC6" w:rsidRPr="005F55AC" w:rsidRDefault="00D22CC6" w:rsidP="00D22CC6">
            <w:pPr>
              <w:pStyle w:val="Prrafodelista"/>
              <w:numPr>
                <w:ilvl w:val="0"/>
                <w:numId w:val="30"/>
              </w:numPr>
              <w:spacing w:before="2" w:after="2"/>
              <w:rPr>
                <w:rFonts w:ascii="Times New Roman" w:hAnsi="Times New Roman" w:cs="Times New Roman"/>
                <w:color w:val="000000"/>
              </w:rPr>
            </w:pPr>
            <w:r w:rsidRPr="005F55AC">
              <w:rPr>
                <w:rFonts w:ascii="Times New Roman" w:hAnsi="Times New Roman" w:cs="Times New Roman"/>
                <w:color w:val="000000"/>
              </w:rPr>
              <w:t>Fiestas y tradiciones</w:t>
            </w:r>
          </w:p>
          <w:p w14:paraId="47005A99" w14:textId="77777777" w:rsidR="00D22CC6" w:rsidRDefault="00D22CC6" w:rsidP="008C38A3">
            <w:pPr>
              <w:spacing w:before="2" w:after="2"/>
              <w:rPr>
                <w:rFonts w:ascii="Times New Roman" w:hAnsi="Times New Roman" w:cs="Times New Roman"/>
                <w:b/>
                <w:color w:val="000000"/>
              </w:rPr>
            </w:pPr>
            <w:r>
              <w:rPr>
                <w:rFonts w:ascii="Times New Roman" w:hAnsi="Times New Roman" w:cs="Times New Roman"/>
                <w:b/>
                <w:color w:val="000000"/>
              </w:rPr>
              <w:t>Economía.</w:t>
            </w:r>
          </w:p>
          <w:p w14:paraId="73A068EF"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t xml:space="preserve">Sectores de la economía </w:t>
            </w:r>
          </w:p>
          <w:p w14:paraId="6BE6925B"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t>Sector primario</w:t>
            </w:r>
          </w:p>
          <w:p w14:paraId="07899EE1"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t>Sector secundario</w:t>
            </w:r>
          </w:p>
          <w:p w14:paraId="45A0CDEB" w14:textId="77777777" w:rsidR="00D22CC6" w:rsidRPr="00520D2D" w:rsidRDefault="00D22CC6" w:rsidP="00D22CC6">
            <w:pPr>
              <w:pStyle w:val="Prrafodelista"/>
              <w:numPr>
                <w:ilvl w:val="0"/>
                <w:numId w:val="30"/>
              </w:numPr>
              <w:spacing w:before="2" w:after="2"/>
              <w:rPr>
                <w:rFonts w:ascii="Times New Roman" w:hAnsi="Times New Roman" w:cs="Times New Roman"/>
                <w:color w:val="000000"/>
              </w:rPr>
            </w:pPr>
            <w:r w:rsidRPr="00520D2D">
              <w:rPr>
                <w:rFonts w:ascii="Times New Roman" w:hAnsi="Times New Roman" w:cs="Times New Roman"/>
                <w:color w:val="000000"/>
              </w:rPr>
              <w:lastRenderedPageBreak/>
              <w:t>Sector terciario</w:t>
            </w:r>
          </w:p>
          <w:p w14:paraId="45088258" w14:textId="77777777" w:rsidR="00D22CC6" w:rsidRDefault="00D22CC6" w:rsidP="008C38A3">
            <w:pPr>
              <w:pStyle w:val="Prrafodelista"/>
              <w:spacing w:before="2" w:after="2"/>
              <w:rPr>
                <w:rFonts w:ascii="Times New Roman" w:hAnsi="Times New Roman" w:cs="Times New Roman"/>
                <w:b/>
                <w:color w:val="000000"/>
              </w:rPr>
            </w:pPr>
          </w:p>
          <w:p w14:paraId="727D38DE" w14:textId="77777777" w:rsidR="00D22CC6" w:rsidRPr="00520D2D" w:rsidRDefault="00D22CC6" w:rsidP="008C38A3">
            <w:pPr>
              <w:spacing w:before="2" w:after="2"/>
              <w:rPr>
                <w:rFonts w:ascii="Times New Roman" w:hAnsi="Times New Roman" w:cs="Times New Roman"/>
                <w:b/>
                <w:color w:val="000000"/>
              </w:rPr>
            </w:pPr>
            <w:r w:rsidRPr="00520D2D">
              <w:rPr>
                <w:rFonts w:ascii="Times New Roman" w:hAnsi="Times New Roman" w:cs="Times New Roman"/>
                <w:b/>
                <w:color w:val="000000"/>
              </w:rPr>
              <w:t>Planificación complet</w:t>
            </w:r>
            <w:ins w:id="4569" w:author="TOSHIBA" w:date="2015-10-30T16:09:00Z">
              <w:r w:rsidR="0047752C">
                <w:rPr>
                  <w:rFonts w:ascii="Times New Roman" w:hAnsi="Times New Roman" w:cs="Times New Roman"/>
                  <w:b/>
                  <w:color w:val="000000"/>
                </w:rPr>
                <w:t>a</w:t>
              </w:r>
            </w:ins>
            <w:del w:id="4570" w:author="TOSHIBA" w:date="2015-10-30T16:09:00Z">
              <w:r w:rsidRPr="00520D2D" w:rsidDel="0047752C">
                <w:rPr>
                  <w:rFonts w:ascii="Times New Roman" w:hAnsi="Times New Roman" w:cs="Times New Roman"/>
                  <w:b/>
                  <w:color w:val="000000"/>
                </w:rPr>
                <w:delText>o</w:delText>
              </w:r>
            </w:del>
          </w:p>
          <w:p w14:paraId="48FB80C1" w14:textId="77777777" w:rsidR="00D22CC6" w:rsidRDefault="00D22CC6" w:rsidP="008C38A3">
            <w:pPr>
              <w:spacing w:before="2" w:after="2"/>
              <w:rPr>
                <w:rFonts w:ascii="Times New Roman" w:hAnsi="Times New Roman" w:cs="Times New Roman"/>
                <w:b/>
                <w:color w:val="000000"/>
              </w:rPr>
            </w:pPr>
            <w:r>
              <w:rPr>
                <w:noProof/>
                <w:lang w:val="es-CO" w:eastAsia="es-CO"/>
              </w:rPr>
              <w:drawing>
                <wp:inline distT="0" distB="0" distL="0" distR="0" wp14:anchorId="0AE576BF" wp14:editId="20093F7A">
                  <wp:extent cx="3071813" cy="204695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2988" t="5573" r="17317" b="11823"/>
                          <a:stretch/>
                        </pic:blipFill>
                        <pic:spPr bwMode="auto">
                          <a:xfrm>
                            <a:off x="0" y="0"/>
                            <a:ext cx="3072856" cy="2047648"/>
                          </a:xfrm>
                          <a:prstGeom prst="rect">
                            <a:avLst/>
                          </a:prstGeom>
                          <a:ln>
                            <a:noFill/>
                          </a:ln>
                          <a:extLst>
                            <a:ext uri="{53640926-AAD7-44D8-BBD7-CCE9431645EC}">
                              <a14:shadowObscured xmlns:a14="http://schemas.microsoft.com/office/drawing/2010/main"/>
                            </a:ext>
                          </a:extLst>
                        </pic:spPr>
                      </pic:pic>
                    </a:graphicData>
                  </a:graphic>
                </wp:inline>
              </w:drawing>
            </w:r>
          </w:p>
          <w:p w14:paraId="7387395D" w14:textId="77777777" w:rsidR="00D22CC6" w:rsidRDefault="00D22CC6" w:rsidP="008C38A3">
            <w:pPr>
              <w:spacing w:before="2" w:after="2"/>
              <w:rPr>
                <w:rFonts w:ascii="Times New Roman" w:hAnsi="Times New Roman" w:cs="Times New Roman"/>
                <w:b/>
                <w:color w:val="000000"/>
              </w:rPr>
            </w:pPr>
          </w:p>
          <w:p w14:paraId="25B0890B" w14:textId="77777777" w:rsidR="00D22CC6" w:rsidRDefault="00D22CC6" w:rsidP="008C38A3">
            <w:pPr>
              <w:spacing w:before="2" w:after="2"/>
              <w:rPr>
                <w:rFonts w:ascii="Times New Roman" w:hAnsi="Times New Roman" w:cs="Times New Roman"/>
                <w:b/>
                <w:color w:val="000000"/>
              </w:rPr>
            </w:pPr>
            <w:r>
              <w:rPr>
                <w:rFonts w:ascii="Times New Roman" w:hAnsi="Times New Roman" w:cs="Times New Roman"/>
                <w:b/>
                <w:color w:val="000000"/>
              </w:rPr>
              <w:t>Investigación</w:t>
            </w:r>
          </w:p>
          <w:p w14:paraId="00861FF9"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A</w:t>
            </w:r>
            <w:ins w:id="4571" w:author="TOSHIBA" w:date="2015-10-30T16:08:00Z">
              <w:r w:rsidR="0047752C">
                <w:rPr>
                  <w:rFonts w:ascii="Times New Roman" w:hAnsi="Times New Roman" w:cs="Times New Roman"/>
                  <w:color w:val="000000"/>
                </w:rPr>
                <w:t>l</w:t>
              </w:r>
            </w:ins>
            <w:r>
              <w:rPr>
                <w:rFonts w:ascii="Times New Roman" w:hAnsi="Times New Roman" w:cs="Times New Roman"/>
                <w:color w:val="000000"/>
              </w:rPr>
              <w:t xml:space="preserve"> </w:t>
            </w:r>
            <w:del w:id="4572" w:author="TOSHIBA" w:date="2015-10-30T16:08:00Z">
              <w:r w:rsidDel="0047752C">
                <w:rPr>
                  <w:rFonts w:ascii="Times New Roman" w:hAnsi="Times New Roman" w:cs="Times New Roman"/>
                  <w:color w:val="000000"/>
                </w:rPr>
                <w:delText xml:space="preserve">la hora de </w:delText>
              </w:r>
            </w:del>
            <w:r>
              <w:rPr>
                <w:rFonts w:ascii="Times New Roman" w:hAnsi="Times New Roman" w:cs="Times New Roman"/>
                <w:color w:val="000000"/>
              </w:rPr>
              <w:t xml:space="preserve">realizar la investigación, es importante que reflexionen y discutan sobre los recursos y las fuentes de información que les pueden ser útiles para desarrollar el proyecto. Les recomendamos: </w:t>
            </w:r>
          </w:p>
          <w:p w14:paraId="3485570B" w14:textId="77777777" w:rsidR="00D22CC6" w:rsidRDefault="00D22CC6" w:rsidP="008C38A3">
            <w:pPr>
              <w:spacing w:before="2" w:after="2"/>
              <w:rPr>
                <w:rFonts w:ascii="Times New Roman" w:hAnsi="Times New Roman" w:cs="Times New Roman"/>
                <w:color w:val="000000"/>
              </w:rPr>
            </w:pPr>
          </w:p>
          <w:p w14:paraId="7A6914B0" w14:textId="77777777" w:rsidR="00D22CC6" w:rsidRDefault="00D22CC6" w:rsidP="008C38A3">
            <w:pPr>
              <w:spacing w:before="2" w:after="2"/>
              <w:rPr>
                <w:rFonts w:ascii="Times New Roman" w:hAnsi="Times New Roman" w:cs="Times New Roman"/>
                <w:color w:val="000000"/>
              </w:rPr>
            </w:pPr>
            <w:r>
              <w:rPr>
                <w:noProof/>
                <w:lang w:val="es-CO" w:eastAsia="es-CO"/>
              </w:rPr>
              <w:drawing>
                <wp:inline distT="0" distB="0" distL="0" distR="0" wp14:anchorId="1DD4E6BE" wp14:editId="0BA4BC14">
                  <wp:extent cx="2338388" cy="1477837"/>
                  <wp:effectExtent l="0" t="0" r="508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7658" t="10709" r="17062" b="15988"/>
                          <a:stretch/>
                        </pic:blipFill>
                        <pic:spPr bwMode="auto">
                          <a:xfrm>
                            <a:off x="0" y="0"/>
                            <a:ext cx="2339182" cy="1478339"/>
                          </a:xfrm>
                          <a:prstGeom prst="rect">
                            <a:avLst/>
                          </a:prstGeom>
                          <a:ln>
                            <a:noFill/>
                          </a:ln>
                          <a:extLst>
                            <a:ext uri="{53640926-AAD7-44D8-BBD7-CCE9431645EC}">
                              <a14:shadowObscured xmlns:a14="http://schemas.microsoft.com/office/drawing/2010/main"/>
                            </a:ext>
                          </a:extLst>
                        </pic:spPr>
                      </pic:pic>
                    </a:graphicData>
                  </a:graphic>
                </wp:inline>
              </w:drawing>
            </w:r>
          </w:p>
          <w:p w14:paraId="2C4BAB86" w14:textId="77777777" w:rsidR="00D22CC6" w:rsidRDefault="00D22CC6" w:rsidP="008C38A3">
            <w:pPr>
              <w:spacing w:before="2" w:after="2"/>
              <w:jc w:val="both"/>
              <w:rPr>
                <w:ins w:id="4573" w:author="EUGENIA ARCE LONDONO" w:date="2015-04-29T09:25:00Z"/>
                <w:rFonts w:ascii="Times New Roman" w:hAnsi="Times New Roman" w:cs="Times New Roman"/>
                <w:b/>
                <w:color w:val="000000"/>
              </w:rPr>
            </w:pPr>
          </w:p>
          <w:p w14:paraId="6DFFEE0C"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b/>
                <w:color w:val="000000"/>
              </w:rPr>
              <w:t>¡Atención</w:t>
            </w:r>
            <w:del w:id="4574" w:author="EUGENIA ARCE LONDONO" w:date="2015-04-29T09:25:00Z">
              <w:r>
                <w:rPr>
                  <w:rFonts w:ascii="Times New Roman" w:hAnsi="Times New Roman" w:cs="Times New Roman"/>
                  <w:b/>
                  <w:color w:val="000000"/>
                </w:rPr>
                <w:delText>¡</w:delText>
              </w:r>
            </w:del>
            <w:ins w:id="4575" w:author="EUGENIA ARCE LONDONO" w:date="2015-04-29T09:25:00Z">
              <w:r>
                <w:rPr>
                  <w:rFonts w:ascii="Times New Roman" w:hAnsi="Times New Roman" w:cs="Times New Roman"/>
                  <w:b/>
                  <w:color w:val="000000"/>
                </w:rPr>
                <w:t>!</w:t>
              </w:r>
            </w:ins>
            <w:r>
              <w:rPr>
                <w:rFonts w:ascii="Times New Roman" w:hAnsi="Times New Roman" w:cs="Times New Roman"/>
                <w:b/>
                <w:color w:val="000000"/>
              </w:rPr>
              <w:t xml:space="preserve"> </w:t>
            </w:r>
            <w:r>
              <w:rPr>
                <w:rFonts w:ascii="Times New Roman" w:hAnsi="Times New Roman" w:cs="Times New Roman"/>
                <w:color w:val="000000"/>
              </w:rPr>
              <w:t>Recuerden</w:t>
            </w:r>
            <w:del w:id="4576" w:author="EUGENIA ARCE LONDONO" w:date="2015-04-29T09:25:00Z">
              <w:r>
                <w:rPr>
                  <w:rFonts w:ascii="Times New Roman" w:hAnsi="Times New Roman" w:cs="Times New Roman"/>
                  <w:color w:val="000000"/>
                </w:rPr>
                <w:delText xml:space="preserve"> de</w:delText>
              </w:r>
            </w:del>
            <w:r>
              <w:rPr>
                <w:rFonts w:ascii="Times New Roman" w:hAnsi="Times New Roman" w:cs="Times New Roman"/>
                <w:color w:val="000000"/>
              </w:rPr>
              <w:t xml:space="preserve"> anotar todas las fuentes consultadas durante la investigación, para entregar el listado junto con la presentación del </w:t>
            </w:r>
            <w:commentRangeStart w:id="4577"/>
            <w:r>
              <w:rPr>
                <w:rFonts w:ascii="Times New Roman" w:hAnsi="Times New Roman" w:cs="Times New Roman"/>
                <w:color w:val="000000"/>
              </w:rPr>
              <w:t>folleto</w:t>
            </w:r>
            <w:ins w:id="4578" w:author="EUGENIA ARCE LONDONO" w:date="2015-04-29T09:25:00Z">
              <w:r>
                <w:rPr>
                  <w:rFonts w:ascii="Times New Roman" w:hAnsi="Times New Roman" w:cs="Times New Roman"/>
                  <w:color w:val="000000"/>
                </w:rPr>
                <w:t>.</w:t>
              </w:r>
            </w:ins>
            <w:commentRangeEnd w:id="4577"/>
            <w:r w:rsidR="00E13C62">
              <w:rPr>
                <w:rStyle w:val="Refdecomentario"/>
                <w:rFonts w:ascii="Calibri" w:eastAsia="Calibri" w:hAnsi="Calibri" w:cs="Times New Roman"/>
                <w:lang w:val="es-MX"/>
              </w:rPr>
              <w:commentReference w:id="4577"/>
            </w:r>
          </w:p>
          <w:p w14:paraId="0E5C2F4F" w14:textId="77777777" w:rsidR="00D22CC6" w:rsidRDefault="00D22CC6" w:rsidP="008C38A3">
            <w:pPr>
              <w:spacing w:before="2" w:after="2"/>
              <w:rPr>
                <w:rFonts w:ascii="Times New Roman" w:hAnsi="Times New Roman" w:cs="Times New Roman"/>
                <w:color w:val="000000"/>
              </w:rPr>
            </w:pPr>
          </w:p>
          <w:p w14:paraId="018FA160" w14:textId="77777777" w:rsidR="00D22CC6" w:rsidRPr="00463109" w:rsidRDefault="00D22CC6" w:rsidP="008C38A3">
            <w:pPr>
              <w:spacing w:before="2" w:after="2"/>
              <w:rPr>
                <w:rFonts w:ascii="Times New Roman" w:hAnsi="Times New Roman" w:cs="Times New Roman"/>
                <w:b/>
                <w:color w:val="000000"/>
              </w:rPr>
            </w:pPr>
            <w:r w:rsidRPr="00463109">
              <w:rPr>
                <w:rFonts w:ascii="Times New Roman" w:hAnsi="Times New Roman" w:cs="Times New Roman"/>
                <w:b/>
                <w:color w:val="000000"/>
              </w:rPr>
              <w:t>Análisis</w:t>
            </w:r>
          </w:p>
          <w:p w14:paraId="7E2E91C6"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 xml:space="preserve">A partir de la información que han recopilado, </w:t>
            </w:r>
            <w:del w:id="4579" w:author="EUGENIA ARCE LONDONO" w:date="2015-04-29T09:25:00Z">
              <w:r>
                <w:rPr>
                  <w:rFonts w:ascii="Times New Roman" w:hAnsi="Times New Roman" w:cs="Times New Roman"/>
                  <w:color w:val="000000"/>
                </w:rPr>
                <w:delText xml:space="preserve">en equipo </w:delText>
              </w:r>
            </w:del>
            <w:r>
              <w:rPr>
                <w:rFonts w:ascii="Times New Roman" w:hAnsi="Times New Roman" w:cs="Times New Roman"/>
                <w:color w:val="000000"/>
              </w:rPr>
              <w:t>deben construir</w:t>
            </w:r>
            <w:ins w:id="4580" w:author="EUGENIA ARCE LONDONO" w:date="2015-04-29T09:25:00Z">
              <w:r>
                <w:rPr>
                  <w:rFonts w:ascii="Times New Roman" w:hAnsi="Times New Roman" w:cs="Times New Roman"/>
                  <w:color w:val="000000"/>
                </w:rPr>
                <w:t xml:space="preserve"> en equipo</w:t>
              </w:r>
            </w:ins>
            <w:r>
              <w:rPr>
                <w:rFonts w:ascii="Times New Roman" w:hAnsi="Times New Roman" w:cs="Times New Roman"/>
                <w:color w:val="000000"/>
              </w:rPr>
              <w:t xml:space="preserve"> un folleto que sintetice la siguiente información para cada una de las ciudades:</w:t>
            </w:r>
          </w:p>
          <w:p w14:paraId="5B9B5815" w14:textId="77777777" w:rsidR="00D22CC6" w:rsidRDefault="00D22CC6" w:rsidP="008C38A3">
            <w:pPr>
              <w:spacing w:before="2" w:after="2"/>
              <w:rPr>
                <w:rFonts w:ascii="Times New Roman" w:hAnsi="Times New Roman" w:cs="Times New Roman"/>
                <w:color w:val="000000"/>
              </w:rPr>
            </w:pPr>
          </w:p>
          <w:p w14:paraId="718F0C72" w14:textId="77777777" w:rsidR="00D22CC6" w:rsidRDefault="00D22CC6" w:rsidP="00D22CC6">
            <w:pPr>
              <w:pStyle w:val="Prrafodelista"/>
              <w:numPr>
                <w:ilvl w:val="0"/>
                <w:numId w:val="30"/>
              </w:numPr>
              <w:spacing w:before="2" w:after="2"/>
              <w:rPr>
                <w:rFonts w:ascii="Times New Roman" w:hAnsi="Times New Roman" w:cs="Times New Roman"/>
                <w:color w:val="000000"/>
              </w:rPr>
            </w:pPr>
            <w:r>
              <w:rPr>
                <w:rFonts w:ascii="Times New Roman" w:hAnsi="Times New Roman" w:cs="Times New Roman"/>
                <w:color w:val="000000"/>
              </w:rPr>
              <w:t>Continente y país en el que se ubica.</w:t>
            </w:r>
          </w:p>
          <w:p w14:paraId="17DD640F" w14:textId="77777777" w:rsidR="00D22CC6" w:rsidRDefault="00D22CC6" w:rsidP="00D22CC6">
            <w:pPr>
              <w:pStyle w:val="Prrafodelista"/>
              <w:numPr>
                <w:ilvl w:val="0"/>
                <w:numId w:val="30"/>
              </w:numPr>
              <w:spacing w:before="2" w:after="2"/>
              <w:rPr>
                <w:rFonts w:ascii="Times New Roman" w:hAnsi="Times New Roman" w:cs="Times New Roman"/>
                <w:color w:val="000000"/>
              </w:rPr>
            </w:pPr>
            <w:r>
              <w:rPr>
                <w:rFonts w:ascii="Times New Roman" w:hAnsi="Times New Roman" w:cs="Times New Roman"/>
                <w:color w:val="000000"/>
              </w:rPr>
              <w:t>Principales aspectos culturales:</w:t>
            </w:r>
          </w:p>
          <w:p w14:paraId="235443A1" w14:textId="77777777" w:rsidR="00D22CC6" w:rsidRDefault="00D22CC6" w:rsidP="008C38A3">
            <w:pPr>
              <w:pStyle w:val="Prrafodelista"/>
              <w:spacing w:before="2" w:after="2"/>
              <w:rPr>
                <w:rFonts w:ascii="Times New Roman" w:hAnsi="Times New Roman" w:cs="Times New Roman"/>
                <w:color w:val="000000"/>
              </w:rPr>
            </w:pPr>
          </w:p>
          <w:p w14:paraId="72B34975" w14:textId="77777777" w:rsidR="00D22CC6" w:rsidRPr="00520D2D" w:rsidRDefault="00D22CC6" w:rsidP="00D22CC6">
            <w:pPr>
              <w:pStyle w:val="Prrafodelista"/>
              <w:numPr>
                <w:ilvl w:val="1"/>
                <w:numId w:val="30"/>
              </w:numPr>
              <w:spacing w:before="2" w:after="2"/>
              <w:rPr>
                <w:rFonts w:ascii="Times New Roman" w:hAnsi="Times New Roman" w:cs="Times New Roman"/>
                <w:color w:val="000000"/>
              </w:rPr>
            </w:pPr>
            <w:r w:rsidRPr="00520D2D">
              <w:rPr>
                <w:rFonts w:ascii="Times New Roman" w:hAnsi="Times New Roman" w:cs="Times New Roman"/>
                <w:color w:val="000000"/>
              </w:rPr>
              <w:t>Lengua</w:t>
            </w:r>
            <w:ins w:id="4581" w:author="EUGENIA ARCE LONDONO" w:date="2015-04-29T09:25:00Z">
              <w:r>
                <w:rPr>
                  <w:rFonts w:ascii="Times New Roman" w:hAnsi="Times New Roman" w:cs="Times New Roman"/>
                  <w:color w:val="000000"/>
                </w:rPr>
                <w:t>.</w:t>
              </w:r>
            </w:ins>
          </w:p>
          <w:p w14:paraId="631602C4" w14:textId="77777777" w:rsidR="00D22CC6" w:rsidRPr="00520D2D" w:rsidRDefault="00D22CC6" w:rsidP="00D22CC6">
            <w:pPr>
              <w:pStyle w:val="Prrafodelista"/>
              <w:numPr>
                <w:ilvl w:val="1"/>
                <w:numId w:val="30"/>
              </w:numPr>
              <w:spacing w:before="2" w:after="2"/>
              <w:rPr>
                <w:rFonts w:ascii="Times New Roman" w:hAnsi="Times New Roman" w:cs="Times New Roman"/>
                <w:color w:val="000000"/>
              </w:rPr>
            </w:pPr>
            <w:r w:rsidRPr="00520D2D">
              <w:rPr>
                <w:rFonts w:ascii="Times New Roman" w:hAnsi="Times New Roman" w:cs="Times New Roman"/>
                <w:color w:val="000000"/>
              </w:rPr>
              <w:t>Religión</w:t>
            </w:r>
            <w:r>
              <w:rPr>
                <w:rFonts w:ascii="Times New Roman" w:hAnsi="Times New Roman" w:cs="Times New Roman"/>
                <w:color w:val="000000"/>
              </w:rPr>
              <w:t xml:space="preserve"> o religiones oficiales</w:t>
            </w:r>
            <w:ins w:id="4582" w:author="EUGENIA ARCE LONDONO" w:date="2015-04-29T09:25:00Z">
              <w:r>
                <w:rPr>
                  <w:rFonts w:ascii="Times New Roman" w:hAnsi="Times New Roman" w:cs="Times New Roman"/>
                  <w:color w:val="000000"/>
                </w:rPr>
                <w:t>.</w:t>
              </w:r>
            </w:ins>
          </w:p>
          <w:p w14:paraId="5E74FD61" w14:textId="77777777" w:rsidR="00D22CC6" w:rsidRPr="00520D2D" w:rsidRDefault="00D22CC6" w:rsidP="00D22CC6">
            <w:pPr>
              <w:pStyle w:val="Prrafodelista"/>
              <w:numPr>
                <w:ilvl w:val="1"/>
                <w:numId w:val="30"/>
              </w:numPr>
              <w:spacing w:before="2" w:after="2"/>
              <w:rPr>
                <w:rFonts w:ascii="Times New Roman" w:hAnsi="Times New Roman" w:cs="Times New Roman"/>
                <w:color w:val="000000"/>
              </w:rPr>
            </w:pPr>
            <w:r w:rsidRPr="00520D2D">
              <w:rPr>
                <w:rFonts w:ascii="Times New Roman" w:hAnsi="Times New Roman" w:cs="Times New Roman"/>
                <w:color w:val="000000"/>
              </w:rPr>
              <w:t>Diversidad cultural</w:t>
            </w:r>
            <w:ins w:id="4583" w:author="EUGENIA ARCE LONDONO" w:date="2015-04-29T09:25:00Z">
              <w:r>
                <w:rPr>
                  <w:rFonts w:ascii="Times New Roman" w:hAnsi="Times New Roman" w:cs="Times New Roman"/>
                  <w:color w:val="000000"/>
                </w:rPr>
                <w:t>.</w:t>
              </w:r>
            </w:ins>
          </w:p>
          <w:p w14:paraId="49296CD2" w14:textId="77777777" w:rsidR="00D22CC6" w:rsidRDefault="00D22CC6" w:rsidP="00D22CC6">
            <w:pPr>
              <w:pStyle w:val="Prrafodelista"/>
              <w:numPr>
                <w:ilvl w:val="1"/>
                <w:numId w:val="30"/>
              </w:numPr>
              <w:spacing w:before="2" w:after="2"/>
              <w:jc w:val="both"/>
              <w:rPr>
                <w:rFonts w:ascii="Times New Roman" w:hAnsi="Times New Roman" w:cs="Times New Roman"/>
                <w:color w:val="000000"/>
              </w:rPr>
            </w:pPr>
            <w:r w:rsidRPr="00520D2D">
              <w:rPr>
                <w:rFonts w:ascii="Times New Roman" w:hAnsi="Times New Roman" w:cs="Times New Roman"/>
                <w:color w:val="000000"/>
              </w:rPr>
              <w:t>Fiestas y tradiciones</w:t>
            </w:r>
            <w:del w:id="4584" w:author="EUGENIA ARCE LONDONO" w:date="2015-04-29T09:25:00Z">
              <w:r>
                <w:rPr>
                  <w:rFonts w:ascii="Times New Roman" w:hAnsi="Times New Roman" w:cs="Times New Roman"/>
                  <w:color w:val="000000"/>
                </w:rPr>
                <w:delText xml:space="preserve"> (Consultar</w:delText>
              </w:r>
            </w:del>
            <w:ins w:id="4585" w:author="EUGENIA ARCE LONDONO" w:date="2015-04-29T09:25:00Z">
              <w:r>
                <w:rPr>
                  <w:rFonts w:ascii="Times New Roman" w:hAnsi="Times New Roman" w:cs="Times New Roman"/>
                  <w:color w:val="000000"/>
                </w:rPr>
                <w:t>: consultar</w:t>
              </w:r>
            </w:ins>
            <w:r>
              <w:rPr>
                <w:rFonts w:ascii="Times New Roman" w:hAnsi="Times New Roman" w:cs="Times New Roman"/>
                <w:color w:val="000000"/>
              </w:rPr>
              <w:t xml:space="preserve"> y plasmar en el folleto la </w:t>
            </w:r>
            <w:r>
              <w:rPr>
                <w:rFonts w:ascii="Times New Roman" w:hAnsi="Times New Roman" w:cs="Times New Roman"/>
                <w:color w:val="000000"/>
              </w:rPr>
              <w:lastRenderedPageBreak/>
              <w:t>principal fiesta o tradición</w:t>
            </w:r>
            <w:del w:id="4586" w:author="EUGENIA ARCE LONDONO" w:date="2015-04-29T09:25:00Z">
              <w:r>
                <w:rPr>
                  <w:rFonts w:ascii="Times New Roman" w:hAnsi="Times New Roman" w:cs="Times New Roman"/>
                  <w:color w:val="000000"/>
                </w:rPr>
                <w:delText>)</w:delText>
              </w:r>
            </w:del>
            <w:ins w:id="4587" w:author="EUGENIA ARCE LONDONO" w:date="2015-04-29T09:25:00Z">
              <w:r>
                <w:rPr>
                  <w:rFonts w:ascii="Times New Roman" w:hAnsi="Times New Roman" w:cs="Times New Roman"/>
                  <w:color w:val="000000"/>
                </w:rPr>
                <w:t>.</w:t>
              </w:r>
            </w:ins>
          </w:p>
          <w:p w14:paraId="5540946C" w14:textId="77777777" w:rsidR="00D22CC6" w:rsidRPr="009C3195" w:rsidRDefault="00D22CC6" w:rsidP="008C38A3">
            <w:pPr>
              <w:pStyle w:val="Prrafodelista"/>
              <w:spacing w:before="2" w:after="2"/>
              <w:ind w:left="1440"/>
              <w:jc w:val="both"/>
              <w:rPr>
                <w:rFonts w:ascii="Times New Roman" w:hAnsi="Times New Roman" w:cs="Times New Roman"/>
                <w:color w:val="000000"/>
              </w:rPr>
            </w:pPr>
          </w:p>
          <w:p w14:paraId="298ACECC" w14:textId="77777777" w:rsidR="00D22CC6" w:rsidRDefault="00D22CC6" w:rsidP="00D22CC6">
            <w:pPr>
              <w:pStyle w:val="Prrafodelista"/>
              <w:numPr>
                <w:ilvl w:val="0"/>
                <w:numId w:val="30"/>
              </w:numPr>
              <w:spacing w:before="2" w:after="2"/>
              <w:rPr>
                <w:rFonts w:ascii="Times New Roman" w:hAnsi="Times New Roman" w:cs="Times New Roman"/>
                <w:color w:val="000000"/>
              </w:rPr>
            </w:pPr>
            <w:r>
              <w:rPr>
                <w:rFonts w:ascii="Times New Roman" w:hAnsi="Times New Roman" w:cs="Times New Roman"/>
                <w:color w:val="000000"/>
              </w:rPr>
              <w:t xml:space="preserve">Principales características de su economía, de acuerdo </w:t>
            </w:r>
            <w:del w:id="4588" w:author="EUGENIA ARCE LONDONO" w:date="2015-04-29T09:25:00Z">
              <w:r>
                <w:rPr>
                  <w:rFonts w:ascii="Times New Roman" w:hAnsi="Times New Roman" w:cs="Times New Roman"/>
                  <w:color w:val="000000"/>
                </w:rPr>
                <w:delText>a</w:delText>
              </w:r>
            </w:del>
            <w:ins w:id="4589" w:author="EUGENIA ARCE LONDONO" w:date="2015-04-29T09:25:00Z">
              <w:r>
                <w:rPr>
                  <w:rFonts w:ascii="Times New Roman" w:hAnsi="Times New Roman" w:cs="Times New Roman"/>
                  <w:color w:val="000000"/>
                </w:rPr>
                <w:t>con</w:t>
              </w:r>
            </w:ins>
            <w:r>
              <w:rPr>
                <w:rFonts w:ascii="Times New Roman" w:hAnsi="Times New Roman" w:cs="Times New Roman"/>
                <w:color w:val="000000"/>
              </w:rPr>
              <w:t xml:space="preserve"> cada uno de los sectores: </w:t>
            </w:r>
            <w:del w:id="4590" w:author="EUGENIA ARCE LONDONO" w:date="2015-04-29T09:25:00Z">
              <w:r>
                <w:rPr>
                  <w:rFonts w:ascii="Times New Roman" w:hAnsi="Times New Roman" w:cs="Times New Roman"/>
                  <w:color w:val="000000"/>
                </w:rPr>
                <w:delText>Primario</w:delText>
              </w:r>
            </w:del>
            <w:ins w:id="4591" w:author="EUGENIA ARCE LONDONO" w:date="2015-04-29T09:25:00Z">
              <w:r>
                <w:rPr>
                  <w:rFonts w:ascii="Times New Roman" w:hAnsi="Times New Roman" w:cs="Times New Roman"/>
                  <w:color w:val="000000"/>
                </w:rPr>
                <w:t>primario</w:t>
              </w:r>
            </w:ins>
            <w:r>
              <w:rPr>
                <w:rFonts w:ascii="Times New Roman" w:hAnsi="Times New Roman" w:cs="Times New Roman"/>
                <w:color w:val="000000"/>
              </w:rPr>
              <w:t>, secundario, terciario</w:t>
            </w:r>
            <w:ins w:id="4592" w:author="EUGENIA ARCE LONDONO" w:date="2015-04-29T09:25:00Z">
              <w:r>
                <w:rPr>
                  <w:rFonts w:ascii="Times New Roman" w:hAnsi="Times New Roman" w:cs="Times New Roman"/>
                  <w:color w:val="000000"/>
                </w:rPr>
                <w:t>.</w:t>
              </w:r>
            </w:ins>
          </w:p>
          <w:p w14:paraId="4D2C4099" w14:textId="77777777" w:rsidR="00D22CC6" w:rsidRDefault="00D22CC6" w:rsidP="00D22CC6">
            <w:pPr>
              <w:pStyle w:val="Prrafodelista"/>
              <w:numPr>
                <w:ilvl w:val="0"/>
                <w:numId w:val="30"/>
              </w:numPr>
              <w:spacing w:before="2" w:after="2"/>
              <w:rPr>
                <w:rFonts w:ascii="Times New Roman" w:hAnsi="Times New Roman" w:cs="Times New Roman"/>
                <w:color w:val="000000"/>
              </w:rPr>
            </w:pPr>
            <w:r>
              <w:rPr>
                <w:rFonts w:ascii="Times New Roman" w:hAnsi="Times New Roman" w:cs="Times New Roman"/>
                <w:color w:val="000000"/>
              </w:rPr>
              <w:t>Imágenes que ilustren las explicaciones.</w:t>
            </w:r>
          </w:p>
          <w:p w14:paraId="35B71B47" w14:textId="77777777" w:rsidR="00D22CC6" w:rsidRDefault="00D22CC6" w:rsidP="008C38A3">
            <w:pPr>
              <w:pStyle w:val="Prrafodelista"/>
              <w:spacing w:before="2" w:after="2"/>
              <w:rPr>
                <w:ins w:id="4593" w:author="EUGENIA ARCE LONDONO" w:date="2015-04-29T09:25:00Z"/>
                <w:rFonts w:ascii="Times New Roman" w:hAnsi="Times New Roman" w:cs="Times New Roman"/>
                <w:color w:val="000000"/>
              </w:rPr>
            </w:pPr>
          </w:p>
          <w:p w14:paraId="4C9E49A2" w14:textId="77777777" w:rsidR="00D22CC6" w:rsidRPr="009C3195" w:rsidRDefault="00D22CC6" w:rsidP="008C38A3">
            <w:pPr>
              <w:spacing w:before="2" w:after="2"/>
              <w:rPr>
                <w:rFonts w:ascii="Times New Roman" w:hAnsi="Times New Roman" w:cs="Times New Roman"/>
                <w:b/>
                <w:color w:val="000000"/>
              </w:rPr>
            </w:pPr>
            <w:r w:rsidRPr="009C3195">
              <w:rPr>
                <w:rFonts w:ascii="Times New Roman" w:hAnsi="Times New Roman" w:cs="Times New Roman"/>
                <w:b/>
                <w:color w:val="000000"/>
              </w:rPr>
              <w:t>Síntesis</w:t>
            </w:r>
          </w:p>
          <w:p w14:paraId="6F7BB9B2"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Una vez analizada la información</w:t>
            </w:r>
            <w:del w:id="4594" w:author="EUGENIA ARCE LONDONO" w:date="2015-04-29T09:25:00Z">
              <w:r>
                <w:rPr>
                  <w:rFonts w:ascii="Times New Roman" w:hAnsi="Times New Roman" w:cs="Times New Roman"/>
                  <w:color w:val="000000"/>
                </w:rPr>
                <w:delText>,</w:delText>
              </w:r>
            </w:del>
            <w:r>
              <w:rPr>
                <w:rFonts w:ascii="Times New Roman" w:hAnsi="Times New Roman" w:cs="Times New Roman"/>
                <w:color w:val="000000"/>
              </w:rPr>
              <w:t xml:space="preserve"> deben seleccionar los datos más relevantes y elaborar un </w:t>
            </w:r>
            <w:r>
              <w:rPr>
                <w:rFonts w:ascii="Times New Roman" w:hAnsi="Times New Roman" w:cs="Times New Roman"/>
                <w:b/>
                <w:color w:val="000000"/>
              </w:rPr>
              <w:t xml:space="preserve">folleto </w:t>
            </w:r>
            <w:r>
              <w:rPr>
                <w:rFonts w:ascii="Times New Roman" w:hAnsi="Times New Roman" w:cs="Times New Roman"/>
                <w:color w:val="000000"/>
              </w:rPr>
              <w:t>donde se muestren los aspectos culturales y económicos de cada ciudad asignada.</w:t>
            </w:r>
          </w:p>
          <w:p w14:paraId="788FC671" w14:textId="77777777" w:rsidR="00D22CC6" w:rsidRDefault="00D22CC6" w:rsidP="008C38A3">
            <w:pPr>
              <w:spacing w:before="2" w:after="2"/>
              <w:rPr>
                <w:rFonts w:ascii="Times New Roman" w:hAnsi="Times New Roman" w:cs="Times New Roman"/>
                <w:color w:val="000000"/>
              </w:rPr>
            </w:pPr>
          </w:p>
          <w:p w14:paraId="3EBCC2BB" w14:textId="77777777" w:rsidR="00D22CC6" w:rsidRDefault="00D22CC6" w:rsidP="008C38A3">
            <w:pPr>
              <w:spacing w:before="2" w:after="2"/>
              <w:rPr>
                <w:rFonts w:ascii="Times New Roman" w:hAnsi="Times New Roman" w:cs="Times New Roman"/>
                <w:color w:val="000000"/>
              </w:rPr>
            </w:pPr>
            <w:r>
              <w:rPr>
                <w:rFonts w:ascii="Times New Roman" w:hAnsi="Times New Roman" w:cs="Times New Roman"/>
                <w:color w:val="000000"/>
              </w:rPr>
              <w:t>Para que la tarea les resulte más sencilla, se recomienda:</w:t>
            </w:r>
          </w:p>
          <w:p w14:paraId="6A874624" w14:textId="77777777" w:rsidR="00D22CC6" w:rsidRDefault="00D22CC6" w:rsidP="00D22CC6">
            <w:pPr>
              <w:pStyle w:val="Prrafodelista"/>
              <w:numPr>
                <w:ilvl w:val="0"/>
                <w:numId w:val="31"/>
              </w:numPr>
              <w:spacing w:before="2" w:after="2"/>
              <w:jc w:val="both"/>
              <w:rPr>
                <w:rFonts w:ascii="Times New Roman" w:hAnsi="Times New Roman" w:cs="Times New Roman"/>
                <w:color w:val="000000"/>
              </w:rPr>
            </w:pPr>
            <w:r w:rsidRPr="005F55AC">
              <w:rPr>
                <w:rFonts w:ascii="Times New Roman" w:hAnsi="Times New Roman" w:cs="Times New Roman"/>
                <w:b/>
                <w:color w:val="000000"/>
              </w:rPr>
              <w:t>Redactar un texto</w:t>
            </w:r>
            <w:r>
              <w:rPr>
                <w:rFonts w:ascii="Times New Roman" w:hAnsi="Times New Roman" w:cs="Times New Roman"/>
                <w:color w:val="000000"/>
              </w:rPr>
              <w:t xml:space="preserve"> </w:t>
            </w:r>
            <w:ins w:id="4595" w:author="TOSHIBA" w:date="2015-10-30T16:15:00Z">
              <w:r w:rsidR="00E13C62">
                <w:rPr>
                  <w:rFonts w:ascii="Times New Roman" w:hAnsi="Times New Roman" w:cs="Times New Roman"/>
                  <w:color w:val="000000"/>
                </w:rPr>
                <w:t xml:space="preserve">en el que </w:t>
              </w:r>
            </w:ins>
            <w:del w:id="4596" w:author="TOSHIBA" w:date="2015-10-30T16:15:00Z">
              <w:r w:rsidDel="00E13C62">
                <w:rPr>
                  <w:rFonts w:ascii="Times New Roman" w:hAnsi="Times New Roman" w:cs="Times New Roman"/>
                  <w:color w:val="000000"/>
                </w:rPr>
                <w:delText xml:space="preserve">donde </w:delText>
              </w:r>
            </w:del>
            <w:r>
              <w:rPr>
                <w:rFonts w:ascii="Times New Roman" w:hAnsi="Times New Roman" w:cs="Times New Roman"/>
                <w:color w:val="000000"/>
              </w:rPr>
              <w:t>se expliquen los distintos aspectos culturales y económicos de cada país.</w:t>
            </w:r>
          </w:p>
          <w:p w14:paraId="629AB47C" w14:textId="77777777" w:rsidR="00D22CC6" w:rsidRDefault="00D22CC6" w:rsidP="00D22CC6">
            <w:pPr>
              <w:pStyle w:val="Prrafodelista"/>
              <w:numPr>
                <w:ilvl w:val="0"/>
                <w:numId w:val="31"/>
              </w:numPr>
              <w:spacing w:before="2" w:after="2"/>
              <w:jc w:val="both"/>
              <w:rPr>
                <w:rFonts w:ascii="Times New Roman" w:hAnsi="Times New Roman" w:cs="Times New Roman"/>
                <w:color w:val="000000"/>
              </w:rPr>
            </w:pPr>
            <w:r>
              <w:rPr>
                <w:rFonts w:ascii="Times New Roman" w:hAnsi="Times New Roman" w:cs="Times New Roman"/>
                <w:b/>
                <w:color w:val="000000"/>
              </w:rPr>
              <w:t xml:space="preserve">Contrastar </w:t>
            </w:r>
            <w:r>
              <w:rPr>
                <w:rFonts w:ascii="Times New Roman" w:hAnsi="Times New Roman" w:cs="Times New Roman"/>
                <w:color w:val="000000"/>
              </w:rPr>
              <w:t>si coincide esta explicación con las respuestas previas que planteaste al comenzar el proyecto.</w:t>
            </w:r>
          </w:p>
          <w:p w14:paraId="640AD7FB" w14:textId="77777777" w:rsidR="00D22CC6" w:rsidRDefault="00D22CC6" w:rsidP="00D22CC6">
            <w:pPr>
              <w:pStyle w:val="Prrafodelista"/>
              <w:numPr>
                <w:ilvl w:val="0"/>
                <w:numId w:val="31"/>
              </w:numPr>
              <w:spacing w:before="2" w:after="2"/>
              <w:jc w:val="both"/>
              <w:rPr>
                <w:rFonts w:ascii="Times New Roman" w:hAnsi="Times New Roman" w:cs="Times New Roman"/>
                <w:color w:val="000000"/>
              </w:rPr>
            </w:pPr>
            <w:r>
              <w:rPr>
                <w:rFonts w:ascii="Times New Roman" w:hAnsi="Times New Roman" w:cs="Times New Roman"/>
                <w:b/>
                <w:color w:val="000000"/>
              </w:rPr>
              <w:t xml:space="preserve">Plasmar </w:t>
            </w:r>
            <w:r>
              <w:rPr>
                <w:rFonts w:ascii="Times New Roman" w:hAnsi="Times New Roman" w:cs="Times New Roman"/>
                <w:color w:val="000000"/>
              </w:rPr>
              <w:t>las explicaciones en un folleto digital o en papel, donde se muestren las características culturales y económicas de cada ciudad. Recuerden que deben acompañar los textos de fotografías o imágenes que ilustren lo que están explicando.</w:t>
            </w:r>
          </w:p>
          <w:p w14:paraId="0F0C9759" w14:textId="77777777" w:rsidR="00D22CC6" w:rsidRDefault="00D22CC6" w:rsidP="008C38A3">
            <w:pPr>
              <w:spacing w:before="2" w:after="2"/>
              <w:jc w:val="both"/>
              <w:rPr>
                <w:ins w:id="4597" w:author="EUGENIA ARCE LONDONO" w:date="2015-04-29T09:25:00Z"/>
                <w:rFonts w:ascii="Times New Roman" w:hAnsi="Times New Roman" w:cs="Times New Roman"/>
                <w:b/>
                <w:color w:val="000000"/>
              </w:rPr>
            </w:pPr>
          </w:p>
          <w:p w14:paraId="7116D8AB" w14:textId="77777777" w:rsidR="00D22CC6" w:rsidRDefault="00D22CC6" w:rsidP="008C38A3">
            <w:pPr>
              <w:spacing w:before="2" w:after="2"/>
              <w:jc w:val="both"/>
              <w:rPr>
                <w:rFonts w:ascii="Times New Roman" w:hAnsi="Times New Roman" w:cs="Times New Roman"/>
                <w:b/>
                <w:color w:val="000000"/>
              </w:rPr>
            </w:pPr>
            <w:r>
              <w:rPr>
                <w:rFonts w:ascii="Times New Roman" w:hAnsi="Times New Roman" w:cs="Times New Roman"/>
                <w:b/>
                <w:color w:val="000000"/>
              </w:rPr>
              <w:t>Evaluación</w:t>
            </w:r>
          </w:p>
          <w:p w14:paraId="1482FFD3"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Al acabar es necesario que se autoevalúen para comprobar cuáles han sido los logros y debilidades en el desarrollo del proyecto.</w:t>
            </w:r>
          </w:p>
          <w:p w14:paraId="009D041E" w14:textId="77777777" w:rsidR="00D22CC6" w:rsidRDefault="00D22CC6" w:rsidP="008C38A3">
            <w:pPr>
              <w:spacing w:before="2" w:after="2"/>
              <w:jc w:val="both"/>
              <w:rPr>
                <w:rFonts w:ascii="Times New Roman" w:hAnsi="Times New Roman" w:cs="Times New Roman"/>
                <w:color w:val="000000"/>
              </w:rPr>
            </w:pPr>
          </w:p>
          <w:p w14:paraId="22B3AACC" w14:textId="77777777" w:rsidR="00D22CC6"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Valora de 1 a 5, siendo 1 muy mal y 5 muy bien.</w:t>
            </w:r>
          </w:p>
          <w:p w14:paraId="61AC1AEB" w14:textId="77777777" w:rsidR="00D22CC6" w:rsidRDefault="00D22CC6" w:rsidP="008C38A3">
            <w:pPr>
              <w:spacing w:before="2" w:after="2"/>
              <w:jc w:val="both"/>
              <w:rPr>
                <w:rFonts w:ascii="Times New Roman" w:hAnsi="Times New Roman" w:cs="Times New Roman"/>
                <w:color w:val="000000"/>
              </w:rPr>
            </w:pPr>
          </w:p>
          <w:p w14:paraId="2291814D" w14:textId="77777777" w:rsidR="00D22CC6" w:rsidRDefault="00D22CC6" w:rsidP="008C38A3">
            <w:pPr>
              <w:spacing w:before="2" w:after="2"/>
              <w:rPr>
                <w:rFonts w:ascii="Times New Roman" w:hAnsi="Times New Roman" w:cs="Times New Roman"/>
                <w:color w:val="000000"/>
              </w:rPr>
            </w:pPr>
            <w:r>
              <w:rPr>
                <w:noProof/>
                <w:lang w:val="es-CO" w:eastAsia="es-CO"/>
              </w:rPr>
              <w:drawing>
                <wp:inline distT="0" distB="0" distL="0" distR="0" wp14:anchorId="49CFEF75" wp14:editId="49222B14">
                  <wp:extent cx="2528888" cy="495300"/>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4788" t="41370" r="30136" b="42927"/>
                          <a:stretch/>
                        </pic:blipFill>
                        <pic:spPr bwMode="auto">
                          <a:xfrm>
                            <a:off x="0" y="0"/>
                            <a:ext cx="2529746" cy="495468"/>
                          </a:xfrm>
                          <a:prstGeom prst="rect">
                            <a:avLst/>
                          </a:prstGeom>
                          <a:ln>
                            <a:noFill/>
                          </a:ln>
                          <a:extLst>
                            <a:ext uri="{53640926-AAD7-44D8-BBD7-CCE9431645EC}">
                              <a14:shadowObscured xmlns:a14="http://schemas.microsoft.com/office/drawing/2010/main"/>
                            </a:ext>
                          </a:extLst>
                        </pic:spPr>
                      </pic:pic>
                    </a:graphicData>
                  </a:graphic>
                </wp:inline>
              </w:drawing>
            </w:r>
          </w:p>
          <w:p w14:paraId="431A338D" w14:textId="77777777" w:rsidR="00D22CC6" w:rsidRDefault="00D22CC6" w:rsidP="00D22CC6">
            <w:pPr>
              <w:pStyle w:val="Prrafodelista"/>
              <w:numPr>
                <w:ilvl w:val="0"/>
                <w:numId w:val="32"/>
              </w:numPr>
              <w:spacing w:before="2" w:after="2"/>
              <w:rPr>
                <w:rFonts w:ascii="Times New Roman" w:hAnsi="Times New Roman" w:cs="Times New Roman"/>
                <w:color w:val="000000"/>
              </w:rPr>
            </w:pPr>
            <w:r>
              <w:rPr>
                <w:rFonts w:ascii="Times New Roman" w:hAnsi="Times New Roman" w:cs="Times New Roman"/>
                <w:color w:val="000000"/>
              </w:rPr>
              <w:t>Has comprendido el objetivo del proyecto</w:t>
            </w:r>
            <w:ins w:id="4598" w:author="EUGENIA ARCE LONDONO" w:date="2015-04-29T09:25:00Z">
              <w:r>
                <w:rPr>
                  <w:rFonts w:ascii="Times New Roman" w:hAnsi="Times New Roman" w:cs="Times New Roman"/>
                  <w:color w:val="000000"/>
                </w:rPr>
                <w:t>.</w:t>
              </w:r>
            </w:ins>
          </w:p>
          <w:p w14:paraId="5F387420" w14:textId="77777777" w:rsidR="00D22CC6" w:rsidRDefault="00D22CC6" w:rsidP="00D22CC6">
            <w:pPr>
              <w:pStyle w:val="Prrafodelista"/>
              <w:numPr>
                <w:ilvl w:val="0"/>
                <w:numId w:val="32"/>
              </w:numPr>
              <w:spacing w:before="2" w:after="2"/>
              <w:rPr>
                <w:rFonts w:ascii="Times New Roman" w:hAnsi="Times New Roman" w:cs="Times New Roman"/>
                <w:color w:val="000000"/>
              </w:rPr>
            </w:pPr>
            <w:r>
              <w:rPr>
                <w:rFonts w:ascii="Times New Roman" w:hAnsi="Times New Roman" w:cs="Times New Roman"/>
                <w:color w:val="000000"/>
              </w:rPr>
              <w:t>Has participado y aportado a la lluvia de ideas</w:t>
            </w:r>
            <w:ins w:id="4599" w:author="EUGENIA ARCE LONDONO" w:date="2015-04-29T09:25:00Z">
              <w:r>
                <w:rPr>
                  <w:rFonts w:ascii="Times New Roman" w:hAnsi="Times New Roman" w:cs="Times New Roman"/>
                  <w:color w:val="000000"/>
                </w:rPr>
                <w:t>.</w:t>
              </w:r>
            </w:ins>
          </w:p>
          <w:p w14:paraId="13CBC98B" w14:textId="77777777" w:rsidR="00D22CC6" w:rsidRDefault="00D22CC6" w:rsidP="00D22CC6">
            <w:pPr>
              <w:pStyle w:val="Prrafodelista"/>
              <w:numPr>
                <w:ilvl w:val="0"/>
                <w:numId w:val="32"/>
              </w:numPr>
              <w:spacing w:before="2" w:after="2"/>
              <w:rPr>
                <w:rFonts w:ascii="Times New Roman" w:hAnsi="Times New Roman" w:cs="Times New Roman"/>
                <w:color w:val="000000"/>
              </w:rPr>
            </w:pPr>
            <w:r>
              <w:rPr>
                <w:rFonts w:ascii="Times New Roman" w:hAnsi="Times New Roman" w:cs="Times New Roman"/>
                <w:color w:val="000000"/>
              </w:rPr>
              <w:t>Has propuesto preguntas que han servido de guía para el desarrollo del proyecto</w:t>
            </w:r>
            <w:ins w:id="4600" w:author="EUGENIA ARCE LONDONO" w:date="2015-04-29T09:25:00Z">
              <w:r>
                <w:rPr>
                  <w:rFonts w:ascii="Times New Roman" w:hAnsi="Times New Roman" w:cs="Times New Roman"/>
                  <w:color w:val="000000"/>
                </w:rPr>
                <w:t>.</w:t>
              </w:r>
            </w:ins>
          </w:p>
          <w:p w14:paraId="0BFF8BC7" w14:textId="77777777" w:rsidR="00D22CC6" w:rsidRDefault="00D22CC6" w:rsidP="00D22CC6">
            <w:pPr>
              <w:pStyle w:val="Prrafodelista"/>
              <w:numPr>
                <w:ilvl w:val="0"/>
                <w:numId w:val="32"/>
              </w:numPr>
              <w:spacing w:before="2" w:after="2"/>
              <w:rPr>
                <w:rFonts w:ascii="Times New Roman" w:hAnsi="Times New Roman" w:cs="Times New Roman"/>
                <w:color w:val="000000"/>
              </w:rPr>
            </w:pPr>
            <w:r>
              <w:rPr>
                <w:rFonts w:ascii="Times New Roman" w:hAnsi="Times New Roman" w:cs="Times New Roman"/>
                <w:color w:val="000000"/>
              </w:rPr>
              <w:t>Has previsto aspectos que el equipo de trabajo ha necesitado para el desarrollo del proyecto</w:t>
            </w:r>
            <w:ins w:id="4601" w:author="EUGENIA ARCE LONDONO" w:date="2015-04-29T09:25:00Z">
              <w:r>
                <w:rPr>
                  <w:rFonts w:ascii="Times New Roman" w:hAnsi="Times New Roman" w:cs="Times New Roman"/>
                  <w:color w:val="000000"/>
                </w:rPr>
                <w:t>.</w:t>
              </w:r>
            </w:ins>
          </w:p>
          <w:p w14:paraId="65A20032" w14:textId="77777777" w:rsidR="00D22CC6" w:rsidRDefault="00D22CC6" w:rsidP="008C38A3">
            <w:pPr>
              <w:pStyle w:val="Prrafodelista"/>
              <w:spacing w:before="2" w:after="2"/>
              <w:rPr>
                <w:rFonts w:ascii="Times New Roman" w:hAnsi="Times New Roman" w:cs="Times New Roman"/>
                <w:color w:val="000000"/>
              </w:rPr>
            </w:pPr>
          </w:p>
          <w:p w14:paraId="12EE7321" w14:textId="77777777" w:rsidR="00D22CC6" w:rsidRPr="000622E5" w:rsidRDefault="00D22CC6" w:rsidP="008C38A3">
            <w:pPr>
              <w:spacing w:before="2" w:after="2"/>
              <w:rPr>
                <w:rFonts w:ascii="Times New Roman" w:hAnsi="Times New Roman" w:cs="Times New Roman"/>
                <w:b/>
                <w:color w:val="000000"/>
              </w:rPr>
            </w:pPr>
            <w:r w:rsidRPr="000622E5">
              <w:rPr>
                <w:rFonts w:ascii="Times New Roman" w:hAnsi="Times New Roman" w:cs="Times New Roman"/>
                <w:b/>
                <w:color w:val="000000"/>
              </w:rPr>
              <w:t>Cambiar todos los “habéis” por “has”</w:t>
            </w:r>
          </w:p>
          <w:p w14:paraId="60C38138" w14:textId="77777777" w:rsidR="00D22CC6" w:rsidRDefault="00D22CC6" w:rsidP="008C38A3">
            <w:pPr>
              <w:pStyle w:val="Prrafodelista"/>
              <w:spacing w:before="2" w:after="2"/>
              <w:rPr>
                <w:rFonts w:ascii="Times New Roman" w:hAnsi="Times New Roman" w:cs="Times New Roman"/>
                <w:color w:val="000000"/>
              </w:rPr>
            </w:pPr>
          </w:p>
          <w:p w14:paraId="47411F14" w14:textId="77777777" w:rsidR="00D22CC6" w:rsidRPr="000622E5" w:rsidRDefault="00D22CC6" w:rsidP="008C38A3">
            <w:pPr>
              <w:pStyle w:val="Prrafodelista"/>
              <w:spacing w:before="2" w:after="2"/>
              <w:rPr>
                <w:rFonts w:ascii="Times New Roman" w:hAnsi="Times New Roman" w:cs="Times New Roman"/>
                <w:color w:val="000000"/>
              </w:rPr>
            </w:pPr>
            <w:r>
              <w:rPr>
                <w:noProof/>
                <w:lang w:val="es-CO" w:eastAsia="es-CO"/>
              </w:rPr>
              <w:drawing>
                <wp:inline distT="0" distB="0" distL="0" distR="0" wp14:anchorId="3EDB745C" wp14:editId="040BBBF3">
                  <wp:extent cx="3605213" cy="1157287"/>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7827" t="30952" r="17912" b="32358"/>
                          <a:stretch/>
                        </pic:blipFill>
                        <pic:spPr bwMode="auto">
                          <a:xfrm>
                            <a:off x="0" y="0"/>
                            <a:ext cx="3606437" cy="1157680"/>
                          </a:xfrm>
                          <a:prstGeom prst="rect">
                            <a:avLst/>
                          </a:prstGeom>
                          <a:ln>
                            <a:noFill/>
                          </a:ln>
                          <a:extLst>
                            <a:ext uri="{53640926-AAD7-44D8-BBD7-CCE9431645EC}">
                              <a14:shadowObscured xmlns:a14="http://schemas.microsoft.com/office/drawing/2010/main"/>
                            </a:ext>
                          </a:extLst>
                        </pic:spPr>
                      </pic:pic>
                    </a:graphicData>
                  </a:graphic>
                </wp:inline>
              </w:drawing>
            </w:r>
          </w:p>
          <w:p w14:paraId="28522506" w14:textId="77777777" w:rsidR="00D22CC6" w:rsidRPr="009C3195" w:rsidRDefault="00D22CC6" w:rsidP="008C38A3">
            <w:pPr>
              <w:spacing w:before="2" w:after="2"/>
              <w:rPr>
                <w:rFonts w:ascii="Times New Roman" w:hAnsi="Times New Roman" w:cs="Times New Roman"/>
                <w:color w:val="000000"/>
              </w:rPr>
            </w:pPr>
          </w:p>
          <w:p w14:paraId="72631A17" w14:textId="77777777" w:rsidR="00D22CC6" w:rsidRPr="000622E5" w:rsidRDefault="00D22CC6" w:rsidP="008C38A3">
            <w:pPr>
              <w:spacing w:before="2" w:after="2"/>
              <w:rPr>
                <w:rFonts w:ascii="Times New Roman" w:hAnsi="Times New Roman" w:cs="Times New Roman"/>
                <w:b/>
                <w:color w:val="000000"/>
              </w:rPr>
            </w:pPr>
            <w:r w:rsidRPr="000622E5">
              <w:rPr>
                <w:rFonts w:ascii="Times New Roman" w:hAnsi="Times New Roman" w:cs="Times New Roman"/>
                <w:b/>
                <w:color w:val="000000"/>
              </w:rPr>
              <w:lastRenderedPageBreak/>
              <w:t>Cambiar todos los “habéis” por “has”</w:t>
            </w:r>
          </w:p>
          <w:p w14:paraId="5EECC60F" w14:textId="77777777" w:rsidR="00D22CC6" w:rsidRDefault="00D22CC6" w:rsidP="008C38A3">
            <w:pPr>
              <w:spacing w:before="2" w:after="2"/>
              <w:rPr>
                <w:rFonts w:ascii="Times New Roman" w:hAnsi="Times New Roman" w:cs="Times New Roman"/>
                <w:color w:val="000000"/>
              </w:rPr>
            </w:pPr>
          </w:p>
          <w:p w14:paraId="3C772842" w14:textId="77777777" w:rsidR="00D22CC6" w:rsidRDefault="00D22CC6" w:rsidP="008C38A3">
            <w:pPr>
              <w:spacing w:before="2" w:after="2"/>
              <w:rPr>
                <w:rFonts w:ascii="Times New Roman" w:hAnsi="Times New Roman" w:cs="Times New Roman"/>
                <w:color w:val="000000"/>
              </w:rPr>
            </w:pPr>
            <w:r>
              <w:rPr>
                <w:noProof/>
                <w:lang w:val="es-CO" w:eastAsia="es-CO"/>
              </w:rPr>
              <w:drawing>
                <wp:inline distT="0" distB="0" distL="0" distR="0" wp14:anchorId="51361A8A" wp14:editId="23A501FE">
                  <wp:extent cx="2586038" cy="1352550"/>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5212" t="32764" r="28692" b="24356"/>
                          <a:stretch/>
                        </pic:blipFill>
                        <pic:spPr bwMode="auto">
                          <a:xfrm>
                            <a:off x="0" y="0"/>
                            <a:ext cx="2586916" cy="1353009"/>
                          </a:xfrm>
                          <a:prstGeom prst="rect">
                            <a:avLst/>
                          </a:prstGeom>
                          <a:ln>
                            <a:noFill/>
                          </a:ln>
                          <a:extLst>
                            <a:ext uri="{53640926-AAD7-44D8-BBD7-CCE9431645EC}">
                              <a14:shadowObscured xmlns:a14="http://schemas.microsoft.com/office/drawing/2010/main"/>
                            </a:ext>
                          </a:extLst>
                        </pic:spPr>
                      </pic:pic>
                    </a:graphicData>
                  </a:graphic>
                </wp:inline>
              </w:drawing>
            </w:r>
          </w:p>
          <w:p w14:paraId="42503AA7" w14:textId="77777777" w:rsidR="00D22CC6" w:rsidRDefault="00D22CC6" w:rsidP="008C38A3">
            <w:pPr>
              <w:spacing w:before="2" w:after="2"/>
              <w:rPr>
                <w:rFonts w:ascii="Times New Roman" w:hAnsi="Times New Roman" w:cs="Times New Roman"/>
                <w:color w:val="000000"/>
              </w:rPr>
            </w:pPr>
          </w:p>
          <w:p w14:paraId="1AE6E7DF" w14:textId="77777777" w:rsidR="00D22CC6" w:rsidRDefault="00D22CC6" w:rsidP="008C38A3">
            <w:pPr>
              <w:spacing w:before="2" w:after="2"/>
              <w:rPr>
                <w:rFonts w:ascii="Times New Roman" w:hAnsi="Times New Roman" w:cs="Times New Roman"/>
                <w:color w:val="000000"/>
              </w:rPr>
            </w:pPr>
            <w:r>
              <w:rPr>
                <w:noProof/>
                <w:lang w:val="es-CO" w:eastAsia="es-CO"/>
              </w:rPr>
              <w:drawing>
                <wp:inline distT="0" distB="0" distL="0" distR="0" wp14:anchorId="0C4A294B" wp14:editId="141EE8AF">
                  <wp:extent cx="2628900" cy="11525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3939" t="40012" r="29202" b="23449"/>
                          <a:stretch/>
                        </pic:blipFill>
                        <pic:spPr bwMode="auto">
                          <a:xfrm>
                            <a:off x="0" y="0"/>
                            <a:ext cx="2629793" cy="1152916"/>
                          </a:xfrm>
                          <a:prstGeom prst="rect">
                            <a:avLst/>
                          </a:prstGeom>
                          <a:ln>
                            <a:noFill/>
                          </a:ln>
                          <a:extLst>
                            <a:ext uri="{53640926-AAD7-44D8-BBD7-CCE9431645EC}">
                              <a14:shadowObscured xmlns:a14="http://schemas.microsoft.com/office/drawing/2010/main"/>
                            </a:ext>
                          </a:extLst>
                        </pic:spPr>
                      </pic:pic>
                    </a:graphicData>
                  </a:graphic>
                </wp:inline>
              </w:drawing>
            </w:r>
          </w:p>
          <w:p w14:paraId="275A0944" w14:textId="77777777" w:rsidR="00D22CC6" w:rsidRDefault="00D22CC6" w:rsidP="008C38A3">
            <w:pPr>
              <w:spacing w:before="2" w:after="2"/>
              <w:rPr>
                <w:rFonts w:ascii="Times New Roman" w:hAnsi="Times New Roman" w:cs="Times New Roman"/>
                <w:color w:val="000000"/>
              </w:rPr>
            </w:pPr>
          </w:p>
          <w:p w14:paraId="44223278" w14:textId="77777777" w:rsidR="00D22CC6" w:rsidRPr="00520D2D" w:rsidRDefault="00D22CC6" w:rsidP="008C38A3">
            <w:pPr>
              <w:spacing w:before="2" w:after="2"/>
              <w:rPr>
                <w:rFonts w:ascii="Times New Roman" w:hAnsi="Times New Roman" w:cs="Times New Roman"/>
                <w:color w:val="000000"/>
              </w:rPr>
            </w:pPr>
            <w:r>
              <w:rPr>
                <w:noProof/>
                <w:lang w:val="es-CO" w:eastAsia="es-CO"/>
              </w:rPr>
              <w:drawing>
                <wp:inline distT="0" distB="0" distL="0" distR="0" wp14:anchorId="00D12B2A" wp14:editId="73719676">
                  <wp:extent cx="2590800" cy="53816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4703" t="61150" r="29117" b="21788"/>
                          <a:stretch/>
                        </pic:blipFill>
                        <pic:spPr bwMode="auto">
                          <a:xfrm>
                            <a:off x="0" y="0"/>
                            <a:ext cx="2591680" cy="538345"/>
                          </a:xfrm>
                          <a:prstGeom prst="rect">
                            <a:avLst/>
                          </a:prstGeom>
                          <a:ln>
                            <a:noFill/>
                          </a:ln>
                          <a:extLst>
                            <a:ext uri="{53640926-AAD7-44D8-BBD7-CCE9431645EC}">
                              <a14:shadowObscured xmlns:a14="http://schemas.microsoft.com/office/drawing/2010/main"/>
                            </a:ext>
                          </a:extLst>
                        </pic:spPr>
                      </pic:pic>
                    </a:graphicData>
                  </a:graphic>
                </wp:inline>
              </w:drawing>
            </w:r>
          </w:p>
        </w:tc>
      </w:tr>
      <w:tr w:rsidR="00D22CC6" w:rsidRPr="00053744" w14:paraId="4174A0E1" w14:textId="77777777" w:rsidTr="008C38A3">
        <w:tc>
          <w:tcPr>
            <w:tcW w:w="1809" w:type="dxa"/>
          </w:tcPr>
          <w:p w14:paraId="167B2270" w14:textId="77777777" w:rsidR="00D22CC6" w:rsidRDefault="00D22CC6"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245" w:type="dxa"/>
          </w:tcPr>
          <w:p w14:paraId="0CE4D2B8" w14:textId="77777777" w:rsidR="00D22CC6" w:rsidRPr="00053744" w:rsidRDefault="00D22CC6" w:rsidP="008C38A3">
            <w:pPr>
              <w:spacing w:before="2" w:after="2"/>
              <w:jc w:val="both"/>
              <w:rPr>
                <w:rFonts w:ascii="Times New Roman" w:hAnsi="Times New Roman" w:cs="Times New Roman"/>
                <w:color w:val="000000"/>
              </w:rPr>
            </w:pPr>
            <w:r>
              <w:rPr>
                <w:rFonts w:ascii="Times New Roman" w:hAnsi="Times New Roman" w:cs="Times New Roman"/>
                <w:color w:val="000000"/>
              </w:rPr>
              <w:t xml:space="preserve">Proyecto: Estudio de las </w:t>
            </w:r>
            <w:del w:id="4602" w:author="EUGENIA ARCE LONDONO" w:date="2015-04-29T09:25:00Z">
              <w:r>
                <w:rPr>
                  <w:rFonts w:ascii="Times New Roman" w:hAnsi="Times New Roman" w:cs="Times New Roman"/>
                  <w:color w:val="000000"/>
                </w:rPr>
                <w:delText>característica</w:delText>
              </w:r>
            </w:del>
            <w:ins w:id="4603" w:author="TOSHIBA" w:date="2015-10-31T14:56:00Z">
              <w:r w:rsidR="00616D2A">
                <w:rPr>
                  <w:rFonts w:ascii="Times New Roman" w:hAnsi="Times New Roman" w:cs="Times New Roman"/>
                  <w:color w:val="000000"/>
                </w:rPr>
                <w:t xml:space="preserve"> </w:t>
              </w:r>
            </w:ins>
            <w:ins w:id="4604" w:author="EUGENIA ARCE LONDONO" w:date="2015-04-29T09:25:00Z">
              <w:r>
                <w:rPr>
                  <w:rFonts w:ascii="Times New Roman" w:hAnsi="Times New Roman" w:cs="Times New Roman"/>
                  <w:color w:val="000000"/>
                </w:rPr>
                <w:t>características</w:t>
              </w:r>
            </w:ins>
            <w:r>
              <w:rPr>
                <w:rFonts w:ascii="Times New Roman" w:hAnsi="Times New Roman" w:cs="Times New Roman"/>
                <w:color w:val="000000"/>
              </w:rPr>
              <w:t xml:space="preserve"> culturales y económicas de países de diferentes continentes</w:t>
            </w:r>
            <w:ins w:id="4605" w:author="EUGENIA ARCE LONDONO" w:date="2015-04-29T09:25:00Z">
              <w:r>
                <w:rPr>
                  <w:rFonts w:ascii="Times New Roman" w:hAnsi="Times New Roman" w:cs="Times New Roman"/>
                  <w:color w:val="000000"/>
                </w:rPr>
                <w:t>.</w:t>
              </w:r>
            </w:ins>
          </w:p>
        </w:tc>
      </w:tr>
      <w:tr w:rsidR="00D22CC6" w:rsidRPr="00053744" w14:paraId="52AB5A03" w14:textId="77777777" w:rsidTr="008C38A3">
        <w:tc>
          <w:tcPr>
            <w:tcW w:w="1809" w:type="dxa"/>
          </w:tcPr>
          <w:p w14:paraId="324CAEE2" w14:textId="77777777" w:rsidR="00D22CC6" w:rsidRDefault="00D22CC6"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42DDD118" w14:textId="77777777" w:rsidR="00D22CC6" w:rsidRPr="00053744" w:rsidRDefault="00D22CC6" w:rsidP="00E13C62">
            <w:pPr>
              <w:spacing w:before="2" w:after="2"/>
              <w:jc w:val="both"/>
              <w:rPr>
                <w:rFonts w:ascii="Times New Roman" w:hAnsi="Times New Roman" w:cs="Times New Roman"/>
                <w:color w:val="000000"/>
              </w:rPr>
            </w:pPr>
            <w:r>
              <w:rPr>
                <w:rFonts w:ascii="Times New Roman" w:hAnsi="Times New Roman" w:cs="Times New Roman"/>
                <w:color w:val="000000"/>
              </w:rPr>
              <w:t>Actividad que guía el trabajo colaborativo para realizar el estudio de las principales características culturales y económicas de países de diferentes continentes</w:t>
            </w:r>
            <w:del w:id="4606" w:author="TOSHIBA" w:date="2015-10-30T16:16:00Z">
              <w:r w:rsidDel="00E13C62">
                <w:rPr>
                  <w:rFonts w:ascii="Times New Roman" w:hAnsi="Times New Roman" w:cs="Times New Roman"/>
                  <w:color w:val="000000"/>
                </w:rPr>
                <w:delText>.</w:delText>
              </w:r>
            </w:del>
          </w:p>
        </w:tc>
      </w:tr>
    </w:tbl>
    <w:p w14:paraId="12A90C32" w14:textId="77777777" w:rsidR="00D22CC6" w:rsidRPr="004E5E51" w:rsidRDefault="00D22CC6" w:rsidP="00D22CC6">
      <w:pPr>
        <w:spacing w:after="0"/>
        <w:rPr>
          <w:rFonts w:ascii="Times" w:hAnsi="Times"/>
          <w:highlight w:val="yellow"/>
        </w:rPr>
      </w:pPr>
    </w:p>
    <w:p w14:paraId="7A458B3D" w14:textId="77777777" w:rsidR="00D22CC6" w:rsidRPr="002159D2" w:rsidRDefault="00D22CC6" w:rsidP="002159D2">
      <w:pPr>
        <w:pStyle w:val="Prrafodelista"/>
        <w:numPr>
          <w:ilvl w:val="0"/>
          <w:numId w:val="28"/>
        </w:numPr>
        <w:spacing w:after="0"/>
        <w:rPr>
          <w:rFonts w:ascii="Times New Roman" w:hAnsi="Times New Roman" w:cs="Times New Roman"/>
          <w:b/>
          <w:color w:val="000000"/>
          <w:lang w:val="es-MX"/>
        </w:rPr>
      </w:pPr>
      <w:r w:rsidRPr="002159D2">
        <w:rPr>
          <w:rFonts w:ascii="Times New Roman" w:hAnsi="Times New Roman" w:cs="Times New Roman"/>
          <w:b/>
          <w:color w:val="000000"/>
          <w:lang w:val="es-MX"/>
        </w:rPr>
        <w:t>Fin de tema</w:t>
      </w:r>
      <w:del w:id="4607" w:author="TOSHIBA" w:date="2015-10-30T16:16:00Z">
        <w:r w:rsidRPr="002159D2" w:rsidDel="00E13C62">
          <w:rPr>
            <w:rFonts w:ascii="Times New Roman" w:hAnsi="Times New Roman" w:cs="Times New Roman"/>
            <w:b/>
            <w:color w:val="000000"/>
            <w:lang w:val="es-MX"/>
          </w:rPr>
          <w:delText>:</w:delText>
        </w:r>
      </w:del>
    </w:p>
    <w:p w14:paraId="58FBA263" w14:textId="77777777" w:rsidR="00D22CC6" w:rsidRDefault="00D22CC6" w:rsidP="00D22CC6">
      <w:pPr>
        <w:spacing w:after="0"/>
        <w:rPr>
          <w:rFonts w:ascii="Times New Roman" w:hAnsi="Times New Roman" w:cs="Times New Roman"/>
          <w:b/>
          <w:color w:val="000000"/>
          <w:lang w:val="es-MX"/>
        </w:rPr>
      </w:pPr>
    </w:p>
    <w:p w14:paraId="48919A4A" w14:textId="77777777" w:rsidR="00D22CC6" w:rsidRDefault="00D22CC6" w:rsidP="00D22CC6">
      <w:pPr>
        <w:spacing w:after="0"/>
        <w:rPr>
          <w:rFonts w:ascii="Times New Roman" w:hAnsi="Times New Roman" w:cs="Times New Roman"/>
          <w:b/>
          <w:color w:val="000000"/>
          <w:lang w:val="es-MX"/>
        </w:rPr>
      </w:pPr>
      <w:r>
        <w:rPr>
          <w:rFonts w:ascii="Times New Roman" w:hAnsi="Times New Roman" w:cs="Times New Roman"/>
          <w:b/>
          <w:color w:val="000000"/>
          <w:lang w:val="es-MX"/>
        </w:rPr>
        <w:t xml:space="preserve">Mapa conceptual. </w:t>
      </w:r>
      <w:r>
        <w:rPr>
          <w:rFonts w:ascii="Times New Roman" w:hAnsi="Times New Roman" w:cs="Times New Roman"/>
          <w:color w:val="000000"/>
          <w:lang w:val="es-MX"/>
        </w:rPr>
        <w:t>(Archivo Adjunto)</w:t>
      </w:r>
      <w:r>
        <w:rPr>
          <w:rFonts w:ascii="Times New Roman" w:hAnsi="Times New Roman" w:cs="Times New Roman"/>
          <w:b/>
          <w:color w:val="000000"/>
          <w:lang w:val="es-MX"/>
        </w:rPr>
        <w:t xml:space="preserve"> </w:t>
      </w:r>
    </w:p>
    <w:p w14:paraId="14D8D90F" w14:textId="77777777" w:rsidR="00D22CC6" w:rsidRDefault="00D22CC6" w:rsidP="00D22CC6">
      <w:pPr>
        <w:spacing w:after="0"/>
        <w:rPr>
          <w:rFonts w:ascii="Times New Roman" w:hAnsi="Times New Roman" w:cs="Times New Roman"/>
          <w:b/>
          <w:color w:val="000000"/>
          <w:lang w:val="es-MX"/>
        </w:rPr>
      </w:pPr>
      <w:r>
        <w:rPr>
          <w:rFonts w:ascii="Times New Roman" w:hAnsi="Times New Roman" w:cs="Times New Roman"/>
          <w:b/>
          <w:color w:val="000000"/>
          <w:lang w:val="es-MX"/>
        </w:rPr>
        <w:t>Autoevaluación</w:t>
      </w:r>
    </w:p>
    <w:tbl>
      <w:tblPr>
        <w:tblStyle w:val="Tablaconcuadrcula"/>
        <w:tblW w:w="0" w:type="auto"/>
        <w:tblLook w:val="04A0" w:firstRow="1" w:lastRow="0" w:firstColumn="1" w:lastColumn="0" w:noHBand="0" w:noVBand="1"/>
      </w:tblPr>
      <w:tblGrid>
        <w:gridCol w:w="2518"/>
        <w:gridCol w:w="6515"/>
      </w:tblGrid>
      <w:tr w:rsidR="00D22CC6" w:rsidRPr="005D1738" w14:paraId="070CC93C" w14:textId="77777777" w:rsidTr="008C38A3">
        <w:tc>
          <w:tcPr>
            <w:tcW w:w="9033" w:type="dxa"/>
            <w:gridSpan w:val="2"/>
            <w:shd w:val="clear" w:color="auto" w:fill="000000" w:themeFill="text1"/>
          </w:tcPr>
          <w:p w14:paraId="5E0BD58F" w14:textId="77777777" w:rsidR="00D22CC6" w:rsidRPr="005D1738" w:rsidRDefault="00D22CC6" w:rsidP="008C38A3">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D22CC6" w:rsidRPr="00053744" w14:paraId="07DBFF59" w14:textId="77777777" w:rsidTr="008C38A3">
        <w:tc>
          <w:tcPr>
            <w:tcW w:w="2518" w:type="dxa"/>
          </w:tcPr>
          <w:p w14:paraId="1090C70F" w14:textId="77777777" w:rsidR="00D22CC6" w:rsidRPr="00053744" w:rsidRDefault="00D22CC6"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315023" w14:textId="77777777" w:rsidR="00D22CC6" w:rsidRPr="00053744" w:rsidRDefault="00D22CC6" w:rsidP="008C38A3">
            <w:pPr>
              <w:spacing w:before="2" w:after="2"/>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sidR="002159D2">
              <w:rPr>
                <w:rFonts w:ascii="Times New Roman" w:hAnsi="Times New Roman" w:cs="Times New Roman"/>
                <w:color w:val="000000"/>
              </w:rPr>
              <w:t>_REC4</w:t>
            </w:r>
            <w:r>
              <w:rPr>
                <w:rFonts w:ascii="Times New Roman" w:hAnsi="Times New Roman" w:cs="Times New Roman"/>
                <w:color w:val="000000"/>
              </w:rPr>
              <w:t>0</w:t>
            </w:r>
          </w:p>
        </w:tc>
      </w:tr>
      <w:tr w:rsidR="00D22CC6" w:rsidRPr="0014732B" w14:paraId="7C3EA6D9" w14:textId="77777777" w:rsidTr="008C38A3">
        <w:tc>
          <w:tcPr>
            <w:tcW w:w="2518" w:type="dxa"/>
          </w:tcPr>
          <w:p w14:paraId="1DDFA864" w14:textId="77777777" w:rsidR="00D22CC6" w:rsidRDefault="00D22CC6"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4BBA81" w14:textId="77777777" w:rsidR="00D22CC6" w:rsidRPr="0014732B" w:rsidRDefault="00D22CC6" w:rsidP="00E66AA3">
            <w:pPr>
              <w:spacing w:before="2" w:after="2"/>
              <w:rPr>
                <w:rFonts w:ascii="Arial" w:hAnsi="Arial" w:cs="Arial"/>
                <w:sz w:val="18"/>
                <w:szCs w:val="18"/>
              </w:rPr>
            </w:pPr>
            <w:r>
              <w:rPr>
                <w:rFonts w:ascii="Arial" w:hAnsi="Arial" w:cs="Arial"/>
                <w:sz w:val="18"/>
                <w:szCs w:val="18"/>
              </w:rPr>
              <w:t>Evalúa tus conocimientos sobre el tema</w:t>
            </w:r>
            <w:ins w:id="4608" w:author="TOSHIBA" w:date="2015-10-30T16:18:00Z">
              <w:r w:rsidR="00E66AA3">
                <w:rPr>
                  <w:rFonts w:ascii="Arial" w:hAnsi="Arial" w:cs="Arial"/>
                  <w:sz w:val="18"/>
                  <w:szCs w:val="18"/>
                </w:rPr>
                <w:t xml:space="preserve"> Geograf</w:t>
              </w:r>
            </w:ins>
            <w:ins w:id="4609" w:author="TOSHIBA" w:date="2015-10-30T16:19:00Z">
              <w:r w:rsidR="00E66AA3">
                <w:rPr>
                  <w:rFonts w:ascii="Arial" w:hAnsi="Arial" w:cs="Arial"/>
                  <w:sz w:val="18"/>
                  <w:szCs w:val="18"/>
                </w:rPr>
                <w:t>ía física y humana de Europa, Asia y África</w:t>
              </w:r>
            </w:ins>
          </w:p>
        </w:tc>
      </w:tr>
      <w:tr w:rsidR="00D22CC6" w:rsidRPr="0014732B" w14:paraId="1C7A6909" w14:textId="77777777" w:rsidTr="008C38A3">
        <w:tc>
          <w:tcPr>
            <w:tcW w:w="2518" w:type="dxa"/>
          </w:tcPr>
          <w:p w14:paraId="0A93D7AF" w14:textId="77777777" w:rsidR="00D22CC6" w:rsidRDefault="00D22CC6" w:rsidP="008C38A3">
            <w:pPr>
              <w:spacing w:before="2" w:after="2"/>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4C609FF" w14:textId="77777777" w:rsidR="00D22CC6" w:rsidRPr="0014732B" w:rsidRDefault="00D22CC6" w:rsidP="00E66AA3">
            <w:pPr>
              <w:spacing w:before="2" w:after="2"/>
              <w:rPr>
                <w:rFonts w:ascii="Arial" w:hAnsi="Arial" w:cs="Arial"/>
                <w:sz w:val="18"/>
                <w:szCs w:val="18"/>
              </w:rPr>
            </w:pPr>
            <w:r>
              <w:rPr>
                <w:rFonts w:ascii="Arial" w:hAnsi="Arial" w:cs="Arial"/>
                <w:sz w:val="18"/>
                <w:szCs w:val="18"/>
              </w:rPr>
              <w:t>Ejercicio tipo test que permite evaluar tus conocimientos sobre el tema</w:t>
            </w:r>
            <w:ins w:id="4610" w:author="TOSHIBA" w:date="2015-10-30T16:21:00Z">
              <w:r w:rsidR="00E66AA3">
                <w:rPr>
                  <w:rFonts w:ascii="Arial" w:hAnsi="Arial" w:cs="Arial"/>
                  <w:sz w:val="18"/>
                  <w:szCs w:val="18"/>
                </w:rPr>
                <w:t xml:space="preserve"> Geografía física y humana de </w:t>
              </w:r>
            </w:ins>
            <w:del w:id="4611" w:author="TOSHIBA" w:date="2015-10-30T16:22:00Z">
              <w:r w:rsidDel="00E66AA3">
                <w:rPr>
                  <w:rFonts w:ascii="Arial" w:hAnsi="Arial" w:cs="Arial"/>
                  <w:sz w:val="18"/>
                  <w:szCs w:val="18"/>
                </w:rPr>
                <w:delText xml:space="preserve"> </w:delText>
              </w:r>
              <w:r w:rsidR="002159D2" w:rsidDel="00E66AA3">
                <w:rPr>
                  <w:rFonts w:ascii="Arial" w:hAnsi="Arial" w:cs="Arial"/>
                  <w:sz w:val="18"/>
                  <w:szCs w:val="18"/>
                </w:rPr>
                <w:delText xml:space="preserve">acerca de </w:delText>
              </w:r>
            </w:del>
            <w:r w:rsidR="002159D2">
              <w:rPr>
                <w:rFonts w:ascii="Arial" w:hAnsi="Arial" w:cs="Arial"/>
                <w:sz w:val="18"/>
                <w:szCs w:val="18"/>
              </w:rPr>
              <w:t>Europa, Asia y África</w:t>
            </w:r>
          </w:p>
        </w:tc>
      </w:tr>
    </w:tbl>
    <w:p w14:paraId="1F1C393E" w14:textId="77777777" w:rsidR="00D22CC6" w:rsidRDefault="00D22CC6" w:rsidP="00D22CC6">
      <w:pPr>
        <w:spacing w:after="0"/>
        <w:rPr>
          <w:rFonts w:ascii="Times New Roman" w:hAnsi="Times New Roman" w:cs="Times New Roman"/>
          <w:b/>
          <w:color w:val="000000"/>
          <w:lang w:val="es-MX"/>
        </w:rPr>
      </w:pPr>
    </w:p>
    <w:p w14:paraId="18CCB121" w14:textId="77777777" w:rsidR="00D22CC6" w:rsidRPr="002159D2" w:rsidRDefault="00D22CC6" w:rsidP="002159D2">
      <w:pPr>
        <w:pStyle w:val="Prrafodelista"/>
        <w:numPr>
          <w:ilvl w:val="0"/>
          <w:numId w:val="28"/>
        </w:numPr>
        <w:spacing w:after="0"/>
        <w:rPr>
          <w:rFonts w:ascii="Times New Roman" w:hAnsi="Times New Roman" w:cs="Times New Roman"/>
          <w:b/>
          <w:color w:val="000000"/>
          <w:lang w:val="es-MX"/>
        </w:rPr>
      </w:pPr>
      <w:r w:rsidRPr="002159D2">
        <w:rPr>
          <w:rFonts w:ascii="Times New Roman" w:hAnsi="Times New Roman" w:cs="Times New Roman"/>
          <w:b/>
          <w:color w:val="000000"/>
          <w:lang w:val="es-MX"/>
        </w:rPr>
        <w:t>Webs de referencia</w:t>
      </w:r>
    </w:p>
    <w:tbl>
      <w:tblPr>
        <w:tblStyle w:val="Tablaconcuadrcula"/>
        <w:tblW w:w="0" w:type="auto"/>
        <w:tblLook w:val="04A0" w:firstRow="1" w:lastRow="0" w:firstColumn="1" w:lastColumn="0" w:noHBand="0" w:noVBand="1"/>
      </w:tblPr>
      <w:tblGrid>
        <w:gridCol w:w="1220"/>
        <w:gridCol w:w="1808"/>
        <w:gridCol w:w="3523"/>
        <w:gridCol w:w="2503"/>
      </w:tblGrid>
      <w:tr w:rsidR="00D22CC6" w:rsidRPr="005D1738" w14:paraId="7490E587" w14:textId="77777777" w:rsidTr="008C38A3">
        <w:tc>
          <w:tcPr>
            <w:tcW w:w="6360" w:type="dxa"/>
            <w:gridSpan w:val="3"/>
            <w:shd w:val="clear" w:color="auto" w:fill="000000" w:themeFill="text1"/>
          </w:tcPr>
          <w:p w14:paraId="7FB3FBE7" w14:textId="77777777" w:rsidR="00D22CC6" w:rsidRPr="005D1738" w:rsidRDefault="00D22CC6" w:rsidP="008C38A3">
            <w:pPr>
              <w:spacing w:before="2" w:after="2"/>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c>
          <w:tcPr>
            <w:tcW w:w="2694" w:type="dxa"/>
            <w:shd w:val="clear" w:color="auto" w:fill="000000" w:themeFill="text1"/>
          </w:tcPr>
          <w:p w14:paraId="36D3C09C" w14:textId="77777777" w:rsidR="00D22CC6" w:rsidRDefault="00D22CC6" w:rsidP="008C38A3">
            <w:pPr>
              <w:spacing w:before="2" w:after="2"/>
              <w:jc w:val="center"/>
              <w:rPr>
                <w:rFonts w:ascii="Times New Roman" w:hAnsi="Times New Roman" w:cs="Times New Roman"/>
                <w:b/>
                <w:color w:val="FFFFFF" w:themeColor="background1"/>
              </w:rPr>
            </w:pPr>
          </w:p>
        </w:tc>
      </w:tr>
      <w:tr w:rsidR="00D22CC6" w:rsidRPr="00053744" w14:paraId="15FFACFC" w14:textId="77777777" w:rsidTr="008C38A3">
        <w:tc>
          <w:tcPr>
            <w:tcW w:w="1258" w:type="dxa"/>
          </w:tcPr>
          <w:p w14:paraId="75C26978" w14:textId="77777777" w:rsidR="00D22CC6" w:rsidRPr="00053744" w:rsidRDefault="00D22CC6"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102" w:type="dxa"/>
            <w:gridSpan w:val="2"/>
          </w:tcPr>
          <w:p w14:paraId="3E55237E" w14:textId="77777777" w:rsidR="00D22CC6" w:rsidRPr="00053744" w:rsidRDefault="00D22CC6" w:rsidP="008C38A3">
            <w:pPr>
              <w:spacing w:before="2" w:after="2"/>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_REC10</w:t>
            </w:r>
          </w:p>
        </w:tc>
        <w:tc>
          <w:tcPr>
            <w:tcW w:w="2694" w:type="dxa"/>
          </w:tcPr>
          <w:p w14:paraId="633F7F33" w14:textId="77777777" w:rsidR="00D22CC6" w:rsidRPr="004A0527" w:rsidRDefault="00D22CC6" w:rsidP="008C38A3">
            <w:pPr>
              <w:spacing w:before="2" w:after="2"/>
              <w:rPr>
                <w:rFonts w:ascii="Times New Roman" w:hAnsi="Times New Roman" w:cs="Times New Roman"/>
                <w:color w:val="000000" w:themeColor="text1"/>
              </w:rPr>
            </w:pPr>
          </w:p>
        </w:tc>
      </w:tr>
      <w:tr w:rsidR="00D22CC6" w:rsidRPr="00134A9E" w14:paraId="3A321F33" w14:textId="77777777" w:rsidTr="008C38A3">
        <w:tc>
          <w:tcPr>
            <w:tcW w:w="1258" w:type="dxa"/>
          </w:tcPr>
          <w:p w14:paraId="0C9BF0C7" w14:textId="77777777" w:rsidR="00D22CC6" w:rsidRDefault="00D22CC6"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t>Web 01</w:t>
            </w:r>
          </w:p>
        </w:tc>
        <w:tc>
          <w:tcPr>
            <w:tcW w:w="1851" w:type="dxa"/>
          </w:tcPr>
          <w:p w14:paraId="5570C2BB" w14:textId="77777777" w:rsidR="00D22CC6" w:rsidRPr="00A709BB" w:rsidRDefault="00D22CC6" w:rsidP="008C38A3">
            <w:pPr>
              <w:spacing w:before="2" w:after="2" w:line="270" w:lineRule="atLeast"/>
              <w:jc w:val="both"/>
              <w:rPr>
                <w:rFonts w:ascii="Arial" w:eastAsia="Times New Roman" w:hAnsi="Arial" w:cs="Arial"/>
                <w:sz w:val="21"/>
                <w:szCs w:val="21"/>
                <w:lang w:val="es-CO" w:eastAsia="es-CO"/>
              </w:rPr>
            </w:pPr>
            <w:r>
              <w:fldChar w:fldCharType="begin"/>
            </w:r>
            <w:r>
              <w:instrText xml:space="preserve"> HYPERLINK "http://www.ign.es/ign/layout/cartografiaEnsenanza.do" \t "_blank" </w:instrText>
            </w:r>
            <w:r>
              <w:fldChar w:fldCharType="separate"/>
            </w:r>
            <w:r w:rsidRPr="00A709BB">
              <w:rPr>
                <w:rFonts w:ascii="Arial" w:eastAsia="Times New Roman" w:hAnsi="Arial" w:cs="Arial"/>
                <w:sz w:val="21"/>
                <w:szCs w:val="21"/>
                <w:bdr w:val="none" w:sz="0" w:space="0" w:color="auto" w:frame="1"/>
                <w:shd w:val="clear" w:color="auto" w:fill="FFFFFF"/>
                <w:lang w:val="es-CO" w:eastAsia="es-CO"/>
              </w:rPr>
              <w:t>Portal del Instituto Geográfico Nacional (IGN</w:t>
            </w:r>
            <w:del w:id="4612" w:author="EUGENIA ARCE LONDONO" w:date="2015-04-29T09:25:00Z">
              <w:r w:rsidRPr="00A709BB">
                <w:rPr>
                  <w:rFonts w:ascii="Arial" w:eastAsia="Times New Roman" w:hAnsi="Arial" w:cs="Arial"/>
                  <w:sz w:val="21"/>
                  <w:szCs w:val="21"/>
                  <w:bdr w:val="none" w:sz="0" w:space="0" w:color="auto" w:frame="1"/>
                  <w:shd w:val="clear" w:color="auto" w:fill="FFFFFF"/>
                  <w:lang w:val="es-CO" w:eastAsia="es-CO"/>
                </w:rPr>
                <w:delText>)</w:delText>
              </w:r>
              <w:r>
                <w:rPr>
                  <w:rFonts w:ascii="Arial" w:eastAsia="Times New Roman" w:hAnsi="Arial" w:cs="Arial"/>
                  <w:sz w:val="21"/>
                  <w:szCs w:val="21"/>
                  <w:bdr w:val="none" w:sz="0" w:space="0" w:color="auto" w:frame="1"/>
                  <w:shd w:val="clear" w:color="auto" w:fill="FFFFFF"/>
                  <w:lang w:val="es-CO" w:eastAsia="es-CO"/>
                </w:rPr>
                <w:delText>. O</w:delText>
              </w:r>
              <w:r w:rsidRPr="00A709BB">
                <w:rPr>
                  <w:rFonts w:ascii="Arial" w:eastAsia="Times New Roman" w:hAnsi="Arial" w:cs="Arial"/>
                  <w:sz w:val="21"/>
                  <w:szCs w:val="21"/>
                  <w:bdr w:val="none" w:sz="0" w:space="0" w:color="auto" w:frame="1"/>
                  <w:shd w:val="clear" w:color="auto" w:fill="FFFFFF"/>
                  <w:lang w:val="es-CO" w:eastAsia="es-CO"/>
                </w:rPr>
                <w:delText>frece</w:delText>
              </w:r>
            </w:del>
            <w:ins w:id="4613" w:author="EUGENIA ARCE LONDONO" w:date="2015-04-29T09:25:00Z">
              <w:r w:rsidRPr="00A709BB">
                <w:rPr>
                  <w:rFonts w:ascii="Arial" w:eastAsia="Times New Roman" w:hAnsi="Arial" w:cs="Arial"/>
                  <w:sz w:val="21"/>
                  <w:szCs w:val="21"/>
                  <w:bdr w:val="none" w:sz="0" w:space="0" w:color="auto" w:frame="1"/>
                  <w:shd w:val="clear" w:color="auto" w:fill="FFFFFF"/>
                  <w:lang w:val="es-CO" w:eastAsia="es-CO"/>
                </w:rPr>
                <w:t>)</w:t>
              </w:r>
              <w:r>
                <w:rPr>
                  <w:rFonts w:ascii="Arial" w:eastAsia="Times New Roman" w:hAnsi="Arial" w:cs="Arial"/>
                  <w:sz w:val="21"/>
                  <w:szCs w:val="21"/>
                  <w:bdr w:val="none" w:sz="0" w:space="0" w:color="auto" w:frame="1"/>
                  <w:shd w:val="clear" w:color="auto" w:fill="FFFFFF"/>
                  <w:lang w:val="es-CO" w:eastAsia="es-CO"/>
                </w:rPr>
                <w:t>: o</w:t>
              </w:r>
              <w:r w:rsidRPr="00A709BB">
                <w:rPr>
                  <w:rFonts w:ascii="Arial" w:eastAsia="Times New Roman" w:hAnsi="Arial" w:cs="Arial"/>
                  <w:sz w:val="21"/>
                  <w:szCs w:val="21"/>
                  <w:bdr w:val="none" w:sz="0" w:space="0" w:color="auto" w:frame="1"/>
                  <w:shd w:val="clear" w:color="auto" w:fill="FFFFFF"/>
                  <w:lang w:val="es-CO" w:eastAsia="es-CO"/>
                </w:rPr>
                <w:t>frece</w:t>
              </w:r>
            </w:ins>
            <w:r w:rsidRPr="00A709BB">
              <w:rPr>
                <w:rFonts w:ascii="Arial" w:eastAsia="Times New Roman" w:hAnsi="Arial" w:cs="Arial"/>
                <w:sz w:val="21"/>
                <w:szCs w:val="21"/>
                <w:bdr w:val="none" w:sz="0" w:space="0" w:color="auto" w:frame="1"/>
                <w:shd w:val="clear" w:color="auto" w:fill="FFFFFF"/>
                <w:lang w:val="es-CO" w:eastAsia="es-CO"/>
              </w:rPr>
              <w:t xml:space="preserve"> información </w:t>
            </w:r>
            <w:del w:id="4614" w:author="TOSHIBA" w:date="2015-10-30T16:29:00Z">
              <w:r w:rsidDel="005A6228">
                <w:rPr>
                  <w:rFonts w:ascii="Arial" w:eastAsia="Times New Roman" w:hAnsi="Arial" w:cs="Arial"/>
                  <w:sz w:val="21"/>
                  <w:szCs w:val="21"/>
                  <w:bdr w:val="none" w:sz="0" w:space="0" w:color="auto" w:frame="1"/>
                  <w:shd w:val="clear" w:color="auto" w:fill="FFFFFF"/>
                  <w:lang w:val="es-CO" w:eastAsia="es-CO"/>
                </w:rPr>
                <w:lastRenderedPageBreak/>
                <w:delText xml:space="preserve">para </w:delText>
              </w:r>
              <w:r w:rsidRPr="00A709BB" w:rsidDel="005A6228">
                <w:rPr>
                  <w:rFonts w:ascii="Arial" w:eastAsia="Times New Roman" w:hAnsi="Arial" w:cs="Arial"/>
                  <w:sz w:val="21"/>
                  <w:szCs w:val="21"/>
                  <w:bdr w:val="none" w:sz="0" w:space="0" w:color="auto" w:frame="1"/>
                  <w:shd w:val="clear" w:color="auto" w:fill="FFFFFF"/>
                  <w:lang w:val="es-CO" w:eastAsia="es-CO"/>
                </w:rPr>
                <w:delText xml:space="preserve">dar a conocer </w:delText>
              </w:r>
            </w:del>
            <w:ins w:id="4615" w:author="TOSHIBA" w:date="2015-10-30T16:29:00Z">
              <w:r w:rsidR="005A6228">
                <w:rPr>
                  <w:rFonts w:ascii="Arial" w:eastAsia="Times New Roman" w:hAnsi="Arial" w:cs="Arial"/>
                  <w:sz w:val="21"/>
                  <w:szCs w:val="21"/>
                  <w:bdr w:val="none" w:sz="0" w:space="0" w:color="auto" w:frame="1"/>
                  <w:shd w:val="clear" w:color="auto" w:fill="FFFFFF"/>
                  <w:lang w:val="es-CO" w:eastAsia="es-CO"/>
                </w:rPr>
                <w:t xml:space="preserve">sobre </w:t>
              </w:r>
            </w:ins>
            <w:r w:rsidRPr="00A709BB">
              <w:rPr>
                <w:rFonts w:ascii="Arial" w:eastAsia="Times New Roman" w:hAnsi="Arial" w:cs="Arial"/>
                <w:sz w:val="21"/>
                <w:szCs w:val="21"/>
                <w:bdr w:val="none" w:sz="0" w:space="0" w:color="auto" w:frame="1"/>
                <w:shd w:val="clear" w:color="auto" w:fill="FFFFFF"/>
                <w:lang w:val="es-CO" w:eastAsia="es-CO"/>
              </w:rPr>
              <w:t>distintos aspectos de la geografía de España y el mundo.</w:t>
            </w:r>
            <w:r>
              <w:rPr>
                <w:rFonts w:ascii="Arial" w:eastAsia="Times New Roman" w:hAnsi="Arial" w:cs="Arial"/>
                <w:sz w:val="21"/>
                <w:szCs w:val="21"/>
                <w:bdr w:val="none" w:sz="0" w:space="0" w:color="auto" w:frame="1"/>
                <w:shd w:val="clear" w:color="auto" w:fill="FFFFFF"/>
                <w:lang w:val="es-CO" w:eastAsia="es-CO"/>
              </w:rPr>
              <w:fldChar w:fldCharType="end"/>
            </w:r>
          </w:p>
          <w:p w14:paraId="61EB61DD" w14:textId="77777777" w:rsidR="00D22CC6" w:rsidRPr="00134A9E" w:rsidRDefault="00D22CC6" w:rsidP="008C38A3">
            <w:pPr>
              <w:spacing w:before="2" w:after="2"/>
              <w:jc w:val="center"/>
              <w:rPr>
                <w:rFonts w:ascii="Times New Roman" w:hAnsi="Times New Roman" w:cs="Times New Roman"/>
                <w:i/>
                <w:color w:val="BFBFBF" w:themeColor="background1" w:themeShade="BF"/>
              </w:rPr>
            </w:pPr>
          </w:p>
        </w:tc>
        <w:tc>
          <w:tcPr>
            <w:tcW w:w="3251" w:type="dxa"/>
          </w:tcPr>
          <w:p w14:paraId="1E1644A3" w14:textId="77777777" w:rsidR="00D22CC6" w:rsidRDefault="00075493" w:rsidP="008C38A3">
            <w:pPr>
              <w:spacing w:before="2" w:after="2"/>
              <w:jc w:val="center"/>
              <w:rPr>
                <w:rFonts w:ascii="Times New Roman" w:hAnsi="Times New Roman" w:cs="Times New Roman"/>
                <w:i/>
              </w:rPr>
            </w:pPr>
            <w:r>
              <w:lastRenderedPageBreak/>
              <w:fldChar w:fldCharType="begin"/>
            </w:r>
            <w:r>
              <w:instrText xml:space="preserve"> HYPERLINK "http://www.ign.es/atlas_didactico/" </w:instrText>
            </w:r>
            <w:r>
              <w:fldChar w:fldCharType="separate"/>
            </w:r>
            <w:r w:rsidR="00D22CC6" w:rsidRPr="009E6043">
              <w:rPr>
                <w:rStyle w:val="Hipervnculo"/>
                <w:rFonts w:ascii="Times New Roman" w:hAnsi="Times New Roman" w:cs="Times New Roman"/>
                <w:i/>
              </w:rPr>
              <w:t>http://www.ign.es/atlas_didactico/</w:t>
            </w:r>
            <w:r>
              <w:rPr>
                <w:rStyle w:val="Hipervnculo"/>
                <w:rFonts w:ascii="Times New Roman" w:hAnsi="Times New Roman" w:cs="Times New Roman"/>
                <w:i/>
              </w:rPr>
              <w:fldChar w:fldCharType="end"/>
            </w:r>
          </w:p>
          <w:p w14:paraId="5753E386" w14:textId="77777777" w:rsidR="00D22CC6" w:rsidRPr="00134A9E" w:rsidRDefault="00D22CC6" w:rsidP="008C38A3">
            <w:pPr>
              <w:spacing w:before="2" w:after="2"/>
              <w:jc w:val="center"/>
              <w:rPr>
                <w:rFonts w:ascii="Times New Roman" w:hAnsi="Times New Roman" w:cs="Times New Roman"/>
                <w:i/>
                <w:color w:val="BFBFBF" w:themeColor="background1" w:themeShade="BF"/>
              </w:rPr>
            </w:pPr>
          </w:p>
        </w:tc>
        <w:tc>
          <w:tcPr>
            <w:tcW w:w="2694" w:type="dxa"/>
          </w:tcPr>
          <w:p w14:paraId="484C825E" w14:textId="77777777" w:rsidR="00D22CC6" w:rsidRDefault="00D22CC6" w:rsidP="008C38A3">
            <w:pPr>
              <w:spacing w:before="2" w:after="2"/>
              <w:jc w:val="center"/>
            </w:pPr>
          </w:p>
        </w:tc>
      </w:tr>
      <w:tr w:rsidR="00D22CC6" w:rsidRPr="00134A9E" w14:paraId="65B16D3B" w14:textId="77777777" w:rsidTr="008C38A3">
        <w:tc>
          <w:tcPr>
            <w:tcW w:w="1258" w:type="dxa"/>
          </w:tcPr>
          <w:p w14:paraId="2FE3B335" w14:textId="77777777" w:rsidR="00D22CC6" w:rsidRDefault="00D22CC6" w:rsidP="008C38A3">
            <w:pPr>
              <w:spacing w:before="2" w:after="2"/>
              <w:rPr>
                <w:rFonts w:ascii="Times New Roman" w:hAnsi="Times New Roman" w:cs="Times New Roman"/>
                <w:color w:val="000000"/>
              </w:rPr>
            </w:pPr>
            <w:r>
              <w:rPr>
                <w:rFonts w:ascii="Times New Roman" w:hAnsi="Times New Roman" w:cs="Times New Roman"/>
                <w:b/>
                <w:color w:val="000000"/>
                <w:sz w:val="18"/>
                <w:szCs w:val="18"/>
              </w:rPr>
              <w:lastRenderedPageBreak/>
              <w:t>Web 02</w:t>
            </w:r>
          </w:p>
        </w:tc>
        <w:tc>
          <w:tcPr>
            <w:tcW w:w="1851" w:type="dxa"/>
          </w:tcPr>
          <w:p w14:paraId="4D5EBD43" w14:textId="77777777" w:rsidR="00D22CC6" w:rsidRPr="009E4BDA" w:rsidRDefault="00D22CC6" w:rsidP="00D22CC6">
            <w:pPr>
              <w:numPr>
                <w:ilvl w:val="0"/>
                <w:numId w:val="33"/>
              </w:numPr>
              <w:pBdr>
                <w:top w:val="single" w:sz="6" w:space="0" w:color="FFFFFF"/>
                <w:bottom w:val="dashed" w:sz="6" w:space="4" w:color="B7AEA4"/>
              </w:pBdr>
              <w:spacing w:before="2" w:after="2"/>
              <w:ind w:left="0" w:hanging="357"/>
              <w:jc w:val="both"/>
              <w:rPr>
                <w:rFonts w:ascii="Times New Roman" w:eastAsia="Times New Roman" w:hAnsi="Times New Roman" w:cs="Times New Roman"/>
                <w:sz w:val="20"/>
                <w:szCs w:val="20"/>
                <w:bdr w:val="none" w:sz="0" w:space="0" w:color="auto" w:frame="1"/>
                <w:shd w:val="clear" w:color="auto" w:fill="FFFFFF"/>
                <w:lang w:val="es-CO" w:eastAsia="es-CO"/>
              </w:rPr>
            </w:pPr>
            <w:r>
              <w:fldChar w:fldCharType="begin"/>
            </w:r>
            <w:r>
              <w:instrText xml:space="preserve"> HYPERLINK "http://europa.eu/index_es.htm" \t "_blank" </w:instrText>
            </w:r>
            <w:r>
              <w:fldChar w:fldCharType="separate"/>
            </w:r>
            <w:r w:rsidRPr="009E4BDA">
              <w:rPr>
                <w:rFonts w:ascii="Times New Roman" w:eastAsia="Times New Roman" w:hAnsi="Times New Roman" w:cs="Times New Roman"/>
                <w:sz w:val="20"/>
                <w:szCs w:val="20"/>
                <w:lang w:val="es-CO" w:eastAsia="es-CO"/>
              </w:rPr>
              <w:t>Web of</w:t>
            </w:r>
            <w:r>
              <w:rPr>
                <w:rFonts w:ascii="Times New Roman" w:eastAsia="Times New Roman" w:hAnsi="Times New Roman" w:cs="Times New Roman"/>
                <w:sz w:val="20"/>
                <w:szCs w:val="20"/>
                <w:lang w:val="es-CO" w:eastAsia="es-CO"/>
              </w:rPr>
              <w:t>icial de la Unión Europea</w:t>
            </w:r>
            <w:del w:id="4616" w:author="EUGENIA ARCE LONDONO" w:date="2015-04-29T09:25:00Z">
              <w:r w:rsidRPr="009E4BDA">
                <w:rPr>
                  <w:rFonts w:ascii="Times New Roman" w:eastAsia="Times New Roman" w:hAnsi="Times New Roman" w:cs="Times New Roman"/>
                  <w:sz w:val="20"/>
                  <w:szCs w:val="20"/>
                  <w:lang w:val="es-CO" w:eastAsia="es-CO"/>
                </w:rPr>
                <w:delText>, en la que se puede encontrar</w:delText>
              </w:r>
            </w:del>
            <w:ins w:id="4617" w:author="EUGENIA ARCE LONDONO" w:date="2015-04-29T09:25:00Z">
              <w:r>
                <w:rPr>
                  <w:rFonts w:ascii="Times New Roman" w:eastAsia="Times New Roman" w:hAnsi="Times New Roman" w:cs="Times New Roman"/>
                  <w:sz w:val="20"/>
                  <w:szCs w:val="20"/>
                  <w:lang w:val="es-CO" w:eastAsia="es-CO"/>
                </w:rPr>
                <w:t>: contiene</w:t>
              </w:r>
            </w:ins>
            <w:r w:rsidRPr="009E4BDA">
              <w:rPr>
                <w:rFonts w:ascii="Times New Roman" w:eastAsia="Times New Roman" w:hAnsi="Times New Roman" w:cs="Times New Roman"/>
                <w:sz w:val="20"/>
                <w:szCs w:val="20"/>
                <w:lang w:val="es-CO" w:eastAsia="es-CO"/>
              </w:rPr>
              <w:t xml:space="preserve"> información sobre los distintos ámbitos de actuación de la UE y de sus instituciones, así como de su historia.</w:t>
            </w:r>
            <w:r>
              <w:rPr>
                <w:rFonts w:ascii="Times New Roman" w:eastAsia="Times New Roman" w:hAnsi="Times New Roman" w:cs="Times New Roman"/>
                <w:sz w:val="20"/>
                <w:szCs w:val="20"/>
                <w:lang w:val="es-CO" w:eastAsia="es-CO"/>
              </w:rPr>
              <w:fldChar w:fldCharType="end"/>
            </w:r>
          </w:p>
          <w:p w14:paraId="468F9858" w14:textId="77777777" w:rsidR="00D22CC6" w:rsidRPr="00134A9E" w:rsidRDefault="00D22CC6" w:rsidP="008C38A3">
            <w:pPr>
              <w:spacing w:before="2" w:after="2"/>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1" w:type="dxa"/>
          </w:tcPr>
          <w:p w14:paraId="0DD43C1E" w14:textId="77777777" w:rsidR="00D22CC6" w:rsidRDefault="00075493" w:rsidP="008C38A3">
            <w:pPr>
              <w:spacing w:before="2" w:after="2"/>
              <w:jc w:val="center"/>
              <w:rPr>
                <w:rFonts w:ascii="Times New Roman" w:hAnsi="Times New Roman" w:cs="Times New Roman"/>
                <w:i/>
              </w:rPr>
            </w:pPr>
            <w:r>
              <w:fldChar w:fldCharType="begin"/>
            </w:r>
            <w:r>
              <w:instrText xml:space="preserve"> HYPERLINK "http://europa.eu/index_es.htm" </w:instrText>
            </w:r>
            <w:r>
              <w:fldChar w:fldCharType="separate"/>
            </w:r>
            <w:r w:rsidR="00D22CC6" w:rsidRPr="009E6043">
              <w:rPr>
                <w:rStyle w:val="Hipervnculo"/>
                <w:rFonts w:ascii="Times New Roman" w:hAnsi="Times New Roman" w:cs="Times New Roman"/>
                <w:i/>
              </w:rPr>
              <w:t>http://europa.eu/index_es.htm</w:t>
            </w:r>
            <w:r>
              <w:rPr>
                <w:rStyle w:val="Hipervnculo"/>
                <w:rFonts w:ascii="Times New Roman" w:hAnsi="Times New Roman" w:cs="Times New Roman"/>
                <w:i/>
              </w:rPr>
              <w:fldChar w:fldCharType="end"/>
            </w:r>
          </w:p>
          <w:p w14:paraId="2212FDB4" w14:textId="77777777" w:rsidR="00D22CC6" w:rsidRPr="00134A9E" w:rsidRDefault="00D22CC6" w:rsidP="008C38A3">
            <w:pPr>
              <w:spacing w:before="2" w:after="2"/>
              <w:jc w:val="center"/>
              <w:rPr>
                <w:rFonts w:ascii="Times New Roman" w:hAnsi="Times New Roman" w:cs="Times New Roman"/>
                <w:i/>
                <w:color w:val="BFBFBF" w:themeColor="background1" w:themeShade="BF"/>
              </w:rPr>
            </w:pPr>
          </w:p>
        </w:tc>
        <w:tc>
          <w:tcPr>
            <w:tcW w:w="2694" w:type="dxa"/>
          </w:tcPr>
          <w:p w14:paraId="4D9B9BB6" w14:textId="77777777" w:rsidR="00D22CC6" w:rsidRDefault="00D22CC6" w:rsidP="008C38A3">
            <w:pPr>
              <w:spacing w:before="2" w:after="2"/>
              <w:jc w:val="center"/>
            </w:pPr>
          </w:p>
        </w:tc>
      </w:tr>
      <w:tr w:rsidR="00D22CC6" w:rsidRPr="00134A9E" w14:paraId="16B9AA9F" w14:textId="77777777" w:rsidTr="008C38A3">
        <w:tc>
          <w:tcPr>
            <w:tcW w:w="1258" w:type="dxa"/>
          </w:tcPr>
          <w:p w14:paraId="62B861A6" w14:textId="77777777" w:rsidR="00D22CC6" w:rsidRPr="00053744" w:rsidRDefault="00D22CC6" w:rsidP="008C38A3">
            <w:pPr>
              <w:spacing w:before="2" w:after="2"/>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1851" w:type="dxa"/>
          </w:tcPr>
          <w:p w14:paraId="568708C0" w14:textId="77777777" w:rsidR="00D22CC6" w:rsidRPr="00134A9E" w:rsidRDefault="00D22CC6" w:rsidP="008C38A3">
            <w:pPr>
              <w:spacing w:before="2" w:after="2"/>
              <w:jc w:val="both"/>
              <w:rPr>
                <w:rFonts w:ascii="Times New Roman" w:hAnsi="Times New Roman" w:cs="Times New Roman"/>
                <w:i/>
                <w:color w:val="BFBFBF" w:themeColor="background1" w:themeShade="BF"/>
              </w:rPr>
            </w:pPr>
            <w:r>
              <w:rPr>
                <w:rFonts w:ascii="Times New Roman" w:eastAsia="Times New Roman" w:hAnsi="Times New Roman" w:cs="Times New Roman"/>
                <w:sz w:val="20"/>
                <w:szCs w:val="20"/>
                <w:lang w:val="es-CO" w:eastAsia="es-CO"/>
              </w:rPr>
              <w:t>Página oficial de la ONU</w:t>
            </w:r>
            <w:del w:id="4618" w:author="EUGENIA ARCE LONDONO" w:date="2015-04-29T09:25:00Z">
              <w:r w:rsidRPr="009E4BDA">
                <w:rPr>
                  <w:rFonts w:ascii="Times New Roman" w:eastAsia="Times New Roman" w:hAnsi="Times New Roman" w:cs="Times New Roman"/>
                  <w:sz w:val="20"/>
                  <w:szCs w:val="20"/>
                  <w:lang w:val="es-CO" w:eastAsia="es-CO"/>
                </w:rPr>
                <w:delText>. Presenta</w:delText>
              </w:r>
            </w:del>
            <w:ins w:id="4619" w:author="EUGENIA ARCE LONDONO" w:date="2015-04-29T09:25:00Z">
              <w:r>
                <w:rPr>
                  <w:rFonts w:ascii="Times New Roman" w:eastAsia="Times New Roman" w:hAnsi="Times New Roman" w:cs="Times New Roman"/>
                  <w:sz w:val="20"/>
                  <w:szCs w:val="20"/>
                  <w:lang w:val="es-CO" w:eastAsia="es-CO"/>
                </w:rPr>
                <w:t>: p</w:t>
              </w:r>
              <w:r w:rsidRPr="009E4BDA">
                <w:rPr>
                  <w:rFonts w:ascii="Times New Roman" w:eastAsia="Times New Roman" w:hAnsi="Times New Roman" w:cs="Times New Roman"/>
                  <w:sz w:val="20"/>
                  <w:szCs w:val="20"/>
                  <w:lang w:val="es-CO" w:eastAsia="es-CO"/>
                </w:rPr>
                <w:t>resenta</w:t>
              </w:r>
            </w:ins>
            <w:r w:rsidRPr="009E4BDA">
              <w:rPr>
                <w:rFonts w:ascii="Times New Roman" w:eastAsia="Times New Roman" w:hAnsi="Times New Roman" w:cs="Times New Roman"/>
                <w:sz w:val="20"/>
                <w:szCs w:val="20"/>
                <w:lang w:val="es-CO" w:eastAsia="es-CO"/>
              </w:rPr>
              <w:t xml:space="preserve"> información sobre la Organización de las Naciones Unidas</w:t>
            </w:r>
            <w:ins w:id="4620" w:author="EUGENIA ARCE LONDONO" w:date="2015-04-29T09:25:00Z">
              <w:r>
                <w:rPr>
                  <w:rFonts w:ascii="Times New Roman" w:eastAsia="Times New Roman" w:hAnsi="Times New Roman" w:cs="Times New Roman"/>
                  <w:sz w:val="20"/>
                  <w:szCs w:val="20"/>
                  <w:lang w:val="es-CO" w:eastAsia="es-CO"/>
                </w:rPr>
                <w:t>.</w:t>
              </w:r>
            </w:ins>
          </w:p>
        </w:tc>
        <w:tc>
          <w:tcPr>
            <w:tcW w:w="3251" w:type="dxa"/>
          </w:tcPr>
          <w:p w14:paraId="156799B9" w14:textId="77777777" w:rsidR="00D22CC6" w:rsidRDefault="00075493" w:rsidP="008C38A3">
            <w:pPr>
              <w:spacing w:before="2" w:after="2"/>
              <w:jc w:val="center"/>
              <w:rPr>
                <w:rFonts w:ascii="Times New Roman" w:hAnsi="Times New Roman" w:cs="Times New Roman"/>
                <w:i/>
                <w:color w:val="BFBFBF" w:themeColor="background1" w:themeShade="BF"/>
              </w:rPr>
            </w:pPr>
            <w:r>
              <w:fldChar w:fldCharType="begin"/>
            </w:r>
            <w:r>
              <w:instrText xml:space="preserve"> HYPERLINK "http://www.un.org/es/" </w:instrText>
            </w:r>
            <w:r>
              <w:fldChar w:fldCharType="separate"/>
            </w:r>
            <w:r w:rsidR="00D22CC6" w:rsidRPr="009E6043">
              <w:rPr>
                <w:rStyle w:val="Hipervnculo"/>
                <w:rFonts w:ascii="Times New Roman" w:hAnsi="Times New Roman" w:cs="Times New Roman"/>
                <w:i/>
              </w:rPr>
              <w:t>http://www.un.org/es/</w:t>
            </w:r>
            <w:r>
              <w:rPr>
                <w:rStyle w:val="Hipervnculo"/>
                <w:rFonts w:ascii="Times New Roman" w:hAnsi="Times New Roman" w:cs="Times New Roman"/>
                <w:i/>
              </w:rPr>
              <w:fldChar w:fldCharType="end"/>
            </w:r>
          </w:p>
          <w:p w14:paraId="42811E3B" w14:textId="77777777" w:rsidR="00D22CC6" w:rsidRPr="00134A9E" w:rsidRDefault="00D22CC6" w:rsidP="008C38A3">
            <w:pPr>
              <w:spacing w:before="2" w:after="2"/>
              <w:jc w:val="center"/>
              <w:rPr>
                <w:rFonts w:ascii="Times New Roman" w:hAnsi="Times New Roman" w:cs="Times New Roman"/>
                <w:i/>
                <w:color w:val="BFBFBF" w:themeColor="background1" w:themeShade="BF"/>
              </w:rPr>
            </w:pPr>
          </w:p>
        </w:tc>
        <w:tc>
          <w:tcPr>
            <w:tcW w:w="2694" w:type="dxa"/>
          </w:tcPr>
          <w:p w14:paraId="6E7196F8" w14:textId="77777777" w:rsidR="00D22CC6" w:rsidRDefault="00D22CC6" w:rsidP="008C38A3">
            <w:pPr>
              <w:spacing w:before="2" w:after="2"/>
              <w:jc w:val="center"/>
            </w:pPr>
          </w:p>
        </w:tc>
      </w:tr>
    </w:tbl>
    <w:p w14:paraId="6BD3596B" w14:textId="77777777" w:rsidR="00D22CC6" w:rsidRDefault="00D22CC6" w:rsidP="00D22CC6">
      <w:pPr>
        <w:spacing w:after="0"/>
        <w:rPr>
          <w:rFonts w:ascii="Times New Roman" w:hAnsi="Times New Roman" w:cs="Times New Roman"/>
          <w:b/>
          <w:color w:val="000000"/>
          <w:lang w:val="es-MX"/>
        </w:rPr>
      </w:pPr>
    </w:p>
    <w:p w14:paraId="261A5EE6" w14:textId="77777777" w:rsidR="00D22CC6" w:rsidRDefault="00D22CC6">
      <w:pPr>
        <w:tabs>
          <w:tab w:val="right" w:pos="8498"/>
        </w:tabs>
        <w:spacing w:after="0"/>
        <w:jc w:val="both"/>
        <w:rPr>
          <w:rFonts w:ascii="Times New Roman" w:hAnsi="Times New Roman"/>
          <w:b/>
          <w:color w:val="000000" w:themeColor="text1"/>
          <w:rPrChange w:id="4621" w:author="EUGENIA ARCE LONDONO" w:date="2015-04-29T09:25:00Z">
            <w:rPr>
              <w:rFonts w:ascii="Times New Roman" w:hAnsi="Times New Roman"/>
              <w:b/>
              <w:color w:val="000000"/>
              <w:lang w:val="es-MX"/>
            </w:rPr>
          </w:rPrChange>
        </w:rPr>
        <w:pPrChange w:id="4622" w:author="EUGENIA ARCE LONDONO" w:date="2015-04-29T09:25:00Z">
          <w:pPr>
            <w:spacing w:after="0"/>
          </w:pPr>
        </w:pPrChange>
      </w:pPr>
    </w:p>
    <w:p w14:paraId="5CB76F4D" w14:textId="77777777" w:rsidR="00D22CC6" w:rsidRDefault="00D22CC6">
      <w:pPr>
        <w:tabs>
          <w:tab w:val="right" w:pos="8498"/>
        </w:tabs>
        <w:spacing w:after="0"/>
        <w:jc w:val="both"/>
        <w:rPr>
          <w:rFonts w:ascii="Times New Roman" w:hAnsi="Times New Roman"/>
          <w:b/>
          <w:color w:val="000000" w:themeColor="text1"/>
          <w:rPrChange w:id="4623" w:author="EUGENIA ARCE LONDONO" w:date="2015-04-29T09:25:00Z">
            <w:rPr>
              <w:rFonts w:ascii="Times New Roman" w:hAnsi="Times New Roman"/>
              <w:b/>
              <w:color w:val="000000"/>
              <w:lang w:val="es-MX"/>
            </w:rPr>
          </w:rPrChange>
        </w:rPr>
        <w:pPrChange w:id="4624" w:author="EUGENIA ARCE LONDONO" w:date="2015-04-29T09:25:00Z">
          <w:pPr>
            <w:spacing w:after="0"/>
          </w:pPr>
        </w:pPrChange>
      </w:pPr>
    </w:p>
    <w:p w14:paraId="0435BD56" w14:textId="77777777" w:rsidR="00D22CC6" w:rsidRDefault="00D22CC6" w:rsidP="00D22CC6">
      <w:pPr>
        <w:spacing w:after="0"/>
        <w:rPr>
          <w:del w:id="4625" w:author="EUGENIA ARCE LONDONO" w:date="2015-04-29T09:25:00Z"/>
          <w:rFonts w:ascii="Times New Roman" w:hAnsi="Times New Roman" w:cs="Times New Roman"/>
          <w:b/>
          <w:color w:val="000000"/>
          <w:lang w:val="es-MX"/>
        </w:rPr>
      </w:pPr>
    </w:p>
    <w:p w14:paraId="1CAD2FFC" w14:textId="77777777" w:rsidR="00D22CC6" w:rsidRDefault="00D22CC6" w:rsidP="00D22CC6">
      <w:pPr>
        <w:spacing w:after="0"/>
        <w:rPr>
          <w:del w:id="4626" w:author="EUGENIA ARCE LONDONO" w:date="2015-04-29T09:25:00Z"/>
          <w:rFonts w:ascii="Times New Roman" w:hAnsi="Times New Roman" w:cs="Times New Roman"/>
          <w:b/>
          <w:color w:val="000000"/>
          <w:lang w:val="es-MX"/>
        </w:rPr>
      </w:pPr>
    </w:p>
    <w:p w14:paraId="3B16A2AD" w14:textId="77777777" w:rsidR="00D22CC6" w:rsidRDefault="00D22CC6" w:rsidP="00D22CC6">
      <w:pPr>
        <w:spacing w:after="0"/>
        <w:rPr>
          <w:del w:id="4627" w:author="EUGENIA ARCE LONDONO" w:date="2015-04-29T09:25:00Z"/>
          <w:rFonts w:ascii="Times New Roman" w:hAnsi="Times New Roman" w:cs="Times New Roman"/>
          <w:b/>
          <w:color w:val="000000"/>
          <w:lang w:val="es-MX"/>
        </w:rPr>
      </w:pPr>
    </w:p>
    <w:p w14:paraId="6E6B8F4D" w14:textId="77777777" w:rsidR="00D22CC6" w:rsidRDefault="00D22CC6" w:rsidP="00D22CC6">
      <w:pPr>
        <w:spacing w:after="0"/>
        <w:rPr>
          <w:del w:id="4628" w:author="EUGENIA ARCE LONDONO" w:date="2015-04-29T09:25:00Z"/>
          <w:rFonts w:ascii="Times New Roman" w:hAnsi="Times New Roman" w:cs="Times New Roman"/>
          <w:b/>
          <w:color w:val="000000"/>
          <w:lang w:val="es-MX"/>
        </w:rPr>
      </w:pPr>
    </w:p>
    <w:p w14:paraId="2F656F9D" w14:textId="77777777" w:rsidR="00D22CC6" w:rsidRDefault="00D22CC6" w:rsidP="00D22CC6">
      <w:pPr>
        <w:tabs>
          <w:tab w:val="right" w:pos="8498"/>
        </w:tabs>
        <w:spacing w:after="0"/>
        <w:jc w:val="both"/>
        <w:rPr>
          <w:rFonts w:ascii="Times New Roman" w:hAnsi="Times New Roman"/>
          <w:b/>
          <w:color w:val="000000" w:themeColor="text1"/>
          <w:rPrChange w:id="4629" w:author="EUGENIA ARCE LONDONO" w:date="2015-04-29T09:25:00Z">
            <w:rPr>
              <w:rFonts w:ascii="Times New Roman" w:hAnsi="Times New Roman"/>
              <w:b/>
              <w:color w:val="000000"/>
              <w:lang w:val="es-MX"/>
            </w:rPr>
          </w:rPrChange>
        </w:rPr>
      </w:pPr>
      <w:r w:rsidRPr="0082771D">
        <w:rPr>
          <w:rFonts w:ascii="Times New Roman" w:hAnsi="Times New Roman" w:cs="Times New Roman"/>
          <w:b/>
          <w:color w:val="000000" w:themeColor="text1"/>
        </w:rPr>
        <w:t xml:space="preserve">CUADERNO DEL </w:t>
      </w:r>
      <w:del w:id="4630" w:author="EUGENIA ARCE LONDONO" w:date="2015-04-29T09:25:00Z">
        <w:r w:rsidRPr="0082771D">
          <w:rPr>
            <w:rFonts w:ascii="Times New Roman" w:hAnsi="Times New Roman" w:cs="Times New Roman"/>
            <w:b/>
            <w:color w:val="000000" w:themeColor="text1"/>
          </w:rPr>
          <w:delText>PROFESOR</w:delText>
        </w:r>
      </w:del>
      <w:ins w:id="4631" w:author="EUGENIA ARCE LONDONO" w:date="2015-04-29T09:25:00Z">
        <w:r>
          <w:rPr>
            <w:rFonts w:ascii="Times New Roman" w:hAnsi="Times New Roman" w:cs="Times New Roman"/>
            <w:b/>
            <w:color w:val="000000" w:themeColor="text1"/>
          </w:rPr>
          <w:t>DOCENTE</w:t>
        </w:r>
      </w:ins>
    </w:p>
    <w:p w14:paraId="6177B093" w14:textId="77777777" w:rsidR="00D22CC6" w:rsidRPr="0082771D" w:rsidRDefault="00D22CC6">
      <w:pPr>
        <w:tabs>
          <w:tab w:val="right" w:pos="8498"/>
        </w:tabs>
        <w:spacing w:after="0"/>
        <w:jc w:val="both"/>
        <w:rPr>
          <w:rFonts w:ascii="Times New Roman" w:hAnsi="Times New Roman" w:cs="Times New Roman"/>
          <w:b/>
          <w:color w:val="000000"/>
          <w:lang w:val="es-MX"/>
        </w:rPr>
        <w:pPrChange w:id="4632" w:author="EUGENIA ARCE LONDONO" w:date="2015-04-29T09:25:00Z">
          <w:pPr>
            <w:spacing w:after="0"/>
            <w:jc w:val="both"/>
          </w:pPr>
        </w:pPrChange>
      </w:pPr>
    </w:p>
    <w:p w14:paraId="47BDEFBD" w14:textId="77777777" w:rsidR="00D22CC6" w:rsidRPr="0082771D"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Guía </w:t>
      </w:r>
      <w:del w:id="4633" w:author="EUGENIA ARCE LONDONO" w:date="2015-04-29T09:25:00Z">
        <w:r w:rsidRPr="0082771D">
          <w:rPr>
            <w:rFonts w:ascii="Times New Roman" w:hAnsi="Times New Roman" w:cs="Times New Roman"/>
            <w:b/>
            <w:color w:val="000000" w:themeColor="text1"/>
          </w:rPr>
          <w:delText>Didáctica</w:delText>
        </w:r>
      </w:del>
      <w:ins w:id="4634" w:author="EUGENIA ARCE LONDONO" w:date="2015-04-29T09:25:00Z">
        <w:r>
          <w:rPr>
            <w:rFonts w:ascii="Times New Roman" w:hAnsi="Times New Roman" w:cs="Times New Roman"/>
            <w:b/>
            <w:color w:val="000000" w:themeColor="text1"/>
          </w:rPr>
          <w:t>d</w:t>
        </w:r>
        <w:r w:rsidRPr="0082771D">
          <w:rPr>
            <w:rFonts w:ascii="Times New Roman" w:hAnsi="Times New Roman" w:cs="Times New Roman"/>
            <w:b/>
            <w:color w:val="000000" w:themeColor="text1"/>
          </w:rPr>
          <w:t>idáctica</w:t>
        </w:r>
      </w:ins>
    </w:p>
    <w:p w14:paraId="5CA2F48F" w14:textId="77777777" w:rsidR="00D22CC6" w:rsidRPr="0082771D" w:rsidRDefault="00D22CC6" w:rsidP="00D22CC6">
      <w:pPr>
        <w:spacing w:after="0"/>
        <w:jc w:val="both"/>
        <w:rPr>
          <w:rFonts w:ascii="Times New Roman" w:hAnsi="Times New Roman" w:cs="Times New Roman"/>
        </w:rPr>
      </w:pPr>
    </w:p>
    <w:p w14:paraId="728CF60D" w14:textId="77777777" w:rsidR="00D22CC6" w:rsidRDefault="00D22CC6" w:rsidP="00D22CC6">
      <w:pPr>
        <w:spacing w:after="0"/>
        <w:jc w:val="both"/>
        <w:rPr>
          <w:rFonts w:ascii="Times New Roman" w:hAnsi="Times New Roman" w:cs="Times New Roman"/>
        </w:rPr>
      </w:pPr>
      <w:r w:rsidRPr="0082771D">
        <w:rPr>
          <w:rFonts w:ascii="Times New Roman" w:hAnsi="Times New Roman" w:cs="Times New Roman"/>
          <w:b/>
          <w:color w:val="000000" w:themeColor="text1"/>
        </w:rPr>
        <w:t xml:space="preserve">Estándar: </w:t>
      </w:r>
      <w:del w:id="4635" w:author="EUGENIA ARCE LONDONO" w:date="2015-04-29T09:25:00Z">
        <w:r w:rsidRPr="0082771D">
          <w:rPr>
            <w:rFonts w:ascii="Times New Roman" w:hAnsi="Times New Roman" w:cs="Times New Roman"/>
          </w:rPr>
          <w:delText>Analizo</w:delText>
        </w:r>
      </w:del>
      <w:ins w:id="4636" w:author="EUGENIA ARCE LONDONO" w:date="2015-04-29T09:25:00Z">
        <w:r>
          <w:rPr>
            <w:rFonts w:ascii="Times New Roman" w:hAnsi="Times New Roman" w:cs="Times New Roman"/>
            <w:color w:val="000000" w:themeColor="text1"/>
          </w:rPr>
          <w:t>e</w:t>
        </w:r>
        <w:r w:rsidRPr="00C25CFF">
          <w:rPr>
            <w:rFonts w:ascii="Times New Roman" w:hAnsi="Times New Roman" w:cs="Times New Roman"/>
            <w:color w:val="000000" w:themeColor="text1"/>
          </w:rPr>
          <w:t xml:space="preserve">l estudiante </w:t>
        </w:r>
        <w:r>
          <w:rPr>
            <w:rFonts w:ascii="Times New Roman" w:hAnsi="Times New Roman" w:cs="Times New Roman"/>
          </w:rPr>
          <w:t>podrá analizar</w:t>
        </w:r>
      </w:ins>
      <w:r w:rsidRPr="0082771D">
        <w:rPr>
          <w:rFonts w:ascii="Times New Roman" w:hAnsi="Times New Roman" w:cs="Times New Roman"/>
        </w:rPr>
        <w:t xml:space="preserve"> cómo diferentes culturas producen, transforman y distribuyen recursos, bienes y servicios de acuerdo con las características físicas de su entorno.</w:t>
      </w:r>
    </w:p>
    <w:p w14:paraId="24C84457" w14:textId="77777777" w:rsidR="00D22CC6" w:rsidRDefault="00D22CC6" w:rsidP="00D22CC6">
      <w:pPr>
        <w:spacing w:after="0"/>
        <w:jc w:val="both"/>
        <w:rPr>
          <w:rFonts w:ascii="Times New Roman" w:hAnsi="Times New Roman" w:cs="Times New Roman"/>
          <w:b/>
          <w:color w:val="000000"/>
          <w:lang w:val="es-MX"/>
        </w:rPr>
      </w:pPr>
    </w:p>
    <w:p w14:paraId="31F27B93" w14:textId="77777777" w:rsidR="00D22CC6" w:rsidRPr="0082771D" w:rsidRDefault="00D22CC6" w:rsidP="00D22CC6">
      <w:pPr>
        <w:spacing w:after="0"/>
        <w:jc w:val="both"/>
        <w:rPr>
          <w:rFonts w:ascii="Times New Roman" w:hAnsi="Times New Roman" w:cs="Times New Roman"/>
          <w:b/>
          <w:color w:val="000000"/>
          <w:lang w:val="es-MX"/>
        </w:rPr>
      </w:pPr>
      <w:r>
        <w:rPr>
          <w:rFonts w:ascii="Times New Roman" w:hAnsi="Times New Roman" w:cs="Times New Roman"/>
          <w:b/>
          <w:color w:val="000000" w:themeColor="text1"/>
        </w:rPr>
        <w:t>Relación</w:t>
      </w:r>
      <w:r w:rsidRPr="0082771D">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82771D">
        <w:rPr>
          <w:rFonts w:ascii="Times New Roman" w:hAnsi="Times New Roman" w:cs="Times New Roman"/>
        </w:rPr>
        <w:t>Relaciones espaciales y ambientales</w:t>
      </w:r>
    </w:p>
    <w:p w14:paraId="3E7B7232" w14:textId="77777777" w:rsidR="00D22CC6" w:rsidRDefault="00D22CC6" w:rsidP="00D22CC6">
      <w:pPr>
        <w:spacing w:after="0"/>
        <w:rPr>
          <w:rFonts w:ascii="Times New Roman" w:hAnsi="Times New Roman" w:cs="Times New Roman"/>
          <w:b/>
          <w:color w:val="000000"/>
          <w:lang w:val="es-MX"/>
        </w:rPr>
      </w:pPr>
    </w:p>
    <w:p w14:paraId="20D8C00F" w14:textId="77777777" w:rsidR="00D22CC6" w:rsidRDefault="00D22CC6" w:rsidP="00D22CC6">
      <w:pPr>
        <w:spacing w:after="0"/>
        <w:rPr>
          <w:rFonts w:ascii="Times New Roman" w:hAnsi="Times New Roman"/>
          <w:b/>
          <w:color w:val="000000" w:themeColor="text1"/>
          <w:rPrChange w:id="4637" w:author="EUGENIA ARCE LONDONO" w:date="2015-04-29T09:25:00Z">
            <w:rPr>
              <w:rFonts w:ascii="Times New Roman" w:hAnsi="Times New Roman"/>
              <w:b/>
              <w:color w:val="FF0000"/>
            </w:rPr>
          </w:rPrChange>
        </w:rPr>
      </w:pPr>
      <w:r>
        <w:rPr>
          <w:rFonts w:ascii="Times New Roman" w:hAnsi="Times New Roman" w:cs="Times New Roman"/>
          <w:b/>
          <w:color w:val="000000" w:themeColor="text1"/>
        </w:rPr>
        <w:t>Competencias</w:t>
      </w:r>
      <w:del w:id="4638" w:author="EUGENIA ARCE LONDONO" w:date="2015-04-29T09:25:00Z">
        <w:r>
          <w:rPr>
            <w:rFonts w:ascii="Times New Roman" w:hAnsi="Times New Roman" w:cs="Times New Roman"/>
            <w:b/>
            <w:color w:val="000000" w:themeColor="text1"/>
          </w:rPr>
          <w:delText>:</w:delText>
        </w:r>
      </w:del>
      <w:del w:id="4639" w:author="TOSHIBA" w:date="2015-10-28T12:18:00Z">
        <w:r w:rsidDel="00225EC7">
          <w:rPr>
            <w:rFonts w:ascii="Times New Roman" w:hAnsi="Times New Roman" w:cs="Times New Roman"/>
            <w:b/>
            <w:color w:val="FF0000"/>
          </w:rPr>
          <w:delText xml:space="preserve"> </w:delText>
        </w:r>
      </w:del>
      <w:ins w:id="4640" w:author="EUGENIA ARCE LONDONO" w:date="2015-04-29T09:25:00Z">
        <w:del w:id="4641" w:author="TOSHIBA" w:date="2015-10-28T12:18:00Z">
          <w:r w:rsidDel="00225EC7">
            <w:rPr>
              <w:rFonts w:ascii="Times New Roman" w:hAnsi="Times New Roman" w:cs="Times New Roman"/>
              <w:b/>
              <w:color w:val="000000" w:themeColor="text1"/>
            </w:rPr>
            <w:delText xml:space="preserve"> </w:delText>
          </w:r>
        </w:del>
      </w:ins>
      <w:ins w:id="4642" w:author="TOSHIBA" w:date="2015-10-28T12:18:00Z">
        <w:r w:rsidR="00225EC7">
          <w:rPr>
            <w:rFonts w:ascii="Times New Roman" w:hAnsi="Times New Roman" w:cs="Times New Roman"/>
            <w:b/>
            <w:color w:val="FF0000"/>
          </w:rPr>
          <w:t xml:space="preserve"> </w:t>
        </w:r>
      </w:ins>
      <w:ins w:id="4643" w:author="EUGENIA ARCE LONDONO" w:date="2015-04-29T09:25:00Z">
        <w:r>
          <w:rPr>
            <w:rFonts w:ascii="Times New Roman" w:hAnsi="Times New Roman" w:cs="Times New Roman"/>
            <w:b/>
            <w:color w:val="000000" w:themeColor="text1"/>
          </w:rPr>
          <w:t>del estudiante</w:t>
        </w:r>
      </w:ins>
    </w:p>
    <w:p w14:paraId="364CB566" w14:textId="77777777" w:rsidR="00D22CC6" w:rsidRPr="009B40B4" w:rsidRDefault="00D22CC6" w:rsidP="00D22CC6">
      <w:pPr>
        <w:spacing w:after="0"/>
        <w:rPr>
          <w:del w:id="4644" w:author="EUGENIA ARCE LONDONO" w:date="2015-04-29T09:25:00Z"/>
          <w:rFonts w:ascii="Times New Roman" w:hAnsi="Times New Roman" w:cs="Times New Roman"/>
          <w:b/>
          <w:color w:val="FF0000"/>
        </w:rPr>
      </w:pPr>
    </w:p>
    <w:p w14:paraId="37D7DB81" w14:textId="77777777" w:rsidR="00D22CC6" w:rsidRDefault="00D22CC6" w:rsidP="00D22CC6">
      <w:pPr>
        <w:spacing w:after="0"/>
        <w:rPr>
          <w:ins w:id="4645" w:author="EUGENIA ARCE LONDONO" w:date="2015-04-29T09:25:00Z"/>
          <w:rFonts w:ascii="Times New Roman" w:hAnsi="Times New Roman" w:cs="Times New Roman"/>
          <w:b/>
          <w:color w:val="FF0000"/>
        </w:rPr>
      </w:pPr>
      <w:del w:id="4646" w:author="EUGENIA ARCE LONDONO" w:date="2015-04-29T09:25:00Z">
        <w:r w:rsidRPr="00762F49">
          <w:rPr>
            <w:rFonts w:ascii="Times New Roman" w:hAnsi="Times New Roman" w:cs="Times New Roman"/>
            <w:color w:val="000000" w:themeColor="text1"/>
          </w:rPr>
          <w:delText>Identifico</w:delText>
        </w:r>
      </w:del>
      <w:ins w:id="4647" w:author="EUGENIA ARCE LONDONO" w:date="2015-04-29T09:25:00Z">
        <w:r>
          <w:rPr>
            <w:rFonts w:ascii="Times New Roman" w:hAnsi="Times New Roman" w:cs="Times New Roman"/>
            <w:b/>
            <w:color w:val="FF0000"/>
          </w:rPr>
          <w:t xml:space="preserve"> </w:t>
        </w:r>
      </w:ins>
    </w:p>
    <w:p w14:paraId="6F0CA858" w14:textId="77777777" w:rsidR="00D22CC6" w:rsidRPr="00C25CFF" w:rsidRDefault="00D22CC6" w:rsidP="00D22CC6">
      <w:pPr>
        <w:spacing w:after="0"/>
        <w:rPr>
          <w:ins w:id="4648" w:author="EUGENIA ARCE LONDONO" w:date="2015-04-29T09:25:00Z"/>
          <w:rFonts w:ascii="Times New Roman" w:hAnsi="Times New Roman" w:cs="Times New Roman"/>
        </w:rPr>
      </w:pPr>
      <w:ins w:id="4649" w:author="EUGENIA ARCE LONDONO" w:date="2015-04-29T09:25:00Z">
        <w:r w:rsidRPr="00C25CFF">
          <w:rPr>
            <w:rFonts w:ascii="Times New Roman" w:hAnsi="Times New Roman" w:cs="Times New Roman"/>
          </w:rPr>
          <w:t xml:space="preserve">Los </w:t>
        </w:r>
        <w:r>
          <w:rPr>
            <w:rFonts w:ascii="Times New Roman" w:hAnsi="Times New Roman" w:cs="Times New Roman"/>
          </w:rPr>
          <w:t>estudiantes podrán desarrollar las competencias que les permitan:</w:t>
        </w:r>
      </w:ins>
    </w:p>
    <w:p w14:paraId="53A338EB" w14:textId="0722FAEC" w:rsidR="00D22CC6" w:rsidRPr="00762F49" w:rsidRDefault="00D22CC6" w:rsidP="00D22CC6">
      <w:pPr>
        <w:pStyle w:val="Prrafodelista"/>
        <w:numPr>
          <w:ilvl w:val="0"/>
          <w:numId w:val="34"/>
        </w:numPr>
        <w:spacing w:after="0"/>
        <w:jc w:val="both"/>
        <w:rPr>
          <w:rFonts w:ascii="Times New Roman" w:hAnsi="Times New Roman" w:cs="Times New Roman"/>
          <w:color w:val="000000" w:themeColor="text1"/>
        </w:rPr>
      </w:pPr>
      <w:ins w:id="4650" w:author="EUGENIA ARCE LONDONO" w:date="2015-04-29T09:25:00Z">
        <w:r>
          <w:rPr>
            <w:rFonts w:ascii="Times New Roman" w:hAnsi="Times New Roman" w:cs="Times New Roman"/>
            <w:color w:val="000000" w:themeColor="text1"/>
          </w:rPr>
          <w:t>Identificar</w:t>
        </w:r>
      </w:ins>
      <w:r w:rsidRPr="00762F4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y </w:t>
      </w:r>
      <w:del w:id="4651" w:author="EUGENIA ARCE LONDONO" w:date="2015-04-29T09:25:00Z">
        <w:r w:rsidRPr="00762F49">
          <w:rPr>
            <w:rFonts w:ascii="Times New Roman" w:hAnsi="Times New Roman" w:cs="Times New Roman"/>
            <w:color w:val="000000" w:themeColor="text1"/>
          </w:rPr>
          <w:delText>localizo</w:delText>
        </w:r>
      </w:del>
      <w:ins w:id="4652" w:author="EUGENIA ARCE LONDONO" w:date="2015-04-29T09:25:00Z">
        <w:r>
          <w:rPr>
            <w:rFonts w:ascii="Times New Roman" w:hAnsi="Times New Roman" w:cs="Times New Roman"/>
            <w:color w:val="000000" w:themeColor="text1"/>
          </w:rPr>
          <w:t>localizar</w:t>
        </w:r>
      </w:ins>
      <w:r w:rsidRPr="00762F49">
        <w:rPr>
          <w:rFonts w:ascii="Times New Roman" w:hAnsi="Times New Roman" w:cs="Times New Roman"/>
          <w:color w:val="000000" w:themeColor="text1"/>
        </w:rPr>
        <w:t xml:space="preserve"> características físicas de </w:t>
      </w:r>
      <w:ins w:id="4653" w:author="Dayrtman Fajardo Vásquez" w:date="2015-11-12T19:10:00Z">
        <w:r w:rsidR="002C7B19">
          <w:rPr>
            <w:rFonts w:ascii="Times New Roman" w:hAnsi="Times New Roman" w:cs="Times New Roman"/>
            <w:color w:val="000000" w:themeColor="text1"/>
          </w:rPr>
          <w:t xml:space="preserve">Europa, Asia y </w:t>
        </w:r>
      </w:ins>
      <w:ins w:id="4654" w:author="Dayrtman Fajardo Vásquez" w:date="2015-11-12T19:11:00Z">
        <w:r w:rsidR="002C7B19">
          <w:rPr>
            <w:rFonts w:ascii="Times New Roman" w:hAnsi="Times New Roman" w:cs="Times New Roman"/>
            <w:color w:val="000000" w:themeColor="text1"/>
          </w:rPr>
          <w:t>África</w:t>
        </w:r>
      </w:ins>
      <w:del w:id="4655" w:author="Dayrtman Fajardo Vásquez" w:date="2015-11-12T19:10:00Z">
        <w:r w:rsidRPr="00762F49" w:rsidDel="002C7B19">
          <w:rPr>
            <w:rFonts w:ascii="Times New Roman" w:hAnsi="Times New Roman" w:cs="Times New Roman"/>
            <w:color w:val="000000" w:themeColor="text1"/>
          </w:rPr>
          <w:delText xml:space="preserve">los diferentes </w:delText>
        </w:r>
        <w:commentRangeStart w:id="4656"/>
        <w:r w:rsidRPr="00762F49" w:rsidDel="002C7B19">
          <w:rPr>
            <w:rFonts w:ascii="Times New Roman" w:hAnsi="Times New Roman" w:cs="Times New Roman"/>
            <w:color w:val="000000" w:themeColor="text1"/>
          </w:rPr>
          <w:delText>continentes</w:delText>
        </w:r>
        <w:commentRangeEnd w:id="4656"/>
        <w:r w:rsidR="005A6228" w:rsidDel="002C7B19">
          <w:rPr>
            <w:rStyle w:val="Refdecomentario"/>
            <w:rFonts w:ascii="Calibri" w:eastAsia="Calibri" w:hAnsi="Calibri" w:cs="Times New Roman"/>
            <w:lang w:val="es-MX"/>
          </w:rPr>
          <w:commentReference w:id="4656"/>
        </w:r>
      </w:del>
      <w:ins w:id="4657" w:author="EUGENIA ARCE LONDONO" w:date="2015-04-29T09:25:00Z">
        <w:del w:id="4658" w:author="Dayrtman Fajardo Vásquez" w:date="2015-11-12T19:10:00Z">
          <w:r w:rsidDel="002C7B19">
            <w:rPr>
              <w:rFonts w:ascii="Times New Roman" w:hAnsi="Times New Roman" w:cs="Times New Roman"/>
              <w:color w:val="000000" w:themeColor="text1"/>
            </w:rPr>
            <w:delText>.</w:delText>
          </w:r>
        </w:del>
      </w:ins>
    </w:p>
    <w:p w14:paraId="37CB8070" w14:textId="203A70FD" w:rsidR="00D22CC6" w:rsidRPr="00762F49" w:rsidRDefault="00D22CC6" w:rsidP="00D22CC6">
      <w:pPr>
        <w:pStyle w:val="Prrafodelista"/>
        <w:numPr>
          <w:ilvl w:val="0"/>
          <w:numId w:val="34"/>
        </w:numPr>
        <w:spacing w:after="0"/>
        <w:jc w:val="both"/>
        <w:rPr>
          <w:rFonts w:ascii="Times New Roman" w:hAnsi="Times New Roman" w:cs="Times New Roman"/>
          <w:color w:val="000000" w:themeColor="text1"/>
        </w:rPr>
      </w:pPr>
      <w:del w:id="4659" w:author="EUGENIA ARCE LONDONO" w:date="2015-04-29T09:25:00Z">
        <w:r w:rsidRPr="00762F49">
          <w:rPr>
            <w:rFonts w:ascii="Times New Roman" w:hAnsi="Times New Roman" w:cs="Times New Roman"/>
            <w:color w:val="000000" w:themeColor="text1"/>
          </w:rPr>
          <w:delText>Identifico</w:delText>
        </w:r>
      </w:del>
      <w:ins w:id="4660" w:author="EUGENIA ARCE LONDONO" w:date="2015-04-29T09:25:00Z">
        <w:r>
          <w:rPr>
            <w:rFonts w:ascii="Times New Roman" w:hAnsi="Times New Roman" w:cs="Times New Roman"/>
            <w:color w:val="000000" w:themeColor="text1"/>
          </w:rPr>
          <w:t>Identificar</w:t>
        </w:r>
      </w:ins>
      <w:r w:rsidRPr="00762F49">
        <w:rPr>
          <w:rFonts w:ascii="Times New Roman" w:hAnsi="Times New Roman" w:cs="Times New Roman"/>
          <w:color w:val="000000" w:themeColor="text1"/>
        </w:rPr>
        <w:t xml:space="preserve"> y </w:t>
      </w:r>
      <w:del w:id="4661" w:author="EUGENIA ARCE LONDONO" w:date="2015-04-29T09:25:00Z">
        <w:r w:rsidRPr="00762F49">
          <w:rPr>
            <w:rFonts w:ascii="Times New Roman" w:hAnsi="Times New Roman" w:cs="Times New Roman"/>
            <w:color w:val="000000" w:themeColor="text1"/>
          </w:rPr>
          <w:delText>explico</w:delText>
        </w:r>
      </w:del>
      <w:ins w:id="4662" w:author="TOSHIBA" w:date="2015-10-31T14:58:00Z">
        <w:r w:rsidR="00881A43">
          <w:rPr>
            <w:rFonts w:ascii="Times New Roman" w:hAnsi="Times New Roman" w:cs="Times New Roman"/>
            <w:color w:val="000000" w:themeColor="text1"/>
          </w:rPr>
          <w:t xml:space="preserve"> </w:t>
        </w:r>
      </w:ins>
      <w:ins w:id="4663" w:author="EUGENIA ARCE LONDONO" w:date="2015-04-29T09:25:00Z">
        <w:r>
          <w:rPr>
            <w:rFonts w:ascii="Times New Roman" w:hAnsi="Times New Roman" w:cs="Times New Roman"/>
            <w:color w:val="000000" w:themeColor="text1"/>
          </w:rPr>
          <w:t>explicar</w:t>
        </w:r>
      </w:ins>
      <w:r w:rsidRPr="00762F49">
        <w:rPr>
          <w:rFonts w:ascii="Times New Roman" w:hAnsi="Times New Roman" w:cs="Times New Roman"/>
          <w:color w:val="000000" w:themeColor="text1"/>
        </w:rPr>
        <w:t xml:space="preserve"> características humanas de </w:t>
      </w:r>
      <w:ins w:id="4664" w:author="Dayrtman Fajardo Vásquez" w:date="2015-11-12T19:11:00Z">
        <w:r w:rsidR="002C7B19">
          <w:rPr>
            <w:rFonts w:ascii="Times New Roman" w:hAnsi="Times New Roman" w:cs="Times New Roman"/>
            <w:color w:val="000000" w:themeColor="text1"/>
          </w:rPr>
          <w:t>Europa, Asia y África.</w:t>
        </w:r>
      </w:ins>
      <w:del w:id="4665" w:author="Dayrtman Fajardo Vásquez" w:date="2015-11-12T19:11:00Z">
        <w:r w:rsidRPr="00762F49" w:rsidDel="002C7B19">
          <w:rPr>
            <w:rFonts w:ascii="Times New Roman" w:hAnsi="Times New Roman" w:cs="Times New Roman"/>
            <w:color w:val="000000" w:themeColor="text1"/>
          </w:rPr>
          <w:delText xml:space="preserve">los diferentes </w:delText>
        </w:r>
        <w:commentRangeStart w:id="4666"/>
        <w:r w:rsidRPr="00762F49" w:rsidDel="002C7B19">
          <w:rPr>
            <w:rFonts w:ascii="Times New Roman" w:hAnsi="Times New Roman" w:cs="Times New Roman"/>
            <w:color w:val="000000" w:themeColor="text1"/>
          </w:rPr>
          <w:delText>continentes</w:delText>
        </w:r>
        <w:commentRangeEnd w:id="4666"/>
        <w:r w:rsidR="005A6228" w:rsidDel="002C7B19">
          <w:rPr>
            <w:rStyle w:val="Refdecomentario"/>
            <w:rFonts w:ascii="Calibri" w:eastAsia="Calibri" w:hAnsi="Calibri" w:cs="Times New Roman"/>
            <w:lang w:val="es-MX"/>
          </w:rPr>
          <w:commentReference w:id="4666"/>
        </w:r>
      </w:del>
      <w:ins w:id="4667" w:author="EUGENIA ARCE LONDONO" w:date="2015-04-29T09:25:00Z">
        <w:del w:id="4668" w:author="Dayrtman Fajardo Vásquez" w:date="2015-11-12T19:11:00Z">
          <w:r w:rsidDel="002C7B19">
            <w:rPr>
              <w:rFonts w:ascii="Times New Roman" w:hAnsi="Times New Roman" w:cs="Times New Roman"/>
              <w:color w:val="000000" w:themeColor="text1"/>
            </w:rPr>
            <w:delText>.</w:delText>
          </w:r>
        </w:del>
      </w:ins>
    </w:p>
    <w:p w14:paraId="150B2633" w14:textId="77777777" w:rsidR="00D22CC6" w:rsidRPr="00762F49" w:rsidRDefault="00D22CC6" w:rsidP="00D22CC6">
      <w:pPr>
        <w:pStyle w:val="Prrafodelista"/>
        <w:numPr>
          <w:ilvl w:val="0"/>
          <w:numId w:val="34"/>
        </w:numPr>
        <w:spacing w:after="0"/>
        <w:jc w:val="both"/>
        <w:rPr>
          <w:rFonts w:ascii="Times New Roman" w:hAnsi="Times New Roman" w:cs="Times New Roman"/>
          <w:color w:val="000000" w:themeColor="text1"/>
        </w:rPr>
      </w:pPr>
      <w:del w:id="4669" w:author="EUGENIA ARCE LONDONO" w:date="2015-04-29T09:25:00Z">
        <w:r w:rsidRPr="00762F49">
          <w:rPr>
            <w:rFonts w:ascii="Times New Roman" w:hAnsi="Times New Roman" w:cs="Times New Roman"/>
            <w:color w:val="000000" w:themeColor="text1"/>
          </w:rPr>
          <w:delText>Establezco</w:delText>
        </w:r>
      </w:del>
      <w:ins w:id="4670" w:author="TOSHIBA" w:date="2015-10-31T14:58:00Z">
        <w:r w:rsidR="00881A43">
          <w:rPr>
            <w:rFonts w:ascii="Times New Roman" w:hAnsi="Times New Roman" w:cs="Times New Roman"/>
            <w:color w:val="000000" w:themeColor="text1"/>
          </w:rPr>
          <w:t xml:space="preserve"> </w:t>
        </w:r>
      </w:ins>
      <w:ins w:id="4671" w:author="EUGENIA ARCE LONDONO" w:date="2015-04-29T09:25:00Z">
        <w:r w:rsidRPr="00762F49">
          <w:rPr>
            <w:rFonts w:ascii="Times New Roman" w:hAnsi="Times New Roman" w:cs="Times New Roman"/>
            <w:color w:val="000000" w:themeColor="text1"/>
          </w:rPr>
          <w:t>Estable</w:t>
        </w:r>
        <w:r>
          <w:rPr>
            <w:rFonts w:ascii="Times New Roman" w:hAnsi="Times New Roman" w:cs="Times New Roman"/>
            <w:color w:val="000000" w:themeColor="text1"/>
          </w:rPr>
          <w:t>cer</w:t>
        </w:r>
      </w:ins>
      <w:r w:rsidRPr="00762F49">
        <w:rPr>
          <w:rFonts w:ascii="Times New Roman" w:hAnsi="Times New Roman" w:cs="Times New Roman"/>
          <w:color w:val="000000" w:themeColor="text1"/>
        </w:rPr>
        <w:t xml:space="preserve"> relaciones entre la ubicación geoespacial y las características climáticas del entorno de diferentes culturas.</w:t>
      </w:r>
    </w:p>
    <w:p w14:paraId="67C54060" w14:textId="77777777" w:rsidR="00D22CC6" w:rsidRPr="00762F49" w:rsidRDefault="00D22CC6" w:rsidP="00D22CC6">
      <w:pPr>
        <w:pStyle w:val="Prrafodelista"/>
        <w:numPr>
          <w:ilvl w:val="0"/>
          <w:numId w:val="34"/>
        </w:numPr>
        <w:spacing w:after="0"/>
        <w:jc w:val="both"/>
        <w:rPr>
          <w:rFonts w:ascii="Times New Roman" w:hAnsi="Times New Roman" w:cs="Times New Roman"/>
          <w:color w:val="000000" w:themeColor="text1"/>
        </w:rPr>
      </w:pPr>
      <w:del w:id="4672" w:author="EUGENIA ARCE LONDONO" w:date="2015-04-29T09:25:00Z">
        <w:r w:rsidRPr="00762F49">
          <w:rPr>
            <w:rFonts w:ascii="Times New Roman" w:hAnsi="Times New Roman" w:cs="Times New Roman"/>
            <w:color w:val="000000" w:themeColor="text1"/>
          </w:rPr>
          <w:delText>Recolecto</w:delText>
        </w:r>
      </w:del>
      <w:ins w:id="4673" w:author="TOSHIBA" w:date="2015-10-31T14:58:00Z">
        <w:r w:rsidR="00881A43">
          <w:rPr>
            <w:rFonts w:ascii="Times New Roman" w:hAnsi="Times New Roman" w:cs="Times New Roman"/>
            <w:color w:val="000000" w:themeColor="text1"/>
          </w:rPr>
          <w:t xml:space="preserve"> </w:t>
        </w:r>
      </w:ins>
      <w:ins w:id="4674" w:author="EUGENIA ARCE LONDONO" w:date="2015-04-29T09:25:00Z">
        <w:r>
          <w:rPr>
            <w:rFonts w:ascii="Times New Roman" w:hAnsi="Times New Roman" w:cs="Times New Roman"/>
            <w:color w:val="000000" w:themeColor="text1"/>
          </w:rPr>
          <w:t>Recolectar</w:t>
        </w:r>
      </w:ins>
      <w:r w:rsidRPr="00762F49">
        <w:rPr>
          <w:rFonts w:ascii="Times New Roman" w:hAnsi="Times New Roman" w:cs="Times New Roman"/>
          <w:color w:val="000000" w:themeColor="text1"/>
        </w:rPr>
        <w:t xml:space="preserve"> y </w:t>
      </w:r>
      <w:del w:id="4675" w:author="EUGENIA ARCE LONDONO" w:date="2015-04-29T09:25:00Z">
        <w:r w:rsidRPr="00762F49">
          <w:rPr>
            <w:rFonts w:ascii="Times New Roman" w:hAnsi="Times New Roman" w:cs="Times New Roman"/>
            <w:color w:val="000000" w:themeColor="text1"/>
          </w:rPr>
          <w:delText>registro</w:delText>
        </w:r>
      </w:del>
      <w:ins w:id="4676" w:author="TOSHIBA" w:date="2015-10-31T14:58:00Z">
        <w:r w:rsidR="00881A43">
          <w:rPr>
            <w:rFonts w:ascii="Times New Roman" w:hAnsi="Times New Roman" w:cs="Times New Roman"/>
            <w:color w:val="000000" w:themeColor="text1"/>
          </w:rPr>
          <w:t xml:space="preserve"> </w:t>
        </w:r>
      </w:ins>
      <w:ins w:id="4677" w:author="EUGENIA ARCE LONDONO" w:date="2015-04-29T09:25:00Z">
        <w:r w:rsidRPr="00762F49">
          <w:rPr>
            <w:rFonts w:ascii="Times New Roman" w:hAnsi="Times New Roman" w:cs="Times New Roman"/>
            <w:color w:val="000000" w:themeColor="text1"/>
          </w:rPr>
          <w:t>registr</w:t>
        </w:r>
        <w:r>
          <w:rPr>
            <w:rFonts w:ascii="Times New Roman" w:hAnsi="Times New Roman" w:cs="Times New Roman"/>
            <w:color w:val="000000" w:themeColor="text1"/>
          </w:rPr>
          <w:t>ar</w:t>
        </w:r>
      </w:ins>
      <w:r w:rsidRPr="00762F49">
        <w:rPr>
          <w:rFonts w:ascii="Times New Roman" w:hAnsi="Times New Roman" w:cs="Times New Roman"/>
          <w:color w:val="000000" w:themeColor="text1"/>
        </w:rPr>
        <w:t xml:space="preserve"> sistemáticamente información que </w:t>
      </w:r>
      <w:del w:id="4678" w:author="EUGENIA ARCE LONDONO" w:date="2015-04-29T09:25:00Z">
        <w:r w:rsidRPr="00762F49">
          <w:rPr>
            <w:rFonts w:ascii="Times New Roman" w:hAnsi="Times New Roman" w:cs="Times New Roman"/>
            <w:color w:val="000000" w:themeColor="text1"/>
          </w:rPr>
          <w:delText>obtengo</w:delText>
        </w:r>
      </w:del>
      <w:ins w:id="4679" w:author="EUGENIA ARCE LONDONO" w:date="2015-04-29T09:25:00Z">
        <w:r w:rsidRPr="00762F49">
          <w:rPr>
            <w:rFonts w:ascii="Times New Roman" w:hAnsi="Times New Roman" w:cs="Times New Roman"/>
            <w:color w:val="000000" w:themeColor="text1"/>
          </w:rPr>
          <w:t>obt</w:t>
        </w:r>
        <w:r>
          <w:rPr>
            <w:rFonts w:ascii="Times New Roman" w:hAnsi="Times New Roman" w:cs="Times New Roman"/>
            <w:color w:val="000000" w:themeColor="text1"/>
          </w:rPr>
          <w:t>ienen</w:t>
        </w:r>
      </w:ins>
      <w:r w:rsidRPr="00762F49">
        <w:rPr>
          <w:rFonts w:ascii="Times New Roman" w:hAnsi="Times New Roman" w:cs="Times New Roman"/>
          <w:color w:val="000000" w:themeColor="text1"/>
        </w:rPr>
        <w:t xml:space="preserve"> de diferentes fuentes (orales, escritas, iconográficas, virtuales</w:t>
      </w:r>
      <w:del w:id="4680" w:author="EUGENIA ARCE LONDONO" w:date="2015-04-29T09:25:00Z">
        <w:r w:rsidRPr="00762F49">
          <w:rPr>
            <w:rFonts w:ascii="Times New Roman" w:hAnsi="Times New Roman" w:cs="Times New Roman"/>
            <w:color w:val="000000" w:themeColor="text1"/>
          </w:rPr>
          <w:delText>…).</w:delText>
        </w:r>
      </w:del>
      <w:ins w:id="4681" w:author="EUGENIA ARCE LONDONO" w:date="2015-04-29T09:25:00Z">
        <w:r>
          <w:rPr>
            <w:rFonts w:ascii="Times New Roman" w:hAnsi="Times New Roman" w:cs="Times New Roman"/>
            <w:color w:val="000000" w:themeColor="text1"/>
          </w:rPr>
          <w:t>, etc.</w:t>
        </w:r>
        <w:r w:rsidRPr="00762F49">
          <w:rPr>
            <w:rFonts w:ascii="Times New Roman" w:hAnsi="Times New Roman" w:cs="Times New Roman"/>
            <w:color w:val="000000" w:themeColor="text1"/>
          </w:rPr>
          <w:t>).</w:t>
        </w:r>
      </w:ins>
    </w:p>
    <w:p w14:paraId="15439884" w14:textId="77777777" w:rsidR="00D22CC6" w:rsidRPr="00762F49" w:rsidRDefault="00D22CC6" w:rsidP="00D22CC6">
      <w:pPr>
        <w:pStyle w:val="Prrafodelista"/>
        <w:numPr>
          <w:ilvl w:val="0"/>
          <w:numId w:val="34"/>
        </w:numPr>
        <w:spacing w:after="0"/>
        <w:jc w:val="both"/>
        <w:rPr>
          <w:rFonts w:ascii="Times New Roman" w:hAnsi="Times New Roman" w:cs="Times New Roman"/>
          <w:color w:val="000000" w:themeColor="text1"/>
        </w:rPr>
      </w:pPr>
      <w:del w:id="4682" w:author="EUGENIA ARCE LONDONO" w:date="2015-04-29T09:25:00Z">
        <w:r w:rsidRPr="00762F49">
          <w:rPr>
            <w:rFonts w:ascii="Times New Roman" w:hAnsi="Times New Roman" w:cs="Times New Roman"/>
            <w:color w:val="000000" w:themeColor="text1"/>
          </w:rPr>
          <w:delText>Analizo</w:delText>
        </w:r>
      </w:del>
      <w:ins w:id="4683" w:author="TOSHIBA" w:date="2015-10-31T14:58:00Z">
        <w:r w:rsidR="00881A43">
          <w:rPr>
            <w:rFonts w:ascii="Times New Roman" w:hAnsi="Times New Roman" w:cs="Times New Roman"/>
            <w:color w:val="000000" w:themeColor="text1"/>
          </w:rPr>
          <w:t xml:space="preserve"> </w:t>
        </w:r>
      </w:ins>
      <w:ins w:id="4684" w:author="EUGENIA ARCE LONDONO" w:date="2015-04-29T09:25:00Z">
        <w:r>
          <w:rPr>
            <w:rFonts w:ascii="Times New Roman" w:hAnsi="Times New Roman" w:cs="Times New Roman"/>
            <w:color w:val="000000" w:themeColor="text1"/>
          </w:rPr>
          <w:t>Analizar</w:t>
        </w:r>
      </w:ins>
      <w:r w:rsidRPr="00762F49">
        <w:rPr>
          <w:rFonts w:ascii="Times New Roman" w:hAnsi="Times New Roman" w:cs="Times New Roman"/>
          <w:color w:val="000000" w:themeColor="text1"/>
        </w:rPr>
        <w:t xml:space="preserve"> los res</w:t>
      </w:r>
      <w:r>
        <w:rPr>
          <w:rFonts w:ascii="Times New Roman" w:hAnsi="Times New Roman" w:cs="Times New Roman"/>
          <w:color w:val="000000" w:themeColor="text1"/>
        </w:rPr>
        <w:t xml:space="preserve">ultados y </w:t>
      </w:r>
      <w:del w:id="4685" w:author="EUGENIA ARCE LONDONO" w:date="2015-04-29T09:25:00Z">
        <w:r w:rsidRPr="00762F49">
          <w:rPr>
            <w:rFonts w:ascii="Times New Roman" w:hAnsi="Times New Roman" w:cs="Times New Roman"/>
            <w:color w:val="000000" w:themeColor="text1"/>
          </w:rPr>
          <w:delText>saco</w:delText>
        </w:r>
      </w:del>
      <w:ins w:id="4686" w:author="EUGENIA ARCE LONDONO" w:date="2015-04-29T09:25:00Z">
        <w:r>
          <w:rPr>
            <w:rFonts w:ascii="Times New Roman" w:hAnsi="Times New Roman" w:cs="Times New Roman"/>
            <w:color w:val="000000" w:themeColor="text1"/>
          </w:rPr>
          <w:t>sacar</w:t>
        </w:r>
      </w:ins>
      <w:r w:rsidRPr="00762F49">
        <w:rPr>
          <w:rFonts w:ascii="Times New Roman" w:hAnsi="Times New Roman" w:cs="Times New Roman"/>
          <w:color w:val="000000" w:themeColor="text1"/>
        </w:rPr>
        <w:t xml:space="preserve"> conclusiones</w:t>
      </w:r>
      <w:ins w:id="4687" w:author="EUGENIA ARCE LONDONO" w:date="2015-04-29T09:25:00Z">
        <w:r>
          <w:rPr>
            <w:rFonts w:ascii="Times New Roman" w:hAnsi="Times New Roman" w:cs="Times New Roman"/>
            <w:color w:val="000000" w:themeColor="text1"/>
          </w:rPr>
          <w:t>.</w:t>
        </w:r>
      </w:ins>
    </w:p>
    <w:p w14:paraId="5D3EBA2C" w14:textId="77777777" w:rsidR="00D22CC6" w:rsidRPr="00762F49" w:rsidRDefault="00D22CC6" w:rsidP="00D22CC6">
      <w:pPr>
        <w:pStyle w:val="Prrafodelista"/>
        <w:numPr>
          <w:ilvl w:val="0"/>
          <w:numId w:val="34"/>
        </w:numPr>
        <w:spacing w:after="0"/>
        <w:jc w:val="both"/>
        <w:rPr>
          <w:rFonts w:ascii="Times New Roman" w:hAnsi="Times New Roman" w:cs="Times New Roman"/>
          <w:color w:val="000000" w:themeColor="text1"/>
        </w:rPr>
      </w:pPr>
      <w:del w:id="4688" w:author="EUGENIA ARCE LONDONO" w:date="2015-04-29T09:25:00Z">
        <w:r w:rsidRPr="00762F49">
          <w:rPr>
            <w:rFonts w:ascii="Times New Roman" w:hAnsi="Times New Roman" w:cs="Times New Roman"/>
            <w:color w:val="000000" w:themeColor="text1"/>
          </w:rPr>
          <w:delText xml:space="preserve"> Comparo</w:delText>
        </w:r>
      </w:del>
      <w:ins w:id="4689" w:author="TOSHIBA" w:date="2015-10-31T14:59:00Z">
        <w:r w:rsidR="00881A43">
          <w:rPr>
            <w:rFonts w:ascii="Times New Roman" w:hAnsi="Times New Roman" w:cs="Times New Roman"/>
            <w:color w:val="000000" w:themeColor="text1"/>
          </w:rPr>
          <w:t xml:space="preserve"> </w:t>
        </w:r>
      </w:ins>
      <w:ins w:id="4690" w:author="EUGENIA ARCE LONDONO" w:date="2015-04-29T09:25:00Z">
        <w:r>
          <w:rPr>
            <w:rFonts w:ascii="Times New Roman" w:hAnsi="Times New Roman" w:cs="Times New Roman"/>
            <w:color w:val="000000" w:themeColor="text1"/>
          </w:rPr>
          <w:t>Comparar</w:t>
        </w:r>
      </w:ins>
      <w:r w:rsidRPr="00762F49">
        <w:rPr>
          <w:rFonts w:ascii="Times New Roman" w:hAnsi="Times New Roman" w:cs="Times New Roman"/>
          <w:color w:val="000000" w:themeColor="text1"/>
        </w:rPr>
        <w:t xml:space="preserve"> las conclusiones </w:t>
      </w:r>
      <w:del w:id="4691" w:author="EUGENIA ARCE LONDONO" w:date="2015-04-29T09:25:00Z">
        <w:r w:rsidRPr="00762F49">
          <w:rPr>
            <w:rFonts w:ascii="Times New Roman" w:hAnsi="Times New Roman" w:cs="Times New Roman"/>
            <w:color w:val="000000" w:themeColor="text1"/>
          </w:rPr>
          <w:delText xml:space="preserve">a las </w:delText>
        </w:r>
      </w:del>
      <w:r>
        <w:rPr>
          <w:rFonts w:ascii="Times New Roman" w:hAnsi="Times New Roman" w:cs="Times New Roman"/>
          <w:color w:val="000000" w:themeColor="text1"/>
        </w:rPr>
        <w:t xml:space="preserve">que </w:t>
      </w:r>
      <w:del w:id="4692" w:author="EUGENIA ARCE LONDONO" w:date="2015-04-29T09:25:00Z">
        <w:r w:rsidRPr="00762F49">
          <w:rPr>
            <w:rFonts w:ascii="Times New Roman" w:hAnsi="Times New Roman" w:cs="Times New Roman"/>
            <w:color w:val="000000" w:themeColor="text1"/>
          </w:rPr>
          <w:delText>llego</w:delText>
        </w:r>
      </w:del>
      <w:ins w:id="4693" w:author="EUGENIA ARCE LONDONO" w:date="2015-04-29T09:25:00Z">
        <w:r>
          <w:rPr>
            <w:rFonts w:ascii="Times New Roman" w:hAnsi="Times New Roman" w:cs="Times New Roman"/>
            <w:color w:val="000000" w:themeColor="text1"/>
          </w:rPr>
          <w:t>obtienen</w:t>
        </w:r>
      </w:ins>
      <w:r>
        <w:rPr>
          <w:rFonts w:ascii="Times New Roman" w:hAnsi="Times New Roman" w:cs="Times New Roman"/>
          <w:color w:val="000000" w:themeColor="text1"/>
        </w:rPr>
        <w:t xml:space="preserve"> </w:t>
      </w:r>
      <w:r w:rsidRPr="00762F49">
        <w:rPr>
          <w:rFonts w:ascii="Times New Roman" w:hAnsi="Times New Roman" w:cs="Times New Roman"/>
          <w:color w:val="000000" w:themeColor="text1"/>
        </w:rPr>
        <w:t xml:space="preserve">después de hacer la investigación con </w:t>
      </w:r>
      <w:del w:id="4694" w:author="EUGENIA ARCE LONDONO" w:date="2015-04-29T09:25:00Z">
        <w:r w:rsidRPr="00762F49">
          <w:rPr>
            <w:rFonts w:ascii="Times New Roman" w:hAnsi="Times New Roman" w:cs="Times New Roman"/>
            <w:color w:val="000000" w:themeColor="text1"/>
          </w:rPr>
          <w:delText>mis</w:delText>
        </w:r>
      </w:del>
      <w:ins w:id="4695" w:author="TOSHIBA" w:date="2015-10-31T14:59:00Z">
        <w:r w:rsidR="00881A43">
          <w:rPr>
            <w:rFonts w:ascii="Times New Roman" w:hAnsi="Times New Roman" w:cs="Times New Roman"/>
            <w:color w:val="000000" w:themeColor="text1"/>
          </w:rPr>
          <w:t xml:space="preserve"> </w:t>
        </w:r>
      </w:ins>
      <w:ins w:id="4696" w:author="EUGENIA ARCE LONDONO" w:date="2015-04-29T09:25:00Z">
        <w:r>
          <w:rPr>
            <w:rFonts w:ascii="Times New Roman" w:hAnsi="Times New Roman" w:cs="Times New Roman"/>
            <w:color w:val="000000" w:themeColor="text1"/>
          </w:rPr>
          <w:t>su</w:t>
        </w:r>
        <w:r w:rsidRPr="00762F49">
          <w:rPr>
            <w:rFonts w:ascii="Times New Roman" w:hAnsi="Times New Roman" w:cs="Times New Roman"/>
            <w:color w:val="000000" w:themeColor="text1"/>
          </w:rPr>
          <w:t>s</w:t>
        </w:r>
      </w:ins>
      <w:r w:rsidRPr="00762F49">
        <w:rPr>
          <w:rFonts w:ascii="Times New Roman" w:hAnsi="Times New Roman" w:cs="Times New Roman"/>
          <w:color w:val="000000" w:themeColor="text1"/>
        </w:rPr>
        <w:t xml:space="preserve"> conjeturas iniciales.</w:t>
      </w:r>
    </w:p>
    <w:p w14:paraId="4A7908FE" w14:textId="77777777" w:rsidR="00D22CC6" w:rsidRDefault="00D22CC6" w:rsidP="00D22CC6">
      <w:pPr>
        <w:spacing w:after="0"/>
        <w:jc w:val="both"/>
        <w:rPr>
          <w:rFonts w:ascii="Times New Roman" w:hAnsi="Times New Roman" w:cs="Times New Roman"/>
        </w:rPr>
      </w:pPr>
    </w:p>
    <w:p w14:paraId="205ADE67" w14:textId="77777777" w:rsidR="00D22CC6" w:rsidRPr="0082771D"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Estrategia didáctica</w:t>
      </w:r>
    </w:p>
    <w:p w14:paraId="5912DEFF" w14:textId="77777777" w:rsidR="00D22CC6" w:rsidRDefault="00D22CC6" w:rsidP="00D22CC6">
      <w:pPr>
        <w:spacing w:after="0"/>
        <w:jc w:val="both"/>
        <w:rPr>
          <w:rFonts w:ascii="Times New Roman" w:hAnsi="Times New Roman" w:cs="Times New Roman"/>
        </w:rPr>
      </w:pPr>
    </w:p>
    <w:p w14:paraId="4401C4B6" w14:textId="77777777" w:rsidR="00D22CC6" w:rsidRPr="007A68C8" w:rsidRDefault="00D22CC6" w:rsidP="00D22CC6">
      <w:pPr>
        <w:shd w:val="clear" w:color="auto" w:fill="FFFFFF"/>
        <w:spacing w:after="0"/>
        <w:jc w:val="both"/>
        <w:rPr>
          <w:rFonts w:ascii="Times New Roman" w:hAnsi="Times New Roman" w:cs="Times New Roman"/>
        </w:rPr>
      </w:pPr>
      <w:r w:rsidRPr="007A68C8">
        <w:rPr>
          <w:rFonts w:ascii="Times New Roman" w:hAnsi="Times New Roman" w:cs="Times New Roman"/>
        </w:rPr>
        <w:t>En un mundo cada vez más interconectado</w:t>
      </w:r>
      <w:del w:id="4697" w:author="EUGENIA ARCE LONDONO" w:date="2015-04-29T09:25:00Z">
        <w:r w:rsidRPr="007A68C8">
          <w:rPr>
            <w:rFonts w:ascii="Times New Roman" w:hAnsi="Times New Roman" w:cs="Times New Roman"/>
          </w:rPr>
          <w:delText>,</w:delText>
        </w:r>
      </w:del>
      <w:r w:rsidRPr="007A68C8">
        <w:rPr>
          <w:rFonts w:ascii="Times New Roman" w:hAnsi="Times New Roman" w:cs="Times New Roman"/>
        </w:rPr>
        <w:t xml:space="preserve"> se reclama </w:t>
      </w:r>
      <w:r>
        <w:rPr>
          <w:rFonts w:ascii="Times New Roman" w:hAnsi="Times New Roman" w:cs="Times New Roman"/>
        </w:rPr>
        <w:t>que las personas, especialmente</w:t>
      </w:r>
      <w:del w:id="4698" w:author="EUGENIA ARCE LONDONO" w:date="2015-04-29T09:25:00Z">
        <w:r w:rsidRPr="007A68C8">
          <w:rPr>
            <w:rFonts w:ascii="Times New Roman" w:hAnsi="Times New Roman" w:cs="Times New Roman"/>
          </w:rPr>
          <w:delText>,</w:delText>
        </w:r>
      </w:del>
      <w:r w:rsidRPr="007A68C8">
        <w:rPr>
          <w:rFonts w:ascii="Times New Roman" w:hAnsi="Times New Roman" w:cs="Times New Roman"/>
        </w:rPr>
        <w:t xml:space="preserve"> los más jóvenes</w:t>
      </w:r>
      <w:ins w:id="4699" w:author="EUGENIA ARCE LONDONO" w:date="2015-04-29T09:25:00Z">
        <w:r>
          <w:rPr>
            <w:rFonts w:ascii="Times New Roman" w:hAnsi="Times New Roman" w:cs="Times New Roman"/>
          </w:rPr>
          <w:t>,</w:t>
        </w:r>
      </w:ins>
      <w:r w:rsidRPr="007A68C8">
        <w:rPr>
          <w:rFonts w:ascii="Times New Roman" w:hAnsi="Times New Roman" w:cs="Times New Roman"/>
        </w:rPr>
        <w:t xml:space="preserve"> conozcan las principales características físicas y humanas de espacios geográficos que se ubican más allá de </w:t>
      </w:r>
      <w:ins w:id="4700" w:author="EUGENIA ARCE LONDONO" w:date="2015-04-29T09:25:00Z">
        <w:r>
          <w:rPr>
            <w:rFonts w:ascii="Times New Roman" w:hAnsi="Times New Roman" w:cs="Times New Roman"/>
          </w:rPr>
          <w:t xml:space="preserve">las </w:t>
        </w:r>
      </w:ins>
      <w:r w:rsidRPr="007A68C8">
        <w:rPr>
          <w:rFonts w:ascii="Times New Roman" w:hAnsi="Times New Roman" w:cs="Times New Roman"/>
        </w:rPr>
        <w:t>fronteras del país que habitan. Para ello, es indispensable el conocimiento de los continente</w:t>
      </w:r>
      <w:r>
        <w:rPr>
          <w:rFonts w:ascii="Times New Roman" w:hAnsi="Times New Roman" w:cs="Times New Roman"/>
        </w:rPr>
        <w:t xml:space="preserve">s que forman </w:t>
      </w:r>
      <w:del w:id="4701" w:author="TOSHIBA" w:date="2015-10-30T16:42:00Z">
        <w:r w:rsidDel="007578D4">
          <w:rPr>
            <w:rFonts w:ascii="Times New Roman" w:hAnsi="Times New Roman" w:cs="Times New Roman"/>
          </w:rPr>
          <w:delText>parte d</w:delText>
        </w:r>
      </w:del>
      <w:r>
        <w:rPr>
          <w:rFonts w:ascii="Times New Roman" w:hAnsi="Times New Roman" w:cs="Times New Roman"/>
        </w:rPr>
        <w:t xml:space="preserve">el planeta </w:t>
      </w:r>
      <w:del w:id="4702" w:author="EUGENIA ARCE LONDONO" w:date="2015-04-29T09:25:00Z">
        <w:r w:rsidRPr="007A68C8">
          <w:rPr>
            <w:rFonts w:ascii="Times New Roman" w:hAnsi="Times New Roman" w:cs="Times New Roman"/>
          </w:rPr>
          <w:delText>tierra</w:delText>
        </w:r>
      </w:del>
      <w:ins w:id="4703" w:author="EUGENIA ARCE LONDONO" w:date="2015-04-29T09:25:00Z">
        <w:r>
          <w:rPr>
            <w:rFonts w:ascii="Times New Roman" w:hAnsi="Times New Roman" w:cs="Times New Roman"/>
          </w:rPr>
          <w:t>T</w:t>
        </w:r>
        <w:r w:rsidRPr="007A68C8">
          <w:rPr>
            <w:rFonts w:ascii="Times New Roman" w:hAnsi="Times New Roman" w:cs="Times New Roman"/>
          </w:rPr>
          <w:t>ierra</w:t>
        </w:r>
      </w:ins>
      <w:r>
        <w:rPr>
          <w:rFonts w:ascii="Times New Roman" w:hAnsi="Times New Roman" w:cs="Times New Roman"/>
        </w:rPr>
        <w:t>,</w:t>
      </w:r>
      <w:r w:rsidRPr="007A68C8">
        <w:rPr>
          <w:rFonts w:ascii="Times New Roman" w:hAnsi="Times New Roman" w:cs="Times New Roman"/>
        </w:rPr>
        <w:t xml:space="preserve"> de tal manera que</w:t>
      </w:r>
      <w:r>
        <w:rPr>
          <w:rFonts w:ascii="Times New Roman" w:hAnsi="Times New Roman" w:cs="Times New Roman"/>
        </w:rPr>
        <w:t xml:space="preserve"> los estudiantes</w:t>
      </w:r>
      <w:r w:rsidRPr="007A68C8">
        <w:rPr>
          <w:rFonts w:ascii="Times New Roman" w:hAnsi="Times New Roman" w:cs="Times New Roman"/>
        </w:rPr>
        <w:t xml:space="preserve"> puedan reconocer sus características físicas y humanas.</w:t>
      </w:r>
    </w:p>
    <w:p w14:paraId="12E45F6C" w14:textId="77777777" w:rsidR="00D22CC6" w:rsidRPr="00C76FD7" w:rsidRDefault="00D22CC6" w:rsidP="00D22CC6">
      <w:pPr>
        <w:shd w:val="clear" w:color="auto" w:fill="FFFFFF"/>
        <w:spacing w:after="0"/>
        <w:jc w:val="both"/>
        <w:rPr>
          <w:rFonts w:ascii="Times New Roman" w:hAnsi="Times New Roman" w:cs="Times New Roman"/>
        </w:rPr>
      </w:pPr>
    </w:p>
    <w:p w14:paraId="5E2D7BE3" w14:textId="79BAA360" w:rsidR="00D22CC6" w:rsidRPr="00087DEB" w:rsidRDefault="00D22CC6" w:rsidP="00D22CC6">
      <w:pPr>
        <w:shd w:val="clear" w:color="auto" w:fill="FFFFFF"/>
        <w:spacing w:after="240" w:line="270" w:lineRule="atLeast"/>
        <w:jc w:val="both"/>
        <w:rPr>
          <w:rFonts w:ascii="Times New Roman" w:hAnsi="Times New Roman" w:cs="Times New Roman"/>
        </w:rPr>
      </w:pPr>
      <w:r w:rsidRPr="00087DEB">
        <w:rPr>
          <w:rFonts w:ascii="Times New Roman" w:hAnsi="Times New Roman" w:cs="Times New Roman"/>
        </w:rPr>
        <w:t xml:space="preserve">Con el objetivo de proporcionar las ideas clave que ayuden a los </w:t>
      </w:r>
      <w:r w:rsidRPr="00C76FD7">
        <w:rPr>
          <w:rFonts w:ascii="Times New Roman" w:hAnsi="Times New Roman" w:cs="Times New Roman"/>
        </w:rPr>
        <w:t xml:space="preserve">estudiantes </w:t>
      </w:r>
      <w:r w:rsidRPr="00087DEB">
        <w:rPr>
          <w:rFonts w:ascii="Times New Roman" w:hAnsi="Times New Roman" w:cs="Times New Roman"/>
        </w:rPr>
        <w:t>a comprender l</w:t>
      </w:r>
      <w:r w:rsidRPr="00C76FD7">
        <w:rPr>
          <w:rFonts w:ascii="Times New Roman" w:hAnsi="Times New Roman" w:cs="Times New Roman"/>
        </w:rPr>
        <w:t xml:space="preserve">as </w:t>
      </w:r>
      <w:r>
        <w:rPr>
          <w:rFonts w:ascii="Times New Roman" w:hAnsi="Times New Roman" w:cs="Times New Roman"/>
        </w:rPr>
        <w:t xml:space="preserve">características físicas y </w:t>
      </w:r>
      <w:del w:id="4704" w:author="EUGENIA ARCE LONDONO" w:date="2015-04-29T09:25:00Z">
        <w:r w:rsidRPr="00C76FD7">
          <w:rPr>
            <w:rFonts w:ascii="Times New Roman" w:hAnsi="Times New Roman" w:cs="Times New Roman"/>
          </w:rPr>
          <w:delText>humanos</w:delText>
        </w:r>
      </w:del>
      <w:ins w:id="4705" w:author="EUGENIA ARCE LONDONO" w:date="2015-04-29T09:25:00Z">
        <w:r>
          <w:rPr>
            <w:rFonts w:ascii="Times New Roman" w:hAnsi="Times New Roman" w:cs="Times New Roman"/>
          </w:rPr>
          <w:t>humana</w:t>
        </w:r>
        <w:r w:rsidRPr="00C76FD7">
          <w:rPr>
            <w:rFonts w:ascii="Times New Roman" w:hAnsi="Times New Roman" w:cs="Times New Roman"/>
          </w:rPr>
          <w:t>s</w:t>
        </w:r>
      </w:ins>
      <w:r w:rsidRPr="00C76FD7">
        <w:rPr>
          <w:rFonts w:ascii="Times New Roman" w:hAnsi="Times New Roman" w:cs="Times New Roman"/>
        </w:rPr>
        <w:t xml:space="preserve"> d</w:t>
      </w:r>
      <w:del w:id="4706" w:author="Dayrtman Fajardo Vásquez" w:date="2015-11-12T19:12:00Z">
        <w:r w:rsidRPr="00C76FD7" w:rsidDel="002C7B19">
          <w:rPr>
            <w:rFonts w:ascii="Times New Roman" w:hAnsi="Times New Roman" w:cs="Times New Roman"/>
          </w:rPr>
          <w:delText xml:space="preserve">e los </w:delText>
        </w:r>
        <w:commentRangeStart w:id="4707"/>
        <w:r w:rsidRPr="00C76FD7" w:rsidDel="002C7B19">
          <w:rPr>
            <w:rFonts w:ascii="Times New Roman" w:hAnsi="Times New Roman" w:cs="Times New Roman"/>
          </w:rPr>
          <w:delText>continentes</w:delText>
        </w:r>
        <w:commentRangeEnd w:id="4707"/>
        <w:r w:rsidR="007578D4" w:rsidDel="002C7B19">
          <w:rPr>
            <w:rStyle w:val="Refdecomentario"/>
            <w:rFonts w:ascii="Calibri" w:eastAsia="Calibri" w:hAnsi="Calibri" w:cs="Times New Roman"/>
            <w:lang w:val="es-MX"/>
          </w:rPr>
          <w:commentReference w:id="4707"/>
        </w:r>
      </w:del>
      <w:del w:id="4708" w:author="Dayrtman Fajardo Vásquez" w:date="2015-11-12T19:11:00Z">
        <w:r w:rsidRPr="00087DEB" w:rsidDel="002C7B19">
          <w:rPr>
            <w:rFonts w:ascii="Times New Roman" w:hAnsi="Times New Roman" w:cs="Times New Roman"/>
          </w:rPr>
          <w:delText xml:space="preserve"> </w:delText>
        </w:r>
      </w:del>
      <w:del w:id="4709" w:author="Dayrtman Fajardo Vásquez" w:date="2015-11-12T19:12:00Z">
        <w:r w:rsidRPr="00087DEB" w:rsidDel="002C7B19">
          <w:rPr>
            <w:rFonts w:ascii="Times New Roman" w:hAnsi="Times New Roman" w:cs="Times New Roman"/>
          </w:rPr>
          <w:delText>d</w:delText>
        </w:r>
      </w:del>
      <w:r w:rsidRPr="00087DEB">
        <w:rPr>
          <w:rFonts w:ascii="Times New Roman" w:hAnsi="Times New Roman" w:cs="Times New Roman"/>
        </w:rPr>
        <w:t xml:space="preserve">e </w:t>
      </w:r>
      <w:ins w:id="4710" w:author="Dayrtman Fajardo Vásquez" w:date="2015-11-12T19:11:00Z">
        <w:r w:rsidR="002C7B19">
          <w:rPr>
            <w:rFonts w:ascii="Times New Roman" w:hAnsi="Times New Roman" w:cs="Times New Roman"/>
          </w:rPr>
          <w:t>Europa, Asia y África</w:t>
        </w:r>
      </w:ins>
      <w:del w:id="4711" w:author="Dayrtman Fajardo Vásquez" w:date="2015-11-12T19:11:00Z">
        <w:r w:rsidRPr="00087DEB" w:rsidDel="002C7B19">
          <w:rPr>
            <w:rFonts w:ascii="Times New Roman" w:hAnsi="Times New Roman" w:cs="Times New Roman"/>
          </w:rPr>
          <w:delText>la Tierra</w:delText>
        </w:r>
      </w:del>
      <w:r w:rsidRPr="00087DEB">
        <w:rPr>
          <w:rFonts w:ascii="Times New Roman" w:hAnsi="Times New Roman" w:cs="Times New Roman"/>
        </w:rPr>
        <w:t>, se propone la siguiente secuencia didáctica:</w:t>
      </w:r>
    </w:p>
    <w:p w14:paraId="11F6A283" w14:textId="77777777" w:rsidR="00D22CC6" w:rsidRPr="00A250A0" w:rsidRDefault="00D22CC6" w:rsidP="00D22CC6">
      <w:pPr>
        <w:pStyle w:val="Prrafodelista"/>
        <w:numPr>
          <w:ilvl w:val="0"/>
          <w:numId w:val="35"/>
        </w:numPr>
        <w:shd w:val="clear" w:color="auto" w:fill="FFFFFF"/>
        <w:spacing w:after="240" w:line="270" w:lineRule="atLeast"/>
        <w:jc w:val="both"/>
        <w:rPr>
          <w:rFonts w:ascii="Arial" w:eastAsia="Times New Roman" w:hAnsi="Arial" w:cs="Arial"/>
          <w:color w:val="333333"/>
          <w:sz w:val="21"/>
          <w:szCs w:val="21"/>
          <w:lang w:val="es-CO" w:eastAsia="es-CO"/>
        </w:rPr>
      </w:pPr>
      <w:r w:rsidRPr="00A250A0">
        <w:rPr>
          <w:rFonts w:ascii="Times New Roman" w:hAnsi="Times New Roman" w:cs="Times New Roman"/>
        </w:rPr>
        <w:t>Conocer la posición geográfica y astronómica de los diferentes continentes</w:t>
      </w:r>
      <w:ins w:id="4712" w:author="EUGENIA ARCE LONDONO" w:date="2015-04-29T09:25:00Z">
        <w:r>
          <w:rPr>
            <w:rFonts w:ascii="Times New Roman" w:hAnsi="Times New Roman" w:cs="Times New Roman"/>
          </w:rPr>
          <w:t>.</w:t>
        </w:r>
      </w:ins>
    </w:p>
    <w:p w14:paraId="3DC53669" w14:textId="18FF571A" w:rsidR="00D22CC6" w:rsidRDefault="00D22CC6" w:rsidP="00D22CC6">
      <w:pPr>
        <w:pStyle w:val="Prrafodelista"/>
        <w:numPr>
          <w:ilvl w:val="0"/>
          <w:numId w:val="35"/>
        </w:numPr>
        <w:shd w:val="clear" w:color="auto" w:fill="FFFFFF"/>
        <w:spacing w:after="240" w:line="270" w:lineRule="atLeast"/>
        <w:jc w:val="both"/>
        <w:rPr>
          <w:rFonts w:ascii="Times New Roman" w:hAnsi="Times New Roman" w:cs="Times New Roman"/>
        </w:rPr>
      </w:pPr>
      <w:r w:rsidRPr="00A250A0">
        <w:rPr>
          <w:rFonts w:ascii="Times New Roman" w:hAnsi="Times New Roman" w:cs="Times New Roman"/>
        </w:rPr>
        <w:t xml:space="preserve">Conocer e identificar las principales unidades de relieve de </w:t>
      </w:r>
      <w:ins w:id="4713" w:author="Dayrtman Fajardo Vásquez" w:date="2015-11-12T19:12:00Z">
        <w:r w:rsidR="002C7B19">
          <w:rPr>
            <w:rFonts w:ascii="Times New Roman" w:hAnsi="Times New Roman" w:cs="Times New Roman"/>
          </w:rPr>
          <w:t xml:space="preserve">Europa, Asia y África: </w:t>
        </w:r>
      </w:ins>
      <w:del w:id="4714" w:author="Dayrtman Fajardo Vásquez" w:date="2015-11-12T19:12:00Z">
        <w:r w:rsidRPr="00A250A0" w:rsidDel="002C7B19">
          <w:rPr>
            <w:rFonts w:ascii="Times New Roman" w:hAnsi="Times New Roman" w:cs="Times New Roman"/>
          </w:rPr>
          <w:delText xml:space="preserve">los distintos </w:delText>
        </w:r>
        <w:commentRangeStart w:id="4715"/>
        <w:r w:rsidRPr="00A250A0" w:rsidDel="002C7B19">
          <w:rPr>
            <w:rFonts w:ascii="Times New Roman" w:hAnsi="Times New Roman" w:cs="Times New Roman"/>
          </w:rPr>
          <w:delText>continentes</w:delText>
        </w:r>
        <w:commentRangeEnd w:id="4715"/>
        <w:r w:rsidR="005A6228" w:rsidDel="002C7B19">
          <w:rPr>
            <w:rStyle w:val="Refdecomentario"/>
            <w:rFonts w:ascii="Calibri" w:eastAsia="Calibri" w:hAnsi="Calibri" w:cs="Times New Roman"/>
            <w:lang w:val="es-MX"/>
          </w:rPr>
          <w:commentReference w:id="4715"/>
        </w:r>
        <w:r w:rsidRPr="00A250A0" w:rsidDel="002C7B19">
          <w:rPr>
            <w:rFonts w:ascii="Times New Roman" w:hAnsi="Times New Roman" w:cs="Times New Roman"/>
          </w:rPr>
          <w:delText xml:space="preserve"> del planeta:</w:delText>
        </w:r>
      </w:del>
      <w:r w:rsidRPr="00A250A0">
        <w:rPr>
          <w:rFonts w:ascii="Times New Roman" w:hAnsi="Times New Roman" w:cs="Times New Roman"/>
        </w:rPr>
        <w:t xml:space="preserve"> las llanuras, las montañas, los valles, las penínsulas, los ríos y los mares, los desiertos, etc. </w:t>
      </w:r>
    </w:p>
    <w:p w14:paraId="51C5242C" w14:textId="77777777" w:rsidR="00D22CC6" w:rsidRPr="00A250A0" w:rsidRDefault="00D22CC6" w:rsidP="00D22CC6">
      <w:pPr>
        <w:pStyle w:val="Prrafodelista"/>
        <w:numPr>
          <w:ilvl w:val="0"/>
          <w:numId w:val="35"/>
        </w:numPr>
        <w:shd w:val="clear" w:color="auto" w:fill="FFFFFF"/>
        <w:spacing w:after="240" w:line="270" w:lineRule="atLeast"/>
        <w:jc w:val="both"/>
        <w:rPr>
          <w:rFonts w:ascii="Times New Roman" w:hAnsi="Times New Roman" w:cs="Times New Roman"/>
        </w:rPr>
      </w:pPr>
      <w:r>
        <w:rPr>
          <w:rFonts w:ascii="Times New Roman" w:hAnsi="Times New Roman" w:cs="Times New Roman"/>
        </w:rPr>
        <w:t>I</w:t>
      </w:r>
      <w:r w:rsidRPr="00A250A0">
        <w:rPr>
          <w:rFonts w:ascii="Times New Roman" w:hAnsi="Times New Roman" w:cs="Times New Roman"/>
        </w:rPr>
        <w:t>dentificar relaciones entre relieve y clima</w:t>
      </w:r>
      <w:ins w:id="4716" w:author="EUGENIA ARCE LONDONO" w:date="2015-04-29T09:25:00Z">
        <w:r>
          <w:rPr>
            <w:rFonts w:ascii="Times New Roman" w:hAnsi="Times New Roman" w:cs="Times New Roman"/>
          </w:rPr>
          <w:t>.</w:t>
        </w:r>
      </w:ins>
    </w:p>
    <w:p w14:paraId="13099782" w14:textId="53889413" w:rsidR="00D22CC6" w:rsidRPr="00A250A0" w:rsidRDefault="00D22CC6" w:rsidP="00D22CC6">
      <w:pPr>
        <w:pStyle w:val="Prrafodelista"/>
        <w:numPr>
          <w:ilvl w:val="0"/>
          <w:numId w:val="35"/>
        </w:numPr>
        <w:shd w:val="clear" w:color="auto" w:fill="FFFFFF"/>
        <w:spacing w:after="240" w:line="270" w:lineRule="atLeast"/>
        <w:jc w:val="both"/>
        <w:rPr>
          <w:rFonts w:ascii="Times New Roman" w:hAnsi="Times New Roman" w:cs="Times New Roman"/>
        </w:rPr>
      </w:pPr>
      <w:r w:rsidRPr="00A250A0">
        <w:rPr>
          <w:rFonts w:ascii="Times New Roman" w:hAnsi="Times New Roman" w:cs="Times New Roman"/>
        </w:rPr>
        <w:t xml:space="preserve">Conocer </w:t>
      </w:r>
      <w:r>
        <w:rPr>
          <w:rFonts w:ascii="Times New Roman" w:hAnsi="Times New Roman" w:cs="Times New Roman"/>
        </w:rPr>
        <w:t>y reflexionar acerca de</w:t>
      </w:r>
      <w:r w:rsidRPr="00A250A0">
        <w:rPr>
          <w:rFonts w:ascii="Times New Roman" w:hAnsi="Times New Roman" w:cs="Times New Roman"/>
        </w:rPr>
        <w:t xml:space="preserve"> los principales aspectos humanos de </w:t>
      </w:r>
      <w:ins w:id="4717" w:author="Dayrtman Fajardo Vásquez" w:date="2015-11-12T19:12:00Z">
        <w:r w:rsidR="002C7B19">
          <w:rPr>
            <w:rFonts w:ascii="Times New Roman" w:hAnsi="Times New Roman" w:cs="Times New Roman"/>
          </w:rPr>
          <w:t>Europa, Asia y África:</w:t>
        </w:r>
      </w:ins>
      <w:del w:id="4718" w:author="Dayrtman Fajardo Vásquez" w:date="2015-11-12T19:12:00Z">
        <w:r w:rsidRPr="00A250A0" w:rsidDel="002C7B19">
          <w:rPr>
            <w:rFonts w:ascii="Times New Roman" w:hAnsi="Times New Roman" w:cs="Times New Roman"/>
          </w:rPr>
          <w:delText xml:space="preserve">los distintos </w:delText>
        </w:r>
        <w:commentRangeStart w:id="4719"/>
        <w:commentRangeStart w:id="4720"/>
        <w:r w:rsidRPr="00A250A0" w:rsidDel="002C7B19">
          <w:rPr>
            <w:rFonts w:ascii="Times New Roman" w:hAnsi="Times New Roman" w:cs="Times New Roman"/>
          </w:rPr>
          <w:delText>continentes</w:delText>
        </w:r>
        <w:commentRangeEnd w:id="4719"/>
        <w:r w:rsidR="005A6228" w:rsidDel="002C7B19">
          <w:rPr>
            <w:rStyle w:val="Refdecomentario"/>
            <w:rFonts w:ascii="Calibri" w:eastAsia="Calibri" w:hAnsi="Calibri" w:cs="Times New Roman"/>
            <w:lang w:val="es-MX"/>
          </w:rPr>
          <w:commentReference w:id="4719"/>
        </w:r>
        <w:commentRangeEnd w:id="4720"/>
        <w:r w:rsidR="007578D4" w:rsidDel="002C7B19">
          <w:rPr>
            <w:rStyle w:val="Refdecomentario"/>
            <w:rFonts w:ascii="Calibri" w:eastAsia="Calibri" w:hAnsi="Calibri" w:cs="Times New Roman"/>
            <w:lang w:val="es-MX"/>
          </w:rPr>
          <w:commentReference w:id="4720"/>
        </w:r>
        <w:r w:rsidRPr="00A250A0" w:rsidDel="002C7B19">
          <w:rPr>
            <w:rFonts w:ascii="Times New Roman" w:hAnsi="Times New Roman" w:cs="Times New Roman"/>
          </w:rPr>
          <w:delText xml:space="preserve"> del planeta:</w:delText>
        </w:r>
      </w:del>
      <w:r w:rsidRPr="00A250A0">
        <w:rPr>
          <w:rFonts w:ascii="Times New Roman" w:hAnsi="Times New Roman" w:cs="Times New Roman"/>
        </w:rPr>
        <w:t xml:space="preserve"> población, características políticas y características económicas.</w:t>
      </w:r>
    </w:p>
    <w:p w14:paraId="720622CD" w14:textId="61A2DDD8" w:rsidR="00D22CC6" w:rsidRDefault="00D22CC6" w:rsidP="00D22CC6">
      <w:pPr>
        <w:shd w:val="clear" w:color="auto" w:fill="FFFFFF"/>
        <w:spacing w:after="240" w:line="270" w:lineRule="atLeast"/>
        <w:jc w:val="both"/>
        <w:rPr>
          <w:rFonts w:ascii="Times New Roman" w:hAnsi="Times New Roman" w:cs="Times New Roman"/>
        </w:rPr>
      </w:pPr>
      <w:r>
        <w:rPr>
          <w:rFonts w:ascii="Times New Roman" w:hAnsi="Times New Roman" w:cs="Times New Roman"/>
        </w:rPr>
        <w:t xml:space="preserve">El estudio de los continentes se compone de </w:t>
      </w:r>
      <w:del w:id="4721" w:author="EUGENIA ARCE LONDONO" w:date="2015-04-29T09:25:00Z">
        <w:r>
          <w:rPr>
            <w:rFonts w:ascii="Times New Roman" w:hAnsi="Times New Roman" w:cs="Times New Roman"/>
          </w:rPr>
          <w:delText>5</w:delText>
        </w:r>
      </w:del>
      <w:ins w:id="4722" w:author="TOSHIBA" w:date="2015-10-31T15:00:00Z">
        <w:r w:rsidR="00881A43">
          <w:rPr>
            <w:rFonts w:ascii="Times New Roman" w:hAnsi="Times New Roman" w:cs="Times New Roman"/>
          </w:rPr>
          <w:t xml:space="preserve"> </w:t>
        </w:r>
      </w:ins>
      <w:ins w:id="4723" w:author="Dayrtman Fajardo Vásquez" w:date="2015-11-12T19:13:00Z">
        <w:r w:rsidR="002C7B19">
          <w:rPr>
            <w:rFonts w:ascii="Times New Roman" w:hAnsi="Times New Roman" w:cs="Times New Roman"/>
          </w:rPr>
          <w:t xml:space="preserve">tres </w:t>
        </w:r>
      </w:ins>
      <w:ins w:id="4724" w:author="EUGENIA ARCE LONDONO" w:date="2015-04-29T09:25:00Z">
        <w:del w:id="4725" w:author="Dayrtman Fajardo Vásquez" w:date="2015-11-12T19:13:00Z">
          <w:r w:rsidDel="002C7B19">
            <w:rPr>
              <w:rFonts w:ascii="Times New Roman" w:hAnsi="Times New Roman" w:cs="Times New Roman"/>
            </w:rPr>
            <w:delText>cinco</w:delText>
          </w:r>
        </w:del>
      </w:ins>
      <w:del w:id="4726" w:author="Dayrtman Fajardo Vásquez" w:date="2015-11-12T19:13:00Z">
        <w:r w:rsidDel="002C7B19">
          <w:rPr>
            <w:rFonts w:ascii="Times New Roman" w:hAnsi="Times New Roman" w:cs="Times New Roman"/>
          </w:rPr>
          <w:delText xml:space="preserve"> </w:delText>
        </w:r>
      </w:del>
      <w:r>
        <w:rPr>
          <w:rFonts w:ascii="Times New Roman" w:hAnsi="Times New Roman" w:cs="Times New Roman"/>
        </w:rPr>
        <w:t>subtemas: Europa, Asia</w:t>
      </w:r>
      <w:ins w:id="4727" w:author="Dayrtman Fajardo Vásquez" w:date="2015-11-12T19:13:00Z">
        <w:r w:rsidR="002C7B19">
          <w:rPr>
            <w:rFonts w:ascii="Times New Roman" w:hAnsi="Times New Roman" w:cs="Times New Roman"/>
          </w:rPr>
          <w:t xml:space="preserve"> y</w:t>
        </w:r>
      </w:ins>
      <w:del w:id="4728" w:author="Dayrtman Fajardo Vásquez" w:date="2015-11-12T19:13:00Z">
        <w:r w:rsidDel="002C7B19">
          <w:rPr>
            <w:rFonts w:ascii="Times New Roman" w:hAnsi="Times New Roman" w:cs="Times New Roman"/>
          </w:rPr>
          <w:delText>,</w:delText>
        </w:r>
      </w:del>
      <w:r>
        <w:rPr>
          <w:rFonts w:ascii="Times New Roman" w:hAnsi="Times New Roman" w:cs="Times New Roman"/>
        </w:rPr>
        <w:t xml:space="preserve"> África</w:t>
      </w:r>
      <w:ins w:id="4729" w:author="Dayrtman Fajardo Vásquez" w:date="2015-11-12T19:13:00Z">
        <w:r w:rsidR="002C7B19">
          <w:rPr>
            <w:rFonts w:ascii="Times New Roman" w:hAnsi="Times New Roman" w:cs="Times New Roman"/>
          </w:rPr>
          <w:t>.</w:t>
        </w:r>
      </w:ins>
      <w:del w:id="4730" w:author="Dayrtman Fajardo Vásquez" w:date="2015-11-12T19:13:00Z">
        <w:r w:rsidDel="002C7B19">
          <w:rPr>
            <w:rFonts w:ascii="Times New Roman" w:hAnsi="Times New Roman" w:cs="Times New Roman"/>
          </w:rPr>
          <w:delText xml:space="preserve">, </w:delText>
        </w:r>
        <w:commentRangeStart w:id="4731"/>
        <w:r w:rsidDel="002C7B19">
          <w:rPr>
            <w:rFonts w:ascii="Times New Roman" w:hAnsi="Times New Roman" w:cs="Times New Roman"/>
          </w:rPr>
          <w:delText>América y Oceanía</w:delText>
        </w:r>
        <w:commentRangeEnd w:id="4731"/>
        <w:r w:rsidR="007578D4" w:rsidDel="002C7B19">
          <w:rPr>
            <w:rStyle w:val="Refdecomentario"/>
            <w:rFonts w:ascii="Calibri" w:eastAsia="Calibri" w:hAnsi="Calibri" w:cs="Times New Roman"/>
            <w:lang w:val="es-MX"/>
          </w:rPr>
          <w:commentReference w:id="4731"/>
        </w:r>
        <w:r w:rsidDel="002C7B19">
          <w:rPr>
            <w:rFonts w:ascii="Times New Roman" w:hAnsi="Times New Roman" w:cs="Times New Roman"/>
          </w:rPr>
          <w:delText>, en</w:delText>
        </w:r>
      </w:del>
      <w:ins w:id="4732" w:author="EUGENIA ARCE LONDONO" w:date="2015-04-29T09:25:00Z">
        <w:del w:id="4733" w:author="Dayrtman Fajardo Vásquez" w:date="2015-11-12T19:13:00Z">
          <w:r w:rsidDel="002C7B19">
            <w:rPr>
              <w:rFonts w:ascii="Times New Roman" w:hAnsi="Times New Roman" w:cs="Times New Roman"/>
            </w:rPr>
            <w:delText>.</w:delText>
          </w:r>
        </w:del>
        <w:r>
          <w:rPr>
            <w:rFonts w:ascii="Times New Roman" w:hAnsi="Times New Roman" w:cs="Times New Roman"/>
          </w:rPr>
          <w:t xml:space="preserve"> En</w:t>
        </w:r>
      </w:ins>
      <w:r>
        <w:rPr>
          <w:rFonts w:ascii="Times New Roman" w:hAnsi="Times New Roman" w:cs="Times New Roman"/>
        </w:rPr>
        <w:t xml:space="preserve"> cada uno de </w:t>
      </w:r>
      <w:del w:id="4734" w:author="EUGENIA ARCE LONDONO" w:date="2015-04-29T09:25:00Z">
        <w:r>
          <w:rPr>
            <w:rFonts w:ascii="Times New Roman" w:hAnsi="Times New Roman" w:cs="Times New Roman"/>
          </w:rPr>
          <w:delText>los cuales aborda</w:delText>
        </w:r>
      </w:del>
      <w:ins w:id="4735" w:author="TOSHIBA" w:date="2015-10-31T15:00:00Z">
        <w:r w:rsidR="00881A43">
          <w:rPr>
            <w:rFonts w:ascii="Times New Roman" w:hAnsi="Times New Roman" w:cs="Times New Roman"/>
          </w:rPr>
          <w:t xml:space="preserve"> </w:t>
        </w:r>
      </w:ins>
      <w:ins w:id="4736" w:author="EUGENIA ARCE LONDONO" w:date="2015-04-29T09:25:00Z">
        <w:r>
          <w:rPr>
            <w:rFonts w:ascii="Times New Roman" w:hAnsi="Times New Roman" w:cs="Times New Roman"/>
          </w:rPr>
          <w:t>ellos se abordan</w:t>
        </w:r>
      </w:ins>
      <w:r>
        <w:rPr>
          <w:rFonts w:ascii="Times New Roman" w:hAnsi="Times New Roman" w:cs="Times New Roman"/>
        </w:rPr>
        <w:t xml:space="preserve"> los principales aspectos físicos y humanos. </w:t>
      </w:r>
      <w:r w:rsidRPr="000652CB">
        <w:rPr>
          <w:rFonts w:ascii="Times New Roman" w:hAnsi="Times New Roman" w:cs="Times New Roman"/>
        </w:rPr>
        <w:t xml:space="preserve">Se propone comenzar por una presentación de </w:t>
      </w:r>
      <w:r>
        <w:rPr>
          <w:rFonts w:ascii="Times New Roman" w:hAnsi="Times New Roman" w:cs="Times New Roman"/>
        </w:rPr>
        <w:t xml:space="preserve">los </w:t>
      </w:r>
      <w:r w:rsidRPr="000652CB">
        <w:rPr>
          <w:rFonts w:ascii="Times New Roman" w:hAnsi="Times New Roman" w:cs="Times New Roman"/>
        </w:rPr>
        <w:t xml:space="preserve">diferentes modelos de continentes, </w:t>
      </w:r>
      <w:ins w:id="4737" w:author="EUGENIA ARCE LONDONO" w:date="2015-04-29T09:25:00Z">
        <w:r>
          <w:rPr>
            <w:rFonts w:ascii="Times New Roman" w:hAnsi="Times New Roman" w:cs="Times New Roman"/>
          </w:rPr>
          <w:t xml:space="preserve">definidos </w:t>
        </w:r>
      </w:ins>
      <w:r>
        <w:rPr>
          <w:rFonts w:ascii="Times New Roman" w:hAnsi="Times New Roman" w:cs="Times New Roman"/>
        </w:rPr>
        <w:t xml:space="preserve">de acuerdo con el número, para que los estudiantes puedan identificar </w:t>
      </w:r>
      <w:del w:id="4738" w:author="EUGENIA ARCE LONDONO" w:date="2015-04-29T09:25:00Z">
        <w:r>
          <w:rPr>
            <w:rFonts w:ascii="Times New Roman" w:hAnsi="Times New Roman" w:cs="Times New Roman"/>
          </w:rPr>
          <w:delText>porque</w:delText>
        </w:r>
      </w:del>
      <w:ins w:id="4739" w:author="EUGENIA ARCE LONDONO" w:date="2015-04-29T09:25:00Z">
        <w:r>
          <w:rPr>
            <w:rFonts w:ascii="Times New Roman" w:hAnsi="Times New Roman" w:cs="Times New Roman"/>
          </w:rPr>
          <w:t>por qué</w:t>
        </w:r>
      </w:ins>
      <w:r>
        <w:rPr>
          <w:rFonts w:ascii="Times New Roman" w:hAnsi="Times New Roman" w:cs="Times New Roman"/>
        </w:rPr>
        <w:t xml:space="preserve"> se retoma el modelo de los cinco continentes. </w:t>
      </w:r>
    </w:p>
    <w:p w14:paraId="707204BC" w14:textId="77777777" w:rsidR="00D22CC6" w:rsidRDefault="00D22CC6" w:rsidP="00D22CC6">
      <w:pPr>
        <w:shd w:val="clear" w:color="auto" w:fill="FFFFFF"/>
        <w:spacing w:after="240" w:line="270" w:lineRule="atLeast"/>
        <w:jc w:val="both"/>
        <w:rPr>
          <w:rFonts w:ascii="Times New Roman" w:hAnsi="Times New Roman" w:cs="Times New Roman"/>
        </w:rPr>
      </w:pPr>
      <w:r>
        <w:rPr>
          <w:rFonts w:ascii="Times New Roman" w:hAnsi="Times New Roman" w:cs="Times New Roman"/>
        </w:rPr>
        <w:t>A continuación</w:t>
      </w:r>
      <w:ins w:id="4740" w:author="EUGENIA ARCE LONDONO" w:date="2015-04-29T09:25:00Z">
        <w:r>
          <w:rPr>
            <w:rFonts w:ascii="Times New Roman" w:hAnsi="Times New Roman" w:cs="Times New Roman"/>
          </w:rPr>
          <w:t>,</w:t>
        </w:r>
      </w:ins>
      <w:r>
        <w:rPr>
          <w:rFonts w:ascii="Times New Roman" w:hAnsi="Times New Roman" w:cs="Times New Roman"/>
        </w:rPr>
        <w:t xml:space="preserve"> se sugiere abordar </w:t>
      </w:r>
      <w:del w:id="4741" w:author="EUGENIA ARCE LONDONO" w:date="2015-04-29T09:25:00Z">
        <w:r>
          <w:rPr>
            <w:rFonts w:ascii="Times New Roman" w:hAnsi="Times New Roman" w:cs="Times New Roman"/>
          </w:rPr>
          <w:delText xml:space="preserve">por continente </w:delText>
        </w:r>
      </w:del>
      <w:r>
        <w:rPr>
          <w:rFonts w:ascii="Times New Roman" w:hAnsi="Times New Roman" w:cs="Times New Roman"/>
        </w:rPr>
        <w:t xml:space="preserve">la </w:t>
      </w:r>
      <w:r w:rsidRPr="00C37C69">
        <w:rPr>
          <w:rFonts w:ascii="Times New Roman" w:hAnsi="Times New Roman" w:cs="Times New Roman"/>
        </w:rPr>
        <w:t>posición geográfica y astron</w:t>
      </w:r>
      <w:r>
        <w:rPr>
          <w:rFonts w:ascii="Times New Roman" w:hAnsi="Times New Roman" w:cs="Times New Roman"/>
        </w:rPr>
        <w:t>ómica</w:t>
      </w:r>
      <w:ins w:id="4742" w:author="EUGENIA ARCE LONDONO" w:date="2015-04-29T09:25:00Z">
        <w:r w:rsidRPr="00590E95">
          <w:rPr>
            <w:rFonts w:ascii="Times New Roman" w:hAnsi="Times New Roman" w:cs="Times New Roman"/>
          </w:rPr>
          <w:t xml:space="preserve"> </w:t>
        </w:r>
        <w:r>
          <w:rPr>
            <w:rFonts w:ascii="Times New Roman" w:hAnsi="Times New Roman" w:cs="Times New Roman"/>
          </w:rPr>
          <w:t>de cada continente</w:t>
        </w:r>
      </w:ins>
      <w:r>
        <w:rPr>
          <w:rFonts w:ascii="Times New Roman" w:hAnsi="Times New Roman" w:cs="Times New Roman"/>
        </w:rPr>
        <w:t xml:space="preserve">, de tal manera que los estudiantes puedan reconocer la ubicación de cada uno de ellos, sus principales límites, al igual que </w:t>
      </w:r>
      <w:del w:id="4743" w:author="EUGENIA ARCE LONDONO" w:date="2015-04-29T09:25:00Z">
        <w:r>
          <w:rPr>
            <w:rFonts w:ascii="Times New Roman" w:hAnsi="Times New Roman" w:cs="Times New Roman"/>
          </w:rPr>
          <w:delText>los</w:delText>
        </w:r>
      </w:del>
      <w:ins w:id="4744" w:author="TOSHIBA" w:date="2015-10-31T15:00:00Z">
        <w:r w:rsidR="00881A43">
          <w:rPr>
            <w:rFonts w:ascii="Times New Roman" w:hAnsi="Times New Roman" w:cs="Times New Roman"/>
          </w:rPr>
          <w:t xml:space="preserve"> </w:t>
        </w:r>
      </w:ins>
      <w:ins w:id="4745" w:author="EUGENIA ARCE LONDONO" w:date="2015-04-29T09:25:00Z">
        <w:r>
          <w:rPr>
            <w:rFonts w:ascii="Times New Roman" w:hAnsi="Times New Roman" w:cs="Times New Roman"/>
          </w:rPr>
          <w:t>sus</w:t>
        </w:r>
      </w:ins>
      <w:r>
        <w:rPr>
          <w:rFonts w:ascii="Times New Roman" w:hAnsi="Times New Roman" w:cs="Times New Roman"/>
        </w:rPr>
        <w:t xml:space="preserve"> puntos extremos.</w:t>
      </w:r>
    </w:p>
    <w:p w14:paraId="612CA0A6" w14:textId="77777777" w:rsidR="00D22CC6" w:rsidRDefault="00D22CC6" w:rsidP="00D22CC6">
      <w:pPr>
        <w:shd w:val="clear" w:color="auto" w:fill="FFFFFF"/>
        <w:spacing w:after="240" w:line="270" w:lineRule="atLeast"/>
        <w:jc w:val="both"/>
        <w:rPr>
          <w:rFonts w:ascii="Times New Roman" w:hAnsi="Times New Roman" w:cs="Times New Roman"/>
        </w:rPr>
      </w:pPr>
      <w:r>
        <w:rPr>
          <w:rFonts w:ascii="Times New Roman" w:hAnsi="Times New Roman" w:cs="Times New Roman"/>
        </w:rPr>
        <w:t xml:space="preserve">Para exponer </w:t>
      </w:r>
      <w:r w:rsidRPr="004F1DAF">
        <w:rPr>
          <w:rFonts w:ascii="Times New Roman" w:hAnsi="Times New Roman" w:cs="Times New Roman"/>
        </w:rPr>
        <w:t>el</w:t>
      </w:r>
      <w:r w:rsidRPr="00087DEB">
        <w:rPr>
          <w:rFonts w:ascii="Times New Roman" w:hAnsi="Times New Roman" w:cs="Times New Roman"/>
        </w:rPr>
        <w:t xml:space="preserve"> modelado del</w:t>
      </w:r>
      <w:r w:rsidRPr="004F1DAF">
        <w:rPr>
          <w:rFonts w:ascii="Times New Roman" w:hAnsi="Times New Roman" w:cs="Times New Roman"/>
        </w:rPr>
        <w:t> relieve</w:t>
      </w:r>
      <w:del w:id="4746" w:author="EUGENIA ARCE LONDONO" w:date="2015-04-29T09:25:00Z">
        <w:r w:rsidRPr="00087DEB">
          <w:rPr>
            <w:rFonts w:ascii="Times New Roman" w:hAnsi="Times New Roman" w:cs="Times New Roman"/>
          </w:rPr>
          <w:delText>,</w:delText>
        </w:r>
      </w:del>
      <w:r w:rsidRPr="00087DEB">
        <w:rPr>
          <w:rFonts w:ascii="Times New Roman" w:hAnsi="Times New Roman" w:cs="Times New Roman"/>
        </w:rPr>
        <w:t xml:space="preserve"> debe hacerse referencia </w:t>
      </w:r>
      <w:r w:rsidRPr="004F1DAF">
        <w:rPr>
          <w:rFonts w:ascii="Times New Roman" w:hAnsi="Times New Roman" w:cs="Times New Roman"/>
        </w:rPr>
        <w:t xml:space="preserve">a las </w:t>
      </w:r>
      <w:r w:rsidRPr="00A250A0">
        <w:rPr>
          <w:rFonts w:ascii="Times New Roman" w:hAnsi="Times New Roman" w:cs="Times New Roman"/>
        </w:rPr>
        <w:t xml:space="preserve">principales unidades de relieve de los distintos continentes del planeta: las llanuras, las montañas, los valles, las penínsulas, los ríos y los mares, los desiertos, etc. </w:t>
      </w:r>
      <w:r w:rsidRPr="004F1DAF">
        <w:rPr>
          <w:rFonts w:ascii="Times New Roman" w:hAnsi="Times New Roman" w:cs="Times New Roman"/>
        </w:rPr>
        <w:t>Además</w:t>
      </w:r>
      <w:ins w:id="4747" w:author="EUGENIA ARCE LONDONO" w:date="2015-04-29T09:25:00Z">
        <w:r>
          <w:rPr>
            <w:rFonts w:ascii="Times New Roman" w:hAnsi="Times New Roman" w:cs="Times New Roman"/>
          </w:rPr>
          <w:t>,</w:t>
        </w:r>
      </w:ins>
      <w:r w:rsidRPr="004F1DAF">
        <w:rPr>
          <w:rFonts w:ascii="Times New Roman" w:hAnsi="Times New Roman" w:cs="Times New Roman"/>
        </w:rPr>
        <w:t xml:space="preserve"> establecer las relaciones entre el</w:t>
      </w:r>
      <w:r>
        <w:rPr>
          <w:rFonts w:ascii="Times New Roman" w:hAnsi="Times New Roman" w:cs="Times New Roman"/>
        </w:rPr>
        <w:t xml:space="preserve"> relieve continental y el clima y </w:t>
      </w:r>
      <w:r w:rsidRPr="004F1DAF">
        <w:rPr>
          <w:rFonts w:ascii="Times New Roman" w:hAnsi="Times New Roman" w:cs="Times New Roman"/>
        </w:rPr>
        <w:t>r</w:t>
      </w:r>
      <w:r>
        <w:rPr>
          <w:rFonts w:ascii="Times New Roman" w:hAnsi="Times New Roman" w:cs="Times New Roman"/>
        </w:rPr>
        <w:t xml:space="preserve">eflexionar </w:t>
      </w:r>
      <w:del w:id="4748" w:author="EUGENIA ARCE LONDONO" w:date="2015-04-29T09:25:00Z">
        <w:r w:rsidRPr="004F1DAF">
          <w:rPr>
            <w:rFonts w:ascii="Times New Roman" w:hAnsi="Times New Roman" w:cs="Times New Roman"/>
          </w:rPr>
          <w:delText>a</w:delText>
        </w:r>
      </w:del>
      <w:ins w:id="4749" w:author="TOSHIBA" w:date="2015-10-31T15:01:00Z">
        <w:r w:rsidR="00881A43">
          <w:rPr>
            <w:rFonts w:ascii="Times New Roman" w:hAnsi="Times New Roman" w:cs="Times New Roman"/>
          </w:rPr>
          <w:t xml:space="preserve"> </w:t>
        </w:r>
      </w:ins>
      <w:ins w:id="4750" w:author="EUGENIA ARCE LONDONO" w:date="2015-04-29T09:25:00Z">
        <w:r>
          <w:rPr>
            <w:rFonts w:ascii="Times New Roman" w:hAnsi="Times New Roman" w:cs="Times New Roman"/>
          </w:rPr>
          <w:t>con</w:t>
        </w:r>
      </w:ins>
      <w:r w:rsidRPr="004F1DAF">
        <w:rPr>
          <w:rFonts w:ascii="Times New Roman" w:hAnsi="Times New Roman" w:cs="Times New Roman"/>
        </w:rPr>
        <w:t xml:space="preserve"> los </w:t>
      </w:r>
      <w:del w:id="4751" w:author="EUGENIA ARCE LONDONO" w:date="2015-04-29T09:25:00Z">
        <w:r w:rsidRPr="004F1DAF">
          <w:rPr>
            <w:rFonts w:ascii="Times New Roman" w:hAnsi="Times New Roman" w:cs="Times New Roman"/>
          </w:rPr>
          <w:delText>alumnos</w:delText>
        </w:r>
      </w:del>
      <w:ins w:id="4752" w:author="TOSHIBA" w:date="2015-10-31T15:01:00Z">
        <w:r w:rsidR="00881A43">
          <w:rPr>
            <w:rFonts w:ascii="Times New Roman" w:hAnsi="Times New Roman" w:cs="Times New Roman"/>
          </w:rPr>
          <w:t xml:space="preserve"> </w:t>
        </w:r>
      </w:ins>
      <w:ins w:id="4753" w:author="EUGENIA ARCE LONDONO" w:date="2015-04-29T09:25:00Z">
        <w:r>
          <w:rPr>
            <w:rFonts w:ascii="Times New Roman" w:hAnsi="Times New Roman" w:cs="Times New Roman"/>
          </w:rPr>
          <w:t>estudiante</w:t>
        </w:r>
        <w:r w:rsidRPr="004F1DAF">
          <w:rPr>
            <w:rFonts w:ascii="Times New Roman" w:hAnsi="Times New Roman" w:cs="Times New Roman"/>
          </w:rPr>
          <w:t>s</w:t>
        </w:r>
      </w:ins>
      <w:r w:rsidRPr="004F1DAF">
        <w:rPr>
          <w:rFonts w:ascii="Times New Roman" w:hAnsi="Times New Roman" w:cs="Times New Roman"/>
        </w:rPr>
        <w:t xml:space="preserve"> sobre la interacción del </w:t>
      </w:r>
      <w:ins w:id="4754" w:author="TOSHIBA" w:date="2015-10-30T16:46:00Z">
        <w:r w:rsidR="007578D4">
          <w:rPr>
            <w:rFonts w:ascii="Times New Roman" w:hAnsi="Times New Roman" w:cs="Times New Roman"/>
          </w:rPr>
          <w:t xml:space="preserve">ser humano </w:t>
        </w:r>
      </w:ins>
      <w:del w:id="4755" w:author="TOSHIBA" w:date="2015-10-30T16:46:00Z">
        <w:r w:rsidRPr="004F1DAF" w:rsidDel="007578D4">
          <w:rPr>
            <w:rFonts w:ascii="Times New Roman" w:hAnsi="Times New Roman" w:cs="Times New Roman"/>
          </w:rPr>
          <w:delText xml:space="preserve">hombre </w:delText>
        </w:r>
      </w:del>
      <w:r w:rsidRPr="004F1DAF">
        <w:rPr>
          <w:rFonts w:ascii="Times New Roman" w:hAnsi="Times New Roman" w:cs="Times New Roman"/>
        </w:rPr>
        <w:t>con su entorno físico y el impacto que ello ha causado.</w:t>
      </w:r>
    </w:p>
    <w:p w14:paraId="081BDFFE" w14:textId="77777777" w:rsidR="00D22CC6" w:rsidRDefault="00D22CC6" w:rsidP="00D22CC6">
      <w:pPr>
        <w:shd w:val="clear" w:color="auto" w:fill="FFFFFF"/>
        <w:spacing w:after="240" w:line="270" w:lineRule="atLeast"/>
        <w:jc w:val="both"/>
        <w:rPr>
          <w:ins w:id="4756" w:author="EUGENIA ARCE LONDONO" w:date="2015-04-29T09:25:00Z"/>
          <w:rFonts w:ascii="Times New Roman" w:hAnsi="Times New Roman" w:cs="Times New Roman"/>
        </w:rPr>
      </w:pPr>
      <w:r w:rsidRPr="003C0D60">
        <w:rPr>
          <w:rFonts w:ascii="Times New Roman" w:hAnsi="Times New Roman" w:cs="Times New Roman"/>
        </w:rPr>
        <w:t xml:space="preserve">Se finaliza con la exposición de los aspectos humanos. </w:t>
      </w:r>
      <w:r>
        <w:rPr>
          <w:rFonts w:ascii="Times New Roman" w:hAnsi="Times New Roman" w:cs="Times New Roman"/>
        </w:rPr>
        <w:t xml:space="preserve">Se propone abordar </w:t>
      </w:r>
      <w:r w:rsidRPr="003C0D60">
        <w:rPr>
          <w:rFonts w:ascii="Times New Roman" w:hAnsi="Times New Roman" w:cs="Times New Roman"/>
        </w:rPr>
        <w:t>los principales aspectos humanos</w:t>
      </w:r>
      <w:r>
        <w:rPr>
          <w:rFonts w:ascii="Times New Roman" w:hAnsi="Times New Roman" w:cs="Times New Roman"/>
        </w:rPr>
        <w:t xml:space="preserve"> de cada continente. De los </w:t>
      </w:r>
      <w:r w:rsidRPr="003E26CF">
        <w:rPr>
          <w:rFonts w:ascii="Times New Roman" w:hAnsi="Times New Roman" w:cs="Times New Roman"/>
          <w:b/>
        </w:rPr>
        <w:t>aspectos poblacionales</w:t>
      </w:r>
      <w:r>
        <w:rPr>
          <w:rFonts w:ascii="Times New Roman" w:hAnsi="Times New Roman" w:cs="Times New Roman"/>
        </w:rPr>
        <w:t xml:space="preserve"> se </w:t>
      </w:r>
      <w:del w:id="4757" w:author="EUGENIA ARCE LONDONO" w:date="2015-04-29T09:25:00Z">
        <w:r>
          <w:rPr>
            <w:rFonts w:ascii="Times New Roman" w:hAnsi="Times New Roman" w:cs="Times New Roman"/>
          </w:rPr>
          <w:delText>retomara</w:delText>
        </w:r>
      </w:del>
      <w:ins w:id="4758" w:author="TOSHIBA" w:date="2015-10-31T15:01:00Z">
        <w:r w:rsidR="00881A43">
          <w:rPr>
            <w:rFonts w:ascii="Times New Roman" w:hAnsi="Times New Roman" w:cs="Times New Roman"/>
          </w:rPr>
          <w:t xml:space="preserve"> </w:t>
        </w:r>
      </w:ins>
      <w:ins w:id="4759" w:author="EUGENIA ARCE LONDONO" w:date="2015-04-29T09:25:00Z">
        <w:r>
          <w:rPr>
            <w:rFonts w:ascii="Times New Roman" w:hAnsi="Times New Roman" w:cs="Times New Roman"/>
          </w:rPr>
          <w:t>retomarán</w:t>
        </w:r>
      </w:ins>
      <w:r>
        <w:rPr>
          <w:rFonts w:ascii="Times New Roman" w:hAnsi="Times New Roman" w:cs="Times New Roman"/>
        </w:rPr>
        <w:t xml:space="preserve"> especialmente características</w:t>
      </w:r>
      <w:ins w:id="4760" w:author="TOSHIBA" w:date="2015-10-31T15:01:00Z">
        <w:r w:rsidR="00881A43">
          <w:rPr>
            <w:rFonts w:ascii="Times New Roman" w:hAnsi="Times New Roman" w:cs="Times New Roman"/>
          </w:rPr>
          <w:t>,</w:t>
        </w:r>
      </w:ins>
      <w:r>
        <w:rPr>
          <w:rFonts w:ascii="Times New Roman" w:hAnsi="Times New Roman" w:cs="Times New Roman"/>
        </w:rPr>
        <w:t xml:space="preserve"> como</w:t>
      </w:r>
      <w:del w:id="4761" w:author="EUGENIA ARCE LONDONO" w:date="2015-04-29T09:25:00Z">
        <w:r>
          <w:rPr>
            <w:rFonts w:ascii="Times New Roman" w:hAnsi="Times New Roman" w:cs="Times New Roman"/>
          </w:rPr>
          <w:delText>,</w:delText>
        </w:r>
      </w:del>
      <w:r>
        <w:rPr>
          <w:rFonts w:ascii="Times New Roman" w:hAnsi="Times New Roman" w:cs="Times New Roman"/>
        </w:rPr>
        <w:t xml:space="preserve"> el número de habitantes, el crecimiento demográfico y la diversidad étnica</w:t>
      </w:r>
      <w:del w:id="4762" w:author="EUGENIA ARCE LONDONO" w:date="2015-04-29T09:25:00Z">
        <w:r>
          <w:rPr>
            <w:rFonts w:ascii="Times New Roman" w:hAnsi="Times New Roman" w:cs="Times New Roman"/>
          </w:rPr>
          <w:delText>;</w:delText>
        </w:r>
      </w:del>
      <w:ins w:id="4763" w:author="EUGENIA ARCE LONDONO" w:date="2015-04-29T09:25:00Z">
        <w:r>
          <w:rPr>
            <w:rFonts w:ascii="Times New Roman" w:hAnsi="Times New Roman" w:cs="Times New Roman"/>
          </w:rPr>
          <w:t>. También</w:t>
        </w:r>
      </w:ins>
      <w:r>
        <w:rPr>
          <w:rFonts w:ascii="Times New Roman" w:hAnsi="Times New Roman" w:cs="Times New Roman"/>
        </w:rPr>
        <w:t xml:space="preserve"> se sugiere establecer relaciones entre aspectos poblacionales y situaciones históricas que los han influenciado. </w:t>
      </w:r>
    </w:p>
    <w:p w14:paraId="306CC507" w14:textId="77777777" w:rsidR="00D22CC6" w:rsidRDefault="00D22CC6" w:rsidP="00D22CC6">
      <w:pPr>
        <w:shd w:val="clear" w:color="auto" w:fill="FFFFFF"/>
        <w:spacing w:after="240" w:line="270" w:lineRule="atLeast"/>
        <w:jc w:val="both"/>
        <w:rPr>
          <w:rFonts w:ascii="Times New Roman" w:hAnsi="Times New Roman" w:cs="Times New Roman"/>
        </w:rPr>
      </w:pPr>
      <w:r>
        <w:rPr>
          <w:rFonts w:ascii="Times New Roman" w:hAnsi="Times New Roman" w:cs="Times New Roman"/>
        </w:rPr>
        <w:t xml:space="preserve">En relación con las </w:t>
      </w:r>
      <w:r w:rsidRPr="003E26CF">
        <w:rPr>
          <w:rFonts w:ascii="Times New Roman" w:hAnsi="Times New Roman" w:cs="Times New Roman"/>
          <w:b/>
        </w:rPr>
        <w:t>características políticas</w:t>
      </w:r>
      <w:r>
        <w:rPr>
          <w:rFonts w:ascii="Times New Roman" w:hAnsi="Times New Roman" w:cs="Times New Roman"/>
        </w:rPr>
        <w:t xml:space="preserve"> se </w:t>
      </w:r>
      <w:del w:id="4764" w:author="EUGENIA ARCE LONDONO" w:date="2015-04-29T09:25:00Z">
        <w:r>
          <w:rPr>
            <w:rFonts w:ascii="Times New Roman" w:hAnsi="Times New Roman" w:cs="Times New Roman"/>
          </w:rPr>
          <w:delText>analizaran</w:delText>
        </w:r>
      </w:del>
      <w:ins w:id="4765" w:author="TOSHIBA" w:date="2015-10-31T15:01:00Z">
        <w:r w:rsidR="00881A43">
          <w:rPr>
            <w:rFonts w:ascii="Times New Roman" w:hAnsi="Times New Roman" w:cs="Times New Roman"/>
          </w:rPr>
          <w:t xml:space="preserve"> </w:t>
        </w:r>
      </w:ins>
      <w:ins w:id="4766" w:author="EUGENIA ARCE LONDONO" w:date="2015-04-29T09:25:00Z">
        <w:r>
          <w:rPr>
            <w:rFonts w:ascii="Times New Roman" w:hAnsi="Times New Roman" w:cs="Times New Roman"/>
          </w:rPr>
          <w:t>analizarán</w:t>
        </w:r>
      </w:ins>
      <w:r>
        <w:rPr>
          <w:rFonts w:ascii="Times New Roman" w:hAnsi="Times New Roman" w:cs="Times New Roman"/>
        </w:rPr>
        <w:t xml:space="preserve"> formas de organización de los países que configuran cada continente y los modelos de gobierno que prevalecen.</w:t>
      </w:r>
    </w:p>
    <w:p w14:paraId="57CF6865" w14:textId="77777777" w:rsidR="00D22CC6" w:rsidRDefault="00D22CC6" w:rsidP="00D22CC6">
      <w:pPr>
        <w:shd w:val="clear" w:color="auto" w:fill="FFFFFF"/>
        <w:spacing w:after="240" w:line="270" w:lineRule="atLeast"/>
        <w:jc w:val="both"/>
        <w:rPr>
          <w:rFonts w:ascii="Times New Roman" w:hAnsi="Times New Roman" w:cs="Times New Roman"/>
        </w:rPr>
      </w:pPr>
      <w:r>
        <w:rPr>
          <w:rFonts w:ascii="Times New Roman" w:hAnsi="Times New Roman" w:cs="Times New Roman"/>
        </w:rPr>
        <w:t xml:space="preserve">En cuanto a las características económicas de los continentes, se propone que sean abordadas a partir de los tres sectores de la economía, estableciendo </w:t>
      </w:r>
      <w:ins w:id="4767" w:author="EUGENIA ARCE LONDONO" w:date="2015-04-29T09:25:00Z">
        <w:r>
          <w:rPr>
            <w:rFonts w:ascii="Times New Roman" w:hAnsi="Times New Roman" w:cs="Times New Roman"/>
          </w:rPr>
          <w:t xml:space="preserve">una </w:t>
        </w:r>
      </w:ins>
      <w:r>
        <w:rPr>
          <w:rFonts w:ascii="Times New Roman" w:hAnsi="Times New Roman" w:cs="Times New Roman"/>
        </w:rPr>
        <w:t xml:space="preserve">relación con los </w:t>
      </w:r>
      <w:r>
        <w:rPr>
          <w:rFonts w:ascii="Times New Roman" w:hAnsi="Times New Roman" w:cs="Times New Roman"/>
        </w:rPr>
        <w:lastRenderedPageBreak/>
        <w:t xml:space="preserve">países que tienen las economías más representativas y con las principales organizaciones y tratados económicos continentales. </w:t>
      </w:r>
    </w:p>
    <w:p w14:paraId="4AE4D623" w14:textId="77777777" w:rsidR="00D22CC6" w:rsidRPr="00762F49" w:rsidRDefault="00D22CC6" w:rsidP="00D22CC6">
      <w:pPr>
        <w:shd w:val="clear" w:color="auto" w:fill="FFFFFF"/>
        <w:spacing w:after="240" w:line="270" w:lineRule="atLeast"/>
        <w:jc w:val="both"/>
        <w:rPr>
          <w:del w:id="4768" w:author="EUGENIA ARCE LONDONO" w:date="2015-04-29T09:25:00Z"/>
          <w:rFonts w:ascii="Times New Roman" w:hAnsi="Times New Roman" w:cs="Times New Roman"/>
          <w:b/>
        </w:rPr>
      </w:pPr>
      <w:r w:rsidRPr="0038146B">
        <w:rPr>
          <w:rFonts w:ascii="Times New Roman" w:hAnsi="Times New Roman" w:cs="Times New Roman"/>
        </w:rPr>
        <w:t xml:space="preserve">El enfoque de la exposición del tema se realizará de manera eminentemente práctica, para que el proceso de aprendizaje sea significativo para los </w:t>
      </w:r>
      <w:del w:id="4769" w:author="EUGENIA ARCE LONDONO" w:date="2015-04-29T09:25:00Z">
        <w:r w:rsidRPr="0038146B">
          <w:rPr>
            <w:rFonts w:ascii="Times New Roman" w:hAnsi="Times New Roman" w:cs="Times New Roman"/>
          </w:rPr>
          <w:delText>alumnos</w:delText>
        </w:r>
      </w:del>
      <w:ins w:id="4770" w:author="TOSHIBA" w:date="2015-10-31T15:02:00Z">
        <w:r w:rsidR="00881A43">
          <w:rPr>
            <w:rFonts w:ascii="Times New Roman" w:hAnsi="Times New Roman" w:cs="Times New Roman"/>
          </w:rPr>
          <w:t xml:space="preserve"> </w:t>
        </w:r>
      </w:ins>
      <w:ins w:id="4771" w:author="EUGENIA ARCE LONDONO" w:date="2015-04-29T09:25:00Z">
        <w:r>
          <w:rPr>
            <w:rFonts w:ascii="Times New Roman" w:hAnsi="Times New Roman" w:cs="Times New Roman"/>
          </w:rPr>
          <w:t>estudiantes</w:t>
        </w:r>
      </w:ins>
      <w:r w:rsidRPr="0038146B">
        <w:rPr>
          <w:rFonts w:ascii="Times New Roman" w:hAnsi="Times New Roman" w:cs="Times New Roman"/>
        </w:rPr>
        <w:t>. </w:t>
      </w:r>
      <w:ins w:id="4772" w:author="TOSHIBA" w:date="2015-10-30T16:48:00Z">
        <w:r w:rsidR="007578D4" w:rsidRPr="0038146B" w:rsidDel="007578D4">
          <w:rPr>
            <w:rFonts w:ascii="Times New Roman" w:hAnsi="Times New Roman" w:cs="Times New Roman"/>
          </w:rPr>
          <w:t xml:space="preserve"> </w:t>
        </w:r>
      </w:ins>
      <w:del w:id="4773" w:author="TOSHIBA" w:date="2015-10-30T16:48:00Z">
        <w:r w:rsidRPr="0038146B" w:rsidDel="007578D4">
          <w:rPr>
            <w:rFonts w:ascii="Times New Roman" w:hAnsi="Times New Roman" w:cs="Times New Roman"/>
          </w:rPr>
          <w:delText xml:space="preserve">Es </w:delText>
        </w:r>
      </w:del>
      <w:ins w:id="4774" w:author="TOSHIBA" w:date="2015-10-30T16:48:00Z">
        <w:r w:rsidR="007578D4">
          <w:rPr>
            <w:rFonts w:ascii="Times New Roman" w:hAnsi="Times New Roman" w:cs="Times New Roman"/>
          </w:rPr>
          <w:t>P</w:t>
        </w:r>
      </w:ins>
      <w:del w:id="4775" w:author="TOSHIBA" w:date="2015-10-30T16:48:00Z">
        <w:r w:rsidRPr="0038146B" w:rsidDel="007578D4">
          <w:rPr>
            <w:rFonts w:ascii="Times New Roman" w:hAnsi="Times New Roman" w:cs="Times New Roman"/>
          </w:rPr>
          <w:delText>p</w:delText>
        </w:r>
      </w:del>
      <w:r w:rsidRPr="0038146B">
        <w:rPr>
          <w:rFonts w:ascii="Times New Roman" w:hAnsi="Times New Roman" w:cs="Times New Roman"/>
        </w:rPr>
        <w:t>or esta razón</w:t>
      </w:r>
      <w:del w:id="4776" w:author="TOSHIBA" w:date="2015-10-30T16:48:00Z">
        <w:r w:rsidRPr="0038146B" w:rsidDel="007578D4">
          <w:rPr>
            <w:rFonts w:ascii="Times New Roman" w:hAnsi="Times New Roman" w:cs="Times New Roman"/>
          </w:rPr>
          <w:delText xml:space="preserve"> que</w:delText>
        </w:r>
      </w:del>
      <w:r w:rsidRPr="0038146B">
        <w:rPr>
          <w:rFonts w:ascii="Times New Roman" w:hAnsi="Times New Roman" w:cs="Times New Roman"/>
        </w:rPr>
        <w:t> se otorga especial importancia a la</w:t>
      </w:r>
      <w:r>
        <w:rPr>
          <w:rFonts w:ascii="Times New Roman" w:hAnsi="Times New Roman" w:cs="Times New Roman"/>
        </w:rPr>
        <w:t xml:space="preserve"> </w:t>
      </w:r>
      <w:r w:rsidRPr="0038146B">
        <w:rPr>
          <w:rFonts w:ascii="Times New Roman" w:hAnsi="Times New Roman" w:cs="Times New Roman"/>
          <w:b/>
        </w:rPr>
        <w:t>competencia social y ciudadana</w:t>
      </w:r>
      <w:r>
        <w:rPr>
          <w:rFonts w:ascii="Times New Roman" w:hAnsi="Times New Roman" w:cs="Times New Roman"/>
        </w:rPr>
        <w:t xml:space="preserve"> y a </w:t>
      </w:r>
      <w:r>
        <w:rPr>
          <w:rFonts w:ascii="Times New Roman" w:hAnsi="Times New Roman" w:cs="Times New Roman"/>
          <w:color w:val="000000" w:themeColor="text1"/>
        </w:rPr>
        <w:t xml:space="preserve">la </w:t>
      </w:r>
      <w:r w:rsidRPr="00762F49">
        <w:rPr>
          <w:rFonts w:ascii="Times New Roman" w:hAnsi="Times New Roman" w:cs="Times New Roman"/>
          <w:b/>
          <w:color w:val="000000" w:themeColor="text1"/>
        </w:rPr>
        <w:t>competencia en el conocimiento y la interacción con el mundo físico</w:t>
      </w:r>
      <w:ins w:id="4777" w:author="TOSHIBA" w:date="2015-10-31T15:02:00Z">
        <w:r w:rsidR="00881A43">
          <w:rPr>
            <w:rFonts w:ascii="Times New Roman" w:hAnsi="Times New Roman" w:cs="Times New Roman"/>
            <w:b/>
            <w:color w:val="000000" w:themeColor="text1"/>
          </w:rPr>
          <w:t>.</w:t>
        </w:r>
      </w:ins>
    </w:p>
    <w:p w14:paraId="47F7E8B0" w14:textId="77777777" w:rsidR="00D22CC6" w:rsidRPr="00C40868" w:rsidRDefault="00D22CC6" w:rsidP="00D22CC6">
      <w:pPr>
        <w:shd w:val="clear" w:color="auto" w:fill="FFFFFF"/>
        <w:spacing w:after="240" w:line="270" w:lineRule="atLeast"/>
        <w:jc w:val="both"/>
        <w:rPr>
          <w:rFonts w:ascii="Times New Roman" w:hAnsi="Times New Roman"/>
          <w:b/>
          <w:rPrChange w:id="4778" w:author="EUGENIA ARCE LONDONO" w:date="2015-04-29T09:25:00Z">
            <w:rPr>
              <w:rFonts w:ascii="Times New Roman" w:hAnsi="Times New Roman"/>
              <w:color w:val="000000" w:themeColor="text1"/>
              <w:lang w:val="es-CO"/>
            </w:rPr>
          </w:rPrChange>
        </w:rPr>
      </w:pPr>
      <w:del w:id="4779" w:author="EUGENIA ARCE LONDONO" w:date="2015-04-29T09:25:00Z">
        <w:r w:rsidRPr="0038146B">
          <w:rPr>
            <w:rFonts w:ascii="Times New Roman" w:eastAsia="Times New Roman" w:hAnsi="Times New Roman" w:cs="Times New Roman"/>
            <w:color w:val="000000" w:themeColor="text1"/>
            <w:lang w:val="es-CO" w:eastAsia="es-CO"/>
          </w:rPr>
          <w:delText>Por otro lado, la</w:delText>
        </w:r>
      </w:del>
      <w:ins w:id="4780" w:author="EUGENIA ARCE LONDONO" w:date="2015-04-29T09:25:00Z">
        <w:r>
          <w:rPr>
            <w:rFonts w:ascii="Times New Roman" w:hAnsi="Times New Roman" w:cs="Times New Roman"/>
            <w:b/>
            <w:color w:val="000000" w:themeColor="text1"/>
          </w:rPr>
          <w:t xml:space="preserve">. </w:t>
        </w:r>
        <w:r>
          <w:rPr>
            <w:rFonts w:ascii="Times New Roman" w:eastAsia="Times New Roman" w:hAnsi="Times New Roman" w:cs="Times New Roman"/>
            <w:color w:val="000000" w:themeColor="text1"/>
            <w:lang w:val="es-CO" w:eastAsia="es-CO"/>
          </w:rPr>
          <w:t>La</w:t>
        </w:r>
      </w:ins>
      <w:r>
        <w:rPr>
          <w:rFonts w:ascii="Times New Roman" w:eastAsia="Times New Roman" w:hAnsi="Times New Roman" w:cs="Times New Roman"/>
          <w:color w:val="000000" w:themeColor="text1"/>
          <w:lang w:val="es-CO" w:eastAsia="es-CO"/>
        </w:rPr>
        <w:t xml:space="preserve"> unidad permite reforzar </w:t>
      </w:r>
      <w:del w:id="4781" w:author="EUGENIA ARCE LONDONO" w:date="2015-04-29T09:25:00Z">
        <w:r w:rsidRPr="0038146B">
          <w:rPr>
            <w:rFonts w:ascii="Times New Roman" w:eastAsia="Times New Roman" w:hAnsi="Times New Roman" w:cs="Times New Roman"/>
            <w:color w:val="000000" w:themeColor="text1"/>
            <w:lang w:val="es-CO" w:eastAsia="es-CO"/>
          </w:rPr>
          <w:delText>la</w:delText>
        </w:r>
      </w:del>
      <w:ins w:id="4782" w:author="EUGENIA ARCE LONDONO" w:date="2015-04-29T09:25:00Z">
        <w:r>
          <w:rPr>
            <w:rFonts w:ascii="Times New Roman" w:eastAsia="Times New Roman" w:hAnsi="Times New Roman" w:cs="Times New Roman"/>
            <w:color w:val="000000" w:themeColor="text1"/>
            <w:lang w:val="es-CO" w:eastAsia="es-CO"/>
          </w:rPr>
          <w:t>est</w:t>
        </w:r>
        <w:r w:rsidRPr="0038146B">
          <w:rPr>
            <w:rFonts w:ascii="Times New Roman" w:eastAsia="Times New Roman" w:hAnsi="Times New Roman" w:cs="Times New Roman"/>
            <w:color w:val="000000" w:themeColor="text1"/>
            <w:lang w:val="es-CO" w:eastAsia="es-CO"/>
          </w:rPr>
          <w:t>a</w:t>
        </w:r>
      </w:ins>
      <w:r w:rsidRPr="0038146B">
        <w:rPr>
          <w:rFonts w:ascii="Times New Roman" w:eastAsia="Times New Roman" w:hAnsi="Times New Roman" w:cs="Times New Roman"/>
          <w:color w:val="000000" w:themeColor="text1"/>
          <w:lang w:val="es-CO" w:eastAsia="es-CO"/>
        </w:rPr>
        <w:t xml:space="preserve"> competencia </w:t>
      </w:r>
      <w:r w:rsidRPr="0038146B">
        <w:rPr>
          <w:rFonts w:ascii="Times New Roman" w:eastAsia="Times New Roman" w:hAnsi="Times New Roman" w:cs="Times New Roman"/>
          <w:b/>
          <w:bCs/>
          <w:color w:val="000000" w:themeColor="text1"/>
          <w:lang w:val="es-CO" w:eastAsia="es-CO"/>
        </w:rPr>
        <w:t>en el conocimiento e interacción con el mundo físico</w:t>
      </w:r>
      <w:r w:rsidRPr="0038146B">
        <w:rPr>
          <w:rFonts w:ascii="Times New Roman" w:eastAsia="Times New Roman" w:hAnsi="Times New Roman" w:cs="Times New Roman"/>
          <w:color w:val="000000" w:themeColor="text1"/>
          <w:lang w:val="es-CO" w:eastAsia="es-CO"/>
        </w:rPr>
        <w:t>, así como la </w:t>
      </w:r>
      <w:r w:rsidRPr="0038146B">
        <w:rPr>
          <w:rFonts w:ascii="Times New Roman" w:eastAsia="Times New Roman" w:hAnsi="Times New Roman" w:cs="Times New Roman"/>
          <w:b/>
          <w:bCs/>
          <w:color w:val="000000" w:themeColor="text1"/>
          <w:lang w:val="es-CO" w:eastAsia="es-CO"/>
        </w:rPr>
        <w:t>competencia en e</w:t>
      </w:r>
      <w:r>
        <w:rPr>
          <w:rFonts w:ascii="Times New Roman" w:eastAsia="Times New Roman" w:hAnsi="Times New Roman" w:cs="Times New Roman"/>
          <w:b/>
          <w:bCs/>
          <w:color w:val="000000" w:themeColor="text1"/>
          <w:lang w:val="es-CO" w:eastAsia="es-CO"/>
        </w:rPr>
        <w:t xml:space="preserve">l tratamiento de la información, </w:t>
      </w:r>
      <w:r w:rsidRPr="0038146B">
        <w:rPr>
          <w:rFonts w:ascii="Times New Roman" w:eastAsia="Times New Roman" w:hAnsi="Times New Roman" w:cs="Times New Roman"/>
          <w:color w:val="000000" w:themeColor="text1"/>
          <w:lang w:val="es-CO" w:eastAsia="es-CO"/>
        </w:rPr>
        <w:t>cuando se proponen actividades de búsqueda y sistematización de datos.</w:t>
      </w:r>
    </w:p>
    <w:p w14:paraId="0CA677F7" w14:textId="77777777" w:rsidR="00D22CC6" w:rsidRPr="00D52731" w:rsidRDefault="00D22CC6" w:rsidP="00D22CC6">
      <w:pPr>
        <w:shd w:val="clear" w:color="auto" w:fill="FFFFFF"/>
        <w:spacing w:after="240" w:line="270" w:lineRule="atLeast"/>
        <w:jc w:val="both"/>
        <w:rPr>
          <w:rFonts w:ascii="Times New Roman" w:hAnsi="Times New Roman" w:cs="Times New Roman"/>
        </w:rPr>
      </w:pPr>
      <w:r w:rsidRPr="00D52731">
        <w:rPr>
          <w:rFonts w:ascii="Times New Roman" w:hAnsi="Times New Roman" w:cs="Times New Roman"/>
        </w:rPr>
        <w:t>Desde este planteamiento práctico y teniendo en cuenta la </w:t>
      </w:r>
      <w:r w:rsidRPr="00D52731">
        <w:rPr>
          <w:rFonts w:ascii="Times New Roman" w:eastAsia="Times New Roman" w:hAnsi="Times New Roman" w:cs="Times New Roman"/>
          <w:b/>
          <w:bCs/>
          <w:color w:val="000000" w:themeColor="text1"/>
          <w:lang w:val="es-CO" w:eastAsia="es-CO"/>
        </w:rPr>
        <w:t>diversidad en el aula</w:t>
      </w:r>
      <w:r w:rsidRPr="00D52731">
        <w:rPr>
          <w:rFonts w:ascii="Times New Roman" w:hAnsi="Times New Roman" w:cs="Times New Roman"/>
        </w:rPr>
        <w:t>, los r</w:t>
      </w:r>
      <w:r>
        <w:rPr>
          <w:rFonts w:ascii="Times New Roman" w:hAnsi="Times New Roman" w:cs="Times New Roman"/>
        </w:rPr>
        <w:t xml:space="preserve">ecursos y actividades </w:t>
      </w:r>
      <w:del w:id="4783" w:author="EUGENIA ARCE LONDONO" w:date="2015-04-29T09:25:00Z">
        <w:r w:rsidRPr="00D52731">
          <w:rPr>
            <w:rFonts w:ascii="Times New Roman" w:hAnsi="Times New Roman" w:cs="Times New Roman"/>
          </w:rPr>
          <w:delText>propuestas</w:delText>
        </w:r>
      </w:del>
      <w:ins w:id="4784" w:author="TOSHIBA" w:date="2015-10-30T16:48:00Z">
        <w:r w:rsidR="007578D4">
          <w:rPr>
            <w:rFonts w:ascii="Times New Roman" w:hAnsi="Times New Roman" w:cs="Times New Roman"/>
          </w:rPr>
          <w:t xml:space="preserve"> </w:t>
        </w:r>
      </w:ins>
      <w:ins w:id="4785" w:author="EUGENIA ARCE LONDONO" w:date="2015-04-29T09:25:00Z">
        <w:r>
          <w:rPr>
            <w:rFonts w:ascii="Times New Roman" w:hAnsi="Times New Roman" w:cs="Times New Roman"/>
          </w:rPr>
          <w:t>propuesto</w:t>
        </w:r>
        <w:r w:rsidRPr="00D52731">
          <w:rPr>
            <w:rFonts w:ascii="Times New Roman" w:hAnsi="Times New Roman" w:cs="Times New Roman"/>
          </w:rPr>
          <w:t>s</w:t>
        </w:r>
      </w:ins>
      <w:r w:rsidRPr="00D52731">
        <w:rPr>
          <w:rFonts w:ascii="Times New Roman" w:hAnsi="Times New Roman" w:cs="Times New Roman"/>
        </w:rPr>
        <w:t xml:space="preserve"> se pueden adaptar a los distintos niveles y necesidades de aprendizaje de los </w:t>
      </w:r>
      <w:del w:id="4786" w:author="EUGENIA ARCE LONDONO" w:date="2015-04-29T09:25:00Z">
        <w:r w:rsidRPr="00D52731">
          <w:rPr>
            <w:rFonts w:ascii="Times New Roman" w:hAnsi="Times New Roman" w:cs="Times New Roman"/>
          </w:rPr>
          <w:delText>alumnos</w:delText>
        </w:r>
      </w:del>
      <w:ins w:id="4787" w:author="TOSHIBA" w:date="2015-10-30T16:48:00Z">
        <w:r w:rsidR="007578D4">
          <w:rPr>
            <w:rFonts w:ascii="Times New Roman" w:hAnsi="Times New Roman" w:cs="Times New Roman"/>
          </w:rPr>
          <w:t xml:space="preserve"> </w:t>
        </w:r>
      </w:ins>
      <w:ins w:id="4788" w:author="EUGENIA ARCE LONDONO" w:date="2015-04-29T09:25:00Z">
        <w:r>
          <w:rPr>
            <w:rFonts w:ascii="Times New Roman" w:hAnsi="Times New Roman" w:cs="Times New Roman"/>
          </w:rPr>
          <w:t>estudiantes</w:t>
        </w:r>
      </w:ins>
      <w:r w:rsidRPr="00D52731">
        <w:rPr>
          <w:rFonts w:ascii="Times New Roman" w:hAnsi="Times New Roman" w:cs="Times New Roman"/>
        </w:rPr>
        <w:t>.</w:t>
      </w:r>
    </w:p>
    <w:p w14:paraId="6954F1E8"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Recursos del tema</w:t>
      </w:r>
    </w:p>
    <w:p w14:paraId="7AD12D71" w14:textId="77777777" w:rsidR="00D22CC6" w:rsidRDefault="00D22CC6" w:rsidP="00D22CC6">
      <w:pPr>
        <w:spacing w:after="0"/>
        <w:jc w:val="both"/>
        <w:rPr>
          <w:rFonts w:ascii="Times New Roman" w:hAnsi="Times New Roman" w:cs="Times New Roman"/>
          <w:b/>
          <w:color w:val="000000" w:themeColor="text1"/>
        </w:rPr>
      </w:pPr>
    </w:p>
    <w:p w14:paraId="45C931ED" w14:textId="77777777" w:rsidR="00D22CC6" w:rsidRDefault="00D22CC6" w:rsidP="00D22CC6">
      <w:pPr>
        <w:spacing w:after="0"/>
        <w:jc w:val="both"/>
        <w:rPr>
          <w:rFonts w:ascii="Times New Roman" w:hAnsi="Times New Roman" w:cs="Times New Roman"/>
          <w:b/>
          <w:color w:val="000000" w:themeColor="text1"/>
        </w:rPr>
      </w:pPr>
      <w:r w:rsidRPr="00B51F09">
        <w:rPr>
          <w:rFonts w:ascii="Times New Roman" w:hAnsi="Times New Roman" w:cs="Times New Roman"/>
          <w:b/>
          <w:color w:val="000000" w:themeColor="text1"/>
        </w:rPr>
        <w:t>CS_07_07_CO_REC10</w:t>
      </w:r>
    </w:p>
    <w:p w14:paraId="528D1DE6" w14:textId="77777777" w:rsidR="00D22CC6" w:rsidRDefault="00D22CC6" w:rsidP="00D22CC6">
      <w:pPr>
        <w:spacing w:after="0"/>
        <w:jc w:val="both"/>
        <w:rPr>
          <w:rFonts w:ascii="Times New Roman" w:hAnsi="Times New Roman" w:cs="Times New Roman"/>
          <w:b/>
          <w:color w:val="000000" w:themeColor="text1"/>
        </w:rPr>
      </w:pPr>
    </w:p>
    <w:p w14:paraId="0AC0E15E"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Ladillo</w:t>
      </w:r>
      <w:del w:id="4789" w:author="EUGENIA ARCE LONDONO" w:date="2015-04-29T09:25:00Z">
        <w:r>
          <w:rPr>
            <w:rFonts w:ascii="Times New Roman" w:hAnsi="Times New Roman" w:cs="Times New Roman"/>
            <w:b/>
            <w:color w:val="000000" w:themeColor="text1"/>
          </w:rPr>
          <w:delText>:</w:delText>
        </w:r>
      </w:del>
    </w:p>
    <w:p w14:paraId="24927A57" w14:textId="77777777" w:rsidR="00D22CC6" w:rsidRDefault="00D22CC6" w:rsidP="00D22CC6">
      <w:pPr>
        <w:spacing w:after="0"/>
        <w:jc w:val="both"/>
        <w:rPr>
          <w:rFonts w:ascii="Times New Roman" w:hAnsi="Times New Roman" w:cs="Times New Roman"/>
          <w:b/>
          <w:color w:val="000000" w:themeColor="text1"/>
        </w:rPr>
      </w:pPr>
    </w:p>
    <w:p w14:paraId="226C0F02" w14:textId="77777777" w:rsidR="00D22CC6" w:rsidRDefault="00D22CC6" w:rsidP="00D22CC6">
      <w:pPr>
        <w:spacing w:after="0"/>
        <w:jc w:val="both"/>
        <w:rPr>
          <w:rFonts w:ascii="Times New Roman" w:eastAsia="Times New Roman" w:hAnsi="Times New Roman" w:cs="Times New Roman"/>
          <w:color w:val="000000" w:themeColor="text1"/>
          <w:lang w:val="es-CO" w:eastAsia="es-CO"/>
        </w:rPr>
      </w:pPr>
      <w:r>
        <w:rPr>
          <w:rFonts w:ascii="Times New Roman" w:hAnsi="Times New Roman" w:cs="Times New Roman"/>
          <w:b/>
          <w:color w:val="000000" w:themeColor="text1"/>
        </w:rPr>
        <w:t xml:space="preserve">Título: </w:t>
      </w:r>
      <w:r>
        <w:rPr>
          <w:rFonts w:ascii="Times New Roman" w:eastAsia="Times New Roman" w:hAnsi="Times New Roman" w:cs="Times New Roman"/>
          <w:color w:val="000000" w:themeColor="text1"/>
          <w:lang w:val="es-CO" w:eastAsia="es-CO"/>
        </w:rPr>
        <w:t>E</w:t>
      </w:r>
      <w:r w:rsidRPr="001726C4">
        <w:rPr>
          <w:rFonts w:ascii="Times New Roman" w:eastAsia="Times New Roman" w:hAnsi="Times New Roman" w:cs="Times New Roman"/>
          <w:color w:val="000000" w:themeColor="text1"/>
          <w:lang w:val="es-CO" w:eastAsia="es-CO"/>
        </w:rPr>
        <w:t xml:space="preserve">l relieve, </w:t>
      </w:r>
      <w:ins w:id="4790" w:author="EUGENIA ARCE LONDONO" w:date="2015-04-29T09:25:00Z">
        <w:r>
          <w:rPr>
            <w:rFonts w:ascii="Times New Roman" w:eastAsia="Times New Roman" w:hAnsi="Times New Roman" w:cs="Times New Roman"/>
            <w:color w:val="000000" w:themeColor="text1"/>
            <w:lang w:val="es-CO" w:eastAsia="es-CO"/>
          </w:rPr>
          <w:t xml:space="preserve">las </w:t>
        </w:r>
      </w:ins>
      <w:r w:rsidRPr="001726C4">
        <w:rPr>
          <w:rFonts w:ascii="Times New Roman" w:eastAsia="Times New Roman" w:hAnsi="Times New Roman" w:cs="Times New Roman"/>
          <w:color w:val="000000" w:themeColor="text1"/>
          <w:lang w:val="es-CO" w:eastAsia="es-CO"/>
        </w:rPr>
        <w:t>costas y</w:t>
      </w:r>
      <w:r>
        <w:rPr>
          <w:rFonts w:ascii="Times New Roman" w:eastAsia="Times New Roman" w:hAnsi="Times New Roman" w:cs="Times New Roman"/>
          <w:color w:val="000000" w:themeColor="text1"/>
          <w:lang w:val="es-CO" w:eastAsia="es-CO"/>
        </w:rPr>
        <w:t xml:space="preserve"> </w:t>
      </w:r>
      <w:ins w:id="4791" w:author="EUGENIA ARCE LONDONO" w:date="2015-04-29T09:25:00Z">
        <w:r>
          <w:rPr>
            <w:rFonts w:ascii="Times New Roman" w:eastAsia="Times New Roman" w:hAnsi="Times New Roman" w:cs="Times New Roman"/>
            <w:color w:val="000000" w:themeColor="text1"/>
            <w:lang w:val="es-CO" w:eastAsia="es-CO"/>
          </w:rPr>
          <w:t>las</w:t>
        </w:r>
        <w:r w:rsidRPr="001726C4">
          <w:rPr>
            <w:rFonts w:ascii="Times New Roman" w:eastAsia="Times New Roman" w:hAnsi="Times New Roman" w:cs="Times New Roman"/>
            <w:color w:val="000000" w:themeColor="text1"/>
            <w:lang w:val="es-CO" w:eastAsia="es-CO"/>
          </w:rPr>
          <w:t xml:space="preserve"> </w:t>
        </w:r>
      </w:ins>
      <w:r w:rsidRPr="001726C4">
        <w:rPr>
          <w:rFonts w:ascii="Times New Roman" w:eastAsia="Times New Roman" w:hAnsi="Times New Roman" w:cs="Times New Roman"/>
          <w:color w:val="000000" w:themeColor="text1"/>
          <w:lang w:val="es-CO" w:eastAsia="es-CO"/>
        </w:rPr>
        <w:t>aguas de Europa</w:t>
      </w:r>
      <w:ins w:id="4792" w:author="EUGENIA ARCE LONDONO" w:date="2015-04-29T09:25:00Z">
        <w:r>
          <w:rPr>
            <w:rFonts w:ascii="Times New Roman" w:eastAsia="Times New Roman" w:hAnsi="Times New Roman" w:cs="Times New Roman"/>
            <w:color w:val="000000" w:themeColor="text1"/>
            <w:lang w:val="es-CO" w:eastAsia="es-CO"/>
          </w:rPr>
          <w:t>.</w:t>
        </w:r>
      </w:ins>
    </w:p>
    <w:p w14:paraId="26888A6F" w14:textId="77777777" w:rsidR="00D22CC6" w:rsidRPr="0082771D" w:rsidRDefault="00D22CC6" w:rsidP="00D22CC6">
      <w:pPr>
        <w:spacing w:after="0"/>
        <w:jc w:val="both"/>
        <w:rPr>
          <w:rFonts w:ascii="Times New Roman" w:hAnsi="Times New Roman" w:cs="Times New Roman"/>
          <w:b/>
          <w:color w:val="000000" w:themeColor="text1"/>
        </w:rPr>
      </w:pPr>
      <w:r w:rsidRPr="002F0D1E">
        <w:rPr>
          <w:rFonts w:ascii="Times New Roman" w:hAnsi="Times New Roman" w:cs="Times New Roman"/>
          <w:b/>
          <w:color w:val="000000" w:themeColor="text1"/>
        </w:rPr>
        <w:t>Descripción:</w:t>
      </w:r>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Interactivo que facilita conocer las principales unidades de relieve de Europa, </w:t>
      </w:r>
      <w:ins w:id="4793" w:author="EUGENIA ARCE LONDONO" w:date="2015-04-29T09:25:00Z">
        <w:r>
          <w:rPr>
            <w:rFonts w:ascii="Times New Roman" w:eastAsia="Times New Roman" w:hAnsi="Times New Roman" w:cs="Times New Roman"/>
            <w:color w:val="000000" w:themeColor="text1"/>
            <w:lang w:val="es-CO" w:eastAsia="es-CO"/>
          </w:rPr>
          <w:t xml:space="preserve">incluidos </w:t>
        </w:r>
      </w:ins>
      <w:r w:rsidRPr="001726C4">
        <w:rPr>
          <w:rFonts w:ascii="Times New Roman" w:eastAsia="Times New Roman" w:hAnsi="Times New Roman" w:cs="Times New Roman"/>
          <w:color w:val="000000" w:themeColor="text1"/>
          <w:lang w:val="es-CO" w:eastAsia="es-CO"/>
        </w:rPr>
        <w:t>los mares interiores, las penínsulas e islas más importantes y sus ríos más destacados</w:t>
      </w:r>
      <w:ins w:id="4794" w:author="EUGENIA ARCE LONDONO" w:date="2015-04-29T09:25:00Z">
        <w:r>
          <w:rPr>
            <w:rFonts w:ascii="Times New Roman" w:eastAsia="Times New Roman" w:hAnsi="Times New Roman" w:cs="Times New Roman"/>
            <w:color w:val="000000" w:themeColor="text1"/>
            <w:lang w:val="es-CO" w:eastAsia="es-CO"/>
          </w:rPr>
          <w:t>.</w:t>
        </w:r>
      </w:ins>
    </w:p>
    <w:p w14:paraId="5F337B78" w14:textId="77777777" w:rsidR="00D22CC6" w:rsidRDefault="00D22CC6" w:rsidP="00D22CC6">
      <w:pPr>
        <w:spacing w:after="0"/>
        <w:jc w:val="both"/>
        <w:rPr>
          <w:rFonts w:ascii="Times New Roman" w:hAnsi="Times New Roman" w:cs="Times New Roman"/>
          <w:color w:val="000000" w:themeColor="text1"/>
        </w:rPr>
      </w:pPr>
      <w:del w:id="4795" w:author="EUGENIA ARCE LONDONO" w:date="2015-04-29T09:25:00Z">
        <w:r>
          <w:rPr>
            <w:rFonts w:ascii="Times New Roman" w:hAnsi="Times New Roman" w:cs="Times New Roman"/>
            <w:b/>
            <w:color w:val="000000" w:themeColor="text1"/>
          </w:rPr>
          <w:delText>Temporiza</w:delText>
        </w:r>
        <w:r w:rsidRPr="002F0D1E">
          <w:rPr>
            <w:rFonts w:ascii="Times New Roman" w:hAnsi="Times New Roman" w:cs="Times New Roman"/>
            <w:b/>
            <w:color w:val="000000" w:themeColor="text1"/>
          </w:rPr>
          <w:delText>ción</w:delText>
        </w:r>
      </w:del>
      <w:ins w:id="4796" w:author="EUGENIA ARCE LONDONO" w:date="2015-04-29T09:25:00Z">
        <w:r>
          <w:rPr>
            <w:rFonts w:ascii="Times New Roman" w:hAnsi="Times New Roman" w:cs="Times New Roman"/>
            <w:b/>
            <w:color w:val="000000" w:themeColor="text1"/>
          </w:rPr>
          <w:t>Duración</w:t>
        </w:r>
      </w:ins>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30 minutos</w:t>
      </w:r>
      <w:ins w:id="4797" w:author="EUGENIA ARCE LONDONO" w:date="2015-04-29T09:25:00Z">
        <w:r>
          <w:rPr>
            <w:rFonts w:ascii="Times New Roman" w:hAnsi="Times New Roman" w:cs="Times New Roman"/>
            <w:color w:val="000000" w:themeColor="text1"/>
          </w:rPr>
          <w:t>.</w:t>
        </w:r>
      </w:ins>
    </w:p>
    <w:p w14:paraId="55149ECE"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Exposición</w:t>
      </w:r>
    </w:p>
    <w:p w14:paraId="131D3A7A" w14:textId="77777777" w:rsidR="00D22CC6" w:rsidRDefault="00D22CC6" w:rsidP="00D22CC6">
      <w:pPr>
        <w:spacing w:after="0"/>
        <w:jc w:val="both"/>
        <w:rPr>
          <w:rFonts w:ascii="Times New Roman" w:hAnsi="Times New Roman" w:cs="Times New Roman"/>
          <w:color w:val="000000" w:themeColor="text1"/>
        </w:rPr>
      </w:pPr>
    </w:p>
    <w:p w14:paraId="6359148A"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Contenido</w:t>
      </w:r>
      <w:del w:id="4798" w:author="EUGENIA ARCE LONDONO" w:date="2015-04-29T09:25:00Z">
        <w:r>
          <w:rPr>
            <w:rFonts w:ascii="Times New Roman" w:hAnsi="Times New Roman" w:cs="Times New Roman"/>
            <w:b/>
            <w:color w:val="000000" w:themeColor="text1"/>
          </w:rPr>
          <w:delText>:</w:delText>
        </w:r>
      </w:del>
    </w:p>
    <w:p w14:paraId="6B75D124" w14:textId="77777777" w:rsidR="00D22CC6" w:rsidRDefault="00D22CC6" w:rsidP="00D22CC6">
      <w:pPr>
        <w:pStyle w:val="cabecera1"/>
        <w:shd w:val="clear" w:color="auto" w:fill="FFFFFF"/>
        <w:spacing w:before="0" w:beforeAutospacing="0" w:after="0" w:afterAutospacing="0"/>
        <w:rPr>
          <w:ins w:id="4799" w:author="EUGENIA ARCE LONDONO" w:date="2015-04-29T09:25:00Z"/>
          <w:b/>
          <w:bCs/>
          <w:color w:val="000000" w:themeColor="text1"/>
        </w:rPr>
      </w:pPr>
    </w:p>
    <w:p w14:paraId="21E53835" w14:textId="77777777" w:rsidR="00D22CC6" w:rsidRPr="002F0D1E" w:rsidRDefault="00D22CC6" w:rsidP="00D22CC6">
      <w:pPr>
        <w:pStyle w:val="cabecera1"/>
        <w:shd w:val="clear" w:color="auto" w:fill="FFFFFF"/>
        <w:spacing w:before="0" w:beforeAutospacing="0" w:after="0" w:afterAutospacing="0"/>
        <w:rPr>
          <w:b/>
          <w:bCs/>
          <w:color w:val="000000" w:themeColor="text1"/>
        </w:rPr>
      </w:pPr>
      <w:r w:rsidRPr="002F0D1E">
        <w:rPr>
          <w:b/>
          <w:bCs/>
          <w:color w:val="000000" w:themeColor="text1"/>
        </w:rPr>
        <w:t>Objetivo</w:t>
      </w:r>
      <w:r>
        <w:rPr>
          <w:b/>
          <w:bCs/>
          <w:color w:val="000000" w:themeColor="text1"/>
        </w:rPr>
        <w:t xml:space="preserve"> </w:t>
      </w:r>
      <w:del w:id="4800" w:author="TOSHIBA" w:date="2015-10-30T16:54:00Z">
        <w:r w:rsidDel="00ED335F">
          <w:rPr>
            <w:b/>
            <w:bCs/>
            <w:color w:val="000000" w:themeColor="text1"/>
          </w:rPr>
          <w:delText>del recurso</w:delText>
        </w:r>
      </w:del>
      <w:ins w:id="4801" w:author="EUGENIA ARCE LONDONO" w:date="2015-04-29T09:25:00Z">
        <w:del w:id="4802" w:author="TOSHIBA" w:date="2015-10-30T16:54:00Z">
          <w:r w:rsidDel="00ED335F">
            <w:rPr>
              <w:b/>
              <w:bCs/>
              <w:color w:val="000000" w:themeColor="text1"/>
            </w:rPr>
            <w:delText>:</w:delText>
          </w:r>
        </w:del>
      </w:ins>
    </w:p>
    <w:p w14:paraId="71AA12E8" w14:textId="77777777" w:rsidR="00D22CC6" w:rsidRDefault="00D22CC6" w:rsidP="00D22CC6">
      <w:pPr>
        <w:pStyle w:val="Normal4"/>
        <w:shd w:val="clear" w:color="auto" w:fill="FFFFFF"/>
        <w:spacing w:before="0" w:beforeAutospacing="0" w:after="0" w:afterAutospacing="0"/>
        <w:jc w:val="both"/>
        <w:rPr>
          <w:color w:val="000000" w:themeColor="text1"/>
        </w:rPr>
      </w:pPr>
      <w:r w:rsidRPr="002F0D1E">
        <w:rPr>
          <w:color w:val="000000" w:themeColor="text1"/>
        </w:rPr>
        <w:t xml:space="preserve">Este interactivo permite conocer cuáles son las principales unidades de relieve de Europa, identificar los mares interiores que bañan el continente, </w:t>
      </w:r>
      <w:del w:id="4803" w:author="EUGENIA ARCE LONDONO" w:date="2015-04-29T09:25:00Z">
        <w:r w:rsidRPr="002F0D1E">
          <w:rPr>
            <w:color w:val="000000" w:themeColor="text1"/>
          </w:rPr>
          <w:delText>identificar</w:delText>
        </w:r>
      </w:del>
      <w:ins w:id="4804" w:author="EUGENIA ARCE LONDONO" w:date="2015-04-29T09:25:00Z">
        <w:r>
          <w:rPr>
            <w:color w:val="000000" w:themeColor="text1"/>
          </w:rPr>
          <w:t>reconocer</w:t>
        </w:r>
      </w:ins>
      <w:r w:rsidRPr="002F0D1E">
        <w:rPr>
          <w:color w:val="000000" w:themeColor="text1"/>
        </w:rPr>
        <w:t xml:space="preserve"> las principales penínsulas e islas y descubrir cuáles son los ríos europeos más importantes según su vertiente hidrográfica.</w:t>
      </w:r>
    </w:p>
    <w:p w14:paraId="24A43D54" w14:textId="77777777" w:rsidR="00D22CC6" w:rsidRPr="00ED335F" w:rsidRDefault="00ED335F" w:rsidP="00D22CC6">
      <w:pPr>
        <w:pStyle w:val="Normal4"/>
        <w:shd w:val="clear" w:color="auto" w:fill="FFFFFF"/>
        <w:spacing w:before="0" w:beforeAutospacing="0" w:after="0" w:afterAutospacing="0"/>
        <w:jc w:val="both"/>
        <w:rPr>
          <w:b/>
          <w:color w:val="000000" w:themeColor="text1"/>
          <w:rPrChange w:id="4805" w:author="TOSHIBA" w:date="2015-10-30T16:55:00Z">
            <w:rPr>
              <w:color w:val="000000" w:themeColor="text1"/>
            </w:rPr>
          </w:rPrChange>
        </w:rPr>
      </w:pPr>
      <w:ins w:id="4806" w:author="TOSHIBA" w:date="2015-10-30T16:55:00Z">
        <w:r w:rsidRPr="00ED335F">
          <w:rPr>
            <w:b/>
            <w:color w:val="000000" w:themeColor="text1"/>
            <w:rPrChange w:id="4807" w:author="TOSHIBA" w:date="2015-10-30T16:55:00Z">
              <w:rPr>
                <w:rFonts w:asciiTheme="minorHAnsi" w:eastAsiaTheme="minorHAnsi" w:hAnsiTheme="minorHAnsi" w:cstheme="minorBidi"/>
                <w:color w:val="000000" w:themeColor="text1"/>
                <w:lang w:val="es-ES_tradnl" w:eastAsia="en-US"/>
              </w:rPr>
            </w:rPrChange>
          </w:rPr>
          <w:t>P</w:t>
        </w:r>
        <w:r>
          <w:rPr>
            <w:b/>
            <w:color w:val="000000" w:themeColor="text1"/>
          </w:rPr>
          <w:t>r</w:t>
        </w:r>
        <w:r w:rsidRPr="00ED335F">
          <w:rPr>
            <w:b/>
            <w:color w:val="000000" w:themeColor="text1"/>
            <w:rPrChange w:id="4808" w:author="TOSHIBA" w:date="2015-10-30T16:55:00Z">
              <w:rPr>
                <w:rFonts w:asciiTheme="minorHAnsi" w:eastAsiaTheme="minorHAnsi" w:hAnsiTheme="minorHAnsi" w:cstheme="minorBidi"/>
                <w:color w:val="000000" w:themeColor="text1"/>
                <w:lang w:val="es-ES_tradnl" w:eastAsia="en-US"/>
              </w:rPr>
            </w:rPrChange>
          </w:rPr>
          <w:t>opuesta</w:t>
        </w:r>
      </w:ins>
    </w:p>
    <w:p w14:paraId="4BD17A7C" w14:textId="77777777" w:rsidR="00D22CC6" w:rsidRPr="002F0D1E" w:rsidRDefault="00D22CC6" w:rsidP="00D22CC6">
      <w:pPr>
        <w:pStyle w:val="cabecera2"/>
        <w:shd w:val="clear" w:color="auto" w:fill="FFFFFF"/>
        <w:spacing w:before="0" w:beforeAutospacing="0" w:after="0" w:afterAutospacing="0"/>
        <w:rPr>
          <w:b/>
          <w:bCs/>
          <w:color w:val="000000" w:themeColor="text1"/>
        </w:rPr>
      </w:pPr>
      <w:r w:rsidRPr="002F0D1E">
        <w:rPr>
          <w:b/>
          <w:bCs/>
          <w:color w:val="000000" w:themeColor="text1"/>
        </w:rPr>
        <w:t>Antes de la presentación</w:t>
      </w:r>
      <w:ins w:id="4809" w:author="EUGENIA ARCE LONDONO" w:date="2015-04-29T09:25:00Z">
        <w:r>
          <w:rPr>
            <w:b/>
            <w:bCs/>
            <w:color w:val="000000" w:themeColor="text1"/>
          </w:rPr>
          <w:t>:</w:t>
        </w:r>
      </w:ins>
    </w:p>
    <w:p w14:paraId="3E54BF03" w14:textId="77777777" w:rsidR="00D22CC6" w:rsidRDefault="00D22CC6" w:rsidP="00D22CC6">
      <w:pPr>
        <w:pStyle w:val="Normal4"/>
        <w:shd w:val="clear" w:color="auto" w:fill="FFFFFF"/>
        <w:spacing w:before="0" w:beforeAutospacing="0" w:after="0" w:afterAutospacing="0"/>
        <w:rPr>
          <w:color w:val="000000" w:themeColor="text1"/>
        </w:rPr>
      </w:pPr>
    </w:p>
    <w:p w14:paraId="5430B95E" w14:textId="77777777" w:rsidR="00D22CC6" w:rsidRDefault="00D22CC6" w:rsidP="00D22CC6">
      <w:pPr>
        <w:pStyle w:val="Normal4"/>
        <w:shd w:val="clear" w:color="auto" w:fill="FFFFFF"/>
        <w:spacing w:before="0" w:beforeAutospacing="0" w:after="0" w:afterAutospacing="0"/>
        <w:jc w:val="both"/>
        <w:rPr>
          <w:color w:val="000000" w:themeColor="text1"/>
        </w:rPr>
      </w:pPr>
      <w:r w:rsidRPr="002F0D1E">
        <w:rPr>
          <w:color w:val="000000" w:themeColor="text1"/>
        </w:rPr>
        <w:t xml:space="preserve">Como paso previo, y con el fin de hacer que los </w:t>
      </w:r>
      <w:r>
        <w:rPr>
          <w:color w:val="000000" w:themeColor="text1"/>
        </w:rPr>
        <w:t>estudiantes</w:t>
      </w:r>
      <w:r w:rsidRPr="002F0D1E">
        <w:rPr>
          <w:color w:val="000000" w:themeColor="text1"/>
        </w:rPr>
        <w:t xml:space="preserve"> participen de forma activa en la exposición de la materia, </w:t>
      </w:r>
      <w:r>
        <w:rPr>
          <w:color w:val="000000" w:themeColor="text1"/>
        </w:rPr>
        <w:t>se sugiere pedirles</w:t>
      </w:r>
      <w:r w:rsidRPr="002F0D1E">
        <w:rPr>
          <w:color w:val="000000" w:themeColor="text1"/>
        </w:rPr>
        <w:t xml:space="preserve"> que busquen información sobre los distintos elementos que s</w:t>
      </w:r>
      <w:r>
        <w:rPr>
          <w:color w:val="000000" w:themeColor="text1"/>
        </w:rPr>
        <w:t>e van a trabajar con el recurso</w:t>
      </w:r>
      <w:del w:id="4810" w:author="EUGENIA ARCE LONDONO" w:date="2015-04-29T09:25:00Z">
        <w:r w:rsidRPr="002F0D1E">
          <w:rPr>
            <w:color w:val="000000" w:themeColor="text1"/>
          </w:rPr>
          <w:delText>:</w:delText>
        </w:r>
      </w:del>
      <w:ins w:id="4811" w:author="EUGENIA ARCE LONDONO" w:date="2015-04-29T09:25:00Z">
        <w:r>
          <w:rPr>
            <w:color w:val="000000" w:themeColor="text1"/>
          </w:rPr>
          <w:t xml:space="preserve">. Los temas o elementos sobre los que podrían investigar información son: </w:t>
        </w:r>
      </w:ins>
    </w:p>
    <w:p w14:paraId="6C443ED6" w14:textId="77777777" w:rsidR="00D22CC6" w:rsidRPr="002F0D1E" w:rsidRDefault="00D22CC6" w:rsidP="00D22CC6">
      <w:pPr>
        <w:pStyle w:val="Normal4"/>
        <w:shd w:val="clear" w:color="auto" w:fill="FFFFFF"/>
        <w:spacing w:before="0" w:beforeAutospacing="0" w:after="0" w:afterAutospacing="0"/>
        <w:jc w:val="both"/>
        <w:rPr>
          <w:color w:val="000000" w:themeColor="text1"/>
        </w:rPr>
      </w:pPr>
    </w:p>
    <w:p w14:paraId="112B82F8" w14:textId="77777777" w:rsidR="00D22CC6" w:rsidRPr="002F0D1E" w:rsidRDefault="00D22CC6" w:rsidP="00D22CC6">
      <w:pPr>
        <w:pStyle w:val="tab1"/>
        <w:numPr>
          <w:ilvl w:val="0"/>
          <w:numId w:val="36"/>
        </w:numPr>
        <w:shd w:val="clear" w:color="auto" w:fill="FFFFFF"/>
        <w:spacing w:before="0" w:beforeAutospacing="0" w:after="0" w:afterAutospacing="0"/>
        <w:jc w:val="both"/>
        <w:rPr>
          <w:color w:val="000000" w:themeColor="text1"/>
        </w:rPr>
      </w:pPr>
      <w:r w:rsidRPr="00C40868">
        <w:rPr>
          <w:b/>
          <w:color w:val="000000" w:themeColor="text1"/>
          <w:rPrChange w:id="4812" w:author="EUGENIA ARCE LONDONO" w:date="2015-04-29T09:25:00Z">
            <w:rPr>
              <w:rFonts w:asciiTheme="minorHAnsi" w:eastAsiaTheme="minorHAnsi" w:hAnsiTheme="minorHAnsi" w:cstheme="minorBidi"/>
              <w:color w:val="000000" w:themeColor="text1"/>
              <w:lang w:val="es-ES_tradnl" w:eastAsia="en-US"/>
            </w:rPr>
          </w:rPrChange>
        </w:rPr>
        <w:t>Unidades de relieve:</w:t>
      </w:r>
      <w:r w:rsidRPr="002F0D1E">
        <w:rPr>
          <w:color w:val="000000" w:themeColor="text1"/>
        </w:rPr>
        <w:t xml:space="preserve"> Alpes, Alpes </w:t>
      </w:r>
      <w:proofErr w:type="spellStart"/>
      <w:r w:rsidRPr="002F0D1E">
        <w:rPr>
          <w:color w:val="000000" w:themeColor="text1"/>
        </w:rPr>
        <w:t>Dináricos</w:t>
      </w:r>
      <w:proofErr w:type="spellEnd"/>
      <w:r w:rsidRPr="002F0D1E">
        <w:rPr>
          <w:color w:val="000000" w:themeColor="text1"/>
        </w:rPr>
        <w:t xml:space="preserve">, Alpes Escandinavos, Apeninos, Cárpatos, Cáucaso, Gran Llanura Europea, macizo Central, montes Balcanes, montes </w:t>
      </w:r>
      <w:proofErr w:type="spellStart"/>
      <w:r w:rsidRPr="002F0D1E">
        <w:rPr>
          <w:color w:val="000000" w:themeColor="text1"/>
        </w:rPr>
        <w:t>Peninos</w:t>
      </w:r>
      <w:proofErr w:type="spellEnd"/>
      <w:r w:rsidRPr="002F0D1E">
        <w:rPr>
          <w:color w:val="000000" w:themeColor="text1"/>
        </w:rPr>
        <w:t>, Pirineos y Urales.</w:t>
      </w:r>
    </w:p>
    <w:p w14:paraId="4D4C14DF" w14:textId="77777777" w:rsidR="00D22CC6" w:rsidRPr="002F0D1E" w:rsidRDefault="00D22CC6" w:rsidP="00D22CC6">
      <w:pPr>
        <w:pStyle w:val="tab1"/>
        <w:numPr>
          <w:ilvl w:val="0"/>
          <w:numId w:val="36"/>
        </w:numPr>
        <w:shd w:val="clear" w:color="auto" w:fill="FFFFFF"/>
        <w:spacing w:before="0" w:beforeAutospacing="0" w:after="0" w:afterAutospacing="0"/>
        <w:jc w:val="both"/>
        <w:rPr>
          <w:color w:val="000000" w:themeColor="text1"/>
        </w:rPr>
      </w:pPr>
      <w:r w:rsidRPr="00C40868">
        <w:rPr>
          <w:b/>
          <w:color w:val="000000" w:themeColor="text1"/>
          <w:rPrChange w:id="4813" w:author="EUGENIA ARCE LONDONO" w:date="2015-04-29T09:25:00Z">
            <w:rPr>
              <w:rFonts w:asciiTheme="minorHAnsi" w:eastAsiaTheme="minorHAnsi" w:hAnsiTheme="minorHAnsi" w:cstheme="minorBidi"/>
              <w:color w:val="000000" w:themeColor="text1"/>
              <w:lang w:val="es-ES_tradnl" w:eastAsia="en-US"/>
            </w:rPr>
          </w:rPrChange>
        </w:rPr>
        <w:lastRenderedPageBreak/>
        <w:t>Mares, penínsulas e islas:</w:t>
      </w:r>
      <w:r w:rsidRPr="002F0D1E">
        <w:rPr>
          <w:color w:val="000000" w:themeColor="text1"/>
        </w:rPr>
        <w:t xml:space="preserve"> Córcega y Cerdeña, Islandia, islas Británicas, mar Báltico, mar del Norte, mar Mediterráneo, mar Negro, península</w:t>
      </w:r>
      <w:ins w:id="4814" w:author="TOSHIBA" w:date="2015-10-30T17:08:00Z">
        <w:r w:rsidR="009273B5">
          <w:rPr>
            <w:color w:val="000000" w:themeColor="text1"/>
          </w:rPr>
          <w:t>s</w:t>
        </w:r>
      </w:ins>
      <w:r w:rsidRPr="002F0D1E">
        <w:rPr>
          <w:color w:val="000000" w:themeColor="text1"/>
        </w:rPr>
        <w:t xml:space="preserve"> Balcánica, </w:t>
      </w:r>
      <w:del w:id="4815" w:author="TOSHIBA" w:date="2015-10-30T17:08:00Z">
        <w:r w:rsidRPr="002F0D1E" w:rsidDel="009273B5">
          <w:rPr>
            <w:color w:val="000000" w:themeColor="text1"/>
          </w:rPr>
          <w:delText xml:space="preserve">península </w:delText>
        </w:r>
      </w:del>
      <w:r w:rsidRPr="002F0D1E">
        <w:rPr>
          <w:color w:val="000000" w:themeColor="text1"/>
        </w:rPr>
        <w:t xml:space="preserve">Escandinava, </w:t>
      </w:r>
      <w:del w:id="4816" w:author="TOSHIBA" w:date="2015-10-30T17:08:00Z">
        <w:r w:rsidRPr="002F0D1E" w:rsidDel="009273B5">
          <w:rPr>
            <w:color w:val="000000" w:themeColor="text1"/>
          </w:rPr>
          <w:delText xml:space="preserve">península </w:delText>
        </w:r>
      </w:del>
      <w:r w:rsidRPr="002F0D1E">
        <w:rPr>
          <w:color w:val="000000" w:themeColor="text1"/>
        </w:rPr>
        <w:t xml:space="preserve">Ibérica, </w:t>
      </w:r>
      <w:del w:id="4817" w:author="TOSHIBA" w:date="2015-10-30T17:08:00Z">
        <w:r w:rsidRPr="002F0D1E" w:rsidDel="009273B5">
          <w:rPr>
            <w:color w:val="000000" w:themeColor="text1"/>
          </w:rPr>
          <w:delText xml:space="preserve">península </w:delText>
        </w:r>
      </w:del>
      <w:r w:rsidRPr="002F0D1E">
        <w:rPr>
          <w:color w:val="000000" w:themeColor="text1"/>
        </w:rPr>
        <w:t>Itálica y Sicilia.</w:t>
      </w:r>
    </w:p>
    <w:p w14:paraId="7AC9925D" w14:textId="77777777" w:rsidR="00D22CC6" w:rsidRDefault="00D22CC6" w:rsidP="00D22CC6">
      <w:pPr>
        <w:pStyle w:val="tab1"/>
        <w:numPr>
          <w:ilvl w:val="0"/>
          <w:numId w:val="36"/>
        </w:numPr>
        <w:shd w:val="clear" w:color="auto" w:fill="FFFFFF"/>
        <w:spacing w:before="0" w:beforeAutospacing="0" w:after="0" w:afterAutospacing="0"/>
        <w:jc w:val="both"/>
        <w:rPr>
          <w:color w:val="000000" w:themeColor="text1"/>
        </w:rPr>
      </w:pPr>
      <w:r w:rsidRPr="00C40868">
        <w:rPr>
          <w:b/>
          <w:color w:val="000000" w:themeColor="text1"/>
          <w:rPrChange w:id="4818" w:author="EUGENIA ARCE LONDONO" w:date="2015-04-29T09:25:00Z">
            <w:rPr>
              <w:rFonts w:asciiTheme="minorHAnsi" w:eastAsiaTheme="minorHAnsi" w:hAnsiTheme="minorHAnsi" w:cstheme="minorBidi"/>
              <w:color w:val="000000" w:themeColor="text1"/>
              <w:lang w:val="es-ES_tradnl" w:eastAsia="en-US"/>
            </w:rPr>
          </w:rPrChange>
        </w:rPr>
        <w:t>Ríos:</w:t>
      </w:r>
      <w:r w:rsidRPr="002F0D1E">
        <w:rPr>
          <w:color w:val="000000" w:themeColor="text1"/>
        </w:rPr>
        <w:t xml:space="preserve"> Danubio, Dniéper, Dniéster, Don, Duero, </w:t>
      </w:r>
      <w:proofErr w:type="spellStart"/>
      <w:r w:rsidRPr="002F0D1E">
        <w:rPr>
          <w:color w:val="000000" w:themeColor="text1"/>
        </w:rPr>
        <w:t>Dviná</w:t>
      </w:r>
      <w:proofErr w:type="spellEnd"/>
      <w:r w:rsidRPr="002F0D1E">
        <w:rPr>
          <w:color w:val="000000" w:themeColor="text1"/>
        </w:rPr>
        <w:t xml:space="preserve"> Occidental, </w:t>
      </w:r>
      <w:proofErr w:type="spellStart"/>
      <w:r w:rsidRPr="002F0D1E">
        <w:rPr>
          <w:color w:val="000000" w:themeColor="text1"/>
        </w:rPr>
        <w:t>Dviná</w:t>
      </w:r>
      <w:proofErr w:type="spellEnd"/>
      <w:r w:rsidRPr="002F0D1E">
        <w:rPr>
          <w:color w:val="000000" w:themeColor="text1"/>
        </w:rPr>
        <w:t xml:space="preserve"> Septentrional, Ebro, Elba, Guadalquivir, Loira, </w:t>
      </w:r>
      <w:proofErr w:type="spellStart"/>
      <w:r w:rsidRPr="002F0D1E">
        <w:rPr>
          <w:color w:val="000000" w:themeColor="text1"/>
        </w:rPr>
        <w:t>Pechora</w:t>
      </w:r>
      <w:proofErr w:type="spellEnd"/>
      <w:r w:rsidRPr="002F0D1E">
        <w:rPr>
          <w:color w:val="000000" w:themeColor="text1"/>
        </w:rPr>
        <w:t>, Po, Rin, Ródano, Sena, Tajo, Támesis, Tíber, Vístula y Volga.</w:t>
      </w:r>
    </w:p>
    <w:p w14:paraId="2200F472" w14:textId="77777777" w:rsidR="00D22CC6" w:rsidRPr="002F0D1E" w:rsidRDefault="00D22CC6" w:rsidP="00D22CC6">
      <w:pPr>
        <w:pStyle w:val="tab1"/>
        <w:shd w:val="clear" w:color="auto" w:fill="FFFFFF"/>
        <w:spacing w:before="0" w:beforeAutospacing="0" w:after="0" w:afterAutospacing="0"/>
        <w:ind w:left="360"/>
        <w:jc w:val="both"/>
        <w:rPr>
          <w:color w:val="000000" w:themeColor="text1"/>
        </w:rPr>
      </w:pPr>
    </w:p>
    <w:p w14:paraId="19AE7A3B" w14:textId="77777777" w:rsidR="00D22CC6" w:rsidRDefault="00D22CC6" w:rsidP="00D22CC6">
      <w:pPr>
        <w:pStyle w:val="cabecera2"/>
        <w:shd w:val="clear" w:color="auto" w:fill="FFFFFF"/>
        <w:spacing w:before="0" w:beforeAutospacing="0" w:after="0" w:afterAutospacing="0"/>
        <w:rPr>
          <w:b/>
          <w:bCs/>
          <w:color w:val="000000" w:themeColor="text1"/>
        </w:rPr>
      </w:pPr>
      <w:r w:rsidRPr="002F0D1E">
        <w:rPr>
          <w:b/>
          <w:bCs/>
          <w:color w:val="000000" w:themeColor="text1"/>
        </w:rPr>
        <w:t>Durante la presentación</w:t>
      </w:r>
      <w:ins w:id="4819" w:author="EUGENIA ARCE LONDONO" w:date="2015-04-29T09:25:00Z">
        <w:r>
          <w:rPr>
            <w:b/>
            <w:bCs/>
            <w:color w:val="000000" w:themeColor="text1"/>
          </w:rPr>
          <w:t>:</w:t>
        </w:r>
      </w:ins>
    </w:p>
    <w:p w14:paraId="5593E17B" w14:textId="77777777" w:rsidR="00D22CC6" w:rsidRPr="002F0D1E" w:rsidRDefault="00D22CC6" w:rsidP="00D22CC6">
      <w:pPr>
        <w:pStyle w:val="cabecera2"/>
        <w:shd w:val="clear" w:color="auto" w:fill="FFFFFF"/>
        <w:spacing w:before="0" w:beforeAutospacing="0" w:after="0" w:afterAutospacing="0"/>
        <w:rPr>
          <w:b/>
          <w:bCs/>
          <w:color w:val="000000" w:themeColor="text1"/>
        </w:rPr>
      </w:pPr>
    </w:p>
    <w:p w14:paraId="253E006E" w14:textId="77777777" w:rsidR="00D22CC6" w:rsidRDefault="00D22CC6" w:rsidP="00D22CC6">
      <w:pPr>
        <w:pStyle w:val="Normal4"/>
        <w:shd w:val="clear" w:color="auto" w:fill="FFFFFF"/>
        <w:spacing w:before="0" w:beforeAutospacing="0" w:after="0" w:afterAutospacing="0"/>
        <w:jc w:val="both"/>
        <w:rPr>
          <w:color w:val="000000" w:themeColor="text1"/>
        </w:rPr>
      </w:pPr>
      <w:r w:rsidRPr="002F0D1E">
        <w:rPr>
          <w:color w:val="000000" w:themeColor="text1"/>
        </w:rPr>
        <w:t xml:space="preserve">Una vez los </w:t>
      </w:r>
      <w:del w:id="4820" w:author="EUGENIA ARCE LONDONO" w:date="2015-04-29T09:25:00Z">
        <w:r w:rsidRPr="002F0D1E">
          <w:rPr>
            <w:color w:val="000000" w:themeColor="text1"/>
          </w:rPr>
          <w:delText>alumnos</w:delText>
        </w:r>
      </w:del>
      <w:ins w:id="4821" w:author="TOSHIBA" w:date="2015-10-31T15:04:00Z">
        <w:r w:rsidR="00881A43">
          <w:rPr>
            <w:color w:val="000000" w:themeColor="text1"/>
          </w:rPr>
          <w:t xml:space="preserve"> </w:t>
        </w:r>
      </w:ins>
      <w:ins w:id="4822" w:author="EUGENIA ARCE LONDONO" w:date="2015-04-29T09:25:00Z">
        <w:r>
          <w:rPr>
            <w:color w:val="000000" w:themeColor="text1"/>
          </w:rPr>
          <w:t>estudiantes</w:t>
        </w:r>
      </w:ins>
      <w:r w:rsidRPr="002F0D1E">
        <w:rPr>
          <w:color w:val="000000" w:themeColor="text1"/>
        </w:rPr>
        <w:t xml:space="preserve"> ya tengan la información, </w:t>
      </w:r>
      <w:r>
        <w:rPr>
          <w:color w:val="000000" w:themeColor="text1"/>
        </w:rPr>
        <w:t xml:space="preserve">se sugiere </w:t>
      </w:r>
      <w:r w:rsidRPr="002F0D1E">
        <w:rPr>
          <w:color w:val="000000" w:themeColor="text1"/>
        </w:rPr>
        <w:t>utilizar el recurso para hacer que recuperen los conocimientos que ya deberían tener sobre el medio físico del continente e</w:t>
      </w:r>
      <w:r>
        <w:rPr>
          <w:color w:val="000000" w:themeColor="text1"/>
        </w:rPr>
        <w:t xml:space="preserve">uropeo. Para ello, se puede </w:t>
      </w:r>
      <w:r w:rsidRPr="002F0D1E">
        <w:rPr>
          <w:color w:val="000000" w:themeColor="text1"/>
        </w:rPr>
        <w:t xml:space="preserve">dividir la exposición en tres bloques y pedir a los </w:t>
      </w:r>
      <w:ins w:id="4823" w:author="TOSHIBA" w:date="2015-10-30T17:12:00Z">
        <w:r w:rsidR="00AE192A">
          <w:rPr>
            <w:color w:val="000000" w:themeColor="text1"/>
          </w:rPr>
          <w:t xml:space="preserve">estudiantes </w:t>
        </w:r>
      </w:ins>
      <w:del w:id="4824" w:author="TOSHIBA" w:date="2015-10-30T17:12:00Z">
        <w:r w:rsidRPr="002F0D1E" w:rsidDel="00AE192A">
          <w:rPr>
            <w:color w:val="000000" w:themeColor="text1"/>
          </w:rPr>
          <w:delText xml:space="preserve">alumnos </w:delText>
        </w:r>
      </w:del>
      <w:r w:rsidRPr="002F0D1E">
        <w:rPr>
          <w:color w:val="000000" w:themeColor="text1"/>
        </w:rPr>
        <w:t>que expongan qué saben sobre los elementos destacados en el mapa:</w:t>
      </w:r>
    </w:p>
    <w:p w14:paraId="56A34025" w14:textId="77777777" w:rsidR="00D22CC6" w:rsidRPr="002F0D1E" w:rsidRDefault="00D22CC6" w:rsidP="00D22CC6">
      <w:pPr>
        <w:pStyle w:val="Normal4"/>
        <w:shd w:val="clear" w:color="auto" w:fill="FFFFFF"/>
        <w:spacing w:before="0" w:beforeAutospacing="0" w:after="0" w:afterAutospacing="0"/>
        <w:jc w:val="both"/>
        <w:rPr>
          <w:color w:val="000000" w:themeColor="text1"/>
        </w:rPr>
      </w:pPr>
    </w:p>
    <w:p w14:paraId="4FE0B085" w14:textId="77777777" w:rsidR="00D22CC6" w:rsidRPr="002F0D1E" w:rsidRDefault="00D22CC6" w:rsidP="00D22CC6">
      <w:pPr>
        <w:pStyle w:val="tab1"/>
        <w:numPr>
          <w:ilvl w:val="0"/>
          <w:numId w:val="37"/>
        </w:numPr>
        <w:shd w:val="clear" w:color="auto" w:fill="FFFFFF"/>
        <w:spacing w:before="0" w:beforeAutospacing="0" w:after="0" w:afterAutospacing="0"/>
        <w:rPr>
          <w:color w:val="000000" w:themeColor="text1"/>
        </w:rPr>
      </w:pPr>
      <w:r w:rsidRPr="002F0D1E">
        <w:rPr>
          <w:color w:val="000000" w:themeColor="text1"/>
        </w:rPr>
        <w:t>Unidades de relieve.</w:t>
      </w:r>
    </w:p>
    <w:p w14:paraId="79E0B96D" w14:textId="77777777" w:rsidR="00D22CC6" w:rsidRPr="002F0D1E" w:rsidRDefault="00D22CC6" w:rsidP="00D22CC6">
      <w:pPr>
        <w:pStyle w:val="tab1"/>
        <w:numPr>
          <w:ilvl w:val="0"/>
          <w:numId w:val="37"/>
        </w:numPr>
        <w:shd w:val="clear" w:color="auto" w:fill="FFFFFF"/>
        <w:spacing w:before="0" w:beforeAutospacing="0" w:after="0" w:afterAutospacing="0"/>
        <w:rPr>
          <w:color w:val="000000" w:themeColor="text1"/>
        </w:rPr>
      </w:pPr>
      <w:r w:rsidRPr="002F0D1E">
        <w:rPr>
          <w:color w:val="000000" w:themeColor="text1"/>
        </w:rPr>
        <w:t>Mares, penínsulas e islas.</w:t>
      </w:r>
    </w:p>
    <w:p w14:paraId="3D368601" w14:textId="77777777" w:rsidR="00D22CC6" w:rsidRPr="002F0D1E" w:rsidRDefault="00D22CC6" w:rsidP="00D22CC6">
      <w:pPr>
        <w:pStyle w:val="tab1"/>
        <w:numPr>
          <w:ilvl w:val="0"/>
          <w:numId w:val="37"/>
        </w:numPr>
        <w:shd w:val="clear" w:color="auto" w:fill="FFFFFF"/>
        <w:spacing w:before="0" w:beforeAutospacing="0" w:after="0" w:afterAutospacing="0"/>
        <w:rPr>
          <w:color w:val="000000" w:themeColor="text1"/>
        </w:rPr>
      </w:pPr>
      <w:r w:rsidRPr="002F0D1E">
        <w:rPr>
          <w:color w:val="000000" w:themeColor="text1"/>
        </w:rPr>
        <w:t>Vertientes fluviales.</w:t>
      </w:r>
    </w:p>
    <w:p w14:paraId="6FBFB47E" w14:textId="77777777" w:rsidR="00D22CC6" w:rsidRDefault="00D22CC6" w:rsidP="00D22CC6">
      <w:pPr>
        <w:pStyle w:val="Normal4"/>
        <w:shd w:val="clear" w:color="auto" w:fill="FFFFFF"/>
        <w:spacing w:before="0" w:beforeAutospacing="0" w:after="0" w:afterAutospacing="0"/>
        <w:rPr>
          <w:color w:val="000000" w:themeColor="text1"/>
        </w:rPr>
      </w:pPr>
    </w:p>
    <w:p w14:paraId="287C47B3" w14:textId="77777777" w:rsidR="00D22CC6" w:rsidRDefault="00D22CC6" w:rsidP="00D22CC6">
      <w:pPr>
        <w:pStyle w:val="Normal4"/>
        <w:shd w:val="clear" w:color="auto" w:fill="FFFFFF"/>
        <w:spacing w:before="0" w:beforeAutospacing="0" w:after="0" w:afterAutospacing="0"/>
        <w:jc w:val="both"/>
        <w:rPr>
          <w:color w:val="000000" w:themeColor="text1"/>
        </w:rPr>
      </w:pPr>
      <w:r w:rsidRPr="002F0D1E">
        <w:rPr>
          <w:color w:val="000000" w:themeColor="text1"/>
        </w:rPr>
        <w:t xml:space="preserve">A medida que los </w:t>
      </w:r>
      <w:r>
        <w:rPr>
          <w:color w:val="000000" w:themeColor="text1"/>
        </w:rPr>
        <w:t>estudiantes</w:t>
      </w:r>
      <w:r w:rsidRPr="002F0D1E">
        <w:rPr>
          <w:color w:val="000000" w:themeColor="text1"/>
        </w:rPr>
        <w:t xml:space="preserve"> vayan exponiendo la información que han recopilado en el paso previo, </w:t>
      </w:r>
      <w:r>
        <w:rPr>
          <w:color w:val="000000" w:themeColor="text1"/>
        </w:rPr>
        <w:t>el docente deberá ir</w:t>
      </w:r>
      <w:r w:rsidRPr="002F0D1E">
        <w:rPr>
          <w:color w:val="000000" w:themeColor="text1"/>
        </w:rPr>
        <w:t xml:space="preserve"> descubriendo la breve explicación que el recurso aporta sobre cada uno de los elementos destacados. </w:t>
      </w:r>
      <w:r>
        <w:rPr>
          <w:color w:val="000000" w:themeColor="text1"/>
        </w:rPr>
        <w:t>Se puede c</w:t>
      </w:r>
      <w:r w:rsidRPr="002F0D1E">
        <w:rPr>
          <w:color w:val="000000" w:themeColor="text1"/>
        </w:rPr>
        <w:t>omple</w:t>
      </w:r>
      <w:r>
        <w:rPr>
          <w:color w:val="000000" w:themeColor="text1"/>
        </w:rPr>
        <w:t xml:space="preserve">mentar la información con </w:t>
      </w:r>
      <w:del w:id="4825" w:author="TOSHIBA" w:date="2015-10-31T15:04:00Z">
        <w:r w:rsidDel="00881A43">
          <w:rPr>
            <w:color w:val="000000" w:themeColor="text1"/>
          </w:rPr>
          <w:delText xml:space="preserve">todos </w:delText>
        </w:r>
      </w:del>
      <w:ins w:id="4826" w:author="EUGENIA ARCE LONDONO" w:date="2015-04-29T09:25:00Z">
        <w:r>
          <w:rPr>
            <w:color w:val="000000" w:themeColor="text1"/>
          </w:rPr>
          <w:t xml:space="preserve">los </w:t>
        </w:r>
      </w:ins>
      <w:r>
        <w:rPr>
          <w:color w:val="000000" w:themeColor="text1"/>
        </w:rPr>
        <w:t>aspectos que se consideren</w:t>
      </w:r>
      <w:r w:rsidRPr="002F0D1E">
        <w:rPr>
          <w:color w:val="000000" w:themeColor="text1"/>
        </w:rPr>
        <w:t xml:space="preserve"> relevante</w:t>
      </w:r>
      <w:r>
        <w:rPr>
          <w:color w:val="000000" w:themeColor="text1"/>
        </w:rPr>
        <w:t>s</w:t>
      </w:r>
      <w:r w:rsidRPr="002F0D1E">
        <w:rPr>
          <w:color w:val="000000" w:themeColor="text1"/>
        </w:rPr>
        <w:t>.</w:t>
      </w:r>
    </w:p>
    <w:p w14:paraId="42D776AB" w14:textId="77777777" w:rsidR="00D22CC6" w:rsidRPr="002F0D1E" w:rsidRDefault="00D22CC6" w:rsidP="00D22CC6">
      <w:pPr>
        <w:pStyle w:val="Normal4"/>
        <w:shd w:val="clear" w:color="auto" w:fill="FFFFFF"/>
        <w:spacing w:before="0" w:beforeAutospacing="0" w:after="0" w:afterAutospacing="0"/>
        <w:jc w:val="both"/>
        <w:rPr>
          <w:color w:val="000000" w:themeColor="text1"/>
        </w:rPr>
      </w:pPr>
    </w:p>
    <w:p w14:paraId="5EF05363" w14:textId="77777777" w:rsidR="00D22CC6" w:rsidRDefault="00D22CC6" w:rsidP="00D22CC6">
      <w:pPr>
        <w:pStyle w:val="Normal4"/>
        <w:shd w:val="clear" w:color="auto" w:fill="FFFFFF"/>
        <w:spacing w:before="0" w:beforeAutospacing="0" w:after="0" w:afterAutospacing="0"/>
        <w:jc w:val="both"/>
        <w:rPr>
          <w:color w:val="000000" w:themeColor="text1"/>
        </w:rPr>
      </w:pPr>
      <w:r w:rsidRPr="002F0D1E">
        <w:rPr>
          <w:color w:val="000000" w:themeColor="text1"/>
        </w:rPr>
        <w:t>El recurso presenta imágenes representativas de los diferen</w:t>
      </w:r>
      <w:r>
        <w:rPr>
          <w:color w:val="000000" w:themeColor="text1"/>
        </w:rPr>
        <w:t xml:space="preserve">tes lugares que ilustra. </w:t>
      </w:r>
      <w:del w:id="4827" w:author="EUGENIA ARCE LONDONO" w:date="2015-04-29T09:25:00Z">
        <w:r w:rsidRPr="002F0D1E">
          <w:rPr>
            <w:color w:val="000000" w:themeColor="text1"/>
          </w:rPr>
          <w:delText>Comenta</w:delText>
        </w:r>
      </w:del>
      <w:ins w:id="4828" w:author="TOSHIBA" w:date="2015-10-31T15:04:00Z">
        <w:r w:rsidR="00881A43">
          <w:rPr>
            <w:color w:val="000000" w:themeColor="text1"/>
          </w:rPr>
          <w:t xml:space="preserve"> </w:t>
        </w:r>
      </w:ins>
      <w:ins w:id="4829" w:author="EUGENIA ARCE LONDONO" w:date="2015-04-29T09:25:00Z">
        <w:r>
          <w:rPr>
            <w:color w:val="000000" w:themeColor="text1"/>
          </w:rPr>
          <w:t>Comente</w:t>
        </w:r>
      </w:ins>
      <w:r w:rsidRPr="002F0D1E">
        <w:rPr>
          <w:color w:val="000000" w:themeColor="text1"/>
        </w:rPr>
        <w:t xml:space="preserve"> las fotografías desde un punto de vista ambiental </w:t>
      </w:r>
      <w:ins w:id="4830" w:author="TOSHIBA" w:date="2015-10-30T17:13:00Z">
        <w:r w:rsidR="00AE192A">
          <w:rPr>
            <w:color w:val="000000" w:themeColor="text1"/>
          </w:rPr>
          <w:t xml:space="preserve">para </w:t>
        </w:r>
      </w:ins>
      <w:r w:rsidRPr="002F0D1E">
        <w:rPr>
          <w:color w:val="000000" w:themeColor="text1"/>
        </w:rPr>
        <w:t>capta</w:t>
      </w:r>
      <w:ins w:id="4831" w:author="TOSHIBA" w:date="2015-10-30T17:13:00Z">
        <w:r w:rsidR="00AE192A">
          <w:rPr>
            <w:color w:val="000000" w:themeColor="text1"/>
          </w:rPr>
          <w:t>r</w:t>
        </w:r>
      </w:ins>
      <w:del w:id="4832" w:author="TOSHIBA" w:date="2015-10-30T17:13:00Z">
        <w:r w:rsidRPr="002F0D1E" w:rsidDel="00AE192A">
          <w:rPr>
            <w:color w:val="000000" w:themeColor="text1"/>
          </w:rPr>
          <w:delText>ndo</w:delText>
        </w:r>
      </w:del>
      <w:r w:rsidRPr="002F0D1E">
        <w:rPr>
          <w:color w:val="000000" w:themeColor="text1"/>
        </w:rPr>
        <w:t xml:space="preserve"> la atención del </w:t>
      </w:r>
      <w:ins w:id="4833" w:author="TOSHIBA" w:date="2015-10-30T17:13:00Z">
        <w:r w:rsidR="00AE192A">
          <w:rPr>
            <w:color w:val="000000" w:themeColor="text1"/>
          </w:rPr>
          <w:t xml:space="preserve">estudiante </w:t>
        </w:r>
      </w:ins>
      <w:del w:id="4834" w:author="TOSHIBA" w:date="2015-10-30T17:13:00Z">
        <w:r w:rsidRPr="002F0D1E" w:rsidDel="00AE192A">
          <w:rPr>
            <w:color w:val="000000" w:themeColor="text1"/>
          </w:rPr>
          <w:delText xml:space="preserve">alumno </w:delText>
        </w:r>
      </w:del>
      <w:r w:rsidRPr="002F0D1E">
        <w:rPr>
          <w:color w:val="000000" w:themeColor="text1"/>
        </w:rPr>
        <w:t>hacia aquellos aspectos que le permitan descubrir las relaciones del medio físico y el medio humano de cada lugar.</w:t>
      </w:r>
    </w:p>
    <w:p w14:paraId="44BBF1EE" w14:textId="77777777" w:rsidR="00D22CC6" w:rsidRPr="002F0D1E" w:rsidRDefault="00D22CC6" w:rsidP="00D22CC6">
      <w:pPr>
        <w:pStyle w:val="Normal4"/>
        <w:shd w:val="clear" w:color="auto" w:fill="FFFFFF"/>
        <w:spacing w:before="0" w:beforeAutospacing="0" w:after="0" w:afterAutospacing="0"/>
        <w:jc w:val="both"/>
        <w:rPr>
          <w:color w:val="000000" w:themeColor="text1"/>
        </w:rPr>
      </w:pPr>
    </w:p>
    <w:p w14:paraId="793CFFB0" w14:textId="77777777" w:rsidR="00D22CC6" w:rsidRDefault="00D22CC6" w:rsidP="00D22CC6">
      <w:pPr>
        <w:pStyle w:val="Normal4"/>
        <w:shd w:val="clear" w:color="auto" w:fill="FFFFFF"/>
        <w:spacing w:before="0" w:beforeAutospacing="0" w:after="0" w:afterAutospacing="0"/>
        <w:jc w:val="both"/>
        <w:rPr>
          <w:del w:id="4835" w:author="EUGENIA ARCE LONDONO" w:date="2015-04-29T09:25:00Z"/>
          <w:color w:val="000000" w:themeColor="text1"/>
        </w:rPr>
      </w:pPr>
    </w:p>
    <w:p w14:paraId="342A070A" w14:textId="77777777" w:rsidR="00D22CC6" w:rsidRDefault="00D22CC6" w:rsidP="00D22CC6">
      <w:pPr>
        <w:pStyle w:val="Normal4"/>
        <w:shd w:val="clear" w:color="auto" w:fill="FFFFFF"/>
        <w:spacing w:before="0" w:beforeAutospacing="0" w:after="0" w:afterAutospacing="0"/>
        <w:jc w:val="both"/>
        <w:rPr>
          <w:del w:id="4836" w:author="EUGENIA ARCE LONDONO" w:date="2015-04-29T09:25:00Z"/>
          <w:color w:val="000000" w:themeColor="text1"/>
        </w:rPr>
      </w:pPr>
    </w:p>
    <w:p w14:paraId="4B5CC719" w14:textId="77777777" w:rsidR="00D22CC6" w:rsidRPr="002F0D1E" w:rsidRDefault="00D22CC6" w:rsidP="00D22CC6">
      <w:pPr>
        <w:pStyle w:val="Normal4"/>
        <w:shd w:val="clear" w:color="auto" w:fill="FFFFFF"/>
        <w:spacing w:before="0" w:beforeAutospacing="0" w:after="0" w:afterAutospacing="0"/>
        <w:jc w:val="both"/>
        <w:rPr>
          <w:del w:id="4837" w:author="EUGENIA ARCE LONDONO" w:date="2015-04-29T09:25:00Z"/>
          <w:color w:val="000000" w:themeColor="text1"/>
        </w:rPr>
      </w:pPr>
    </w:p>
    <w:p w14:paraId="414EFA53" w14:textId="77777777" w:rsidR="00D22CC6" w:rsidRDefault="00D22CC6" w:rsidP="00D22CC6">
      <w:pPr>
        <w:pStyle w:val="cabecera2"/>
        <w:shd w:val="clear" w:color="auto" w:fill="FFFFFF"/>
        <w:spacing w:before="0" w:beforeAutospacing="0" w:after="0" w:afterAutospacing="0"/>
        <w:rPr>
          <w:b/>
          <w:bCs/>
          <w:color w:val="000000" w:themeColor="text1"/>
        </w:rPr>
      </w:pPr>
      <w:r w:rsidRPr="00842488">
        <w:rPr>
          <w:b/>
          <w:bCs/>
          <w:color w:val="000000" w:themeColor="text1"/>
        </w:rPr>
        <w:t>Después de la presentación</w:t>
      </w:r>
      <w:ins w:id="4838" w:author="EUGENIA ARCE LONDONO" w:date="2015-04-29T09:25:00Z">
        <w:r>
          <w:rPr>
            <w:b/>
            <w:bCs/>
            <w:color w:val="000000" w:themeColor="text1"/>
          </w:rPr>
          <w:t>:</w:t>
        </w:r>
      </w:ins>
    </w:p>
    <w:p w14:paraId="0DE61FBE" w14:textId="77777777" w:rsidR="00D22CC6" w:rsidRPr="00842488" w:rsidRDefault="00D22CC6" w:rsidP="00D22CC6">
      <w:pPr>
        <w:pStyle w:val="cabecera2"/>
        <w:shd w:val="clear" w:color="auto" w:fill="FFFFFF"/>
        <w:spacing w:before="0" w:beforeAutospacing="0" w:after="0" w:afterAutospacing="0"/>
        <w:jc w:val="both"/>
        <w:rPr>
          <w:b/>
          <w:bCs/>
          <w:color w:val="000000" w:themeColor="text1"/>
        </w:rPr>
      </w:pPr>
    </w:p>
    <w:p w14:paraId="505C6A7A" w14:textId="77777777" w:rsidR="00D22CC6" w:rsidRDefault="00D22CC6" w:rsidP="00D22CC6">
      <w:pPr>
        <w:pStyle w:val="Normal4"/>
        <w:shd w:val="clear" w:color="auto" w:fill="FFFFFF"/>
        <w:spacing w:before="0" w:beforeAutospacing="0" w:after="0" w:afterAutospacing="0"/>
        <w:jc w:val="both"/>
        <w:rPr>
          <w:color w:val="000000" w:themeColor="text1"/>
        </w:rPr>
      </w:pPr>
      <w:r w:rsidRPr="002F0D1E">
        <w:rPr>
          <w:color w:val="000000" w:themeColor="text1"/>
        </w:rPr>
        <w:t xml:space="preserve">Para afianzar los conocimientos de los </w:t>
      </w:r>
      <w:del w:id="4839" w:author="EUGENIA ARCE LONDONO" w:date="2015-04-29T09:25:00Z">
        <w:r w:rsidRPr="002F0D1E">
          <w:rPr>
            <w:color w:val="000000" w:themeColor="text1"/>
          </w:rPr>
          <w:delText>alumnos</w:delText>
        </w:r>
      </w:del>
      <w:ins w:id="4840" w:author="TOSHIBA" w:date="2015-10-31T15:05:00Z">
        <w:r w:rsidR="00881A43">
          <w:rPr>
            <w:color w:val="000000" w:themeColor="text1"/>
          </w:rPr>
          <w:t xml:space="preserve"> </w:t>
        </w:r>
      </w:ins>
      <w:ins w:id="4841" w:author="EUGENIA ARCE LONDONO" w:date="2015-04-29T09:25:00Z">
        <w:r>
          <w:rPr>
            <w:color w:val="000000" w:themeColor="text1"/>
          </w:rPr>
          <w:t>estudiantes</w:t>
        </w:r>
      </w:ins>
      <w:r w:rsidRPr="002F0D1E">
        <w:rPr>
          <w:color w:val="000000" w:themeColor="text1"/>
        </w:rPr>
        <w:t xml:space="preserve">, </w:t>
      </w:r>
      <w:r>
        <w:rPr>
          <w:color w:val="000000" w:themeColor="text1"/>
        </w:rPr>
        <w:t>se</w:t>
      </w:r>
      <w:r w:rsidRPr="002F0D1E">
        <w:rPr>
          <w:color w:val="000000" w:themeColor="text1"/>
        </w:rPr>
        <w:t xml:space="preserve"> propone</w:t>
      </w:r>
      <w:r>
        <w:rPr>
          <w:color w:val="000000" w:themeColor="text1"/>
        </w:rPr>
        <w:t xml:space="preserve"> animarlos</w:t>
      </w:r>
      <w:r w:rsidRPr="002F0D1E">
        <w:rPr>
          <w:color w:val="000000" w:themeColor="text1"/>
        </w:rPr>
        <w:t xml:space="preserve"> a </w:t>
      </w:r>
      <w:del w:id="4842" w:author="EUGENIA ARCE LONDONO" w:date="2015-04-29T09:25:00Z">
        <w:r w:rsidRPr="002F0D1E">
          <w:rPr>
            <w:color w:val="000000" w:themeColor="text1"/>
          </w:rPr>
          <w:delText>estudiar</w:delText>
        </w:r>
      </w:del>
      <w:ins w:id="4843" w:author="TOSHIBA" w:date="2015-10-31T15:05:00Z">
        <w:r w:rsidR="00881A43">
          <w:rPr>
            <w:color w:val="000000" w:themeColor="text1"/>
          </w:rPr>
          <w:t xml:space="preserve"> </w:t>
        </w:r>
      </w:ins>
      <w:ins w:id="4844" w:author="EUGENIA ARCE LONDONO" w:date="2015-04-29T09:25:00Z">
        <w:r w:rsidRPr="002F0D1E">
          <w:rPr>
            <w:color w:val="000000" w:themeColor="text1"/>
          </w:rPr>
          <w:t>ilustrarse</w:t>
        </w:r>
        <w:r>
          <w:rPr>
            <w:color w:val="000000" w:themeColor="text1"/>
          </w:rPr>
          <w:t xml:space="preserve"> sobre</w:t>
        </w:r>
      </w:ins>
      <w:r>
        <w:rPr>
          <w:color w:val="000000" w:themeColor="text1"/>
        </w:rPr>
        <w:t xml:space="preserve"> </w:t>
      </w:r>
      <w:r w:rsidRPr="002F0D1E">
        <w:rPr>
          <w:color w:val="000000" w:themeColor="text1"/>
        </w:rPr>
        <w:t>el medio físico del continente europeo mediante la utilización de los mapas que se adjuntan en el documento</w:t>
      </w:r>
      <w:r w:rsidRPr="002F0D1E">
        <w:rPr>
          <w:rStyle w:val="apple-converted-space"/>
          <w:color w:val="000000" w:themeColor="text1"/>
        </w:rPr>
        <w:t> </w:t>
      </w:r>
      <w:r w:rsidRPr="002F0D1E">
        <w:rPr>
          <w:rStyle w:val="cursiva"/>
          <w:rFonts w:eastAsia="Calibri"/>
          <w:i/>
          <w:iCs/>
          <w:color w:val="000000" w:themeColor="text1"/>
        </w:rPr>
        <w:t>El relieve, ríos, mares y costas de Europa</w:t>
      </w:r>
      <w:r w:rsidRPr="002F0D1E">
        <w:rPr>
          <w:color w:val="000000" w:themeColor="text1"/>
        </w:rPr>
        <w:t xml:space="preserve">. Por otro lado, </w:t>
      </w:r>
      <w:r>
        <w:rPr>
          <w:color w:val="000000" w:themeColor="text1"/>
        </w:rPr>
        <w:t>si se desea poner a prueba los</w:t>
      </w:r>
      <w:r w:rsidRPr="002F0D1E">
        <w:rPr>
          <w:color w:val="000000" w:themeColor="text1"/>
        </w:rPr>
        <w:t xml:space="preserve"> conocimientos</w:t>
      </w:r>
      <w:r>
        <w:rPr>
          <w:color w:val="000000" w:themeColor="text1"/>
        </w:rPr>
        <w:t xml:space="preserve"> de los estudiantes</w:t>
      </w:r>
      <w:r w:rsidRPr="002F0D1E">
        <w:rPr>
          <w:color w:val="000000" w:themeColor="text1"/>
        </w:rPr>
        <w:t xml:space="preserve">, </w:t>
      </w:r>
      <w:r>
        <w:rPr>
          <w:color w:val="000000" w:themeColor="text1"/>
        </w:rPr>
        <w:t xml:space="preserve">se sugiere </w:t>
      </w:r>
      <w:r w:rsidRPr="002F0D1E">
        <w:rPr>
          <w:color w:val="000000" w:themeColor="text1"/>
        </w:rPr>
        <w:t>pedirles que sitúen el mayor número de elementos posible sobre los mapas</w:t>
      </w:r>
      <w:ins w:id="4845" w:author="EUGENIA ARCE LONDONO" w:date="2015-04-29T09:25:00Z">
        <w:r>
          <w:rPr>
            <w:color w:val="000000" w:themeColor="text1"/>
          </w:rPr>
          <w:t xml:space="preserve"> del documento</w:t>
        </w:r>
      </w:ins>
      <w:r w:rsidRPr="002F0D1E">
        <w:rPr>
          <w:rStyle w:val="apple-converted-space"/>
          <w:color w:val="000000" w:themeColor="text1"/>
        </w:rPr>
        <w:t> </w:t>
      </w:r>
      <w:r w:rsidRPr="002F0D1E">
        <w:rPr>
          <w:rStyle w:val="cursiva"/>
          <w:rFonts w:eastAsia="Calibri"/>
          <w:i/>
          <w:iCs/>
          <w:color w:val="000000" w:themeColor="text1"/>
        </w:rPr>
        <w:t>El relieve, ríos, mares y costas de Europa (mudo)</w:t>
      </w:r>
      <w:r w:rsidRPr="002F0D1E">
        <w:rPr>
          <w:color w:val="000000" w:themeColor="text1"/>
        </w:rPr>
        <w:t>.</w:t>
      </w:r>
      <w:del w:id="4846" w:author="EUGENIA ARCE LONDONO" w:date="2015-04-29T09:25:00Z">
        <w:r>
          <w:rPr>
            <w:color w:val="000000" w:themeColor="text1"/>
          </w:rPr>
          <w:delText xml:space="preserve"> </w:delText>
        </w:r>
      </w:del>
    </w:p>
    <w:p w14:paraId="046DBBD7" w14:textId="77777777" w:rsidR="00D22CC6" w:rsidRDefault="00D22CC6" w:rsidP="00D22CC6">
      <w:pPr>
        <w:pStyle w:val="Normal4"/>
        <w:shd w:val="clear" w:color="auto" w:fill="FFFFFF"/>
        <w:spacing w:before="0" w:beforeAutospacing="0" w:after="0" w:afterAutospacing="0"/>
        <w:jc w:val="both"/>
        <w:rPr>
          <w:color w:val="000000" w:themeColor="text1"/>
        </w:rPr>
      </w:pPr>
    </w:p>
    <w:p w14:paraId="00CBE1B4" w14:textId="77777777" w:rsidR="00D22CC6" w:rsidRPr="002F0D1E" w:rsidRDefault="00D22CC6" w:rsidP="00D22CC6">
      <w:pPr>
        <w:pStyle w:val="Normal4"/>
        <w:shd w:val="clear" w:color="auto" w:fill="FFFFFF"/>
        <w:spacing w:before="0" w:beforeAutospacing="0" w:after="0" w:afterAutospacing="0"/>
        <w:jc w:val="both"/>
        <w:rPr>
          <w:color w:val="000000" w:themeColor="text1"/>
        </w:rPr>
      </w:pPr>
      <w:r>
        <w:rPr>
          <w:color w:val="000000" w:themeColor="text1"/>
        </w:rPr>
        <w:t xml:space="preserve">Se debe pedir a los estudiantes que </w:t>
      </w:r>
      <w:r w:rsidRPr="002F0D1E">
        <w:rPr>
          <w:color w:val="000000" w:themeColor="text1"/>
        </w:rPr>
        <w:t>localicen todas las unidades de relieve, penínsulas e islas q</w:t>
      </w:r>
      <w:r>
        <w:rPr>
          <w:color w:val="000000" w:themeColor="text1"/>
        </w:rPr>
        <w:t xml:space="preserve">ue han aparecido en el recurso y que </w:t>
      </w:r>
      <w:r w:rsidRPr="002F0D1E">
        <w:rPr>
          <w:color w:val="000000" w:themeColor="text1"/>
        </w:rPr>
        <w:t>sitú</w:t>
      </w:r>
      <w:r>
        <w:rPr>
          <w:color w:val="000000" w:themeColor="text1"/>
        </w:rPr>
        <w:t xml:space="preserve">en </w:t>
      </w:r>
      <w:r w:rsidRPr="002F0D1E">
        <w:rPr>
          <w:color w:val="000000" w:themeColor="text1"/>
        </w:rPr>
        <w:t>los ríos</w:t>
      </w:r>
      <w:r>
        <w:rPr>
          <w:color w:val="000000" w:themeColor="text1"/>
        </w:rPr>
        <w:t xml:space="preserve"> y</w:t>
      </w:r>
      <w:r w:rsidRPr="002F0D1E">
        <w:rPr>
          <w:color w:val="000000" w:themeColor="text1"/>
        </w:rPr>
        <w:t xml:space="preserve"> los mares y océanos que bañan las costas del continente.</w:t>
      </w:r>
    </w:p>
    <w:p w14:paraId="289E6B84" w14:textId="77777777" w:rsidR="00D22CC6" w:rsidRDefault="00D22CC6" w:rsidP="00D22CC6">
      <w:pPr>
        <w:pStyle w:val="Normal4"/>
        <w:shd w:val="clear" w:color="auto" w:fill="FFFFFF"/>
        <w:spacing w:before="0" w:beforeAutospacing="0" w:after="0" w:afterAutospacing="0"/>
        <w:jc w:val="both"/>
        <w:rPr>
          <w:color w:val="000000" w:themeColor="text1"/>
        </w:rPr>
      </w:pPr>
    </w:p>
    <w:p w14:paraId="608F787A" w14:textId="77777777" w:rsidR="00D22CC6" w:rsidRPr="002F0D1E" w:rsidRDefault="00D22CC6" w:rsidP="00D22CC6">
      <w:pPr>
        <w:pStyle w:val="Normal4"/>
        <w:shd w:val="clear" w:color="auto" w:fill="FFFFFF"/>
        <w:spacing w:before="0" w:beforeAutospacing="0" w:after="0" w:afterAutospacing="0"/>
        <w:jc w:val="both"/>
        <w:rPr>
          <w:color w:val="000000" w:themeColor="text1"/>
        </w:rPr>
      </w:pPr>
      <w:r w:rsidRPr="002F0D1E">
        <w:rPr>
          <w:color w:val="000000" w:themeColor="text1"/>
        </w:rPr>
        <w:t>Si es necesario, pueden utilizar un atlas geográfico, así como el</w:t>
      </w:r>
      <w:r w:rsidRPr="002F0D1E">
        <w:rPr>
          <w:rStyle w:val="apple-converted-space"/>
          <w:color w:val="000000" w:themeColor="text1"/>
        </w:rPr>
        <w:t> </w:t>
      </w:r>
      <w:r w:rsidRPr="002F0D1E">
        <w:rPr>
          <w:rStyle w:val="cursiva"/>
          <w:rFonts w:eastAsia="Calibri"/>
          <w:i/>
          <w:iCs/>
          <w:color w:val="000000" w:themeColor="text1"/>
        </w:rPr>
        <w:t>Atlas</w:t>
      </w:r>
      <w:r>
        <w:rPr>
          <w:rStyle w:val="cursiva"/>
          <w:rFonts w:eastAsia="Calibri"/>
          <w:i/>
          <w:iCs/>
          <w:color w:val="000000" w:themeColor="text1"/>
        </w:rPr>
        <w:t xml:space="preserve"> </w:t>
      </w:r>
      <w:r w:rsidRPr="002F0D1E">
        <w:rPr>
          <w:color w:val="000000" w:themeColor="text1"/>
        </w:rPr>
        <w:t xml:space="preserve">de la </w:t>
      </w:r>
      <w:r w:rsidRPr="00A87DDA">
        <w:rPr>
          <w:i/>
          <w:color w:val="000000" w:themeColor="text1"/>
          <w:rPrChange w:id="4847" w:author="EUGENIA ARCE LONDONO" w:date="2015-04-29T09:25:00Z">
            <w:rPr>
              <w:rFonts w:asciiTheme="minorHAnsi" w:eastAsiaTheme="minorHAnsi" w:hAnsiTheme="minorHAnsi" w:cstheme="minorBidi"/>
              <w:color w:val="000000" w:themeColor="text1"/>
              <w:lang w:val="es-ES_tradnl" w:eastAsia="en-US"/>
            </w:rPr>
          </w:rPrChange>
        </w:rPr>
        <w:t>Gran Enciclopedia Planeta</w:t>
      </w:r>
      <w:r w:rsidRPr="002F0D1E">
        <w:rPr>
          <w:color w:val="000000" w:themeColor="text1"/>
        </w:rPr>
        <w:t xml:space="preserve"> [</w:t>
      </w:r>
      <w:r w:rsidR="00075493">
        <w:fldChar w:fldCharType="begin"/>
      </w:r>
      <w:r w:rsidR="00075493">
        <w:instrText xml:space="preserve"> HYPERLINK "http://aulaplaneta.planetasaber.com/AtlasOnline/?DATA=cGAlevLOGiNQ2Ghh7hX%2bHJuIYDipUn%2f1Eu23RhxIL0k%3d" \t "_blank" </w:instrText>
      </w:r>
      <w:r w:rsidR="00075493">
        <w:fldChar w:fldCharType="separate"/>
      </w:r>
      <w:r w:rsidR="00AE192A" w:rsidRPr="002F0D1E">
        <w:rPr>
          <w:rStyle w:val="Hipervnculo"/>
          <w:color w:val="000000" w:themeColor="text1"/>
        </w:rPr>
        <w:t>VER</w:t>
      </w:r>
      <w:r w:rsidR="00075493">
        <w:rPr>
          <w:rStyle w:val="Hipervnculo"/>
          <w:color w:val="000000" w:themeColor="text1"/>
        </w:rPr>
        <w:fldChar w:fldCharType="end"/>
      </w:r>
      <w:r w:rsidRPr="002F0D1E">
        <w:rPr>
          <w:color w:val="000000" w:themeColor="text1"/>
        </w:rPr>
        <w:t>].</w:t>
      </w:r>
    </w:p>
    <w:p w14:paraId="7B0DB745" w14:textId="77777777" w:rsidR="00D22CC6" w:rsidRDefault="00D22CC6" w:rsidP="00D22CC6">
      <w:pPr>
        <w:spacing w:after="0"/>
        <w:jc w:val="both"/>
        <w:rPr>
          <w:rFonts w:ascii="Times New Roman" w:hAnsi="Times New Roman" w:cs="Times New Roman"/>
          <w:b/>
          <w:color w:val="000000" w:themeColor="text1"/>
        </w:rPr>
      </w:pPr>
    </w:p>
    <w:p w14:paraId="583CDD95" w14:textId="77777777" w:rsidR="00D22CC6" w:rsidRDefault="00D22CC6" w:rsidP="00D22CC6">
      <w:pPr>
        <w:spacing w:after="0"/>
        <w:jc w:val="both"/>
        <w:rPr>
          <w:rFonts w:ascii="Times New Roman" w:hAnsi="Times New Roman" w:cs="Times New Roman"/>
          <w:b/>
          <w:color w:val="000000" w:themeColor="text1"/>
        </w:rPr>
      </w:pPr>
      <w:r w:rsidRPr="00B51F09">
        <w:rPr>
          <w:rFonts w:ascii="Times New Roman" w:hAnsi="Times New Roman" w:cs="Times New Roman"/>
          <w:b/>
          <w:color w:val="000000" w:themeColor="text1"/>
        </w:rPr>
        <w:t>CS_07_07_CO_REC20</w:t>
      </w:r>
    </w:p>
    <w:p w14:paraId="320D7F5C" w14:textId="77777777" w:rsidR="00D22CC6" w:rsidRDefault="00D22CC6" w:rsidP="00D22CC6">
      <w:pPr>
        <w:spacing w:after="0"/>
        <w:jc w:val="both"/>
        <w:rPr>
          <w:rFonts w:ascii="Times New Roman" w:hAnsi="Times New Roman" w:cs="Times New Roman"/>
          <w:b/>
          <w:color w:val="000000" w:themeColor="text1"/>
        </w:rPr>
      </w:pPr>
    </w:p>
    <w:p w14:paraId="4ADBCB48"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lastRenderedPageBreak/>
        <w:t>Ladillo</w:t>
      </w:r>
      <w:del w:id="4848" w:author="EUGENIA ARCE LONDONO" w:date="2015-04-29T09:25:00Z">
        <w:r>
          <w:rPr>
            <w:rFonts w:ascii="Times New Roman" w:hAnsi="Times New Roman" w:cs="Times New Roman"/>
            <w:b/>
            <w:color w:val="000000" w:themeColor="text1"/>
          </w:rPr>
          <w:delText xml:space="preserve">: </w:delText>
        </w:r>
      </w:del>
    </w:p>
    <w:p w14:paraId="6D126158" w14:textId="77777777" w:rsidR="00D22CC6" w:rsidRDefault="00D22CC6" w:rsidP="00D22CC6">
      <w:pPr>
        <w:spacing w:after="0"/>
        <w:jc w:val="both"/>
        <w:rPr>
          <w:rFonts w:ascii="Times New Roman" w:hAnsi="Times New Roman" w:cs="Times New Roman"/>
          <w:b/>
          <w:color w:val="000000" w:themeColor="text1"/>
        </w:rPr>
      </w:pPr>
    </w:p>
    <w:p w14:paraId="752D6527"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Título: </w:t>
      </w:r>
      <w:r w:rsidRPr="001726C4">
        <w:rPr>
          <w:rFonts w:ascii="Times New Roman" w:eastAsia="Times New Roman" w:hAnsi="Times New Roman" w:cs="Times New Roman"/>
          <w:color w:val="000000" w:themeColor="text1"/>
          <w:lang w:val="es-CO" w:eastAsia="es-CO"/>
        </w:rPr>
        <w:t>Identifica el relieve de Europa</w:t>
      </w:r>
      <w:ins w:id="4849" w:author="EUGENIA ARCE LONDONO" w:date="2015-04-29T09:25:00Z">
        <w:r>
          <w:rPr>
            <w:rFonts w:ascii="Times New Roman" w:eastAsia="Times New Roman" w:hAnsi="Times New Roman" w:cs="Times New Roman"/>
            <w:color w:val="000000" w:themeColor="text1"/>
            <w:lang w:val="es-CO" w:eastAsia="es-CO"/>
          </w:rPr>
          <w:t>.</w:t>
        </w:r>
      </w:ins>
      <w:r w:rsidRPr="002F0D1E">
        <w:rPr>
          <w:rFonts w:ascii="Times New Roman" w:hAnsi="Times New Roman" w:cs="Times New Roman"/>
          <w:b/>
          <w:color w:val="000000" w:themeColor="text1"/>
        </w:rPr>
        <w:t xml:space="preserve"> </w:t>
      </w:r>
    </w:p>
    <w:p w14:paraId="698E707E" w14:textId="77777777" w:rsidR="00D22CC6" w:rsidRPr="0082771D" w:rsidRDefault="00D22CC6" w:rsidP="00D22CC6">
      <w:pPr>
        <w:spacing w:after="0"/>
        <w:jc w:val="both"/>
        <w:rPr>
          <w:rFonts w:ascii="Times New Roman" w:hAnsi="Times New Roman" w:cs="Times New Roman"/>
          <w:b/>
          <w:color w:val="000000" w:themeColor="text1"/>
        </w:rPr>
      </w:pPr>
      <w:r w:rsidRPr="002F0D1E">
        <w:rPr>
          <w:rFonts w:ascii="Times New Roman" w:hAnsi="Times New Roman" w:cs="Times New Roman"/>
          <w:b/>
          <w:color w:val="000000" w:themeColor="text1"/>
        </w:rPr>
        <w:t>Descripción:</w:t>
      </w:r>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Interactivo para ubicar sobre un mapa físico de Europa los distintos elementos del relieve del continente</w:t>
      </w:r>
      <w:ins w:id="4850" w:author="EUGENIA ARCE LONDONO" w:date="2015-04-29T09:25:00Z">
        <w:r>
          <w:rPr>
            <w:rFonts w:ascii="Times New Roman" w:eastAsia="Times New Roman" w:hAnsi="Times New Roman" w:cs="Times New Roman"/>
            <w:color w:val="000000" w:themeColor="text1"/>
            <w:lang w:val="es-CO" w:eastAsia="es-CO"/>
          </w:rPr>
          <w:t>.</w:t>
        </w:r>
      </w:ins>
    </w:p>
    <w:p w14:paraId="187E7E33" w14:textId="77777777" w:rsidR="00D22CC6" w:rsidRDefault="00D22CC6" w:rsidP="00D22CC6">
      <w:pPr>
        <w:spacing w:after="0"/>
        <w:jc w:val="both"/>
        <w:rPr>
          <w:rFonts w:ascii="Times New Roman" w:hAnsi="Times New Roman" w:cs="Times New Roman"/>
          <w:color w:val="000000" w:themeColor="text1"/>
        </w:rPr>
      </w:pPr>
      <w:del w:id="4851" w:author="EUGENIA ARCE LONDONO" w:date="2015-04-29T09:25:00Z">
        <w:r>
          <w:rPr>
            <w:rFonts w:ascii="Times New Roman" w:hAnsi="Times New Roman" w:cs="Times New Roman"/>
            <w:b/>
            <w:color w:val="000000" w:themeColor="text1"/>
          </w:rPr>
          <w:delText>Temporiza</w:delText>
        </w:r>
        <w:r w:rsidRPr="002F0D1E">
          <w:rPr>
            <w:rFonts w:ascii="Times New Roman" w:hAnsi="Times New Roman" w:cs="Times New Roman"/>
            <w:b/>
            <w:color w:val="000000" w:themeColor="text1"/>
          </w:rPr>
          <w:delText>ción</w:delText>
        </w:r>
      </w:del>
      <w:ins w:id="4852" w:author="EUGENIA ARCE LONDONO" w:date="2015-04-29T09:25:00Z">
        <w:r>
          <w:rPr>
            <w:rFonts w:ascii="Times New Roman" w:hAnsi="Times New Roman" w:cs="Times New Roman"/>
            <w:b/>
            <w:color w:val="000000" w:themeColor="text1"/>
          </w:rPr>
          <w:t>Dura</w:t>
        </w:r>
        <w:r w:rsidRPr="002F0D1E">
          <w:rPr>
            <w:rFonts w:ascii="Times New Roman" w:hAnsi="Times New Roman" w:cs="Times New Roman"/>
            <w:b/>
            <w:color w:val="000000" w:themeColor="text1"/>
          </w:rPr>
          <w:t>ción</w:t>
        </w:r>
      </w:ins>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10 minutos</w:t>
      </w:r>
      <w:ins w:id="4853" w:author="EUGENIA ARCE LONDONO" w:date="2015-04-29T09:25:00Z">
        <w:r>
          <w:rPr>
            <w:rFonts w:ascii="Times New Roman" w:hAnsi="Times New Roman" w:cs="Times New Roman"/>
            <w:color w:val="000000" w:themeColor="text1"/>
          </w:rPr>
          <w:t>.</w:t>
        </w:r>
      </w:ins>
    </w:p>
    <w:p w14:paraId="47BC17A2"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15E38908" w14:textId="77777777" w:rsidR="00D22CC6" w:rsidRDefault="00D22CC6" w:rsidP="00D22CC6">
      <w:pPr>
        <w:spacing w:after="0"/>
        <w:jc w:val="both"/>
        <w:rPr>
          <w:rFonts w:ascii="Times New Roman" w:hAnsi="Times New Roman" w:cs="Times New Roman"/>
          <w:color w:val="000000" w:themeColor="text1"/>
        </w:rPr>
      </w:pPr>
      <w:r w:rsidRPr="00AD65CD">
        <w:rPr>
          <w:rFonts w:ascii="Times New Roman" w:hAnsi="Times New Roman" w:cs="Times New Roman"/>
          <w:b/>
          <w:color w:val="000000" w:themeColor="text1"/>
        </w:rPr>
        <w:t>Competencia:</w:t>
      </w:r>
      <w:r>
        <w:rPr>
          <w:rFonts w:ascii="Times New Roman" w:hAnsi="Times New Roman" w:cs="Times New Roman"/>
          <w:color w:val="000000" w:themeColor="text1"/>
        </w:rPr>
        <w:t xml:space="preserve"> </w:t>
      </w:r>
      <w:r w:rsidRPr="00AD65CD">
        <w:rPr>
          <w:rFonts w:ascii="Times New Roman" w:hAnsi="Times New Roman" w:cs="Times New Roman"/>
          <w:color w:val="000000" w:themeColor="text1"/>
        </w:rPr>
        <w:t>Competencia social y ciudadana</w:t>
      </w:r>
      <w:ins w:id="4854" w:author="EUGENIA ARCE LONDONO" w:date="2015-04-29T09:25:00Z">
        <w:r>
          <w:rPr>
            <w:rFonts w:ascii="Times New Roman" w:hAnsi="Times New Roman" w:cs="Times New Roman"/>
            <w:color w:val="000000" w:themeColor="text1"/>
          </w:rPr>
          <w:t>.</w:t>
        </w:r>
      </w:ins>
    </w:p>
    <w:p w14:paraId="550CAFF4" w14:textId="77777777" w:rsidR="00D22CC6" w:rsidRDefault="00D22CC6" w:rsidP="00D22CC6">
      <w:pPr>
        <w:spacing w:after="0"/>
        <w:jc w:val="both"/>
        <w:rPr>
          <w:rFonts w:ascii="Times New Roman" w:hAnsi="Times New Roman" w:cs="Times New Roman"/>
          <w:color w:val="000000" w:themeColor="text1"/>
        </w:rPr>
      </w:pPr>
    </w:p>
    <w:p w14:paraId="62C6F862"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Contenido</w:t>
      </w:r>
      <w:del w:id="4855" w:author="TOSHIBA" w:date="2015-10-31T15:06:00Z">
        <w:r w:rsidDel="00881A43">
          <w:rPr>
            <w:rFonts w:ascii="Times New Roman" w:hAnsi="Times New Roman" w:cs="Times New Roman"/>
            <w:b/>
            <w:color w:val="000000" w:themeColor="text1"/>
          </w:rPr>
          <w:delText>:</w:delText>
        </w:r>
      </w:del>
    </w:p>
    <w:p w14:paraId="0633B227" w14:textId="77777777" w:rsidR="00D22CC6" w:rsidRDefault="00D22CC6" w:rsidP="00D22CC6">
      <w:pPr>
        <w:spacing w:after="0"/>
        <w:ind w:left="708"/>
        <w:jc w:val="both"/>
        <w:rPr>
          <w:rFonts w:ascii="Times New Roman" w:hAnsi="Times New Roman" w:cs="Times New Roman"/>
        </w:rPr>
      </w:pPr>
    </w:p>
    <w:p w14:paraId="084640E3" w14:textId="77777777" w:rsidR="00D22CC6" w:rsidRPr="005D1221" w:rsidRDefault="00D22CC6" w:rsidP="00D22CC6">
      <w:pPr>
        <w:pStyle w:val="cabecera1"/>
        <w:shd w:val="clear" w:color="auto" w:fill="FFFFFF"/>
        <w:spacing w:before="0" w:beforeAutospacing="0" w:after="0" w:afterAutospacing="0"/>
        <w:rPr>
          <w:rFonts w:eastAsiaTheme="minorHAnsi"/>
          <w:b/>
          <w:color w:val="000000" w:themeColor="text1"/>
          <w:lang w:val="es-ES_tradnl" w:eastAsia="en-US"/>
        </w:rPr>
      </w:pPr>
      <w:r w:rsidRPr="005D1221">
        <w:rPr>
          <w:rFonts w:eastAsiaTheme="minorHAnsi"/>
          <w:b/>
          <w:color w:val="000000" w:themeColor="text1"/>
          <w:lang w:val="es-ES_tradnl" w:eastAsia="en-US"/>
        </w:rPr>
        <w:t>Objetivo</w:t>
      </w:r>
    </w:p>
    <w:p w14:paraId="0A33F938" w14:textId="77777777" w:rsidR="00D22CC6" w:rsidRPr="005D1221" w:rsidRDefault="00D22CC6" w:rsidP="00D22CC6">
      <w:pPr>
        <w:pStyle w:val="Normal4"/>
        <w:shd w:val="clear" w:color="auto" w:fill="FFFFFF"/>
        <w:spacing w:before="0" w:beforeAutospacing="0" w:after="0" w:afterAutospacing="0"/>
        <w:jc w:val="both"/>
        <w:rPr>
          <w:color w:val="000000" w:themeColor="text1"/>
        </w:rPr>
      </w:pPr>
      <w:r>
        <w:rPr>
          <w:color w:val="000000" w:themeColor="text1"/>
        </w:rPr>
        <w:t xml:space="preserve">Este interactivo </w:t>
      </w:r>
      <w:del w:id="4856" w:author="EUGENIA ARCE LONDONO" w:date="2015-04-29T09:25:00Z">
        <w:r w:rsidRPr="005D1221">
          <w:rPr>
            <w:color w:val="000000" w:themeColor="text1"/>
          </w:rPr>
          <w:delText>te</w:delText>
        </w:r>
      </w:del>
      <w:ins w:id="4857" w:author="EUGENIA ARCE LONDONO" w:date="2015-04-29T09:25:00Z">
        <w:r>
          <w:rPr>
            <w:color w:val="000000" w:themeColor="text1"/>
          </w:rPr>
          <w:t>l</w:t>
        </w:r>
        <w:r w:rsidRPr="005D1221">
          <w:rPr>
            <w:color w:val="000000" w:themeColor="text1"/>
          </w:rPr>
          <w:t>e</w:t>
        </w:r>
      </w:ins>
      <w:r w:rsidRPr="005D1221">
        <w:rPr>
          <w:color w:val="000000" w:themeColor="text1"/>
        </w:rPr>
        <w:t xml:space="preserve"> permitirá poner a prueba los conocimientos de los </w:t>
      </w:r>
      <w:del w:id="4858" w:author="EUGENIA ARCE LONDONO" w:date="2015-04-29T09:25:00Z">
        <w:r w:rsidRPr="005D1221">
          <w:rPr>
            <w:color w:val="000000" w:themeColor="text1"/>
          </w:rPr>
          <w:delText>alumnos</w:delText>
        </w:r>
      </w:del>
      <w:ins w:id="4859" w:author="TOSHIBA" w:date="2015-10-31T15:06:00Z">
        <w:r w:rsidR="00881A43">
          <w:rPr>
            <w:color w:val="000000" w:themeColor="text1"/>
          </w:rPr>
          <w:t xml:space="preserve"> </w:t>
        </w:r>
      </w:ins>
      <w:ins w:id="4860" w:author="EUGENIA ARCE LONDONO" w:date="2015-04-29T09:25:00Z">
        <w:r>
          <w:rPr>
            <w:color w:val="000000" w:themeColor="text1"/>
          </w:rPr>
          <w:t>estudiantes</w:t>
        </w:r>
      </w:ins>
      <w:r w:rsidRPr="005D1221">
        <w:rPr>
          <w:color w:val="000000" w:themeColor="text1"/>
        </w:rPr>
        <w:t xml:space="preserve"> sobre el relieve europeo.</w:t>
      </w:r>
    </w:p>
    <w:p w14:paraId="06EC8807" w14:textId="77777777" w:rsidR="00D22CC6" w:rsidRDefault="00D22CC6" w:rsidP="00D22CC6">
      <w:pPr>
        <w:pStyle w:val="cabecera1"/>
        <w:shd w:val="clear" w:color="auto" w:fill="FFFFFF"/>
        <w:spacing w:before="0" w:beforeAutospacing="0" w:after="0" w:afterAutospacing="0"/>
        <w:rPr>
          <w:rFonts w:eastAsiaTheme="minorHAnsi"/>
          <w:b/>
          <w:color w:val="000000" w:themeColor="text1"/>
          <w:lang w:val="es-ES_tradnl" w:eastAsia="en-US"/>
        </w:rPr>
      </w:pPr>
    </w:p>
    <w:p w14:paraId="3B2B2E3D" w14:textId="77777777" w:rsidR="00D22CC6" w:rsidRPr="005D1221" w:rsidRDefault="00D22CC6" w:rsidP="00D22CC6">
      <w:pPr>
        <w:pStyle w:val="cabecera1"/>
        <w:shd w:val="clear" w:color="auto" w:fill="FFFFFF"/>
        <w:spacing w:before="0" w:beforeAutospacing="0" w:after="0" w:afterAutospacing="0"/>
        <w:rPr>
          <w:rFonts w:eastAsiaTheme="minorHAnsi"/>
          <w:b/>
          <w:color w:val="000000" w:themeColor="text1"/>
          <w:lang w:val="es-ES_tradnl" w:eastAsia="en-US"/>
        </w:rPr>
      </w:pPr>
      <w:r w:rsidRPr="005D1221">
        <w:rPr>
          <w:rFonts w:eastAsiaTheme="minorHAnsi"/>
          <w:b/>
          <w:color w:val="000000" w:themeColor="text1"/>
          <w:lang w:val="es-ES_tradnl" w:eastAsia="en-US"/>
        </w:rPr>
        <w:t>Propuesta</w:t>
      </w:r>
    </w:p>
    <w:p w14:paraId="0299AEC2" w14:textId="77777777" w:rsidR="00D22CC6" w:rsidRDefault="00D22CC6" w:rsidP="00D22CC6">
      <w:pPr>
        <w:pStyle w:val="cabecera2"/>
        <w:shd w:val="clear" w:color="auto" w:fill="FFFFFF"/>
        <w:spacing w:before="0" w:beforeAutospacing="0" w:after="0" w:afterAutospacing="0"/>
        <w:rPr>
          <w:ins w:id="4861" w:author="EUGENIA ARCE LONDONO" w:date="2015-04-29T09:25:00Z"/>
          <w:b/>
          <w:bCs/>
          <w:color w:val="000000" w:themeColor="text1"/>
        </w:rPr>
      </w:pPr>
    </w:p>
    <w:p w14:paraId="5CD1FEB9" w14:textId="77777777" w:rsidR="00D22CC6" w:rsidRPr="002F0D1E" w:rsidRDefault="00D22CC6" w:rsidP="00D22CC6">
      <w:pPr>
        <w:pStyle w:val="cabecera2"/>
        <w:shd w:val="clear" w:color="auto" w:fill="FFFFFF"/>
        <w:spacing w:before="0" w:beforeAutospacing="0" w:after="0" w:afterAutospacing="0"/>
        <w:rPr>
          <w:b/>
          <w:bCs/>
          <w:color w:val="000000" w:themeColor="text1"/>
        </w:rPr>
      </w:pPr>
      <w:r>
        <w:rPr>
          <w:b/>
          <w:bCs/>
          <w:color w:val="000000" w:themeColor="text1"/>
        </w:rPr>
        <w:t>Durante</w:t>
      </w:r>
      <w:r w:rsidRPr="002F0D1E">
        <w:rPr>
          <w:b/>
          <w:bCs/>
          <w:color w:val="000000" w:themeColor="text1"/>
        </w:rPr>
        <w:t xml:space="preserve"> la presentación</w:t>
      </w:r>
    </w:p>
    <w:p w14:paraId="7F25EC87" w14:textId="77777777" w:rsidR="00D22CC6" w:rsidRDefault="00D22CC6" w:rsidP="00D22CC6">
      <w:pPr>
        <w:pStyle w:val="Normal4"/>
        <w:shd w:val="clear" w:color="auto" w:fill="FFFFFF"/>
        <w:spacing w:before="0" w:beforeAutospacing="0" w:after="0" w:afterAutospacing="0"/>
        <w:rPr>
          <w:rFonts w:ascii="Arial" w:hAnsi="Arial" w:cs="Arial"/>
          <w:color w:val="0D3158"/>
          <w:sz w:val="20"/>
          <w:szCs w:val="20"/>
        </w:rPr>
      </w:pPr>
    </w:p>
    <w:p w14:paraId="6CEFE868" w14:textId="77777777" w:rsidR="00D22CC6" w:rsidRPr="00B51F09" w:rsidRDefault="00D22CC6" w:rsidP="00D22CC6">
      <w:pPr>
        <w:pStyle w:val="Normal4"/>
        <w:shd w:val="clear" w:color="auto" w:fill="FFFFFF"/>
        <w:spacing w:before="0" w:beforeAutospacing="0" w:after="0" w:afterAutospacing="0"/>
        <w:jc w:val="both"/>
        <w:rPr>
          <w:color w:val="000000" w:themeColor="text1"/>
        </w:rPr>
      </w:pPr>
      <w:r>
        <w:rPr>
          <w:color w:val="000000" w:themeColor="text1"/>
        </w:rPr>
        <w:t>El juego</w:t>
      </w:r>
      <w:del w:id="4862" w:author="EUGENIA ARCE LONDONO" w:date="2015-04-29T09:25:00Z">
        <w:r w:rsidRPr="00B51F09">
          <w:rPr>
            <w:color w:val="000000" w:themeColor="text1"/>
          </w:rPr>
          <w:delText> Identifica el relieve de Europa</w:delText>
        </w:r>
        <w:r>
          <w:rPr>
            <w:color w:val="000000" w:themeColor="text1"/>
          </w:rPr>
          <w:delText>,</w:delText>
        </w:r>
      </w:del>
      <w:del w:id="4863" w:author="TOSHIBA" w:date="2015-10-28T12:18:00Z">
        <w:r w:rsidRPr="00B51F09" w:rsidDel="00225EC7">
          <w:rPr>
            <w:color w:val="000000" w:themeColor="text1"/>
          </w:rPr>
          <w:delText> </w:delText>
        </w:r>
      </w:del>
      <w:ins w:id="4864" w:author="EUGENIA ARCE LONDONO" w:date="2015-04-29T09:25:00Z">
        <w:del w:id="4865" w:author="TOSHIBA" w:date="2015-10-28T12:18:00Z">
          <w:r w:rsidRPr="00B51F09" w:rsidDel="00225EC7">
            <w:rPr>
              <w:color w:val="000000" w:themeColor="text1"/>
            </w:rPr>
            <w:delText xml:space="preserve"> </w:delText>
          </w:r>
        </w:del>
      </w:ins>
      <w:ins w:id="4866" w:author="TOSHIBA" w:date="2015-10-28T12:18:00Z">
        <w:r w:rsidR="00225EC7">
          <w:rPr>
            <w:color w:val="000000" w:themeColor="text1"/>
          </w:rPr>
          <w:t xml:space="preserve"> </w:t>
        </w:r>
      </w:ins>
      <w:r w:rsidRPr="00B51F09">
        <w:rPr>
          <w:color w:val="000000" w:themeColor="text1"/>
        </w:rPr>
        <w:t xml:space="preserve">presenta un mapa físico del continente europeo sobre el que los </w:t>
      </w:r>
      <w:r>
        <w:rPr>
          <w:color w:val="000000" w:themeColor="text1"/>
        </w:rPr>
        <w:t>estudiantes</w:t>
      </w:r>
      <w:r w:rsidRPr="00B51F09">
        <w:rPr>
          <w:color w:val="000000" w:themeColor="text1"/>
        </w:rPr>
        <w:t xml:space="preserve"> tendrán que localizar distintos elementos del relieve.</w:t>
      </w:r>
    </w:p>
    <w:p w14:paraId="4AB3D73D" w14:textId="77777777" w:rsidR="00D22CC6" w:rsidRDefault="00D22CC6" w:rsidP="00D22CC6">
      <w:pPr>
        <w:pStyle w:val="Normal4"/>
        <w:shd w:val="clear" w:color="auto" w:fill="FFFFFF"/>
        <w:spacing w:before="0" w:beforeAutospacing="0" w:after="0" w:afterAutospacing="0"/>
        <w:jc w:val="both"/>
        <w:rPr>
          <w:color w:val="000000" w:themeColor="text1"/>
        </w:rPr>
      </w:pPr>
    </w:p>
    <w:p w14:paraId="705529EE" w14:textId="77777777" w:rsidR="00D22CC6" w:rsidRDefault="00D22CC6" w:rsidP="00D22CC6">
      <w:pPr>
        <w:pStyle w:val="Normal4"/>
        <w:shd w:val="clear" w:color="auto" w:fill="FFFFFF"/>
        <w:spacing w:before="0" w:beforeAutospacing="0" w:after="0" w:afterAutospacing="0"/>
        <w:jc w:val="both"/>
        <w:rPr>
          <w:color w:val="000000" w:themeColor="text1"/>
        </w:rPr>
      </w:pPr>
      <w:r w:rsidRPr="00B51F09">
        <w:rPr>
          <w:color w:val="000000" w:themeColor="text1"/>
        </w:rPr>
        <w:t xml:space="preserve">Se plantean diez preguntas. Los </w:t>
      </w:r>
      <w:r>
        <w:rPr>
          <w:color w:val="000000" w:themeColor="text1"/>
        </w:rPr>
        <w:t>estudiantes</w:t>
      </w:r>
      <w:r w:rsidRPr="00B51F09">
        <w:rPr>
          <w:color w:val="000000" w:themeColor="text1"/>
        </w:rPr>
        <w:t xml:space="preserve"> cuentan con tres intentos para hallar la respuesta correcta. Cada acierto vale </w:t>
      </w:r>
      <w:ins w:id="4867" w:author="EUGENIA ARCE LONDONO" w:date="2015-04-29T09:25:00Z">
        <w:r>
          <w:rPr>
            <w:color w:val="000000" w:themeColor="text1"/>
          </w:rPr>
          <w:t>cinco (</w:t>
        </w:r>
      </w:ins>
      <w:r w:rsidRPr="00B51F09">
        <w:rPr>
          <w:color w:val="000000" w:themeColor="text1"/>
        </w:rPr>
        <w:t>5</w:t>
      </w:r>
      <w:ins w:id="4868" w:author="EUGENIA ARCE LONDONO" w:date="2015-04-29T09:25:00Z">
        <w:r>
          <w:rPr>
            <w:color w:val="000000" w:themeColor="text1"/>
          </w:rPr>
          <w:t>)</w:t>
        </w:r>
      </w:ins>
      <w:r>
        <w:rPr>
          <w:color w:val="000000" w:themeColor="text1"/>
        </w:rPr>
        <w:t xml:space="preserve"> puntos</w:t>
      </w:r>
      <w:del w:id="4869" w:author="EUGENIA ARCE LONDONO" w:date="2015-04-29T09:25:00Z">
        <w:r w:rsidRPr="00B51F09">
          <w:rPr>
            <w:color w:val="000000" w:themeColor="text1"/>
          </w:rPr>
          <w:delText xml:space="preserve"> (la</w:delText>
        </w:r>
      </w:del>
      <w:ins w:id="4870" w:author="EUGENIA ARCE LONDONO" w:date="2015-04-29T09:25:00Z">
        <w:r>
          <w:rPr>
            <w:color w:val="000000" w:themeColor="text1"/>
          </w:rPr>
          <w:t>. La</w:t>
        </w:r>
      </w:ins>
      <w:r>
        <w:rPr>
          <w:color w:val="000000" w:themeColor="text1"/>
        </w:rPr>
        <w:t xml:space="preserve"> puntuación máxima es 50</w:t>
      </w:r>
      <w:del w:id="4871" w:author="EUGENIA ARCE LONDONO" w:date="2015-04-29T09:25:00Z">
        <w:r w:rsidRPr="00B51F09">
          <w:rPr>
            <w:color w:val="000000" w:themeColor="text1"/>
          </w:rPr>
          <w:delText>).</w:delText>
        </w:r>
      </w:del>
      <w:ins w:id="4872" w:author="EUGENIA ARCE LONDONO" w:date="2015-04-29T09:25:00Z">
        <w:r w:rsidRPr="00B51F09">
          <w:rPr>
            <w:color w:val="000000" w:themeColor="text1"/>
          </w:rPr>
          <w:t>.</w:t>
        </w:r>
      </w:ins>
      <w:r>
        <w:rPr>
          <w:color w:val="000000" w:themeColor="text1"/>
        </w:rPr>
        <w:t xml:space="preserve"> </w:t>
      </w:r>
      <w:r w:rsidRPr="00B51F09">
        <w:rPr>
          <w:color w:val="000000" w:themeColor="text1"/>
        </w:rPr>
        <w:t>Si f</w:t>
      </w:r>
      <w:r>
        <w:rPr>
          <w:color w:val="000000" w:themeColor="text1"/>
        </w:rPr>
        <w:t xml:space="preserve">allan en las tres ocasiones, una X </w:t>
      </w:r>
      <w:r w:rsidRPr="00B51F09">
        <w:rPr>
          <w:color w:val="000000" w:themeColor="text1"/>
        </w:rPr>
        <w:t>roja dejará marcado su error sobre el lugar donde se localiza el elemento sobre el que se les preguntaba.</w:t>
      </w:r>
    </w:p>
    <w:p w14:paraId="0E368973" w14:textId="77777777" w:rsidR="00D22CC6" w:rsidRPr="00B51F09" w:rsidRDefault="00D22CC6" w:rsidP="00D22CC6">
      <w:pPr>
        <w:pStyle w:val="Normal4"/>
        <w:shd w:val="clear" w:color="auto" w:fill="FFFFFF"/>
        <w:spacing w:before="0" w:beforeAutospacing="0" w:after="0" w:afterAutospacing="0"/>
        <w:jc w:val="both"/>
        <w:rPr>
          <w:color w:val="000000" w:themeColor="text1"/>
        </w:rPr>
      </w:pPr>
    </w:p>
    <w:p w14:paraId="5D43A92A" w14:textId="77777777" w:rsidR="00D22CC6" w:rsidRPr="00B51F09" w:rsidRDefault="00D22CC6" w:rsidP="00D22CC6">
      <w:pPr>
        <w:pStyle w:val="Normal4"/>
        <w:shd w:val="clear" w:color="auto" w:fill="FFFFFF"/>
        <w:spacing w:before="0" w:beforeAutospacing="0" w:after="0" w:afterAutospacing="0"/>
        <w:jc w:val="both"/>
        <w:rPr>
          <w:color w:val="000000" w:themeColor="text1"/>
        </w:rPr>
      </w:pPr>
      <w:r w:rsidRPr="00B51F09">
        <w:rPr>
          <w:color w:val="000000" w:themeColor="text1"/>
        </w:rPr>
        <w:t xml:space="preserve">Al acabar el juego, los </w:t>
      </w:r>
      <w:r>
        <w:rPr>
          <w:color w:val="000000" w:themeColor="text1"/>
        </w:rPr>
        <w:t>estudiante</w:t>
      </w:r>
      <w:r w:rsidRPr="00B51F09">
        <w:rPr>
          <w:color w:val="000000" w:themeColor="text1"/>
        </w:rPr>
        <w:t xml:space="preserve">s obtendrán la puntuación total que han conseguido. Además, podrán ver cuáles son los errores que han cometido. </w:t>
      </w:r>
      <w:del w:id="4873" w:author="EUGENIA ARCE LONDONO" w:date="2015-04-29T09:25:00Z">
        <w:r w:rsidRPr="00B51F09">
          <w:rPr>
            <w:color w:val="000000" w:themeColor="text1"/>
          </w:rPr>
          <w:delText>Pueden</w:delText>
        </w:r>
      </w:del>
      <w:ins w:id="4874" w:author="EUGENIA ARCE LONDONO" w:date="2015-04-29T09:25:00Z">
        <w:r>
          <w:rPr>
            <w:color w:val="000000" w:themeColor="text1"/>
          </w:rPr>
          <w:t>Los estudiantes p</w:t>
        </w:r>
        <w:r w:rsidRPr="00B51F09">
          <w:rPr>
            <w:color w:val="000000" w:themeColor="text1"/>
          </w:rPr>
          <w:t>ueden</w:t>
        </w:r>
      </w:ins>
      <w:r w:rsidRPr="00B51F09">
        <w:rPr>
          <w:color w:val="000000" w:themeColor="text1"/>
        </w:rPr>
        <w:t xml:space="preserve"> volver a jugar tantas veces como deseen.</w:t>
      </w:r>
    </w:p>
    <w:p w14:paraId="07BD866E" w14:textId="77777777" w:rsidR="00D22CC6" w:rsidRDefault="00D22CC6" w:rsidP="00D22CC6">
      <w:pPr>
        <w:spacing w:after="0"/>
        <w:jc w:val="both"/>
        <w:rPr>
          <w:rFonts w:ascii="Times New Roman" w:hAnsi="Times New Roman" w:cs="Times New Roman"/>
        </w:rPr>
      </w:pPr>
    </w:p>
    <w:p w14:paraId="0CDAD918" w14:textId="77777777" w:rsidR="00D22CC6" w:rsidRPr="00A51A24" w:rsidRDefault="00D22CC6" w:rsidP="00D22CC6">
      <w:pPr>
        <w:spacing w:after="0"/>
        <w:jc w:val="both"/>
        <w:rPr>
          <w:rFonts w:ascii="Times New Roman" w:hAnsi="Times New Roman" w:cs="Times New Roman"/>
          <w:b/>
          <w:color w:val="000000" w:themeColor="text1"/>
        </w:rPr>
      </w:pPr>
      <w:r w:rsidRPr="00A51A24">
        <w:rPr>
          <w:rFonts w:ascii="Times New Roman" w:hAnsi="Times New Roman" w:cs="Times New Roman"/>
          <w:b/>
          <w:color w:val="000000" w:themeColor="text1"/>
        </w:rPr>
        <w:t>CS_07_07_CO_REC30</w:t>
      </w:r>
    </w:p>
    <w:p w14:paraId="42C72ADC" w14:textId="77777777" w:rsidR="00D22CC6" w:rsidRDefault="00D22CC6" w:rsidP="00D22CC6">
      <w:pPr>
        <w:spacing w:after="0"/>
        <w:jc w:val="both"/>
        <w:rPr>
          <w:rFonts w:ascii="Times New Roman" w:hAnsi="Times New Roman" w:cs="Times New Roman"/>
          <w:color w:val="000000" w:themeColor="text1"/>
        </w:rPr>
      </w:pPr>
    </w:p>
    <w:p w14:paraId="6DC41C27"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Ladillo</w:t>
      </w:r>
      <w:del w:id="4875" w:author="EUGENIA ARCE LONDONO" w:date="2015-04-29T09:25:00Z">
        <w:r>
          <w:rPr>
            <w:rFonts w:ascii="Times New Roman" w:hAnsi="Times New Roman" w:cs="Times New Roman"/>
            <w:b/>
            <w:color w:val="000000" w:themeColor="text1"/>
          </w:rPr>
          <w:delText xml:space="preserve">: </w:delText>
        </w:r>
      </w:del>
    </w:p>
    <w:p w14:paraId="1778E308" w14:textId="77777777" w:rsidR="00D22CC6" w:rsidRDefault="00D22CC6" w:rsidP="00D22CC6">
      <w:pPr>
        <w:spacing w:after="0"/>
        <w:jc w:val="both"/>
        <w:rPr>
          <w:rFonts w:ascii="Times New Roman" w:hAnsi="Times New Roman" w:cs="Times New Roman"/>
          <w:b/>
          <w:color w:val="000000" w:themeColor="text1"/>
        </w:rPr>
      </w:pPr>
    </w:p>
    <w:p w14:paraId="13AA5BE3" w14:textId="77777777" w:rsidR="00D22CC6" w:rsidRPr="004201F2" w:rsidRDefault="00D22CC6" w:rsidP="00D22CC6">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El mapa político de Europa</w:t>
      </w:r>
    </w:p>
    <w:p w14:paraId="0993CCDD" w14:textId="77777777" w:rsidR="00D22CC6" w:rsidRPr="004201F2" w:rsidRDefault="00D22CC6" w:rsidP="00D22CC6">
      <w:pPr>
        <w:pStyle w:val="NormalWeb"/>
        <w:shd w:val="clear" w:color="auto" w:fill="FFFFFF"/>
        <w:spacing w:before="2" w:after="2"/>
        <w:jc w:val="both"/>
        <w:rPr>
          <w:rFonts w:ascii="Times New Roman" w:eastAsia="Times New Roman" w:hAnsi="Times New Roman"/>
          <w:color w:val="000000" w:themeColor="text1"/>
          <w:lang w:val="es-CO" w:eastAsia="es-CO"/>
        </w:rPr>
      </w:pPr>
      <w:r w:rsidRPr="00DA4831">
        <w:rPr>
          <w:rFonts w:ascii="Times New Roman" w:hAnsi="Times New Roman"/>
          <w:b/>
          <w:color w:val="000000" w:themeColor="text1"/>
          <w:sz w:val="24"/>
          <w:rPrChange w:id="4876" w:author="EUGENIA ARCE LONDONO" w:date="2015-04-29T09:25:00Z">
            <w:rPr>
              <w:rFonts w:ascii="Times New Roman" w:hAnsi="Times New Roman" w:cstheme="minorBidi"/>
              <w:b/>
              <w:color w:val="000000" w:themeColor="text1"/>
              <w:sz w:val="24"/>
              <w:szCs w:val="24"/>
              <w:lang w:eastAsia="en-US"/>
            </w:rPr>
          </w:rPrChange>
        </w:rPr>
        <w:t>Descripción:</w:t>
      </w:r>
      <w:r w:rsidRPr="00DA4831">
        <w:rPr>
          <w:rFonts w:ascii="Times New Roman" w:hAnsi="Times New Roman"/>
          <w:color w:val="000000" w:themeColor="text1"/>
          <w:sz w:val="24"/>
          <w:lang w:val="es-CO"/>
          <w:rPrChange w:id="4877" w:author="EUGENIA ARCE LONDONO" w:date="2015-04-29T09:25:00Z">
            <w:rPr>
              <w:rFonts w:ascii="Times New Roman" w:hAnsi="Times New Roman" w:cstheme="minorBidi"/>
              <w:color w:val="000000" w:themeColor="text1"/>
              <w:sz w:val="24"/>
              <w:szCs w:val="24"/>
              <w:lang w:val="es-CO" w:eastAsia="en-US"/>
            </w:rPr>
          </w:rPrChange>
        </w:rPr>
        <w:t xml:space="preserve"> </w:t>
      </w:r>
      <w:r w:rsidRPr="008E6587">
        <w:rPr>
          <w:rFonts w:ascii="Times New Roman" w:hAnsi="Times New Roman"/>
          <w:color w:val="000000" w:themeColor="text1"/>
          <w:sz w:val="24"/>
          <w:szCs w:val="24"/>
        </w:rPr>
        <w:t xml:space="preserve">Interactivo que sirve para aprender </w:t>
      </w:r>
      <w:ins w:id="4878" w:author="TOSHIBA" w:date="2015-10-30T17:30:00Z">
        <w:r w:rsidR="005E5117">
          <w:rPr>
            <w:rFonts w:ascii="Times New Roman" w:hAnsi="Times New Roman"/>
            <w:color w:val="000000" w:themeColor="text1"/>
            <w:sz w:val="24"/>
            <w:szCs w:val="24"/>
          </w:rPr>
          <w:t xml:space="preserve">sobre </w:t>
        </w:r>
      </w:ins>
      <w:r>
        <w:rPr>
          <w:rFonts w:ascii="Times New Roman" w:hAnsi="Times New Roman"/>
          <w:color w:val="000000" w:themeColor="text1"/>
          <w:sz w:val="24"/>
          <w:szCs w:val="24"/>
        </w:rPr>
        <w:t>los distintos Estados de Europa</w:t>
      </w:r>
      <w:del w:id="4879" w:author="EUGENIA ARCE LONDONO" w:date="2015-04-29T09:25:00Z">
        <w:r w:rsidRPr="008E6587">
          <w:rPr>
            <w:rFonts w:ascii="Times New Roman" w:hAnsi="Times New Roman"/>
            <w:color w:val="000000" w:themeColor="text1"/>
            <w:sz w:val="24"/>
            <w:szCs w:val="24"/>
          </w:rPr>
          <w:delText xml:space="preserve"> para ubicar sobre un mapa físico de Europa los distintos elementos del relieve del continente</w:delText>
        </w:r>
      </w:del>
      <w:ins w:id="4880" w:author="EUGENIA ARCE LONDONO" w:date="2015-04-29T09:25:00Z">
        <w:r>
          <w:rPr>
            <w:rFonts w:ascii="Times New Roman" w:hAnsi="Times New Roman"/>
            <w:color w:val="000000" w:themeColor="text1"/>
            <w:sz w:val="24"/>
            <w:szCs w:val="24"/>
          </w:rPr>
          <w:t>.</w:t>
        </w:r>
      </w:ins>
    </w:p>
    <w:p w14:paraId="0626F302" w14:textId="77777777" w:rsidR="00D22CC6" w:rsidRDefault="00D22CC6" w:rsidP="00D22CC6">
      <w:pPr>
        <w:spacing w:after="0"/>
        <w:jc w:val="both"/>
        <w:rPr>
          <w:rFonts w:ascii="Times New Roman" w:hAnsi="Times New Roman" w:cs="Times New Roman"/>
          <w:color w:val="000000" w:themeColor="text1"/>
        </w:rPr>
      </w:pPr>
      <w:del w:id="4881" w:author="EUGENIA ARCE LONDONO" w:date="2015-04-29T09:25:00Z">
        <w:r>
          <w:rPr>
            <w:rFonts w:ascii="Times New Roman" w:hAnsi="Times New Roman" w:cs="Times New Roman"/>
            <w:b/>
            <w:color w:val="000000" w:themeColor="text1"/>
          </w:rPr>
          <w:delText>Temporiza</w:delText>
        </w:r>
        <w:r w:rsidRPr="002F0D1E">
          <w:rPr>
            <w:rFonts w:ascii="Times New Roman" w:hAnsi="Times New Roman" w:cs="Times New Roman"/>
            <w:b/>
            <w:color w:val="000000" w:themeColor="text1"/>
          </w:rPr>
          <w:delText>ción</w:delText>
        </w:r>
      </w:del>
      <w:ins w:id="4882" w:author="EUGENIA ARCE LONDONO" w:date="2015-04-29T09:25:00Z">
        <w:r>
          <w:rPr>
            <w:rFonts w:ascii="Times New Roman" w:hAnsi="Times New Roman" w:cs="Times New Roman"/>
            <w:b/>
            <w:color w:val="000000" w:themeColor="text1"/>
          </w:rPr>
          <w:t>Dura</w:t>
        </w:r>
        <w:r w:rsidRPr="002F0D1E">
          <w:rPr>
            <w:rFonts w:ascii="Times New Roman" w:hAnsi="Times New Roman" w:cs="Times New Roman"/>
            <w:b/>
            <w:color w:val="000000" w:themeColor="text1"/>
          </w:rPr>
          <w:t>ción</w:t>
        </w:r>
      </w:ins>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30 minutos</w:t>
      </w:r>
    </w:p>
    <w:p w14:paraId="1F455A76"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Exposición</w:t>
      </w:r>
    </w:p>
    <w:p w14:paraId="42AC2653" w14:textId="77777777" w:rsidR="00D22CC6" w:rsidRPr="00AD65CD"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6147269A" w14:textId="77777777" w:rsidR="00D22CC6" w:rsidRDefault="00D22CC6" w:rsidP="00D22CC6">
      <w:pPr>
        <w:spacing w:after="0"/>
        <w:jc w:val="both"/>
        <w:rPr>
          <w:rFonts w:ascii="Times New Roman" w:hAnsi="Times New Roman" w:cs="Times New Roman"/>
          <w:color w:val="000000" w:themeColor="text1"/>
        </w:rPr>
      </w:pPr>
    </w:p>
    <w:p w14:paraId="01A0C3BB" w14:textId="77777777" w:rsidR="00D22CC6" w:rsidRDefault="00D22CC6" w:rsidP="00D22CC6">
      <w:pPr>
        <w:spacing w:after="0"/>
        <w:jc w:val="both"/>
        <w:rPr>
          <w:rFonts w:ascii="Times New Roman" w:hAnsi="Times New Roman"/>
          <w:b/>
          <w:color w:val="000000" w:themeColor="text1"/>
          <w:rPrChange w:id="4883" w:author="EUGENIA ARCE LONDONO" w:date="2015-04-29T09:25:00Z">
            <w:rPr>
              <w:rFonts w:ascii="Times New Roman" w:hAnsi="Times New Roman"/>
              <w:color w:val="000000" w:themeColor="text1"/>
            </w:rPr>
          </w:rPrChange>
        </w:rPr>
      </w:pPr>
      <w:r>
        <w:rPr>
          <w:rFonts w:ascii="Times New Roman" w:hAnsi="Times New Roman" w:cs="Times New Roman"/>
          <w:b/>
          <w:color w:val="000000" w:themeColor="text1"/>
        </w:rPr>
        <w:t>Contenido</w:t>
      </w:r>
    </w:p>
    <w:p w14:paraId="0F8191FC" w14:textId="77777777" w:rsidR="00D22CC6" w:rsidRPr="002228CC" w:rsidRDefault="00D22CC6" w:rsidP="00D22CC6">
      <w:pPr>
        <w:spacing w:after="0"/>
        <w:jc w:val="both"/>
        <w:rPr>
          <w:ins w:id="4884" w:author="EUGENIA ARCE LONDONO" w:date="2015-04-29T09:25:00Z"/>
          <w:rFonts w:ascii="Times New Roman" w:hAnsi="Times New Roman" w:cs="Times New Roman"/>
          <w:color w:val="000000" w:themeColor="text1"/>
        </w:rPr>
      </w:pPr>
    </w:p>
    <w:p w14:paraId="78CA3B19" w14:textId="77777777" w:rsidR="00D22CC6" w:rsidRPr="002228CC" w:rsidRDefault="00D22CC6" w:rsidP="00D22CC6">
      <w:pPr>
        <w:pStyle w:val="cabecera1"/>
        <w:shd w:val="clear" w:color="auto" w:fill="FFFFFF"/>
        <w:spacing w:before="0" w:beforeAutospacing="0" w:after="0" w:afterAutospacing="0"/>
        <w:jc w:val="both"/>
        <w:rPr>
          <w:b/>
          <w:bCs/>
          <w:color w:val="000000" w:themeColor="text1"/>
        </w:rPr>
      </w:pPr>
      <w:r w:rsidRPr="002228CC">
        <w:rPr>
          <w:b/>
          <w:bCs/>
          <w:color w:val="000000" w:themeColor="text1"/>
        </w:rPr>
        <w:t>Objetivo</w:t>
      </w:r>
      <w:ins w:id="4885" w:author="EUGENIA ARCE LONDONO" w:date="2015-04-29T09:25:00Z">
        <w:r>
          <w:rPr>
            <w:b/>
            <w:bCs/>
            <w:color w:val="000000" w:themeColor="text1"/>
          </w:rPr>
          <w:t>:</w:t>
        </w:r>
      </w:ins>
    </w:p>
    <w:p w14:paraId="014A2F86" w14:textId="77777777" w:rsidR="00D22CC6" w:rsidRPr="002228CC"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El</w:t>
      </w:r>
      <w:del w:id="4886" w:author="EUGENIA ARCE LONDONO" w:date="2015-04-29T09:25:00Z">
        <w:r w:rsidRPr="002228CC">
          <w:rPr>
            <w:rFonts w:ascii="Times New Roman" w:hAnsi="Times New Roman"/>
            <w:color w:val="000000" w:themeColor="text1"/>
            <w:sz w:val="24"/>
            <w:szCs w:val="24"/>
          </w:rPr>
          <w:delText xml:space="preserve"> siguiente</w:delText>
        </w:r>
      </w:del>
      <w:r w:rsidRPr="002228CC">
        <w:rPr>
          <w:rFonts w:ascii="Times New Roman" w:hAnsi="Times New Roman"/>
          <w:color w:val="000000" w:themeColor="text1"/>
          <w:sz w:val="24"/>
          <w:szCs w:val="24"/>
        </w:rPr>
        <w:t xml:space="preserve"> interactivo presenta los distintos Estados de Europa sobre un mapa político del continente. Con ello, los </w:t>
      </w:r>
      <w:r>
        <w:rPr>
          <w:rFonts w:ascii="Times New Roman" w:hAnsi="Times New Roman"/>
          <w:color w:val="000000" w:themeColor="text1"/>
          <w:sz w:val="24"/>
          <w:szCs w:val="24"/>
        </w:rPr>
        <w:t>estudiantes</w:t>
      </w:r>
      <w:r w:rsidRPr="002228CC">
        <w:rPr>
          <w:rFonts w:ascii="Times New Roman" w:hAnsi="Times New Roman"/>
          <w:color w:val="000000" w:themeColor="text1"/>
          <w:sz w:val="24"/>
          <w:szCs w:val="24"/>
        </w:rPr>
        <w:t xml:space="preserve"> podrán aprender a ubicarlos y relacionarlos con su capital y su bandera.</w:t>
      </w:r>
    </w:p>
    <w:p w14:paraId="160DE619" w14:textId="77777777" w:rsidR="00D22CC6" w:rsidRDefault="00D22CC6" w:rsidP="00D22CC6">
      <w:pPr>
        <w:pStyle w:val="cabecera1"/>
        <w:shd w:val="clear" w:color="auto" w:fill="FFFFFF"/>
        <w:spacing w:before="0" w:beforeAutospacing="0" w:after="0" w:afterAutospacing="0"/>
        <w:jc w:val="both"/>
        <w:rPr>
          <w:b/>
          <w:bCs/>
          <w:color w:val="000000" w:themeColor="text1"/>
        </w:rPr>
      </w:pPr>
    </w:p>
    <w:p w14:paraId="2E410C53" w14:textId="77777777" w:rsidR="00D22CC6" w:rsidRPr="002228CC" w:rsidRDefault="00D22CC6" w:rsidP="00D22CC6">
      <w:pPr>
        <w:pStyle w:val="cabecera1"/>
        <w:shd w:val="clear" w:color="auto" w:fill="FFFFFF"/>
        <w:spacing w:before="0" w:beforeAutospacing="0" w:after="0" w:afterAutospacing="0"/>
        <w:jc w:val="both"/>
        <w:rPr>
          <w:b/>
          <w:bCs/>
          <w:color w:val="000000" w:themeColor="text1"/>
        </w:rPr>
      </w:pPr>
      <w:r w:rsidRPr="002228CC">
        <w:rPr>
          <w:b/>
          <w:bCs/>
          <w:color w:val="000000" w:themeColor="text1"/>
        </w:rPr>
        <w:t>Propuesta</w:t>
      </w:r>
    </w:p>
    <w:p w14:paraId="108296D2" w14:textId="77777777" w:rsidR="00D22CC6" w:rsidRDefault="00D22CC6" w:rsidP="00D22CC6">
      <w:pPr>
        <w:pStyle w:val="cabecera1"/>
        <w:shd w:val="clear" w:color="auto" w:fill="FFFFFF"/>
        <w:spacing w:before="0" w:beforeAutospacing="0" w:after="0" w:afterAutospacing="0"/>
        <w:jc w:val="both"/>
        <w:rPr>
          <w:ins w:id="4887" w:author="EUGENIA ARCE LONDONO" w:date="2015-04-29T09:25:00Z"/>
          <w:b/>
          <w:bCs/>
          <w:color w:val="000000" w:themeColor="text1"/>
        </w:rPr>
      </w:pPr>
    </w:p>
    <w:p w14:paraId="7CE0BD21" w14:textId="77777777" w:rsidR="00D22CC6" w:rsidRPr="002228CC" w:rsidRDefault="00D22CC6" w:rsidP="00D22CC6">
      <w:pPr>
        <w:pStyle w:val="cabecera1"/>
        <w:shd w:val="clear" w:color="auto" w:fill="FFFFFF"/>
        <w:spacing w:before="0" w:beforeAutospacing="0" w:after="0" w:afterAutospacing="0"/>
        <w:jc w:val="both"/>
        <w:rPr>
          <w:color w:val="000000" w:themeColor="text1"/>
        </w:rPr>
      </w:pPr>
      <w:r w:rsidRPr="002228CC">
        <w:rPr>
          <w:b/>
          <w:bCs/>
          <w:color w:val="000000" w:themeColor="text1"/>
        </w:rPr>
        <w:t>Durante la presentación</w:t>
      </w:r>
    </w:p>
    <w:p w14:paraId="54C4A471"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 xml:space="preserve">Se propone plantear la presentación como un juego destinado a reconocer las fronteras europeas y sus capitales. Al poder elegir entre tres mapas, </w:t>
      </w:r>
      <w:r>
        <w:rPr>
          <w:rFonts w:ascii="Times New Roman" w:hAnsi="Times New Roman"/>
          <w:color w:val="000000" w:themeColor="text1"/>
          <w:sz w:val="24"/>
          <w:szCs w:val="24"/>
        </w:rPr>
        <w:t xml:space="preserve">se tiene </w:t>
      </w:r>
      <w:r w:rsidRPr="002228CC">
        <w:rPr>
          <w:rFonts w:ascii="Times New Roman" w:hAnsi="Times New Roman"/>
          <w:color w:val="000000" w:themeColor="text1"/>
          <w:sz w:val="24"/>
          <w:szCs w:val="24"/>
        </w:rPr>
        <w:t>la opción de proponer dos actividades diferentes</w:t>
      </w:r>
      <w:ins w:id="4888" w:author="EUGENIA ARCE LONDONO" w:date="2015-04-29T09:25:00Z">
        <w:r>
          <w:rPr>
            <w:rFonts w:ascii="Times New Roman" w:hAnsi="Times New Roman"/>
            <w:color w:val="000000" w:themeColor="text1"/>
            <w:sz w:val="24"/>
            <w:szCs w:val="24"/>
          </w:rPr>
          <w:t xml:space="preserve"> de entre tres posibles</w:t>
        </w:r>
      </w:ins>
      <w:r w:rsidRPr="002228CC">
        <w:rPr>
          <w:rFonts w:ascii="Times New Roman" w:hAnsi="Times New Roman"/>
          <w:color w:val="000000" w:themeColor="text1"/>
          <w:sz w:val="24"/>
          <w:szCs w:val="24"/>
        </w:rPr>
        <w:t>:</w:t>
      </w:r>
    </w:p>
    <w:p w14:paraId="16E5789E" w14:textId="77777777" w:rsidR="00D22CC6" w:rsidRPr="002228CC"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7C50F8A5" w14:textId="77777777" w:rsidR="00D22CC6" w:rsidRDefault="00D22CC6" w:rsidP="00D22CC6">
      <w:pPr>
        <w:pStyle w:val="tab1"/>
        <w:numPr>
          <w:ilvl w:val="0"/>
          <w:numId w:val="38"/>
        </w:numPr>
        <w:shd w:val="clear" w:color="auto" w:fill="FFFFFF"/>
        <w:spacing w:before="0" w:beforeAutospacing="0" w:after="0" w:afterAutospacing="0"/>
        <w:jc w:val="both"/>
        <w:rPr>
          <w:ins w:id="4889" w:author="EUGENIA ARCE LONDONO" w:date="2015-04-29T09:25:00Z"/>
          <w:color w:val="000000" w:themeColor="text1"/>
        </w:rPr>
      </w:pPr>
      <w:r w:rsidRPr="002228CC">
        <w:rPr>
          <w:color w:val="000000" w:themeColor="text1"/>
        </w:rPr>
        <w:t>Accede</w:t>
      </w:r>
      <w:r>
        <w:rPr>
          <w:color w:val="000000" w:themeColor="text1"/>
        </w:rPr>
        <w:t>r</w:t>
      </w:r>
      <w:r w:rsidRPr="002228CC">
        <w:rPr>
          <w:color w:val="000000" w:themeColor="text1"/>
        </w:rPr>
        <w:t xml:space="preserve"> al primer mapa y presenta</w:t>
      </w:r>
      <w:r>
        <w:rPr>
          <w:color w:val="000000" w:themeColor="text1"/>
        </w:rPr>
        <w:t>r</w:t>
      </w:r>
      <w:r w:rsidRPr="002228CC">
        <w:rPr>
          <w:color w:val="000000" w:themeColor="text1"/>
        </w:rPr>
        <w:t xml:space="preserve"> los distintos países europeos. </w:t>
      </w:r>
      <w:r>
        <w:rPr>
          <w:color w:val="000000" w:themeColor="text1"/>
        </w:rPr>
        <w:t>En este caso se sugiere poner</w:t>
      </w:r>
      <w:r w:rsidRPr="002228CC">
        <w:rPr>
          <w:color w:val="000000" w:themeColor="text1"/>
        </w:rPr>
        <w:t xml:space="preserve"> a prueba los conocimientos de los </w:t>
      </w:r>
      <w:r>
        <w:rPr>
          <w:color w:val="000000" w:themeColor="text1"/>
        </w:rPr>
        <w:t>estudiantes</w:t>
      </w:r>
      <w:del w:id="4890" w:author="EUGENIA ARCE LONDONO" w:date="2015-04-29T09:25:00Z">
        <w:r w:rsidRPr="002228CC">
          <w:rPr>
            <w:color w:val="000000" w:themeColor="text1"/>
          </w:rPr>
          <w:delText>,</w:delText>
        </w:r>
      </w:del>
      <w:r w:rsidRPr="002228CC">
        <w:rPr>
          <w:color w:val="000000" w:themeColor="text1"/>
        </w:rPr>
        <w:t xml:space="preserve"> </w:t>
      </w:r>
      <w:r>
        <w:rPr>
          <w:color w:val="000000" w:themeColor="text1"/>
        </w:rPr>
        <w:t xml:space="preserve">señalándoles una capital y pidiéndoles </w:t>
      </w:r>
      <w:r w:rsidRPr="002228CC">
        <w:rPr>
          <w:color w:val="000000" w:themeColor="text1"/>
        </w:rPr>
        <w:t xml:space="preserve">que la relacionen con el país correspondiente. Para comprobar la respuesta, solo </w:t>
      </w:r>
      <w:r>
        <w:rPr>
          <w:color w:val="000000" w:themeColor="text1"/>
        </w:rPr>
        <w:t>se debe</w:t>
      </w:r>
      <w:r w:rsidRPr="002228CC">
        <w:rPr>
          <w:color w:val="000000" w:themeColor="text1"/>
        </w:rPr>
        <w:t xml:space="preserve"> </w:t>
      </w:r>
      <w:r>
        <w:rPr>
          <w:color w:val="000000" w:themeColor="text1"/>
        </w:rPr>
        <w:t xml:space="preserve">seleccionar </w:t>
      </w:r>
      <w:ins w:id="4891" w:author="EUGENIA ARCE LONDONO" w:date="2015-04-29T09:25:00Z">
        <w:r>
          <w:rPr>
            <w:color w:val="000000" w:themeColor="text1"/>
          </w:rPr>
          <w:t xml:space="preserve">en </w:t>
        </w:r>
      </w:ins>
      <w:r>
        <w:rPr>
          <w:color w:val="000000" w:themeColor="text1"/>
        </w:rPr>
        <w:t xml:space="preserve">el </w:t>
      </w:r>
      <w:del w:id="4892" w:author="EUGENIA ARCE LONDONO" w:date="2015-04-29T09:25:00Z">
        <w:r w:rsidRPr="002228CC">
          <w:rPr>
            <w:color w:val="000000" w:themeColor="text1"/>
          </w:rPr>
          <w:delText>estado</w:delText>
        </w:r>
      </w:del>
      <w:ins w:id="4893" w:author="TOSHIBA" w:date="2015-10-31T15:07:00Z">
        <w:r w:rsidR="00881A43">
          <w:rPr>
            <w:color w:val="000000" w:themeColor="text1"/>
          </w:rPr>
          <w:t xml:space="preserve"> </w:t>
        </w:r>
      </w:ins>
      <w:ins w:id="4894" w:author="EUGENIA ARCE LONDONO" w:date="2015-04-29T09:25:00Z">
        <w:r>
          <w:rPr>
            <w:color w:val="000000" w:themeColor="text1"/>
          </w:rPr>
          <w:t>interactivo el E</w:t>
        </w:r>
        <w:r w:rsidRPr="002228CC">
          <w:rPr>
            <w:color w:val="000000" w:themeColor="text1"/>
          </w:rPr>
          <w:t>stado</w:t>
        </w:r>
      </w:ins>
      <w:r w:rsidRPr="002228CC">
        <w:rPr>
          <w:color w:val="000000" w:themeColor="text1"/>
        </w:rPr>
        <w:t xml:space="preserve"> deseado.</w:t>
      </w:r>
    </w:p>
    <w:p w14:paraId="495FDB6F" w14:textId="77777777" w:rsidR="00D22CC6" w:rsidRPr="002228CC" w:rsidRDefault="00D22CC6">
      <w:pPr>
        <w:pStyle w:val="tab1"/>
        <w:shd w:val="clear" w:color="auto" w:fill="FFFFFF"/>
        <w:spacing w:before="0" w:beforeAutospacing="0" w:after="0" w:afterAutospacing="0"/>
        <w:ind w:left="360"/>
        <w:jc w:val="both"/>
        <w:rPr>
          <w:color w:val="000000" w:themeColor="text1"/>
        </w:rPr>
        <w:pPrChange w:id="4895" w:author="EUGENIA ARCE LONDONO" w:date="2015-04-29T09:25:00Z">
          <w:pPr>
            <w:pStyle w:val="tab1"/>
            <w:numPr>
              <w:numId w:val="38"/>
            </w:numPr>
            <w:shd w:val="clear" w:color="auto" w:fill="FFFFFF"/>
            <w:spacing w:before="0" w:beforeAutospacing="0" w:after="0" w:afterAutospacing="0"/>
            <w:ind w:left="360" w:hanging="360"/>
            <w:jc w:val="both"/>
          </w:pPr>
        </w:pPrChange>
      </w:pPr>
    </w:p>
    <w:p w14:paraId="7D721726" w14:textId="77777777" w:rsidR="00D22CC6" w:rsidRDefault="00D22CC6" w:rsidP="00D22CC6">
      <w:pPr>
        <w:pStyle w:val="tab1"/>
        <w:numPr>
          <w:ilvl w:val="0"/>
          <w:numId w:val="38"/>
        </w:numPr>
        <w:shd w:val="clear" w:color="auto" w:fill="FFFFFF"/>
        <w:spacing w:before="0" w:beforeAutospacing="0" w:after="0" w:afterAutospacing="0"/>
        <w:jc w:val="both"/>
        <w:rPr>
          <w:ins w:id="4896" w:author="EUGENIA ARCE LONDONO" w:date="2015-04-29T09:25:00Z"/>
          <w:color w:val="000000" w:themeColor="text1"/>
        </w:rPr>
      </w:pPr>
      <w:r w:rsidRPr="002228CC">
        <w:rPr>
          <w:color w:val="000000" w:themeColor="text1"/>
        </w:rPr>
        <w:t>Accede</w:t>
      </w:r>
      <w:r>
        <w:rPr>
          <w:color w:val="000000" w:themeColor="text1"/>
        </w:rPr>
        <w:t>r</w:t>
      </w:r>
      <w:r w:rsidRPr="002228CC">
        <w:rPr>
          <w:color w:val="000000" w:themeColor="text1"/>
        </w:rPr>
        <w:t xml:space="preserve"> al segundo mapa (mudo) y p</w:t>
      </w:r>
      <w:r>
        <w:rPr>
          <w:color w:val="000000" w:themeColor="text1"/>
        </w:rPr>
        <w:t>edirle</w:t>
      </w:r>
      <w:r w:rsidRPr="002228CC">
        <w:rPr>
          <w:color w:val="000000" w:themeColor="text1"/>
        </w:rPr>
        <w:t xml:space="preserve"> a los </w:t>
      </w:r>
      <w:del w:id="4897" w:author="TOSHIBA" w:date="2015-10-31T12:01:00Z">
        <w:r w:rsidRPr="002228CC" w:rsidDel="0059462F">
          <w:rPr>
            <w:color w:val="000000" w:themeColor="text1"/>
          </w:rPr>
          <w:delText>alumnos</w:delText>
        </w:r>
      </w:del>
      <w:ins w:id="4898" w:author="TOSHIBA" w:date="2015-10-31T15:07:00Z">
        <w:r w:rsidR="00881A43">
          <w:rPr>
            <w:color w:val="000000" w:themeColor="text1"/>
          </w:rPr>
          <w:t xml:space="preserve"> </w:t>
        </w:r>
      </w:ins>
      <w:ins w:id="4899" w:author="TOSHIBA" w:date="2015-10-31T12:01:00Z">
        <w:r w:rsidR="0059462F">
          <w:rPr>
            <w:color w:val="000000" w:themeColor="text1"/>
          </w:rPr>
          <w:t>estudiantes</w:t>
        </w:r>
      </w:ins>
      <w:r w:rsidRPr="002228CC">
        <w:rPr>
          <w:color w:val="000000" w:themeColor="text1"/>
        </w:rPr>
        <w:t xml:space="preserve"> que sitúen el nombre de los distintos países europeos. Una vez hecho esto, </w:t>
      </w:r>
      <w:r>
        <w:rPr>
          <w:color w:val="000000" w:themeColor="text1"/>
        </w:rPr>
        <w:t>para comprobar la respuesta se puede</w:t>
      </w:r>
      <w:r w:rsidRPr="002228CC">
        <w:rPr>
          <w:color w:val="000000" w:themeColor="text1"/>
        </w:rPr>
        <w:t xml:space="preserve"> seleccionar </w:t>
      </w:r>
      <w:ins w:id="4900" w:author="EUGENIA ARCE LONDONO" w:date="2015-04-29T09:25:00Z">
        <w:r>
          <w:rPr>
            <w:color w:val="000000" w:themeColor="text1"/>
          </w:rPr>
          <w:t xml:space="preserve">en el interactivo </w:t>
        </w:r>
      </w:ins>
      <w:r w:rsidRPr="002228CC">
        <w:rPr>
          <w:color w:val="000000" w:themeColor="text1"/>
        </w:rPr>
        <w:t>el Estado deseado.</w:t>
      </w:r>
    </w:p>
    <w:p w14:paraId="1CEF073D" w14:textId="77777777" w:rsidR="00D22CC6" w:rsidRPr="002228CC" w:rsidRDefault="00D22CC6">
      <w:pPr>
        <w:pStyle w:val="tab1"/>
        <w:shd w:val="clear" w:color="auto" w:fill="FFFFFF"/>
        <w:spacing w:before="0" w:beforeAutospacing="0" w:after="0" w:afterAutospacing="0"/>
        <w:jc w:val="both"/>
        <w:rPr>
          <w:color w:val="000000" w:themeColor="text1"/>
        </w:rPr>
        <w:pPrChange w:id="4901" w:author="EUGENIA ARCE LONDONO" w:date="2015-04-29T09:25:00Z">
          <w:pPr>
            <w:pStyle w:val="tab1"/>
            <w:numPr>
              <w:numId w:val="38"/>
            </w:numPr>
            <w:shd w:val="clear" w:color="auto" w:fill="FFFFFF"/>
            <w:spacing w:before="0" w:beforeAutospacing="0" w:after="0" w:afterAutospacing="0"/>
            <w:ind w:left="360" w:hanging="360"/>
            <w:jc w:val="both"/>
          </w:pPr>
        </w:pPrChange>
      </w:pPr>
    </w:p>
    <w:p w14:paraId="18F58182" w14:textId="77777777" w:rsidR="00D22CC6" w:rsidRPr="002228CC" w:rsidRDefault="00D22CC6" w:rsidP="00D22CC6">
      <w:pPr>
        <w:pStyle w:val="tab1"/>
        <w:numPr>
          <w:ilvl w:val="0"/>
          <w:numId w:val="38"/>
        </w:numPr>
        <w:shd w:val="clear" w:color="auto" w:fill="FFFFFF"/>
        <w:spacing w:before="0" w:beforeAutospacing="0" w:after="0" w:afterAutospacing="0"/>
        <w:jc w:val="both"/>
        <w:rPr>
          <w:color w:val="000000" w:themeColor="text1"/>
        </w:rPr>
      </w:pPr>
      <w:r w:rsidRPr="002228CC">
        <w:rPr>
          <w:color w:val="000000" w:themeColor="text1"/>
        </w:rPr>
        <w:t>Accede</w:t>
      </w:r>
      <w:r>
        <w:rPr>
          <w:color w:val="000000" w:themeColor="text1"/>
        </w:rPr>
        <w:t>r</w:t>
      </w:r>
      <w:r w:rsidRPr="002228CC">
        <w:rPr>
          <w:color w:val="000000" w:themeColor="text1"/>
        </w:rPr>
        <w:t xml:space="preserve"> al tercer mapa y presenta</w:t>
      </w:r>
      <w:r>
        <w:rPr>
          <w:color w:val="000000" w:themeColor="text1"/>
        </w:rPr>
        <w:t>r</w:t>
      </w:r>
      <w:r w:rsidRPr="002228CC">
        <w:rPr>
          <w:color w:val="000000" w:themeColor="text1"/>
        </w:rPr>
        <w:t xml:space="preserve"> la evolución de la Unión Europea (UE) desde su fundación como Comunidad Económica Europea (CEE). </w:t>
      </w:r>
      <w:r>
        <w:rPr>
          <w:color w:val="000000" w:themeColor="text1"/>
        </w:rPr>
        <w:t>Se puede</w:t>
      </w:r>
      <w:r w:rsidRPr="002228CC">
        <w:rPr>
          <w:color w:val="000000" w:themeColor="text1"/>
        </w:rPr>
        <w:t xml:space="preserve"> plantear la presentación como una prueba para evaluar los conocimientos de los </w:t>
      </w:r>
      <w:r>
        <w:rPr>
          <w:color w:val="000000" w:themeColor="text1"/>
        </w:rPr>
        <w:t>estudiantes</w:t>
      </w:r>
      <w:r w:rsidRPr="002228CC">
        <w:rPr>
          <w:color w:val="000000" w:themeColor="text1"/>
        </w:rPr>
        <w:t xml:space="preserve">, </w:t>
      </w:r>
      <w:del w:id="4902" w:author="EUGENIA ARCE LONDONO" w:date="2015-04-29T09:25:00Z">
        <w:r w:rsidRPr="002228CC">
          <w:rPr>
            <w:color w:val="000000" w:themeColor="text1"/>
          </w:rPr>
          <w:delText>que</w:delText>
        </w:r>
      </w:del>
      <w:ins w:id="4903" w:author="EUGENIA ARCE LONDONO" w:date="2015-04-29T09:25:00Z">
        <w:r w:rsidRPr="002228CC">
          <w:rPr>
            <w:color w:val="000000" w:themeColor="text1"/>
          </w:rPr>
          <w:t>qu</w:t>
        </w:r>
        <w:r>
          <w:rPr>
            <w:color w:val="000000" w:themeColor="text1"/>
          </w:rPr>
          <w:t>i</w:t>
        </w:r>
        <w:r w:rsidRPr="002228CC">
          <w:rPr>
            <w:color w:val="000000" w:themeColor="text1"/>
          </w:rPr>
          <w:t>e</w:t>
        </w:r>
        <w:r>
          <w:rPr>
            <w:color w:val="000000" w:themeColor="text1"/>
          </w:rPr>
          <w:t>nes</w:t>
        </w:r>
      </w:ins>
      <w:r w:rsidRPr="002228CC">
        <w:rPr>
          <w:color w:val="000000" w:themeColor="text1"/>
        </w:rPr>
        <w:t xml:space="preserve"> habrán tenido que estudiar previamente</w:t>
      </w:r>
      <w:ins w:id="4904" w:author="EUGENIA ARCE LONDONO" w:date="2015-04-29T09:25:00Z">
        <w:r w:rsidRPr="002228CC">
          <w:rPr>
            <w:color w:val="000000" w:themeColor="text1"/>
          </w:rPr>
          <w:t xml:space="preserve"> </w:t>
        </w:r>
        <w:r>
          <w:rPr>
            <w:color w:val="000000" w:themeColor="text1"/>
          </w:rPr>
          <w:t>el tema</w:t>
        </w:r>
      </w:ins>
      <w:r>
        <w:rPr>
          <w:color w:val="000000" w:themeColor="text1"/>
        </w:rPr>
        <w:t xml:space="preserve"> </w:t>
      </w:r>
      <w:r w:rsidRPr="002228CC">
        <w:rPr>
          <w:color w:val="000000" w:themeColor="text1"/>
        </w:rPr>
        <w:t>para conocer la evolución de la UE desde sus orígenes.</w:t>
      </w:r>
    </w:p>
    <w:p w14:paraId="1D76239B" w14:textId="77777777" w:rsidR="00D22CC6" w:rsidRDefault="00D22CC6" w:rsidP="00D22CC6">
      <w:pPr>
        <w:pStyle w:val="cabecera1"/>
        <w:shd w:val="clear" w:color="auto" w:fill="FFFFFF"/>
        <w:spacing w:before="0" w:beforeAutospacing="0" w:after="0" w:afterAutospacing="0"/>
        <w:jc w:val="both"/>
        <w:rPr>
          <w:b/>
          <w:bCs/>
          <w:color w:val="000000" w:themeColor="text1"/>
        </w:rPr>
      </w:pPr>
    </w:p>
    <w:p w14:paraId="5840C0CE" w14:textId="77777777" w:rsidR="00D22CC6" w:rsidRPr="00601DE1" w:rsidRDefault="00D22CC6" w:rsidP="00D22CC6">
      <w:pPr>
        <w:pStyle w:val="cabecera1"/>
        <w:shd w:val="clear" w:color="auto" w:fill="FFFFFF"/>
        <w:spacing w:before="0" w:beforeAutospacing="0" w:after="0" w:afterAutospacing="0"/>
        <w:jc w:val="both"/>
        <w:rPr>
          <w:b/>
          <w:bCs/>
          <w:color w:val="000000" w:themeColor="text1"/>
        </w:rPr>
      </w:pPr>
      <w:r w:rsidRPr="00601DE1">
        <w:rPr>
          <w:b/>
          <w:bCs/>
          <w:color w:val="000000" w:themeColor="text1"/>
        </w:rPr>
        <w:t>Después de la presentación</w:t>
      </w:r>
    </w:p>
    <w:p w14:paraId="47319453"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541406CC" w14:textId="77777777" w:rsidR="00D22CC6" w:rsidRPr="002228CC"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 xml:space="preserve">Con el fin de que los </w:t>
      </w:r>
      <w:del w:id="4905" w:author="TOSHIBA" w:date="2015-10-31T12:02:00Z">
        <w:r w:rsidRPr="002228CC" w:rsidDel="0059462F">
          <w:rPr>
            <w:rFonts w:ascii="Times New Roman" w:hAnsi="Times New Roman"/>
            <w:color w:val="000000" w:themeColor="text1"/>
            <w:sz w:val="24"/>
            <w:szCs w:val="24"/>
          </w:rPr>
          <w:delText>alumnos</w:delText>
        </w:r>
      </w:del>
      <w:ins w:id="4906" w:author="TOSHIBA" w:date="2015-10-31T15:07:00Z">
        <w:r w:rsidR="00881A43">
          <w:rPr>
            <w:rFonts w:ascii="Times New Roman" w:hAnsi="Times New Roman"/>
            <w:color w:val="000000" w:themeColor="text1"/>
            <w:sz w:val="24"/>
            <w:szCs w:val="24"/>
          </w:rPr>
          <w:t xml:space="preserve"> </w:t>
        </w:r>
      </w:ins>
      <w:ins w:id="4907" w:author="TOSHIBA" w:date="2015-10-31T12:02:00Z">
        <w:r w:rsidR="0059462F">
          <w:rPr>
            <w:rFonts w:ascii="Times New Roman" w:hAnsi="Times New Roman"/>
            <w:color w:val="000000" w:themeColor="text1"/>
            <w:sz w:val="24"/>
            <w:szCs w:val="24"/>
          </w:rPr>
          <w:t>estudiantes</w:t>
        </w:r>
      </w:ins>
      <w:r w:rsidRPr="002228CC">
        <w:rPr>
          <w:rFonts w:ascii="Times New Roman" w:hAnsi="Times New Roman"/>
          <w:color w:val="000000" w:themeColor="text1"/>
          <w:sz w:val="24"/>
          <w:szCs w:val="24"/>
        </w:rPr>
        <w:t xml:space="preserve"> conozcan las capitales europeas, </w:t>
      </w:r>
      <w:r>
        <w:rPr>
          <w:rFonts w:ascii="Times New Roman" w:hAnsi="Times New Roman"/>
          <w:color w:val="000000" w:themeColor="text1"/>
          <w:sz w:val="24"/>
          <w:szCs w:val="24"/>
        </w:rPr>
        <w:t xml:space="preserve">se sugiere </w:t>
      </w:r>
      <w:r w:rsidRPr="002228CC">
        <w:rPr>
          <w:rFonts w:ascii="Times New Roman" w:hAnsi="Times New Roman"/>
          <w:color w:val="000000" w:themeColor="text1"/>
          <w:sz w:val="24"/>
          <w:szCs w:val="24"/>
        </w:rPr>
        <w:t xml:space="preserve">utilizar el </w:t>
      </w:r>
      <w:r w:rsidRPr="008736DC">
        <w:rPr>
          <w:rFonts w:ascii="Times New Roman" w:hAnsi="Times New Roman"/>
          <w:i/>
          <w:color w:val="000000" w:themeColor="text1"/>
          <w:sz w:val="24"/>
          <w:rPrChange w:id="4908" w:author="EUGENIA ARCE LONDONO" w:date="2015-04-29T09:25:00Z">
            <w:rPr>
              <w:rFonts w:ascii="Times New Roman" w:eastAsia="Times New Roman" w:hAnsi="Times New Roman"/>
              <w:color w:val="000000" w:themeColor="text1"/>
              <w:sz w:val="24"/>
              <w:szCs w:val="24"/>
              <w:lang w:val="es-CO" w:eastAsia="es-CO"/>
            </w:rPr>
          </w:rPrChange>
        </w:rPr>
        <w:t>Atlas</w:t>
      </w:r>
      <w:r w:rsidRPr="002228CC">
        <w:rPr>
          <w:rFonts w:ascii="Times New Roman" w:hAnsi="Times New Roman"/>
          <w:color w:val="000000" w:themeColor="text1"/>
          <w:sz w:val="24"/>
          <w:szCs w:val="24"/>
        </w:rPr>
        <w:t xml:space="preserve"> de la </w:t>
      </w:r>
      <w:r w:rsidRPr="00A87DDA">
        <w:rPr>
          <w:rFonts w:ascii="Times New Roman" w:hAnsi="Times New Roman"/>
          <w:i/>
          <w:color w:val="000000" w:themeColor="text1"/>
          <w:sz w:val="24"/>
          <w:rPrChange w:id="4909" w:author="EUGENIA ARCE LONDONO" w:date="2015-04-29T09:25:00Z">
            <w:rPr>
              <w:rFonts w:ascii="Times New Roman" w:eastAsia="Times New Roman" w:hAnsi="Times New Roman"/>
              <w:color w:val="000000" w:themeColor="text1"/>
              <w:sz w:val="24"/>
              <w:szCs w:val="24"/>
              <w:lang w:val="es-CO" w:eastAsia="es-CO"/>
            </w:rPr>
          </w:rPrChange>
        </w:rPr>
        <w:t>Gran Enciclopedia Planeta</w:t>
      </w:r>
      <w:r w:rsidRPr="002228CC">
        <w:rPr>
          <w:rFonts w:ascii="Times New Roman" w:hAnsi="Times New Roman"/>
          <w:color w:val="000000" w:themeColor="text1"/>
          <w:sz w:val="24"/>
          <w:szCs w:val="24"/>
        </w:rPr>
        <w:t xml:space="preserve"> [</w:t>
      </w:r>
      <w:r w:rsidR="00075493">
        <w:fldChar w:fldCharType="begin"/>
      </w:r>
      <w:r w:rsidR="00075493">
        <w:instrText xml:space="preserve"> HYPERLINK "http://profesores.aulaplaneta.com/BCRedir.aspx?URL=/AtlasOnline/" \t "_blank" </w:instrText>
      </w:r>
      <w:r w:rsidR="00075493">
        <w:fldChar w:fldCharType="separate"/>
      </w:r>
      <w:r w:rsidR="00365217" w:rsidRPr="002228CC">
        <w:rPr>
          <w:rStyle w:val="Hipervnculo"/>
          <w:rFonts w:ascii="Times New Roman" w:hAnsi="Times New Roman"/>
          <w:color w:val="000000" w:themeColor="text1"/>
          <w:sz w:val="24"/>
          <w:szCs w:val="24"/>
        </w:rPr>
        <w:t>VER</w:t>
      </w:r>
      <w:r w:rsidR="00075493">
        <w:rPr>
          <w:rStyle w:val="Hipervnculo"/>
          <w:rFonts w:ascii="Times New Roman" w:hAnsi="Times New Roman"/>
          <w:color w:val="000000" w:themeColor="text1"/>
          <w:sz w:val="24"/>
          <w:szCs w:val="24"/>
        </w:rPr>
        <w:fldChar w:fldCharType="end"/>
      </w:r>
      <w:r w:rsidRPr="002228CC">
        <w:rPr>
          <w:rFonts w:ascii="Times New Roman" w:hAnsi="Times New Roman"/>
          <w:color w:val="000000" w:themeColor="text1"/>
          <w:sz w:val="24"/>
          <w:szCs w:val="24"/>
        </w:rPr>
        <w:t xml:space="preserve">]. Con una escala de nivel 3 </w:t>
      </w:r>
      <w:r>
        <w:rPr>
          <w:rFonts w:ascii="Times New Roman" w:hAnsi="Times New Roman"/>
          <w:color w:val="000000" w:themeColor="text1"/>
          <w:sz w:val="24"/>
          <w:szCs w:val="24"/>
        </w:rPr>
        <w:t>se podrá</w:t>
      </w:r>
      <w:r w:rsidRPr="002228CC">
        <w:rPr>
          <w:rFonts w:ascii="Times New Roman" w:hAnsi="Times New Roman"/>
          <w:color w:val="000000" w:themeColor="text1"/>
          <w:sz w:val="24"/>
          <w:szCs w:val="24"/>
        </w:rPr>
        <w:t xml:space="preserve"> tener una visión general de todo el continente.</w:t>
      </w:r>
    </w:p>
    <w:p w14:paraId="1F55A75D"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340259CD" w14:textId="77777777" w:rsidR="00D22CC6" w:rsidRPr="002228CC"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 xml:space="preserve">Para ampliar los conocimientos de los </w:t>
      </w:r>
      <w:r>
        <w:rPr>
          <w:rFonts w:ascii="Times New Roman" w:hAnsi="Times New Roman"/>
          <w:color w:val="000000" w:themeColor="text1"/>
          <w:sz w:val="24"/>
          <w:szCs w:val="24"/>
        </w:rPr>
        <w:t>estudiantes</w:t>
      </w:r>
      <w:r w:rsidRPr="002228CC">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se les puede </w:t>
      </w:r>
      <w:r w:rsidRPr="002228CC">
        <w:rPr>
          <w:rFonts w:ascii="Times New Roman" w:hAnsi="Times New Roman"/>
          <w:color w:val="000000" w:themeColor="text1"/>
          <w:sz w:val="24"/>
          <w:szCs w:val="24"/>
        </w:rPr>
        <w:t xml:space="preserve">pedir que </w:t>
      </w:r>
      <w:del w:id="4910" w:author="EUGENIA ARCE LONDONO" w:date="2015-04-29T09:25:00Z">
        <w:r w:rsidRPr="002228CC">
          <w:rPr>
            <w:rFonts w:ascii="Times New Roman" w:hAnsi="Times New Roman"/>
            <w:color w:val="000000" w:themeColor="text1"/>
            <w:sz w:val="24"/>
            <w:szCs w:val="24"/>
          </w:rPr>
          <w:delText>busquen información</w:delText>
        </w:r>
      </w:del>
      <w:ins w:id="4911" w:author="TOSHIBA" w:date="2015-10-31T15:08:00Z">
        <w:r w:rsidR="00881A43">
          <w:rPr>
            <w:rFonts w:ascii="Times New Roman" w:hAnsi="Times New Roman"/>
            <w:color w:val="000000" w:themeColor="text1"/>
            <w:sz w:val="24"/>
            <w:szCs w:val="24"/>
          </w:rPr>
          <w:t xml:space="preserve"> </w:t>
        </w:r>
      </w:ins>
      <w:ins w:id="4912" w:author="EUGENIA ARCE LONDONO" w:date="2015-04-29T09:25:00Z">
        <w:r>
          <w:rPr>
            <w:rFonts w:ascii="Times New Roman" w:hAnsi="Times New Roman"/>
            <w:color w:val="000000" w:themeColor="text1"/>
            <w:sz w:val="24"/>
            <w:szCs w:val="24"/>
          </w:rPr>
          <w:t>realicen una investigación</w:t>
        </w:r>
        <w:r w:rsidRPr="002228CC">
          <w:rPr>
            <w:rFonts w:ascii="Times New Roman" w:hAnsi="Times New Roman"/>
            <w:color w:val="000000" w:themeColor="text1"/>
            <w:sz w:val="24"/>
            <w:szCs w:val="24"/>
          </w:rPr>
          <w:t xml:space="preserve"> </w:t>
        </w:r>
        <w:r>
          <w:rPr>
            <w:rFonts w:ascii="Times New Roman" w:hAnsi="Times New Roman"/>
            <w:color w:val="000000" w:themeColor="text1"/>
            <w:sz w:val="24"/>
            <w:szCs w:val="24"/>
          </w:rPr>
          <w:t>de datos</w:t>
        </w:r>
      </w:ins>
      <w:r>
        <w:rPr>
          <w:rFonts w:ascii="Times New Roman" w:hAnsi="Times New Roman"/>
          <w:color w:val="000000" w:themeColor="text1"/>
          <w:sz w:val="24"/>
          <w:szCs w:val="24"/>
        </w:rPr>
        <w:t xml:space="preserve"> </w:t>
      </w:r>
      <w:r w:rsidRPr="002228CC">
        <w:rPr>
          <w:rFonts w:ascii="Times New Roman" w:hAnsi="Times New Roman"/>
          <w:color w:val="000000" w:themeColor="text1"/>
          <w:sz w:val="24"/>
          <w:szCs w:val="24"/>
        </w:rPr>
        <w:t>sobre alguno de los veintisiete Estados miembros de la UE. </w:t>
      </w:r>
      <w:r>
        <w:rPr>
          <w:rFonts w:ascii="Times New Roman" w:hAnsi="Times New Roman"/>
          <w:color w:val="000000" w:themeColor="text1"/>
          <w:sz w:val="24"/>
          <w:szCs w:val="24"/>
        </w:rPr>
        <w:t xml:space="preserve">Con base </w:t>
      </w:r>
      <w:del w:id="4913" w:author="EUGENIA ARCE LONDONO" w:date="2015-04-29T09:25:00Z">
        <w:r w:rsidRPr="002228CC">
          <w:rPr>
            <w:rFonts w:ascii="Times New Roman" w:hAnsi="Times New Roman"/>
            <w:color w:val="000000" w:themeColor="text1"/>
            <w:sz w:val="24"/>
            <w:szCs w:val="24"/>
          </w:rPr>
          <w:delText>a</w:delText>
        </w:r>
      </w:del>
      <w:ins w:id="4914" w:author="EUGENIA ARCE LONDONO" w:date="2015-04-29T09:25:00Z">
        <w:r>
          <w:rPr>
            <w:rFonts w:ascii="Times New Roman" w:hAnsi="Times New Roman"/>
            <w:color w:val="000000" w:themeColor="text1"/>
            <w:sz w:val="24"/>
            <w:szCs w:val="24"/>
          </w:rPr>
          <w:t>en</w:t>
        </w:r>
      </w:ins>
      <w:r w:rsidRPr="002228CC">
        <w:rPr>
          <w:rFonts w:ascii="Times New Roman" w:hAnsi="Times New Roman"/>
          <w:color w:val="000000" w:themeColor="text1"/>
          <w:sz w:val="24"/>
          <w:szCs w:val="24"/>
        </w:rPr>
        <w:t xml:space="preserve"> la información que pueda aportar la </w:t>
      </w:r>
      <w:r w:rsidRPr="008736DC">
        <w:rPr>
          <w:rFonts w:ascii="Times New Roman" w:hAnsi="Times New Roman"/>
          <w:i/>
          <w:color w:val="000000" w:themeColor="text1"/>
          <w:sz w:val="24"/>
          <w:rPrChange w:id="4915" w:author="EUGENIA ARCE LONDONO" w:date="2015-04-29T09:25:00Z">
            <w:rPr>
              <w:rFonts w:ascii="Times New Roman" w:eastAsia="Times New Roman" w:hAnsi="Times New Roman"/>
              <w:color w:val="000000" w:themeColor="text1"/>
              <w:sz w:val="24"/>
              <w:szCs w:val="24"/>
              <w:lang w:val="es-CO" w:eastAsia="es-CO"/>
            </w:rPr>
          </w:rPrChange>
        </w:rPr>
        <w:t>Gran Enciclopedia Planeta</w:t>
      </w:r>
      <w:r w:rsidRPr="002228CC">
        <w:rPr>
          <w:rFonts w:ascii="Times New Roman" w:hAnsi="Times New Roman"/>
          <w:color w:val="000000" w:themeColor="text1"/>
          <w:sz w:val="24"/>
          <w:szCs w:val="24"/>
        </w:rPr>
        <w:t xml:space="preserve">, deberán hacer un resumen </w:t>
      </w:r>
      <w:ins w:id="4916" w:author="TOSHIBA" w:date="2015-10-30T17:36:00Z">
        <w:r w:rsidR="00365217">
          <w:rPr>
            <w:rFonts w:ascii="Times New Roman" w:hAnsi="Times New Roman"/>
            <w:color w:val="000000" w:themeColor="text1"/>
            <w:sz w:val="24"/>
            <w:szCs w:val="24"/>
          </w:rPr>
          <w:t xml:space="preserve">sobre </w:t>
        </w:r>
      </w:ins>
      <w:del w:id="4917" w:author="TOSHIBA" w:date="2015-10-30T17:36:00Z">
        <w:r w:rsidRPr="002228CC" w:rsidDel="00365217">
          <w:rPr>
            <w:rFonts w:ascii="Times New Roman" w:hAnsi="Times New Roman"/>
            <w:color w:val="000000" w:themeColor="text1"/>
            <w:sz w:val="24"/>
            <w:szCs w:val="24"/>
          </w:rPr>
          <w:delText xml:space="preserve">en </w:delText>
        </w:r>
      </w:del>
      <w:ins w:id="4918" w:author="EUGENIA ARCE LONDONO" w:date="2015-04-29T09:25:00Z">
        <w:del w:id="4919" w:author="TOSHIBA" w:date="2015-10-30T17:36:00Z">
          <w:r w:rsidDel="00365217">
            <w:rPr>
              <w:rFonts w:ascii="Times New Roman" w:hAnsi="Times New Roman"/>
              <w:color w:val="000000" w:themeColor="text1"/>
              <w:sz w:val="24"/>
              <w:szCs w:val="24"/>
            </w:rPr>
            <w:delText xml:space="preserve">el </w:delText>
          </w:r>
        </w:del>
      </w:ins>
      <w:del w:id="4920" w:author="TOSHIBA" w:date="2015-10-30T17:36:00Z">
        <w:r w:rsidRPr="002228CC" w:rsidDel="00365217">
          <w:rPr>
            <w:rFonts w:ascii="Times New Roman" w:hAnsi="Times New Roman"/>
            <w:color w:val="000000" w:themeColor="text1"/>
            <w:sz w:val="24"/>
            <w:szCs w:val="24"/>
          </w:rPr>
          <w:delText>que se haga referencia a</w:delText>
        </w:r>
      </w:del>
      <w:ins w:id="4921" w:author="EUGENIA ARCE LONDONO" w:date="2015-04-29T09:25:00Z">
        <w:del w:id="4922" w:author="TOSHIBA" w:date="2015-10-30T17:36:00Z">
          <w:r w:rsidDel="00365217">
            <w:rPr>
              <w:rFonts w:ascii="Times New Roman" w:hAnsi="Times New Roman"/>
              <w:color w:val="000000" w:themeColor="text1"/>
              <w:sz w:val="24"/>
              <w:szCs w:val="24"/>
            </w:rPr>
            <w:delText xml:space="preserve"> </w:delText>
          </w:r>
        </w:del>
        <w:r>
          <w:rPr>
            <w:rFonts w:ascii="Times New Roman" w:hAnsi="Times New Roman"/>
            <w:color w:val="000000" w:themeColor="text1"/>
            <w:sz w:val="24"/>
            <w:szCs w:val="24"/>
          </w:rPr>
          <w:t>temas como los siguientes</w:t>
        </w:r>
      </w:ins>
      <w:r w:rsidRPr="002228CC">
        <w:rPr>
          <w:rFonts w:ascii="Times New Roman" w:hAnsi="Times New Roman"/>
          <w:color w:val="000000" w:themeColor="text1"/>
          <w:sz w:val="24"/>
          <w:szCs w:val="24"/>
        </w:rPr>
        <w:t>:</w:t>
      </w:r>
    </w:p>
    <w:p w14:paraId="593BDE18" w14:textId="77777777" w:rsidR="00D22CC6" w:rsidRPr="002228CC" w:rsidRDefault="00D22CC6" w:rsidP="00D22CC6">
      <w:pPr>
        <w:pStyle w:val="tab1"/>
        <w:numPr>
          <w:ilvl w:val="0"/>
          <w:numId w:val="38"/>
        </w:numPr>
        <w:shd w:val="clear" w:color="auto" w:fill="FFFFFF"/>
        <w:spacing w:before="0" w:beforeAutospacing="0" w:after="0" w:afterAutospacing="0"/>
        <w:jc w:val="both"/>
        <w:rPr>
          <w:color w:val="000000" w:themeColor="text1"/>
        </w:rPr>
      </w:pPr>
      <w:r w:rsidRPr="002228CC">
        <w:rPr>
          <w:color w:val="000000" w:themeColor="text1"/>
        </w:rPr>
        <w:t>El nombre completo del país miembro.</w:t>
      </w:r>
    </w:p>
    <w:p w14:paraId="68C429A4" w14:textId="77777777" w:rsidR="00D22CC6" w:rsidRPr="002228CC" w:rsidRDefault="00D22CC6" w:rsidP="00D22CC6">
      <w:pPr>
        <w:pStyle w:val="tab1"/>
        <w:numPr>
          <w:ilvl w:val="0"/>
          <w:numId w:val="38"/>
        </w:numPr>
        <w:shd w:val="clear" w:color="auto" w:fill="FFFFFF"/>
        <w:spacing w:before="0" w:beforeAutospacing="0" w:after="0" w:afterAutospacing="0"/>
        <w:jc w:val="both"/>
        <w:rPr>
          <w:color w:val="000000" w:themeColor="text1"/>
        </w:rPr>
      </w:pPr>
      <w:r w:rsidRPr="002228CC">
        <w:rPr>
          <w:color w:val="000000" w:themeColor="text1"/>
        </w:rPr>
        <w:t>La capital.</w:t>
      </w:r>
    </w:p>
    <w:p w14:paraId="487E5A22" w14:textId="77777777" w:rsidR="00D22CC6" w:rsidRPr="002228CC" w:rsidRDefault="00D22CC6" w:rsidP="00D22CC6">
      <w:pPr>
        <w:pStyle w:val="tab1"/>
        <w:numPr>
          <w:ilvl w:val="0"/>
          <w:numId w:val="38"/>
        </w:numPr>
        <w:shd w:val="clear" w:color="auto" w:fill="FFFFFF"/>
        <w:spacing w:before="0" w:beforeAutospacing="0" w:after="0" w:afterAutospacing="0"/>
        <w:jc w:val="both"/>
        <w:rPr>
          <w:color w:val="000000" w:themeColor="text1"/>
        </w:rPr>
      </w:pPr>
      <w:r w:rsidRPr="002228CC">
        <w:rPr>
          <w:color w:val="000000" w:themeColor="text1"/>
        </w:rPr>
        <w:t>Los Estados con los que limita.</w:t>
      </w:r>
    </w:p>
    <w:p w14:paraId="3254B739" w14:textId="77777777" w:rsidR="00D22CC6" w:rsidRPr="002228CC" w:rsidRDefault="00D22CC6" w:rsidP="00D22CC6">
      <w:pPr>
        <w:pStyle w:val="tab1"/>
        <w:numPr>
          <w:ilvl w:val="0"/>
          <w:numId w:val="38"/>
        </w:numPr>
        <w:shd w:val="clear" w:color="auto" w:fill="FFFFFF"/>
        <w:spacing w:before="0" w:beforeAutospacing="0" w:after="0" w:afterAutospacing="0"/>
        <w:jc w:val="both"/>
        <w:rPr>
          <w:color w:val="000000" w:themeColor="text1"/>
        </w:rPr>
      </w:pPr>
      <w:r w:rsidRPr="002228CC">
        <w:rPr>
          <w:color w:val="000000" w:themeColor="text1"/>
        </w:rPr>
        <w:t>La fecha de incorporación a la UE.</w:t>
      </w:r>
    </w:p>
    <w:p w14:paraId="7705DC9F" w14:textId="77777777" w:rsidR="00D22CC6" w:rsidRPr="002228CC" w:rsidRDefault="00D22CC6" w:rsidP="00D22CC6">
      <w:pPr>
        <w:pStyle w:val="tab1"/>
        <w:numPr>
          <w:ilvl w:val="0"/>
          <w:numId w:val="38"/>
        </w:numPr>
        <w:shd w:val="clear" w:color="auto" w:fill="FFFFFF"/>
        <w:spacing w:before="0" w:beforeAutospacing="0" w:after="0" w:afterAutospacing="0"/>
        <w:jc w:val="both"/>
        <w:rPr>
          <w:color w:val="000000" w:themeColor="text1"/>
        </w:rPr>
      </w:pPr>
      <w:r w:rsidRPr="002228CC">
        <w:rPr>
          <w:color w:val="000000" w:themeColor="text1"/>
        </w:rPr>
        <w:t>La bandera.</w:t>
      </w:r>
    </w:p>
    <w:p w14:paraId="36EDB493" w14:textId="77777777" w:rsidR="00D22CC6" w:rsidRDefault="00D22CC6" w:rsidP="00D22CC6">
      <w:pPr>
        <w:pStyle w:val="Normal4"/>
        <w:shd w:val="clear" w:color="auto" w:fill="FFFFFF"/>
        <w:spacing w:before="0" w:beforeAutospacing="0" w:after="0" w:afterAutospacing="0"/>
        <w:jc w:val="both"/>
        <w:rPr>
          <w:color w:val="000000" w:themeColor="text1"/>
        </w:rPr>
      </w:pPr>
    </w:p>
    <w:p w14:paraId="58354C22" w14:textId="77777777" w:rsidR="00D22CC6" w:rsidRPr="002228CC" w:rsidRDefault="00D22CC6" w:rsidP="00D22CC6">
      <w:pPr>
        <w:pStyle w:val="Normal4"/>
        <w:shd w:val="clear" w:color="auto" w:fill="FFFFFF"/>
        <w:spacing w:before="0" w:beforeAutospacing="0" w:after="0" w:afterAutospacing="0"/>
        <w:jc w:val="both"/>
        <w:rPr>
          <w:color w:val="000000" w:themeColor="text1"/>
        </w:rPr>
      </w:pPr>
      <w:r w:rsidRPr="002228CC">
        <w:rPr>
          <w:color w:val="000000" w:themeColor="text1"/>
        </w:rPr>
        <w:t xml:space="preserve">Un </w:t>
      </w:r>
      <w:del w:id="4923" w:author="EUGENIA ARCE LONDONO" w:date="2015-04-29T09:25:00Z">
        <w:r w:rsidRPr="002228CC">
          <w:rPr>
            <w:color w:val="000000" w:themeColor="text1"/>
          </w:rPr>
          <w:delText>buen</w:delText>
        </w:r>
      </w:del>
      <w:ins w:id="4924" w:author="EUGENIA ARCE LONDONO" w:date="2015-04-29T09:25:00Z">
        <w:r w:rsidRPr="002228CC">
          <w:rPr>
            <w:color w:val="000000" w:themeColor="text1"/>
          </w:rPr>
          <w:t xml:space="preserve">recurso </w:t>
        </w:r>
        <w:r>
          <w:rPr>
            <w:color w:val="000000" w:themeColor="text1"/>
          </w:rPr>
          <w:t>idóneo</w:t>
        </w:r>
      </w:ins>
      <w:r w:rsidRPr="002228CC">
        <w:rPr>
          <w:color w:val="000000" w:themeColor="text1"/>
        </w:rPr>
        <w:t xml:space="preserve"> y sencillo</w:t>
      </w:r>
      <w:del w:id="4925" w:author="EUGENIA ARCE LONDONO" w:date="2015-04-29T09:25:00Z">
        <w:r w:rsidRPr="002228CC">
          <w:rPr>
            <w:color w:val="000000" w:themeColor="text1"/>
          </w:rPr>
          <w:delText xml:space="preserve"> recurso</w:delText>
        </w:r>
      </w:del>
      <w:r w:rsidRPr="002228CC">
        <w:rPr>
          <w:color w:val="000000" w:themeColor="text1"/>
        </w:rPr>
        <w:t xml:space="preserve"> para estudiar la ubicación de los distintos Estados europeos es trabajar sobre un mapa mudo. Para ello, </w:t>
      </w:r>
      <w:r>
        <w:rPr>
          <w:color w:val="000000" w:themeColor="text1"/>
        </w:rPr>
        <w:t xml:space="preserve">se puede </w:t>
      </w:r>
      <w:r w:rsidRPr="002228CC">
        <w:rPr>
          <w:color w:val="000000" w:themeColor="text1"/>
        </w:rPr>
        <w:t xml:space="preserve">proporcionar a los </w:t>
      </w:r>
      <w:r>
        <w:rPr>
          <w:color w:val="000000" w:themeColor="text1"/>
        </w:rPr>
        <w:t>estudiantes</w:t>
      </w:r>
      <w:r w:rsidRPr="002228CC">
        <w:rPr>
          <w:color w:val="000000" w:themeColor="text1"/>
        </w:rPr>
        <w:t> el mapa</w:t>
      </w:r>
      <w:r w:rsidRPr="002228CC">
        <w:rPr>
          <w:rStyle w:val="apple-converted-space"/>
          <w:color w:val="000000" w:themeColor="text1"/>
        </w:rPr>
        <w:t> </w:t>
      </w:r>
      <w:r w:rsidRPr="00601DE1">
        <w:rPr>
          <w:rStyle w:val="cursiva"/>
          <w:i/>
          <w:iCs/>
          <w:color w:val="000000" w:themeColor="text1"/>
        </w:rPr>
        <w:t>Los Estados y capitales de Europa (mudo)</w:t>
      </w:r>
      <w:r w:rsidRPr="00601DE1">
        <w:rPr>
          <w:rStyle w:val="apple-converted-space"/>
          <w:i/>
          <w:iCs/>
          <w:color w:val="000000" w:themeColor="text1"/>
        </w:rPr>
        <w:t> </w:t>
      </w:r>
      <w:r w:rsidRPr="002228CC">
        <w:rPr>
          <w:color w:val="000000" w:themeColor="text1"/>
        </w:rPr>
        <w:t>y pedirles que traten de completarlo.</w:t>
      </w:r>
    </w:p>
    <w:p w14:paraId="0FB6A14D" w14:textId="77777777" w:rsidR="00D22CC6" w:rsidRDefault="00D22CC6" w:rsidP="00D22CC6">
      <w:pPr>
        <w:spacing w:after="0"/>
        <w:jc w:val="both"/>
        <w:rPr>
          <w:rFonts w:ascii="Times New Roman" w:hAnsi="Times New Roman" w:cs="Times New Roman"/>
        </w:rPr>
      </w:pPr>
    </w:p>
    <w:p w14:paraId="6C56BE7E" w14:textId="77777777" w:rsidR="00D22CC6" w:rsidRPr="00076A16" w:rsidRDefault="00D22CC6" w:rsidP="00D22CC6">
      <w:pPr>
        <w:spacing w:after="0"/>
        <w:jc w:val="both"/>
        <w:rPr>
          <w:rFonts w:ascii="Times New Roman" w:hAnsi="Times New Roman" w:cs="Times New Roman"/>
          <w:b/>
          <w:color w:val="000000" w:themeColor="text1"/>
        </w:rPr>
      </w:pPr>
      <w:r w:rsidRPr="00076A16">
        <w:rPr>
          <w:rFonts w:ascii="Times New Roman" w:hAnsi="Times New Roman" w:cs="Times New Roman"/>
          <w:b/>
          <w:color w:val="000000" w:themeColor="text1"/>
        </w:rPr>
        <w:t>CS_07_07_CO_REC40</w:t>
      </w:r>
    </w:p>
    <w:p w14:paraId="56D6D877" w14:textId="77777777" w:rsidR="00D22CC6" w:rsidRDefault="00D22CC6" w:rsidP="00D22CC6">
      <w:pPr>
        <w:spacing w:after="0"/>
        <w:jc w:val="both"/>
        <w:rPr>
          <w:rFonts w:ascii="Times New Roman" w:hAnsi="Times New Roman" w:cs="Times New Roman"/>
          <w:b/>
          <w:color w:val="000000" w:themeColor="text1"/>
        </w:rPr>
      </w:pPr>
    </w:p>
    <w:p w14:paraId="0B3B2E44" w14:textId="77777777" w:rsidR="00D22CC6" w:rsidRPr="00EF2D52" w:rsidRDefault="00D22CC6" w:rsidP="00D22CC6">
      <w:pPr>
        <w:spacing w:after="0"/>
        <w:jc w:val="both"/>
        <w:rPr>
          <w:rFonts w:ascii="Times New Roman" w:hAnsi="Times New Roman" w:cs="Times New Roman"/>
          <w:b/>
          <w:color w:val="000000" w:themeColor="text1"/>
        </w:rPr>
      </w:pPr>
      <w:r w:rsidRPr="00EF2D52">
        <w:rPr>
          <w:rFonts w:ascii="Times New Roman" w:hAnsi="Times New Roman" w:cs="Times New Roman"/>
          <w:b/>
          <w:color w:val="000000" w:themeColor="text1"/>
          <w:rPrChange w:id="4926" w:author="TOSHIBA" w:date="2015-10-31T09:15:00Z">
            <w:rPr>
              <w:rFonts w:ascii="Times New Roman" w:eastAsia="Times New Roman" w:hAnsi="Times New Roman" w:cs="Times New Roman"/>
              <w:b/>
              <w:color w:val="000000" w:themeColor="text1"/>
              <w:lang w:val="es-CO" w:eastAsia="es-CO"/>
            </w:rPr>
          </w:rPrChange>
        </w:rPr>
        <w:t>Ladillo</w:t>
      </w:r>
      <w:del w:id="4927" w:author="EUGENIA ARCE LONDONO" w:date="2015-04-29T09:25:00Z">
        <w:r w:rsidRPr="00EF2D52">
          <w:rPr>
            <w:rFonts w:ascii="Times New Roman" w:hAnsi="Times New Roman" w:cs="Times New Roman"/>
            <w:b/>
            <w:color w:val="000000" w:themeColor="text1"/>
            <w:rPrChange w:id="4928" w:author="TOSHIBA" w:date="2015-10-31T09:15:00Z">
              <w:rPr>
                <w:rFonts w:ascii="Times New Roman" w:eastAsia="Times New Roman" w:hAnsi="Times New Roman" w:cs="Times New Roman"/>
                <w:b/>
                <w:color w:val="000000" w:themeColor="text1"/>
                <w:lang w:val="es-CO" w:eastAsia="es-CO"/>
              </w:rPr>
            </w:rPrChange>
          </w:rPr>
          <w:delText xml:space="preserve"> </w:delText>
        </w:r>
      </w:del>
    </w:p>
    <w:p w14:paraId="786AA2CB" w14:textId="77777777" w:rsidR="00D22CC6" w:rsidRPr="00D42E42" w:rsidRDefault="00D22CC6" w:rsidP="00D22CC6">
      <w:pPr>
        <w:spacing w:after="0"/>
        <w:jc w:val="both"/>
        <w:rPr>
          <w:ins w:id="4929" w:author="EUGENIA ARCE LONDONO" w:date="2015-04-29T09:25:00Z"/>
          <w:rFonts w:ascii="Times New Roman" w:hAnsi="Times New Roman" w:cs="Times New Roman"/>
          <w:b/>
          <w:color w:val="000000" w:themeColor="text1"/>
        </w:rPr>
      </w:pPr>
    </w:p>
    <w:p w14:paraId="2DF43983" w14:textId="77777777" w:rsidR="00D22CC6" w:rsidRPr="00EF2D52" w:rsidRDefault="00D22CC6" w:rsidP="00D22CC6">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EF2D52">
        <w:rPr>
          <w:rFonts w:ascii="Times New Roman" w:hAnsi="Times New Roman" w:cs="Times New Roman"/>
          <w:color w:val="000000" w:themeColor="text1"/>
          <w:kern w:val="0"/>
          <w:sz w:val="24"/>
          <w:szCs w:val="24"/>
          <w:lang w:eastAsia="en-US"/>
          <w:rPrChange w:id="4930" w:author="TOSHIBA" w:date="2015-10-31T09:15:00Z">
            <w:rPr>
              <w:rFonts w:ascii="Times New Roman" w:eastAsia="Times New Roman" w:hAnsi="Times New Roman" w:cs="Times New Roman"/>
              <w:b w:val="0"/>
              <w:color w:val="000000" w:themeColor="text1"/>
              <w:kern w:val="0"/>
              <w:sz w:val="24"/>
              <w:szCs w:val="24"/>
              <w:lang w:val="es-CO" w:eastAsia="en-US"/>
            </w:rPr>
          </w:rPrChange>
        </w:rPr>
        <w:t>Título:</w:t>
      </w:r>
      <w:r w:rsidRPr="00EF2D52">
        <w:rPr>
          <w:rFonts w:ascii="Times New Roman" w:eastAsia="Times New Roman" w:hAnsi="Times New Roman" w:cs="Times New Roman"/>
          <w:b w:val="0"/>
          <w:color w:val="000000" w:themeColor="text1"/>
          <w:kern w:val="0"/>
          <w:sz w:val="24"/>
          <w:szCs w:val="24"/>
          <w:lang w:val="es-CO" w:eastAsia="es-CO"/>
        </w:rPr>
        <w:t xml:space="preserve"> </w:t>
      </w:r>
      <w:r w:rsidRPr="00EF2D52">
        <w:rPr>
          <w:rFonts w:ascii="Times New Roman" w:hAnsi="Times New Roman" w:cs="Times New Roman"/>
          <w:b w:val="0"/>
          <w:color w:val="000000" w:themeColor="text1"/>
          <w:kern w:val="0"/>
          <w:sz w:val="24"/>
          <w:szCs w:val="24"/>
          <w:rPrChange w:id="4931" w:author="TOSHIBA" w:date="2015-10-31T09:15:00Z">
            <w:rPr>
              <w:rFonts w:ascii="Times New Roman" w:eastAsia="Times New Roman" w:hAnsi="Times New Roman" w:cs="Times New Roman"/>
              <w:b w:val="0"/>
              <w:color w:val="000000" w:themeColor="text1"/>
              <w:kern w:val="0"/>
              <w:sz w:val="24"/>
              <w:szCs w:val="24"/>
              <w:lang w:val="es-CO" w:eastAsia="es-CO"/>
            </w:rPr>
          </w:rPrChange>
        </w:rPr>
        <w:t>Sitúa en el mapa algunos Estados de Europa</w:t>
      </w:r>
      <w:r w:rsidRPr="00833856">
        <w:rPr>
          <w:rFonts w:ascii="Times New Roman" w:eastAsia="Times New Roman" w:hAnsi="Times New Roman" w:cs="Times New Roman"/>
          <w:b w:val="0"/>
          <w:color w:val="000000" w:themeColor="text1"/>
          <w:kern w:val="0"/>
          <w:sz w:val="24"/>
          <w:szCs w:val="24"/>
          <w:lang w:val="es-CO" w:eastAsia="es-CO"/>
        </w:rPr>
        <w:t xml:space="preserve"> </w:t>
      </w:r>
    </w:p>
    <w:p w14:paraId="0D4F227F" w14:textId="77777777" w:rsidR="00D22CC6" w:rsidRPr="007E3AEF" w:rsidRDefault="00D22CC6" w:rsidP="007E3AEF">
      <w:pPr>
        <w:pStyle w:val="NormalWeb"/>
        <w:shd w:val="clear" w:color="auto" w:fill="FFFFFF"/>
        <w:spacing w:before="2" w:after="2"/>
        <w:jc w:val="both"/>
        <w:rPr>
          <w:rFonts w:ascii="Times New Roman" w:eastAsia="Times New Roman" w:hAnsi="Times New Roman"/>
          <w:color w:val="000000" w:themeColor="text1"/>
          <w:lang w:val="es-CO" w:eastAsia="es-CO"/>
        </w:rPr>
      </w:pPr>
      <w:r w:rsidRPr="00EF2D52">
        <w:rPr>
          <w:rFonts w:ascii="Times New Roman" w:hAnsi="Times New Roman"/>
          <w:b/>
          <w:color w:val="000000" w:themeColor="text1"/>
          <w:sz w:val="24"/>
          <w:szCs w:val="24"/>
          <w:lang w:eastAsia="en-US"/>
        </w:rPr>
        <w:t>Descripción:</w:t>
      </w:r>
      <w:r w:rsidRPr="007E3AEF">
        <w:rPr>
          <w:rFonts w:ascii="Times New Roman" w:eastAsia="Times New Roman" w:hAnsi="Times New Roman"/>
          <w:color w:val="000000" w:themeColor="text1"/>
          <w:lang w:val="es-CO" w:eastAsia="es-CO"/>
        </w:rPr>
        <w:t xml:space="preserve"> </w:t>
      </w:r>
      <w:r w:rsidRPr="007E3AEF">
        <w:rPr>
          <w:rFonts w:ascii="Times New Roman" w:hAnsi="Times New Roman"/>
          <w:color w:val="000000" w:themeColor="text1"/>
          <w:sz w:val="24"/>
          <w:szCs w:val="24"/>
        </w:rPr>
        <w:t>Interactivo para ubicar sobre el mapa de Europa algunos de sus Estados</w:t>
      </w:r>
    </w:p>
    <w:p w14:paraId="2FEB15B0" w14:textId="77777777" w:rsidR="00D22CC6" w:rsidRPr="00EF2D52" w:rsidRDefault="00D22CC6" w:rsidP="00D22CC6">
      <w:pPr>
        <w:spacing w:after="0"/>
        <w:jc w:val="both"/>
        <w:rPr>
          <w:rFonts w:ascii="Times New Roman" w:hAnsi="Times New Roman" w:cs="Times New Roman"/>
          <w:color w:val="000000" w:themeColor="text1"/>
        </w:rPr>
      </w:pPr>
      <w:del w:id="4932" w:author="EUGENIA ARCE LONDONO" w:date="2015-04-29T09:25:00Z">
        <w:r w:rsidRPr="00EF2D52">
          <w:rPr>
            <w:rFonts w:ascii="Times New Roman" w:hAnsi="Times New Roman" w:cs="Times New Roman"/>
            <w:b/>
            <w:color w:val="000000" w:themeColor="text1"/>
            <w:rPrChange w:id="4933" w:author="TOSHIBA" w:date="2015-10-31T09:15:00Z">
              <w:rPr>
                <w:rFonts w:ascii="Times New Roman" w:hAnsi="Times New Roman" w:cs="Times New Roman"/>
                <w:b/>
                <w:color w:val="000000" w:themeColor="text1"/>
                <w:sz w:val="20"/>
                <w:szCs w:val="20"/>
                <w:lang w:eastAsia="es-ES_tradnl"/>
              </w:rPr>
            </w:rPrChange>
          </w:rPr>
          <w:delText>Temporización</w:delText>
        </w:r>
      </w:del>
      <w:ins w:id="4934" w:author="EUGENIA ARCE LONDONO" w:date="2015-04-29T09:25:00Z">
        <w:r w:rsidRPr="00EF2D52">
          <w:rPr>
            <w:rFonts w:ascii="Times New Roman" w:hAnsi="Times New Roman" w:cs="Times New Roman"/>
            <w:b/>
            <w:color w:val="000000" w:themeColor="text1"/>
            <w:rPrChange w:id="4935" w:author="TOSHIBA" w:date="2015-10-31T09:15:00Z">
              <w:rPr>
                <w:rFonts w:ascii="Times New Roman" w:hAnsi="Times New Roman" w:cs="Times New Roman"/>
                <w:b/>
                <w:color w:val="000000" w:themeColor="text1"/>
                <w:sz w:val="20"/>
                <w:szCs w:val="20"/>
                <w:lang w:eastAsia="es-ES_tradnl"/>
              </w:rPr>
            </w:rPrChange>
          </w:rPr>
          <w:t>Duración</w:t>
        </w:r>
      </w:ins>
      <w:r w:rsidRPr="00EF2D52">
        <w:rPr>
          <w:rFonts w:ascii="Times New Roman" w:hAnsi="Times New Roman" w:cs="Times New Roman"/>
          <w:b/>
          <w:color w:val="000000" w:themeColor="text1"/>
          <w:rPrChange w:id="4936" w:author="TOSHIBA" w:date="2015-10-31T09:15:00Z">
            <w:rPr>
              <w:rFonts w:ascii="Times New Roman" w:hAnsi="Times New Roman" w:cs="Times New Roman"/>
              <w:b/>
              <w:color w:val="000000" w:themeColor="text1"/>
              <w:sz w:val="20"/>
              <w:szCs w:val="20"/>
              <w:lang w:eastAsia="es-ES_tradnl"/>
            </w:rPr>
          </w:rPrChange>
        </w:rPr>
        <w:t xml:space="preserve">: </w:t>
      </w:r>
      <w:r w:rsidRPr="00EF2D52">
        <w:rPr>
          <w:rFonts w:ascii="Times New Roman" w:hAnsi="Times New Roman" w:cs="Times New Roman"/>
          <w:color w:val="000000" w:themeColor="text1"/>
          <w:rPrChange w:id="4937" w:author="TOSHIBA" w:date="2015-10-31T09:15:00Z">
            <w:rPr>
              <w:rFonts w:ascii="Times New Roman" w:hAnsi="Times New Roman" w:cs="Times New Roman"/>
              <w:color w:val="000000" w:themeColor="text1"/>
              <w:sz w:val="20"/>
              <w:szCs w:val="20"/>
              <w:lang w:eastAsia="es-ES_tradnl"/>
            </w:rPr>
          </w:rPrChange>
        </w:rPr>
        <w:t>10 minutos</w:t>
      </w:r>
    </w:p>
    <w:p w14:paraId="68ABD993" w14:textId="77777777" w:rsidR="00D22CC6" w:rsidRPr="00EF2D52" w:rsidRDefault="00D22CC6" w:rsidP="00D22CC6">
      <w:pPr>
        <w:spacing w:after="0"/>
        <w:jc w:val="both"/>
        <w:rPr>
          <w:rFonts w:ascii="Times New Roman" w:hAnsi="Times New Roman" w:cs="Times New Roman"/>
          <w:color w:val="000000" w:themeColor="text1"/>
        </w:rPr>
      </w:pPr>
      <w:r w:rsidRPr="00EF2D52">
        <w:rPr>
          <w:rFonts w:ascii="Times New Roman" w:hAnsi="Times New Roman" w:cs="Times New Roman"/>
          <w:b/>
          <w:color w:val="000000" w:themeColor="text1"/>
          <w:rPrChange w:id="4938" w:author="TOSHIBA" w:date="2015-10-31T09:15:00Z">
            <w:rPr>
              <w:rFonts w:ascii="Times New Roman" w:hAnsi="Times New Roman" w:cs="Times New Roman"/>
              <w:b/>
              <w:color w:val="000000" w:themeColor="text1"/>
              <w:sz w:val="20"/>
              <w:szCs w:val="20"/>
              <w:lang w:eastAsia="es-ES_tradnl"/>
            </w:rPr>
          </w:rPrChange>
        </w:rPr>
        <w:t>Tipo de recurso:</w:t>
      </w:r>
      <w:r w:rsidRPr="00EF2D52">
        <w:rPr>
          <w:rFonts w:ascii="Times New Roman" w:hAnsi="Times New Roman" w:cs="Times New Roman"/>
          <w:color w:val="000000" w:themeColor="text1"/>
          <w:rPrChange w:id="4939" w:author="TOSHIBA" w:date="2015-10-31T09:15:00Z">
            <w:rPr>
              <w:rFonts w:ascii="Times New Roman" w:hAnsi="Times New Roman" w:cs="Times New Roman"/>
              <w:color w:val="000000" w:themeColor="text1"/>
              <w:sz w:val="20"/>
              <w:szCs w:val="20"/>
              <w:lang w:eastAsia="es-ES_tradnl"/>
            </w:rPr>
          </w:rPrChange>
        </w:rPr>
        <w:t xml:space="preserve"> </w:t>
      </w:r>
      <w:r w:rsidRPr="006E6510">
        <w:rPr>
          <w:rFonts w:ascii="Times New Roman" w:hAnsi="Times New Roman" w:cs="Times New Roman"/>
          <w:color w:val="000000" w:themeColor="text1"/>
          <w:sz w:val="20"/>
          <w:szCs w:val="20"/>
          <w:lang w:eastAsia="es-ES_tradnl"/>
        </w:rPr>
        <w:t>Práctica</w:t>
      </w:r>
    </w:p>
    <w:p w14:paraId="23C6D809" w14:textId="77777777" w:rsidR="00D22CC6" w:rsidRPr="00EF2D52" w:rsidRDefault="00D22CC6" w:rsidP="00D22CC6">
      <w:pPr>
        <w:spacing w:after="0"/>
        <w:jc w:val="both"/>
        <w:rPr>
          <w:rFonts w:ascii="Times New Roman" w:hAnsi="Times New Roman" w:cs="Times New Roman"/>
          <w:b/>
          <w:color w:val="000000" w:themeColor="text1"/>
        </w:rPr>
      </w:pPr>
      <w:r w:rsidRPr="00EF2D52">
        <w:rPr>
          <w:rFonts w:ascii="Times New Roman" w:hAnsi="Times New Roman" w:cs="Times New Roman"/>
          <w:b/>
          <w:color w:val="000000" w:themeColor="text1"/>
          <w:rPrChange w:id="4940" w:author="TOSHIBA" w:date="2015-10-31T09:15:00Z">
            <w:rPr>
              <w:rFonts w:ascii="Times New Roman" w:hAnsi="Times New Roman" w:cs="Times New Roman"/>
              <w:b/>
              <w:color w:val="000000" w:themeColor="text1"/>
              <w:sz w:val="20"/>
              <w:szCs w:val="20"/>
              <w:lang w:eastAsia="es-ES_tradnl"/>
            </w:rPr>
          </w:rPrChange>
        </w:rPr>
        <w:t xml:space="preserve">Competencia: </w:t>
      </w:r>
      <w:r w:rsidRPr="007E3AEF">
        <w:rPr>
          <w:rFonts w:ascii="Times New Roman" w:hAnsi="Times New Roman" w:cs="Times New Roman"/>
          <w:color w:val="000000" w:themeColor="text1"/>
          <w:sz w:val="20"/>
          <w:szCs w:val="20"/>
          <w:lang w:eastAsia="es-ES_tradnl"/>
        </w:rPr>
        <w:t>Competencia</w:t>
      </w:r>
      <w:r w:rsidRPr="00EF2D52">
        <w:rPr>
          <w:rFonts w:ascii="Times New Roman" w:hAnsi="Times New Roman" w:cs="Times New Roman"/>
          <w:color w:val="000000" w:themeColor="text1"/>
          <w:rPrChange w:id="4941" w:author="TOSHIBA" w:date="2015-10-31T09:15:00Z">
            <w:rPr>
              <w:rFonts w:ascii="Times New Roman" w:hAnsi="Times New Roman" w:cs="Times New Roman"/>
              <w:color w:val="000000" w:themeColor="text1"/>
              <w:sz w:val="20"/>
              <w:szCs w:val="20"/>
              <w:lang w:eastAsia="es-ES_tradnl"/>
            </w:rPr>
          </w:rPrChange>
        </w:rPr>
        <w:t xml:space="preserve"> social y ciudadana</w:t>
      </w:r>
    </w:p>
    <w:p w14:paraId="1E5A9FDF" w14:textId="77777777" w:rsidR="00D22CC6" w:rsidRPr="00D42E42" w:rsidRDefault="00D22CC6" w:rsidP="00D22CC6">
      <w:pPr>
        <w:spacing w:after="0"/>
        <w:jc w:val="both"/>
        <w:rPr>
          <w:rFonts w:ascii="Times New Roman" w:hAnsi="Times New Roman" w:cs="Times New Roman"/>
          <w:color w:val="000000" w:themeColor="text1"/>
        </w:rPr>
      </w:pPr>
    </w:p>
    <w:p w14:paraId="15B3F63F" w14:textId="77777777" w:rsidR="00D22CC6" w:rsidRPr="00EF2D52" w:rsidRDefault="00D22CC6" w:rsidP="00D22CC6">
      <w:pPr>
        <w:spacing w:after="0"/>
        <w:jc w:val="both"/>
        <w:rPr>
          <w:rFonts w:ascii="Times New Roman" w:hAnsi="Times New Roman" w:cs="Times New Roman"/>
          <w:b/>
          <w:color w:val="000000" w:themeColor="text1"/>
        </w:rPr>
      </w:pPr>
      <w:r w:rsidRPr="00EF2D52">
        <w:rPr>
          <w:rFonts w:ascii="Times New Roman" w:hAnsi="Times New Roman" w:cs="Times New Roman"/>
          <w:b/>
          <w:color w:val="000000" w:themeColor="text1"/>
          <w:rPrChange w:id="4942" w:author="TOSHIBA" w:date="2015-10-31T09:15:00Z">
            <w:rPr>
              <w:rFonts w:ascii="Times New Roman" w:hAnsi="Times New Roman" w:cs="Times New Roman"/>
              <w:b/>
              <w:color w:val="000000" w:themeColor="text1"/>
              <w:sz w:val="20"/>
              <w:szCs w:val="20"/>
              <w:lang w:eastAsia="es-ES_tradnl"/>
            </w:rPr>
          </w:rPrChange>
        </w:rPr>
        <w:t>Contenido</w:t>
      </w:r>
    </w:p>
    <w:p w14:paraId="33FA8643" w14:textId="77777777" w:rsidR="00D22CC6" w:rsidRPr="00D42E42" w:rsidRDefault="00D22CC6" w:rsidP="00D22CC6">
      <w:pPr>
        <w:spacing w:after="0"/>
        <w:jc w:val="both"/>
        <w:rPr>
          <w:rFonts w:ascii="Times New Roman" w:hAnsi="Times New Roman" w:cs="Times New Roman"/>
          <w:color w:val="000000" w:themeColor="text1"/>
        </w:rPr>
      </w:pPr>
    </w:p>
    <w:p w14:paraId="2CFD74BC" w14:textId="77777777" w:rsidR="00D22CC6" w:rsidRPr="00EF2D52" w:rsidRDefault="00D22CC6" w:rsidP="00D22CC6">
      <w:pPr>
        <w:pStyle w:val="cabecera1"/>
        <w:shd w:val="clear" w:color="auto" w:fill="FFFFFF"/>
        <w:spacing w:before="0" w:beforeAutospacing="0" w:after="0" w:afterAutospacing="0"/>
        <w:jc w:val="both"/>
        <w:rPr>
          <w:b/>
          <w:bCs/>
          <w:color w:val="000000" w:themeColor="text1"/>
        </w:rPr>
      </w:pPr>
      <w:r w:rsidRPr="00EF2D52">
        <w:rPr>
          <w:b/>
          <w:bCs/>
          <w:color w:val="000000" w:themeColor="text1"/>
          <w:rPrChange w:id="4943" w:author="TOSHIBA" w:date="2015-10-31T09:15:00Z">
            <w:rPr>
              <w:rFonts w:ascii="Times" w:eastAsiaTheme="minorHAnsi" w:hAnsi="Times"/>
              <w:b/>
              <w:bCs/>
              <w:color w:val="000000" w:themeColor="text1"/>
              <w:sz w:val="20"/>
              <w:szCs w:val="20"/>
              <w:lang w:val="es-ES_tradnl" w:eastAsia="es-ES_tradnl"/>
            </w:rPr>
          </w:rPrChange>
        </w:rPr>
        <w:t>Objetivo</w:t>
      </w:r>
    </w:p>
    <w:p w14:paraId="12741336" w14:textId="77777777" w:rsidR="00D22CC6" w:rsidRPr="00076A16" w:rsidRDefault="00D22CC6">
      <w:pPr>
        <w:shd w:val="clear" w:color="auto" w:fill="FFFFFF"/>
        <w:spacing w:after="100" w:afterAutospacing="1" w:line="270" w:lineRule="atLeast"/>
        <w:jc w:val="both"/>
        <w:rPr>
          <w:rFonts w:ascii="Times New Roman" w:hAnsi="Times New Roman" w:cs="Times New Roman"/>
          <w:color w:val="000000" w:themeColor="text1"/>
          <w:lang w:eastAsia="es-ES_tradnl"/>
        </w:rPr>
        <w:pPrChange w:id="4944" w:author="EUGENIA ARCE LONDONO" w:date="2015-04-29T09:25:00Z">
          <w:pPr>
            <w:shd w:val="clear" w:color="auto" w:fill="FFFFFF"/>
            <w:spacing w:after="100" w:afterAutospacing="1" w:line="270" w:lineRule="atLeast"/>
          </w:pPr>
        </w:pPrChange>
      </w:pPr>
      <w:r w:rsidRPr="00EF2D52">
        <w:rPr>
          <w:rFonts w:ascii="Times New Roman" w:hAnsi="Times New Roman" w:cs="Times New Roman"/>
          <w:color w:val="000000" w:themeColor="text1"/>
          <w:lang w:eastAsia="es-ES_tradnl"/>
        </w:rPr>
        <w:t xml:space="preserve">Este interactivo permitirá poner a prueba los conocimientos de los </w:t>
      </w:r>
      <w:del w:id="4945" w:author="EUGENIA ARCE LONDONO" w:date="2015-04-29T09:25:00Z">
        <w:r w:rsidRPr="007E3AEF">
          <w:rPr>
            <w:rFonts w:ascii="Times New Roman" w:hAnsi="Times New Roman" w:cs="Times New Roman"/>
            <w:color w:val="000000" w:themeColor="text1"/>
            <w:lang w:eastAsia="es-ES_tradnl"/>
          </w:rPr>
          <w:delText>alumnos</w:delText>
        </w:r>
      </w:del>
      <w:ins w:id="4946" w:author="TOSHIBA" w:date="2015-10-31T15:09:00Z">
        <w:r w:rsidR="006E6510">
          <w:rPr>
            <w:rFonts w:ascii="Times New Roman" w:hAnsi="Times New Roman" w:cs="Times New Roman"/>
            <w:color w:val="000000" w:themeColor="text1"/>
            <w:lang w:eastAsia="es-ES_tradnl"/>
          </w:rPr>
          <w:t xml:space="preserve"> </w:t>
        </w:r>
      </w:ins>
      <w:ins w:id="4947" w:author="EUGENIA ARCE LONDONO" w:date="2015-04-29T09:25:00Z">
        <w:r w:rsidRPr="007E3AEF">
          <w:rPr>
            <w:rFonts w:ascii="Times New Roman" w:hAnsi="Times New Roman" w:cs="Times New Roman"/>
            <w:color w:val="000000" w:themeColor="text1"/>
            <w:lang w:eastAsia="es-ES_tradnl"/>
          </w:rPr>
          <w:t>estudiantes</w:t>
        </w:r>
      </w:ins>
      <w:r w:rsidRPr="007E3AEF">
        <w:rPr>
          <w:rFonts w:ascii="Times New Roman" w:hAnsi="Times New Roman" w:cs="Times New Roman"/>
          <w:color w:val="000000" w:themeColor="text1"/>
          <w:lang w:eastAsia="es-ES_tradnl"/>
        </w:rPr>
        <w:t xml:space="preserve"> sobre el mapa político del continente europeo.</w:t>
      </w:r>
    </w:p>
    <w:p w14:paraId="0A11B9F7" w14:textId="77777777" w:rsidR="00D22CC6" w:rsidRPr="00076A16" w:rsidRDefault="00D22CC6" w:rsidP="00D22CC6">
      <w:pPr>
        <w:spacing w:after="0"/>
        <w:jc w:val="both"/>
        <w:rPr>
          <w:rFonts w:ascii="Times New Roman" w:hAnsi="Times New Roman" w:cs="Times New Roman"/>
          <w:b/>
          <w:color w:val="000000" w:themeColor="text1"/>
        </w:rPr>
      </w:pPr>
      <w:r w:rsidRPr="00076A16">
        <w:rPr>
          <w:rFonts w:ascii="Times New Roman" w:hAnsi="Times New Roman" w:cs="Times New Roman"/>
          <w:b/>
          <w:color w:val="000000" w:themeColor="text1"/>
        </w:rPr>
        <w:t>Propuesta</w:t>
      </w:r>
    </w:p>
    <w:p w14:paraId="6517E6CF" w14:textId="77777777" w:rsidR="00D22CC6" w:rsidRPr="002228CC" w:rsidRDefault="00D22CC6" w:rsidP="00D22CC6">
      <w:pPr>
        <w:pStyle w:val="cabecera1"/>
        <w:shd w:val="clear" w:color="auto" w:fill="FFFFFF"/>
        <w:spacing w:before="0" w:beforeAutospacing="0" w:after="0" w:afterAutospacing="0"/>
        <w:jc w:val="both"/>
        <w:rPr>
          <w:color w:val="000000" w:themeColor="text1"/>
        </w:rPr>
      </w:pPr>
      <w:r w:rsidRPr="002228CC">
        <w:rPr>
          <w:b/>
          <w:bCs/>
          <w:color w:val="000000" w:themeColor="text1"/>
        </w:rPr>
        <w:t>Durante la presentación</w:t>
      </w:r>
    </w:p>
    <w:p w14:paraId="60FE883C" w14:textId="77777777" w:rsidR="00D22CC6" w:rsidRPr="00076A16" w:rsidRDefault="00D22CC6" w:rsidP="00D22CC6">
      <w:pPr>
        <w:shd w:val="clear" w:color="auto" w:fill="FFFFFF"/>
        <w:spacing w:after="100" w:afterAutospacing="1" w:line="270" w:lineRule="atLeast"/>
        <w:jc w:val="both"/>
        <w:rPr>
          <w:rFonts w:ascii="Times New Roman" w:hAnsi="Times New Roman" w:cs="Times New Roman"/>
          <w:color w:val="000000" w:themeColor="text1"/>
          <w:lang w:eastAsia="es-ES_tradnl"/>
        </w:rPr>
      </w:pPr>
      <w:r>
        <w:rPr>
          <w:rFonts w:ascii="Times New Roman" w:hAnsi="Times New Roman" w:cs="Times New Roman"/>
          <w:color w:val="000000" w:themeColor="text1"/>
          <w:lang w:eastAsia="es-ES_tradnl"/>
        </w:rPr>
        <w:t>El juego</w:t>
      </w:r>
      <w:del w:id="4948" w:author="EUGENIA ARCE LONDONO" w:date="2015-04-29T09:25:00Z">
        <w:r w:rsidRPr="00076A16">
          <w:rPr>
            <w:rFonts w:ascii="Times New Roman" w:hAnsi="Times New Roman" w:cs="Times New Roman"/>
            <w:color w:val="000000" w:themeColor="text1"/>
            <w:lang w:eastAsia="es-ES_tradnl"/>
          </w:rPr>
          <w:delText> Sitúa en el mapa algunos Estados de Europa</w:delText>
        </w:r>
        <w:r>
          <w:rPr>
            <w:rFonts w:ascii="Times New Roman" w:hAnsi="Times New Roman" w:cs="Times New Roman"/>
            <w:color w:val="000000" w:themeColor="text1"/>
            <w:lang w:eastAsia="es-ES_tradnl"/>
          </w:rPr>
          <w:delText>,</w:delText>
        </w:r>
      </w:del>
      <w:del w:id="4949" w:author="TOSHIBA" w:date="2015-10-28T12:18:00Z">
        <w:r w:rsidRPr="00076A16" w:rsidDel="00225EC7">
          <w:rPr>
            <w:rFonts w:ascii="Times New Roman" w:hAnsi="Times New Roman" w:cs="Times New Roman"/>
            <w:color w:val="000000" w:themeColor="text1"/>
            <w:lang w:eastAsia="es-ES_tradnl"/>
          </w:rPr>
          <w:delText> </w:delText>
        </w:r>
      </w:del>
      <w:ins w:id="4950" w:author="EUGENIA ARCE LONDONO" w:date="2015-04-29T09:25:00Z">
        <w:del w:id="4951" w:author="TOSHIBA" w:date="2015-10-28T12:18:00Z">
          <w:r w:rsidRPr="00076A16" w:rsidDel="00225EC7">
            <w:rPr>
              <w:rFonts w:ascii="Times New Roman" w:hAnsi="Times New Roman" w:cs="Times New Roman"/>
              <w:color w:val="000000" w:themeColor="text1"/>
              <w:lang w:eastAsia="es-ES_tradnl"/>
            </w:rPr>
            <w:delText xml:space="preserve"> </w:delText>
          </w:r>
        </w:del>
      </w:ins>
      <w:ins w:id="4952" w:author="TOSHIBA" w:date="2015-10-28T12:18:00Z">
        <w:r w:rsidR="00225EC7">
          <w:rPr>
            <w:rFonts w:ascii="Times New Roman" w:hAnsi="Times New Roman" w:cs="Times New Roman"/>
            <w:color w:val="000000" w:themeColor="text1"/>
            <w:lang w:eastAsia="es-ES_tradnl"/>
          </w:rPr>
          <w:t xml:space="preserve"> </w:t>
        </w:r>
      </w:ins>
      <w:r w:rsidRPr="00076A16">
        <w:rPr>
          <w:rFonts w:ascii="Times New Roman" w:hAnsi="Times New Roman" w:cs="Times New Roman"/>
          <w:color w:val="000000" w:themeColor="text1"/>
          <w:lang w:eastAsia="es-ES_tradnl"/>
        </w:rPr>
        <w:t xml:space="preserve">presenta un mapa político del continente europeo </w:t>
      </w:r>
      <w:ins w:id="4953" w:author="TOSHIBA" w:date="2015-10-31T09:32:00Z">
        <w:r w:rsidR="007E3AEF">
          <w:rPr>
            <w:rFonts w:ascii="Times New Roman" w:hAnsi="Times New Roman" w:cs="Times New Roman"/>
            <w:color w:val="000000" w:themeColor="text1"/>
            <w:lang w:eastAsia="es-ES_tradnl"/>
          </w:rPr>
          <w:t xml:space="preserve">para </w:t>
        </w:r>
      </w:ins>
      <w:del w:id="4954" w:author="TOSHIBA" w:date="2015-10-31T09:32:00Z">
        <w:r w:rsidRPr="00076A16" w:rsidDel="007E3AEF">
          <w:rPr>
            <w:rFonts w:ascii="Times New Roman" w:hAnsi="Times New Roman" w:cs="Times New Roman"/>
            <w:color w:val="000000" w:themeColor="text1"/>
            <w:lang w:eastAsia="es-ES_tradnl"/>
          </w:rPr>
          <w:delText xml:space="preserve">el </w:delText>
        </w:r>
      </w:del>
      <w:r w:rsidRPr="00076A16">
        <w:rPr>
          <w:rFonts w:ascii="Times New Roman" w:hAnsi="Times New Roman" w:cs="Times New Roman"/>
          <w:color w:val="000000" w:themeColor="text1"/>
          <w:lang w:eastAsia="es-ES_tradnl"/>
        </w:rPr>
        <w:t xml:space="preserve">que los </w:t>
      </w:r>
      <w:ins w:id="4955" w:author="TOSHIBA" w:date="2015-10-31T09:32:00Z">
        <w:r w:rsidR="007E3AEF">
          <w:rPr>
            <w:rFonts w:ascii="Times New Roman" w:hAnsi="Times New Roman" w:cs="Times New Roman"/>
            <w:color w:val="000000" w:themeColor="text1"/>
            <w:lang w:eastAsia="es-ES_tradnl"/>
          </w:rPr>
          <w:t xml:space="preserve">estudiantes </w:t>
        </w:r>
      </w:ins>
      <w:del w:id="4956" w:author="TOSHIBA" w:date="2015-10-31T09:32:00Z">
        <w:r w:rsidRPr="00076A16" w:rsidDel="007E3AEF">
          <w:rPr>
            <w:rFonts w:ascii="Times New Roman" w:hAnsi="Times New Roman" w:cs="Times New Roman"/>
            <w:color w:val="000000" w:themeColor="text1"/>
            <w:lang w:eastAsia="es-ES_tradnl"/>
          </w:rPr>
          <w:delText xml:space="preserve">alumnos </w:delText>
        </w:r>
      </w:del>
      <w:del w:id="4957" w:author="TOSHIBA" w:date="2015-10-31T09:33:00Z">
        <w:r w:rsidRPr="00076A16" w:rsidDel="007E3AEF">
          <w:rPr>
            <w:rFonts w:ascii="Times New Roman" w:hAnsi="Times New Roman" w:cs="Times New Roman"/>
            <w:color w:val="000000" w:themeColor="text1"/>
            <w:lang w:eastAsia="es-ES_tradnl"/>
          </w:rPr>
          <w:delText xml:space="preserve">tendrán que </w:delText>
        </w:r>
      </w:del>
      <w:r w:rsidRPr="00076A16">
        <w:rPr>
          <w:rFonts w:ascii="Times New Roman" w:hAnsi="Times New Roman" w:cs="Times New Roman"/>
          <w:color w:val="000000" w:themeColor="text1"/>
          <w:lang w:eastAsia="es-ES_tradnl"/>
        </w:rPr>
        <w:t>locali</w:t>
      </w:r>
      <w:ins w:id="4958" w:author="TOSHIBA" w:date="2015-10-31T09:33:00Z">
        <w:r w:rsidR="007E3AEF">
          <w:rPr>
            <w:rFonts w:ascii="Times New Roman" w:hAnsi="Times New Roman" w:cs="Times New Roman"/>
            <w:color w:val="000000" w:themeColor="text1"/>
            <w:lang w:eastAsia="es-ES_tradnl"/>
          </w:rPr>
          <w:t>cen</w:t>
        </w:r>
      </w:ins>
      <w:del w:id="4959" w:author="TOSHIBA" w:date="2015-10-31T09:33:00Z">
        <w:r w:rsidRPr="00076A16" w:rsidDel="007E3AEF">
          <w:rPr>
            <w:rFonts w:ascii="Times New Roman" w:hAnsi="Times New Roman" w:cs="Times New Roman"/>
            <w:color w:val="000000" w:themeColor="text1"/>
            <w:lang w:eastAsia="es-ES_tradnl"/>
          </w:rPr>
          <w:delText>zar</w:delText>
        </w:r>
      </w:del>
      <w:r w:rsidRPr="00076A16">
        <w:rPr>
          <w:rFonts w:ascii="Times New Roman" w:hAnsi="Times New Roman" w:cs="Times New Roman"/>
          <w:color w:val="000000" w:themeColor="text1"/>
          <w:lang w:eastAsia="es-ES_tradnl"/>
        </w:rPr>
        <w:t xml:space="preserve"> algunos de los países que se encuentran dentro de sus fronteras.</w:t>
      </w:r>
    </w:p>
    <w:p w14:paraId="1FBD5B5D" w14:textId="77777777" w:rsidR="00D22CC6" w:rsidRDefault="00D22CC6" w:rsidP="00D22CC6">
      <w:pPr>
        <w:shd w:val="clear" w:color="auto" w:fill="FFFFFF"/>
        <w:spacing w:after="100" w:afterAutospacing="1" w:line="270" w:lineRule="atLeast"/>
        <w:jc w:val="both"/>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t xml:space="preserve">Se plantean veinte preguntas. Los </w:t>
      </w:r>
      <w:r>
        <w:rPr>
          <w:rFonts w:ascii="Times New Roman" w:hAnsi="Times New Roman" w:cs="Times New Roman"/>
          <w:color w:val="000000" w:themeColor="text1"/>
          <w:lang w:eastAsia="es-ES_tradnl"/>
        </w:rPr>
        <w:t>estudiante</w:t>
      </w:r>
      <w:r w:rsidRPr="00076A16">
        <w:rPr>
          <w:rFonts w:ascii="Times New Roman" w:hAnsi="Times New Roman" w:cs="Times New Roman"/>
          <w:color w:val="000000" w:themeColor="text1"/>
          <w:lang w:eastAsia="es-ES_tradnl"/>
        </w:rPr>
        <w:t xml:space="preserve">s cuentan con tres intentos para hallar la respuesta correcta. Cada acierto vale </w:t>
      </w:r>
      <w:ins w:id="4960" w:author="EUGENIA ARCE LONDONO" w:date="2015-04-29T09:25:00Z">
        <w:r>
          <w:rPr>
            <w:rFonts w:ascii="Times New Roman" w:hAnsi="Times New Roman" w:cs="Times New Roman"/>
            <w:color w:val="000000" w:themeColor="text1"/>
            <w:lang w:eastAsia="es-ES_tradnl"/>
          </w:rPr>
          <w:t>cinco (</w:t>
        </w:r>
      </w:ins>
      <w:r w:rsidRPr="00076A16">
        <w:rPr>
          <w:rFonts w:ascii="Times New Roman" w:hAnsi="Times New Roman" w:cs="Times New Roman"/>
          <w:color w:val="000000" w:themeColor="text1"/>
          <w:lang w:eastAsia="es-ES_tradnl"/>
        </w:rPr>
        <w:t>5</w:t>
      </w:r>
      <w:ins w:id="4961" w:author="EUGENIA ARCE LONDONO" w:date="2015-04-29T09:25:00Z">
        <w:r>
          <w:rPr>
            <w:rFonts w:ascii="Times New Roman" w:hAnsi="Times New Roman" w:cs="Times New Roman"/>
            <w:color w:val="000000" w:themeColor="text1"/>
            <w:lang w:eastAsia="es-ES_tradnl"/>
          </w:rPr>
          <w:t>)</w:t>
        </w:r>
      </w:ins>
      <w:r>
        <w:rPr>
          <w:rFonts w:ascii="Times New Roman" w:hAnsi="Times New Roman" w:cs="Times New Roman"/>
          <w:color w:val="000000" w:themeColor="text1"/>
          <w:lang w:eastAsia="es-ES_tradnl"/>
        </w:rPr>
        <w:t xml:space="preserve"> puntos</w:t>
      </w:r>
      <w:del w:id="4962" w:author="EUGENIA ARCE LONDONO" w:date="2015-04-29T09:25:00Z">
        <w:r w:rsidRPr="00076A16">
          <w:rPr>
            <w:rFonts w:ascii="Times New Roman" w:hAnsi="Times New Roman" w:cs="Times New Roman"/>
            <w:color w:val="000000" w:themeColor="text1"/>
            <w:lang w:eastAsia="es-ES_tradnl"/>
          </w:rPr>
          <w:delText xml:space="preserve"> (la</w:delText>
        </w:r>
      </w:del>
      <w:ins w:id="4963" w:author="EUGENIA ARCE LONDONO" w:date="2015-04-29T09:25:00Z">
        <w:r>
          <w:rPr>
            <w:rFonts w:ascii="Times New Roman" w:hAnsi="Times New Roman" w:cs="Times New Roman"/>
            <w:color w:val="000000" w:themeColor="text1"/>
            <w:lang w:eastAsia="es-ES_tradnl"/>
          </w:rPr>
          <w:t>. L</w:t>
        </w:r>
        <w:r w:rsidRPr="00076A16">
          <w:rPr>
            <w:rFonts w:ascii="Times New Roman" w:hAnsi="Times New Roman" w:cs="Times New Roman"/>
            <w:color w:val="000000" w:themeColor="text1"/>
            <w:lang w:eastAsia="es-ES_tradnl"/>
          </w:rPr>
          <w:t>a</w:t>
        </w:r>
      </w:ins>
      <w:r w:rsidRPr="00076A16">
        <w:rPr>
          <w:rFonts w:ascii="Times New Roman" w:hAnsi="Times New Roman" w:cs="Times New Roman"/>
          <w:color w:val="000000" w:themeColor="text1"/>
          <w:lang w:eastAsia="es-ES_tradnl"/>
        </w:rPr>
        <w:t xml:space="preserve"> puntuación máxi</w:t>
      </w:r>
      <w:r>
        <w:rPr>
          <w:rFonts w:ascii="Times New Roman" w:hAnsi="Times New Roman" w:cs="Times New Roman"/>
          <w:color w:val="000000" w:themeColor="text1"/>
          <w:lang w:eastAsia="es-ES_tradnl"/>
        </w:rPr>
        <w:t>ma es 100</w:t>
      </w:r>
      <w:del w:id="4964" w:author="EUGENIA ARCE LONDONO" w:date="2015-04-29T09:25:00Z">
        <w:r w:rsidRPr="00076A16">
          <w:rPr>
            <w:rFonts w:ascii="Times New Roman" w:hAnsi="Times New Roman" w:cs="Times New Roman"/>
            <w:color w:val="000000" w:themeColor="text1"/>
            <w:lang w:eastAsia="es-ES_tradnl"/>
          </w:rPr>
          <w:delText>).</w:delText>
        </w:r>
      </w:del>
      <w:ins w:id="4965" w:author="EUGENIA ARCE LONDONO" w:date="2015-04-29T09:25:00Z">
        <w:r w:rsidRPr="00076A16">
          <w:rPr>
            <w:rFonts w:ascii="Times New Roman" w:hAnsi="Times New Roman" w:cs="Times New Roman"/>
            <w:color w:val="000000" w:themeColor="text1"/>
            <w:lang w:eastAsia="es-ES_tradnl"/>
          </w:rPr>
          <w:t>.</w:t>
        </w:r>
      </w:ins>
      <w:r>
        <w:rPr>
          <w:rFonts w:ascii="Times New Roman" w:hAnsi="Times New Roman" w:cs="Times New Roman"/>
          <w:color w:val="000000" w:themeColor="text1"/>
          <w:lang w:eastAsia="es-ES_tradnl"/>
        </w:rPr>
        <w:t xml:space="preserve"> </w:t>
      </w:r>
    </w:p>
    <w:p w14:paraId="3E66B209" w14:textId="77777777" w:rsidR="00D22CC6" w:rsidRPr="00076A16" w:rsidRDefault="00D22CC6" w:rsidP="00D22CC6">
      <w:pPr>
        <w:shd w:val="clear" w:color="auto" w:fill="FFFFFF"/>
        <w:spacing w:after="100" w:afterAutospacing="1" w:line="270" w:lineRule="atLeast"/>
        <w:jc w:val="both"/>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t>Si f</w:t>
      </w:r>
      <w:r>
        <w:rPr>
          <w:rFonts w:ascii="Times New Roman" w:hAnsi="Times New Roman" w:cs="Times New Roman"/>
          <w:color w:val="000000" w:themeColor="text1"/>
          <w:lang w:eastAsia="es-ES_tradnl"/>
        </w:rPr>
        <w:t xml:space="preserve">allan en las tres ocasiones, una X </w:t>
      </w:r>
      <w:r w:rsidRPr="00076A16">
        <w:rPr>
          <w:rFonts w:ascii="Times New Roman" w:hAnsi="Times New Roman" w:cs="Times New Roman"/>
          <w:color w:val="000000" w:themeColor="text1"/>
          <w:lang w:eastAsia="es-ES_tradnl"/>
        </w:rPr>
        <w:t>roja dejará marcado su error sobre el lugar donde se localiza el elemento sobre el que se les preguntaba.</w:t>
      </w:r>
    </w:p>
    <w:p w14:paraId="04C8E667" w14:textId="77777777" w:rsidR="00D22CC6" w:rsidRPr="00076A16" w:rsidRDefault="00D22CC6" w:rsidP="00D22CC6">
      <w:pPr>
        <w:shd w:val="clear" w:color="auto" w:fill="FFFFFF"/>
        <w:spacing w:after="100" w:afterAutospacing="1" w:line="270" w:lineRule="atLeast"/>
        <w:jc w:val="both"/>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t xml:space="preserve">Al acabar el juego, los </w:t>
      </w:r>
      <w:r>
        <w:rPr>
          <w:rFonts w:ascii="Times New Roman" w:hAnsi="Times New Roman" w:cs="Times New Roman"/>
          <w:color w:val="000000" w:themeColor="text1"/>
          <w:lang w:eastAsia="es-ES_tradnl"/>
        </w:rPr>
        <w:t>estudiante</w:t>
      </w:r>
      <w:r w:rsidRPr="00076A16">
        <w:rPr>
          <w:rFonts w:ascii="Times New Roman" w:hAnsi="Times New Roman" w:cs="Times New Roman"/>
          <w:color w:val="000000" w:themeColor="text1"/>
          <w:lang w:eastAsia="es-ES_tradnl"/>
        </w:rPr>
        <w:t>s obtendrán la puntuación total que han conseguido. Además, podrán ver cuáles son</w:t>
      </w:r>
      <w:r>
        <w:rPr>
          <w:rFonts w:ascii="Times New Roman" w:hAnsi="Times New Roman" w:cs="Times New Roman"/>
          <w:color w:val="000000" w:themeColor="text1"/>
          <w:lang w:eastAsia="es-ES_tradnl"/>
        </w:rPr>
        <w:t xml:space="preserve"> los errores que han cometido. </w:t>
      </w:r>
      <w:del w:id="4966" w:author="EUGENIA ARCE LONDONO" w:date="2015-04-29T09:25:00Z">
        <w:r w:rsidRPr="00076A16">
          <w:rPr>
            <w:rFonts w:ascii="Times New Roman" w:hAnsi="Times New Roman" w:cs="Times New Roman"/>
            <w:color w:val="000000" w:themeColor="text1"/>
            <w:lang w:eastAsia="es-ES_tradnl"/>
          </w:rPr>
          <w:delText>Pueden</w:delText>
        </w:r>
      </w:del>
      <w:ins w:id="4967" w:author="EUGENIA ARCE LONDONO" w:date="2015-04-29T09:25:00Z">
        <w:r>
          <w:rPr>
            <w:rFonts w:ascii="Times New Roman" w:hAnsi="Times New Roman" w:cs="Times New Roman"/>
            <w:color w:val="000000" w:themeColor="text1"/>
            <w:lang w:eastAsia="es-ES_tradnl"/>
          </w:rPr>
          <w:t>Los estudiantes p</w:t>
        </w:r>
        <w:r w:rsidRPr="00076A16">
          <w:rPr>
            <w:rFonts w:ascii="Times New Roman" w:hAnsi="Times New Roman" w:cs="Times New Roman"/>
            <w:color w:val="000000" w:themeColor="text1"/>
            <w:lang w:eastAsia="es-ES_tradnl"/>
          </w:rPr>
          <w:t>ueden</w:t>
        </w:r>
      </w:ins>
      <w:r w:rsidRPr="00076A16">
        <w:rPr>
          <w:rFonts w:ascii="Times New Roman" w:hAnsi="Times New Roman" w:cs="Times New Roman"/>
          <w:color w:val="000000" w:themeColor="text1"/>
          <w:lang w:eastAsia="es-ES_tradnl"/>
        </w:rPr>
        <w:t xml:space="preserve"> volver a jugar tantas veces como deseen.</w:t>
      </w:r>
    </w:p>
    <w:p w14:paraId="2A3BBCCF" w14:textId="77777777" w:rsidR="00D22CC6" w:rsidRPr="002228CC" w:rsidRDefault="00D22CC6" w:rsidP="00D22CC6">
      <w:pPr>
        <w:pStyle w:val="cabecera1"/>
        <w:shd w:val="clear" w:color="auto" w:fill="FFFFFF"/>
        <w:spacing w:before="0" w:beforeAutospacing="0" w:after="0" w:afterAutospacing="0"/>
        <w:jc w:val="both"/>
        <w:rPr>
          <w:b/>
          <w:bCs/>
          <w:color w:val="000000" w:themeColor="text1"/>
        </w:rPr>
      </w:pPr>
    </w:p>
    <w:p w14:paraId="50C71E4D" w14:textId="77777777" w:rsidR="00D22CC6" w:rsidRDefault="00D22CC6" w:rsidP="00D22CC6">
      <w:pPr>
        <w:spacing w:after="0"/>
        <w:jc w:val="both"/>
        <w:rPr>
          <w:rFonts w:ascii="Times New Roman" w:eastAsia="Times New Roman" w:hAnsi="Times New Roman" w:cs="Times New Roman"/>
          <w:b/>
          <w:bCs/>
          <w:color w:val="000000" w:themeColor="text1"/>
          <w:lang w:val="es-CO" w:eastAsia="es-CO"/>
        </w:rPr>
      </w:pPr>
      <w:r w:rsidRPr="00DF4DAC">
        <w:rPr>
          <w:rFonts w:ascii="Times New Roman" w:eastAsia="Times New Roman" w:hAnsi="Times New Roman" w:cs="Times New Roman"/>
          <w:b/>
          <w:bCs/>
          <w:color w:val="000000" w:themeColor="text1"/>
          <w:lang w:val="es-CO" w:eastAsia="es-CO"/>
        </w:rPr>
        <w:t>CS_07_07_CO_REC50</w:t>
      </w:r>
    </w:p>
    <w:p w14:paraId="01E2464B" w14:textId="77777777" w:rsidR="00D22CC6" w:rsidRPr="004201F2" w:rsidRDefault="00D22CC6" w:rsidP="00D22CC6">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DF4DAC">
        <w:rPr>
          <w:rFonts w:ascii="Times New Roman" w:hAnsi="Times New Roman" w:cs="Times New Roman"/>
          <w:b w:val="0"/>
          <w:color w:val="000000" w:themeColor="text1"/>
          <w:kern w:val="0"/>
          <w:sz w:val="24"/>
          <w:szCs w:val="24"/>
          <w:lang w:eastAsia="en-US"/>
        </w:rPr>
        <w:t>Relaciona los Estados de Europa con sus capitales</w:t>
      </w:r>
    </w:p>
    <w:p w14:paraId="60AF6850" w14:textId="77777777" w:rsidR="00D22CC6" w:rsidRPr="004201F2" w:rsidRDefault="00D22CC6" w:rsidP="00D22CC6">
      <w:pPr>
        <w:pStyle w:val="Ttulo1"/>
        <w:shd w:val="clear" w:color="auto" w:fill="FFFFFF"/>
        <w:spacing w:before="2" w:after="2"/>
        <w:jc w:val="both"/>
        <w:rPr>
          <w:rFonts w:ascii="Times New Roman" w:eastAsia="Times New Roman" w:hAnsi="Times New Roman"/>
          <w:color w:val="000000" w:themeColor="text1"/>
          <w:lang w:val="es-CO" w:eastAsia="es-CO"/>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Pr="000C3E46">
        <w:rPr>
          <w:rFonts w:ascii="Times New Roman" w:hAnsi="Times New Roman" w:cs="Times New Roman"/>
          <w:b w:val="0"/>
          <w:color w:val="000000" w:themeColor="text1"/>
          <w:kern w:val="0"/>
          <w:sz w:val="24"/>
          <w:szCs w:val="24"/>
          <w:lang w:eastAsia="en-US"/>
        </w:rPr>
        <w:t xml:space="preserve">Actividad </w:t>
      </w:r>
      <w:del w:id="4968" w:author="TOSHIBA" w:date="2015-10-31T09:35:00Z">
        <w:r w:rsidRPr="000C3E46" w:rsidDel="00E26DE5">
          <w:rPr>
            <w:rFonts w:ascii="Times New Roman" w:hAnsi="Times New Roman" w:cs="Times New Roman"/>
            <w:b w:val="0"/>
            <w:color w:val="000000" w:themeColor="text1"/>
            <w:kern w:val="0"/>
            <w:sz w:val="24"/>
            <w:szCs w:val="24"/>
            <w:lang w:eastAsia="en-US"/>
          </w:rPr>
          <w:delText>pensada</w:delText>
        </w:r>
      </w:del>
      <w:ins w:id="4969" w:author="EUGENIA ARCE LONDONO" w:date="2015-04-29T09:25:00Z">
        <w:del w:id="4970" w:author="TOSHIBA" w:date="2015-10-31T09:35:00Z">
          <w:r w:rsidRPr="000C3E46" w:rsidDel="00E26DE5">
            <w:rPr>
              <w:rFonts w:ascii="Times New Roman" w:hAnsi="Times New Roman" w:cs="Times New Roman"/>
              <w:b w:val="0"/>
              <w:color w:val="000000" w:themeColor="text1"/>
              <w:kern w:val="0"/>
              <w:sz w:val="24"/>
              <w:szCs w:val="24"/>
              <w:lang w:eastAsia="en-US"/>
            </w:rPr>
            <w:delText xml:space="preserve"> </w:delText>
          </w:r>
        </w:del>
        <w:r>
          <w:rPr>
            <w:rFonts w:ascii="Times New Roman" w:hAnsi="Times New Roman" w:cs="Times New Roman"/>
            <w:b w:val="0"/>
            <w:color w:val="000000" w:themeColor="text1"/>
            <w:kern w:val="0"/>
            <w:sz w:val="24"/>
            <w:szCs w:val="24"/>
            <w:lang w:eastAsia="en-US"/>
          </w:rPr>
          <w:t>diseñada</w:t>
        </w:r>
      </w:ins>
      <w:r>
        <w:rPr>
          <w:rFonts w:ascii="Times New Roman" w:hAnsi="Times New Roman" w:cs="Times New Roman"/>
          <w:b w:val="0"/>
          <w:color w:val="000000" w:themeColor="text1"/>
          <w:kern w:val="0"/>
          <w:sz w:val="24"/>
          <w:szCs w:val="24"/>
          <w:lang w:eastAsia="en-US"/>
        </w:rPr>
        <w:t xml:space="preserve"> para asociar distintos </w:t>
      </w:r>
      <w:del w:id="4971" w:author="EUGENIA ARCE LONDONO" w:date="2015-04-29T09:25:00Z">
        <w:r w:rsidRPr="000C3E46">
          <w:rPr>
            <w:rFonts w:ascii="Times New Roman" w:hAnsi="Times New Roman" w:cs="Times New Roman"/>
            <w:b w:val="0"/>
            <w:color w:val="000000" w:themeColor="text1"/>
            <w:kern w:val="0"/>
            <w:sz w:val="24"/>
            <w:szCs w:val="24"/>
            <w:lang w:eastAsia="en-US"/>
          </w:rPr>
          <w:delText>estados</w:delText>
        </w:r>
      </w:del>
      <w:ins w:id="4972" w:author="EUGENIA ARCE LONDONO" w:date="2015-04-29T09:25:00Z">
        <w:r>
          <w:rPr>
            <w:rFonts w:ascii="Times New Roman" w:hAnsi="Times New Roman" w:cs="Times New Roman"/>
            <w:b w:val="0"/>
            <w:color w:val="000000" w:themeColor="text1"/>
            <w:kern w:val="0"/>
            <w:sz w:val="24"/>
            <w:szCs w:val="24"/>
            <w:lang w:eastAsia="en-US"/>
          </w:rPr>
          <w:t>E</w:t>
        </w:r>
        <w:r w:rsidRPr="000C3E46">
          <w:rPr>
            <w:rFonts w:ascii="Times New Roman" w:hAnsi="Times New Roman" w:cs="Times New Roman"/>
            <w:b w:val="0"/>
            <w:color w:val="000000" w:themeColor="text1"/>
            <w:kern w:val="0"/>
            <w:sz w:val="24"/>
            <w:szCs w:val="24"/>
            <w:lang w:eastAsia="en-US"/>
          </w:rPr>
          <w:t>stados</w:t>
        </w:r>
      </w:ins>
      <w:r w:rsidRPr="000C3E46">
        <w:rPr>
          <w:rFonts w:ascii="Times New Roman" w:hAnsi="Times New Roman" w:cs="Times New Roman"/>
          <w:b w:val="0"/>
          <w:color w:val="000000" w:themeColor="text1"/>
          <w:kern w:val="0"/>
          <w:sz w:val="24"/>
          <w:szCs w:val="24"/>
          <w:lang w:eastAsia="en-US"/>
        </w:rPr>
        <w:t xml:space="preserve"> de Europa con sus capitales</w:t>
      </w:r>
    </w:p>
    <w:p w14:paraId="4441A054"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Palabras clave</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B715EF">
        <w:rPr>
          <w:rFonts w:ascii="Times New Roman" w:hAnsi="Times New Roman" w:cs="Times New Roman"/>
          <w:color w:val="000000" w:themeColor="text1"/>
        </w:rPr>
        <w:t>“</w:t>
      </w:r>
      <w:r>
        <w:rPr>
          <w:rFonts w:ascii="Times New Roman" w:hAnsi="Times New Roman" w:cs="Times New Roman"/>
          <w:color w:val="000000" w:themeColor="text1"/>
        </w:rPr>
        <w:t>E</w:t>
      </w:r>
      <w:r w:rsidRPr="00B715EF">
        <w:rPr>
          <w:rFonts w:ascii="Times New Roman" w:hAnsi="Times New Roman" w:cs="Times New Roman"/>
          <w:color w:val="000000" w:themeColor="text1"/>
        </w:rPr>
        <w:t>stados de Europa”,</w:t>
      </w:r>
      <w:del w:id="4973" w:author="TOSHIBA" w:date="2015-10-28T12:18:00Z">
        <w:r w:rsidDel="00225EC7">
          <w:rPr>
            <w:rFonts w:ascii="Times New Roman" w:hAnsi="Times New Roman" w:cs="Times New Roman"/>
            <w:b/>
            <w:color w:val="000000" w:themeColor="text1"/>
          </w:rPr>
          <w:delText xml:space="preserve">  </w:delText>
        </w:r>
      </w:del>
      <w:ins w:id="4974" w:author="TOSHIBA" w:date="2015-10-28T12:18:00Z">
        <w:r w:rsidR="00225EC7">
          <w:rPr>
            <w:rFonts w:ascii="Times New Roman" w:hAnsi="Times New Roman" w:cs="Times New Roman"/>
            <w:b/>
            <w:color w:val="000000" w:themeColor="text1"/>
          </w:rPr>
          <w:t xml:space="preserve"> </w:t>
        </w:r>
      </w:ins>
      <w:r>
        <w:rPr>
          <w:rFonts w:ascii="Times New Roman" w:hAnsi="Times New Roman" w:cs="Times New Roman"/>
          <w:b/>
          <w:color w:val="000000" w:themeColor="text1"/>
        </w:rPr>
        <w:t>“</w:t>
      </w:r>
      <w:r w:rsidRPr="00B715EF">
        <w:rPr>
          <w:rFonts w:ascii="Times New Roman" w:hAnsi="Times New Roman" w:cs="Times New Roman"/>
          <w:color w:val="000000" w:themeColor="text1"/>
        </w:rPr>
        <w:t>Europ</w:t>
      </w:r>
      <w:r>
        <w:rPr>
          <w:rFonts w:ascii="Times New Roman" w:hAnsi="Times New Roman" w:cs="Times New Roman"/>
          <w:color w:val="000000" w:themeColor="text1"/>
        </w:rPr>
        <w:t xml:space="preserve">a”, </w:t>
      </w:r>
      <w:r w:rsidRPr="00B715EF">
        <w:rPr>
          <w:rFonts w:ascii="Times New Roman" w:hAnsi="Times New Roman" w:cs="Times New Roman"/>
          <w:color w:val="000000" w:themeColor="text1"/>
        </w:rPr>
        <w:t>“</w:t>
      </w:r>
      <w:r>
        <w:rPr>
          <w:rFonts w:ascii="Times New Roman" w:hAnsi="Times New Roman" w:cs="Times New Roman"/>
          <w:color w:val="000000" w:themeColor="text1"/>
        </w:rPr>
        <w:t>E</w:t>
      </w:r>
      <w:r w:rsidRPr="00B715EF">
        <w:rPr>
          <w:rFonts w:ascii="Times New Roman" w:hAnsi="Times New Roman" w:cs="Times New Roman"/>
          <w:color w:val="000000" w:themeColor="text1"/>
        </w:rPr>
        <w:t>stados</w:t>
      </w:r>
      <w:r>
        <w:rPr>
          <w:rFonts w:ascii="Times New Roman" w:hAnsi="Times New Roman" w:cs="Times New Roman"/>
          <w:color w:val="000000" w:themeColor="text1"/>
        </w:rPr>
        <w:t>”, “continentes”</w:t>
      </w:r>
      <w:ins w:id="4975" w:author="TOSHIBA" w:date="2015-10-31T09:36:00Z">
        <w:r w:rsidR="00E26DE5">
          <w:rPr>
            <w:rFonts w:ascii="Times New Roman" w:hAnsi="Times New Roman" w:cs="Times New Roman"/>
            <w:color w:val="000000" w:themeColor="text1"/>
          </w:rPr>
          <w:t>.</w:t>
        </w:r>
      </w:ins>
    </w:p>
    <w:p w14:paraId="24B08A23"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10 minutos</w:t>
      </w:r>
    </w:p>
    <w:p w14:paraId="23B02F77"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3919BE66"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Tipo de </w:t>
      </w:r>
      <w:del w:id="4976" w:author="EUGENIA ARCE LONDONO" w:date="2015-04-29T09:25:00Z">
        <w:r w:rsidRPr="00B715E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Actividades</w:delText>
        </w:r>
      </w:del>
      <w:ins w:id="4977" w:author="EUGENIA ARCE LONDONO" w:date="2015-04-29T09:25:00Z">
        <w:r>
          <w:rPr>
            <w:rFonts w:ascii="Times New Roman" w:hAnsi="Times New Roman" w:cs="Times New Roman"/>
            <w:b/>
            <w:color w:val="000000" w:themeColor="text1"/>
          </w:rPr>
          <w:t>medio de comunicación</w:t>
        </w:r>
        <w:r w:rsidRPr="00540C3D">
          <w:rPr>
            <w:rFonts w:ascii="Times New Roman" w:hAnsi="Times New Roman" w:cs="Times New Roman"/>
            <w:b/>
            <w:color w:val="000000" w:themeColor="text1"/>
          </w:rPr>
          <w:t xml:space="preserve"> </w:t>
        </w:r>
        <w:r>
          <w:rPr>
            <w:rFonts w:ascii="Times New Roman" w:hAnsi="Times New Roman" w:cs="Times New Roman"/>
            <w:b/>
            <w:color w:val="000000" w:themeColor="text1"/>
          </w:rPr>
          <w:t>o enseñanza</w:t>
        </w:r>
        <w:r w:rsidRPr="00B715EF">
          <w:rPr>
            <w:rFonts w:ascii="Times New Roman" w:hAnsi="Times New Roman" w:cs="Times New Roman"/>
            <w:b/>
            <w:color w:val="000000" w:themeColor="text1"/>
          </w:rPr>
          <w:t xml:space="preserve">: </w:t>
        </w:r>
        <w:r>
          <w:rPr>
            <w:rFonts w:ascii="Times New Roman" w:hAnsi="Times New Roman" w:cs="Times New Roman"/>
            <w:color w:val="000000" w:themeColor="text1"/>
          </w:rPr>
          <w:t>actividades</w:t>
        </w:r>
      </w:ins>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autoevaluables</w:t>
      </w:r>
      <w:proofErr w:type="spellEnd"/>
      <w:r>
        <w:rPr>
          <w:rFonts w:ascii="Times New Roman" w:hAnsi="Times New Roman" w:cs="Times New Roman"/>
          <w:color w:val="000000" w:themeColor="text1"/>
        </w:rPr>
        <w:t xml:space="preserve"> sin imagen en el interior.</w:t>
      </w:r>
    </w:p>
    <w:p w14:paraId="2BAA248D" w14:textId="77777777" w:rsidR="00D22CC6" w:rsidRPr="00B715EF" w:rsidRDefault="00D22CC6" w:rsidP="00D22CC6">
      <w:pPr>
        <w:spacing w:after="0"/>
        <w:jc w:val="both"/>
        <w:rPr>
          <w:rFonts w:ascii="Times New Roman" w:hAnsi="Times New Roman" w:cs="Times New Roman"/>
          <w:b/>
          <w:color w:val="000000" w:themeColor="text1"/>
        </w:rPr>
      </w:pPr>
      <w:del w:id="4978" w:author="EUGENIA ARCE LONDONO" w:date="2015-04-29T09:25:00Z">
        <w:r>
          <w:rPr>
            <w:rFonts w:ascii="Times New Roman" w:hAnsi="Times New Roman" w:cs="Times New Roman"/>
            <w:b/>
            <w:color w:val="000000" w:themeColor="text1"/>
          </w:rPr>
          <w:delText xml:space="preserve">Competencia: </w:delText>
        </w:r>
        <w:r w:rsidRPr="00A21C22">
          <w:rPr>
            <w:rFonts w:ascii="Times New Roman" w:hAnsi="Times New Roman" w:cs="Times New Roman"/>
            <w:color w:val="000000" w:themeColor="text1"/>
          </w:rPr>
          <w:delText>Nivel</w:delText>
        </w:r>
      </w:del>
      <w:ins w:id="4979" w:author="EUGENIA ARCE LONDONO" w:date="2015-04-29T09:25:00Z">
        <w:r>
          <w:rPr>
            <w:rFonts w:ascii="Times New Roman" w:hAnsi="Times New Roman" w:cs="Times New Roman"/>
            <w:b/>
            <w:color w:val="000000" w:themeColor="text1"/>
          </w:rPr>
          <w:t xml:space="preserve">Dificultad: </w:t>
        </w:r>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media</w:t>
      </w:r>
    </w:p>
    <w:p w14:paraId="3948F25D" w14:textId="77777777" w:rsidR="00D22CC6" w:rsidRPr="00AD65CD"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3E86BC04" w14:textId="77777777" w:rsidR="00D22CC6" w:rsidRDefault="00D22CC6" w:rsidP="00D22CC6">
      <w:pPr>
        <w:spacing w:after="0"/>
        <w:jc w:val="both"/>
        <w:rPr>
          <w:rFonts w:ascii="Times New Roman" w:eastAsia="Times New Roman" w:hAnsi="Times New Roman" w:cs="Times New Roman"/>
          <w:b/>
          <w:bCs/>
          <w:color w:val="000000" w:themeColor="text1"/>
          <w:lang w:val="es-CO" w:eastAsia="es-CO"/>
        </w:rPr>
      </w:pPr>
    </w:p>
    <w:p w14:paraId="51E7C450" w14:textId="77777777" w:rsidR="00D22CC6" w:rsidRDefault="00D22CC6" w:rsidP="00D22CC6">
      <w:pPr>
        <w:spacing w:after="0"/>
        <w:jc w:val="both"/>
        <w:rPr>
          <w:rFonts w:ascii="Times New Roman" w:eastAsia="Times New Roman" w:hAnsi="Times New Roman" w:cs="Times New Roman"/>
          <w:b/>
          <w:bCs/>
          <w:color w:val="000000" w:themeColor="text1"/>
          <w:lang w:val="es-CO" w:eastAsia="es-CO"/>
        </w:rPr>
      </w:pPr>
      <w:r w:rsidRPr="00C32BDB">
        <w:rPr>
          <w:rFonts w:ascii="Times New Roman" w:eastAsia="Times New Roman" w:hAnsi="Times New Roman" w:cs="Times New Roman"/>
          <w:b/>
          <w:bCs/>
          <w:color w:val="000000" w:themeColor="text1"/>
          <w:lang w:val="es-CO" w:eastAsia="es-CO"/>
        </w:rPr>
        <w:t>CS_07_07_CO_REC60</w:t>
      </w:r>
    </w:p>
    <w:p w14:paraId="43630941" w14:textId="77777777" w:rsidR="00D22CC6" w:rsidRDefault="00D22CC6" w:rsidP="00D22CC6">
      <w:pPr>
        <w:pStyle w:val="Ttulo1"/>
        <w:shd w:val="clear" w:color="auto" w:fill="FFFFFF"/>
        <w:spacing w:before="2" w:after="2"/>
        <w:rPr>
          <w:rFonts w:ascii="Times New Roman" w:hAnsi="Times New Roman" w:cs="Times New Roman"/>
          <w:color w:val="000000" w:themeColor="text1"/>
          <w:kern w:val="0"/>
          <w:sz w:val="24"/>
          <w:szCs w:val="24"/>
          <w:lang w:eastAsia="en-US"/>
        </w:rPr>
      </w:pPr>
    </w:p>
    <w:p w14:paraId="4966D46F" w14:textId="77777777" w:rsidR="00D22CC6" w:rsidRPr="004201F2" w:rsidRDefault="00D22CC6" w:rsidP="00D22CC6">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C32BDB">
        <w:rPr>
          <w:rFonts w:ascii="Times New Roman" w:hAnsi="Times New Roman" w:cs="Times New Roman"/>
          <w:b w:val="0"/>
          <w:color w:val="000000" w:themeColor="text1"/>
          <w:kern w:val="0"/>
          <w:sz w:val="24"/>
          <w:szCs w:val="24"/>
          <w:lang w:eastAsia="en-US"/>
        </w:rPr>
        <w:t>Conoce la Unión Europea</w:t>
      </w:r>
    </w:p>
    <w:p w14:paraId="08F08DA7" w14:textId="77777777" w:rsidR="00D22CC6" w:rsidRPr="004201F2" w:rsidRDefault="00D22CC6" w:rsidP="00D22CC6">
      <w:pPr>
        <w:pStyle w:val="Ttulo1"/>
        <w:shd w:val="clear" w:color="auto" w:fill="FFFFFF"/>
        <w:spacing w:before="2" w:after="2"/>
        <w:jc w:val="both"/>
        <w:rPr>
          <w:rFonts w:ascii="Times New Roman" w:eastAsia="Times New Roman" w:hAnsi="Times New Roman"/>
          <w:color w:val="000000" w:themeColor="text1"/>
          <w:lang w:val="es-CO" w:eastAsia="es-CO"/>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Pr="00C32BDB">
        <w:rPr>
          <w:rFonts w:ascii="Times New Roman" w:hAnsi="Times New Roman" w:cs="Times New Roman"/>
          <w:b w:val="0"/>
          <w:color w:val="000000" w:themeColor="text1"/>
          <w:kern w:val="0"/>
          <w:sz w:val="24"/>
          <w:szCs w:val="24"/>
          <w:lang w:eastAsia="en-US"/>
        </w:rPr>
        <w:t>Actividad que permite asegurar la comprensión del significado de la Unión Europea</w:t>
      </w:r>
    </w:p>
    <w:p w14:paraId="0F7705A7"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lastRenderedPageBreak/>
        <w:t>Palabras clave</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B715EF">
        <w:rPr>
          <w:rFonts w:ascii="Times New Roman" w:hAnsi="Times New Roman" w:cs="Times New Roman"/>
          <w:color w:val="000000" w:themeColor="text1"/>
        </w:rPr>
        <w:t>“</w:t>
      </w:r>
      <w:r>
        <w:rPr>
          <w:rFonts w:ascii="Times New Roman" w:hAnsi="Times New Roman" w:cs="Times New Roman"/>
          <w:color w:val="000000" w:themeColor="text1"/>
        </w:rPr>
        <w:t>Unión</w:t>
      </w:r>
      <w:r w:rsidRPr="00B715EF">
        <w:rPr>
          <w:rFonts w:ascii="Times New Roman" w:hAnsi="Times New Roman" w:cs="Times New Roman"/>
          <w:color w:val="000000" w:themeColor="text1"/>
        </w:rPr>
        <w:t xml:space="preserve"> Europ</w:t>
      </w:r>
      <w:r>
        <w:rPr>
          <w:rFonts w:ascii="Times New Roman" w:hAnsi="Times New Roman" w:cs="Times New Roman"/>
          <w:color w:val="000000" w:themeColor="text1"/>
        </w:rPr>
        <w:t>e</w:t>
      </w:r>
      <w:r w:rsidRPr="00B715EF">
        <w:rPr>
          <w:rFonts w:ascii="Times New Roman" w:hAnsi="Times New Roman" w:cs="Times New Roman"/>
          <w:color w:val="000000" w:themeColor="text1"/>
        </w:rPr>
        <w:t>a”,</w:t>
      </w:r>
      <w:del w:id="4980" w:author="TOSHIBA" w:date="2015-10-28T12:18:00Z">
        <w:r w:rsidDel="00225EC7">
          <w:rPr>
            <w:rFonts w:ascii="Times New Roman" w:hAnsi="Times New Roman" w:cs="Times New Roman"/>
            <w:b/>
            <w:color w:val="000000" w:themeColor="text1"/>
          </w:rPr>
          <w:delText xml:space="preserve">  </w:delText>
        </w:r>
      </w:del>
      <w:ins w:id="4981" w:author="TOSHIBA" w:date="2015-10-28T12:18:00Z">
        <w:r w:rsidR="00225EC7">
          <w:rPr>
            <w:rFonts w:ascii="Times New Roman" w:hAnsi="Times New Roman" w:cs="Times New Roman"/>
            <w:b/>
            <w:color w:val="000000" w:themeColor="text1"/>
          </w:rPr>
          <w:t xml:space="preserve"> </w:t>
        </w:r>
      </w:ins>
      <w:r>
        <w:rPr>
          <w:rFonts w:ascii="Times New Roman" w:hAnsi="Times New Roman" w:cs="Times New Roman"/>
          <w:b/>
          <w:color w:val="000000" w:themeColor="text1"/>
        </w:rPr>
        <w:t>“</w:t>
      </w:r>
      <w:r w:rsidRPr="00B715EF">
        <w:rPr>
          <w:rFonts w:ascii="Times New Roman" w:hAnsi="Times New Roman" w:cs="Times New Roman"/>
          <w:color w:val="000000" w:themeColor="text1"/>
        </w:rPr>
        <w:t>Europ</w:t>
      </w:r>
      <w:r>
        <w:rPr>
          <w:rFonts w:ascii="Times New Roman" w:hAnsi="Times New Roman" w:cs="Times New Roman"/>
          <w:color w:val="000000" w:themeColor="text1"/>
        </w:rPr>
        <w:t>a”, “continentes”</w:t>
      </w:r>
      <w:ins w:id="4982" w:author="TOSHIBA" w:date="2015-10-31T09:38:00Z">
        <w:r w:rsidR="00E26DE5">
          <w:rPr>
            <w:rFonts w:ascii="Times New Roman" w:hAnsi="Times New Roman" w:cs="Times New Roman"/>
            <w:color w:val="000000" w:themeColor="text1"/>
          </w:rPr>
          <w:t>.</w:t>
        </w:r>
      </w:ins>
    </w:p>
    <w:p w14:paraId="6420A42B"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15 minutos</w:t>
      </w:r>
      <w:ins w:id="4983" w:author="EUGENIA ARCE LONDONO" w:date="2015-04-29T09:25:00Z">
        <w:r>
          <w:rPr>
            <w:rFonts w:ascii="Times New Roman" w:hAnsi="Times New Roman" w:cs="Times New Roman"/>
            <w:color w:val="000000" w:themeColor="text1"/>
          </w:rPr>
          <w:t>.</w:t>
        </w:r>
      </w:ins>
    </w:p>
    <w:p w14:paraId="5346F0EB"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63954567" w14:textId="77777777" w:rsidR="00D22CC6" w:rsidRDefault="00D22CC6" w:rsidP="00D22CC6">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w:t>
      </w:r>
      <w:del w:id="4984" w:author="EUGENIA ARCE LONDONO" w:date="2015-04-29T09:25:00Z">
        <w:r w:rsidRPr="00B715E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Actividades</w:delText>
        </w:r>
      </w:del>
      <w:ins w:id="4985" w:author="EUGENIA ARCE LONDONO" w:date="2015-04-29T09:25:00Z">
        <w:r>
          <w:rPr>
            <w:rFonts w:ascii="Times New Roman" w:hAnsi="Times New Roman" w:cs="Times New Roman"/>
            <w:b/>
            <w:color w:val="000000" w:themeColor="text1"/>
          </w:rPr>
          <w:t>medio de comunicación</w:t>
        </w:r>
        <w:r w:rsidRPr="00540C3D">
          <w:rPr>
            <w:rFonts w:ascii="Times New Roman" w:hAnsi="Times New Roman" w:cs="Times New Roman"/>
            <w:b/>
            <w:color w:val="000000" w:themeColor="text1"/>
          </w:rPr>
          <w:t xml:space="preserve"> </w:t>
        </w:r>
        <w:r>
          <w:rPr>
            <w:rFonts w:ascii="Times New Roman" w:hAnsi="Times New Roman" w:cs="Times New Roman"/>
            <w:b/>
            <w:color w:val="000000" w:themeColor="text1"/>
          </w:rPr>
          <w:t>o enseñanza</w:t>
        </w:r>
        <w:r w:rsidRPr="00B715EF">
          <w:rPr>
            <w:rFonts w:ascii="Times New Roman" w:hAnsi="Times New Roman" w:cs="Times New Roman"/>
            <w:b/>
            <w:color w:val="000000" w:themeColor="text1"/>
          </w:rPr>
          <w:t xml:space="preserve">: </w:t>
        </w:r>
        <w:r>
          <w:rPr>
            <w:rFonts w:ascii="Times New Roman" w:hAnsi="Times New Roman" w:cs="Times New Roman"/>
            <w:color w:val="000000" w:themeColor="text1"/>
          </w:rPr>
          <w:t>actividades</w:t>
        </w:r>
      </w:ins>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autoevaluables</w:t>
      </w:r>
      <w:proofErr w:type="spellEnd"/>
      <w:r>
        <w:rPr>
          <w:rFonts w:ascii="Times New Roman" w:hAnsi="Times New Roman" w:cs="Times New Roman"/>
          <w:color w:val="000000" w:themeColor="text1"/>
        </w:rPr>
        <w:t xml:space="preserve"> sin imagen en el interior.</w:t>
      </w:r>
    </w:p>
    <w:p w14:paraId="70947F0B" w14:textId="77777777" w:rsidR="00D22CC6" w:rsidRPr="00B715EF" w:rsidRDefault="00D22CC6" w:rsidP="00D22CC6">
      <w:pPr>
        <w:spacing w:after="0"/>
        <w:jc w:val="both"/>
        <w:rPr>
          <w:rFonts w:ascii="Times New Roman" w:hAnsi="Times New Roman" w:cs="Times New Roman"/>
          <w:b/>
          <w:color w:val="000000" w:themeColor="text1"/>
        </w:rPr>
      </w:pPr>
      <w:del w:id="4986" w:author="EUGENIA ARCE LONDONO" w:date="2015-04-29T09:25:00Z">
        <w:r>
          <w:rPr>
            <w:rFonts w:ascii="Times New Roman" w:hAnsi="Times New Roman" w:cs="Times New Roman"/>
            <w:b/>
            <w:color w:val="000000" w:themeColor="text1"/>
          </w:rPr>
          <w:delText xml:space="preserve">Competencia: </w:delText>
        </w:r>
        <w:r w:rsidRPr="00A21C22">
          <w:rPr>
            <w:rFonts w:ascii="Times New Roman" w:hAnsi="Times New Roman" w:cs="Times New Roman"/>
            <w:color w:val="000000" w:themeColor="text1"/>
          </w:rPr>
          <w:delText>Nivel</w:delText>
        </w:r>
      </w:del>
      <w:ins w:id="4987" w:author="EUGENIA ARCE LONDONO" w:date="2015-04-29T09:25:00Z">
        <w:r>
          <w:rPr>
            <w:rFonts w:ascii="Times New Roman" w:hAnsi="Times New Roman" w:cs="Times New Roman"/>
            <w:b/>
            <w:color w:val="000000" w:themeColor="text1"/>
          </w:rPr>
          <w:t xml:space="preserve">Dificultad: </w:t>
        </w:r>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media</w:t>
      </w:r>
      <w:ins w:id="4988" w:author="EUGENIA ARCE LONDONO" w:date="2015-04-29T09:25:00Z">
        <w:r>
          <w:rPr>
            <w:rFonts w:ascii="Times New Roman" w:hAnsi="Times New Roman" w:cs="Times New Roman"/>
            <w:color w:val="000000" w:themeColor="text1"/>
          </w:rPr>
          <w:t>.</w:t>
        </w:r>
      </w:ins>
    </w:p>
    <w:p w14:paraId="0BDAC827"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ins w:id="4989" w:author="EUGENIA ARCE LONDONO" w:date="2015-04-29T09:25:00Z">
        <w:r>
          <w:rPr>
            <w:rFonts w:ascii="Times New Roman" w:hAnsi="Times New Roman" w:cs="Times New Roman"/>
            <w:color w:val="000000" w:themeColor="text1"/>
          </w:rPr>
          <w:t>.</w:t>
        </w:r>
      </w:ins>
    </w:p>
    <w:p w14:paraId="633D3D15" w14:textId="77777777" w:rsidR="00D22CC6" w:rsidRDefault="00D22CC6" w:rsidP="00D22CC6">
      <w:pPr>
        <w:spacing w:after="0"/>
        <w:jc w:val="both"/>
        <w:rPr>
          <w:rFonts w:ascii="Times New Roman" w:hAnsi="Times New Roman" w:cs="Times New Roman"/>
          <w:color w:val="000000" w:themeColor="text1"/>
        </w:rPr>
      </w:pPr>
    </w:p>
    <w:p w14:paraId="3F5D4252" w14:textId="77777777" w:rsidR="00D22CC6" w:rsidRPr="00C75CC3" w:rsidRDefault="00D22CC6" w:rsidP="00D22CC6">
      <w:pPr>
        <w:spacing w:after="0"/>
        <w:jc w:val="both"/>
        <w:rPr>
          <w:rFonts w:ascii="Times New Roman" w:eastAsia="Times New Roman" w:hAnsi="Times New Roman" w:cs="Times New Roman"/>
          <w:b/>
          <w:bCs/>
          <w:color w:val="000000" w:themeColor="text1"/>
          <w:lang w:val="es-CO" w:eastAsia="es-CO"/>
        </w:rPr>
      </w:pPr>
      <w:r w:rsidRPr="00C75CC3">
        <w:rPr>
          <w:rFonts w:ascii="Times New Roman" w:eastAsia="Times New Roman" w:hAnsi="Times New Roman" w:cs="Times New Roman"/>
          <w:b/>
          <w:bCs/>
          <w:color w:val="000000" w:themeColor="text1"/>
          <w:lang w:val="es-CO" w:eastAsia="es-CO"/>
        </w:rPr>
        <w:t>CS_07_07_CO_REC10</w:t>
      </w:r>
    </w:p>
    <w:p w14:paraId="77C608A5" w14:textId="77777777" w:rsidR="00D22CC6" w:rsidRDefault="00D22CC6" w:rsidP="00D22CC6">
      <w:pPr>
        <w:spacing w:after="0"/>
        <w:jc w:val="both"/>
        <w:rPr>
          <w:rFonts w:ascii="Times New Roman" w:eastAsia="Times New Roman" w:hAnsi="Times New Roman" w:cs="Times New Roman"/>
          <w:b/>
          <w:bCs/>
          <w:color w:val="000000" w:themeColor="text1"/>
          <w:lang w:val="es-CO" w:eastAsia="es-CO"/>
        </w:rPr>
      </w:pPr>
    </w:p>
    <w:p w14:paraId="03469F60" w14:textId="77777777" w:rsidR="00D22CC6" w:rsidRPr="000719EE" w:rsidRDefault="00D22CC6" w:rsidP="00D22CC6">
      <w:pPr>
        <w:spacing w:after="0"/>
        <w:rPr>
          <w:rFonts w:ascii="Arial" w:hAnsi="Arial" w:cs="Arial"/>
          <w:sz w:val="18"/>
          <w:szCs w:val="18"/>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717B45">
        <w:rPr>
          <w:rFonts w:ascii="Times New Roman" w:hAnsi="Times New Roman" w:cs="Times New Roman"/>
          <w:color w:val="000000" w:themeColor="text1"/>
        </w:rPr>
        <w:t xml:space="preserve">Refuerza tu aprendizaje: </w:t>
      </w:r>
      <w:ins w:id="4990" w:author="TOSHIBA" w:date="2015-10-31T09:40:00Z">
        <w:r w:rsidR="00E26DE5">
          <w:rPr>
            <w:rFonts w:ascii="Times New Roman" w:hAnsi="Times New Roman" w:cs="Times New Roman"/>
            <w:color w:val="000000" w:themeColor="text1"/>
          </w:rPr>
          <w:t xml:space="preserve">Las </w:t>
        </w:r>
      </w:ins>
      <w:del w:id="4991" w:author="TOSHIBA" w:date="2015-10-31T09:40:00Z">
        <w:r w:rsidRPr="00717B45" w:rsidDel="00E26DE5">
          <w:rPr>
            <w:rFonts w:ascii="Times New Roman" w:hAnsi="Times New Roman" w:cs="Times New Roman"/>
            <w:color w:val="000000" w:themeColor="text1"/>
          </w:rPr>
          <w:delText>P</w:delText>
        </w:r>
      </w:del>
      <w:ins w:id="4992" w:author="TOSHIBA" w:date="2015-10-31T09:40:00Z">
        <w:r w:rsidR="00E26DE5">
          <w:rPr>
            <w:rFonts w:ascii="Times New Roman" w:hAnsi="Times New Roman" w:cs="Times New Roman"/>
            <w:color w:val="000000" w:themeColor="text1"/>
          </w:rPr>
          <w:t>p</w:t>
        </w:r>
      </w:ins>
      <w:r w:rsidRPr="00717B45">
        <w:rPr>
          <w:rFonts w:ascii="Times New Roman" w:hAnsi="Times New Roman" w:cs="Times New Roman"/>
          <w:color w:val="000000" w:themeColor="text1"/>
        </w:rPr>
        <w:t xml:space="preserve">rincipales características del continente </w:t>
      </w:r>
      <w:del w:id="4993" w:author="TOSHIBA" w:date="2015-10-31T09:39:00Z">
        <w:r w:rsidRPr="00717B45" w:rsidDel="00E26DE5">
          <w:rPr>
            <w:rFonts w:ascii="Times New Roman" w:hAnsi="Times New Roman" w:cs="Times New Roman"/>
            <w:color w:val="000000" w:themeColor="text1"/>
          </w:rPr>
          <w:delText>E</w:delText>
        </w:r>
      </w:del>
      <w:ins w:id="4994" w:author="TOSHIBA" w:date="2015-10-31T09:39:00Z">
        <w:r w:rsidR="00E26DE5">
          <w:rPr>
            <w:rFonts w:ascii="Times New Roman" w:hAnsi="Times New Roman" w:cs="Times New Roman"/>
            <w:color w:val="000000" w:themeColor="text1"/>
          </w:rPr>
          <w:t>e</w:t>
        </w:r>
      </w:ins>
      <w:r w:rsidRPr="00717B45">
        <w:rPr>
          <w:rFonts w:ascii="Times New Roman" w:hAnsi="Times New Roman" w:cs="Times New Roman"/>
          <w:color w:val="000000" w:themeColor="text1"/>
        </w:rPr>
        <w:t>uropeo</w:t>
      </w:r>
      <w:ins w:id="4995" w:author="EUGENIA ARCE LONDONO" w:date="2015-04-29T09:25:00Z">
        <w:r>
          <w:rPr>
            <w:rFonts w:ascii="Times New Roman" w:hAnsi="Times New Roman" w:cs="Times New Roman"/>
            <w:color w:val="000000" w:themeColor="text1"/>
          </w:rPr>
          <w:t>.</w:t>
        </w:r>
      </w:ins>
    </w:p>
    <w:p w14:paraId="475CDC0C" w14:textId="77777777" w:rsidR="00D22CC6" w:rsidRPr="000719EE" w:rsidRDefault="00D22CC6" w:rsidP="00D22CC6">
      <w:pPr>
        <w:spacing w:after="0"/>
        <w:jc w:val="both"/>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del w:id="4996" w:author="EUGENIA ARCE LONDONO" w:date="2015-04-29T09:25:00Z">
        <w:r w:rsidRPr="00CB455D">
          <w:rPr>
            <w:rFonts w:ascii="Times New Roman" w:hAnsi="Times New Roman" w:cs="Times New Roman"/>
            <w:color w:val="000000" w:themeColor="text1"/>
          </w:rPr>
          <w:delText>Recurso</w:delText>
        </w:r>
      </w:del>
      <w:ins w:id="4997" w:author="EUGENIA ARCE LONDONO" w:date="2015-04-29T09:25:00Z">
        <w:del w:id="4998" w:author="TOSHIBA" w:date="2015-10-31T09:40:00Z">
          <w:r w:rsidDel="00E26DE5">
            <w:rPr>
              <w:rFonts w:ascii="Times New Roman" w:hAnsi="Times New Roman" w:cs="Times New Roman"/>
              <w:color w:val="000000" w:themeColor="text1"/>
            </w:rPr>
            <w:delText>r</w:delText>
          </w:r>
          <w:r w:rsidRPr="00CB455D" w:rsidDel="00E26DE5">
            <w:rPr>
              <w:rFonts w:ascii="Times New Roman" w:hAnsi="Times New Roman" w:cs="Times New Roman"/>
              <w:color w:val="000000" w:themeColor="text1"/>
            </w:rPr>
            <w:delText>ecurso</w:delText>
          </w:r>
        </w:del>
      </w:ins>
      <w:del w:id="4999" w:author="TOSHIBA" w:date="2015-10-31T09:40:00Z">
        <w:r w:rsidRPr="00CB455D" w:rsidDel="00E26DE5">
          <w:rPr>
            <w:rFonts w:ascii="Times New Roman" w:hAnsi="Times New Roman" w:cs="Times New Roman"/>
            <w:color w:val="000000" w:themeColor="text1"/>
          </w:rPr>
          <w:delText xml:space="preserve"> </w:delText>
        </w:r>
      </w:del>
      <w:ins w:id="5000" w:author="TOSHIBA" w:date="2015-10-31T09:40:00Z">
        <w:r w:rsidR="00E26DE5">
          <w:rPr>
            <w:rFonts w:ascii="Times New Roman" w:hAnsi="Times New Roman" w:cs="Times New Roman"/>
            <w:color w:val="000000" w:themeColor="text1"/>
          </w:rPr>
          <w:t xml:space="preserve"> Actividad sobre </w:t>
        </w:r>
      </w:ins>
      <w:ins w:id="5001" w:author="TOSHIBA" w:date="2015-10-31T09:41:00Z">
        <w:r w:rsidR="00E26DE5">
          <w:rPr>
            <w:rFonts w:ascii="Times New Roman" w:hAnsi="Times New Roman" w:cs="Times New Roman"/>
            <w:color w:val="000000" w:themeColor="text1"/>
          </w:rPr>
          <w:t>L</w:t>
        </w:r>
      </w:ins>
      <w:ins w:id="5002" w:author="TOSHIBA" w:date="2015-10-31T09:40:00Z">
        <w:r w:rsidR="00E26DE5">
          <w:rPr>
            <w:rFonts w:ascii="Times New Roman" w:hAnsi="Times New Roman" w:cs="Times New Roman"/>
            <w:color w:val="000000" w:themeColor="text1"/>
          </w:rPr>
          <w:t>as principales características del continente europeo</w:t>
        </w:r>
      </w:ins>
      <w:ins w:id="5003" w:author="TOSHIBA" w:date="2015-10-31T09:41:00Z">
        <w:r w:rsidR="00E26DE5">
          <w:rPr>
            <w:rFonts w:ascii="Times New Roman" w:hAnsi="Times New Roman" w:cs="Times New Roman"/>
            <w:color w:val="000000" w:themeColor="text1"/>
          </w:rPr>
          <w:t xml:space="preserve"> </w:t>
        </w:r>
      </w:ins>
      <w:del w:id="5004" w:author="TOSHIBA" w:date="2015-10-31T09:41:00Z">
        <w:r w:rsidRPr="00CB455D" w:rsidDel="00E26DE5">
          <w:rPr>
            <w:rFonts w:ascii="Times New Roman" w:hAnsi="Times New Roman" w:cs="Times New Roman"/>
            <w:color w:val="000000" w:themeColor="text1"/>
          </w:rPr>
          <w:delText>de ejercitación que le permite al estudiante reforzar los temas abordados sobre los aspectos fí</w:delText>
        </w:r>
        <w:r w:rsidDel="00E26DE5">
          <w:rPr>
            <w:rFonts w:ascii="Times New Roman" w:hAnsi="Times New Roman" w:cs="Times New Roman"/>
            <w:color w:val="000000" w:themeColor="text1"/>
          </w:rPr>
          <w:delText xml:space="preserve">sicos y humanos del continente </w:delText>
        </w:r>
        <w:r w:rsidRPr="00CB455D" w:rsidDel="00E26DE5">
          <w:rPr>
            <w:rFonts w:ascii="Times New Roman" w:hAnsi="Times New Roman" w:cs="Times New Roman"/>
            <w:color w:val="000000" w:themeColor="text1"/>
          </w:rPr>
          <w:delText>Europeo</w:delText>
        </w:r>
      </w:del>
      <w:ins w:id="5005" w:author="EUGENIA ARCE LONDONO" w:date="2015-04-29T09:25:00Z">
        <w:del w:id="5006" w:author="TOSHIBA" w:date="2015-10-31T09:41:00Z">
          <w:r w:rsidDel="00E26DE5">
            <w:rPr>
              <w:rFonts w:ascii="Times New Roman" w:hAnsi="Times New Roman" w:cs="Times New Roman"/>
              <w:color w:val="000000" w:themeColor="text1"/>
            </w:rPr>
            <w:delText>e</w:delText>
          </w:r>
          <w:r w:rsidRPr="00CB455D" w:rsidDel="00E26DE5">
            <w:rPr>
              <w:rFonts w:ascii="Times New Roman" w:hAnsi="Times New Roman" w:cs="Times New Roman"/>
              <w:color w:val="000000" w:themeColor="text1"/>
            </w:rPr>
            <w:delText>uropeo</w:delText>
          </w:r>
          <w:r w:rsidDel="00E26DE5">
            <w:rPr>
              <w:rFonts w:ascii="Times New Roman" w:hAnsi="Times New Roman" w:cs="Times New Roman"/>
              <w:color w:val="000000" w:themeColor="text1"/>
            </w:rPr>
            <w:delText>.</w:delText>
          </w:r>
        </w:del>
      </w:ins>
    </w:p>
    <w:p w14:paraId="50729EB7" w14:textId="77777777" w:rsidR="00D22CC6" w:rsidRPr="000719EE" w:rsidRDefault="00D22CC6" w:rsidP="00D22CC6">
      <w:pPr>
        <w:spacing w:after="0"/>
        <w:rPr>
          <w:rFonts w:ascii="Arial" w:hAnsi="Arial" w:cs="Arial"/>
          <w:sz w:val="18"/>
          <w:szCs w:val="18"/>
        </w:rPr>
      </w:pPr>
      <w:r w:rsidRPr="00CB455D">
        <w:rPr>
          <w:rFonts w:ascii="Times New Roman" w:hAnsi="Times New Roman" w:cs="Times New Roman"/>
          <w:b/>
          <w:color w:val="000000" w:themeColor="text1"/>
        </w:rPr>
        <w:t>Palabras clave:</w:t>
      </w:r>
      <w:r>
        <w:rPr>
          <w:rFonts w:ascii="Times New Roman" w:hAnsi="Times New Roman"/>
          <w:color w:val="000000" w:themeColor="text1"/>
          <w:rPrChange w:id="5007" w:author="EUGENIA ARCE LONDONO" w:date="2015-04-29T09:25:00Z">
            <w:rPr>
              <w:rFonts w:ascii="Arial" w:hAnsi="Arial"/>
              <w:b/>
              <w:sz w:val="18"/>
            </w:rPr>
          </w:rPrChange>
        </w:rPr>
        <w:t xml:space="preserve"> “</w:t>
      </w:r>
      <w:r>
        <w:rPr>
          <w:rFonts w:ascii="Times New Roman" w:hAnsi="Times New Roman" w:cs="Times New Roman"/>
          <w:color w:val="000000" w:themeColor="text1"/>
        </w:rPr>
        <w:t>Eu</w:t>
      </w:r>
      <w:r w:rsidRPr="00CB455D">
        <w:rPr>
          <w:rFonts w:ascii="Times New Roman" w:hAnsi="Times New Roman" w:cs="Times New Roman"/>
          <w:color w:val="000000" w:themeColor="text1"/>
        </w:rPr>
        <w:t>ropa”,</w:t>
      </w:r>
      <w:del w:id="5008" w:author="TOSHIBA" w:date="2015-10-28T12:18:00Z">
        <w:r w:rsidRPr="00CB455D" w:rsidDel="00225EC7">
          <w:rPr>
            <w:rFonts w:ascii="Times New Roman" w:hAnsi="Times New Roman" w:cs="Times New Roman"/>
            <w:color w:val="000000" w:themeColor="text1"/>
          </w:rPr>
          <w:delText xml:space="preserve">  </w:delText>
        </w:r>
      </w:del>
      <w:ins w:id="5009" w:author="TOSHIBA" w:date="2015-10-28T12:18:00Z">
        <w:r w:rsidR="00225EC7">
          <w:rPr>
            <w:rFonts w:ascii="Times New Roman" w:hAnsi="Times New Roman" w:cs="Times New Roman"/>
            <w:color w:val="000000" w:themeColor="text1"/>
          </w:rPr>
          <w:t xml:space="preserve"> </w:t>
        </w:r>
      </w:ins>
      <w:r w:rsidRPr="00CB455D">
        <w:rPr>
          <w:rFonts w:ascii="Times New Roman" w:hAnsi="Times New Roman" w:cs="Times New Roman"/>
          <w:color w:val="000000" w:themeColor="text1"/>
        </w:rPr>
        <w:t>“Unión Europea”, “Aspectos físicos”, “Aspectos humanos”, “Economía”, “Continentes”</w:t>
      </w:r>
      <w:ins w:id="5010" w:author="TOSHIBA" w:date="2015-10-31T09:41:00Z">
        <w:r w:rsidR="00E26DE5">
          <w:rPr>
            <w:rFonts w:ascii="Times New Roman" w:hAnsi="Times New Roman" w:cs="Times New Roman"/>
            <w:color w:val="000000" w:themeColor="text1"/>
          </w:rPr>
          <w:t>.</w:t>
        </w:r>
      </w:ins>
    </w:p>
    <w:p w14:paraId="583FA19B"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1C2789F5"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33E43CE5"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Tipo de </w:t>
      </w:r>
      <w:del w:id="5011" w:author="EUGENIA ARCE LONDONO" w:date="2015-04-29T09:25:00Z">
        <w:r w:rsidRPr="00B715E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Actividad</w:delText>
        </w:r>
      </w:del>
      <w:ins w:id="5012" w:author="EUGENIA ARCE LONDONO" w:date="2015-04-29T09:25:00Z">
        <w:r>
          <w:rPr>
            <w:rFonts w:ascii="Times New Roman" w:hAnsi="Times New Roman" w:cs="Times New Roman"/>
            <w:b/>
            <w:color w:val="000000" w:themeColor="text1"/>
          </w:rPr>
          <w:t>medio de comunicación:</w:t>
        </w:r>
        <w:r>
          <w:rPr>
            <w:rFonts w:ascii="Times New Roman" w:hAnsi="Times New Roman" w:cs="Times New Roman"/>
            <w:color w:val="000000" w:themeColor="text1"/>
          </w:rPr>
          <w:t xml:space="preserve"> actividad</w:t>
        </w:r>
      </w:ins>
      <w:r>
        <w:rPr>
          <w:rFonts w:ascii="Times New Roman" w:hAnsi="Times New Roman" w:cs="Times New Roman"/>
          <w:color w:val="000000" w:themeColor="text1"/>
        </w:rPr>
        <w:t xml:space="preserve"> no </w:t>
      </w:r>
      <w:proofErr w:type="spellStart"/>
      <w:r>
        <w:rPr>
          <w:rFonts w:ascii="Times New Roman" w:hAnsi="Times New Roman" w:cs="Times New Roman"/>
          <w:color w:val="000000" w:themeColor="text1"/>
        </w:rPr>
        <w:t>autoevaluable</w:t>
      </w:r>
      <w:proofErr w:type="spellEnd"/>
      <w:r>
        <w:rPr>
          <w:rFonts w:ascii="Times New Roman" w:hAnsi="Times New Roman" w:cs="Times New Roman"/>
          <w:color w:val="000000" w:themeColor="text1"/>
        </w:rPr>
        <w:t xml:space="preserve"> de respuesta libre con imagen</w:t>
      </w:r>
      <w:del w:id="5013" w:author="EUGENIA ARCE LONDONO" w:date="2015-04-29T09:25:00Z">
        <w:r>
          <w:rPr>
            <w:rFonts w:ascii="Times New Roman" w:hAnsi="Times New Roman" w:cs="Times New Roman"/>
            <w:color w:val="000000" w:themeColor="text1"/>
          </w:rPr>
          <w:delText>/</w:delText>
        </w:r>
      </w:del>
      <w:ins w:id="5014" w:author="EUGENIA ARCE LONDONO" w:date="2015-04-29T09:25:00Z">
        <w:r>
          <w:rPr>
            <w:rFonts w:ascii="Times New Roman" w:hAnsi="Times New Roman" w:cs="Times New Roman"/>
            <w:color w:val="000000" w:themeColor="text1"/>
          </w:rPr>
          <w:t xml:space="preserve"> y </w:t>
        </w:r>
      </w:ins>
      <w:r>
        <w:rPr>
          <w:rFonts w:ascii="Times New Roman" w:hAnsi="Times New Roman" w:cs="Times New Roman"/>
          <w:color w:val="000000" w:themeColor="text1"/>
        </w:rPr>
        <w:t>texto en el</w:t>
      </w:r>
      <w:del w:id="5015" w:author="TOSHIBA" w:date="2015-10-28T12:18:00Z">
        <w:r w:rsidDel="00225EC7">
          <w:rPr>
            <w:rFonts w:ascii="Times New Roman" w:hAnsi="Times New Roman" w:cs="Times New Roman"/>
            <w:color w:val="000000" w:themeColor="text1"/>
          </w:rPr>
          <w:delText xml:space="preserve">  </w:delText>
        </w:r>
      </w:del>
      <w:ins w:id="5016" w:author="TOSHIBA" w:date="2015-10-28T12:18:00Z">
        <w:r w:rsidR="00225EC7">
          <w:rPr>
            <w:rFonts w:ascii="Times New Roman" w:hAnsi="Times New Roman" w:cs="Times New Roman"/>
            <w:color w:val="000000" w:themeColor="text1"/>
          </w:rPr>
          <w:t xml:space="preserve"> </w:t>
        </w:r>
      </w:ins>
      <w:r>
        <w:rPr>
          <w:rFonts w:ascii="Times New Roman" w:hAnsi="Times New Roman" w:cs="Times New Roman"/>
          <w:color w:val="000000" w:themeColor="text1"/>
        </w:rPr>
        <w:t>interior.</w:t>
      </w:r>
    </w:p>
    <w:p w14:paraId="5600DC35" w14:textId="77777777" w:rsidR="00D22CC6" w:rsidRPr="00B715EF" w:rsidRDefault="00D22CC6" w:rsidP="00D22CC6">
      <w:pPr>
        <w:spacing w:after="0"/>
        <w:jc w:val="both"/>
        <w:rPr>
          <w:rFonts w:ascii="Times New Roman" w:hAnsi="Times New Roman" w:cs="Times New Roman"/>
          <w:b/>
          <w:color w:val="000000" w:themeColor="text1"/>
        </w:rPr>
      </w:pPr>
      <w:del w:id="5017" w:author="EUGENIA ARCE LONDONO" w:date="2015-04-29T09:25:00Z">
        <w:r>
          <w:rPr>
            <w:rFonts w:ascii="Times New Roman" w:hAnsi="Times New Roman" w:cs="Times New Roman"/>
            <w:b/>
            <w:color w:val="000000" w:themeColor="text1"/>
          </w:rPr>
          <w:delText xml:space="preserve">Competencia: </w:delText>
        </w:r>
        <w:r w:rsidRPr="00A21C22">
          <w:rPr>
            <w:rFonts w:ascii="Times New Roman" w:hAnsi="Times New Roman" w:cs="Times New Roman"/>
            <w:color w:val="000000" w:themeColor="text1"/>
          </w:rPr>
          <w:delText>Nivel</w:delText>
        </w:r>
      </w:del>
      <w:ins w:id="5018" w:author="EUGENIA ARCE LONDONO" w:date="2015-04-29T09:25:00Z">
        <w:r>
          <w:rPr>
            <w:rFonts w:ascii="Times New Roman" w:hAnsi="Times New Roman" w:cs="Times New Roman"/>
            <w:b/>
            <w:color w:val="000000" w:themeColor="text1"/>
          </w:rPr>
          <w:t xml:space="preserve">Dificultad: </w:t>
        </w:r>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w:t>
      </w:r>
      <w:r>
        <w:rPr>
          <w:rFonts w:ascii="Times New Roman" w:hAnsi="Times New Roman" w:cs="Times New Roman"/>
          <w:color w:val="000000" w:themeColor="text1"/>
        </w:rPr>
        <w:t>difícil</w:t>
      </w:r>
    </w:p>
    <w:p w14:paraId="7A0CADE0"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5377554C" w14:textId="77777777" w:rsidR="00D22CC6" w:rsidRDefault="00D22CC6" w:rsidP="00D22CC6">
      <w:pPr>
        <w:spacing w:after="0"/>
        <w:jc w:val="both"/>
        <w:rPr>
          <w:rFonts w:ascii="Times New Roman" w:hAnsi="Times New Roman" w:cs="Times New Roman"/>
          <w:color w:val="000000" w:themeColor="text1"/>
        </w:rPr>
      </w:pPr>
    </w:p>
    <w:p w14:paraId="2410263E" w14:textId="77777777" w:rsidR="00D22CC6" w:rsidRPr="00BE76C0" w:rsidRDefault="00D22CC6" w:rsidP="00D22CC6">
      <w:pPr>
        <w:spacing w:after="0"/>
        <w:jc w:val="both"/>
        <w:rPr>
          <w:rFonts w:ascii="Times New Roman" w:eastAsia="Times New Roman" w:hAnsi="Times New Roman" w:cs="Times New Roman"/>
          <w:b/>
          <w:bCs/>
          <w:color w:val="000000" w:themeColor="text1"/>
          <w:lang w:val="es-CO" w:eastAsia="es-CO"/>
        </w:rPr>
      </w:pPr>
      <w:r w:rsidRPr="00BE76C0">
        <w:rPr>
          <w:rFonts w:ascii="Times New Roman" w:eastAsia="Times New Roman" w:hAnsi="Times New Roman" w:cs="Times New Roman"/>
          <w:b/>
          <w:bCs/>
          <w:color w:val="000000" w:themeColor="text1"/>
          <w:lang w:val="es-CO" w:eastAsia="es-CO"/>
        </w:rPr>
        <w:t>CS_07_07_CO_REC70</w:t>
      </w:r>
    </w:p>
    <w:p w14:paraId="1A97E600" w14:textId="77777777" w:rsidR="00D22CC6" w:rsidRPr="004201F2" w:rsidRDefault="00D22CC6" w:rsidP="00D22CC6">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E50CDA">
        <w:rPr>
          <w:rFonts w:ascii="Times New Roman" w:hAnsi="Times New Roman" w:cs="Times New Roman"/>
          <w:b w:val="0"/>
          <w:color w:val="000000" w:themeColor="text1"/>
          <w:kern w:val="0"/>
          <w:sz w:val="24"/>
          <w:szCs w:val="24"/>
          <w:lang w:eastAsia="en-US"/>
        </w:rPr>
        <w:t>Identifica el relieve asiático</w:t>
      </w:r>
    </w:p>
    <w:p w14:paraId="505F60CC" w14:textId="77777777" w:rsidR="00D22CC6" w:rsidRDefault="00D22CC6" w:rsidP="00D22CC6">
      <w:pPr>
        <w:pStyle w:val="Ttulo1"/>
        <w:shd w:val="clear" w:color="auto" w:fill="FFFFFF"/>
        <w:spacing w:before="2" w:after="2"/>
        <w:jc w:val="both"/>
        <w:rPr>
          <w:rFonts w:ascii="Times New Roman" w:hAnsi="Times New Roman" w:cs="Times New Roman"/>
          <w:color w:val="000000"/>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Pr="00F07093">
        <w:rPr>
          <w:rFonts w:ascii="Times New Roman" w:hAnsi="Times New Roman" w:cs="Times New Roman"/>
          <w:b w:val="0"/>
          <w:color w:val="000000" w:themeColor="text1"/>
          <w:kern w:val="0"/>
          <w:sz w:val="24"/>
          <w:szCs w:val="24"/>
          <w:lang w:eastAsia="en-US"/>
        </w:rPr>
        <w:t>Actividad que permite relacionar ejemplos de unidades de relieve, con la forma de relieve a la que pertenecen</w:t>
      </w:r>
      <w:del w:id="5019" w:author="TOSHIBA" w:date="2015-10-31T15:14:00Z">
        <w:r w:rsidRPr="00F07093" w:rsidDel="006E6510">
          <w:rPr>
            <w:rFonts w:ascii="Times New Roman" w:hAnsi="Times New Roman" w:cs="Times New Roman"/>
            <w:b w:val="0"/>
            <w:color w:val="000000" w:themeColor="text1"/>
            <w:kern w:val="0"/>
            <w:sz w:val="24"/>
            <w:szCs w:val="24"/>
            <w:lang w:eastAsia="en-US"/>
          </w:rPr>
          <w:delText>.</w:delText>
        </w:r>
      </w:del>
      <w:del w:id="5020" w:author="EUGENIA ARCE LONDONO" w:date="2015-04-29T09:25:00Z">
        <w:r>
          <w:rPr>
            <w:rFonts w:ascii="Times New Roman" w:hAnsi="Times New Roman" w:cs="Times New Roman"/>
            <w:color w:val="000000"/>
          </w:rPr>
          <w:delText xml:space="preserve"> </w:delText>
        </w:r>
      </w:del>
    </w:p>
    <w:p w14:paraId="761140EE" w14:textId="77777777" w:rsidR="00D22CC6" w:rsidRDefault="00D22CC6" w:rsidP="00D22CC6">
      <w:pPr>
        <w:pStyle w:val="Ttulo1"/>
        <w:shd w:val="clear" w:color="auto" w:fill="FFFFFF"/>
        <w:spacing w:before="2" w:after="2"/>
        <w:jc w:val="both"/>
        <w:rPr>
          <w:rFonts w:ascii="Times New Roman" w:hAnsi="Times New Roman" w:cs="Times New Roman"/>
          <w:b w:val="0"/>
          <w:color w:val="000000" w:themeColor="text1"/>
        </w:rPr>
      </w:pPr>
      <w:r w:rsidRPr="00F07093">
        <w:rPr>
          <w:rFonts w:ascii="Times New Roman" w:hAnsi="Times New Roman" w:cs="Times New Roman"/>
          <w:color w:val="000000" w:themeColor="text1"/>
          <w:kern w:val="0"/>
          <w:sz w:val="24"/>
          <w:szCs w:val="24"/>
          <w:lang w:eastAsia="en-US"/>
        </w:rPr>
        <w:t>Palabras clave:</w:t>
      </w:r>
      <w:r>
        <w:rPr>
          <w:rFonts w:ascii="Times New Roman" w:hAnsi="Times New Roman" w:cs="Times New Roman"/>
          <w:b w:val="0"/>
          <w:color w:val="000000" w:themeColor="text1"/>
        </w:rPr>
        <w:t xml:space="preserve"> </w:t>
      </w:r>
      <w:r w:rsidRPr="00DA2C38">
        <w:rPr>
          <w:rFonts w:ascii="Times New Roman" w:hAnsi="Times New Roman" w:cs="Times New Roman"/>
          <w:b w:val="0"/>
          <w:color w:val="000000" w:themeColor="text1"/>
          <w:kern w:val="0"/>
          <w:sz w:val="24"/>
          <w:szCs w:val="24"/>
          <w:lang w:eastAsia="en-US"/>
        </w:rPr>
        <w:t>“</w:t>
      </w:r>
      <w:r>
        <w:rPr>
          <w:rFonts w:ascii="Times New Roman" w:hAnsi="Times New Roman" w:cs="Times New Roman"/>
          <w:b w:val="0"/>
          <w:color w:val="000000" w:themeColor="text1"/>
          <w:kern w:val="0"/>
          <w:sz w:val="24"/>
          <w:szCs w:val="24"/>
          <w:lang w:eastAsia="en-US"/>
        </w:rPr>
        <w:t>Relieve</w:t>
      </w:r>
      <w:r w:rsidRPr="00DA2C38">
        <w:rPr>
          <w:rFonts w:ascii="Times New Roman" w:hAnsi="Times New Roman" w:cs="Times New Roman"/>
          <w:b w:val="0"/>
          <w:color w:val="000000" w:themeColor="text1"/>
          <w:kern w:val="0"/>
          <w:sz w:val="24"/>
          <w:szCs w:val="24"/>
          <w:lang w:eastAsia="en-US"/>
        </w:rPr>
        <w:t>”,</w:t>
      </w:r>
      <w:del w:id="5021" w:author="TOSHIBA" w:date="2015-10-28T12:18:00Z">
        <w:r w:rsidRPr="00DA2C38" w:rsidDel="00225EC7">
          <w:rPr>
            <w:rFonts w:ascii="Times New Roman" w:hAnsi="Times New Roman" w:cs="Times New Roman"/>
            <w:b w:val="0"/>
            <w:color w:val="000000" w:themeColor="text1"/>
            <w:kern w:val="0"/>
            <w:sz w:val="24"/>
            <w:szCs w:val="24"/>
            <w:lang w:eastAsia="en-US"/>
          </w:rPr>
          <w:delText xml:space="preserve">  </w:delText>
        </w:r>
      </w:del>
      <w:ins w:id="5022" w:author="TOSHIBA" w:date="2015-10-28T12:18:00Z">
        <w:r w:rsidR="00225EC7">
          <w:rPr>
            <w:rFonts w:ascii="Times New Roman" w:hAnsi="Times New Roman" w:cs="Times New Roman"/>
            <w:b w:val="0"/>
            <w:color w:val="000000" w:themeColor="text1"/>
            <w:kern w:val="0"/>
            <w:sz w:val="24"/>
            <w:szCs w:val="24"/>
            <w:lang w:eastAsia="en-US"/>
          </w:rPr>
          <w:t xml:space="preserve"> </w:t>
        </w:r>
      </w:ins>
      <w:r>
        <w:rPr>
          <w:rFonts w:ascii="Times New Roman" w:hAnsi="Times New Roman" w:cs="Times New Roman"/>
          <w:b w:val="0"/>
          <w:color w:val="000000" w:themeColor="text1"/>
          <w:kern w:val="0"/>
          <w:sz w:val="24"/>
          <w:szCs w:val="24"/>
          <w:lang w:eastAsia="en-US"/>
        </w:rPr>
        <w:t xml:space="preserve">“Unidades del </w:t>
      </w:r>
      <w:del w:id="5023" w:author="EUGENIA ARCE LONDONO" w:date="2015-04-29T09:25:00Z">
        <w:r>
          <w:rPr>
            <w:rFonts w:ascii="Times New Roman" w:hAnsi="Times New Roman" w:cs="Times New Roman"/>
            <w:b w:val="0"/>
            <w:color w:val="000000" w:themeColor="text1"/>
            <w:kern w:val="0"/>
            <w:sz w:val="24"/>
            <w:szCs w:val="24"/>
            <w:lang w:eastAsia="en-US"/>
          </w:rPr>
          <w:delText>Relieve</w:delText>
        </w:r>
      </w:del>
      <w:ins w:id="5024" w:author="EUGENIA ARCE LONDONO" w:date="2015-04-29T09:25:00Z">
        <w:r>
          <w:rPr>
            <w:rFonts w:ascii="Times New Roman" w:hAnsi="Times New Roman" w:cs="Times New Roman"/>
            <w:b w:val="0"/>
            <w:color w:val="000000" w:themeColor="text1"/>
            <w:kern w:val="0"/>
            <w:sz w:val="24"/>
            <w:szCs w:val="24"/>
            <w:lang w:eastAsia="en-US"/>
          </w:rPr>
          <w:t>relieve</w:t>
        </w:r>
      </w:ins>
      <w:r>
        <w:rPr>
          <w:rFonts w:ascii="Times New Roman" w:hAnsi="Times New Roman" w:cs="Times New Roman"/>
          <w:b w:val="0"/>
          <w:color w:val="000000" w:themeColor="text1"/>
          <w:kern w:val="0"/>
          <w:sz w:val="24"/>
          <w:szCs w:val="24"/>
          <w:lang w:eastAsia="en-US"/>
        </w:rPr>
        <w:t xml:space="preserve">”, </w:t>
      </w:r>
      <w:r w:rsidRPr="00DA2C38">
        <w:rPr>
          <w:rFonts w:ascii="Times New Roman" w:hAnsi="Times New Roman" w:cs="Times New Roman"/>
          <w:b w:val="0"/>
          <w:color w:val="000000" w:themeColor="text1"/>
          <w:kern w:val="0"/>
          <w:sz w:val="24"/>
          <w:szCs w:val="24"/>
          <w:lang w:eastAsia="en-US"/>
        </w:rPr>
        <w:t>“</w:t>
      </w:r>
      <w:r>
        <w:rPr>
          <w:rFonts w:ascii="Times New Roman" w:hAnsi="Times New Roman" w:cs="Times New Roman"/>
          <w:b w:val="0"/>
          <w:color w:val="000000" w:themeColor="text1"/>
          <w:kern w:val="0"/>
          <w:sz w:val="24"/>
          <w:szCs w:val="24"/>
          <w:lang w:eastAsia="en-US"/>
        </w:rPr>
        <w:t>Asia</w:t>
      </w:r>
      <w:r w:rsidRPr="00DA2C38">
        <w:rPr>
          <w:rFonts w:ascii="Times New Roman" w:hAnsi="Times New Roman" w:cs="Times New Roman"/>
          <w:b w:val="0"/>
          <w:color w:val="000000" w:themeColor="text1"/>
          <w:kern w:val="0"/>
          <w:sz w:val="24"/>
          <w:szCs w:val="24"/>
          <w:lang w:eastAsia="en-US"/>
        </w:rPr>
        <w:t>”, “</w:t>
      </w:r>
      <w:r>
        <w:rPr>
          <w:rFonts w:ascii="Times New Roman" w:hAnsi="Times New Roman" w:cs="Times New Roman"/>
          <w:b w:val="0"/>
          <w:color w:val="000000" w:themeColor="text1"/>
          <w:kern w:val="0"/>
          <w:sz w:val="24"/>
          <w:szCs w:val="24"/>
          <w:lang w:eastAsia="en-US"/>
        </w:rPr>
        <w:t>C</w:t>
      </w:r>
      <w:r w:rsidRPr="00DA2C38">
        <w:rPr>
          <w:rFonts w:ascii="Times New Roman" w:hAnsi="Times New Roman" w:cs="Times New Roman"/>
          <w:b w:val="0"/>
          <w:color w:val="000000" w:themeColor="text1"/>
          <w:kern w:val="0"/>
          <w:sz w:val="24"/>
          <w:szCs w:val="24"/>
          <w:lang w:eastAsia="en-US"/>
        </w:rPr>
        <w:t>ontinentes”</w:t>
      </w:r>
      <w:ins w:id="5025" w:author="TOSHIBA" w:date="2015-10-31T09:43:00Z">
        <w:r w:rsidR="00E26DE5">
          <w:rPr>
            <w:rFonts w:ascii="Times New Roman" w:hAnsi="Times New Roman" w:cs="Times New Roman"/>
            <w:b w:val="0"/>
            <w:color w:val="000000" w:themeColor="text1"/>
            <w:kern w:val="0"/>
            <w:sz w:val="24"/>
            <w:szCs w:val="24"/>
            <w:lang w:eastAsia="en-US"/>
          </w:rPr>
          <w:t>.</w:t>
        </w:r>
      </w:ins>
    </w:p>
    <w:p w14:paraId="0EF4EDF7"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20 minutos</w:t>
      </w:r>
    </w:p>
    <w:p w14:paraId="6559C7D0"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40536169"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Tipo de </w:t>
      </w:r>
      <w:del w:id="5026" w:author="EUGENIA ARCE LONDONO" w:date="2015-04-29T09:25:00Z">
        <w:r w:rsidRPr="00B715E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Actividades</w:delText>
        </w:r>
      </w:del>
      <w:ins w:id="5027" w:author="EUGENIA ARCE LONDONO" w:date="2015-04-29T09:25:00Z">
        <w:r>
          <w:rPr>
            <w:rFonts w:ascii="Times New Roman" w:hAnsi="Times New Roman" w:cs="Times New Roman"/>
            <w:b/>
            <w:color w:val="000000" w:themeColor="text1"/>
          </w:rPr>
          <w:t>medio de comunicación</w:t>
        </w:r>
        <w:r w:rsidRPr="00540C3D">
          <w:rPr>
            <w:rFonts w:ascii="Times New Roman" w:hAnsi="Times New Roman" w:cs="Times New Roman"/>
            <w:b/>
            <w:color w:val="000000" w:themeColor="text1"/>
          </w:rPr>
          <w:t xml:space="preserve"> </w:t>
        </w:r>
        <w:r>
          <w:rPr>
            <w:rFonts w:ascii="Times New Roman" w:hAnsi="Times New Roman" w:cs="Times New Roman"/>
            <w:b/>
            <w:color w:val="000000" w:themeColor="text1"/>
          </w:rPr>
          <w:t>o enseñanza</w:t>
        </w:r>
        <w:r w:rsidRPr="00B715EF">
          <w:rPr>
            <w:rFonts w:ascii="Times New Roman" w:hAnsi="Times New Roman" w:cs="Times New Roman"/>
            <w:b/>
            <w:color w:val="000000" w:themeColor="text1"/>
          </w:rPr>
          <w:t xml:space="preserve">: </w:t>
        </w:r>
        <w:r>
          <w:rPr>
            <w:rFonts w:ascii="Times New Roman" w:hAnsi="Times New Roman" w:cs="Times New Roman"/>
            <w:color w:val="000000" w:themeColor="text1"/>
          </w:rPr>
          <w:t>actividades</w:t>
        </w:r>
      </w:ins>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autoevaluables</w:t>
      </w:r>
      <w:proofErr w:type="spellEnd"/>
      <w:r>
        <w:rPr>
          <w:rFonts w:ascii="Times New Roman" w:hAnsi="Times New Roman" w:cs="Times New Roman"/>
          <w:color w:val="000000" w:themeColor="text1"/>
        </w:rPr>
        <w:t xml:space="preserve"> sin imagen en el interior.</w:t>
      </w:r>
    </w:p>
    <w:p w14:paraId="59CCD3BB" w14:textId="77777777" w:rsidR="00D22CC6" w:rsidRPr="00B715EF" w:rsidRDefault="00D22CC6" w:rsidP="00D22CC6">
      <w:pPr>
        <w:spacing w:after="0"/>
        <w:jc w:val="both"/>
        <w:rPr>
          <w:rFonts w:ascii="Times New Roman" w:hAnsi="Times New Roman" w:cs="Times New Roman"/>
          <w:b/>
          <w:color w:val="000000" w:themeColor="text1"/>
        </w:rPr>
      </w:pPr>
      <w:del w:id="5028" w:author="EUGENIA ARCE LONDONO" w:date="2015-04-29T09:25:00Z">
        <w:r>
          <w:rPr>
            <w:rFonts w:ascii="Times New Roman" w:hAnsi="Times New Roman" w:cs="Times New Roman"/>
            <w:b/>
            <w:color w:val="000000" w:themeColor="text1"/>
          </w:rPr>
          <w:delText xml:space="preserve">Competencia: </w:delText>
        </w:r>
        <w:r w:rsidRPr="00A21C22">
          <w:rPr>
            <w:rFonts w:ascii="Times New Roman" w:hAnsi="Times New Roman" w:cs="Times New Roman"/>
            <w:color w:val="000000" w:themeColor="text1"/>
          </w:rPr>
          <w:delText>Nivel</w:delText>
        </w:r>
      </w:del>
      <w:ins w:id="5029" w:author="EUGENIA ARCE LONDONO" w:date="2015-04-29T09:25:00Z">
        <w:r>
          <w:rPr>
            <w:rFonts w:ascii="Times New Roman" w:hAnsi="Times New Roman" w:cs="Times New Roman"/>
            <w:b/>
            <w:color w:val="000000" w:themeColor="text1"/>
          </w:rPr>
          <w:t xml:space="preserve">Dificultad: </w:t>
        </w:r>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media</w:t>
      </w:r>
    </w:p>
    <w:p w14:paraId="21E39DED"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342E63A4" w14:textId="77777777" w:rsidR="00D22CC6" w:rsidRDefault="00D22CC6" w:rsidP="00D22CC6">
      <w:pPr>
        <w:spacing w:after="0"/>
        <w:jc w:val="both"/>
        <w:rPr>
          <w:del w:id="5030" w:author="EUGENIA ARCE LONDONO" w:date="2015-04-29T09:25:00Z"/>
          <w:rFonts w:ascii="Times New Roman" w:eastAsia="Times New Roman" w:hAnsi="Times New Roman" w:cs="Times New Roman"/>
          <w:b/>
          <w:bCs/>
          <w:color w:val="000000" w:themeColor="text1"/>
          <w:lang w:val="es-CO" w:eastAsia="es-CO"/>
        </w:rPr>
      </w:pPr>
    </w:p>
    <w:p w14:paraId="72B15C8C" w14:textId="77777777" w:rsidR="00D22CC6" w:rsidRDefault="00D22CC6" w:rsidP="00D22CC6">
      <w:pPr>
        <w:spacing w:after="0"/>
        <w:jc w:val="both"/>
        <w:rPr>
          <w:del w:id="5031" w:author="EUGENIA ARCE LONDONO" w:date="2015-04-29T09:25:00Z"/>
          <w:rFonts w:ascii="Times New Roman" w:eastAsia="Times New Roman" w:hAnsi="Times New Roman" w:cs="Times New Roman"/>
          <w:b/>
          <w:bCs/>
          <w:color w:val="000000" w:themeColor="text1"/>
          <w:lang w:val="es-CO" w:eastAsia="es-CO"/>
        </w:rPr>
      </w:pPr>
    </w:p>
    <w:p w14:paraId="19385C20" w14:textId="77777777" w:rsidR="00D22CC6" w:rsidRDefault="00D22CC6" w:rsidP="00D22CC6">
      <w:pPr>
        <w:spacing w:after="0"/>
        <w:jc w:val="both"/>
        <w:rPr>
          <w:del w:id="5032" w:author="EUGENIA ARCE LONDONO" w:date="2015-04-29T09:25:00Z"/>
          <w:rFonts w:ascii="Times New Roman" w:eastAsia="Times New Roman" w:hAnsi="Times New Roman" w:cs="Times New Roman"/>
          <w:b/>
          <w:bCs/>
          <w:color w:val="000000" w:themeColor="text1"/>
          <w:lang w:val="es-CO" w:eastAsia="es-CO"/>
        </w:rPr>
      </w:pPr>
    </w:p>
    <w:p w14:paraId="2232F571" w14:textId="77777777" w:rsidR="00D22CC6" w:rsidRPr="008F6B2F" w:rsidRDefault="00D22CC6" w:rsidP="00D22CC6">
      <w:pPr>
        <w:spacing w:after="0"/>
        <w:jc w:val="both"/>
        <w:rPr>
          <w:rFonts w:ascii="Times New Roman" w:hAnsi="Times New Roman"/>
          <w:b/>
          <w:color w:val="000000" w:themeColor="text1"/>
          <w:rPrChange w:id="5033" w:author="EUGENIA ARCE LONDONO" w:date="2015-04-29T09:25:00Z">
            <w:rPr>
              <w:rFonts w:ascii="Times New Roman" w:hAnsi="Times New Roman"/>
              <w:b/>
              <w:color w:val="000000" w:themeColor="text1"/>
              <w:lang w:val="es-CO"/>
            </w:rPr>
          </w:rPrChange>
        </w:rPr>
      </w:pPr>
    </w:p>
    <w:p w14:paraId="17FEC446" w14:textId="77777777" w:rsidR="00D22CC6" w:rsidRDefault="00D22CC6" w:rsidP="00D22CC6">
      <w:pPr>
        <w:spacing w:after="0"/>
        <w:jc w:val="both"/>
        <w:rPr>
          <w:rFonts w:ascii="Times New Roman" w:eastAsia="Times New Roman" w:hAnsi="Times New Roman" w:cs="Times New Roman"/>
          <w:b/>
          <w:bCs/>
          <w:color w:val="000000" w:themeColor="text1"/>
          <w:lang w:val="es-CO" w:eastAsia="es-CO"/>
        </w:rPr>
      </w:pPr>
    </w:p>
    <w:p w14:paraId="23BC6B34" w14:textId="77777777" w:rsidR="00D22CC6" w:rsidRDefault="00D22CC6" w:rsidP="00D22CC6">
      <w:pPr>
        <w:spacing w:after="0"/>
        <w:jc w:val="both"/>
        <w:rPr>
          <w:rFonts w:ascii="Times New Roman" w:eastAsia="Times New Roman" w:hAnsi="Times New Roman" w:cs="Times New Roman"/>
          <w:b/>
          <w:bCs/>
          <w:color w:val="000000" w:themeColor="text1"/>
          <w:lang w:val="es-CO" w:eastAsia="es-CO"/>
        </w:rPr>
      </w:pPr>
      <w:r w:rsidRPr="00E532DB">
        <w:rPr>
          <w:rFonts w:ascii="Times New Roman" w:eastAsia="Times New Roman" w:hAnsi="Times New Roman" w:cs="Times New Roman"/>
          <w:b/>
          <w:bCs/>
          <w:color w:val="000000" w:themeColor="text1"/>
          <w:lang w:val="es-CO" w:eastAsia="es-CO"/>
        </w:rPr>
        <w:t>CS_07_07_CO_REC80</w:t>
      </w:r>
    </w:p>
    <w:p w14:paraId="0E695F18" w14:textId="77777777" w:rsidR="00D22CC6" w:rsidRDefault="00D22CC6" w:rsidP="00D22CC6">
      <w:pPr>
        <w:spacing w:after="0"/>
        <w:jc w:val="both"/>
        <w:rPr>
          <w:rFonts w:ascii="Times New Roman" w:eastAsia="Times New Roman" w:hAnsi="Times New Roman" w:cs="Times New Roman"/>
          <w:b/>
          <w:bCs/>
          <w:color w:val="000000" w:themeColor="text1"/>
          <w:lang w:val="es-CO" w:eastAsia="es-CO"/>
        </w:rPr>
      </w:pPr>
    </w:p>
    <w:p w14:paraId="7B71CDD8" w14:textId="77777777" w:rsidR="00D22CC6" w:rsidRPr="004201F2" w:rsidRDefault="00D22CC6" w:rsidP="00D22CC6">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6E5085">
        <w:rPr>
          <w:rFonts w:ascii="Times New Roman" w:hAnsi="Times New Roman" w:cs="Times New Roman"/>
          <w:b w:val="0"/>
          <w:color w:val="000000" w:themeColor="text1"/>
          <w:kern w:val="0"/>
          <w:sz w:val="24"/>
          <w:szCs w:val="24"/>
          <w:lang w:eastAsia="en-US"/>
        </w:rPr>
        <w:t>Identifica los recursos hídricos y la problemática del agua en Asia</w:t>
      </w:r>
      <w:ins w:id="5034" w:author="EUGENIA ARCE LONDONO" w:date="2015-04-29T09:25:00Z">
        <w:r>
          <w:rPr>
            <w:rFonts w:ascii="Times New Roman" w:hAnsi="Times New Roman" w:cs="Times New Roman"/>
            <w:b w:val="0"/>
            <w:color w:val="000000" w:themeColor="text1"/>
            <w:kern w:val="0"/>
            <w:sz w:val="24"/>
            <w:szCs w:val="24"/>
            <w:lang w:eastAsia="en-US"/>
          </w:rPr>
          <w:t>.</w:t>
        </w:r>
      </w:ins>
    </w:p>
    <w:p w14:paraId="57F2C52A" w14:textId="77777777" w:rsidR="00D22CC6" w:rsidRPr="005173F0" w:rsidRDefault="00D22CC6" w:rsidP="00D22CC6">
      <w:pPr>
        <w:pStyle w:val="Ttulo1"/>
        <w:shd w:val="clear" w:color="auto" w:fill="FFFFFF"/>
        <w:spacing w:before="2" w:after="2"/>
        <w:jc w:val="both"/>
        <w:rPr>
          <w:rFonts w:ascii="Times New Roman" w:hAnsi="Times New Roman" w:cs="Times New Roman"/>
          <w:b w:val="0"/>
          <w:color w:val="000000" w:themeColor="text1"/>
          <w:kern w:val="0"/>
          <w:sz w:val="24"/>
          <w:szCs w:val="24"/>
          <w:lang w:eastAsia="en-US"/>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Pr="005173F0">
        <w:rPr>
          <w:rFonts w:ascii="Times New Roman" w:hAnsi="Times New Roman" w:cs="Times New Roman"/>
          <w:b w:val="0"/>
          <w:color w:val="000000" w:themeColor="text1"/>
          <w:kern w:val="0"/>
          <w:sz w:val="24"/>
          <w:szCs w:val="24"/>
          <w:lang w:eastAsia="en-US"/>
        </w:rPr>
        <w:t>Actividad</w:t>
      </w:r>
      <w:r>
        <w:rPr>
          <w:rFonts w:ascii="Times New Roman" w:hAnsi="Times New Roman" w:cs="Times New Roman"/>
          <w:b w:val="0"/>
          <w:color w:val="000000" w:themeColor="text1"/>
          <w:kern w:val="0"/>
          <w:sz w:val="24"/>
          <w:szCs w:val="24"/>
          <w:lang w:eastAsia="en-US"/>
        </w:rPr>
        <w:t xml:space="preserve"> para conocer mejor </w:t>
      </w:r>
      <w:del w:id="5035" w:author="EUGENIA ARCE LONDONO" w:date="2015-04-29T09:25:00Z">
        <w:r w:rsidRPr="005173F0">
          <w:rPr>
            <w:rFonts w:ascii="Times New Roman" w:hAnsi="Times New Roman" w:cs="Times New Roman"/>
            <w:b w:val="0"/>
            <w:color w:val="000000" w:themeColor="text1"/>
            <w:kern w:val="0"/>
            <w:sz w:val="24"/>
            <w:szCs w:val="24"/>
            <w:lang w:eastAsia="en-US"/>
          </w:rPr>
          <w:delText>cuales</w:delText>
        </w:r>
      </w:del>
      <w:ins w:id="5036" w:author="TOSHIBA" w:date="2015-10-31T09:44:00Z">
        <w:r w:rsidR="0040345D">
          <w:rPr>
            <w:rFonts w:ascii="Times New Roman" w:hAnsi="Times New Roman" w:cs="Times New Roman"/>
            <w:b w:val="0"/>
            <w:color w:val="000000" w:themeColor="text1"/>
            <w:kern w:val="0"/>
            <w:sz w:val="24"/>
            <w:szCs w:val="24"/>
            <w:lang w:eastAsia="en-US"/>
          </w:rPr>
          <w:t xml:space="preserve"> </w:t>
        </w:r>
      </w:ins>
      <w:ins w:id="5037" w:author="EUGENIA ARCE LONDONO" w:date="2015-04-29T09:25:00Z">
        <w:r>
          <w:rPr>
            <w:rFonts w:ascii="Times New Roman" w:hAnsi="Times New Roman" w:cs="Times New Roman"/>
            <w:b w:val="0"/>
            <w:color w:val="000000" w:themeColor="text1"/>
            <w:kern w:val="0"/>
            <w:sz w:val="24"/>
            <w:szCs w:val="24"/>
            <w:lang w:eastAsia="en-US"/>
          </w:rPr>
          <w:t>cuá</w:t>
        </w:r>
        <w:r w:rsidRPr="005173F0">
          <w:rPr>
            <w:rFonts w:ascii="Times New Roman" w:hAnsi="Times New Roman" w:cs="Times New Roman"/>
            <w:b w:val="0"/>
            <w:color w:val="000000" w:themeColor="text1"/>
            <w:kern w:val="0"/>
            <w:sz w:val="24"/>
            <w:szCs w:val="24"/>
            <w:lang w:eastAsia="en-US"/>
          </w:rPr>
          <w:t>les</w:t>
        </w:r>
      </w:ins>
      <w:r w:rsidRPr="005173F0">
        <w:rPr>
          <w:rFonts w:ascii="Times New Roman" w:hAnsi="Times New Roman" w:cs="Times New Roman"/>
          <w:b w:val="0"/>
          <w:color w:val="000000" w:themeColor="text1"/>
          <w:kern w:val="0"/>
          <w:sz w:val="24"/>
          <w:szCs w:val="24"/>
          <w:lang w:eastAsia="en-US"/>
        </w:rPr>
        <w:t xml:space="preserve"> son los recursos hídricos y la problemática del agua en Asia.</w:t>
      </w:r>
    </w:p>
    <w:p w14:paraId="1782B31A" w14:textId="77777777" w:rsidR="00D22CC6" w:rsidRDefault="00D22CC6" w:rsidP="00D22CC6">
      <w:pPr>
        <w:pStyle w:val="Ttulo1"/>
        <w:shd w:val="clear" w:color="auto" w:fill="FFFFFF"/>
        <w:spacing w:before="2" w:after="2"/>
        <w:jc w:val="both"/>
        <w:rPr>
          <w:rFonts w:ascii="Times New Roman" w:hAnsi="Times New Roman" w:cs="Times New Roman"/>
          <w:b w:val="0"/>
          <w:color w:val="000000" w:themeColor="text1"/>
        </w:rPr>
      </w:pPr>
      <w:r w:rsidRPr="00F07093">
        <w:rPr>
          <w:rFonts w:ascii="Times New Roman" w:hAnsi="Times New Roman" w:cs="Times New Roman"/>
          <w:color w:val="000000" w:themeColor="text1"/>
          <w:kern w:val="0"/>
          <w:sz w:val="24"/>
          <w:szCs w:val="24"/>
          <w:lang w:eastAsia="en-US"/>
        </w:rPr>
        <w:t>Palabras clave:</w:t>
      </w:r>
      <w:r>
        <w:rPr>
          <w:rFonts w:ascii="Times New Roman" w:hAnsi="Times New Roman" w:cs="Times New Roman"/>
          <w:b w:val="0"/>
          <w:color w:val="000000" w:themeColor="text1"/>
        </w:rPr>
        <w:t xml:space="preserve"> </w:t>
      </w:r>
      <w:r w:rsidRPr="00DA2C38">
        <w:rPr>
          <w:rFonts w:ascii="Times New Roman" w:hAnsi="Times New Roman" w:cs="Times New Roman"/>
          <w:b w:val="0"/>
          <w:color w:val="000000" w:themeColor="text1"/>
          <w:kern w:val="0"/>
          <w:sz w:val="24"/>
          <w:szCs w:val="24"/>
          <w:lang w:eastAsia="en-US"/>
        </w:rPr>
        <w:t>“</w:t>
      </w:r>
      <w:r>
        <w:rPr>
          <w:rFonts w:ascii="Times New Roman" w:hAnsi="Times New Roman" w:cs="Times New Roman"/>
          <w:b w:val="0"/>
          <w:color w:val="000000" w:themeColor="text1"/>
          <w:kern w:val="0"/>
          <w:sz w:val="24"/>
          <w:szCs w:val="24"/>
          <w:lang w:eastAsia="en-US"/>
        </w:rPr>
        <w:t>Recursos hídricos</w:t>
      </w:r>
      <w:r w:rsidRPr="00DA2C38">
        <w:rPr>
          <w:rFonts w:ascii="Times New Roman" w:hAnsi="Times New Roman" w:cs="Times New Roman"/>
          <w:b w:val="0"/>
          <w:color w:val="000000" w:themeColor="text1"/>
          <w:kern w:val="0"/>
          <w:sz w:val="24"/>
          <w:szCs w:val="24"/>
          <w:lang w:eastAsia="en-US"/>
        </w:rPr>
        <w:t>”,</w:t>
      </w:r>
      <w:del w:id="5038" w:author="TOSHIBA" w:date="2015-10-28T12:18:00Z">
        <w:r w:rsidRPr="00DA2C38" w:rsidDel="00225EC7">
          <w:rPr>
            <w:rFonts w:ascii="Times New Roman" w:hAnsi="Times New Roman" w:cs="Times New Roman"/>
            <w:b w:val="0"/>
            <w:color w:val="000000" w:themeColor="text1"/>
            <w:kern w:val="0"/>
            <w:sz w:val="24"/>
            <w:szCs w:val="24"/>
            <w:lang w:eastAsia="en-US"/>
          </w:rPr>
          <w:delText xml:space="preserve">  </w:delText>
        </w:r>
      </w:del>
      <w:ins w:id="5039" w:author="TOSHIBA" w:date="2015-10-28T12:18:00Z">
        <w:r w:rsidR="00225EC7">
          <w:rPr>
            <w:rFonts w:ascii="Times New Roman" w:hAnsi="Times New Roman" w:cs="Times New Roman"/>
            <w:b w:val="0"/>
            <w:color w:val="000000" w:themeColor="text1"/>
            <w:kern w:val="0"/>
            <w:sz w:val="24"/>
            <w:szCs w:val="24"/>
            <w:lang w:eastAsia="en-US"/>
          </w:rPr>
          <w:t xml:space="preserve"> </w:t>
        </w:r>
      </w:ins>
      <w:r>
        <w:rPr>
          <w:rFonts w:ascii="Times New Roman" w:hAnsi="Times New Roman" w:cs="Times New Roman"/>
          <w:b w:val="0"/>
          <w:color w:val="000000" w:themeColor="text1"/>
          <w:kern w:val="0"/>
          <w:sz w:val="24"/>
          <w:szCs w:val="24"/>
          <w:lang w:eastAsia="en-US"/>
        </w:rPr>
        <w:t xml:space="preserve">“Agua”, </w:t>
      </w:r>
      <w:r w:rsidRPr="00DA2C38">
        <w:rPr>
          <w:rFonts w:ascii="Times New Roman" w:hAnsi="Times New Roman" w:cs="Times New Roman"/>
          <w:b w:val="0"/>
          <w:color w:val="000000" w:themeColor="text1"/>
          <w:kern w:val="0"/>
          <w:sz w:val="24"/>
          <w:szCs w:val="24"/>
          <w:lang w:eastAsia="en-US"/>
        </w:rPr>
        <w:t>“</w:t>
      </w:r>
      <w:r>
        <w:rPr>
          <w:rFonts w:ascii="Times New Roman" w:hAnsi="Times New Roman" w:cs="Times New Roman"/>
          <w:b w:val="0"/>
          <w:color w:val="000000" w:themeColor="text1"/>
          <w:kern w:val="0"/>
          <w:sz w:val="24"/>
          <w:szCs w:val="24"/>
          <w:lang w:eastAsia="en-US"/>
        </w:rPr>
        <w:t>Asia</w:t>
      </w:r>
      <w:r w:rsidRPr="00DA2C38">
        <w:rPr>
          <w:rFonts w:ascii="Times New Roman" w:hAnsi="Times New Roman" w:cs="Times New Roman"/>
          <w:b w:val="0"/>
          <w:color w:val="000000" w:themeColor="text1"/>
          <w:kern w:val="0"/>
          <w:sz w:val="24"/>
          <w:szCs w:val="24"/>
          <w:lang w:eastAsia="en-US"/>
        </w:rPr>
        <w:t>”, “</w:t>
      </w:r>
      <w:r>
        <w:rPr>
          <w:rFonts w:ascii="Times New Roman" w:hAnsi="Times New Roman" w:cs="Times New Roman"/>
          <w:b w:val="0"/>
          <w:color w:val="000000" w:themeColor="text1"/>
          <w:kern w:val="0"/>
          <w:sz w:val="24"/>
          <w:szCs w:val="24"/>
          <w:lang w:eastAsia="en-US"/>
        </w:rPr>
        <w:t>C</w:t>
      </w:r>
      <w:r w:rsidRPr="00DA2C38">
        <w:rPr>
          <w:rFonts w:ascii="Times New Roman" w:hAnsi="Times New Roman" w:cs="Times New Roman"/>
          <w:b w:val="0"/>
          <w:color w:val="000000" w:themeColor="text1"/>
          <w:kern w:val="0"/>
          <w:sz w:val="24"/>
          <w:szCs w:val="24"/>
          <w:lang w:eastAsia="en-US"/>
        </w:rPr>
        <w:t>ontinentes”</w:t>
      </w:r>
    </w:p>
    <w:p w14:paraId="0C1DB3EE"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15 minutos</w:t>
      </w:r>
    </w:p>
    <w:p w14:paraId="6A8C6FE0"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28ACC9FB" w14:textId="77777777" w:rsidR="00D22CC6" w:rsidRPr="00571BC8"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Tipo de </w:t>
      </w:r>
      <w:del w:id="5040" w:author="EUGENIA ARCE LONDONO" w:date="2015-04-29T09:25:00Z">
        <w:r w:rsidRPr="00571BC8">
          <w:rPr>
            <w:rFonts w:ascii="Times New Roman" w:hAnsi="Times New Roman" w:cs="Times New Roman"/>
            <w:b/>
            <w:color w:val="000000" w:themeColor="text1"/>
          </w:rPr>
          <w:delText xml:space="preserve">media: </w:delText>
        </w:r>
        <w:r w:rsidRPr="00571BC8">
          <w:rPr>
            <w:rFonts w:ascii="Times New Roman" w:hAnsi="Times New Roman" w:cs="Times New Roman"/>
            <w:color w:val="000000" w:themeColor="text1"/>
          </w:rPr>
          <w:delText>Actividades</w:delText>
        </w:r>
      </w:del>
      <w:ins w:id="5041" w:author="EUGENIA ARCE LONDONO" w:date="2015-04-29T09:25:00Z">
        <w:r>
          <w:rPr>
            <w:rFonts w:ascii="Times New Roman" w:hAnsi="Times New Roman" w:cs="Times New Roman"/>
            <w:b/>
            <w:color w:val="000000" w:themeColor="text1"/>
          </w:rPr>
          <w:t>medio de comunicación o enseñanza</w:t>
        </w:r>
        <w:r w:rsidRPr="00571BC8">
          <w:rPr>
            <w:rFonts w:ascii="Times New Roman" w:hAnsi="Times New Roman" w:cs="Times New Roman"/>
            <w:b/>
            <w:color w:val="000000" w:themeColor="text1"/>
          </w:rPr>
          <w:t xml:space="preserve">: </w:t>
        </w:r>
        <w:r>
          <w:rPr>
            <w:rFonts w:ascii="Times New Roman" w:hAnsi="Times New Roman" w:cs="Times New Roman"/>
            <w:color w:val="000000" w:themeColor="text1"/>
          </w:rPr>
          <w:t>a</w:t>
        </w:r>
        <w:r w:rsidRPr="00571BC8">
          <w:rPr>
            <w:rFonts w:ascii="Times New Roman" w:hAnsi="Times New Roman" w:cs="Times New Roman"/>
            <w:color w:val="000000" w:themeColor="text1"/>
          </w:rPr>
          <w:t>ctividades</w:t>
        </w:r>
      </w:ins>
      <w:r w:rsidRPr="00571BC8">
        <w:rPr>
          <w:rFonts w:ascii="Times New Roman" w:hAnsi="Times New Roman" w:cs="Times New Roman"/>
          <w:color w:val="000000" w:themeColor="text1"/>
        </w:rPr>
        <w:t xml:space="preserve"> </w:t>
      </w:r>
      <w:proofErr w:type="spellStart"/>
      <w:r w:rsidRPr="00571BC8">
        <w:rPr>
          <w:rFonts w:ascii="Times New Roman" w:hAnsi="Times New Roman" w:cs="Times New Roman"/>
          <w:color w:val="000000" w:themeColor="text1"/>
        </w:rPr>
        <w:t>autoevaluables</w:t>
      </w:r>
      <w:proofErr w:type="spellEnd"/>
      <w:r w:rsidRPr="00571BC8">
        <w:rPr>
          <w:rFonts w:ascii="Times New Roman" w:hAnsi="Times New Roman" w:cs="Times New Roman"/>
          <w:color w:val="000000" w:themeColor="text1"/>
        </w:rPr>
        <w:t xml:space="preserve"> sin imagen en el interior.</w:t>
      </w:r>
    </w:p>
    <w:p w14:paraId="07CD615A" w14:textId="77777777" w:rsidR="00D22CC6" w:rsidRPr="00571BC8" w:rsidRDefault="00D22CC6" w:rsidP="00D22CC6">
      <w:pPr>
        <w:spacing w:after="0"/>
        <w:jc w:val="both"/>
        <w:rPr>
          <w:rFonts w:ascii="Times New Roman" w:hAnsi="Times New Roman" w:cs="Times New Roman"/>
          <w:b/>
          <w:color w:val="000000" w:themeColor="text1"/>
        </w:rPr>
      </w:pPr>
      <w:del w:id="5042" w:author="EUGENIA ARCE LONDONO" w:date="2015-04-29T09:25:00Z">
        <w:r w:rsidRPr="00571BC8">
          <w:rPr>
            <w:rFonts w:ascii="Times New Roman" w:hAnsi="Times New Roman" w:cs="Times New Roman"/>
            <w:b/>
            <w:color w:val="000000" w:themeColor="text1"/>
          </w:rPr>
          <w:delText xml:space="preserve">Competencia: </w:delText>
        </w:r>
        <w:r w:rsidRPr="00571BC8">
          <w:rPr>
            <w:rFonts w:ascii="Times New Roman" w:hAnsi="Times New Roman" w:cs="Times New Roman"/>
            <w:color w:val="000000" w:themeColor="text1"/>
          </w:rPr>
          <w:delText>Nivel</w:delText>
        </w:r>
      </w:del>
      <w:ins w:id="5043" w:author="EUGENIA ARCE LONDONO" w:date="2015-04-29T09:25:00Z">
        <w:r>
          <w:rPr>
            <w:rFonts w:ascii="Times New Roman" w:hAnsi="Times New Roman" w:cs="Times New Roman"/>
            <w:b/>
            <w:color w:val="000000" w:themeColor="text1"/>
          </w:rPr>
          <w:t>Dificultad</w:t>
        </w:r>
        <w:r w:rsidRPr="00571BC8">
          <w:rPr>
            <w:rFonts w:ascii="Times New Roman" w:hAnsi="Times New Roman" w:cs="Times New Roman"/>
            <w:b/>
            <w:color w:val="000000" w:themeColor="text1"/>
          </w:rPr>
          <w:t xml:space="preserve">: </w:t>
        </w:r>
        <w:r>
          <w:rPr>
            <w:rFonts w:ascii="Times New Roman" w:hAnsi="Times New Roman" w:cs="Times New Roman"/>
            <w:color w:val="000000" w:themeColor="text1"/>
          </w:rPr>
          <w:t>n</w:t>
        </w:r>
        <w:r w:rsidRPr="00571BC8">
          <w:rPr>
            <w:rFonts w:ascii="Times New Roman" w:hAnsi="Times New Roman" w:cs="Times New Roman"/>
            <w:color w:val="000000" w:themeColor="text1"/>
          </w:rPr>
          <w:t>ivel</w:t>
        </w:r>
      </w:ins>
      <w:r w:rsidRPr="00571BC8">
        <w:rPr>
          <w:rFonts w:ascii="Times New Roman" w:hAnsi="Times New Roman" w:cs="Times New Roman"/>
          <w:color w:val="000000" w:themeColor="text1"/>
        </w:rPr>
        <w:t xml:space="preserve"> de dificultad media</w:t>
      </w:r>
      <w:ins w:id="5044" w:author="EUGENIA ARCE LONDONO" w:date="2015-04-29T09:25:00Z">
        <w:r>
          <w:rPr>
            <w:rFonts w:ascii="Times New Roman" w:hAnsi="Times New Roman" w:cs="Times New Roman"/>
            <w:color w:val="000000" w:themeColor="text1"/>
          </w:rPr>
          <w:t>.</w:t>
        </w:r>
      </w:ins>
    </w:p>
    <w:p w14:paraId="6D1C71E4"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social y ciudadana</w:t>
      </w:r>
      <w:ins w:id="5045" w:author="EUGENIA ARCE LONDONO" w:date="2015-04-29T09:25:00Z">
        <w:r>
          <w:rPr>
            <w:rFonts w:ascii="Times New Roman" w:hAnsi="Times New Roman" w:cs="Times New Roman"/>
            <w:color w:val="000000" w:themeColor="text1"/>
          </w:rPr>
          <w:t>.</w:t>
        </w:r>
      </w:ins>
    </w:p>
    <w:p w14:paraId="774A1A81" w14:textId="77777777" w:rsidR="00D22CC6" w:rsidRPr="00571BC8" w:rsidRDefault="00D22CC6" w:rsidP="00D22CC6">
      <w:pPr>
        <w:spacing w:after="0"/>
        <w:jc w:val="both"/>
        <w:rPr>
          <w:rFonts w:ascii="Times New Roman" w:eastAsia="Times New Roman" w:hAnsi="Times New Roman" w:cs="Times New Roman"/>
          <w:b/>
          <w:bCs/>
          <w:color w:val="000000" w:themeColor="text1"/>
          <w:lang w:val="es-CO" w:eastAsia="es-CO"/>
        </w:rPr>
      </w:pPr>
    </w:p>
    <w:p w14:paraId="70E7CF9B" w14:textId="77777777" w:rsidR="00D22CC6" w:rsidRPr="00571BC8" w:rsidRDefault="00D22CC6" w:rsidP="00D22CC6">
      <w:pPr>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lastRenderedPageBreak/>
        <w:t>CS_07_07_CO _REC90</w:t>
      </w:r>
      <w:del w:id="5046" w:author="TOSHIBA" w:date="2015-10-28T12:18:00Z">
        <w:r w:rsidRPr="00571BC8" w:rsidDel="00225EC7">
          <w:rPr>
            <w:rFonts w:ascii="Times New Roman" w:eastAsia="Times New Roman" w:hAnsi="Times New Roman" w:cs="Times New Roman"/>
            <w:b/>
            <w:bCs/>
            <w:color w:val="000000" w:themeColor="text1"/>
            <w:lang w:val="es-CO" w:eastAsia="es-CO"/>
          </w:rPr>
          <w:delText xml:space="preserve">  </w:delText>
        </w:r>
      </w:del>
      <w:ins w:id="5047" w:author="TOSHIBA" w:date="2015-10-28T12:18:00Z">
        <w:r w:rsidR="00225EC7">
          <w:rPr>
            <w:rFonts w:ascii="Times New Roman" w:eastAsia="Times New Roman" w:hAnsi="Times New Roman" w:cs="Times New Roman"/>
            <w:b/>
            <w:bCs/>
            <w:color w:val="000000" w:themeColor="text1"/>
            <w:lang w:val="es-CO" w:eastAsia="es-CO"/>
          </w:rPr>
          <w:t xml:space="preserve"> </w:t>
        </w:r>
      </w:ins>
      <w:r w:rsidRPr="00571BC8">
        <w:rPr>
          <w:rFonts w:ascii="Times New Roman" w:eastAsia="Times New Roman" w:hAnsi="Times New Roman" w:cs="Times New Roman"/>
          <w:b/>
          <w:bCs/>
          <w:color w:val="000000" w:themeColor="text1"/>
          <w:lang w:val="es-CO" w:eastAsia="es-CO"/>
        </w:rPr>
        <w:t xml:space="preserve"> </w:t>
      </w:r>
    </w:p>
    <w:p w14:paraId="08145A2F" w14:textId="77777777" w:rsidR="00D22CC6" w:rsidRPr="00571BC8" w:rsidRDefault="00D22CC6" w:rsidP="00D22CC6">
      <w:pPr>
        <w:spacing w:after="0"/>
        <w:jc w:val="both"/>
        <w:rPr>
          <w:rFonts w:ascii="Times New Roman" w:eastAsia="Times New Roman" w:hAnsi="Times New Roman" w:cs="Times New Roman"/>
          <w:b/>
          <w:bCs/>
          <w:color w:val="000000" w:themeColor="text1"/>
          <w:lang w:val="es-CO" w:eastAsia="es-CO"/>
        </w:rPr>
      </w:pPr>
    </w:p>
    <w:p w14:paraId="0FD46DB5" w14:textId="77777777" w:rsidR="00D22CC6" w:rsidRDefault="00D22CC6" w:rsidP="00D22CC6">
      <w:pPr>
        <w:spacing w:after="0"/>
        <w:jc w:val="both"/>
        <w:rPr>
          <w:ins w:id="5048" w:author="EUGENIA ARCE LONDONO" w:date="2015-04-29T09:25:00Z"/>
          <w:rFonts w:ascii="Times New Roman" w:hAnsi="Times New Roman" w:cs="Times New Roman"/>
          <w:b/>
          <w:color w:val="000000" w:themeColor="text1"/>
        </w:rPr>
      </w:pPr>
      <w:r w:rsidRPr="00571BC8">
        <w:rPr>
          <w:rFonts w:ascii="Times New Roman" w:hAnsi="Times New Roman" w:cs="Times New Roman"/>
          <w:b/>
          <w:color w:val="000000" w:themeColor="text1"/>
        </w:rPr>
        <w:t>Ladillo</w:t>
      </w:r>
    </w:p>
    <w:p w14:paraId="638167CF"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 </w:t>
      </w:r>
    </w:p>
    <w:p w14:paraId="76784CBC" w14:textId="77777777" w:rsidR="00D22CC6" w:rsidRPr="00571BC8" w:rsidRDefault="00D22CC6" w:rsidP="00D22CC6">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Pr>
          <w:rFonts w:ascii="Times New Roman" w:hAnsi="Times New Roman" w:cs="Times New Roman"/>
          <w:b w:val="0"/>
          <w:color w:val="000000" w:themeColor="text1"/>
          <w:kern w:val="0"/>
          <w:sz w:val="24"/>
          <w:szCs w:val="24"/>
        </w:rPr>
        <w:t xml:space="preserve">El </w:t>
      </w:r>
      <w:del w:id="5049" w:author="EUGENIA ARCE LONDONO" w:date="2015-04-29T09:25:00Z">
        <w:r w:rsidRPr="00571BC8">
          <w:rPr>
            <w:rFonts w:ascii="Times New Roman" w:hAnsi="Times New Roman" w:cs="Times New Roman"/>
            <w:b w:val="0"/>
            <w:color w:val="000000" w:themeColor="text1"/>
            <w:kern w:val="0"/>
            <w:sz w:val="24"/>
            <w:szCs w:val="24"/>
          </w:rPr>
          <w:delText>Relieve</w:delText>
        </w:r>
      </w:del>
      <w:ins w:id="5050" w:author="EUGENIA ARCE LONDONO" w:date="2015-04-29T09:25:00Z">
        <w:r>
          <w:rPr>
            <w:rFonts w:ascii="Times New Roman" w:hAnsi="Times New Roman" w:cs="Times New Roman"/>
            <w:b w:val="0"/>
            <w:color w:val="000000" w:themeColor="text1"/>
            <w:kern w:val="0"/>
            <w:sz w:val="24"/>
            <w:szCs w:val="24"/>
          </w:rPr>
          <w:t>r</w:t>
        </w:r>
        <w:r w:rsidRPr="00571BC8">
          <w:rPr>
            <w:rFonts w:ascii="Times New Roman" w:hAnsi="Times New Roman" w:cs="Times New Roman"/>
            <w:b w:val="0"/>
            <w:color w:val="000000" w:themeColor="text1"/>
            <w:kern w:val="0"/>
            <w:sz w:val="24"/>
            <w:szCs w:val="24"/>
          </w:rPr>
          <w:t>elieve</w:t>
        </w:r>
      </w:ins>
      <w:r w:rsidRPr="00571BC8">
        <w:rPr>
          <w:rFonts w:ascii="Times New Roman" w:hAnsi="Times New Roman" w:cs="Times New Roman"/>
          <w:b w:val="0"/>
          <w:color w:val="000000" w:themeColor="text1"/>
          <w:kern w:val="0"/>
          <w:sz w:val="24"/>
          <w:szCs w:val="24"/>
        </w:rPr>
        <w:t xml:space="preserve"> de Asia</w:t>
      </w:r>
    </w:p>
    <w:p w14:paraId="0024AEA7" w14:textId="77777777" w:rsidR="00D22CC6" w:rsidRPr="00571BC8" w:rsidRDefault="00D22CC6" w:rsidP="00D22CC6">
      <w:pPr>
        <w:pStyle w:val="NormalWeb"/>
        <w:shd w:val="clear" w:color="auto" w:fill="FFFFFF"/>
        <w:spacing w:before="2" w:after="2"/>
        <w:jc w:val="both"/>
        <w:rPr>
          <w:rFonts w:ascii="Times New Roman" w:eastAsia="Times New Roman" w:hAnsi="Times New Roman"/>
          <w:color w:val="000000" w:themeColor="text1"/>
          <w:sz w:val="24"/>
          <w:szCs w:val="24"/>
          <w:lang w:val="es-CO" w:eastAsia="es-CO"/>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conocer el relieve asiático</w:t>
      </w:r>
    </w:p>
    <w:p w14:paraId="1A4CF4F1" w14:textId="77777777" w:rsidR="00D22CC6" w:rsidRPr="00571BC8" w:rsidRDefault="00D22CC6" w:rsidP="00D22CC6">
      <w:pPr>
        <w:spacing w:after="0"/>
        <w:jc w:val="both"/>
        <w:rPr>
          <w:rFonts w:ascii="Times New Roman" w:hAnsi="Times New Roman" w:cs="Times New Roman"/>
          <w:color w:val="000000" w:themeColor="text1"/>
        </w:rPr>
      </w:pPr>
      <w:del w:id="5051" w:author="EUGENIA ARCE LONDONO" w:date="2015-04-29T09:25:00Z">
        <w:r w:rsidRPr="00571BC8">
          <w:rPr>
            <w:rFonts w:ascii="Times New Roman" w:hAnsi="Times New Roman" w:cs="Times New Roman"/>
            <w:b/>
            <w:color w:val="000000" w:themeColor="text1"/>
          </w:rPr>
          <w:delText>Temporización</w:delText>
        </w:r>
      </w:del>
      <w:ins w:id="5052" w:author="EUGENIA ARCE LONDONO" w:date="2015-04-29T09:25:00Z">
        <w:r>
          <w:rPr>
            <w:rFonts w:ascii="Times New Roman" w:hAnsi="Times New Roman" w:cs="Times New Roman"/>
            <w:b/>
            <w:color w:val="000000" w:themeColor="text1"/>
          </w:rPr>
          <w:t>Dura</w:t>
        </w:r>
        <w:r w:rsidRPr="00571BC8">
          <w:rPr>
            <w:rFonts w:ascii="Times New Roman" w:hAnsi="Times New Roman" w:cs="Times New Roman"/>
            <w:b/>
            <w:color w:val="000000" w:themeColor="text1"/>
          </w:rPr>
          <w:t>ción</w:t>
        </w:r>
      </w:ins>
      <w:r w:rsidRPr="00571BC8">
        <w:rPr>
          <w:rFonts w:ascii="Times New Roman" w:hAnsi="Times New Roman" w:cs="Times New Roman"/>
          <w:b/>
          <w:color w:val="000000" w:themeColor="text1"/>
        </w:rPr>
        <w:t xml:space="preserve">: </w:t>
      </w:r>
      <w:r w:rsidRPr="00571BC8">
        <w:rPr>
          <w:rFonts w:ascii="Times New Roman" w:hAnsi="Times New Roman" w:cs="Times New Roman"/>
          <w:color w:val="000000" w:themeColor="text1"/>
        </w:rPr>
        <w:t>25 minutos</w:t>
      </w:r>
    </w:p>
    <w:p w14:paraId="155D84D7"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 xml:space="preserve">Exposición </w:t>
      </w:r>
    </w:p>
    <w:p w14:paraId="3FBDF24B"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75051080" w14:textId="77777777" w:rsidR="00D22CC6" w:rsidRPr="00571BC8" w:rsidRDefault="00D22CC6" w:rsidP="00D22CC6">
      <w:pPr>
        <w:spacing w:after="0"/>
        <w:jc w:val="both"/>
        <w:rPr>
          <w:rFonts w:ascii="Times New Roman" w:hAnsi="Times New Roman" w:cs="Times New Roman"/>
          <w:color w:val="000000" w:themeColor="text1"/>
        </w:rPr>
      </w:pPr>
    </w:p>
    <w:p w14:paraId="5E56E813"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4711F832" w14:textId="77777777" w:rsidR="00D22CC6" w:rsidRPr="00571BC8" w:rsidRDefault="00D22CC6" w:rsidP="00D22CC6">
      <w:pPr>
        <w:shd w:val="clear" w:color="auto" w:fill="FFFFFF"/>
        <w:spacing w:after="0"/>
        <w:rPr>
          <w:rFonts w:ascii="Times New Roman" w:hAnsi="Times New Roman" w:cs="Times New Roman"/>
          <w:b/>
          <w:color w:val="000000" w:themeColor="text1"/>
        </w:rPr>
      </w:pPr>
    </w:p>
    <w:p w14:paraId="176B6118"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Objetivo</w:t>
      </w:r>
    </w:p>
    <w:p w14:paraId="0D78A1C6"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Este interactivo permite conocer las principales características del relieve asiático a partir de una aproximación al mapa de Asia y de una serie de preguntas sobre alguna de sus unidades de relieve.</w:t>
      </w:r>
    </w:p>
    <w:p w14:paraId="67E2EA6A" w14:textId="77777777" w:rsidR="00D22CC6" w:rsidRPr="00571BC8" w:rsidRDefault="00D22CC6" w:rsidP="00D22CC6">
      <w:pPr>
        <w:shd w:val="clear" w:color="auto" w:fill="FFFFFF"/>
        <w:spacing w:after="0"/>
        <w:rPr>
          <w:rFonts w:ascii="Times New Roman" w:hAnsi="Times New Roman" w:cs="Times New Roman"/>
          <w:b/>
          <w:color w:val="000000" w:themeColor="text1"/>
        </w:rPr>
      </w:pPr>
    </w:p>
    <w:p w14:paraId="0747DB46"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6AB3BC15"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Durante </w:t>
      </w:r>
      <w:del w:id="5053" w:author="TOSHIBA" w:date="2015-10-31T09:49:00Z">
        <w:r w:rsidRPr="00571BC8" w:rsidDel="0040345D">
          <w:rPr>
            <w:rFonts w:ascii="Times New Roman" w:hAnsi="Times New Roman" w:cs="Times New Roman"/>
            <w:b/>
            <w:color w:val="000000" w:themeColor="text1"/>
          </w:rPr>
          <w:delText xml:space="preserve">de </w:delText>
        </w:r>
      </w:del>
      <w:r w:rsidRPr="00571BC8">
        <w:rPr>
          <w:rFonts w:ascii="Times New Roman" w:hAnsi="Times New Roman" w:cs="Times New Roman"/>
          <w:b/>
          <w:color w:val="000000" w:themeColor="text1"/>
        </w:rPr>
        <w:t>la presentación</w:t>
      </w:r>
    </w:p>
    <w:p w14:paraId="0C435F8D" w14:textId="77777777" w:rsidR="00D22CC6" w:rsidRPr="00571BC8" w:rsidRDefault="00D22CC6" w:rsidP="00D22CC6">
      <w:pPr>
        <w:shd w:val="clear" w:color="auto" w:fill="FFFFFF"/>
        <w:spacing w:after="0"/>
        <w:rPr>
          <w:rFonts w:ascii="Times New Roman" w:hAnsi="Times New Roman" w:cs="Times New Roman"/>
          <w:color w:val="000000" w:themeColor="text1"/>
        </w:rPr>
      </w:pPr>
    </w:p>
    <w:p w14:paraId="0FB5699C"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El recurso presenta las principales unidades de</w:t>
      </w:r>
      <w:ins w:id="5054" w:author="TOSHIBA" w:date="2015-10-31T09:49:00Z">
        <w:r w:rsidR="0040345D">
          <w:rPr>
            <w:rFonts w:ascii="Times New Roman" w:hAnsi="Times New Roman" w:cs="Times New Roman"/>
            <w:color w:val="000000" w:themeColor="text1"/>
          </w:rPr>
          <w:t>l</w:t>
        </w:r>
      </w:ins>
      <w:r w:rsidRPr="00571BC8">
        <w:rPr>
          <w:rFonts w:ascii="Times New Roman" w:hAnsi="Times New Roman" w:cs="Times New Roman"/>
          <w:color w:val="000000" w:themeColor="text1"/>
        </w:rPr>
        <w:t xml:space="preserve"> relieve asiático. Los estudiantes deberán describir qué formas observan en el mapa de la pantalla inicial. A partir de aquí y </w:t>
      </w:r>
      <w:r>
        <w:rPr>
          <w:rFonts w:ascii="Times New Roman" w:hAnsi="Times New Roman" w:cs="Times New Roman"/>
          <w:color w:val="000000" w:themeColor="text1"/>
        </w:rPr>
        <w:t xml:space="preserve">a medida </w:t>
      </w:r>
      <w:r w:rsidRPr="00571BC8">
        <w:rPr>
          <w:rFonts w:ascii="Times New Roman" w:hAnsi="Times New Roman" w:cs="Times New Roman"/>
          <w:color w:val="000000" w:themeColor="text1"/>
        </w:rPr>
        <w:t>que se avance en la explicación, se llamará la atención sobre las principales características del continente</w:t>
      </w:r>
      <w:ins w:id="5055" w:author="EUGENIA ARCE LONDONO" w:date="2015-04-29T09:25:00Z">
        <w:r>
          <w:rPr>
            <w:rFonts w:ascii="Times New Roman" w:hAnsi="Times New Roman" w:cs="Times New Roman"/>
            <w:color w:val="000000" w:themeColor="text1"/>
          </w:rPr>
          <w:t>.</w:t>
        </w:r>
      </w:ins>
      <w:r w:rsidRPr="00571BC8">
        <w:rPr>
          <w:rFonts w:ascii="Times New Roman" w:hAnsi="Times New Roman" w:cs="Times New Roman"/>
          <w:color w:val="000000" w:themeColor="text1"/>
        </w:rPr>
        <w:t xml:space="preserve"> </w:t>
      </w:r>
    </w:p>
    <w:p w14:paraId="3DA140CA"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6E3F6B48"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En las fichas del interactivo se plantean una serie de preguntas. Los estudiantes pueden utilizar la </w:t>
      </w:r>
      <w:r w:rsidRPr="00ED55A8">
        <w:rPr>
          <w:rFonts w:ascii="Times New Roman" w:hAnsi="Times New Roman"/>
          <w:i/>
          <w:color w:val="000000" w:themeColor="text1"/>
          <w:rPrChange w:id="5056" w:author="EUGENIA ARCE LONDONO" w:date="2015-04-29T09:25:00Z">
            <w:rPr>
              <w:rFonts w:ascii="Times New Roman" w:hAnsi="Times New Roman"/>
              <w:color w:val="000000" w:themeColor="text1"/>
            </w:rPr>
          </w:rPrChange>
        </w:rPr>
        <w:t>Gran Enciclopedia Planeta</w:t>
      </w:r>
      <w:r w:rsidRPr="00571BC8">
        <w:rPr>
          <w:rFonts w:ascii="Times New Roman" w:hAnsi="Times New Roman" w:cs="Times New Roman"/>
          <w:color w:val="000000" w:themeColor="text1"/>
        </w:rPr>
        <w:t xml:space="preserve"> para resolverlas. Estas preguntas son:</w:t>
      </w:r>
    </w:p>
    <w:p w14:paraId="1203AA8F"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31B2FE1A" w14:textId="77777777" w:rsidR="00D22CC6" w:rsidRDefault="00D22CC6" w:rsidP="00D22CC6">
      <w:pPr>
        <w:pStyle w:val="Prrafodelista"/>
        <w:numPr>
          <w:ilvl w:val="0"/>
          <w:numId w:val="39"/>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¿Quién fue el primer alpinista en coronar el Everest</w:t>
      </w:r>
      <w:del w:id="5057" w:author="EUGENIA ARCE LONDONO" w:date="2015-04-29T09:25:00Z">
        <w:r w:rsidRPr="00571BC8">
          <w:rPr>
            <w:rFonts w:ascii="Times New Roman" w:hAnsi="Times New Roman" w:cs="Times New Roman"/>
            <w:color w:val="000000" w:themeColor="text1"/>
          </w:rPr>
          <w:delText>? E.</w:delText>
        </w:r>
      </w:del>
      <w:ins w:id="5058" w:author="EUGENIA ARCE LONDONO" w:date="2015-04-29T09:25:00Z">
        <w:r>
          <w:rPr>
            <w:rFonts w:ascii="Times New Roman" w:hAnsi="Times New Roman" w:cs="Times New Roman"/>
            <w:color w:val="000000" w:themeColor="text1"/>
          </w:rPr>
          <w:t xml:space="preserve"> y cuándo lo hizo</w:t>
        </w:r>
        <w:r w:rsidRPr="00571BC8">
          <w:rPr>
            <w:rFonts w:ascii="Times New Roman" w:hAnsi="Times New Roman" w:cs="Times New Roman"/>
            <w:color w:val="000000" w:themeColor="text1"/>
          </w:rPr>
          <w:t>?</w:t>
        </w:r>
        <w:del w:id="5059" w:author="TOSHIBA" w:date="2015-10-28T12:18:00Z">
          <w:r w:rsidRPr="00571BC8" w:rsidDel="00225EC7">
            <w:rPr>
              <w:rFonts w:ascii="Times New Roman" w:hAnsi="Times New Roman" w:cs="Times New Roman"/>
              <w:color w:val="000000" w:themeColor="text1"/>
            </w:rPr>
            <w:delText> </w:delText>
          </w:r>
        </w:del>
      </w:ins>
      <w:moveFromRangeStart w:id="5060" w:author="EUGENIA ARCE LONDONO" w:date="2015-04-29T09:25:00Z" w:name="move418062835"/>
      <w:moveFrom w:id="5061" w:author="EUGENIA ARCE LONDONO" w:date="2015-04-29T09:25:00Z">
        <w:del w:id="5062" w:author="TOSHIBA" w:date="2015-10-28T12:18:00Z">
          <w:r w:rsidRPr="00ED55A8" w:rsidDel="00225EC7">
            <w:rPr>
              <w:rFonts w:ascii="Times New Roman" w:hAnsi="Times New Roman" w:cs="Times New Roman"/>
              <w:color w:val="000000" w:themeColor="text1"/>
            </w:rPr>
            <w:delText xml:space="preserve"> </w:delText>
          </w:r>
        </w:del>
      </w:moveFrom>
      <w:ins w:id="5063" w:author="TOSHIBA" w:date="2015-10-28T12:18:00Z">
        <w:r w:rsidR="00225EC7">
          <w:rPr>
            <w:rFonts w:ascii="Times New Roman" w:hAnsi="Times New Roman" w:cs="Times New Roman"/>
            <w:color w:val="000000" w:themeColor="text1"/>
          </w:rPr>
          <w:t xml:space="preserve"> </w:t>
        </w:r>
      </w:ins>
      <w:moveFrom w:id="5064" w:author="EUGENIA ARCE LONDONO" w:date="2015-04-29T09:25:00Z">
        <w:r w:rsidRPr="00ED55A8">
          <w:rPr>
            <w:rFonts w:ascii="Times New Roman" w:hAnsi="Times New Roman" w:cs="Times New Roman"/>
            <w:color w:val="000000" w:themeColor="text1"/>
          </w:rPr>
          <w:t>Hillary y el sherpa B.N. Tensing,</w:t>
        </w:r>
      </w:moveFrom>
      <w:moveFromRangeEnd w:id="5060"/>
      <w:del w:id="5065" w:author="EUGENIA ARCE LONDONO" w:date="2015-04-29T09:25:00Z">
        <w:r w:rsidRPr="00571BC8">
          <w:rPr>
            <w:rFonts w:ascii="Times New Roman" w:hAnsi="Times New Roman" w:cs="Times New Roman"/>
            <w:color w:val="000000" w:themeColor="text1"/>
          </w:rPr>
          <w:delText> 29 de mayo de 1953.</w:delText>
        </w:r>
      </w:del>
    </w:p>
    <w:p w14:paraId="3ACAF03B" w14:textId="77777777" w:rsidR="00D22CC6" w:rsidRPr="00ED55A8" w:rsidRDefault="00D22CC6" w:rsidP="00D22CC6">
      <w:pPr>
        <w:shd w:val="clear" w:color="auto" w:fill="FFFFFF"/>
        <w:spacing w:after="0"/>
        <w:ind w:left="720"/>
        <w:rPr>
          <w:ins w:id="5066" w:author="EUGENIA ARCE LONDONO" w:date="2015-04-29T09:25:00Z"/>
          <w:rFonts w:ascii="Times New Roman" w:hAnsi="Times New Roman" w:cs="Times New Roman"/>
          <w:color w:val="000000" w:themeColor="text1"/>
        </w:rPr>
      </w:pPr>
      <w:ins w:id="5067" w:author="EUGENIA ARCE LONDONO" w:date="2015-04-29T09:25:00Z">
        <w:r w:rsidRPr="00ED55A8">
          <w:rPr>
            <w:rFonts w:ascii="Times New Roman" w:hAnsi="Times New Roman" w:cs="Times New Roman"/>
            <w:color w:val="000000" w:themeColor="text1"/>
          </w:rPr>
          <w:t>E.</w:t>
        </w:r>
      </w:ins>
      <w:moveToRangeStart w:id="5068" w:author="EUGENIA ARCE LONDONO" w:date="2015-04-29T09:25:00Z" w:name="move418062835"/>
      <w:moveTo w:id="5069" w:author="EUGENIA ARCE LONDONO" w:date="2015-04-29T09:25:00Z">
        <w:r w:rsidRPr="00ED55A8">
          <w:rPr>
            <w:rFonts w:ascii="Times New Roman" w:hAnsi="Times New Roman" w:cs="Times New Roman"/>
            <w:color w:val="000000" w:themeColor="text1"/>
          </w:rPr>
          <w:t xml:space="preserve"> Hillary y el sherpa B.N. </w:t>
        </w:r>
        <w:proofErr w:type="spellStart"/>
        <w:r w:rsidRPr="00ED55A8">
          <w:rPr>
            <w:rFonts w:ascii="Times New Roman" w:hAnsi="Times New Roman" w:cs="Times New Roman"/>
            <w:color w:val="000000" w:themeColor="text1"/>
          </w:rPr>
          <w:t>Tensing</w:t>
        </w:r>
        <w:proofErr w:type="spellEnd"/>
        <w:r w:rsidRPr="00ED55A8">
          <w:rPr>
            <w:rFonts w:ascii="Times New Roman" w:hAnsi="Times New Roman" w:cs="Times New Roman"/>
            <w:color w:val="000000" w:themeColor="text1"/>
          </w:rPr>
          <w:t>,</w:t>
        </w:r>
      </w:moveTo>
      <w:moveToRangeEnd w:id="5068"/>
      <w:ins w:id="5070" w:author="EUGENIA ARCE LONDONO" w:date="2015-04-29T09:25:00Z">
        <w:r>
          <w:rPr>
            <w:rFonts w:ascii="Times New Roman" w:hAnsi="Times New Roman" w:cs="Times New Roman"/>
            <w:color w:val="000000" w:themeColor="text1"/>
          </w:rPr>
          <w:t xml:space="preserve"> el</w:t>
        </w:r>
        <w:r w:rsidRPr="00ED55A8">
          <w:rPr>
            <w:rFonts w:ascii="Times New Roman" w:hAnsi="Times New Roman" w:cs="Times New Roman"/>
            <w:color w:val="000000" w:themeColor="text1"/>
          </w:rPr>
          <w:t> 29 de mayo de 1953.</w:t>
        </w:r>
      </w:ins>
    </w:p>
    <w:p w14:paraId="166ED789" w14:textId="77777777" w:rsidR="00D22CC6" w:rsidRDefault="00D22CC6" w:rsidP="00D22CC6">
      <w:pPr>
        <w:pStyle w:val="Prrafodelista"/>
        <w:numPr>
          <w:ilvl w:val="0"/>
          <w:numId w:val="39"/>
        </w:numPr>
        <w:shd w:val="clear" w:color="auto" w:fill="FFFFFF"/>
        <w:spacing w:after="0"/>
        <w:rPr>
          <w:ins w:id="5071" w:author="EUGENIA ARCE LONDONO" w:date="2015-04-29T09:25:00Z"/>
          <w:rFonts w:ascii="Times New Roman" w:hAnsi="Times New Roman" w:cs="Times New Roman"/>
          <w:color w:val="000000" w:themeColor="text1"/>
        </w:rPr>
      </w:pPr>
      <w:r w:rsidRPr="00571BC8">
        <w:rPr>
          <w:rFonts w:ascii="Times New Roman" w:hAnsi="Times New Roman" w:cs="Times New Roman"/>
          <w:color w:val="000000" w:themeColor="text1"/>
        </w:rPr>
        <w:t>¿Conoces alguno de los ríos del T</w:t>
      </w:r>
      <w:del w:id="5072" w:author="TOSHIBA" w:date="2015-10-31T09:50:00Z">
        <w:r w:rsidRPr="00571BC8" w:rsidDel="0040345D">
          <w:rPr>
            <w:rFonts w:ascii="Times New Roman" w:hAnsi="Times New Roman" w:cs="Times New Roman"/>
            <w:color w:val="000000" w:themeColor="text1"/>
          </w:rPr>
          <w:delText>i</w:delText>
        </w:r>
      </w:del>
      <w:ins w:id="5073" w:author="TOSHIBA" w:date="2015-10-31T09:50:00Z">
        <w:r w:rsidR="0040345D">
          <w:rPr>
            <w:rFonts w:ascii="Times New Roman" w:hAnsi="Times New Roman" w:cs="Times New Roman"/>
            <w:color w:val="000000" w:themeColor="text1"/>
          </w:rPr>
          <w:t>í</w:t>
        </w:r>
      </w:ins>
      <w:r w:rsidRPr="00571BC8">
        <w:rPr>
          <w:rFonts w:ascii="Times New Roman" w:hAnsi="Times New Roman" w:cs="Times New Roman"/>
          <w:color w:val="000000" w:themeColor="text1"/>
        </w:rPr>
        <w:t>bet? </w:t>
      </w:r>
    </w:p>
    <w:p w14:paraId="354F5CEA" w14:textId="77777777" w:rsidR="00D22CC6" w:rsidRPr="008555DB" w:rsidRDefault="00D22CC6">
      <w:pPr>
        <w:pStyle w:val="Prrafodelista"/>
        <w:shd w:val="clear" w:color="auto" w:fill="FFFFFF"/>
        <w:spacing w:after="0"/>
        <w:rPr>
          <w:rFonts w:ascii="Times New Roman" w:hAnsi="Times New Roman"/>
          <w:color w:val="000000" w:themeColor="text1"/>
          <w:lang w:val="en-US"/>
          <w:rPrChange w:id="5074" w:author="EUGENIA ARCE LONDONO" w:date="2015-04-29T09:25:00Z">
            <w:rPr>
              <w:rFonts w:ascii="Times New Roman" w:hAnsi="Times New Roman"/>
              <w:color w:val="000000" w:themeColor="text1"/>
            </w:rPr>
          </w:rPrChange>
        </w:rPr>
        <w:pPrChange w:id="5075" w:author="EUGENIA ARCE LONDONO" w:date="2015-04-29T09:25:00Z">
          <w:pPr>
            <w:pStyle w:val="Prrafodelista"/>
            <w:numPr>
              <w:numId w:val="39"/>
            </w:numPr>
            <w:shd w:val="clear" w:color="auto" w:fill="FFFFFF"/>
            <w:spacing w:after="0"/>
            <w:ind w:hanging="360"/>
          </w:pPr>
        </w:pPrChange>
      </w:pPr>
      <w:r w:rsidRPr="008555DB">
        <w:rPr>
          <w:rFonts w:ascii="Times New Roman" w:hAnsi="Times New Roman"/>
          <w:color w:val="000000" w:themeColor="text1"/>
          <w:lang w:val="en-US"/>
          <w:rPrChange w:id="5076" w:author="EUGENIA ARCE LONDONO" w:date="2015-04-29T09:25:00Z">
            <w:rPr>
              <w:rFonts w:ascii="Times New Roman" w:hAnsi="Times New Roman"/>
              <w:color w:val="000000" w:themeColor="text1"/>
            </w:rPr>
          </w:rPrChange>
        </w:rPr>
        <w:t>Indo, Brahmaputra, Huang He, Yangzi</w:t>
      </w:r>
      <w:ins w:id="5077" w:author="EUGENIA ARCE LONDONO" w:date="2015-04-29T09:25:00Z">
        <w:r w:rsidRPr="008555DB">
          <w:rPr>
            <w:rFonts w:ascii="Times New Roman" w:hAnsi="Times New Roman" w:cs="Times New Roman"/>
            <w:color w:val="000000" w:themeColor="text1"/>
            <w:lang w:val="en-US"/>
          </w:rPr>
          <w:t xml:space="preserve"> Jiang</w:t>
        </w:r>
      </w:ins>
      <w:r w:rsidRPr="008555DB">
        <w:rPr>
          <w:rFonts w:ascii="Times New Roman" w:hAnsi="Times New Roman"/>
          <w:color w:val="000000" w:themeColor="text1"/>
          <w:lang w:val="en-US"/>
          <w:rPrChange w:id="5078" w:author="EUGENIA ARCE LONDONO" w:date="2015-04-29T09:25:00Z">
            <w:rPr>
              <w:rFonts w:ascii="Times New Roman" w:hAnsi="Times New Roman"/>
              <w:color w:val="000000" w:themeColor="text1"/>
            </w:rPr>
          </w:rPrChange>
        </w:rPr>
        <w:t>, Mekong, etc.</w:t>
      </w:r>
    </w:p>
    <w:p w14:paraId="40AC550D" w14:textId="77777777" w:rsidR="00D22CC6" w:rsidRDefault="00D22CC6" w:rsidP="00D22CC6">
      <w:pPr>
        <w:pStyle w:val="Prrafodelista"/>
        <w:numPr>
          <w:ilvl w:val="0"/>
          <w:numId w:val="39"/>
        </w:numPr>
        <w:shd w:val="clear" w:color="auto" w:fill="FFFFFF"/>
        <w:spacing w:after="0"/>
        <w:rPr>
          <w:ins w:id="5079" w:author="EUGENIA ARCE LONDONO" w:date="2015-04-29T09:25:00Z"/>
          <w:rFonts w:ascii="Times New Roman" w:hAnsi="Times New Roman" w:cs="Times New Roman"/>
          <w:color w:val="000000" w:themeColor="text1"/>
        </w:rPr>
      </w:pPr>
      <w:r w:rsidRPr="00571BC8">
        <w:rPr>
          <w:rFonts w:ascii="Times New Roman" w:hAnsi="Times New Roman" w:cs="Times New Roman"/>
          <w:color w:val="000000" w:themeColor="text1"/>
        </w:rPr>
        <w:t xml:space="preserve">¿Por qué el monte </w:t>
      </w:r>
      <w:proofErr w:type="spellStart"/>
      <w:r w:rsidRPr="00571BC8">
        <w:rPr>
          <w:rFonts w:ascii="Times New Roman" w:hAnsi="Times New Roman" w:cs="Times New Roman"/>
          <w:color w:val="000000" w:themeColor="text1"/>
        </w:rPr>
        <w:t>Fuji-Yama</w:t>
      </w:r>
      <w:proofErr w:type="spellEnd"/>
      <w:r w:rsidRPr="00571BC8">
        <w:rPr>
          <w:rFonts w:ascii="Times New Roman" w:hAnsi="Times New Roman" w:cs="Times New Roman"/>
          <w:color w:val="000000" w:themeColor="text1"/>
        </w:rPr>
        <w:t xml:space="preserve"> es tan importante para los japoneses? </w:t>
      </w:r>
    </w:p>
    <w:p w14:paraId="2E47979C" w14:textId="77777777" w:rsidR="00D22CC6" w:rsidRPr="00571BC8" w:rsidRDefault="00D22CC6">
      <w:pPr>
        <w:pStyle w:val="Prrafodelista"/>
        <w:shd w:val="clear" w:color="auto" w:fill="FFFFFF"/>
        <w:spacing w:after="0"/>
        <w:rPr>
          <w:rFonts w:ascii="Times New Roman" w:hAnsi="Times New Roman" w:cs="Times New Roman"/>
          <w:color w:val="000000" w:themeColor="text1"/>
        </w:rPr>
        <w:pPrChange w:id="5080" w:author="EUGENIA ARCE LONDONO" w:date="2015-04-29T09:25:00Z">
          <w:pPr>
            <w:pStyle w:val="Prrafodelista"/>
            <w:numPr>
              <w:numId w:val="39"/>
            </w:numPr>
            <w:shd w:val="clear" w:color="auto" w:fill="FFFFFF"/>
            <w:spacing w:after="0"/>
            <w:ind w:hanging="360"/>
          </w:pPr>
        </w:pPrChange>
      </w:pPr>
      <w:r w:rsidRPr="00571BC8">
        <w:rPr>
          <w:rFonts w:ascii="Times New Roman" w:hAnsi="Times New Roman" w:cs="Times New Roman"/>
          <w:color w:val="000000" w:themeColor="text1"/>
        </w:rPr>
        <w:t>Es una montaña sagrada donde hay templos y santuarios.</w:t>
      </w:r>
    </w:p>
    <w:p w14:paraId="0B9004E1" w14:textId="77777777" w:rsidR="00D22CC6" w:rsidRDefault="00D22CC6" w:rsidP="00D22CC6">
      <w:pPr>
        <w:pStyle w:val="Prrafodelista"/>
        <w:numPr>
          <w:ilvl w:val="0"/>
          <w:numId w:val="39"/>
        </w:numPr>
        <w:shd w:val="clear" w:color="auto" w:fill="FFFFFF"/>
        <w:spacing w:after="0"/>
        <w:rPr>
          <w:ins w:id="5081" w:author="EUGENIA ARCE LONDONO" w:date="2015-04-29T09:25:00Z"/>
          <w:rFonts w:ascii="Times New Roman" w:hAnsi="Times New Roman" w:cs="Times New Roman"/>
          <w:color w:val="000000" w:themeColor="text1"/>
        </w:rPr>
      </w:pPr>
      <w:r w:rsidRPr="00571BC8">
        <w:rPr>
          <w:rFonts w:ascii="Times New Roman" w:hAnsi="Times New Roman" w:cs="Times New Roman"/>
          <w:color w:val="000000" w:themeColor="text1"/>
        </w:rPr>
        <w:t>¿Qué paisajes son propio</w:t>
      </w:r>
      <w:r>
        <w:rPr>
          <w:rFonts w:ascii="Times New Roman" w:hAnsi="Times New Roman" w:cs="Times New Roman"/>
          <w:color w:val="000000" w:themeColor="text1"/>
        </w:rPr>
        <w:t xml:space="preserve">s de la </w:t>
      </w:r>
      <w:del w:id="5082" w:author="EUGENIA ARCE LONDONO" w:date="2015-04-29T09:25:00Z">
        <w:r w:rsidRPr="00571BC8">
          <w:rPr>
            <w:rFonts w:ascii="Times New Roman" w:hAnsi="Times New Roman" w:cs="Times New Roman"/>
            <w:color w:val="000000" w:themeColor="text1"/>
          </w:rPr>
          <w:delText>Llanura</w:delText>
        </w:r>
      </w:del>
      <w:ins w:id="5083" w:author="EUGENIA ARCE LONDONO" w:date="2015-04-29T09:25:00Z">
        <w:r>
          <w:rPr>
            <w:rFonts w:ascii="Times New Roman" w:hAnsi="Times New Roman" w:cs="Times New Roman"/>
            <w:color w:val="000000" w:themeColor="text1"/>
          </w:rPr>
          <w:t>l</w:t>
        </w:r>
        <w:r w:rsidRPr="00571BC8">
          <w:rPr>
            <w:rFonts w:ascii="Times New Roman" w:hAnsi="Times New Roman" w:cs="Times New Roman"/>
            <w:color w:val="000000" w:themeColor="text1"/>
          </w:rPr>
          <w:t>lanura</w:t>
        </w:r>
      </w:ins>
      <w:r w:rsidRPr="00571BC8">
        <w:rPr>
          <w:rFonts w:ascii="Times New Roman" w:hAnsi="Times New Roman" w:cs="Times New Roman"/>
          <w:color w:val="000000" w:themeColor="text1"/>
        </w:rPr>
        <w:t xml:space="preserve"> de Siberia Occidental? </w:t>
      </w:r>
    </w:p>
    <w:p w14:paraId="2F17F0F9" w14:textId="77777777" w:rsidR="00D22CC6" w:rsidRPr="00571BC8" w:rsidRDefault="00D22CC6">
      <w:pPr>
        <w:pStyle w:val="Prrafodelista"/>
        <w:shd w:val="clear" w:color="auto" w:fill="FFFFFF"/>
        <w:spacing w:after="0"/>
        <w:rPr>
          <w:rFonts w:ascii="Times New Roman" w:hAnsi="Times New Roman" w:cs="Times New Roman"/>
          <w:color w:val="000000" w:themeColor="text1"/>
        </w:rPr>
        <w:pPrChange w:id="5084" w:author="EUGENIA ARCE LONDONO" w:date="2015-04-29T09:25:00Z">
          <w:pPr>
            <w:pStyle w:val="Prrafodelista"/>
            <w:numPr>
              <w:numId w:val="39"/>
            </w:numPr>
            <w:shd w:val="clear" w:color="auto" w:fill="FFFFFF"/>
            <w:spacing w:after="0"/>
            <w:ind w:hanging="360"/>
          </w:pPr>
        </w:pPrChange>
      </w:pPr>
      <w:r w:rsidRPr="00571BC8">
        <w:rPr>
          <w:rFonts w:ascii="Times New Roman" w:hAnsi="Times New Roman" w:cs="Times New Roman"/>
          <w:color w:val="000000" w:themeColor="text1"/>
        </w:rPr>
        <w:t>La tundra y la taiga, propios de paisajes fríos.</w:t>
      </w:r>
    </w:p>
    <w:p w14:paraId="44845401" w14:textId="77777777" w:rsidR="00D22CC6" w:rsidRDefault="00D22CC6" w:rsidP="00D22CC6">
      <w:pPr>
        <w:pStyle w:val="Prrafodelista"/>
        <w:numPr>
          <w:ilvl w:val="0"/>
          <w:numId w:val="39"/>
        </w:numPr>
        <w:shd w:val="clear" w:color="auto" w:fill="FFFFFF"/>
        <w:spacing w:after="0"/>
        <w:rPr>
          <w:ins w:id="5085" w:author="EUGENIA ARCE LONDONO" w:date="2015-04-29T09:25:00Z"/>
          <w:rFonts w:ascii="Times New Roman" w:hAnsi="Times New Roman" w:cs="Times New Roman"/>
          <w:color w:val="000000" w:themeColor="text1"/>
        </w:rPr>
      </w:pPr>
      <w:r w:rsidRPr="00571BC8">
        <w:rPr>
          <w:rFonts w:ascii="Times New Roman" w:hAnsi="Times New Roman" w:cs="Times New Roman"/>
          <w:color w:val="000000" w:themeColor="text1"/>
        </w:rPr>
        <w:t xml:space="preserve">¿Cuáles </w:t>
      </w:r>
      <w:del w:id="5086" w:author="EUGENIA ARCE LONDONO" w:date="2015-04-29T09:25:00Z">
        <w:r w:rsidRPr="00571BC8">
          <w:rPr>
            <w:rFonts w:ascii="Times New Roman" w:hAnsi="Times New Roman" w:cs="Times New Roman"/>
            <w:color w:val="000000" w:themeColor="text1"/>
          </w:rPr>
          <w:delText>son los</w:delText>
        </w:r>
      </w:del>
      <w:ins w:id="5087" w:author="EUGENIA ARCE LONDONO" w:date="2015-04-29T09:25:00Z">
        <w:r>
          <w:rPr>
            <w:rFonts w:ascii="Times New Roman" w:hAnsi="Times New Roman" w:cs="Times New Roman"/>
            <w:color w:val="000000" w:themeColor="text1"/>
          </w:rPr>
          <w:t>elementos del relieve y monumentos arquitectónicos pueden considerarse</w:t>
        </w:r>
      </w:ins>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 xml:space="preserve">límites </w:t>
      </w:r>
      <w:del w:id="5088" w:author="EUGENIA ARCE LONDONO" w:date="2015-04-29T09:25:00Z">
        <w:r w:rsidRPr="00571BC8">
          <w:rPr>
            <w:rFonts w:ascii="Times New Roman" w:hAnsi="Times New Roman" w:cs="Times New Roman"/>
            <w:color w:val="000000" w:themeColor="text1"/>
          </w:rPr>
          <w:delText xml:space="preserve">naturales </w:delText>
        </w:r>
      </w:del>
      <w:r w:rsidRPr="00571BC8">
        <w:rPr>
          <w:rFonts w:ascii="Times New Roman" w:hAnsi="Times New Roman" w:cs="Times New Roman"/>
          <w:color w:val="000000" w:themeColor="text1"/>
        </w:rPr>
        <w:t>de Mongolia? </w:t>
      </w:r>
      <w:del w:id="5089" w:author="EUGENIA ARCE LONDONO" w:date="2015-04-29T09:25:00Z">
        <w:r w:rsidRPr="00571BC8">
          <w:rPr>
            <w:rFonts w:ascii="Times New Roman" w:hAnsi="Times New Roman" w:cs="Times New Roman"/>
            <w:color w:val="000000" w:themeColor="text1"/>
          </w:rPr>
          <w:delText>Limita</w:delText>
        </w:r>
      </w:del>
    </w:p>
    <w:p w14:paraId="23977226" w14:textId="402597F0" w:rsidR="00D22CC6" w:rsidRPr="00571BC8" w:rsidRDefault="00D22CC6">
      <w:pPr>
        <w:pStyle w:val="Prrafodelista"/>
        <w:shd w:val="clear" w:color="auto" w:fill="FFFFFF"/>
        <w:spacing w:after="0"/>
        <w:rPr>
          <w:rFonts w:ascii="Times New Roman" w:hAnsi="Times New Roman" w:cs="Times New Roman"/>
          <w:color w:val="000000" w:themeColor="text1"/>
        </w:rPr>
        <w:pPrChange w:id="5090" w:author="EUGENIA ARCE LONDONO" w:date="2015-04-29T09:25:00Z">
          <w:pPr>
            <w:pStyle w:val="Prrafodelista"/>
            <w:numPr>
              <w:numId w:val="39"/>
            </w:numPr>
            <w:shd w:val="clear" w:color="auto" w:fill="FFFFFF"/>
            <w:spacing w:after="0"/>
            <w:ind w:hanging="360"/>
          </w:pPr>
        </w:pPrChange>
      </w:pPr>
      <w:ins w:id="5091" w:author="EUGENIA ARCE LONDONO" w:date="2015-04-29T09:25:00Z">
        <w:r>
          <w:rPr>
            <w:rFonts w:ascii="Times New Roman" w:hAnsi="Times New Roman" w:cs="Times New Roman"/>
            <w:color w:val="000000" w:themeColor="text1"/>
          </w:rPr>
          <w:t>Mongolia l</w:t>
        </w:r>
        <w:r w:rsidRPr="00571BC8">
          <w:rPr>
            <w:rFonts w:ascii="Times New Roman" w:hAnsi="Times New Roman" w:cs="Times New Roman"/>
            <w:color w:val="000000" w:themeColor="text1"/>
          </w:rPr>
          <w:t>imita</w:t>
        </w:r>
      </w:ins>
      <w:r w:rsidRPr="00571BC8">
        <w:rPr>
          <w:rFonts w:ascii="Times New Roman" w:hAnsi="Times New Roman" w:cs="Times New Roman"/>
          <w:color w:val="000000" w:themeColor="text1"/>
        </w:rPr>
        <w:t xml:space="preserve"> al norte con los </w:t>
      </w:r>
      <w:commentRangeStart w:id="5092"/>
      <w:commentRangeStart w:id="5093"/>
      <w:r w:rsidRPr="00571BC8">
        <w:rPr>
          <w:rFonts w:ascii="Times New Roman" w:hAnsi="Times New Roman" w:cs="Times New Roman"/>
          <w:color w:val="000000" w:themeColor="text1"/>
        </w:rPr>
        <w:t xml:space="preserve">montes </w:t>
      </w:r>
      <w:proofErr w:type="spellStart"/>
      <w:r w:rsidRPr="00571BC8">
        <w:rPr>
          <w:rFonts w:ascii="Times New Roman" w:hAnsi="Times New Roman" w:cs="Times New Roman"/>
          <w:color w:val="000000" w:themeColor="text1"/>
        </w:rPr>
        <w:t>Sa</w:t>
      </w:r>
      <w:ins w:id="5094" w:author="Dayrtman Fajardo Vásquez" w:date="2015-11-12T19:14:00Z">
        <w:r w:rsidR="002C7B19">
          <w:rPr>
            <w:rFonts w:ascii="Times New Roman" w:hAnsi="Times New Roman" w:cs="Times New Roman"/>
            <w:color w:val="000000" w:themeColor="text1"/>
          </w:rPr>
          <w:t>yanes</w:t>
        </w:r>
      </w:ins>
      <w:proofErr w:type="spellEnd"/>
      <w:del w:id="5095" w:author="Dayrtman Fajardo Vásquez" w:date="2015-11-12T19:14:00Z">
        <w:r w:rsidRPr="00571BC8" w:rsidDel="002C7B19">
          <w:rPr>
            <w:rFonts w:ascii="Times New Roman" w:hAnsi="Times New Roman" w:cs="Times New Roman"/>
            <w:color w:val="000000" w:themeColor="text1"/>
          </w:rPr>
          <w:delText>iani</w:delText>
        </w:r>
      </w:del>
      <w:r w:rsidRPr="00571BC8">
        <w:rPr>
          <w:rFonts w:ascii="Times New Roman" w:hAnsi="Times New Roman" w:cs="Times New Roman"/>
          <w:color w:val="000000" w:themeColor="text1"/>
        </w:rPr>
        <w:t xml:space="preserve"> y </w:t>
      </w:r>
      <w:proofErr w:type="spellStart"/>
      <w:r w:rsidRPr="00571BC8">
        <w:rPr>
          <w:rFonts w:ascii="Times New Roman" w:hAnsi="Times New Roman" w:cs="Times New Roman"/>
          <w:color w:val="000000" w:themeColor="text1"/>
        </w:rPr>
        <w:t>Yáblono</w:t>
      </w:r>
      <w:del w:id="5096" w:author="Dayrtman Fajardo Vásquez" w:date="2015-11-12T19:15:00Z">
        <w:r w:rsidRPr="00571BC8" w:rsidDel="002C7B19">
          <w:rPr>
            <w:rFonts w:ascii="Times New Roman" w:hAnsi="Times New Roman" w:cs="Times New Roman"/>
            <w:color w:val="000000" w:themeColor="text1"/>
          </w:rPr>
          <w:delText>v</w:delText>
        </w:r>
      </w:del>
      <w:r w:rsidRPr="00571BC8">
        <w:rPr>
          <w:rFonts w:ascii="Times New Roman" w:hAnsi="Times New Roman" w:cs="Times New Roman"/>
          <w:color w:val="000000" w:themeColor="text1"/>
        </w:rPr>
        <w:t>i</w:t>
      </w:r>
      <w:commentRangeEnd w:id="5092"/>
      <w:proofErr w:type="spellEnd"/>
      <w:r w:rsidR="001C0A2F">
        <w:rPr>
          <w:rStyle w:val="Refdecomentario"/>
          <w:rFonts w:ascii="Calibri" w:eastAsia="Calibri" w:hAnsi="Calibri" w:cs="Times New Roman"/>
          <w:lang w:val="es-MX"/>
        </w:rPr>
        <w:commentReference w:id="5092"/>
      </w:r>
      <w:commentRangeEnd w:id="5093"/>
      <w:r w:rsidR="002C7B19">
        <w:rPr>
          <w:rStyle w:val="Refdecomentario"/>
          <w:rFonts w:ascii="Calibri" w:eastAsia="Calibri" w:hAnsi="Calibri" w:cs="Times New Roman"/>
          <w:lang w:val="es-MX"/>
        </w:rPr>
        <w:commentReference w:id="5093"/>
      </w:r>
      <w:r w:rsidRPr="00571BC8">
        <w:rPr>
          <w:rFonts w:ascii="Times New Roman" w:hAnsi="Times New Roman" w:cs="Times New Roman"/>
          <w:color w:val="000000" w:themeColor="text1"/>
        </w:rPr>
        <w:t>, al este con Manchuria y al sur con el</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Qilian</w:t>
      </w:r>
      <w:proofErr w:type="spellEnd"/>
      <w:del w:id="5097" w:author="Dayrtman Fajardo Vásquez" w:date="2015-11-12T19:15:00Z">
        <w:r w:rsidDel="002C7B19">
          <w:rPr>
            <w:rFonts w:ascii="Times New Roman" w:hAnsi="Times New Roman" w:cs="Times New Roman"/>
            <w:color w:val="000000" w:themeColor="text1"/>
          </w:rPr>
          <w:delText xml:space="preserve"> Shan</w:delText>
        </w:r>
      </w:del>
      <w:r>
        <w:rPr>
          <w:rFonts w:ascii="Times New Roman" w:hAnsi="Times New Roman" w:cs="Times New Roman"/>
          <w:color w:val="000000" w:themeColor="text1"/>
        </w:rPr>
        <w:t xml:space="preserve"> y la Gran Muralla </w:t>
      </w:r>
      <w:del w:id="5098" w:author="EUGENIA ARCE LONDONO" w:date="2015-04-29T09:25:00Z">
        <w:r w:rsidRPr="00571BC8">
          <w:rPr>
            <w:rFonts w:ascii="Times New Roman" w:hAnsi="Times New Roman" w:cs="Times New Roman"/>
            <w:color w:val="000000" w:themeColor="text1"/>
          </w:rPr>
          <w:delText>china</w:delText>
        </w:r>
      </w:del>
      <w:ins w:id="5099" w:author="EUGENIA ARCE LONDONO" w:date="2015-04-29T09:25:00Z">
        <w:r>
          <w:rPr>
            <w:rFonts w:ascii="Times New Roman" w:hAnsi="Times New Roman" w:cs="Times New Roman"/>
            <w:color w:val="000000" w:themeColor="text1"/>
          </w:rPr>
          <w:t>C</w:t>
        </w:r>
        <w:r w:rsidRPr="00571BC8">
          <w:rPr>
            <w:rFonts w:ascii="Times New Roman" w:hAnsi="Times New Roman" w:cs="Times New Roman"/>
            <w:color w:val="000000" w:themeColor="text1"/>
          </w:rPr>
          <w:t>hina</w:t>
        </w:r>
      </w:ins>
      <w:r w:rsidRPr="00571BC8">
        <w:rPr>
          <w:rFonts w:ascii="Times New Roman" w:hAnsi="Times New Roman" w:cs="Times New Roman"/>
          <w:color w:val="000000" w:themeColor="text1"/>
        </w:rPr>
        <w:t>.</w:t>
      </w:r>
    </w:p>
    <w:p w14:paraId="0402CFBC" w14:textId="77777777" w:rsidR="00D22CC6" w:rsidRDefault="00D22CC6" w:rsidP="00D22CC6">
      <w:pPr>
        <w:pStyle w:val="Prrafodelista"/>
        <w:numPr>
          <w:ilvl w:val="0"/>
          <w:numId w:val="39"/>
        </w:numPr>
        <w:shd w:val="clear" w:color="auto" w:fill="FFFFFF"/>
        <w:spacing w:after="0"/>
        <w:rPr>
          <w:ins w:id="5100" w:author="EUGENIA ARCE LONDONO" w:date="2015-04-29T09:25:00Z"/>
          <w:rFonts w:ascii="Times New Roman" w:hAnsi="Times New Roman" w:cs="Times New Roman"/>
          <w:color w:val="000000" w:themeColor="text1"/>
        </w:rPr>
      </w:pPr>
      <w:r w:rsidRPr="00571BC8">
        <w:rPr>
          <w:rFonts w:ascii="Times New Roman" w:hAnsi="Times New Roman" w:cs="Times New Roman"/>
          <w:color w:val="000000" w:themeColor="text1"/>
        </w:rPr>
        <w:t xml:space="preserve">¿Sabes qué es un </w:t>
      </w:r>
      <w:proofErr w:type="spellStart"/>
      <w:r w:rsidRPr="00571BC8">
        <w:rPr>
          <w:rFonts w:ascii="Times New Roman" w:hAnsi="Times New Roman" w:cs="Times New Roman"/>
          <w:color w:val="000000" w:themeColor="text1"/>
        </w:rPr>
        <w:t>uadi</w:t>
      </w:r>
      <w:proofErr w:type="spellEnd"/>
      <w:r w:rsidRPr="00571BC8">
        <w:rPr>
          <w:rFonts w:ascii="Times New Roman" w:hAnsi="Times New Roman" w:cs="Times New Roman"/>
          <w:color w:val="000000" w:themeColor="text1"/>
        </w:rPr>
        <w:t>? </w:t>
      </w:r>
      <w:del w:id="5101" w:author="EUGENIA ARCE LONDONO" w:date="2015-04-29T09:25:00Z">
        <w:r w:rsidRPr="00571BC8">
          <w:rPr>
            <w:rFonts w:ascii="Times New Roman" w:hAnsi="Times New Roman" w:cs="Times New Roman"/>
            <w:color w:val="000000" w:themeColor="text1"/>
          </w:rPr>
          <w:delText>Cauce</w:delText>
        </w:r>
      </w:del>
    </w:p>
    <w:p w14:paraId="7AE80E0D" w14:textId="77777777" w:rsidR="00D22CC6" w:rsidRPr="00571BC8" w:rsidRDefault="00D22CC6">
      <w:pPr>
        <w:pStyle w:val="Prrafodelista"/>
        <w:shd w:val="clear" w:color="auto" w:fill="FFFFFF"/>
        <w:spacing w:after="0"/>
        <w:rPr>
          <w:rFonts w:ascii="Times New Roman" w:hAnsi="Times New Roman" w:cs="Times New Roman"/>
          <w:color w:val="000000" w:themeColor="text1"/>
        </w:rPr>
        <w:pPrChange w:id="5102" w:author="EUGENIA ARCE LONDONO" w:date="2015-04-29T09:25:00Z">
          <w:pPr>
            <w:pStyle w:val="Prrafodelista"/>
            <w:numPr>
              <w:numId w:val="39"/>
            </w:numPr>
            <w:shd w:val="clear" w:color="auto" w:fill="FFFFFF"/>
            <w:spacing w:after="0"/>
            <w:ind w:hanging="360"/>
          </w:pPr>
        </w:pPrChange>
      </w:pPr>
      <w:ins w:id="5103" w:author="EUGENIA ARCE LONDONO" w:date="2015-04-29T09:25:00Z">
        <w:r>
          <w:rPr>
            <w:rFonts w:ascii="Times New Roman" w:hAnsi="Times New Roman" w:cs="Times New Roman"/>
            <w:color w:val="000000" w:themeColor="text1"/>
          </w:rPr>
          <w:t>Es el c</w:t>
        </w:r>
        <w:r w:rsidRPr="00571BC8">
          <w:rPr>
            <w:rFonts w:ascii="Times New Roman" w:hAnsi="Times New Roman" w:cs="Times New Roman"/>
            <w:color w:val="000000" w:themeColor="text1"/>
          </w:rPr>
          <w:t>auce</w:t>
        </w:r>
      </w:ins>
      <w:r w:rsidRPr="00571BC8">
        <w:rPr>
          <w:rFonts w:ascii="Times New Roman" w:hAnsi="Times New Roman" w:cs="Times New Roman"/>
          <w:color w:val="000000" w:themeColor="text1"/>
        </w:rPr>
        <w:t xml:space="preserve"> de los ríos propios de las zonas desérticas, secos la mayor parte del año.</w:t>
      </w:r>
    </w:p>
    <w:p w14:paraId="336FEFC0" w14:textId="77777777" w:rsidR="00D22CC6" w:rsidRDefault="00D22CC6" w:rsidP="00D22CC6">
      <w:pPr>
        <w:pStyle w:val="Prrafodelista"/>
        <w:numPr>
          <w:ilvl w:val="0"/>
          <w:numId w:val="39"/>
        </w:numPr>
        <w:shd w:val="clear" w:color="auto" w:fill="FFFFFF"/>
        <w:spacing w:after="0"/>
        <w:rPr>
          <w:ins w:id="5104" w:author="EUGENIA ARCE LONDONO" w:date="2015-04-29T09:25:00Z"/>
          <w:rFonts w:ascii="Times New Roman" w:hAnsi="Times New Roman" w:cs="Times New Roman"/>
          <w:color w:val="000000" w:themeColor="text1"/>
        </w:rPr>
      </w:pPr>
      <w:r w:rsidRPr="00571BC8">
        <w:rPr>
          <w:rFonts w:ascii="Times New Roman" w:hAnsi="Times New Roman" w:cs="Times New Roman"/>
          <w:color w:val="000000" w:themeColor="text1"/>
        </w:rPr>
        <w:t>¿</w:t>
      </w:r>
      <w:del w:id="5105" w:author="EUGENIA ARCE LONDONO" w:date="2015-04-29T09:25:00Z">
        <w:r w:rsidRPr="00571BC8">
          <w:rPr>
            <w:rFonts w:ascii="Times New Roman" w:hAnsi="Times New Roman" w:cs="Times New Roman"/>
            <w:color w:val="000000" w:themeColor="text1"/>
          </w:rPr>
          <w:delText>Sabes cuál</w:delText>
        </w:r>
      </w:del>
      <w:ins w:id="5106" w:author="EUGENIA ARCE LONDONO" w:date="2015-04-29T09:25:00Z">
        <w:r>
          <w:rPr>
            <w:rFonts w:ascii="Times New Roman" w:hAnsi="Times New Roman" w:cs="Times New Roman"/>
            <w:color w:val="000000" w:themeColor="text1"/>
          </w:rPr>
          <w:t>C</w:t>
        </w:r>
        <w:r w:rsidRPr="00571BC8">
          <w:rPr>
            <w:rFonts w:ascii="Times New Roman" w:hAnsi="Times New Roman" w:cs="Times New Roman"/>
            <w:color w:val="000000" w:themeColor="text1"/>
          </w:rPr>
          <w:t>uál</w:t>
        </w:r>
      </w:ins>
      <w:r w:rsidRPr="00571BC8">
        <w:rPr>
          <w:rFonts w:ascii="Times New Roman" w:hAnsi="Times New Roman" w:cs="Times New Roman"/>
          <w:color w:val="000000" w:themeColor="text1"/>
        </w:rPr>
        <w:t xml:space="preserve"> es la cumbre más alta de Java? </w:t>
      </w:r>
    </w:p>
    <w:p w14:paraId="684D694C" w14:textId="77777777" w:rsidR="00D22CC6" w:rsidRPr="00571BC8" w:rsidRDefault="00D22CC6">
      <w:pPr>
        <w:pStyle w:val="Prrafodelista"/>
        <w:shd w:val="clear" w:color="auto" w:fill="FFFFFF"/>
        <w:spacing w:after="0"/>
        <w:rPr>
          <w:rFonts w:ascii="Times New Roman" w:hAnsi="Times New Roman" w:cs="Times New Roman"/>
          <w:color w:val="000000" w:themeColor="text1"/>
        </w:rPr>
        <w:pPrChange w:id="5107" w:author="EUGENIA ARCE LONDONO" w:date="2015-04-29T09:25:00Z">
          <w:pPr>
            <w:pStyle w:val="Prrafodelista"/>
            <w:numPr>
              <w:numId w:val="39"/>
            </w:numPr>
            <w:shd w:val="clear" w:color="auto" w:fill="FFFFFF"/>
            <w:spacing w:after="0"/>
            <w:ind w:hanging="360"/>
          </w:pPr>
        </w:pPrChange>
      </w:pPr>
      <w:r>
        <w:rPr>
          <w:rFonts w:ascii="Times New Roman" w:hAnsi="Times New Roman" w:cs="Times New Roman"/>
          <w:color w:val="000000" w:themeColor="text1"/>
        </w:rPr>
        <w:t xml:space="preserve">El volcán </w:t>
      </w:r>
      <w:proofErr w:type="spellStart"/>
      <w:r>
        <w:rPr>
          <w:rFonts w:ascii="Times New Roman" w:hAnsi="Times New Roman" w:cs="Times New Roman"/>
          <w:color w:val="000000" w:themeColor="text1"/>
        </w:rPr>
        <w:t>Semeru</w:t>
      </w:r>
      <w:proofErr w:type="spellEnd"/>
      <w:r>
        <w:rPr>
          <w:rFonts w:ascii="Times New Roman" w:hAnsi="Times New Roman" w:cs="Times New Roman"/>
          <w:color w:val="000000" w:themeColor="text1"/>
        </w:rPr>
        <w:t>, con </w:t>
      </w:r>
      <w:del w:id="5108" w:author="EUGENIA ARCE LONDONO" w:date="2015-04-29T09:25:00Z">
        <w:r w:rsidRPr="00571BC8">
          <w:rPr>
            <w:rFonts w:ascii="Times New Roman" w:hAnsi="Times New Roman" w:cs="Times New Roman"/>
            <w:color w:val="000000" w:themeColor="text1"/>
          </w:rPr>
          <w:delText>3.669</w:delText>
        </w:r>
      </w:del>
      <w:ins w:id="5109" w:author="EUGENIA ARCE LONDONO" w:date="2015-04-29T09:25:00Z">
        <w:r>
          <w:rPr>
            <w:rFonts w:ascii="Times New Roman" w:hAnsi="Times New Roman" w:cs="Times New Roman"/>
            <w:color w:val="000000" w:themeColor="text1"/>
          </w:rPr>
          <w:t>3</w:t>
        </w:r>
        <w:r w:rsidRPr="00571BC8">
          <w:rPr>
            <w:rFonts w:ascii="Times New Roman" w:hAnsi="Times New Roman" w:cs="Times New Roman"/>
            <w:color w:val="000000" w:themeColor="text1"/>
          </w:rPr>
          <w:t>669</w:t>
        </w:r>
      </w:ins>
      <w:r w:rsidRPr="00571BC8">
        <w:rPr>
          <w:rFonts w:ascii="Times New Roman" w:hAnsi="Times New Roman" w:cs="Times New Roman"/>
          <w:color w:val="000000" w:themeColor="text1"/>
        </w:rPr>
        <w:t xml:space="preserve"> m.</w:t>
      </w:r>
    </w:p>
    <w:p w14:paraId="7CCD6C8F" w14:textId="77777777" w:rsidR="00D22CC6" w:rsidRPr="00571BC8" w:rsidRDefault="00D22CC6" w:rsidP="00D22CC6">
      <w:pPr>
        <w:shd w:val="clear" w:color="auto" w:fill="FFFFFF"/>
        <w:spacing w:after="0"/>
        <w:rPr>
          <w:rFonts w:ascii="Times New Roman" w:hAnsi="Times New Roman" w:cs="Times New Roman"/>
          <w:color w:val="000000" w:themeColor="text1"/>
        </w:rPr>
      </w:pPr>
    </w:p>
    <w:p w14:paraId="6FCAB5FD" w14:textId="77777777" w:rsidR="00D22CC6"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Después de la presentación</w:t>
      </w:r>
    </w:p>
    <w:p w14:paraId="4EB4977B" w14:textId="77777777" w:rsidR="00D22CC6" w:rsidRPr="00571BC8" w:rsidRDefault="00D22CC6" w:rsidP="00D22CC6">
      <w:pPr>
        <w:shd w:val="clear" w:color="auto" w:fill="FFFFFF"/>
        <w:spacing w:after="0"/>
        <w:rPr>
          <w:ins w:id="5110" w:author="EUGENIA ARCE LONDONO" w:date="2015-04-29T09:25:00Z"/>
          <w:rFonts w:ascii="Times New Roman" w:hAnsi="Times New Roman" w:cs="Times New Roman"/>
          <w:b/>
          <w:color w:val="000000" w:themeColor="text1"/>
        </w:rPr>
      </w:pPr>
    </w:p>
    <w:p w14:paraId="01242B2B"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Una vez presentadas las distintas unidades del relieve asiático, los estudiantes pueden utilizar el mapa adjunto</w:t>
      </w:r>
      <w:ins w:id="5111" w:author="TOSHIBA" w:date="2015-10-31T10:21:00Z">
        <w:r w:rsidR="0009792B">
          <w:rPr>
            <w:rFonts w:ascii="Times New Roman" w:hAnsi="Times New Roman" w:cs="Times New Roman"/>
            <w:color w:val="000000" w:themeColor="text1"/>
          </w:rPr>
          <w:t>,</w:t>
        </w:r>
      </w:ins>
      <w:r w:rsidRPr="00571BC8">
        <w:rPr>
          <w:rFonts w:ascii="Times New Roman" w:hAnsi="Times New Roman" w:cs="Times New Roman"/>
          <w:color w:val="000000" w:themeColor="text1"/>
        </w:rPr>
        <w:t xml:space="preserve"> </w:t>
      </w:r>
      <w:del w:id="5112" w:author="EUGENIA ARCE LONDONO" w:date="2015-04-29T09:25:00Z">
        <w:r w:rsidRPr="00571BC8">
          <w:rPr>
            <w:rFonts w:ascii="Times New Roman" w:hAnsi="Times New Roman" w:cs="Times New Roman"/>
            <w:color w:val="000000" w:themeColor="text1"/>
          </w:rPr>
          <w:delText>para estudiar: </w:delText>
        </w:r>
      </w:del>
      <w:ins w:id="5113" w:author="EUGENIA ARCE LONDONO" w:date="2015-04-29T09:25:00Z">
        <w:r>
          <w:rPr>
            <w:rFonts w:ascii="Times New Roman" w:hAnsi="Times New Roman" w:cs="Times New Roman"/>
            <w:color w:val="000000" w:themeColor="text1"/>
          </w:rPr>
          <w:t xml:space="preserve">llamado </w:t>
        </w:r>
      </w:ins>
      <w:r w:rsidRPr="00A87DDA">
        <w:rPr>
          <w:rFonts w:ascii="Times New Roman" w:hAnsi="Times New Roman"/>
          <w:i/>
          <w:color w:val="000000" w:themeColor="text1"/>
          <w:rPrChange w:id="5114" w:author="EUGENIA ARCE LONDONO" w:date="2015-04-29T09:25:00Z">
            <w:rPr>
              <w:rFonts w:ascii="Times New Roman" w:hAnsi="Times New Roman"/>
              <w:color w:val="000000" w:themeColor="text1"/>
            </w:rPr>
          </w:rPrChange>
        </w:rPr>
        <w:t>El relieve de Asia</w:t>
      </w:r>
      <w:ins w:id="5115" w:author="TOSHIBA" w:date="2015-10-31T10:21:00Z">
        <w:r w:rsidR="0009792B">
          <w:rPr>
            <w:rFonts w:ascii="Times New Roman" w:hAnsi="Times New Roman"/>
            <w:i/>
            <w:color w:val="000000" w:themeColor="text1"/>
          </w:rPr>
          <w:t>,</w:t>
        </w:r>
      </w:ins>
      <w:del w:id="5116" w:author="EUGENIA ARCE LONDONO" w:date="2015-04-29T09:25:00Z">
        <w:r w:rsidRPr="00571BC8">
          <w:rPr>
            <w:rFonts w:ascii="Times New Roman" w:hAnsi="Times New Roman" w:cs="Times New Roman"/>
            <w:color w:val="000000" w:themeColor="text1"/>
          </w:rPr>
          <w:delText>.</w:delText>
        </w:r>
      </w:del>
      <w:ins w:id="5117" w:author="EUGENIA ARCE LONDONO" w:date="2015-04-29T09:25:00Z">
        <w:r w:rsidRPr="008555DB">
          <w:rPr>
            <w:rFonts w:ascii="Times New Roman" w:hAnsi="Times New Roman" w:cs="Times New Roman"/>
            <w:color w:val="000000" w:themeColor="text1"/>
          </w:rPr>
          <w:t xml:space="preserve"> </w:t>
        </w:r>
        <w:r>
          <w:rPr>
            <w:rFonts w:ascii="Times New Roman" w:hAnsi="Times New Roman" w:cs="Times New Roman"/>
            <w:color w:val="000000" w:themeColor="text1"/>
          </w:rPr>
          <w:t>para estudiar</w:t>
        </w:r>
        <w:r w:rsidRPr="00571BC8">
          <w:rPr>
            <w:rFonts w:ascii="Times New Roman" w:hAnsi="Times New Roman" w:cs="Times New Roman"/>
            <w:color w:val="000000" w:themeColor="text1"/>
          </w:rPr>
          <w:t>.</w:t>
        </w:r>
      </w:ins>
      <w:r w:rsidRPr="00571BC8">
        <w:rPr>
          <w:rFonts w:ascii="Times New Roman" w:hAnsi="Times New Roman" w:cs="Times New Roman"/>
          <w:color w:val="000000" w:themeColor="text1"/>
        </w:rPr>
        <w:t xml:space="preserve"> También se les puede proponer completar el mapa adjunto</w:t>
      </w:r>
      <w:del w:id="5118" w:author="EUGENIA ARCE LONDONO" w:date="2015-04-29T09:25:00Z">
        <w:r w:rsidRPr="00571BC8">
          <w:rPr>
            <w:rFonts w:ascii="Times New Roman" w:hAnsi="Times New Roman" w:cs="Times New Roman"/>
            <w:color w:val="000000" w:themeColor="text1"/>
          </w:rPr>
          <w:delText>:</w:delText>
        </w:r>
      </w:del>
      <w:del w:id="5119" w:author="TOSHIBA" w:date="2015-10-28T12:18:00Z">
        <w:r w:rsidRPr="00571BC8" w:rsidDel="00225EC7">
          <w:rPr>
            <w:rFonts w:ascii="Times New Roman" w:hAnsi="Times New Roman" w:cs="Times New Roman"/>
            <w:color w:val="000000" w:themeColor="text1"/>
          </w:rPr>
          <w:delText> </w:delText>
        </w:r>
      </w:del>
      <w:ins w:id="5120" w:author="EUGENIA ARCE LONDONO" w:date="2015-04-29T09:25:00Z">
        <w:del w:id="5121" w:author="TOSHIBA" w:date="2015-10-28T12:18:00Z">
          <w:r w:rsidDel="00225EC7">
            <w:rPr>
              <w:rFonts w:ascii="Times New Roman" w:hAnsi="Times New Roman" w:cs="Times New Roman"/>
              <w:color w:val="000000" w:themeColor="text1"/>
            </w:rPr>
            <w:delText xml:space="preserve"> </w:delText>
          </w:r>
        </w:del>
      </w:ins>
      <w:ins w:id="5122" w:author="TOSHIBA" w:date="2015-10-28T12:18:00Z">
        <w:r w:rsidR="00225EC7">
          <w:rPr>
            <w:rFonts w:ascii="Times New Roman" w:hAnsi="Times New Roman" w:cs="Times New Roman"/>
            <w:color w:val="000000" w:themeColor="text1"/>
          </w:rPr>
          <w:t xml:space="preserve"> </w:t>
        </w:r>
      </w:ins>
      <w:r w:rsidRPr="00A87DDA">
        <w:rPr>
          <w:rFonts w:ascii="Times New Roman" w:hAnsi="Times New Roman"/>
          <w:i/>
          <w:color w:val="000000" w:themeColor="text1"/>
          <w:rPrChange w:id="5123" w:author="EUGENIA ARCE LONDONO" w:date="2015-04-29T09:25:00Z">
            <w:rPr>
              <w:rFonts w:ascii="Times New Roman" w:hAnsi="Times New Roman"/>
              <w:color w:val="000000" w:themeColor="text1"/>
            </w:rPr>
          </w:rPrChange>
        </w:rPr>
        <w:t>El relieve de Asia (mudo</w:t>
      </w:r>
      <w:r w:rsidRPr="00571BC8">
        <w:rPr>
          <w:rFonts w:ascii="Times New Roman" w:hAnsi="Times New Roman" w:cs="Times New Roman"/>
          <w:color w:val="000000" w:themeColor="text1"/>
        </w:rPr>
        <w:t>). Con ello aprenderán a situar geográficamente las principales unidades del relieve del continente.</w:t>
      </w:r>
    </w:p>
    <w:p w14:paraId="6398D029" w14:textId="77777777" w:rsidR="00D22CC6" w:rsidRPr="00571BC8" w:rsidRDefault="00D22CC6" w:rsidP="00D22CC6">
      <w:pPr>
        <w:spacing w:after="0"/>
        <w:jc w:val="both"/>
        <w:rPr>
          <w:rFonts w:ascii="Times New Roman" w:eastAsia="Times New Roman" w:hAnsi="Times New Roman" w:cs="Times New Roman"/>
          <w:b/>
          <w:bCs/>
          <w:color w:val="000000" w:themeColor="text1"/>
          <w:lang w:val="es-CO" w:eastAsia="es-CO"/>
        </w:rPr>
      </w:pPr>
    </w:p>
    <w:p w14:paraId="78768FEE" w14:textId="77777777" w:rsidR="00D22CC6" w:rsidRPr="00571BC8" w:rsidRDefault="00D22CC6" w:rsidP="00D22CC6">
      <w:pPr>
        <w:spacing w:after="0"/>
        <w:jc w:val="both"/>
        <w:rPr>
          <w:rFonts w:ascii="Times New Roman" w:eastAsia="Times New Roman" w:hAnsi="Times New Roman" w:cs="Times New Roman"/>
          <w:b/>
          <w:bCs/>
          <w:color w:val="000000" w:themeColor="text1"/>
          <w:lang w:val="es-CO" w:eastAsia="es-CO"/>
        </w:rPr>
      </w:pPr>
    </w:p>
    <w:p w14:paraId="777C9D5C"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CS_07_07_CO_REC100</w:t>
      </w:r>
      <w:del w:id="5124" w:author="TOSHIBA" w:date="2015-10-28T12:19:00Z">
        <w:r w:rsidRPr="00571BC8" w:rsidDel="00225EC7">
          <w:rPr>
            <w:rFonts w:ascii="Times New Roman" w:hAnsi="Times New Roman" w:cs="Times New Roman"/>
            <w:b/>
            <w:color w:val="000000" w:themeColor="text1"/>
          </w:rPr>
          <w:delText xml:space="preserve">  </w:delText>
        </w:r>
      </w:del>
      <w:ins w:id="5125" w:author="TOSHIBA" w:date="2015-10-28T12:19:00Z">
        <w:r w:rsidR="00225EC7">
          <w:rPr>
            <w:rFonts w:ascii="Times New Roman" w:hAnsi="Times New Roman" w:cs="Times New Roman"/>
            <w:b/>
            <w:color w:val="000000" w:themeColor="text1"/>
          </w:rPr>
          <w:t xml:space="preserve"> </w:t>
        </w:r>
      </w:ins>
      <w:r w:rsidRPr="00571BC8">
        <w:rPr>
          <w:rFonts w:ascii="Times New Roman" w:hAnsi="Times New Roman" w:cs="Times New Roman"/>
          <w:b/>
          <w:color w:val="000000" w:themeColor="text1"/>
        </w:rPr>
        <w:t xml:space="preserve"> </w:t>
      </w:r>
    </w:p>
    <w:p w14:paraId="02ADD507" w14:textId="77777777" w:rsidR="00D22CC6" w:rsidRPr="00571BC8" w:rsidRDefault="00D22CC6" w:rsidP="00D22CC6">
      <w:pPr>
        <w:spacing w:after="0"/>
        <w:jc w:val="both"/>
        <w:rPr>
          <w:rFonts w:ascii="Times New Roman" w:hAnsi="Times New Roman" w:cs="Times New Roman"/>
          <w:b/>
          <w:color w:val="000000" w:themeColor="text1"/>
        </w:rPr>
      </w:pPr>
    </w:p>
    <w:p w14:paraId="61D211BB"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52FF28DF" w14:textId="77777777" w:rsidR="00D22CC6" w:rsidRPr="00571BC8" w:rsidRDefault="00D22CC6" w:rsidP="00D22CC6">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571BC8">
        <w:rPr>
          <w:rFonts w:ascii="Times New Roman" w:hAnsi="Times New Roman" w:cs="Times New Roman"/>
          <w:b w:val="0"/>
          <w:color w:val="000000" w:themeColor="text1"/>
          <w:kern w:val="0"/>
          <w:sz w:val="24"/>
          <w:szCs w:val="24"/>
        </w:rPr>
        <w:t>Sitúa los distintos ríos asiáticos</w:t>
      </w:r>
    </w:p>
    <w:p w14:paraId="21CFE01C" w14:textId="77777777" w:rsidR="00D22CC6" w:rsidRPr="00571BC8" w:rsidRDefault="00D22CC6" w:rsidP="00D22CC6">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situar los principales ríos de Asia</w:t>
      </w:r>
    </w:p>
    <w:p w14:paraId="3ED557A1" w14:textId="77777777" w:rsidR="00D22CC6" w:rsidRPr="00571BC8" w:rsidRDefault="00D22CC6" w:rsidP="00D22CC6">
      <w:pPr>
        <w:pStyle w:val="NormalWeb"/>
        <w:shd w:val="clear" w:color="auto" w:fill="FFFFFF"/>
        <w:spacing w:before="2" w:after="2"/>
        <w:jc w:val="both"/>
        <w:rPr>
          <w:rFonts w:ascii="Times New Roman" w:hAnsi="Times New Roman"/>
          <w:color w:val="000000" w:themeColor="text1"/>
          <w:sz w:val="24"/>
          <w:szCs w:val="24"/>
        </w:rPr>
      </w:pPr>
      <w:del w:id="5126" w:author="EUGENIA ARCE LONDONO" w:date="2015-04-29T09:25:00Z">
        <w:r w:rsidRPr="00571BC8">
          <w:rPr>
            <w:rFonts w:ascii="Times New Roman" w:hAnsi="Times New Roman"/>
            <w:b/>
            <w:color w:val="000000" w:themeColor="text1"/>
            <w:sz w:val="24"/>
            <w:szCs w:val="24"/>
          </w:rPr>
          <w:delText>Temporización</w:delText>
        </w:r>
      </w:del>
      <w:ins w:id="5127" w:author="EUGENIA ARCE LONDONO" w:date="2015-04-29T09:25:00Z">
        <w:r>
          <w:rPr>
            <w:rFonts w:ascii="Times New Roman" w:hAnsi="Times New Roman"/>
            <w:b/>
            <w:color w:val="000000" w:themeColor="text1"/>
            <w:sz w:val="24"/>
            <w:szCs w:val="24"/>
          </w:rPr>
          <w:t>Dur</w:t>
        </w:r>
        <w:r w:rsidRPr="00571BC8">
          <w:rPr>
            <w:rFonts w:ascii="Times New Roman" w:hAnsi="Times New Roman"/>
            <w:b/>
            <w:color w:val="000000" w:themeColor="text1"/>
            <w:sz w:val="24"/>
            <w:szCs w:val="24"/>
          </w:rPr>
          <w:t>ación</w:t>
        </w:r>
      </w:ins>
      <w:r w:rsidRPr="00571BC8">
        <w:rPr>
          <w:rFonts w:ascii="Times New Roman" w:hAnsi="Times New Roman"/>
          <w:b/>
          <w:color w:val="000000" w:themeColor="text1"/>
          <w:sz w:val="24"/>
          <w:szCs w:val="24"/>
        </w:rPr>
        <w:t xml:space="preserve">: </w:t>
      </w:r>
      <w:r w:rsidRPr="00571BC8">
        <w:rPr>
          <w:rFonts w:ascii="Times New Roman" w:hAnsi="Times New Roman"/>
          <w:color w:val="000000" w:themeColor="text1"/>
          <w:sz w:val="24"/>
          <w:szCs w:val="24"/>
        </w:rPr>
        <w:t>10 minutos</w:t>
      </w:r>
    </w:p>
    <w:p w14:paraId="198FA3F1"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36910FF8"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761E7881" w14:textId="77777777" w:rsidR="00D22CC6" w:rsidRPr="00571BC8" w:rsidRDefault="00D22CC6" w:rsidP="00D22CC6">
      <w:pPr>
        <w:spacing w:after="0"/>
        <w:jc w:val="both"/>
        <w:rPr>
          <w:rFonts w:ascii="Times New Roman" w:hAnsi="Times New Roman" w:cs="Times New Roman"/>
          <w:b/>
          <w:color w:val="000000" w:themeColor="text1"/>
        </w:rPr>
      </w:pPr>
    </w:p>
    <w:p w14:paraId="0A01DDC9"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04A6114F" w14:textId="77777777" w:rsidR="00D22CC6" w:rsidRPr="00571BC8" w:rsidRDefault="00D22CC6" w:rsidP="00D22CC6">
      <w:pPr>
        <w:spacing w:after="0"/>
        <w:jc w:val="both"/>
        <w:rPr>
          <w:rFonts w:ascii="Times New Roman" w:hAnsi="Times New Roman" w:cs="Times New Roman"/>
          <w:b/>
          <w:color w:val="000000" w:themeColor="text1"/>
        </w:rPr>
      </w:pPr>
    </w:p>
    <w:p w14:paraId="71F2BA65"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07E5A576"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Durante de la presentación</w:t>
      </w:r>
    </w:p>
    <w:p w14:paraId="10096195" w14:textId="77777777" w:rsidR="00D22CC6" w:rsidRPr="00571BC8" w:rsidRDefault="00D22CC6" w:rsidP="00D22CC6">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t>El juego</w:t>
      </w:r>
      <w:del w:id="5128" w:author="EUGENIA ARCE LONDONO" w:date="2015-04-29T09:25:00Z">
        <w:r w:rsidRPr="00571BC8">
          <w:rPr>
            <w:rFonts w:ascii="Times New Roman" w:hAnsi="Times New Roman" w:cs="Times New Roman"/>
            <w:color w:val="000000" w:themeColor="text1"/>
          </w:rPr>
          <w:delText> </w:delText>
        </w:r>
        <w:r w:rsidRPr="00571BC8">
          <w:rPr>
            <w:rFonts w:ascii="Times New Roman" w:hAnsi="Times New Roman" w:cs="Times New Roman"/>
            <w:i/>
            <w:color w:val="000000" w:themeColor="text1"/>
          </w:rPr>
          <w:delText>Sitúa los distintos ríos asiáticos</w:delText>
        </w:r>
        <w:r w:rsidRPr="00571BC8">
          <w:rPr>
            <w:rFonts w:ascii="Times New Roman" w:hAnsi="Times New Roman" w:cs="Times New Roman"/>
            <w:color w:val="000000" w:themeColor="text1"/>
          </w:rPr>
          <w:delText>,</w:delText>
        </w:r>
      </w:del>
      <w:r w:rsidRPr="00571BC8">
        <w:rPr>
          <w:rFonts w:ascii="Times New Roman" w:hAnsi="Times New Roman" w:cs="Times New Roman"/>
          <w:color w:val="000000" w:themeColor="text1"/>
        </w:rPr>
        <w:t> presenta un mapa físico de Asia sobre el que los estudiantes tendrán que apuntar el nombre de los distintos ríos que vayan apareciendo destacados con un punto.</w:t>
      </w:r>
    </w:p>
    <w:p w14:paraId="52F15011" w14:textId="77777777" w:rsidR="00D22CC6" w:rsidRPr="00571BC8" w:rsidRDefault="00D22CC6" w:rsidP="00D22CC6">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Se plantean diez preguntas y cinco posibles respuestas </w:t>
      </w:r>
      <w:ins w:id="5129" w:author="TOSHIBA" w:date="2015-10-31T10:24:00Z">
        <w:r w:rsidR="0009792B">
          <w:rPr>
            <w:rFonts w:ascii="Times New Roman" w:hAnsi="Times New Roman" w:cs="Times New Roman"/>
            <w:color w:val="000000" w:themeColor="text1"/>
          </w:rPr>
          <w:t xml:space="preserve">para </w:t>
        </w:r>
      </w:ins>
      <w:del w:id="5130" w:author="TOSHIBA" w:date="2015-10-31T10:24:00Z">
        <w:r w:rsidRPr="00571BC8" w:rsidDel="0009792B">
          <w:rPr>
            <w:rFonts w:ascii="Times New Roman" w:hAnsi="Times New Roman" w:cs="Times New Roman"/>
            <w:color w:val="000000" w:themeColor="text1"/>
          </w:rPr>
          <w:delText xml:space="preserve">por </w:delText>
        </w:r>
      </w:del>
      <w:r w:rsidRPr="00571BC8">
        <w:rPr>
          <w:rFonts w:ascii="Times New Roman" w:hAnsi="Times New Roman" w:cs="Times New Roman"/>
          <w:color w:val="000000" w:themeColor="text1"/>
        </w:rPr>
        <w:t>cada una de ellas, aunque solo una es la correcta. Cada respuesta correcta vale </w:t>
      </w:r>
      <w:ins w:id="5131" w:author="EUGENIA ARCE LONDONO" w:date="2015-04-29T09:25:00Z">
        <w:r>
          <w:rPr>
            <w:rFonts w:ascii="Times New Roman" w:hAnsi="Times New Roman" w:cs="Times New Roman"/>
            <w:color w:val="000000" w:themeColor="text1"/>
          </w:rPr>
          <w:t>diez (</w:t>
        </w:r>
      </w:ins>
      <w:r w:rsidRPr="00571BC8">
        <w:rPr>
          <w:rFonts w:ascii="Times New Roman" w:hAnsi="Times New Roman" w:cs="Times New Roman"/>
          <w:color w:val="000000" w:themeColor="text1"/>
        </w:rPr>
        <w:t>10</w:t>
      </w:r>
      <w:ins w:id="5132" w:author="EUGENIA ARCE LONDONO" w:date="2015-04-29T09:25:00Z">
        <w:r>
          <w:rPr>
            <w:rFonts w:ascii="Times New Roman" w:hAnsi="Times New Roman" w:cs="Times New Roman"/>
            <w:color w:val="000000" w:themeColor="text1"/>
          </w:rPr>
          <w:t>)</w:t>
        </w:r>
      </w:ins>
      <w:r>
        <w:rPr>
          <w:rFonts w:ascii="Times New Roman" w:hAnsi="Times New Roman" w:cs="Times New Roman"/>
          <w:color w:val="000000" w:themeColor="text1"/>
        </w:rPr>
        <w:t xml:space="preserve"> puntos</w:t>
      </w:r>
      <w:del w:id="5133" w:author="EUGENIA ARCE LONDONO" w:date="2015-04-29T09:25:00Z">
        <w:r w:rsidRPr="00571BC8">
          <w:rPr>
            <w:rFonts w:ascii="Times New Roman" w:hAnsi="Times New Roman" w:cs="Times New Roman"/>
            <w:color w:val="000000" w:themeColor="text1"/>
          </w:rPr>
          <w:delText xml:space="preserve"> (la</w:delText>
        </w:r>
      </w:del>
      <w:ins w:id="5134" w:author="EUGENIA ARCE LONDONO" w:date="2015-04-29T09:25:00Z">
        <w:r>
          <w:rPr>
            <w:rFonts w:ascii="Times New Roman" w:hAnsi="Times New Roman" w:cs="Times New Roman"/>
            <w:color w:val="000000" w:themeColor="text1"/>
          </w:rPr>
          <w:t>. La</w:t>
        </w:r>
      </w:ins>
      <w:r>
        <w:rPr>
          <w:rFonts w:ascii="Times New Roman" w:hAnsi="Times New Roman" w:cs="Times New Roman"/>
          <w:color w:val="000000" w:themeColor="text1"/>
        </w:rPr>
        <w:t xml:space="preserve"> puntuación máxima es 100</w:t>
      </w:r>
      <w:del w:id="5135" w:author="EUGENIA ARCE LONDONO" w:date="2015-04-29T09:25:00Z">
        <w:r w:rsidRPr="00571BC8">
          <w:rPr>
            <w:rFonts w:ascii="Times New Roman" w:hAnsi="Times New Roman" w:cs="Times New Roman"/>
            <w:color w:val="000000" w:themeColor="text1"/>
          </w:rPr>
          <w:delText>).</w:delText>
        </w:r>
      </w:del>
      <w:ins w:id="5136" w:author="EUGENIA ARCE LONDONO" w:date="2015-04-29T09:25:00Z">
        <w:r w:rsidRPr="00571BC8">
          <w:rPr>
            <w:rFonts w:ascii="Times New Roman" w:hAnsi="Times New Roman" w:cs="Times New Roman"/>
            <w:color w:val="000000" w:themeColor="text1"/>
          </w:rPr>
          <w:t>.</w:t>
        </w:r>
      </w:ins>
    </w:p>
    <w:p w14:paraId="0E998C32" w14:textId="77777777" w:rsidR="00D22CC6" w:rsidRPr="00571BC8" w:rsidRDefault="00D22CC6" w:rsidP="00D22CC6">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Los </w:t>
      </w:r>
      <w:del w:id="5137" w:author="TOSHIBA" w:date="2015-10-31T12:01:00Z">
        <w:r w:rsidRPr="00571BC8" w:rsidDel="0059462F">
          <w:rPr>
            <w:rFonts w:ascii="Times New Roman" w:hAnsi="Times New Roman" w:cs="Times New Roman"/>
            <w:color w:val="000000" w:themeColor="text1"/>
          </w:rPr>
          <w:delText>alumnos</w:delText>
        </w:r>
      </w:del>
      <w:ins w:id="5138" w:author="TOSHIBA" w:date="2015-10-31T15:16:00Z">
        <w:r w:rsidR="006E6510">
          <w:rPr>
            <w:rFonts w:ascii="Times New Roman" w:hAnsi="Times New Roman" w:cs="Times New Roman"/>
            <w:color w:val="000000" w:themeColor="text1"/>
          </w:rPr>
          <w:t xml:space="preserve"> </w:t>
        </w:r>
      </w:ins>
      <w:ins w:id="5139" w:author="TOSHIBA" w:date="2015-10-31T12:01:00Z">
        <w:r w:rsidR="0059462F">
          <w:rPr>
            <w:rFonts w:ascii="Times New Roman" w:hAnsi="Times New Roman" w:cs="Times New Roman"/>
            <w:color w:val="000000" w:themeColor="text1"/>
          </w:rPr>
          <w:t>estudiantes</w:t>
        </w:r>
      </w:ins>
      <w:r w:rsidRPr="00571BC8">
        <w:rPr>
          <w:rFonts w:ascii="Times New Roman" w:hAnsi="Times New Roman" w:cs="Times New Roman"/>
          <w:color w:val="000000" w:themeColor="text1"/>
        </w:rPr>
        <w:t xml:space="preserve"> cuentan con tres intentos para hallar la respuesta correcta. Si fallan en las tres ocasiones, una X roja dejará marcado su error junto </w:t>
      </w:r>
      <w:ins w:id="5140" w:author="TOSHIBA" w:date="2015-10-31T10:25:00Z">
        <w:r w:rsidR="0009792B">
          <w:rPr>
            <w:rFonts w:ascii="Times New Roman" w:hAnsi="Times New Roman" w:cs="Times New Roman"/>
            <w:color w:val="000000" w:themeColor="text1"/>
          </w:rPr>
          <w:t xml:space="preserve">con </w:t>
        </w:r>
      </w:ins>
      <w:del w:id="5141" w:author="TOSHIBA" w:date="2015-10-31T10:25:00Z">
        <w:r w:rsidRPr="00571BC8" w:rsidDel="0009792B">
          <w:rPr>
            <w:rFonts w:ascii="Times New Roman" w:hAnsi="Times New Roman" w:cs="Times New Roman"/>
            <w:color w:val="000000" w:themeColor="text1"/>
          </w:rPr>
          <w:delText>a</w:delText>
        </w:r>
      </w:del>
      <w:r w:rsidRPr="00571BC8">
        <w:rPr>
          <w:rFonts w:ascii="Times New Roman" w:hAnsi="Times New Roman" w:cs="Times New Roman"/>
          <w:color w:val="000000" w:themeColor="text1"/>
        </w:rPr>
        <w:t xml:space="preserve"> la respuesta que deberían haber seleccionado.</w:t>
      </w:r>
    </w:p>
    <w:p w14:paraId="33A422D8" w14:textId="77777777" w:rsidR="00D22CC6" w:rsidRPr="00571BC8" w:rsidRDefault="00D22CC6" w:rsidP="00D22CC6">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t>Al acabar el juego, los estudiantes obtendrán la puntuación total que han conseguido. Además, podrán ver cuáles son</w:t>
      </w:r>
      <w:r>
        <w:rPr>
          <w:rFonts w:ascii="Times New Roman" w:hAnsi="Times New Roman" w:cs="Times New Roman"/>
          <w:color w:val="000000" w:themeColor="text1"/>
        </w:rPr>
        <w:t xml:space="preserve"> los errores que han cometido. </w:t>
      </w:r>
      <w:del w:id="5142" w:author="EUGENIA ARCE LONDONO" w:date="2015-04-29T09:25:00Z">
        <w:r w:rsidRPr="00571BC8">
          <w:rPr>
            <w:rFonts w:ascii="Times New Roman" w:hAnsi="Times New Roman" w:cs="Times New Roman"/>
            <w:color w:val="000000" w:themeColor="text1"/>
          </w:rPr>
          <w:delText>Pueden</w:delText>
        </w:r>
      </w:del>
      <w:ins w:id="5143" w:author="EUGENIA ARCE LONDONO" w:date="2015-04-29T09:25:00Z">
        <w:r>
          <w:rPr>
            <w:rFonts w:ascii="Times New Roman" w:hAnsi="Times New Roman" w:cs="Times New Roman"/>
            <w:color w:val="000000" w:themeColor="text1"/>
          </w:rPr>
          <w:t>Los estudiantes p</w:t>
        </w:r>
        <w:r w:rsidRPr="00571BC8">
          <w:rPr>
            <w:rFonts w:ascii="Times New Roman" w:hAnsi="Times New Roman" w:cs="Times New Roman"/>
            <w:color w:val="000000" w:themeColor="text1"/>
          </w:rPr>
          <w:t>ueden</w:t>
        </w:r>
      </w:ins>
      <w:r w:rsidRPr="00571BC8">
        <w:rPr>
          <w:rFonts w:ascii="Times New Roman" w:hAnsi="Times New Roman" w:cs="Times New Roman"/>
          <w:color w:val="000000" w:themeColor="text1"/>
        </w:rPr>
        <w:t xml:space="preserve"> volver a jugar tantas veces como deseen.</w:t>
      </w:r>
    </w:p>
    <w:p w14:paraId="3AD999A7" w14:textId="77777777" w:rsidR="00D22CC6" w:rsidRPr="00571BC8" w:rsidRDefault="00D22CC6" w:rsidP="00D22CC6">
      <w:pPr>
        <w:spacing w:after="0"/>
        <w:jc w:val="both"/>
        <w:rPr>
          <w:rFonts w:ascii="Times New Roman" w:hAnsi="Times New Roman" w:cs="Times New Roman"/>
          <w:b/>
          <w:color w:val="000000" w:themeColor="text1"/>
        </w:rPr>
      </w:pPr>
    </w:p>
    <w:p w14:paraId="48E865B2" w14:textId="77777777" w:rsidR="00D22CC6" w:rsidRPr="00571BC8" w:rsidRDefault="00D22CC6" w:rsidP="00D22CC6">
      <w:pPr>
        <w:spacing w:after="0"/>
        <w:jc w:val="both"/>
        <w:rPr>
          <w:rFonts w:ascii="Times New Roman" w:hAnsi="Times New Roman" w:cs="Times New Roman"/>
          <w:b/>
          <w:color w:val="000000" w:themeColor="text1"/>
        </w:rPr>
      </w:pPr>
    </w:p>
    <w:p w14:paraId="16924930"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CS_07_07_CO_REC110</w:t>
      </w:r>
      <w:del w:id="5144" w:author="TOSHIBA" w:date="2015-10-28T12:19:00Z">
        <w:r w:rsidRPr="00571BC8" w:rsidDel="00225EC7">
          <w:rPr>
            <w:rFonts w:ascii="Times New Roman" w:hAnsi="Times New Roman" w:cs="Times New Roman"/>
            <w:b/>
            <w:color w:val="000000" w:themeColor="text1"/>
          </w:rPr>
          <w:delText xml:space="preserve">  </w:delText>
        </w:r>
      </w:del>
      <w:ins w:id="5145" w:author="TOSHIBA" w:date="2015-10-28T12:19:00Z">
        <w:r w:rsidR="00225EC7">
          <w:rPr>
            <w:rFonts w:ascii="Times New Roman" w:hAnsi="Times New Roman" w:cs="Times New Roman"/>
            <w:b/>
            <w:color w:val="000000" w:themeColor="text1"/>
          </w:rPr>
          <w:t xml:space="preserve"> </w:t>
        </w:r>
      </w:ins>
      <w:r w:rsidRPr="00571BC8">
        <w:rPr>
          <w:rFonts w:ascii="Times New Roman" w:hAnsi="Times New Roman" w:cs="Times New Roman"/>
          <w:b/>
          <w:color w:val="000000" w:themeColor="text1"/>
        </w:rPr>
        <w:t xml:space="preserve"> </w:t>
      </w:r>
    </w:p>
    <w:p w14:paraId="050E8305" w14:textId="77777777" w:rsidR="00D22CC6"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18C4FC5C" w14:textId="77777777" w:rsidR="00D22CC6" w:rsidRPr="00571BC8" w:rsidRDefault="00D22CC6" w:rsidP="00D22CC6">
      <w:pPr>
        <w:spacing w:after="0"/>
        <w:jc w:val="both"/>
        <w:rPr>
          <w:ins w:id="5146" w:author="EUGENIA ARCE LONDONO" w:date="2015-04-29T09:25:00Z"/>
          <w:rFonts w:ascii="Times New Roman" w:hAnsi="Times New Roman" w:cs="Times New Roman"/>
          <w:b/>
          <w:color w:val="000000" w:themeColor="text1"/>
        </w:rPr>
      </w:pPr>
    </w:p>
    <w:p w14:paraId="581208F9" w14:textId="77777777" w:rsidR="00D22CC6" w:rsidRPr="00571BC8" w:rsidRDefault="00D22CC6" w:rsidP="00D22CC6">
      <w:pPr>
        <w:pStyle w:val="Ttulo1"/>
        <w:shd w:val="clear" w:color="auto" w:fill="FFFFFF"/>
        <w:spacing w:before="2" w:after="2"/>
        <w:rPr>
          <w:rFonts w:ascii="Times New Roman" w:hAnsi="Times New Roman" w:cs="Times New Roman"/>
          <w:color w:val="9D8573"/>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571BC8">
        <w:rPr>
          <w:rFonts w:ascii="Times New Roman" w:hAnsi="Times New Roman" w:cs="Times New Roman"/>
          <w:b w:val="0"/>
          <w:color w:val="000000" w:themeColor="text1"/>
          <w:kern w:val="0"/>
          <w:sz w:val="24"/>
          <w:szCs w:val="24"/>
        </w:rPr>
        <w:t>Sitúa en el mapa algunos Estados de Asia</w:t>
      </w:r>
    </w:p>
    <w:p w14:paraId="46EF1119" w14:textId="77777777" w:rsidR="00D22CC6" w:rsidRPr="00571BC8" w:rsidRDefault="00D22CC6" w:rsidP="00D22CC6">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ubicar sobre el mapa de Asia algunos de sus Estados</w:t>
      </w:r>
    </w:p>
    <w:p w14:paraId="5C6FC159" w14:textId="77777777" w:rsidR="00D22CC6" w:rsidRPr="00571BC8" w:rsidRDefault="00D22CC6" w:rsidP="00D22CC6">
      <w:pPr>
        <w:pStyle w:val="NormalWeb"/>
        <w:shd w:val="clear" w:color="auto" w:fill="FFFFFF"/>
        <w:spacing w:before="2" w:after="2"/>
        <w:jc w:val="both"/>
        <w:rPr>
          <w:rFonts w:ascii="Times New Roman" w:hAnsi="Times New Roman"/>
          <w:color w:val="000000" w:themeColor="text1"/>
          <w:sz w:val="24"/>
          <w:szCs w:val="24"/>
        </w:rPr>
      </w:pPr>
      <w:del w:id="5147" w:author="EUGENIA ARCE LONDONO" w:date="2015-04-29T09:25:00Z">
        <w:r w:rsidRPr="00571BC8">
          <w:rPr>
            <w:rFonts w:ascii="Times New Roman" w:hAnsi="Times New Roman"/>
            <w:b/>
            <w:color w:val="000000" w:themeColor="text1"/>
            <w:sz w:val="24"/>
            <w:szCs w:val="24"/>
          </w:rPr>
          <w:delText>Temporización</w:delText>
        </w:r>
      </w:del>
      <w:ins w:id="5148" w:author="EUGENIA ARCE LONDONO" w:date="2015-04-29T09:25:00Z">
        <w:r>
          <w:rPr>
            <w:rFonts w:ascii="Times New Roman" w:hAnsi="Times New Roman"/>
            <w:b/>
            <w:color w:val="000000" w:themeColor="text1"/>
            <w:sz w:val="24"/>
            <w:szCs w:val="24"/>
          </w:rPr>
          <w:t>Dur</w:t>
        </w:r>
        <w:r w:rsidRPr="00571BC8">
          <w:rPr>
            <w:rFonts w:ascii="Times New Roman" w:hAnsi="Times New Roman"/>
            <w:b/>
            <w:color w:val="000000" w:themeColor="text1"/>
            <w:sz w:val="24"/>
            <w:szCs w:val="24"/>
          </w:rPr>
          <w:t>ación</w:t>
        </w:r>
      </w:ins>
      <w:r w:rsidRPr="00571BC8">
        <w:rPr>
          <w:rFonts w:ascii="Times New Roman" w:hAnsi="Times New Roman"/>
          <w:b/>
          <w:color w:val="000000" w:themeColor="text1"/>
          <w:sz w:val="24"/>
          <w:szCs w:val="24"/>
        </w:rPr>
        <w:t xml:space="preserve">: </w:t>
      </w:r>
      <w:r w:rsidRPr="00571BC8">
        <w:rPr>
          <w:rFonts w:ascii="Times New Roman" w:hAnsi="Times New Roman"/>
          <w:color w:val="000000" w:themeColor="text1"/>
          <w:sz w:val="24"/>
          <w:szCs w:val="24"/>
        </w:rPr>
        <w:t>10 minutos</w:t>
      </w:r>
    </w:p>
    <w:p w14:paraId="4659684C"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Práctica </w:t>
      </w:r>
    </w:p>
    <w:p w14:paraId="6F02F3D6"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5F515CD7" w14:textId="77777777" w:rsidR="00D22CC6" w:rsidRPr="00571BC8" w:rsidRDefault="00D22CC6" w:rsidP="00D22CC6">
      <w:pPr>
        <w:spacing w:after="0"/>
        <w:jc w:val="both"/>
        <w:rPr>
          <w:rFonts w:ascii="Times New Roman" w:hAnsi="Times New Roman" w:cs="Times New Roman"/>
          <w:b/>
          <w:color w:val="000000" w:themeColor="text1"/>
        </w:rPr>
      </w:pPr>
    </w:p>
    <w:p w14:paraId="4F6386EF"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383C6F11" w14:textId="77777777" w:rsidR="00D22CC6" w:rsidRDefault="00D22CC6" w:rsidP="00D22CC6">
      <w:pPr>
        <w:shd w:val="clear" w:color="auto" w:fill="FFFFFF"/>
        <w:spacing w:after="0"/>
        <w:rPr>
          <w:ins w:id="5149" w:author="EUGENIA ARCE LONDONO" w:date="2015-04-29T09:25:00Z"/>
          <w:rFonts w:ascii="Times New Roman" w:hAnsi="Times New Roman" w:cs="Times New Roman"/>
          <w:b/>
          <w:color w:val="000000" w:themeColor="text1"/>
        </w:rPr>
      </w:pPr>
    </w:p>
    <w:p w14:paraId="017DBCC4"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Objetivo</w:t>
      </w:r>
    </w:p>
    <w:p w14:paraId="4FBF59A8" w14:textId="77777777" w:rsidR="00D22CC6" w:rsidRPr="00571BC8" w:rsidRDefault="00D22CC6" w:rsidP="00D22CC6">
      <w:pPr>
        <w:shd w:val="clear" w:color="auto" w:fill="FFFFFF"/>
        <w:spacing w:after="0"/>
        <w:rPr>
          <w:rFonts w:ascii="Times New Roman" w:hAnsi="Times New Roman" w:cs="Times New Roman"/>
          <w:color w:val="000000" w:themeColor="text1"/>
        </w:rPr>
      </w:pPr>
      <w:r>
        <w:rPr>
          <w:rFonts w:ascii="Times New Roman" w:hAnsi="Times New Roman" w:cs="Times New Roman"/>
          <w:color w:val="000000" w:themeColor="text1"/>
        </w:rPr>
        <w:t xml:space="preserve">Este interactivo </w:t>
      </w:r>
      <w:del w:id="5150" w:author="EUGENIA ARCE LONDONO" w:date="2015-04-29T09:25:00Z">
        <w:r w:rsidRPr="00571BC8">
          <w:rPr>
            <w:rFonts w:ascii="Times New Roman" w:hAnsi="Times New Roman" w:cs="Times New Roman"/>
            <w:color w:val="000000" w:themeColor="text1"/>
          </w:rPr>
          <w:delText>te</w:delText>
        </w:r>
      </w:del>
      <w:ins w:id="5151" w:author="TOSHIBA" w:date="2015-10-31T10:27:00Z">
        <w:r w:rsidR="0009792B">
          <w:rPr>
            <w:rFonts w:ascii="Times New Roman" w:hAnsi="Times New Roman" w:cs="Times New Roman"/>
            <w:color w:val="000000" w:themeColor="text1"/>
          </w:rPr>
          <w:t xml:space="preserve"> </w:t>
        </w:r>
      </w:ins>
      <w:ins w:id="5152" w:author="EUGENIA ARCE LONDONO" w:date="2015-04-29T09:25:00Z">
        <w:r>
          <w:rPr>
            <w:rFonts w:ascii="Times New Roman" w:hAnsi="Times New Roman" w:cs="Times New Roman"/>
            <w:color w:val="000000" w:themeColor="text1"/>
          </w:rPr>
          <w:t>l</w:t>
        </w:r>
        <w:r w:rsidRPr="00571BC8">
          <w:rPr>
            <w:rFonts w:ascii="Times New Roman" w:hAnsi="Times New Roman" w:cs="Times New Roman"/>
            <w:color w:val="000000" w:themeColor="text1"/>
          </w:rPr>
          <w:t>e</w:t>
        </w:r>
      </w:ins>
      <w:r w:rsidRPr="00571BC8">
        <w:rPr>
          <w:rFonts w:ascii="Times New Roman" w:hAnsi="Times New Roman" w:cs="Times New Roman"/>
          <w:color w:val="000000" w:themeColor="text1"/>
        </w:rPr>
        <w:t xml:space="preserve"> permitirá poner a prueba los conocimientos de los </w:t>
      </w:r>
      <w:del w:id="5153" w:author="EUGENIA ARCE LONDONO" w:date="2015-04-29T09:25:00Z">
        <w:r w:rsidRPr="00571BC8">
          <w:rPr>
            <w:rFonts w:ascii="Times New Roman" w:hAnsi="Times New Roman" w:cs="Times New Roman"/>
            <w:color w:val="000000" w:themeColor="text1"/>
          </w:rPr>
          <w:delText>alumnos</w:delText>
        </w:r>
      </w:del>
      <w:ins w:id="5154" w:author="TOSHIBA" w:date="2015-10-31T15:17:00Z">
        <w:r w:rsidR="006E6510">
          <w:rPr>
            <w:rFonts w:ascii="Times New Roman" w:hAnsi="Times New Roman" w:cs="Times New Roman"/>
            <w:color w:val="000000" w:themeColor="text1"/>
          </w:rPr>
          <w:t xml:space="preserve"> </w:t>
        </w:r>
      </w:ins>
      <w:ins w:id="5155" w:author="EUGENIA ARCE LONDONO" w:date="2015-04-29T09:25:00Z">
        <w:r>
          <w:rPr>
            <w:rFonts w:ascii="Times New Roman" w:hAnsi="Times New Roman" w:cs="Times New Roman"/>
            <w:color w:val="000000" w:themeColor="text1"/>
          </w:rPr>
          <w:t>estudiantes</w:t>
        </w:r>
      </w:ins>
      <w:r w:rsidRPr="00571BC8">
        <w:rPr>
          <w:rFonts w:ascii="Times New Roman" w:hAnsi="Times New Roman" w:cs="Times New Roman"/>
          <w:color w:val="000000" w:themeColor="text1"/>
        </w:rPr>
        <w:t xml:space="preserve"> sobre el mapa político del continente asiático.</w:t>
      </w:r>
    </w:p>
    <w:p w14:paraId="7ADF738C" w14:textId="77777777" w:rsidR="00D22CC6" w:rsidRPr="00571BC8" w:rsidRDefault="00D22CC6" w:rsidP="00D22CC6">
      <w:pPr>
        <w:shd w:val="clear" w:color="auto" w:fill="FFFFFF"/>
        <w:spacing w:after="0"/>
        <w:rPr>
          <w:rFonts w:ascii="Times New Roman" w:hAnsi="Times New Roman" w:cs="Times New Roman"/>
          <w:b/>
          <w:color w:val="000000" w:themeColor="text1"/>
        </w:rPr>
      </w:pPr>
    </w:p>
    <w:p w14:paraId="6960AE47"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3D0AD3B4" w14:textId="77777777" w:rsidR="00D22CC6" w:rsidRPr="00571BC8" w:rsidRDefault="00D22CC6" w:rsidP="00D22CC6">
      <w:pPr>
        <w:shd w:val="clear" w:color="auto" w:fill="FFFFFF"/>
        <w:spacing w:after="0"/>
        <w:rPr>
          <w:rFonts w:ascii="Times New Roman" w:hAnsi="Times New Roman" w:cs="Times New Roman"/>
          <w:color w:val="000000" w:themeColor="text1"/>
        </w:rPr>
      </w:pPr>
      <w:r w:rsidRPr="00571BC8">
        <w:rPr>
          <w:rFonts w:ascii="Times New Roman" w:hAnsi="Times New Roman" w:cs="Times New Roman"/>
          <w:b/>
          <w:color w:val="000000" w:themeColor="text1"/>
        </w:rPr>
        <w:t>Durante de la presentación</w:t>
      </w:r>
      <w:r w:rsidRPr="00571BC8">
        <w:rPr>
          <w:rFonts w:ascii="Times New Roman" w:hAnsi="Times New Roman" w:cs="Times New Roman"/>
          <w:color w:val="000000" w:themeColor="text1"/>
        </w:rPr>
        <w:t xml:space="preserve"> </w:t>
      </w:r>
    </w:p>
    <w:p w14:paraId="6368682C"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Pr>
          <w:rFonts w:ascii="Times New Roman" w:hAnsi="Times New Roman" w:cs="Times New Roman"/>
          <w:color w:val="000000" w:themeColor="text1"/>
        </w:rPr>
        <w:t>El juego</w:t>
      </w:r>
      <w:del w:id="5156" w:author="EUGENIA ARCE LONDONO" w:date="2015-04-29T09:25:00Z">
        <w:r w:rsidRPr="00571BC8">
          <w:rPr>
            <w:rFonts w:ascii="Times New Roman" w:hAnsi="Times New Roman" w:cs="Times New Roman"/>
            <w:color w:val="000000" w:themeColor="text1"/>
          </w:rPr>
          <w:delText> </w:delText>
        </w:r>
        <w:r w:rsidRPr="00571BC8">
          <w:rPr>
            <w:rFonts w:ascii="Times New Roman" w:hAnsi="Times New Roman" w:cs="Times New Roman"/>
            <w:i/>
            <w:color w:val="000000" w:themeColor="text1"/>
          </w:rPr>
          <w:delText>Sitúa en el mapa algunos Estados de Asia,</w:delText>
        </w:r>
      </w:del>
      <w:del w:id="5157" w:author="TOSHIBA" w:date="2015-10-28T12:19:00Z">
        <w:r w:rsidRPr="00571BC8" w:rsidDel="00225EC7">
          <w:rPr>
            <w:rFonts w:ascii="Times New Roman" w:hAnsi="Times New Roman" w:cs="Times New Roman"/>
            <w:color w:val="000000" w:themeColor="text1"/>
          </w:rPr>
          <w:delText> </w:delText>
        </w:r>
      </w:del>
      <w:ins w:id="5158" w:author="EUGENIA ARCE LONDONO" w:date="2015-04-29T09:25:00Z">
        <w:del w:id="5159" w:author="TOSHIBA" w:date="2015-10-28T12:19:00Z">
          <w:r w:rsidRPr="00571BC8" w:rsidDel="00225EC7">
            <w:rPr>
              <w:rFonts w:ascii="Times New Roman" w:hAnsi="Times New Roman" w:cs="Times New Roman"/>
              <w:color w:val="000000" w:themeColor="text1"/>
            </w:rPr>
            <w:delText xml:space="preserve"> </w:delText>
          </w:r>
        </w:del>
      </w:ins>
      <w:ins w:id="5160" w:author="TOSHIBA" w:date="2015-10-28T12:19:00Z">
        <w:r w:rsidR="00225EC7">
          <w:rPr>
            <w:rFonts w:ascii="Times New Roman" w:hAnsi="Times New Roman" w:cs="Times New Roman"/>
            <w:color w:val="000000" w:themeColor="text1"/>
          </w:rPr>
          <w:t xml:space="preserve"> </w:t>
        </w:r>
      </w:ins>
      <w:r w:rsidRPr="00571BC8">
        <w:rPr>
          <w:rFonts w:ascii="Times New Roman" w:hAnsi="Times New Roman" w:cs="Times New Roman"/>
          <w:color w:val="000000" w:themeColor="text1"/>
        </w:rPr>
        <w:t>presenta un mapa político del continente asiático en el que los estudiantes tendrán que localizar algunos de los países que se encuentran dentro de sus fronteras.</w:t>
      </w:r>
    </w:p>
    <w:p w14:paraId="37713A46"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0DD5648D" w14:textId="77777777" w:rsidR="00D22CC6" w:rsidRPr="00571BC8" w:rsidRDefault="00D22CC6" w:rsidP="00D22CC6">
      <w:p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 xml:space="preserve">Se plantean veinte preguntas. Los </w:t>
      </w:r>
      <w:ins w:id="5161" w:author="TOSHIBA" w:date="2015-10-31T10:38:00Z">
        <w:r w:rsidR="00295007">
          <w:rPr>
            <w:rFonts w:ascii="Times New Roman" w:hAnsi="Times New Roman" w:cs="Times New Roman"/>
            <w:color w:val="000000" w:themeColor="text1"/>
          </w:rPr>
          <w:t xml:space="preserve">estudiantes </w:t>
        </w:r>
      </w:ins>
      <w:del w:id="5162" w:author="TOSHIBA" w:date="2015-10-31T10:39:00Z">
        <w:r w:rsidRPr="00571BC8" w:rsidDel="00833856">
          <w:rPr>
            <w:rFonts w:ascii="Times New Roman" w:hAnsi="Times New Roman" w:cs="Times New Roman"/>
            <w:color w:val="000000" w:themeColor="text1"/>
          </w:rPr>
          <w:delText xml:space="preserve">alumnos </w:delText>
        </w:r>
      </w:del>
      <w:r w:rsidRPr="00571BC8">
        <w:rPr>
          <w:rFonts w:ascii="Times New Roman" w:hAnsi="Times New Roman" w:cs="Times New Roman"/>
          <w:color w:val="000000" w:themeColor="text1"/>
        </w:rPr>
        <w:t xml:space="preserve">cuentan con tres intentos para hallar la respuesta correcta. Cada acierto vale </w:t>
      </w:r>
      <w:ins w:id="5163" w:author="EUGENIA ARCE LONDONO" w:date="2015-04-29T09:25:00Z">
        <w:r>
          <w:rPr>
            <w:rFonts w:ascii="Times New Roman" w:hAnsi="Times New Roman" w:cs="Times New Roman"/>
            <w:color w:val="000000" w:themeColor="text1"/>
          </w:rPr>
          <w:t>cinco (</w:t>
        </w:r>
      </w:ins>
      <w:r w:rsidRPr="00571BC8">
        <w:rPr>
          <w:rFonts w:ascii="Times New Roman" w:hAnsi="Times New Roman" w:cs="Times New Roman"/>
          <w:color w:val="000000" w:themeColor="text1"/>
        </w:rPr>
        <w:t>5</w:t>
      </w:r>
      <w:ins w:id="5164" w:author="EUGENIA ARCE LONDONO" w:date="2015-04-29T09:25:00Z">
        <w:r>
          <w:rPr>
            <w:rFonts w:ascii="Times New Roman" w:hAnsi="Times New Roman" w:cs="Times New Roman"/>
            <w:color w:val="000000" w:themeColor="text1"/>
          </w:rPr>
          <w:t>)</w:t>
        </w:r>
      </w:ins>
      <w:r>
        <w:rPr>
          <w:rFonts w:ascii="Times New Roman" w:hAnsi="Times New Roman" w:cs="Times New Roman"/>
          <w:color w:val="000000" w:themeColor="text1"/>
        </w:rPr>
        <w:t xml:space="preserve"> puntos</w:t>
      </w:r>
      <w:del w:id="5165" w:author="EUGENIA ARCE LONDONO" w:date="2015-04-29T09:25:00Z">
        <w:r w:rsidRPr="00571BC8">
          <w:rPr>
            <w:rFonts w:ascii="Times New Roman" w:hAnsi="Times New Roman" w:cs="Times New Roman"/>
            <w:color w:val="000000" w:themeColor="text1"/>
          </w:rPr>
          <w:delText xml:space="preserve"> (la</w:delText>
        </w:r>
      </w:del>
      <w:ins w:id="5166" w:author="EUGENIA ARCE LONDONO" w:date="2015-04-29T09:25:00Z">
        <w:r>
          <w:rPr>
            <w:rFonts w:ascii="Times New Roman" w:hAnsi="Times New Roman" w:cs="Times New Roman"/>
            <w:color w:val="000000" w:themeColor="text1"/>
          </w:rPr>
          <w:t>. La</w:t>
        </w:r>
      </w:ins>
      <w:r>
        <w:rPr>
          <w:rFonts w:ascii="Times New Roman" w:hAnsi="Times New Roman" w:cs="Times New Roman"/>
          <w:color w:val="000000" w:themeColor="text1"/>
        </w:rPr>
        <w:t xml:space="preserve"> puntuación máxima es 100</w:t>
      </w:r>
      <w:del w:id="5167" w:author="EUGENIA ARCE LONDONO" w:date="2015-04-29T09:25:00Z">
        <w:r w:rsidRPr="00571BC8">
          <w:rPr>
            <w:rFonts w:ascii="Times New Roman" w:hAnsi="Times New Roman" w:cs="Times New Roman"/>
            <w:color w:val="000000" w:themeColor="text1"/>
          </w:rPr>
          <w:delText>).</w:delText>
        </w:r>
      </w:del>
      <w:ins w:id="5168" w:author="EUGENIA ARCE LONDONO" w:date="2015-04-29T09:25:00Z">
        <w:r w:rsidRPr="00571BC8">
          <w:rPr>
            <w:rFonts w:ascii="Times New Roman" w:hAnsi="Times New Roman" w:cs="Times New Roman"/>
            <w:color w:val="000000" w:themeColor="text1"/>
          </w:rPr>
          <w:t>.</w:t>
        </w:r>
      </w:ins>
    </w:p>
    <w:p w14:paraId="4E7F35E3" w14:textId="77777777" w:rsidR="00D22CC6" w:rsidRPr="00571BC8" w:rsidRDefault="00D22CC6" w:rsidP="00D22CC6">
      <w:pPr>
        <w:shd w:val="clear" w:color="auto" w:fill="FFFFFF"/>
        <w:spacing w:after="0"/>
        <w:rPr>
          <w:rFonts w:ascii="Times New Roman" w:hAnsi="Times New Roman" w:cs="Times New Roman"/>
          <w:color w:val="000000" w:themeColor="text1"/>
        </w:rPr>
      </w:pPr>
    </w:p>
    <w:p w14:paraId="014315F1" w14:textId="77777777" w:rsidR="00D22CC6" w:rsidRPr="00571BC8" w:rsidRDefault="00D22CC6" w:rsidP="00D22CC6">
      <w:p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Si fallan en las tres ocasiones, una X roja dejará marcado su error sobre el lugar donde se localiza el elemento sobre el que se les preguntaba.</w:t>
      </w:r>
    </w:p>
    <w:p w14:paraId="05AD752D"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6A7502C8"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Al acabar el juego, los </w:t>
      </w:r>
      <w:ins w:id="5169" w:author="TOSHIBA" w:date="2015-10-31T10:29:00Z">
        <w:r w:rsidR="00235B3E">
          <w:rPr>
            <w:rFonts w:ascii="Times New Roman" w:hAnsi="Times New Roman" w:cs="Times New Roman"/>
            <w:color w:val="000000" w:themeColor="text1"/>
          </w:rPr>
          <w:t xml:space="preserve">estudiantes </w:t>
        </w:r>
      </w:ins>
      <w:del w:id="5170" w:author="TOSHIBA" w:date="2015-10-31T10:29:00Z">
        <w:r w:rsidRPr="00571BC8" w:rsidDel="00235B3E">
          <w:rPr>
            <w:rFonts w:ascii="Times New Roman" w:hAnsi="Times New Roman" w:cs="Times New Roman"/>
            <w:color w:val="000000" w:themeColor="text1"/>
          </w:rPr>
          <w:delText xml:space="preserve">alumnos </w:delText>
        </w:r>
      </w:del>
      <w:r w:rsidRPr="00571BC8">
        <w:rPr>
          <w:rFonts w:ascii="Times New Roman" w:hAnsi="Times New Roman" w:cs="Times New Roman"/>
          <w:color w:val="000000" w:themeColor="text1"/>
        </w:rPr>
        <w:t>obtendrán la puntuación total que han conseguido. Además, podrán ver cuáles son</w:t>
      </w:r>
      <w:r>
        <w:rPr>
          <w:rFonts w:ascii="Times New Roman" w:hAnsi="Times New Roman" w:cs="Times New Roman"/>
          <w:color w:val="000000" w:themeColor="text1"/>
        </w:rPr>
        <w:t xml:space="preserve"> los errores que han cometido. </w:t>
      </w:r>
      <w:del w:id="5171" w:author="EUGENIA ARCE LONDONO" w:date="2015-04-29T09:25:00Z">
        <w:r w:rsidRPr="00571BC8">
          <w:rPr>
            <w:rFonts w:ascii="Times New Roman" w:hAnsi="Times New Roman" w:cs="Times New Roman"/>
            <w:color w:val="000000" w:themeColor="text1"/>
          </w:rPr>
          <w:delText>Pueden</w:delText>
        </w:r>
      </w:del>
      <w:ins w:id="5172" w:author="EUGENIA ARCE LONDONO" w:date="2015-04-29T09:25:00Z">
        <w:r>
          <w:rPr>
            <w:rFonts w:ascii="Times New Roman" w:hAnsi="Times New Roman" w:cs="Times New Roman"/>
            <w:color w:val="000000" w:themeColor="text1"/>
          </w:rPr>
          <w:t>Los estudiantes p</w:t>
        </w:r>
        <w:r w:rsidRPr="00571BC8">
          <w:rPr>
            <w:rFonts w:ascii="Times New Roman" w:hAnsi="Times New Roman" w:cs="Times New Roman"/>
            <w:color w:val="000000" w:themeColor="text1"/>
          </w:rPr>
          <w:t>ueden</w:t>
        </w:r>
      </w:ins>
      <w:r w:rsidRPr="00571BC8">
        <w:rPr>
          <w:rFonts w:ascii="Times New Roman" w:hAnsi="Times New Roman" w:cs="Times New Roman"/>
          <w:color w:val="000000" w:themeColor="text1"/>
        </w:rPr>
        <w:t xml:space="preserve"> volver a jugar tantas veces como deseen.</w:t>
      </w:r>
    </w:p>
    <w:p w14:paraId="25F8AA47"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4FA9246F" w14:textId="77777777" w:rsidR="00D22CC6" w:rsidRPr="00571BC8" w:rsidRDefault="00D22CC6" w:rsidP="00D22CC6">
      <w:pPr>
        <w:shd w:val="clear" w:color="auto" w:fill="FFFFFF"/>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CS_07_07_CO_REC120</w:t>
      </w:r>
      <w:del w:id="5173" w:author="TOSHIBA" w:date="2015-10-28T12:19:00Z">
        <w:r w:rsidRPr="00571BC8" w:rsidDel="00225EC7">
          <w:rPr>
            <w:rFonts w:ascii="Times New Roman" w:hAnsi="Times New Roman" w:cs="Times New Roman"/>
            <w:b/>
            <w:color w:val="000000" w:themeColor="text1"/>
          </w:rPr>
          <w:delText xml:space="preserve">  </w:delText>
        </w:r>
      </w:del>
      <w:ins w:id="5174" w:author="TOSHIBA" w:date="2015-10-28T12:19:00Z">
        <w:r w:rsidR="00225EC7">
          <w:rPr>
            <w:rFonts w:ascii="Times New Roman" w:hAnsi="Times New Roman" w:cs="Times New Roman"/>
            <w:b/>
            <w:color w:val="000000" w:themeColor="text1"/>
          </w:rPr>
          <w:t xml:space="preserve"> </w:t>
        </w:r>
      </w:ins>
      <w:r w:rsidRPr="00571BC8">
        <w:rPr>
          <w:rFonts w:ascii="Times New Roman" w:hAnsi="Times New Roman" w:cs="Times New Roman"/>
          <w:b/>
          <w:color w:val="000000" w:themeColor="text1"/>
        </w:rPr>
        <w:t xml:space="preserve"> </w:t>
      </w:r>
    </w:p>
    <w:p w14:paraId="26E78A78" w14:textId="77777777" w:rsidR="00D22CC6" w:rsidRDefault="00D22CC6" w:rsidP="00D22CC6">
      <w:pPr>
        <w:spacing w:after="0"/>
        <w:jc w:val="both"/>
        <w:rPr>
          <w:ins w:id="5175" w:author="EUGENIA ARCE LONDONO" w:date="2015-04-29T09:25:00Z"/>
          <w:rFonts w:ascii="Times New Roman" w:hAnsi="Times New Roman" w:cs="Times New Roman"/>
          <w:b/>
          <w:color w:val="000000" w:themeColor="text1"/>
        </w:rPr>
      </w:pPr>
    </w:p>
    <w:p w14:paraId="1BB7F6C3"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7B825028" w14:textId="77777777" w:rsidR="00D22CC6" w:rsidRDefault="00D22CC6" w:rsidP="00D22CC6">
      <w:pPr>
        <w:pStyle w:val="Ttulo1"/>
        <w:shd w:val="clear" w:color="auto" w:fill="FFFFFF"/>
        <w:spacing w:before="2" w:after="2"/>
        <w:rPr>
          <w:ins w:id="5176" w:author="EUGENIA ARCE LONDONO" w:date="2015-04-29T09:25:00Z"/>
          <w:rFonts w:ascii="Times New Roman" w:hAnsi="Times New Roman" w:cs="Times New Roman"/>
          <w:color w:val="000000" w:themeColor="text1"/>
          <w:kern w:val="0"/>
          <w:sz w:val="24"/>
          <w:szCs w:val="24"/>
          <w:lang w:eastAsia="en-US"/>
        </w:rPr>
      </w:pPr>
    </w:p>
    <w:p w14:paraId="514A0D02" w14:textId="77777777" w:rsidR="00D22CC6" w:rsidRPr="00571BC8" w:rsidRDefault="00D22CC6" w:rsidP="00D22CC6">
      <w:pPr>
        <w:pStyle w:val="Ttulo1"/>
        <w:shd w:val="clear" w:color="auto" w:fill="FFFFFF"/>
        <w:spacing w:before="2" w:after="2"/>
        <w:rPr>
          <w:rFonts w:ascii="Times New Roman" w:hAnsi="Times New Roman" w:cs="Times New Roman"/>
          <w:color w:val="9D8573"/>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Pr>
          <w:rFonts w:ascii="Times New Roman" w:hAnsi="Times New Roman" w:cs="Times New Roman"/>
          <w:b w:val="0"/>
          <w:color w:val="000000" w:themeColor="text1"/>
          <w:kern w:val="0"/>
          <w:sz w:val="24"/>
          <w:szCs w:val="24"/>
        </w:rPr>
        <w:t xml:space="preserve">Los </w:t>
      </w:r>
      <w:del w:id="5177" w:author="EUGENIA ARCE LONDONO" w:date="2015-04-29T09:25:00Z">
        <w:r w:rsidRPr="00571BC8">
          <w:rPr>
            <w:rFonts w:ascii="Times New Roman" w:hAnsi="Times New Roman" w:cs="Times New Roman"/>
            <w:b w:val="0"/>
            <w:color w:val="000000" w:themeColor="text1"/>
            <w:kern w:val="0"/>
            <w:sz w:val="24"/>
            <w:szCs w:val="24"/>
          </w:rPr>
          <w:delText>estados</w:delText>
        </w:r>
      </w:del>
      <w:ins w:id="5178" w:author="EUGENIA ARCE LONDONO" w:date="2015-04-29T09:25:00Z">
        <w:r>
          <w:rPr>
            <w:rFonts w:ascii="Times New Roman" w:hAnsi="Times New Roman" w:cs="Times New Roman"/>
            <w:b w:val="0"/>
            <w:color w:val="000000" w:themeColor="text1"/>
            <w:kern w:val="0"/>
            <w:sz w:val="24"/>
            <w:szCs w:val="24"/>
          </w:rPr>
          <w:t>E</w:t>
        </w:r>
        <w:r w:rsidRPr="00571BC8">
          <w:rPr>
            <w:rFonts w:ascii="Times New Roman" w:hAnsi="Times New Roman" w:cs="Times New Roman"/>
            <w:b w:val="0"/>
            <w:color w:val="000000" w:themeColor="text1"/>
            <w:kern w:val="0"/>
            <w:sz w:val="24"/>
            <w:szCs w:val="24"/>
          </w:rPr>
          <w:t>stados</w:t>
        </w:r>
      </w:ins>
      <w:r w:rsidRPr="00571BC8">
        <w:rPr>
          <w:rFonts w:ascii="Times New Roman" w:hAnsi="Times New Roman" w:cs="Times New Roman"/>
          <w:b w:val="0"/>
          <w:color w:val="000000" w:themeColor="text1"/>
          <w:kern w:val="0"/>
          <w:sz w:val="24"/>
          <w:szCs w:val="24"/>
        </w:rPr>
        <w:t xml:space="preserve"> de Asia</w:t>
      </w:r>
    </w:p>
    <w:p w14:paraId="20E1F6F2" w14:textId="77777777" w:rsidR="00D22CC6" w:rsidRPr="00571BC8" w:rsidRDefault="00D22CC6" w:rsidP="00D22CC6">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aprender los distintos Estados de Asia</w:t>
      </w:r>
    </w:p>
    <w:p w14:paraId="17CB6700" w14:textId="77777777" w:rsidR="00D22CC6" w:rsidRPr="00571BC8" w:rsidRDefault="00D22CC6" w:rsidP="00D22CC6">
      <w:pPr>
        <w:pStyle w:val="NormalWeb"/>
        <w:shd w:val="clear" w:color="auto" w:fill="FFFFFF"/>
        <w:spacing w:before="2" w:after="2"/>
        <w:jc w:val="both"/>
        <w:rPr>
          <w:rFonts w:ascii="Times New Roman" w:hAnsi="Times New Roman"/>
          <w:color w:val="000000" w:themeColor="text1"/>
          <w:sz w:val="24"/>
          <w:szCs w:val="24"/>
        </w:rPr>
      </w:pPr>
      <w:del w:id="5179" w:author="EUGENIA ARCE LONDONO" w:date="2015-04-29T09:25:00Z">
        <w:r w:rsidRPr="00571BC8">
          <w:rPr>
            <w:rFonts w:ascii="Times New Roman" w:hAnsi="Times New Roman"/>
            <w:b/>
            <w:color w:val="000000" w:themeColor="text1"/>
            <w:sz w:val="24"/>
            <w:szCs w:val="24"/>
            <w:lang w:eastAsia="en-US"/>
          </w:rPr>
          <w:delText>Temporización</w:delText>
        </w:r>
      </w:del>
      <w:ins w:id="5180" w:author="EUGENIA ARCE LONDONO" w:date="2015-04-29T09:25:00Z">
        <w:r>
          <w:rPr>
            <w:rFonts w:ascii="Times New Roman" w:hAnsi="Times New Roman"/>
            <w:b/>
            <w:color w:val="000000" w:themeColor="text1"/>
            <w:sz w:val="24"/>
            <w:szCs w:val="24"/>
            <w:lang w:eastAsia="en-US"/>
          </w:rPr>
          <w:t>Dur</w:t>
        </w:r>
        <w:r w:rsidRPr="00571BC8">
          <w:rPr>
            <w:rFonts w:ascii="Times New Roman" w:hAnsi="Times New Roman"/>
            <w:b/>
            <w:color w:val="000000" w:themeColor="text1"/>
            <w:sz w:val="24"/>
            <w:szCs w:val="24"/>
            <w:lang w:eastAsia="en-US"/>
          </w:rPr>
          <w:t>ación</w:t>
        </w:r>
      </w:ins>
      <w:r w:rsidRPr="00571BC8">
        <w:rPr>
          <w:rFonts w:ascii="Times New Roman" w:hAnsi="Times New Roman"/>
          <w:b/>
          <w:color w:val="000000" w:themeColor="text1"/>
          <w:sz w:val="24"/>
          <w:szCs w:val="24"/>
          <w:lang w:eastAsia="en-US"/>
        </w:rPr>
        <w:t>:</w:t>
      </w:r>
      <w:r w:rsidRPr="00571BC8">
        <w:rPr>
          <w:rFonts w:ascii="Times New Roman" w:hAnsi="Times New Roman"/>
          <w:b/>
          <w:color w:val="000000" w:themeColor="text1"/>
          <w:sz w:val="24"/>
          <w:szCs w:val="24"/>
        </w:rPr>
        <w:t xml:space="preserve"> </w:t>
      </w:r>
      <w:r w:rsidRPr="00571BC8">
        <w:rPr>
          <w:rFonts w:ascii="Times New Roman" w:hAnsi="Times New Roman"/>
          <w:color w:val="000000" w:themeColor="text1"/>
          <w:sz w:val="24"/>
          <w:szCs w:val="24"/>
        </w:rPr>
        <w:t>30 minutos</w:t>
      </w:r>
    </w:p>
    <w:p w14:paraId="713B309B"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Exposición</w:t>
      </w:r>
      <w:ins w:id="5181" w:author="TOSHIBA" w:date="2015-10-31T10:30:00Z">
        <w:r w:rsidR="00235B3E">
          <w:rPr>
            <w:rFonts w:ascii="Times New Roman" w:hAnsi="Times New Roman" w:cs="Times New Roman"/>
            <w:color w:val="000000" w:themeColor="text1"/>
          </w:rPr>
          <w:t xml:space="preserve"> </w:t>
        </w:r>
      </w:ins>
      <w:ins w:id="5182" w:author="EUGENIA ARCE LONDONO" w:date="2015-04-29T09:25:00Z">
        <w:r>
          <w:rPr>
            <w:rFonts w:ascii="Times New Roman" w:hAnsi="Times New Roman" w:cs="Times New Roman"/>
            <w:color w:val="000000" w:themeColor="text1"/>
          </w:rPr>
          <w:t>e interactivo.</w:t>
        </w:r>
      </w:ins>
    </w:p>
    <w:p w14:paraId="06C4A0B3"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social y ciudadana</w:t>
      </w:r>
    </w:p>
    <w:p w14:paraId="4055A634" w14:textId="77777777" w:rsidR="00D22CC6" w:rsidRPr="00571BC8" w:rsidRDefault="00D22CC6" w:rsidP="00D22CC6">
      <w:pPr>
        <w:spacing w:after="0"/>
        <w:jc w:val="both"/>
        <w:rPr>
          <w:rFonts w:ascii="Times New Roman" w:hAnsi="Times New Roman" w:cs="Times New Roman"/>
          <w:color w:val="000000" w:themeColor="text1"/>
        </w:rPr>
      </w:pPr>
    </w:p>
    <w:p w14:paraId="30D5F50E" w14:textId="77777777" w:rsidR="00D22CC6" w:rsidRPr="00571BC8" w:rsidRDefault="00D22CC6" w:rsidP="00D22CC6">
      <w:pPr>
        <w:shd w:val="clear" w:color="auto" w:fill="FFFFFF"/>
        <w:spacing w:after="100" w:afterAutospacing="1"/>
        <w:rPr>
          <w:rFonts w:ascii="Times New Roman" w:hAnsi="Times New Roman" w:cs="Times New Roman"/>
          <w:b/>
          <w:color w:val="000000" w:themeColor="text1"/>
        </w:rPr>
      </w:pPr>
      <w:r w:rsidRPr="00571BC8">
        <w:rPr>
          <w:rFonts w:ascii="Times New Roman" w:hAnsi="Times New Roman" w:cs="Times New Roman"/>
          <w:b/>
          <w:color w:val="000000" w:themeColor="text1"/>
        </w:rPr>
        <w:t>Objetivo</w:t>
      </w:r>
    </w:p>
    <w:p w14:paraId="1B26DD99"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El</w:t>
      </w:r>
      <w:del w:id="5183" w:author="EUGENIA ARCE LONDONO" w:date="2015-04-29T09:25:00Z">
        <w:r w:rsidRPr="00571BC8">
          <w:rPr>
            <w:rFonts w:ascii="Times New Roman" w:hAnsi="Times New Roman" w:cs="Times New Roman"/>
            <w:color w:val="000000" w:themeColor="text1"/>
          </w:rPr>
          <w:delText xml:space="preserve"> siguiente</w:delText>
        </w:r>
      </w:del>
      <w:r w:rsidRPr="00571BC8">
        <w:rPr>
          <w:rFonts w:ascii="Times New Roman" w:hAnsi="Times New Roman" w:cs="Times New Roman"/>
          <w:color w:val="000000" w:themeColor="text1"/>
        </w:rPr>
        <w:t xml:space="preserve"> inte</w:t>
      </w:r>
      <w:r>
        <w:rPr>
          <w:rFonts w:ascii="Times New Roman" w:hAnsi="Times New Roman" w:cs="Times New Roman"/>
          <w:color w:val="000000" w:themeColor="text1"/>
        </w:rPr>
        <w:t xml:space="preserve">ractivo presenta los distintos </w:t>
      </w:r>
      <w:del w:id="5184" w:author="EUGENIA ARCE LONDONO" w:date="2015-04-29T09:25:00Z">
        <w:r w:rsidRPr="00571BC8">
          <w:rPr>
            <w:rFonts w:ascii="Times New Roman" w:hAnsi="Times New Roman" w:cs="Times New Roman"/>
            <w:color w:val="000000" w:themeColor="text1"/>
          </w:rPr>
          <w:delText>estados</w:delText>
        </w:r>
      </w:del>
      <w:ins w:id="5185" w:author="TOSHIBA" w:date="2015-10-31T10:31:00Z">
        <w:r w:rsidR="00235B3E">
          <w:rPr>
            <w:rFonts w:ascii="Times New Roman" w:hAnsi="Times New Roman" w:cs="Times New Roman"/>
            <w:color w:val="000000" w:themeColor="text1"/>
          </w:rPr>
          <w:t xml:space="preserve"> </w:t>
        </w:r>
      </w:ins>
      <w:ins w:id="5186" w:author="EUGENIA ARCE LONDONO" w:date="2015-04-29T09:25:00Z">
        <w:r>
          <w:rPr>
            <w:rFonts w:ascii="Times New Roman" w:hAnsi="Times New Roman" w:cs="Times New Roman"/>
            <w:color w:val="000000" w:themeColor="text1"/>
          </w:rPr>
          <w:t>E</w:t>
        </w:r>
        <w:r w:rsidRPr="00571BC8">
          <w:rPr>
            <w:rFonts w:ascii="Times New Roman" w:hAnsi="Times New Roman" w:cs="Times New Roman"/>
            <w:color w:val="000000" w:themeColor="text1"/>
          </w:rPr>
          <w:t>stados</w:t>
        </w:r>
      </w:ins>
      <w:r w:rsidRPr="00571BC8">
        <w:rPr>
          <w:rFonts w:ascii="Times New Roman" w:hAnsi="Times New Roman" w:cs="Times New Roman"/>
          <w:color w:val="000000" w:themeColor="text1"/>
        </w:rPr>
        <w:t xml:space="preserve"> asiáticos sobre un mapa político del continente. Con ello, los estudiantes podrán aprender a ubicarlos y relacionarlos con su capital y su bandera.</w:t>
      </w:r>
    </w:p>
    <w:p w14:paraId="3D10034F" w14:textId="77777777" w:rsidR="00D22CC6" w:rsidRDefault="00D22CC6" w:rsidP="00D22CC6">
      <w:pPr>
        <w:shd w:val="clear" w:color="auto" w:fill="FFFFFF"/>
        <w:spacing w:after="0"/>
        <w:rPr>
          <w:ins w:id="5187" w:author="EUGENIA ARCE LONDONO" w:date="2015-04-29T09:25:00Z"/>
          <w:rFonts w:ascii="Times New Roman" w:hAnsi="Times New Roman" w:cs="Times New Roman"/>
          <w:b/>
          <w:color w:val="000000" w:themeColor="text1"/>
        </w:rPr>
      </w:pPr>
    </w:p>
    <w:p w14:paraId="2A5BC78A"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1E02CACF" w14:textId="77777777" w:rsidR="00D22CC6" w:rsidRPr="00571BC8" w:rsidRDefault="00D22CC6" w:rsidP="00D22CC6">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Durante la presentación</w:t>
      </w:r>
    </w:p>
    <w:p w14:paraId="6C2B1A39"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Se sugiere comenzar presentando</w:t>
      </w:r>
      <w:r>
        <w:rPr>
          <w:rFonts w:ascii="Times New Roman" w:hAnsi="Times New Roman" w:cs="Times New Roman"/>
          <w:color w:val="000000" w:themeColor="text1"/>
        </w:rPr>
        <w:t xml:space="preserve"> los distintos </w:t>
      </w:r>
      <w:del w:id="5188" w:author="EUGENIA ARCE LONDONO" w:date="2015-04-29T09:25:00Z">
        <w:r w:rsidRPr="00571BC8">
          <w:rPr>
            <w:rFonts w:ascii="Times New Roman" w:hAnsi="Times New Roman" w:cs="Times New Roman"/>
            <w:color w:val="000000" w:themeColor="text1"/>
          </w:rPr>
          <w:delText>estados</w:delText>
        </w:r>
      </w:del>
      <w:ins w:id="5189" w:author="TOSHIBA" w:date="2015-10-31T10:31:00Z">
        <w:r w:rsidR="00235B3E">
          <w:rPr>
            <w:rFonts w:ascii="Times New Roman" w:hAnsi="Times New Roman" w:cs="Times New Roman"/>
            <w:color w:val="000000" w:themeColor="text1"/>
          </w:rPr>
          <w:t xml:space="preserve"> </w:t>
        </w:r>
      </w:ins>
      <w:ins w:id="5190" w:author="EUGENIA ARCE LONDONO" w:date="2015-04-29T09:25:00Z">
        <w:r>
          <w:rPr>
            <w:rFonts w:ascii="Times New Roman" w:hAnsi="Times New Roman" w:cs="Times New Roman"/>
            <w:color w:val="000000" w:themeColor="text1"/>
          </w:rPr>
          <w:t>E</w:t>
        </w:r>
        <w:r w:rsidRPr="00571BC8">
          <w:rPr>
            <w:rFonts w:ascii="Times New Roman" w:hAnsi="Times New Roman" w:cs="Times New Roman"/>
            <w:color w:val="000000" w:themeColor="text1"/>
          </w:rPr>
          <w:t>stados</w:t>
        </w:r>
      </w:ins>
      <w:r w:rsidRPr="00571BC8">
        <w:rPr>
          <w:rFonts w:ascii="Times New Roman" w:hAnsi="Times New Roman" w:cs="Times New Roman"/>
          <w:color w:val="000000" w:themeColor="text1"/>
        </w:rPr>
        <w:t xml:space="preserve"> de Asia en función del área geográfica en la que se ubiquen, enfatizando en las fronteras, las principales regiones que pueden distinguirse dentro de cada área y las particularidades concretas que ayuden a mejorar el conocimiento del mapa político del continente. Por ejemplo, se puede destacar la vinculación de los países de Asia central con la antigua </w:t>
      </w:r>
      <w:ins w:id="5191" w:author="EUGENIA ARCE LONDONO" w:date="2015-04-29T09:25:00Z">
        <w:r>
          <w:rPr>
            <w:rFonts w:ascii="Times New Roman" w:hAnsi="Times New Roman" w:cs="Times New Roman"/>
            <w:color w:val="000000" w:themeColor="text1"/>
          </w:rPr>
          <w:t xml:space="preserve">Unión de Repúblicas Socialistas Soviéticas </w:t>
        </w:r>
      </w:ins>
      <w:ins w:id="5192" w:author="TOSHIBA" w:date="2015-10-31T10:32:00Z">
        <w:r w:rsidR="00235B3E">
          <w:rPr>
            <w:rFonts w:ascii="Times New Roman" w:hAnsi="Times New Roman" w:cs="Times New Roman"/>
            <w:color w:val="000000" w:themeColor="text1"/>
          </w:rPr>
          <w:t>(</w:t>
        </w:r>
      </w:ins>
      <w:r w:rsidRPr="00571BC8">
        <w:rPr>
          <w:rFonts w:ascii="Times New Roman" w:hAnsi="Times New Roman" w:cs="Times New Roman"/>
          <w:color w:val="000000" w:themeColor="text1"/>
        </w:rPr>
        <w:t>URSS</w:t>
      </w:r>
      <w:ins w:id="5193" w:author="TOSHIBA" w:date="2015-10-31T10:32:00Z">
        <w:r w:rsidR="00235B3E">
          <w:rPr>
            <w:rFonts w:ascii="Times New Roman" w:hAnsi="Times New Roman" w:cs="Times New Roman"/>
            <w:color w:val="000000" w:themeColor="text1"/>
          </w:rPr>
          <w:t>)</w:t>
        </w:r>
      </w:ins>
      <w:r w:rsidRPr="00571BC8">
        <w:rPr>
          <w:rFonts w:ascii="Times New Roman" w:hAnsi="Times New Roman" w:cs="Times New Roman"/>
          <w:color w:val="000000" w:themeColor="text1"/>
        </w:rPr>
        <w:t xml:space="preserve"> o el gran número de territorios con los que China comparte fronteras.</w:t>
      </w:r>
    </w:p>
    <w:p w14:paraId="4C99F14C"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48CABC5D"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Una vez hecho esto, se plantea a los estudiantes una actividad práctica. Utilizando el mapa adjunto</w:t>
      </w:r>
      <w:ins w:id="5194" w:author="EUGENIA ARCE LONDONO" w:date="2015-04-29T09:25:00Z">
        <w:r>
          <w:rPr>
            <w:rFonts w:ascii="Times New Roman" w:hAnsi="Times New Roman" w:cs="Times New Roman"/>
            <w:color w:val="000000" w:themeColor="text1"/>
          </w:rPr>
          <w:t xml:space="preserve"> denominado</w:t>
        </w:r>
      </w:ins>
      <w:r w:rsidRPr="00571BC8">
        <w:rPr>
          <w:rFonts w:ascii="Times New Roman" w:hAnsi="Times New Roman" w:cs="Times New Roman"/>
          <w:color w:val="000000" w:themeColor="text1"/>
        </w:rPr>
        <w:t> </w:t>
      </w:r>
      <w:r>
        <w:rPr>
          <w:rFonts w:ascii="Times New Roman" w:hAnsi="Times New Roman" w:cs="Times New Roman"/>
          <w:i/>
          <w:color w:val="000000" w:themeColor="text1"/>
        </w:rPr>
        <w:t xml:space="preserve">Los </w:t>
      </w:r>
      <w:del w:id="5195" w:author="EUGENIA ARCE LONDONO" w:date="2015-04-29T09:25:00Z">
        <w:r w:rsidRPr="00571BC8">
          <w:rPr>
            <w:rFonts w:ascii="Times New Roman" w:hAnsi="Times New Roman" w:cs="Times New Roman"/>
            <w:i/>
            <w:color w:val="000000" w:themeColor="text1"/>
          </w:rPr>
          <w:delText>estados</w:delText>
        </w:r>
      </w:del>
      <w:ins w:id="5196" w:author="EUGENIA ARCE LONDONO" w:date="2015-04-29T09:25:00Z">
        <w:r>
          <w:rPr>
            <w:rFonts w:ascii="Times New Roman" w:hAnsi="Times New Roman" w:cs="Times New Roman"/>
            <w:i/>
            <w:color w:val="000000" w:themeColor="text1"/>
          </w:rPr>
          <w:t>E</w:t>
        </w:r>
        <w:r w:rsidRPr="00571BC8">
          <w:rPr>
            <w:rFonts w:ascii="Times New Roman" w:hAnsi="Times New Roman" w:cs="Times New Roman"/>
            <w:i/>
            <w:color w:val="000000" w:themeColor="text1"/>
          </w:rPr>
          <w:t>stados</w:t>
        </w:r>
      </w:ins>
      <w:r w:rsidRPr="00571BC8">
        <w:rPr>
          <w:rFonts w:ascii="Times New Roman" w:hAnsi="Times New Roman" w:cs="Times New Roman"/>
          <w:i/>
          <w:color w:val="000000" w:themeColor="text1"/>
        </w:rPr>
        <w:t xml:space="preserve"> y capitales de Asia</w:t>
      </w:r>
      <w:r w:rsidRPr="00571BC8">
        <w:rPr>
          <w:rFonts w:ascii="Times New Roman" w:hAnsi="Times New Roman" w:cs="Times New Roman"/>
          <w:color w:val="000000" w:themeColor="text1"/>
        </w:rPr>
        <w:t xml:space="preserve"> (mudo)</w:t>
      </w:r>
      <w:ins w:id="5197" w:author="TOSHIBA" w:date="2015-10-31T10:32:00Z">
        <w:r w:rsidR="00235B3E">
          <w:rPr>
            <w:rFonts w:ascii="Times New Roman" w:hAnsi="Times New Roman" w:cs="Times New Roman"/>
            <w:color w:val="000000" w:themeColor="text1"/>
          </w:rPr>
          <w:t>,</w:t>
        </w:r>
      </w:ins>
      <w:r w:rsidRPr="00571BC8">
        <w:rPr>
          <w:rFonts w:ascii="Times New Roman" w:hAnsi="Times New Roman" w:cs="Times New Roman"/>
          <w:color w:val="000000" w:themeColor="text1"/>
        </w:rPr>
        <w:t xml:space="preserve"> se pide a los estudiantes que </w:t>
      </w:r>
      <w:r w:rsidRPr="00571BC8">
        <w:rPr>
          <w:rFonts w:ascii="Times New Roman" w:hAnsi="Times New Roman" w:cs="Times New Roman"/>
          <w:color w:val="000000" w:themeColor="text1"/>
        </w:rPr>
        <w:lastRenderedPageBreak/>
        <w:t xml:space="preserve">pongan a prueba lo que han aprendido y mejoren sus conocimientos sobre las fronteras asiáticas. Para ello, sugerimos seguir </w:t>
      </w:r>
      <w:ins w:id="5198" w:author="TOSHIBA" w:date="2015-10-31T10:33:00Z">
        <w:r w:rsidR="00235B3E">
          <w:rPr>
            <w:rFonts w:ascii="Times New Roman" w:hAnsi="Times New Roman" w:cs="Times New Roman"/>
            <w:color w:val="000000" w:themeColor="text1"/>
          </w:rPr>
          <w:t xml:space="preserve">estos </w:t>
        </w:r>
      </w:ins>
      <w:del w:id="5199" w:author="TOSHIBA" w:date="2015-10-31T10:33:00Z">
        <w:r w:rsidRPr="00571BC8" w:rsidDel="00235B3E">
          <w:rPr>
            <w:rFonts w:ascii="Times New Roman" w:hAnsi="Times New Roman" w:cs="Times New Roman"/>
            <w:color w:val="000000" w:themeColor="text1"/>
          </w:rPr>
          <w:delText xml:space="preserve">los siguientes </w:delText>
        </w:r>
      </w:del>
      <w:r w:rsidRPr="00571BC8">
        <w:rPr>
          <w:rFonts w:ascii="Times New Roman" w:hAnsi="Times New Roman" w:cs="Times New Roman"/>
          <w:color w:val="000000" w:themeColor="text1"/>
        </w:rPr>
        <w:t>pasos:</w:t>
      </w:r>
    </w:p>
    <w:p w14:paraId="24A907C4"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039BA4BA"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1. Cortar</w:t>
      </w:r>
      <w:r>
        <w:rPr>
          <w:rFonts w:ascii="Times New Roman" w:hAnsi="Times New Roman" w:cs="Times New Roman"/>
          <w:color w:val="000000" w:themeColor="text1"/>
        </w:rPr>
        <w:t xml:space="preserve"> tantos trozos de papel como </w:t>
      </w:r>
      <w:del w:id="5200" w:author="EUGENIA ARCE LONDONO" w:date="2015-04-29T09:25:00Z">
        <w:r w:rsidRPr="00571BC8">
          <w:rPr>
            <w:rFonts w:ascii="Times New Roman" w:hAnsi="Times New Roman" w:cs="Times New Roman"/>
            <w:color w:val="000000" w:themeColor="text1"/>
          </w:rPr>
          <w:delText>estados</w:delText>
        </w:r>
      </w:del>
      <w:ins w:id="5201" w:author="EUGENIA ARCE LONDONO" w:date="2015-04-29T09:25:00Z">
        <w:r>
          <w:rPr>
            <w:rFonts w:ascii="Times New Roman" w:hAnsi="Times New Roman" w:cs="Times New Roman"/>
            <w:color w:val="000000" w:themeColor="text1"/>
          </w:rPr>
          <w:t>E</w:t>
        </w:r>
        <w:r w:rsidRPr="00571BC8">
          <w:rPr>
            <w:rFonts w:ascii="Times New Roman" w:hAnsi="Times New Roman" w:cs="Times New Roman"/>
            <w:color w:val="000000" w:themeColor="text1"/>
          </w:rPr>
          <w:t>stados</w:t>
        </w:r>
      </w:ins>
      <w:r w:rsidRPr="00571BC8">
        <w:rPr>
          <w:rFonts w:ascii="Times New Roman" w:hAnsi="Times New Roman" w:cs="Times New Roman"/>
          <w:color w:val="000000" w:themeColor="text1"/>
        </w:rPr>
        <w:t xml:space="preserve"> haya en Asia (46), escribir el nombre de cada uno de ellos</w:t>
      </w:r>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y meterlos en una bolsa.</w:t>
      </w:r>
    </w:p>
    <w:p w14:paraId="050B21BB"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2. Los estudiantes deberán ir </w:t>
      </w:r>
      <w:del w:id="5202" w:author="EUGENIA ARCE LONDONO" w:date="2015-04-29T09:25:00Z">
        <w:r w:rsidRPr="00571BC8">
          <w:rPr>
            <w:rFonts w:ascii="Times New Roman" w:hAnsi="Times New Roman" w:cs="Times New Roman"/>
            <w:color w:val="000000" w:themeColor="text1"/>
          </w:rPr>
          <w:delText>cogiendo</w:delText>
        </w:r>
      </w:del>
      <w:ins w:id="5203" w:author="TOSHIBA" w:date="2015-10-31T15:18:00Z">
        <w:r w:rsidR="006E6510">
          <w:rPr>
            <w:rFonts w:ascii="Times New Roman" w:hAnsi="Times New Roman" w:cs="Times New Roman"/>
            <w:color w:val="000000" w:themeColor="text1"/>
          </w:rPr>
          <w:t xml:space="preserve"> </w:t>
        </w:r>
      </w:ins>
      <w:ins w:id="5204" w:author="EUGENIA ARCE LONDONO" w:date="2015-04-29T09:25:00Z">
        <w:r>
          <w:rPr>
            <w:rFonts w:ascii="Times New Roman" w:hAnsi="Times New Roman" w:cs="Times New Roman"/>
            <w:color w:val="000000" w:themeColor="text1"/>
          </w:rPr>
          <w:t>sacando de la bolsa</w:t>
        </w:r>
      </w:ins>
      <w:r w:rsidRPr="00571BC8">
        <w:rPr>
          <w:rFonts w:ascii="Times New Roman" w:hAnsi="Times New Roman" w:cs="Times New Roman"/>
          <w:color w:val="000000" w:themeColor="text1"/>
        </w:rPr>
        <w:t xml:space="preserve"> uno </w:t>
      </w:r>
      <w:del w:id="5205" w:author="EUGENIA ARCE LONDONO" w:date="2015-04-29T09:25:00Z">
        <w:r w:rsidRPr="00571BC8">
          <w:rPr>
            <w:rFonts w:ascii="Times New Roman" w:hAnsi="Times New Roman" w:cs="Times New Roman"/>
            <w:color w:val="000000" w:themeColor="text1"/>
          </w:rPr>
          <w:delText>de</w:delText>
        </w:r>
      </w:del>
      <w:ins w:id="5206" w:author="EUGENIA ARCE LONDONO" w:date="2015-04-29T09:25:00Z">
        <w:r>
          <w:rPr>
            <w:rFonts w:ascii="Times New Roman" w:hAnsi="Times New Roman" w:cs="Times New Roman"/>
            <w:color w:val="000000" w:themeColor="text1"/>
          </w:rPr>
          <w:t>a uno</w:t>
        </w:r>
      </w:ins>
      <w:r>
        <w:rPr>
          <w:rFonts w:ascii="Times New Roman" w:hAnsi="Times New Roman" w:cs="Times New Roman"/>
          <w:color w:val="000000" w:themeColor="text1"/>
        </w:rPr>
        <w:t xml:space="preserve"> los trozos </w:t>
      </w:r>
      <w:del w:id="5207" w:author="EUGENIA ARCE LONDONO" w:date="2015-04-29T09:25:00Z">
        <w:r w:rsidRPr="00571BC8">
          <w:rPr>
            <w:rFonts w:ascii="Times New Roman" w:hAnsi="Times New Roman" w:cs="Times New Roman"/>
            <w:color w:val="000000" w:themeColor="text1"/>
          </w:rPr>
          <w:delText>del</w:delText>
        </w:r>
      </w:del>
      <w:ins w:id="5208" w:author="EUGENIA ARCE LONDONO" w:date="2015-04-29T09:25:00Z">
        <w:r>
          <w:rPr>
            <w:rFonts w:ascii="Times New Roman" w:hAnsi="Times New Roman" w:cs="Times New Roman"/>
            <w:color w:val="000000" w:themeColor="text1"/>
          </w:rPr>
          <w:t>de</w:t>
        </w:r>
      </w:ins>
      <w:r w:rsidRPr="00571BC8">
        <w:rPr>
          <w:rFonts w:ascii="Times New Roman" w:hAnsi="Times New Roman" w:cs="Times New Roman"/>
          <w:color w:val="000000" w:themeColor="text1"/>
        </w:rPr>
        <w:t xml:space="preserve"> papel y pensar en qué área geográfica se encuentra</w:t>
      </w:r>
      <w:ins w:id="5209" w:author="EUGENIA ARCE LONDONO" w:date="2015-04-29T09:25:00Z">
        <w:r>
          <w:rPr>
            <w:rFonts w:ascii="Times New Roman" w:hAnsi="Times New Roman" w:cs="Times New Roman"/>
            <w:color w:val="000000" w:themeColor="text1"/>
          </w:rPr>
          <w:t xml:space="preserve"> el Estado anotado en cada uno de ellos</w:t>
        </w:r>
      </w:ins>
      <w:r w:rsidRPr="00571BC8">
        <w:rPr>
          <w:rFonts w:ascii="Times New Roman" w:hAnsi="Times New Roman" w:cs="Times New Roman"/>
          <w:color w:val="000000" w:themeColor="text1"/>
        </w:rPr>
        <w:t>.</w:t>
      </w:r>
    </w:p>
    <w:p w14:paraId="1719B237"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3. </w:t>
      </w:r>
      <w:del w:id="5210" w:author="EUGENIA ARCE LONDONO" w:date="2015-04-29T09:25:00Z">
        <w:r w:rsidRPr="00571BC8">
          <w:rPr>
            <w:rFonts w:ascii="Times New Roman" w:hAnsi="Times New Roman" w:cs="Times New Roman"/>
            <w:color w:val="000000" w:themeColor="text1"/>
          </w:rPr>
          <w:delText>Por</w:delText>
        </w:r>
      </w:del>
      <w:ins w:id="5211" w:author="EUGENIA ARCE LONDONO" w:date="2015-04-29T09:25:00Z">
        <w:r>
          <w:rPr>
            <w:rFonts w:ascii="Times New Roman" w:hAnsi="Times New Roman" w:cs="Times New Roman"/>
            <w:color w:val="000000" w:themeColor="text1"/>
          </w:rPr>
          <w:t>En</w:t>
        </w:r>
      </w:ins>
      <w:r w:rsidRPr="00571BC8">
        <w:rPr>
          <w:rFonts w:ascii="Times New Roman" w:hAnsi="Times New Roman" w:cs="Times New Roman"/>
          <w:color w:val="000000" w:themeColor="text1"/>
        </w:rPr>
        <w:t xml:space="preserve"> orden y con </w:t>
      </w:r>
      <w:ins w:id="5212" w:author="EUGENIA ARCE LONDONO" w:date="2015-04-29T09:25:00Z">
        <w:r>
          <w:rPr>
            <w:rFonts w:ascii="Times New Roman" w:hAnsi="Times New Roman" w:cs="Times New Roman"/>
            <w:color w:val="000000" w:themeColor="text1"/>
          </w:rPr>
          <w:t xml:space="preserve">la </w:t>
        </w:r>
      </w:ins>
      <w:r w:rsidRPr="00571BC8">
        <w:rPr>
          <w:rFonts w:ascii="Times New Roman" w:hAnsi="Times New Roman" w:cs="Times New Roman"/>
          <w:color w:val="000000" w:themeColor="text1"/>
        </w:rPr>
        <w:t>ayuda del m</w:t>
      </w:r>
      <w:r>
        <w:rPr>
          <w:rFonts w:ascii="Times New Roman" w:hAnsi="Times New Roman" w:cs="Times New Roman"/>
          <w:color w:val="000000" w:themeColor="text1"/>
        </w:rPr>
        <w:t xml:space="preserve">apa mudo, se irán situando los </w:t>
      </w:r>
      <w:del w:id="5213" w:author="EUGENIA ARCE LONDONO" w:date="2015-04-29T09:25:00Z">
        <w:r w:rsidRPr="00571BC8">
          <w:rPr>
            <w:rFonts w:ascii="Times New Roman" w:hAnsi="Times New Roman" w:cs="Times New Roman"/>
            <w:color w:val="000000" w:themeColor="text1"/>
          </w:rPr>
          <w:delText>estados</w:delText>
        </w:r>
      </w:del>
      <w:ins w:id="5214" w:author="EUGENIA ARCE LONDONO" w:date="2015-04-29T09:25:00Z">
        <w:r>
          <w:rPr>
            <w:rFonts w:ascii="Times New Roman" w:hAnsi="Times New Roman" w:cs="Times New Roman"/>
            <w:color w:val="000000" w:themeColor="text1"/>
          </w:rPr>
          <w:t>E</w:t>
        </w:r>
        <w:r w:rsidRPr="00571BC8">
          <w:rPr>
            <w:rFonts w:ascii="Times New Roman" w:hAnsi="Times New Roman" w:cs="Times New Roman"/>
            <w:color w:val="000000" w:themeColor="text1"/>
          </w:rPr>
          <w:t>stados</w:t>
        </w:r>
      </w:ins>
      <w:r w:rsidRPr="00571BC8">
        <w:rPr>
          <w:rFonts w:ascii="Times New Roman" w:hAnsi="Times New Roman" w:cs="Times New Roman"/>
          <w:color w:val="000000" w:themeColor="text1"/>
        </w:rPr>
        <w:t xml:space="preserve"> de las distintas zonas geográficas: Asia occidental, Asia central, Asia oriental y Sudeste asiático.</w:t>
      </w:r>
    </w:p>
    <w:p w14:paraId="4FD6B30F"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4. Para comprobar la respuesta se puede seleccionar cada uno de los países</w:t>
      </w:r>
      <w:ins w:id="5215" w:author="EUGENIA ARCE LONDONO" w:date="2015-04-29T09:25:00Z">
        <w:r>
          <w:rPr>
            <w:rFonts w:ascii="Times New Roman" w:hAnsi="Times New Roman" w:cs="Times New Roman"/>
            <w:color w:val="000000" w:themeColor="text1"/>
          </w:rPr>
          <w:t xml:space="preserve"> en el interactivo</w:t>
        </w:r>
      </w:ins>
      <w:r w:rsidRPr="00571BC8">
        <w:rPr>
          <w:rFonts w:ascii="Times New Roman" w:hAnsi="Times New Roman" w:cs="Times New Roman"/>
          <w:color w:val="000000" w:themeColor="text1"/>
        </w:rPr>
        <w:t>.</w:t>
      </w:r>
    </w:p>
    <w:p w14:paraId="7AA0206F" w14:textId="77777777" w:rsidR="00D22CC6" w:rsidRDefault="00D22CC6" w:rsidP="00D22CC6">
      <w:pPr>
        <w:shd w:val="clear" w:color="auto" w:fill="FFFFFF"/>
        <w:spacing w:after="0"/>
        <w:jc w:val="both"/>
        <w:rPr>
          <w:rFonts w:ascii="Times New Roman" w:hAnsi="Times New Roman" w:cs="Times New Roman"/>
          <w:color w:val="000000" w:themeColor="text1"/>
        </w:rPr>
      </w:pPr>
    </w:p>
    <w:p w14:paraId="6C09484B" w14:textId="77777777" w:rsidR="00D22CC6" w:rsidRDefault="00D22CC6" w:rsidP="00D22CC6">
      <w:pPr>
        <w:shd w:val="clear" w:color="auto" w:fill="FFFFFF"/>
        <w:spacing w:after="100" w:afterAutospacing="1"/>
        <w:rPr>
          <w:rFonts w:ascii="Times New Roman" w:hAnsi="Times New Roman" w:cs="Times New Roman"/>
          <w:b/>
          <w:color w:val="000000" w:themeColor="text1"/>
        </w:rPr>
      </w:pPr>
      <w:r w:rsidRPr="00946F6B">
        <w:rPr>
          <w:rFonts w:ascii="Times New Roman" w:hAnsi="Times New Roman" w:cs="Times New Roman"/>
          <w:b/>
          <w:color w:val="000000" w:themeColor="text1"/>
        </w:rPr>
        <w:t>CS_07_07_CO_REC20</w:t>
      </w:r>
    </w:p>
    <w:p w14:paraId="3B275CC2" w14:textId="77777777" w:rsidR="00D22CC6" w:rsidRPr="00946F6B" w:rsidRDefault="00D22CC6" w:rsidP="00D22CC6">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946F6B">
        <w:rPr>
          <w:rFonts w:ascii="Times New Roman" w:hAnsi="Times New Roman" w:cs="Times New Roman"/>
          <w:color w:val="000000" w:themeColor="text1"/>
        </w:rPr>
        <w:t>Refuerza tu apren</w:t>
      </w:r>
      <w:r>
        <w:rPr>
          <w:rFonts w:ascii="Times New Roman" w:hAnsi="Times New Roman" w:cs="Times New Roman"/>
          <w:color w:val="000000" w:themeColor="text1"/>
        </w:rPr>
        <w:t xml:space="preserve">dizaje: </w:t>
      </w:r>
      <w:ins w:id="5216" w:author="TOSHIBA" w:date="2015-10-31T15:19:00Z">
        <w:r w:rsidR="006E6510">
          <w:rPr>
            <w:rFonts w:ascii="Times New Roman" w:hAnsi="Times New Roman" w:cs="Times New Roman"/>
            <w:color w:val="000000" w:themeColor="text1"/>
          </w:rPr>
          <w:t xml:space="preserve">Las </w:t>
        </w:r>
      </w:ins>
      <w:del w:id="5217" w:author="TOSHIBA" w:date="2015-10-31T15:19:00Z">
        <w:r w:rsidDel="006E6510">
          <w:rPr>
            <w:rFonts w:ascii="Times New Roman" w:hAnsi="Times New Roman" w:cs="Times New Roman"/>
            <w:color w:val="000000" w:themeColor="text1"/>
          </w:rPr>
          <w:delText>C</w:delText>
        </w:r>
      </w:del>
      <w:ins w:id="5218" w:author="TOSHIBA" w:date="2015-10-31T15:19:00Z">
        <w:r w:rsidR="006E6510">
          <w:rPr>
            <w:rFonts w:ascii="Times New Roman" w:hAnsi="Times New Roman" w:cs="Times New Roman"/>
            <w:color w:val="000000" w:themeColor="text1"/>
          </w:rPr>
          <w:t>c</w:t>
        </w:r>
      </w:ins>
      <w:r>
        <w:rPr>
          <w:rFonts w:ascii="Times New Roman" w:hAnsi="Times New Roman" w:cs="Times New Roman"/>
          <w:color w:val="000000" w:themeColor="text1"/>
        </w:rPr>
        <w:t>aracterísticas de Asia</w:t>
      </w:r>
      <w:r w:rsidRPr="00946F6B">
        <w:rPr>
          <w:rFonts w:ascii="Times New Roman" w:hAnsi="Times New Roman" w:cs="Times New Roman"/>
          <w:color w:val="000000" w:themeColor="text1"/>
        </w:rPr>
        <w:t xml:space="preserve"> </w:t>
      </w:r>
    </w:p>
    <w:p w14:paraId="701E4D86" w14:textId="77777777" w:rsidR="00D22CC6" w:rsidRPr="000719EE" w:rsidRDefault="00D22CC6" w:rsidP="00D22CC6">
      <w:pPr>
        <w:spacing w:after="0"/>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ins w:id="5219" w:author="TOSHIBA" w:date="2015-10-31T10:52:00Z">
        <w:r w:rsidR="00456F9B">
          <w:rPr>
            <w:rFonts w:ascii="Times New Roman" w:eastAsia="Times New Roman" w:hAnsi="Times New Roman"/>
            <w:color w:val="000000" w:themeColor="text1"/>
            <w:lang w:val="es-CO" w:eastAsia="es-CO"/>
          </w:rPr>
          <w:t xml:space="preserve">Actividad sobre las Características de Asia </w:t>
        </w:r>
      </w:ins>
      <w:del w:id="5220" w:author="TOSHIBA" w:date="2015-10-31T10:52:00Z">
        <w:r w:rsidRPr="00946F6B" w:rsidDel="00456F9B">
          <w:rPr>
            <w:rFonts w:ascii="Times New Roman" w:hAnsi="Times New Roman" w:cs="Times New Roman"/>
            <w:color w:val="000000" w:themeColor="text1"/>
          </w:rPr>
          <w:delText>Recurso</w:delText>
        </w:r>
      </w:del>
      <w:ins w:id="5221" w:author="EUGENIA ARCE LONDONO" w:date="2015-04-29T09:25:00Z">
        <w:del w:id="5222" w:author="TOSHIBA" w:date="2015-10-31T10:52:00Z">
          <w:r w:rsidDel="00456F9B">
            <w:rPr>
              <w:rFonts w:ascii="Times New Roman" w:hAnsi="Times New Roman" w:cs="Times New Roman"/>
              <w:color w:val="000000" w:themeColor="text1"/>
            </w:rPr>
            <w:delText>r</w:delText>
          </w:r>
          <w:r w:rsidRPr="00946F6B" w:rsidDel="00456F9B">
            <w:rPr>
              <w:rFonts w:ascii="Times New Roman" w:hAnsi="Times New Roman" w:cs="Times New Roman"/>
              <w:color w:val="000000" w:themeColor="text1"/>
            </w:rPr>
            <w:delText>ecurso</w:delText>
          </w:r>
        </w:del>
      </w:ins>
      <w:del w:id="5223" w:author="TOSHIBA" w:date="2015-10-31T10:52:00Z">
        <w:r w:rsidRPr="00946F6B" w:rsidDel="00456F9B">
          <w:rPr>
            <w:rFonts w:ascii="Times New Roman" w:hAnsi="Times New Roman" w:cs="Times New Roman"/>
            <w:color w:val="000000" w:themeColor="text1"/>
          </w:rPr>
          <w:delText xml:space="preserve"> de ejercitación que le permite al estudiante reforzar los temas abordados sobre los aspectos fí</w:delText>
        </w:r>
        <w:r w:rsidDel="00456F9B">
          <w:rPr>
            <w:rFonts w:ascii="Times New Roman" w:hAnsi="Times New Roman" w:cs="Times New Roman"/>
            <w:color w:val="000000" w:themeColor="text1"/>
          </w:rPr>
          <w:delText xml:space="preserve">sicos y humanos del continente </w:delText>
        </w:r>
        <w:r w:rsidRPr="00946F6B" w:rsidDel="00456F9B">
          <w:rPr>
            <w:rFonts w:ascii="Times New Roman" w:hAnsi="Times New Roman" w:cs="Times New Roman"/>
            <w:color w:val="000000" w:themeColor="text1"/>
          </w:rPr>
          <w:delText>Asiático</w:delText>
        </w:r>
      </w:del>
      <w:ins w:id="5224" w:author="EUGENIA ARCE LONDONO" w:date="2015-04-29T09:25:00Z">
        <w:del w:id="5225" w:author="TOSHIBA" w:date="2015-10-31T10:52:00Z">
          <w:r w:rsidDel="00456F9B">
            <w:rPr>
              <w:rFonts w:ascii="Times New Roman" w:hAnsi="Times New Roman" w:cs="Times New Roman"/>
              <w:color w:val="000000" w:themeColor="text1"/>
            </w:rPr>
            <w:delText>a</w:delText>
          </w:r>
          <w:r w:rsidRPr="00946F6B" w:rsidDel="00456F9B">
            <w:rPr>
              <w:rFonts w:ascii="Times New Roman" w:hAnsi="Times New Roman" w:cs="Times New Roman"/>
              <w:color w:val="000000" w:themeColor="text1"/>
            </w:rPr>
            <w:delText>siático</w:delText>
          </w:r>
        </w:del>
      </w:ins>
      <w:del w:id="5226" w:author="TOSHIBA" w:date="2015-10-31T10:52:00Z">
        <w:r w:rsidRPr="00946F6B" w:rsidDel="00456F9B">
          <w:rPr>
            <w:rFonts w:ascii="Times New Roman" w:hAnsi="Times New Roman" w:cs="Times New Roman"/>
            <w:color w:val="000000" w:themeColor="text1"/>
          </w:rPr>
          <w:delText>.</w:delText>
        </w:r>
      </w:del>
    </w:p>
    <w:p w14:paraId="5590FFB8" w14:textId="77777777" w:rsidR="00D22CC6" w:rsidRPr="000719EE" w:rsidRDefault="00D22CC6" w:rsidP="00D22CC6">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del w:id="5227" w:author="TOSHIBA" w:date="2015-10-31T10:53:00Z">
        <w:r w:rsidDel="00456F9B">
          <w:rPr>
            <w:rFonts w:ascii="Arial" w:hAnsi="Arial" w:cs="Arial"/>
            <w:sz w:val="18"/>
            <w:szCs w:val="18"/>
          </w:rPr>
          <w:delText>“</w:delText>
        </w:r>
      </w:del>
      <w:ins w:id="5228" w:author="TOSHIBA" w:date="2015-10-31T10:52:00Z">
        <w:r w:rsidR="00456F9B" w:rsidRPr="00CB455D">
          <w:rPr>
            <w:rFonts w:ascii="Times New Roman" w:hAnsi="Times New Roman" w:cs="Times New Roman"/>
            <w:color w:val="000000" w:themeColor="text1"/>
          </w:rPr>
          <w:t>“</w:t>
        </w:r>
      </w:ins>
      <w:r>
        <w:rPr>
          <w:rFonts w:ascii="Times New Roman" w:hAnsi="Times New Roman" w:cs="Times New Roman"/>
          <w:color w:val="000000" w:themeColor="text1"/>
        </w:rPr>
        <w:t xml:space="preserve">Asia”, </w:t>
      </w:r>
      <w:r w:rsidRPr="00CB455D">
        <w:rPr>
          <w:rFonts w:ascii="Times New Roman" w:hAnsi="Times New Roman" w:cs="Times New Roman"/>
          <w:color w:val="000000" w:themeColor="text1"/>
        </w:rPr>
        <w:t>“Aspectos físicos”, “Aspectos humanos”, “Economía”, “Continentes”</w:t>
      </w:r>
      <w:ins w:id="5229" w:author="TOSHIBA" w:date="2015-10-31T10:53:00Z">
        <w:r w:rsidR="00456F9B">
          <w:rPr>
            <w:rFonts w:ascii="Times New Roman" w:hAnsi="Times New Roman" w:cs="Times New Roman"/>
            <w:color w:val="000000" w:themeColor="text1"/>
          </w:rPr>
          <w:t>.</w:t>
        </w:r>
      </w:ins>
    </w:p>
    <w:p w14:paraId="36AF215E"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779FDFB9"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4B56AE79"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Tipo de </w:t>
      </w:r>
      <w:del w:id="5230" w:author="EUGENIA ARCE LONDONO" w:date="2015-04-29T09:25:00Z">
        <w:r w:rsidRPr="00B715E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Actividad</w:delText>
        </w:r>
      </w:del>
      <w:ins w:id="5231" w:author="EUGENIA ARCE LONDONO" w:date="2015-04-29T09:25:00Z">
        <w:r>
          <w:rPr>
            <w:rFonts w:ascii="Times New Roman" w:hAnsi="Times New Roman" w:cs="Times New Roman"/>
            <w:b/>
            <w:color w:val="000000" w:themeColor="text1"/>
          </w:rPr>
          <w:t>medio de comunicación o enseñanza</w:t>
        </w:r>
        <w:r w:rsidRPr="00B715EF">
          <w:rPr>
            <w:rFonts w:ascii="Times New Roman" w:hAnsi="Times New Roman" w:cs="Times New Roman"/>
            <w:b/>
            <w:color w:val="000000" w:themeColor="text1"/>
          </w:rPr>
          <w:t xml:space="preserve">: </w:t>
        </w:r>
        <w:r>
          <w:rPr>
            <w:rFonts w:ascii="Times New Roman" w:hAnsi="Times New Roman" w:cs="Times New Roman"/>
            <w:color w:val="000000" w:themeColor="text1"/>
          </w:rPr>
          <w:t>actividad</w:t>
        </w:r>
      </w:ins>
      <w:r>
        <w:rPr>
          <w:rFonts w:ascii="Times New Roman" w:hAnsi="Times New Roman" w:cs="Times New Roman"/>
          <w:color w:val="000000" w:themeColor="text1"/>
        </w:rPr>
        <w:t xml:space="preserve"> no </w:t>
      </w:r>
      <w:proofErr w:type="spellStart"/>
      <w:r>
        <w:rPr>
          <w:rFonts w:ascii="Times New Roman" w:hAnsi="Times New Roman" w:cs="Times New Roman"/>
          <w:color w:val="000000" w:themeColor="text1"/>
        </w:rPr>
        <w:t>autoevaluable</w:t>
      </w:r>
      <w:proofErr w:type="spellEnd"/>
      <w:r>
        <w:rPr>
          <w:rFonts w:ascii="Times New Roman" w:hAnsi="Times New Roman" w:cs="Times New Roman"/>
          <w:color w:val="000000" w:themeColor="text1"/>
        </w:rPr>
        <w:t xml:space="preserve"> de respuesta libre con imagen</w:t>
      </w:r>
      <w:del w:id="5232" w:author="EUGENIA ARCE LONDONO" w:date="2015-04-29T09:25:00Z">
        <w:r>
          <w:rPr>
            <w:rFonts w:ascii="Times New Roman" w:hAnsi="Times New Roman" w:cs="Times New Roman"/>
            <w:color w:val="000000" w:themeColor="text1"/>
          </w:rPr>
          <w:delText>/</w:delText>
        </w:r>
      </w:del>
      <w:ins w:id="5233" w:author="EUGENIA ARCE LONDONO" w:date="2015-04-29T09:25:00Z">
        <w:r>
          <w:rPr>
            <w:rFonts w:ascii="Times New Roman" w:hAnsi="Times New Roman" w:cs="Times New Roman"/>
            <w:color w:val="000000" w:themeColor="text1"/>
          </w:rPr>
          <w:t xml:space="preserve"> y </w:t>
        </w:r>
      </w:ins>
      <w:r>
        <w:rPr>
          <w:rFonts w:ascii="Times New Roman" w:hAnsi="Times New Roman" w:cs="Times New Roman"/>
          <w:color w:val="000000" w:themeColor="text1"/>
        </w:rPr>
        <w:t>texto en el</w:t>
      </w:r>
      <w:del w:id="5234" w:author="TOSHIBA" w:date="2015-10-28T12:19:00Z">
        <w:r w:rsidDel="00225EC7">
          <w:rPr>
            <w:rFonts w:ascii="Times New Roman" w:hAnsi="Times New Roman" w:cs="Times New Roman"/>
            <w:color w:val="000000" w:themeColor="text1"/>
          </w:rPr>
          <w:delText xml:space="preserve">  </w:delText>
        </w:r>
      </w:del>
      <w:ins w:id="5235" w:author="TOSHIBA" w:date="2015-10-28T12:19:00Z">
        <w:r w:rsidR="00225EC7">
          <w:rPr>
            <w:rFonts w:ascii="Times New Roman" w:hAnsi="Times New Roman" w:cs="Times New Roman"/>
            <w:color w:val="000000" w:themeColor="text1"/>
          </w:rPr>
          <w:t xml:space="preserve"> </w:t>
        </w:r>
      </w:ins>
      <w:r>
        <w:rPr>
          <w:rFonts w:ascii="Times New Roman" w:hAnsi="Times New Roman" w:cs="Times New Roman"/>
          <w:color w:val="000000" w:themeColor="text1"/>
        </w:rPr>
        <w:t>interior.</w:t>
      </w:r>
    </w:p>
    <w:p w14:paraId="577031F2" w14:textId="76A09AE2" w:rsidR="00D22CC6" w:rsidRPr="00B715EF" w:rsidRDefault="00D22CC6" w:rsidP="00D22CC6">
      <w:pPr>
        <w:spacing w:after="0"/>
        <w:jc w:val="both"/>
        <w:rPr>
          <w:rFonts w:ascii="Times New Roman" w:hAnsi="Times New Roman" w:cs="Times New Roman"/>
          <w:b/>
          <w:color w:val="000000" w:themeColor="text1"/>
        </w:rPr>
      </w:pPr>
      <w:del w:id="5236" w:author="EUGENIA ARCE LONDONO" w:date="2015-04-29T09:25:00Z">
        <w:r>
          <w:rPr>
            <w:rFonts w:ascii="Times New Roman" w:hAnsi="Times New Roman" w:cs="Times New Roman"/>
            <w:b/>
            <w:color w:val="000000" w:themeColor="text1"/>
          </w:rPr>
          <w:delText xml:space="preserve">Competencia: </w:delText>
        </w:r>
        <w:r w:rsidRPr="00A21C22">
          <w:rPr>
            <w:rFonts w:ascii="Times New Roman" w:hAnsi="Times New Roman" w:cs="Times New Roman"/>
            <w:color w:val="000000" w:themeColor="text1"/>
          </w:rPr>
          <w:delText>Nivel</w:delText>
        </w:r>
      </w:del>
      <w:ins w:id="5237" w:author="EUGENIA ARCE LONDONO" w:date="2015-04-29T09:25:00Z">
        <w:r>
          <w:rPr>
            <w:rFonts w:ascii="Times New Roman" w:hAnsi="Times New Roman" w:cs="Times New Roman"/>
            <w:b/>
            <w:color w:val="000000" w:themeColor="text1"/>
          </w:rPr>
          <w:t xml:space="preserve">Dificultad: </w:t>
        </w:r>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w:t>
      </w:r>
      <w:ins w:id="5238" w:author="Dayrtman Fajardo Vásquez" w:date="2015-11-12T19:15:00Z">
        <w:r w:rsidR="002C7B19">
          <w:rPr>
            <w:rFonts w:ascii="Times New Roman" w:hAnsi="Times New Roman" w:cs="Times New Roman"/>
            <w:color w:val="000000" w:themeColor="text1"/>
          </w:rPr>
          <w:t>alta.</w:t>
        </w:r>
      </w:ins>
      <w:commentRangeStart w:id="5239"/>
      <w:del w:id="5240" w:author="Dayrtman Fajardo Vásquez" w:date="2015-11-12T19:15:00Z">
        <w:r w:rsidDel="002C7B19">
          <w:rPr>
            <w:rFonts w:ascii="Times New Roman" w:hAnsi="Times New Roman" w:cs="Times New Roman"/>
            <w:color w:val="000000" w:themeColor="text1"/>
          </w:rPr>
          <w:delText>difícil</w:delText>
        </w:r>
        <w:commentRangeEnd w:id="5239"/>
        <w:r w:rsidR="00BA0F45" w:rsidDel="002C7B19">
          <w:rPr>
            <w:rStyle w:val="Refdecomentario"/>
            <w:rFonts w:ascii="Calibri" w:eastAsia="Calibri" w:hAnsi="Calibri" w:cs="Times New Roman"/>
            <w:lang w:val="es-MX"/>
          </w:rPr>
          <w:commentReference w:id="5239"/>
        </w:r>
      </w:del>
    </w:p>
    <w:p w14:paraId="0638F087"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517015D4" w14:textId="77777777" w:rsidR="00D22CC6" w:rsidRDefault="00D22CC6" w:rsidP="00D22CC6">
      <w:pPr>
        <w:spacing w:after="0"/>
        <w:jc w:val="both"/>
        <w:rPr>
          <w:rFonts w:ascii="Times New Roman" w:hAnsi="Times New Roman" w:cs="Times New Roman"/>
          <w:color w:val="000000" w:themeColor="text1"/>
        </w:rPr>
      </w:pPr>
    </w:p>
    <w:p w14:paraId="540234FD" w14:textId="77777777" w:rsidR="00D22CC6" w:rsidRDefault="00D22CC6" w:rsidP="00D22CC6">
      <w:pPr>
        <w:shd w:val="clear" w:color="auto" w:fill="FFFFFF"/>
        <w:spacing w:after="100" w:afterAutospacing="1"/>
        <w:rPr>
          <w:rFonts w:ascii="Times New Roman" w:hAnsi="Times New Roman" w:cs="Times New Roman"/>
          <w:b/>
          <w:color w:val="000000" w:themeColor="text1"/>
        </w:rPr>
      </w:pPr>
      <w:r w:rsidRPr="009A6239">
        <w:rPr>
          <w:rFonts w:ascii="Times New Roman" w:hAnsi="Times New Roman" w:cs="Times New Roman"/>
          <w:b/>
          <w:color w:val="000000" w:themeColor="text1"/>
        </w:rPr>
        <w:t>CS_07_07_CO_REC130</w:t>
      </w:r>
    </w:p>
    <w:p w14:paraId="73B7B8FB" w14:textId="77777777" w:rsidR="00D22CC6" w:rsidRDefault="00D22CC6" w:rsidP="00D22CC6">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Ladillo </w:t>
      </w:r>
    </w:p>
    <w:p w14:paraId="6A4064AD" w14:textId="77777777" w:rsidR="00D22CC6" w:rsidRPr="007C7392" w:rsidRDefault="00D22CC6" w:rsidP="00D22CC6">
      <w:pPr>
        <w:pStyle w:val="Ttulo1"/>
        <w:shd w:val="clear" w:color="auto" w:fill="FFFFFF"/>
        <w:spacing w:before="2" w:after="2"/>
        <w:rPr>
          <w:rFonts w:ascii="Times New Roman" w:hAnsi="Times New Roman" w:cs="Times New Roman"/>
          <w:b w:val="0"/>
          <w:color w:val="000000" w:themeColor="text1"/>
          <w:kern w:val="0"/>
          <w:sz w:val="24"/>
          <w:szCs w:val="24"/>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9A6239">
        <w:rPr>
          <w:rFonts w:ascii="Times New Roman" w:hAnsi="Times New Roman" w:cs="Times New Roman"/>
          <w:b w:val="0"/>
          <w:color w:val="000000" w:themeColor="text1"/>
          <w:kern w:val="0"/>
          <w:sz w:val="24"/>
          <w:szCs w:val="24"/>
        </w:rPr>
        <w:t>El relieve de África</w:t>
      </w:r>
    </w:p>
    <w:p w14:paraId="4363257A" w14:textId="77777777" w:rsidR="00D22CC6" w:rsidRPr="007C7392" w:rsidRDefault="00D22CC6" w:rsidP="00D22CC6">
      <w:pPr>
        <w:pStyle w:val="NormalWeb"/>
        <w:shd w:val="clear" w:color="auto" w:fill="FFFFFF"/>
        <w:spacing w:before="2" w:after="2"/>
        <w:rPr>
          <w:rFonts w:ascii="Times New Roman" w:hAnsi="Times New Roman"/>
          <w:color w:val="000000" w:themeColor="text1"/>
          <w:sz w:val="24"/>
          <w:szCs w:val="24"/>
        </w:rPr>
      </w:pPr>
      <w:r w:rsidRPr="008E6587">
        <w:rPr>
          <w:rFonts w:ascii="Times New Roman" w:hAnsi="Times New Roman"/>
          <w:b/>
          <w:color w:val="000000" w:themeColor="text1"/>
          <w:sz w:val="24"/>
          <w:szCs w:val="24"/>
          <w:lang w:eastAsia="en-US"/>
        </w:rPr>
        <w:t>Descripción:</w:t>
      </w:r>
      <w:r>
        <w:rPr>
          <w:rFonts w:ascii="Times New Roman" w:eastAsia="Times New Roman" w:hAnsi="Times New Roman"/>
          <w:color w:val="000000" w:themeColor="text1"/>
          <w:lang w:val="es-CO" w:eastAsia="es-CO"/>
        </w:rPr>
        <w:t xml:space="preserve"> </w:t>
      </w:r>
      <w:r w:rsidRPr="009A6239">
        <w:rPr>
          <w:rFonts w:ascii="Times New Roman" w:hAnsi="Times New Roman"/>
          <w:color w:val="000000" w:themeColor="text1"/>
          <w:sz w:val="24"/>
          <w:szCs w:val="24"/>
        </w:rPr>
        <w:t>Interactivo para conocer el relieve africano</w:t>
      </w:r>
    </w:p>
    <w:p w14:paraId="4DA190FC" w14:textId="77777777" w:rsidR="00D22CC6" w:rsidRDefault="00D22CC6" w:rsidP="00D22CC6">
      <w:pPr>
        <w:pStyle w:val="NormalWeb"/>
        <w:shd w:val="clear" w:color="auto" w:fill="FFFFFF"/>
        <w:spacing w:before="2" w:after="2"/>
        <w:jc w:val="both"/>
        <w:rPr>
          <w:rFonts w:ascii="Times New Roman" w:hAnsi="Times New Roman"/>
          <w:color w:val="000000" w:themeColor="text1"/>
        </w:rPr>
      </w:pPr>
      <w:del w:id="5241" w:author="EUGENIA ARCE LONDONO" w:date="2015-04-29T09:25:00Z">
        <w:r>
          <w:rPr>
            <w:rFonts w:ascii="Times New Roman" w:hAnsi="Times New Roman"/>
            <w:b/>
            <w:color w:val="000000" w:themeColor="text1"/>
          </w:rPr>
          <w:delText>Temporiza</w:delText>
        </w:r>
        <w:r w:rsidRPr="002F0D1E">
          <w:rPr>
            <w:rFonts w:ascii="Times New Roman" w:hAnsi="Times New Roman"/>
            <w:b/>
            <w:color w:val="000000" w:themeColor="text1"/>
          </w:rPr>
          <w:delText>ción</w:delText>
        </w:r>
      </w:del>
      <w:ins w:id="5242" w:author="EUGENIA ARCE LONDONO" w:date="2015-04-29T09:25:00Z">
        <w:r w:rsidRPr="004B3B47">
          <w:rPr>
            <w:rFonts w:ascii="Times New Roman" w:hAnsi="Times New Roman"/>
            <w:b/>
            <w:color w:val="000000" w:themeColor="text1"/>
            <w:sz w:val="24"/>
            <w:szCs w:val="24"/>
          </w:rPr>
          <w:t>Duración</w:t>
        </w:r>
      </w:ins>
      <w:r w:rsidRPr="004B3B47">
        <w:rPr>
          <w:rFonts w:ascii="Times New Roman" w:hAnsi="Times New Roman"/>
          <w:b/>
          <w:color w:val="000000" w:themeColor="text1"/>
          <w:sz w:val="24"/>
          <w:rPrChange w:id="5243" w:author="EUGENIA ARCE LONDONO" w:date="2015-04-29T09:25:00Z">
            <w:rPr>
              <w:rFonts w:ascii="Times New Roman" w:hAnsi="Times New Roman" w:cstheme="minorBidi"/>
              <w:b/>
              <w:color w:val="000000" w:themeColor="text1"/>
              <w:sz w:val="24"/>
              <w:szCs w:val="24"/>
              <w:lang w:eastAsia="en-US"/>
            </w:rPr>
          </w:rPrChange>
        </w:rPr>
        <w:t xml:space="preserve">: </w:t>
      </w:r>
      <w:r>
        <w:rPr>
          <w:rFonts w:ascii="Times New Roman" w:hAnsi="Times New Roman"/>
          <w:color w:val="000000" w:themeColor="text1"/>
          <w:sz w:val="24"/>
          <w:szCs w:val="24"/>
        </w:rPr>
        <w:t>2</w:t>
      </w:r>
      <w:r w:rsidRPr="007C7392">
        <w:rPr>
          <w:rFonts w:ascii="Times New Roman" w:hAnsi="Times New Roman"/>
          <w:color w:val="000000" w:themeColor="text1"/>
          <w:sz w:val="24"/>
          <w:szCs w:val="24"/>
        </w:rPr>
        <w:t>0 minutos</w:t>
      </w:r>
    </w:p>
    <w:p w14:paraId="4A440151"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Expos</w:t>
      </w:r>
      <w:r>
        <w:rPr>
          <w:rFonts w:ascii="Times New Roman" w:hAnsi="Times New Roman" w:cs="Times New Roman"/>
          <w:color w:val="000000" w:themeColor="text1"/>
          <w:lang w:eastAsia="es-ES_tradnl"/>
        </w:rPr>
        <w:t>ici</w:t>
      </w:r>
      <w:r>
        <w:rPr>
          <w:rFonts w:ascii="Times New Roman" w:hAnsi="Times New Roman" w:cs="Times New Roman"/>
          <w:color w:val="000000" w:themeColor="text1"/>
        </w:rPr>
        <w:t xml:space="preserve">ón </w:t>
      </w:r>
    </w:p>
    <w:p w14:paraId="2DF35E3D" w14:textId="77777777" w:rsidR="00D22CC6" w:rsidRPr="00B048D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B048D6">
        <w:rPr>
          <w:rFonts w:ascii="Times New Roman" w:hAnsi="Times New Roman" w:cs="Times New Roman"/>
          <w:color w:val="000000" w:themeColor="text1"/>
        </w:rPr>
        <w:t>Competencia en el conocimiento y la interacción con el mundo físico</w:t>
      </w:r>
    </w:p>
    <w:p w14:paraId="6C730D85" w14:textId="77777777" w:rsidR="00D22CC6" w:rsidRDefault="00D22CC6" w:rsidP="00D22CC6">
      <w:pPr>
        <w:spacing w:after="0"/>
        <w:jc w:val="both"/>
        <w:rPr>
          <w:rFonts w:ascii="Times New Roman" w:hAnsi="Times New Roman" w:cs="Times New Roman"/>
          <w:b/>
          <w:color w:val="000000" w:themeColor="text1"/>
        </w:rPr>
      </w:pPr>
    </w:p>
    <w:p w14:paraId="14DA8C79" w14:textId="77777777" w:rsidR="00D22CC6" w:rsidRPr="000B7B48" w:rsidRDefault="00D22CC6" w:rsidP="00D22CC6">
      <w:pPr>
        <w:spacing w:after="0"/>
        <w:jc w:val="both"/>
        <w:rPr>
          <w:rFonts w:ascii="Times New Roman" w:hAnsi="Times New Roman" w:cs="Times New Roman"/>
          <w:b/>
          <w:color w:val="000000" w:themeColor="text1"/>
        </w:rPr>
      </w:pPr>
      <w:r w:rsidRPr="000B7B48">
        <w:rPr>
          <w:rFonts w:ascii="Times New Roman" w:hAnsi="Times New Roman" w:cs="Times New Roman"/>
          <w:b/>
          <w:color w:val="000000" w:themeColor="text1"/>
        </w:rPr>
        <w:t>Contenido</w:t>
      </w:r>
    </w:p>
    <w:p w14:paraId="1F4BB9D4" w14:textId="77777777" w:rsidR="00D22CC6" w:rsidRPr="009A6239" w:rsidRDefault="00D22CC6" w:rsidP="00D22CC6">
      <w:pPr>
        <w:spacing w:after="0"/>
        <w:jc w:val="both"/>
        <w:rPr>
          <w:rFonts w:ascii="Times New Roman" w:hAnsi="Times New Roman" w:cs="Times New Roman"/>
          <w:b/>
          <w:color w:val="000000" w:themeColor="text1"/>
        </w:rPr>
      </w:pPr>
    </w:p>
    <w:p w14:paraId="3724B283"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15E123C9" w14:textId="77777777" w:rsidR="00D22CC6" w:rsidRPr="009A6239"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Este interactivo permite conocer las principales características d</w:t>
      </w:r>
      <w:r>
        <w:rPr>
          <w:rFonts w:ascii="Times New Roman" w:eastAsia="Times New Roman" w:hAnsi="Times New Roman" w:cs="Times New Roman"/>
          <w:color w:val="000000" w:themeColor="text1"/>
          <w:lang w:val="es-CO" w:eastAsia="es-CO"/>
        </w:rPr>
        <w:t xml:space="preserve">el relieve africano a partir de </w:t>
      </w:r>
      <w:r w:rsidRPr="009A6239">
        <w:rPr>
          <w:rFonts w:ascii="Times New Roman" w:eastAsia="Times New Roman" w:hAnsi="Times New Roman" w:cs="Times New Roman"/>
          <w:color w:val="000000" w:themeColor="text1"/>
          <w:lang w:val="es-CO" w:eastAsia="es-CO"/>
        </w:rPr>
        <w:t>una aproximación al mapa de África y a una serie de preguntas sobre alguna de sus unidades de relieve.</w:t>
      </w:r>
    </w:p>
    <w:p w14:paraId="7926817A" w14:textId="77777777" w:rsidR="00D22CC6"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p>
    <w:p w14:paraId="55420CA5"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Propuesta</w:t>
      </w:r>
    </w:p>
    <w:p w14:paraId="61EC025C" w14:textId="77777777" w:rsidR="00D22CC6"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Durante de la presentación</w:t>
      </w:r>
    </w:p>
    <w:p w14:paraId="36237D42"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p>
    <w:p w14:paraId="0A890DCB"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El recurso presenta las principales unidades de</w:t>
      </w:r>
      <w:ins w:id="5244" w:author="TOSHIBA" w:date="2015-10-31T10:56:00Z">
        <w:r w:rsidR="00113021">
          <w:rPr>
            <w:rFonts w:ascii="Times New Roman" w:eastAsia="Times New Roman" w:hAnsi="Times New Roman" w:cs="Times New Roman"/>
            <w:color w:val="000000" w:themeColor="text1"/>
            <w:lang w:val="es-CO" w:eastAsia="es-CO"/>
          </w:rPr>
          <w:t>l</w:t>
        </w:r>
      </w:ins>
      <w:r w:rsidRPr="009A6239">
        <w:rPr>
          <w:rFonts w:ascii="Times New Roman" w:eastAsia="Times New Roman" w:hAnsi="Times New Roman" w:cs="Times New Roman"/>
          <w:color w:val="000000" w:themeColor="text1"/>
          <w:lang w:val="es-CO" w:eastAsia="es-CO"/>
        </w:rPr>
        <w:t xml:space="preserve"> relieve africano. Los </w:t>
      </w:r>
      <w:r>
        <w:rPr>
          <w:rFonts w:ascii="Times New Roman" w:eastAsia="Times New Roman" w:hAnsi="Times New Roman" w:cs="Times New Roman"/>
          <w:color w:val="000000" w:themeColor="text1"/>
          <w:lang w:val="es-CO" w:eastAsia="es-CO"/>
        </w:rPr>
        <w:t>estudiantes</w:t>
      </w:r>
      <w:r w:rsidRPr="009A6239">
        <w:rPr>
          <w:rFonts w:ascii="Times New Roman" w:eastAsia="Times New Roman" w:hAnsi="Times New Roman" w:cs="Times New Roman"/>
          <w:color w:val="000000" w:themeColor="text1"/>
          <w:lang w:val="es-CO" w:eastAsia="es-CO"/>
        </w:rPr>
        <w:t xml:space="preserve"> deberán describir qué formas observan en el mapa de la pantalla inicial. A partir de aquí, se llamará </w:t>
      </w:r>
      <w:r w:rsidRPr="009A6239">
        <w:rPr>
          <w:rFonts w:ascii="Times New Roman" w:eastAsia="Times New Roman" w:hAnsi="Times New Roman" w:cs="Times New Roman"/>
          <w:color w:val="000000" w:themeColor="text1"/>
          <w:lang w:val="es-CO" w:eastAsia="es-CO"/>
        </w:rPr>
        <w:lastRenderedPageBreak/>
        <w:t>la atención sobre las principales características del continente a medida que se avance en la explicación.</w:t>
      </w:r>
    </w:p>
    <w:p w14:paraId="46E2DCCB" w14:textId="77777777" w:rsidR="00D22CC6" w:rsidRPr="009A6239"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083D2C7E"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xml:space="preserve">En las fichas del interactivo se plantean una serie de preguntas. Los </w:t>
      </w:r>
      <w:ins w:id="5245" w:author="TOSHIBA" w:date="2015-10-31T10:58:00Z">
        <w:r w:rsidR="00113021">
          <w:rPr>
            <w:rFonts w:ascii="Times New Roman" w:eastAsia="Times New Roman" w:hAnsi="Times New Roman" w:cs="Times New Roman"/>
            <w:color w:val="000000" w:themeColor="text1"/>
            <w:lang w:val="es-CO" w:eastAsia="es-CO"/>
          </w:rPr>
          <w:t xml:space="preserve">estudiantes </w:t>
        </w:r>
      </w:ins>
      <w:del w:id="5246" w:author="TOSHIBA" w:date="2015-10-31T10:58:00Z">
        <w:r w:rsidRPr="009A6239" w:rsidDel="00113021">
          <w:rPr>
            <w:rFonts w:ascii="Times New Roman" w:eastAsia="Times New Roman" w:hAnsi="Times New Roman" w:cs="Times New Roman"/>
            <w:color w:val="000000" w:themeColor="text1"/>
            <w:lang w:val="es-CO" w:eastAsia="es-CO"/>
          </w:rPr>
          <w:delText xml:space="preserve">alumnos </w:delText>
        </w:r>
      </w:del>
      <w:r w:rsidRPr="009A6239">
        <w:rPr>
          <w:rFonts w:ascii="Times New Roman" w:eastAsia="Times New Roman" w:hAnsi="Times New Roman" w:cs="Times New Roman"/>
          <w:color w:val="000000" w:themeColor="text1"/>
          <w:lang w:val="es-CO" w:eastAsia="es-CO"/>
        </w:rPr>
        <w:t xml:space="preserve">pueden utilizar la </w:t>
      </w:r>
      <w:r w:rsidRPr="007D30CC">
        <w:rPr>
          <w:rFonts w:ascii="Times New Roman" w:hAnsi="Times New Roman"/>
          <w:i/>
          <w:color w:val="000000" w:themeColor="text1"/>
          <w:lang w:val="es-CO"/>
          <w:rPrChange w:id="5247" w:author="EUGENIA ARCE LONDONO" w:date="2015-04-29T09:25:00Z">
            <w:rPr>
              <w:rFonts w:ascii="Times New Roman" w:hAnsi="Times New Roman"/>
              <w:color w:val="000000" w:themeColor="text1"/>
              <w:lang w:val="es-CO"/>
            </w:rPr>
          </w:rPrChange>
        </w:rPr>
        <w:t>Gran Enciclopedia Planeta</w:t>
      </w:r>
      <w:r w:rsidRPr="009A6239">
        <w:rPr>
          <w:rFonts w:ascii="Times New Roman" w:eastAsia="Times New Roman" w:hAnsi="Times New Roman" w:cs="Times New Roman"/>
          <w:color w:val="000000" w:themeColor="text1"/>
          <w:lang w:val="es-CO" w:eastAsia="es-CO"/>
        </w:rPr>
        <w:t xml:space="preserve"> para resolverlas. Estas preguntas son:</w:t>
      </w:r>
    </w:p>
    <w:p w14:paraId="2DE0A1F6" w14:textId="77777777" w:rsidR="00D22CC6" w:rsidRPr="009A6239"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1DB21916" w14:textId="77777777" w:rsidR="00D22CC6" w:rsidRDefault="00D22CC6" w:rsidP="00D22CC6">
      <w:pPr>
        <w:pStyle w:val="Prrafodelista"/>
        <w:numPr>
          <w:ilvl w:val="1"/>
          <w:numId w:val="44"/>
        </w:numPr>
        <w:shd w:val="clear" w:color="auto" w:fill="FFFFFF"/>
        <w:spacing w:after="0"/>
        <w:ind w:left="1134"/>
        <w:jc w:val="both"/>
        <w:rPr>
          <w:ins w:id="5248" w:author="EUGENIA ARCE LONDONO" w:date="2015-04-29T09:25:00Z"/>
          <w:rFonts w:ascii="Times New Roman" w:eastAsia="Times New Roman" w:hAnsi="Times New Roman" w:cs="Times New Roman"/>
          <w:color w:val="000000" w:themeColor="text1"/>
          <w:lang w:val="es-CO" w:eastAsia="es-CO"/>
        </w:rPr>
      </w:pPr>
      <w:del w:id="5249" w:author="EUGENIA ARCE LONDONO" w:date="2015-04-29T09:25:00Z">
        <w:r w:rsidRPr="009A6239">
          <w:rPr>
            <w:rFonts w:ascii="Times New Roman" w:eastAsia="Times New Roman" w:hAnsi="Times New Roman" w:cs="Times New Roman"/>
            <w:color w:val="000000" w:themeColor="text1"/>
            <w:lang w:val="es-CO" w:eastAsia="es-CO"/>
          </w:rPr>
          <w:delText xml:space="preserve">- </w:delText>
        </w:r>
      </w:del>
      <w:r w:rsidRPr="007D30CC">
        <w:rPr>
          <w:rFonts w:ascii="Times New Roman" w:eastAsia="Times New Roman" w:hAnsi="Times New Roman" w:cs="Times New Roman"/>
          <w:color w:val="000000" w:themeColor="text1"/>
          <w:lang w:val="es-CO" w:eastAsia="es-CO"/>
        </w:rPr>
        <w:t>¿Qué gran río atraviesa el desierto del S</w:t>
      </w:r>
      <w:del w:id="5250" w:author="TOSHIBA" w:date="2015-10-31T10:58:00Z">
        <w:r w:rsidRPr="007D30CC" w:rsidDel="00113021">
          <w:rPr>
            <w:rFonts w:ascii="Times New Roman" w:eastAsia="Times New Roman" w:hAnsi="Times New Roman" w:cs="Times New Roman"/>
            <w:color w:val="000000" w:themeColor="text1"/>
            <w:lang w:val="es-CO" w:eastAsia="es-CO"/>
          </w:rPr>
          <w:delText>á</w:delText>
        </w:r>
      </w:del>
      <w:ins w:id="5251" w:author="TOSHIBA" w:date="2015-10-31T10:58:00Z">
        <w:r w:rsidR="00113021">
          <w:rPr>
            <w:rFonts w:ascii="Times New Roman" w:eastAsia="Times New Roman" w:hAnsi="Times New Roman" w:cs="Times New Roman"/>
            <w:color w:val="000000" w:themeColor="text1"/>
            <w:lang w:val="es-CO" w:eastAsia="es-CO"/>
          </w:rPr>
          <w:t>a</w:t>
        </w:r>
      </w:ins>
      <w:r w:rsidRPr="007D30CC">
        <w:rPr>
          <w:rFonts w:ascii="Times New Roman" w:eastAsia="Times New Roman" w:hAnsi="Times New Roman" w:cs="Times New Roman"/>
          <w:color w:val="000000" w:themeColor="text1"/>
          <w:lang w:val="es-CO" w:eastAsia="es-CO"/>
        </w:rPr>
        <w:t>hara? </w:t>
      </w:r>
    </w:p>
    <w:p w14:paraId="547915BE" w14:textId="77777777" w:rsidR="00D22CC6" w:rsidRPr="007D30CC" w:rsidRDefault="00D22CC6">
      <w:pPr>
        <w:shd w:val="clear" w:color="auto" w:fill="FFFFFF"/>
        <w:spacing w:after="0"/>
        <w:ind w:left="1134"/>
        <w:jc w:val="both"/>
        <w:rPr>
          <w:rFonts w:ascii="Times New Roman" w:eastAsia="Times New Roman" w:hAnsi="Times New Roman" w:cs="Times New Roman"/>
          <w:color w:val="000000" w:themeColor="text1"/>
          <w:lang w:val="es-CO" w:eastAsia="es-CO"/>
        </w:rPr>
        <w:pPrChange w:id="5252" w:author="EUGENIA ARCE LONDONO" w:date="2015-04-29T09:25:00Z">
          <w:pPr>
            <w:shd w:val="clear" w:color="auto" w:fill="FFFFFF"/>
            <w:spacing w:after="0"/>
            <w:jc w:val="both"/>
          </w:pPr>
        </w:pPrChange>
      </w:pPr>
      <w:r w:rsidRPr="007D30CC">
        <w:rPr>
          <w:rFonts w:ascii="Times New Roman" w:hAnsi="Times New Roman"/>
          <w:color w:val="000000" w:themeColor="text1"/>
          <w:lang w:val="es-CO"/>
          <w:rPrChange w:id="5253" w:author="EUGENIA ARCE LONDONO" w:date="2015-04-29T09:25:00Z">
            <w:rPr>
              <w:rFonts w:ascii="Times New Roman" w:hAnsi="Times New Roman"/>
              <w:i/>
              <w:color w:val="000000" w:themeColor="text1"/>
              <w:lang w:val="es-CO"/>
            </w:rPr>
          </w:rPrChange>
        </w:rPr>
        <w:t>El Nilo.</w:t>
      </w:r>
    </w:p>
    <w:p w14:paraId="4443EF11" w14:textId="77777777" w:rsidR="00D22CC6" w:rsidRDefault="00D22CC6" w:rsidP="00D22CC6">
      <w:pPr>
        <w:pStyle w:val="Prrafodelista"/>
        <w:numPr>
          <w:ilvl w:val="1"/>
          <w:numId w:val="44"/>
        </w:numPr>
        <w:shd w:val="clear" w:color="auto" w:fill="FFFFFF"/>
        <w:spacing w:after="0"/>
        <w:ind w:left="1134"/>
        <w:jc w:val="both"/>
        <w:rPr>
          <w:ins w:id="5254" w:author="EUGENIA ARCE LONDONO" w:date="2015-04-29T09:25:00Z"/>
          <w:rFonts w:ascii="Times New Roman" w:eastAsia="Times New Roman" w:hAnsi="Times New Roman" w:cs="Times New Roman"/>
          <w:color w:val="000000" w:themeColor="text1"/>
          <w:lang w:val="es-CO" w:eastAsia="es-CO"/>
        </w:rPr>
      </w:pPr>
      <w:del w:id="5255" w:author="EUGENIA ARCE LONDONO" w:date="2015-04-29T09:25:00Z">
        <w:r w:rsidRPr="009A6239">
          <w:rPr>
            <w:rFonts w:ascii="Times New Roman" w:eastAsia="Times New Roman" w:hAnsi="Times New Roman" w:cs="Times New Roman"/>
            <w:color w:val="000000" w:themeColor="text1"/>
            <w:lang w:val="es-CO" w:eastAsia="es-CO"/>
          </w:rPr>
          <w:delText xml:space="preserve">- </w:delText>
        </w:r>
      </w:del>
      <w:r w:rsidRPr="007D30CC">
        <w:rPr>
          <w:rFonts w:ascii="Times New Roman" w:eastAsia="Times New Roman" w:hAnsi="Times New Roman" w:cs="Times New Roman"/>
          <w:color w:val="000000" w:themeColor="text1"/>
          <w:lang w:val="es-CO" w:eastAsia="es-CO"/>
        </w:rPr>
        <w:t xml:space="preserve">¿Cuál es el pico más alto del macizo de </w:t>
      </w:r>
      <w:proofErr w:type="spellStart"/>
      <w:r w:rsidRPr="007D30CC">
        <w:rPr>
          <w:rFonts w:ascii="Times New Roman" w:eastAsia="Times New Roman" w:hAnsi="Times New Roman" w:cs="Times New Roman"/>
          <w:color w:val="000000" w:themeColor="text1"/>
          <w:lang w:val="es-CO" w:eastAsia="es-CO"/>
        </w:rPr>
        <w:t>Ahaggar</w:t>
      </w:r>
      <w:proofErr w:type="spellEnd"/>
      <w:r w:rsidRPr="007D30CC">
        <w:rPr>
          <w:rFonts w:ascii="Times New Roman" w:eastAsia="Times New Roman" w:hAnsi="Times New Roman" w:cs="Times New Roman"/>
          <w:color w:val="000000" w:themeColor="text1"/>
          <w:lang w:val="es-CO" w:eastAsia="es-CO"/>
        </w:rPr>
        <w:t>? </w:t>
      </w:r>
    </w:p>
    <w:p w14:paraId="7D373F3B" w14:textId="77777777" w:rsidR="00D22CC6" w:rsidRPr="007D30CC" w:rsidRDefault="00D22CC6">
      <w:pPr>
        <w:shd w:val="clear" w:color="auto" w:fill="FFFFFF"/>
        <w:spacing w:after="0"/>
        <w:ind w:left="1134"/>
        <w:jc w:val="both"/>
        <w:rPr>
          <w:rFonts w:ascii="Times New Roman" w:eastAsia="Times New Roman" w:hAnsi="Times New Roman" w:cs="Times New Roman"/>
          <w:color w:val="000000" w:themeColor="text1"/>
          <w:lang w:val="es-CO" w:eastAsia="es-CO"/>
        </w:rPr>
        <w:pPrChange w:id="5256" w:author="EUGENIA ARCE LONDONO" w:date="2015-04-29T09:25:00Z">
          <w:pPr>
            <w:shd w:val="clear" w:color="auto" w:fill="FFFFFF"/>
            <w:spacing w:after="0"/>
            <w:jc w:val="both"/>
          </w:pPr>
        </w:pPrChange>
      </w:pPr>
      <w:r>
        <w:rPr>
          <w:rFonts w:ascii="Times New Roman" w:hAnsi="Times New Roman"/>
          <w:color w:val="000000" w:themeColor="text1"/>
          <w:lang w:val="es-CO"/>
          <w:rPrChange w:id="5257" w:author="EUGENIA ARCE LONDONO" w:date="2015-04-29T09:25:00Z">
            <w:rPr>
              <w:rFonts w:ascii="Times New Roman" w:hAnsi="Times New Roman"/>
              <w:i/>
              <w:color w:val="000000" w:themeColor="text1"/>
              <w:lang w:val="es-CO"/>
            </w:rPr>
          </w:rPrChange>
        </w:rPr>
        <w:t xml:space="preserve">El </w:t>
      </w:r>
      <w:proofErr w:type="spellStart"/>
      <w:r>
        <w:rPr>
          <w:rFonts w:ascii="Times New Roman" w:hAnsi="Times New Roman"/>
          <w:color w:val="000000" w:themeColor="text1"/>
          <w:lang w:val="es-CO"/>
          <w:rPrChange w:id="5258" w:author="EUGENIA ARCE LONDONO" w:date="2015-04-29T09:25:00Z">
            <w:rPr>
              <w:rFonts w:ascii="Times New Roman" w:hAnsi="Times New Roman"/>
              <w:i/>
              <w:color w:val="000000" w:themeColor="text1"/>
              <w:lang w:val="es-CO"/>
            </w:rPr>
          </w:rPrChange>
        </w:rPr>
        <w:t>Tahat</w:t>
      </w:r>
      <w:proofErr w:type="spellEnd"/>
      <w:r>
        <w:rPr>
          <w:rFonts w:ascii="Times New Roman" w:hAnsi="Times New Roman"/>
          <w:color w:val="000000" w:themeColor="text1"/>
          <w:lang w:val="es-CO"/>
          <w:rPrChange w:id="5259" w:author="EUGENIA ARCE LONDONO" w:date="2015-04-29T09:25:00Z">
            <w:rPr>
              <w:rFonts w:ascii="Times New Roman" w:hAnsi="Times New Roman"/>
              <w:i/>
              <w:color w:val="000000" w:themeColor="text1"/>
              <w:lang w:val="es-CO"/>
            </w:rPr>
          </w:rPrChange>
        </w:rPr>
        <w:t>, con </w:t>
      </w:r>
      <w:del w:id="5260" w:author="EUGENIA ARCE LONDONO" w:date="2015-04-29T09:25:00Z">
        <w:r w:rsidRPr="009A6239">
          <w:rPr>
            <w:rFonts w:ascii="Times New Roman" w:eastAsia="Times New Roman" w:hAnsi="Times New Roman" w:cs="Times New Roman"/>
            <w:i/>
            <w:iCs/>
            <w:color w:val="000000" w:themeColor="text1"/>
            <w:lang w:val="es-CO" w:eastAsia="es-CO"/>
          </w:rPr>
          <w:delText>2.918</w:delText>
        </w:r>
      </w:del>
      <w:ins w:id="5261" w:author="EUGENIA ARCE LONDONO" w:date="2015-04-29T09:25:00Z">
        <w:r>
          <w:rPr>
            <w:rFonts w:ascii="Times New Roman" w:eastAsia="Times New Roman" w:hAnsi="Times New Roman" w:cs="Times New Roman"/>
            <w:iCs/>
            <w:color w:val="000000" w:themeColor="text1"/>
            <w:lang w:val="es-CO" w:eastAsia="es-CO"/>
          </w:rPr>
          <w:t>2</w:t>
        </w:r>
        <w:r w:rsidRPr="007D30CC">
          <w:rPr>
            <w:rFonts w:ascii="Times New Roman" w:eastAsia="Times New Roman" w:hAnsi="Times New Roman" w:cs="Times New Roman"/>
            <w:iCs/>
            <w:color w:val="000000" w:themeColor="text1"/>
            <w:lang w:val="es-CO" w:eastAsia="es-CO"/>
          </w:rPr>
          <w:t>918</w:t>
        </w:r>
      </w:ins>
      <w:r w:rsidRPr="007D30CC">
        <w:rPr>
          <w:rFonts w:ascii="Times New Roman" w:hAnsi="Times New Roman"/>
          <w:color w:val="000000" w:themeColor="text1"/>
          <w:lang w:val="es-CO"/>
          <w:rPrChange w:id="5262" w:author="EUGENIA ARCE LONDONO" w:date="2015-04-29T09:25:00Z">
            <w:rPr>
              <w:rFonts w:ascii="Times New Roman" w:hAnsi="Times New Roman"/>
              <w:i/>
              <w:color w:val="000000" w:themeColor="text1"/>
              <w:lang w:val="es-CO"/>
            </w:rPr>
          </w:rPrChange>
        </w:rPr>
        <w:t xml:space="preserve"> m.</w:t>
      </w:r>
    </w:p>
    <w:p w14:paraId="4B81B564" w14:textId="77777777" w:rsidR="00D22CC6" w:rsidRDefault="00D22CC6" w:rsidP="00D22CC6">
      <w:pPr>
        <w:pStyle w:val="Prrafodelista"/>
        <w:numPr>
          <w:ilvl w:val="1"/>
          <w:numId w:val="44"/>
        </w:numPr>
        <w:shd w:val="clear" w:color="auto" w:fill="FFFFFF"/>
        <w:spacing w:after="0"/>
        <w:ind w:left="1134"/>
        <w:jc w:val="both"/>
        <w:rPr>
          <w:ins w:id="5263" w:author="EUGENIA ARCE LONDONO" w:date="2015-04-29T09:25:00Z"/>
          <w:rFonts w:ascii="Times New Roman" w:eastAsia="Times New Roman" w:hAnsi="Times New Roman" w:cs="Times New Roman"/>
          <w:color w:val="000000" w:themeColor="text1"/>
          <w:lang w:val="es-CO" w:eastAsia="es-CO"/>
        </w:rPr>
      </w:pPr>
      <w:del w:id="5264" w:author="EUGENIA ARCE LONDONO" w:date="2015-04-29T09:25:00Z">
        <w:r w:rsidRPr="009A6239">
          <w:rPr>
            <w:rFonts w:ascii="Times New Roman" w:eastAsia="Times New Roman" w:hAnsi="Times New Roman" w:cs="Times New Roman"/>
            <w:color w:val="000000" w:themeColor="text1"/>
            <w:lang w:val="es-CO" w:eastAsia="es-CO"/>
          </w:rPr>
          <w:delText xml:space="preserve">- </w:delText>
        </w:r>
      </w:del>
      <w:r w:rsidRPr="007D30CC">
        <w:rPr>
          <w:rFonts w:ascii="Times New Roman" w:eastAsia="Times New Roman" w:hAnsi="Times New Roman" w:cs="Times New Roman"/>
          <w:color w:val="000000" w:themeColor="text1"/>
          <w:lang w:val="es-CO" w:eastAsia="es-CO"/>
        </w:rPr>
        <w:t>¿Conoces alguna de las ciudades por las que pasa el río Níger? </w:t>
      </w:r>
    </w:p>
    <w:p w14:paraId="4A189A04" w14:textId="77777777" w:rsidR="00D22CC6" w:rsidRPr="007D30CC" w:rsidRDefault="00D22CC6">
      <w:pPr>
        <w:shd w:val="clear" w:color="auto" w:fill="FFFFFF"/>
        <w:spacing w:after="0"/>
        <w:ind w:left="1134"/>
        <w:jc w:val="both"/>
        <w:rPr>
          <w:rFonts w:ascii="Times New Roman" w:eastAsia="Times New Roman" w:hAnsi="Times New Roman" w:cs="Times New Roman"/>
          <w:color w:val="000000" w:themeColor="text1"/>
          <w:lang w:val="es-CO" w:eastAsia="es-CO"/>
        </w:rPr>
        <w:pPrChange w:id="5265" w:author="EUGENIA ARCE LONDONO" w:date="2015-04-29T09:25:00Z">
          <w:pPr>
            <w:shd w:val="clear" w:color="auto" w:fill="FFFFFF"/>
            <w:spacing w:after="0"/>
            <w:jc w:val="both"/>
          </w:pPr>
        </w:pPrChange>
      </w:pPr>
      <w:proofErr w:type="spellStart"/>
      <w:r w:rsidRPr="007D30CC">
        <w:rPr>
          <w:rFonts w:ascii="Times New Roman" w:hAnsi="Times New Roman"/>
          <w:color w:val="000000" w:themeColor="text1"/>
          <w:lang w:val="es-CO"/>
          <w:rPrChange w:id="5266" w:author="EUGENIA ARCE LONDONO" w:date="2015-04-29T09:25:00Z">
            <w:rPr>
              <w:rFonts w:ascii="Times New Roman" w:hAnsi="Times New Roman"/>
              <w:i/>
              <w:color w:val="000000" w:themeColor="text1"/>
              <w:lang w:val="es-CO"/>
            </w:rPr>
          </w:rPrChange>
        </w:rPr>
        <w:t>Kouroussa</w:t>
      </w:r>
      <w:proofErr w:type="spellEnd"/>
      <w:r w:rsidRPr="007D30CC">
        <w:rPr>
          <w:rFonts w:ascii="Times New Roman" w:hAnsi="Times New Roman"/>
          <w:color w:val="000000" w:themeColor="text1"/>
          <w:lang w:val="es-CO"/>
          <w:rPrChange w:id="5267" w:author="EUGENIA ARCE LONDONO" w:date="2015-04-29T09:25:00Z">
            <w:rPr>
              <w:rFonts w:ascii="Times New Roman" w:hAnsi="Times New Roman"/>
              <w:i/>
              <w:color w:val="000000" w:themeColor="text1"/>
              <w:lang w:val="es-CO"/>
            </w:rPr>
          </w:rPrChange>
        </w:rPr>
        <w:t xml:space="preserve">, Bamako, </w:t>
      </w:r>
      <w:proofErr w:type="spellStart"/>
      <w:r w:rsidRPr="007D30CC">
        <w:rPr>
          <w:rFonts w:ascii="Times New Roman" w:hAnsi="Times New Roman"/>
          <w:color w:val="000000" w:themeColor="text1"/>
          <w:lang w:val="es-CO"/>
          <w:rPrChange w:id="5268" w:author="EUGENIA ARCE LONDONO" w:date="2015-04-29T09:25:00Z">
            <w:rPr>
              <w:rFonts w:ascii="Times New Roman" w:hAnsi="Times New Roman"/>
              <w:i/>
              <w:color w:val="000000" w:themeColor="text1"/>
              <w:lang w:val="es-CO"/>
            </w:rPr>
          </w:rPrChange>
        </w:rPr>
        <w:t>Tombouctou</w:t>
      </w:r>
      <w:proofErr w:type="spellEnd"/>
      <w:r w:rsidRPr="007D30CC">
        <w:rPr>
          <w:rFonts w:ascii="Times New Roman" w:hAnsi="Times New Roman"/>
          <w:color w:val="000000" w:themeColor="text1"/>
          <w:lang w:val="es-CO"/>
          <w:rPrChange w:id="5269" w:author="EUGENIA ARCE LONDONO" w:date="2015-04-29T09:25:00Z">
            <w:rPr>
              <w:rFonts w:ascii="Times New Roman" w:hAnsi="Times New Roman"/>
              <w:i/>
              <w:color w:val="000000" w:themeColor="text1"/>
              <w:lang w:val="es-CO"/>
            </w:rPr>
          </w:rPrChange>
        </w:rPr>
        <w:t>, Niamey, etc.</w:t>
      </w:r>
    </w:p>
    <w:p w14:paraId="2CD95961" w14:textId="77777777" w:rsidR="00D22CC6" w:rsidRDefault="00D22CC6" w:rsidP="00D22CC6">
      <w:pPr>
        <w:pStyle w:val="Prrafodelista"/>
        <w:numPr>
          <w:ilvl w:val="1"/>
          <w:numId w:val="44"/>
        </w:numPr>
        <w:shd w:val="clear" w:color="auto" w:fill="FFFFFF"/>
        <w:spacing w:after="0"/>
        <w:ind w:left="1134"/>
        <w:jc w:val="both"/>
        <w:rPr>
          <w:ins w:id="5270" w:author="EUGENIA ARCE LONDONO" w:date="2015-04-29T09:25:00Z"/>
          <w:rFonts w:ascii="Times New Roman" w:eastAsia="Times New Roman" w:hAnsi="Times New Roman" w:cs="Times New Roman"/>
          <w:color w:val="000000" w:themeColor="text1"/>
          <w:lang w:val="es-CO" w:eastAsia="es-CO"/>
        </w:rPr>
      </w:pPr>
      <w:del w:id="5271" w:author="EUGENIA ARCE LONDONO" w:date="2015-04-29T09:25:00Z">
        <w:r w:rsidRPr="009A6239">
          <w:rPr>
            <w:rFonts w:ascii="Times New Roman" w:eastAsia="Times New Roman" w:hAnsi="Times New Roman" w:cs="Times New Roman"/>
            <w:color w:val="000000" w:themeColor="text1"/>
            <w:lang w:val="es-CO" w:eastAsia="es-CO"/>
          </w:rPr>
          <w:delText>- </w:delText>
        </w:r>
      </w:del>
      <w:r w:rsidRPr="007D30CC">
        <w:rPr>
          <w:rFonts w:ascii="Times New Roman" w:eastAsia="Times New Roman" w:hAnsi="Times New Roman" w:cs="Times New Roman"/>
          <w:color w:val="000000" w:themeColor="text1"/>
          <w:lang w:val="es-CO" w:eastAsia="es-CO"/>
        </w:rPr>
        <w:t xml:space="preserve">¿Qué países ocupa el valle del </w:t>
      </w:r>
      <w:proofErr w:type="spellStart"/>
      <w:r w:rsidRPr="007D30CC">
        <w:rPr>
          <w:rFonts w:ascii="Times New Roman" w:eastAsia="Times New Roman" w:hAnsi="Times New Roman" w:cs="Times New Roman"/>
          <w:color w:val="000000" w:themeColor="text1"/>
          <w:lang w:val="es-CO" w:eastAsia="es-CO"/>
        </w:rPr>
        <w:t>Rift</w:t>
      </w:r>
      <w:proofErr w:type="spellEnd"/>
      <w:r w:rsidRPr="007D30CC">
        <w:rPr>
          <w:rFonts w:ascii="Times New Roman" w:eastAsia="Times New Roman" w:hAnsi="Times New Roman" w:cs="Times New Roman"/>
          <w:color w:val="000000" w:themeColor="text1"/>
          <w:lang w:val="es-CO" w:eastAsia="es-CO"/>
        </w:rPr>
        <w:t>? </w:t>
      </w:r>
    </w:p>
    <w:p w14:paraId="2946B47C" w14:textId="77777777" w:rsidR="00D22CC6" w:rsidRPr="007D30CC" w:rsidRDefault="00D22CC6">
      <w:pPr>
        <w:shd w:val="clear" w:color="auto" w:fill="FFFFFF"/>
        <w:spacing w:after="0"/>
        <w:ind w:left="1134"/>
        <w:jc w:val="both"/>
        <w:rPr>
          <w:rFonts w:ascii="Times New Roman" w:eastAsia="Times New Roman" w:hAnsi="Times New Roman" w:cs="Times New Roman"/>
          <w:color w:val="000000" w:themeColor="text1"/>
          <w:lang w:val="es-CO" w:eastAsia="es-CO"/>
        </w:rPr>
        <w:pPrChange w:id="5272" w:author="EUGENIA ARCE LONDONO" w:date="2015-04-29T09:25:00Z">
          <w:pPr>
            <w:shd w:val="clear" w:color="auto" w:fill="FFFFFF"/>
            <w:spacing w:after="0"/>
            <w:jc w:val="both"/>
          </w:pPr>
        </w:pPrChange>
      </w:pPr>
      <w:r w:rsidRPr="007D30CC">
        <w:rPr>
          <w:rFonts w:ascii="Times New Roman" w:hAnsi="Times New Roman"/>
          <w:color w:val="000000" w:themeColor="text1"/>
          <w:lang w:val="es-CO"/>
          <w:rPrChange w:id="5273" w:author="EUGENIA ARCE LONDONO" w:date="2015-04-29T09:25:00Z">
            <w:rPr>
              <w:rFonts w:ascii="Times New Roman" w:hAnsi="Times New Roman"/>
              <w:i/>
              <w:color w:val="000000" w:themeColor="text1"/>
              <w:lang w:val="es-CO"/>
            </w:rPr>
          </w:rPrChange>
        </w:rPr>
        <w:t>Eritrea, Etiopía, Ken</w:t>
      </w:r>
      <w:del w:id="5274" w:author="TOSHIBA" w:date="2015-10-31T10:59:00Z">
        <w:r w:rsidRPr="007D30CC" w:rsidDel="003121E2">
          <w:rPr>
            <w:rFonts w:ascii="Times New Roman" w:hAnsi="Times New Roman"/>
            <w:color w:val="000000" w:themeColor="text1"/>
            <w:lang w:val="es-CO"/>
            <w:rPrChange w:id="5275" w:author="EUGENIA ARCE LONDONO" w:date="2015-04-29T09:25:00Z">
              <w:rPr>
                <w:rFonts w:ascii="Times New Roman" w:hAnsi="Times New Roman"/>
                <w:i/>
                <w:color w:val="000000" w:themeColor="text1"/>
                <w:lang w:val="es-CO"/>
              </w:rPr>
            </w:rPrChange>
          </w:rPr>
          <w:delText>y</w:delText>
        </w:r>
      </w:del>
      <w:ins w:id="5276" w:author="TOSHIBA" w:date="2015-10-31T10:59:00Z">
        <w:r w:rsidR="003121E2">
          <w:rPr>
            <w:rFonts w:ascii="Times New Roman" w:hAnsi="Times New Roman"/>
            <w:color w:val="000000" w:themeColor="text1"/>
            <w:lang w:val="es-CO"/>
          </w:rPr>
          <w:t>i</w:t>
        </w:r>
      </w:ins>
      <w:r w:rsidRPr="007D30CC">
        <w:rPr>
          <w:rFonts w:ascii="Times New Roman" w:hAnsi="Times New Roman"/>
          <w:color w:val="000000" w:themeColor="text1"/>
          <w:lang w:val="es-CO"/>
          <w:rPrChange w:id="5277" w:author="EUGENIA ARCE LONDONO" w:date="2015-04-29T09:25:00Z">
            <w:rPr>
              <w:rFonts w:ascii="Times New Roman" w:hAnsi="Times New Roman"/>
              <w:i/>
              <w:color w:val="000000" w:themeColor="text1"/>
              <w:lang w:val="es-CO"/>
            </w:rPr>
          </w:rPrChange>
        </w:rPr>
        <w:t>a, Uganda, Ruanda, Burundi, Tanzania y Malaui.</w:t>
      </w:r>
    </w:p>
    <w:p w14:paraId="1886AF26" w14:textId="77777777" w:rsidR="00D22CC6" w:rsidRDefault="00D22CC6" w:rsidP="00D22CC6">
      <w:pPr>
        <w:pStyle w:val="Prrafodelista"/>
        <w:numPr>
          <w:ilvl w:val="1"/>
          <w:numId w:val="44"/>
        </w:numPr>
        <w:shd w:val="clear" w:color="auto" w:fill="FFFFFF"/>
        <w:spacing w:after="0"/>
        <w:ind w:left="1134"/>
        <w:jc w:val="both"/>
        <w:rPr>
          <w:ins w:id="5278" w:author="EUGENIA ARCE LONDONO" w:date="2015-04-29T09:25:00Z"/>
          <w:rFonts w:ascii="Times New Roman" w:eastAsia="Times New Roman" w:hAnsi="Times New Roman" w:cs="Times New Roman"/>
          <w:color w:val="000000" w:themeColor="text1"/>
          <w:lang w:val="es-CO" w:eastAsia="es-CO"/>
        </w:rPr>
      </w:pPr>
      <w:del w:id="5279" w:author="EUGENIA ARCE LONDONO" w:date="2015-04-29T09:25:00Z">
        <w:r w:rsidRPr="009A6239">
          <w:rPr>
            <w:rFonts w:ascii="Times New Roman" w:eastAsia="Times New Roman" w:hAnsi="Times New Roman" w:cs="Times New Roman"/>
            <w:color w:val="000000" w:themeColor="text1"/>
            <w:lang w:val="es-CO" w:eastAsia="es-CO"/>
          </w:rPr>
          <w:delText xml:space="preserve">- </w:delText>
        </w:r>
      </w:del>
      <w:r w:rsidRPr="007D30CC">
        <w:rPr>
          <w:rFonts w:ascii="Times New Roman" w:eastAsia="Times New Roman" w:hAnsi="Times New Roman" w:cs="Times New Roman"/>
          <w:color w:val="000000" w:themeColor="text1"/>
          <w:lang w:val="es-CO" w:eastAsia="es-CO"/>
        </w:rPr>
        <w:t>¿En qué año se escaló por primera vez el Kilimanjaro? </w:t>
      </w:r>
    </w:p>
    <w:p w14:paraId="01F9FDD4" w14:textId="77777777" w:rsidR="00D22CC6" w:rsidRPr="007D30CC" w:rsidRDefault="00D22CC6">
      <w:pPr>
        <w:shd w:val="clear" w:color="auto" w:fill="FFFFFF"/>
        <w:spacing w:after="0"/>
        <w:ind w:left="1134"/>
        <w:jc w:val="both"/>
        <w:rPr>
          <w:rFonts w:ascii="Times New Roman" w:eastAsia="Times New Roman" w:hAnsi="Times New Roman" w:cs="Times New Roman"/>
          <w:color w:val="000000" w:themeColor="text1"/>
          <w:lang w:val="es-CO" w:eastAsia="es-CO"/>
        </w:rPr>
        <w:pPrChange w:id="5280" w:author="EUGENIA ARCE LONDONO" w:date="2015-04-29T09:25:00Z">
          <w:pPr>
            <w:shd w:val="clear" w:color="auto" w:fill="FFFFFF"/>
            <w:spacing w:after="0"/>
            <w:jc w:val="both"/>
          </w:pPr>
        </w:pPrChange>
      </w:pPr>
      <w:ins w:id="5281" w:author="EUGENIA ARCE LONDONO" w:date="2015-04-29T09:25:00Z">
        <w:r>
          <w:rPr>
            <w:rFonts w:ascii="Times New Roman" w:eastAsia="Times New Roman" w:hAnsi="Times New Roman" w:cs="Times New Roman"/>
            <w:iCs/>
            <w:color w:val="000000" w:themeColor="text1"/>
            <w:lang w:val="es-CO" w:eastAsia="es-CO"/>
          </w:rPr>
          <w:t xml:space="preserve">En </w:t>
        </w:r>
      </w:ins>
      <w:r>
        <w:rPr>
          <w:rFonts w:ascii="Times New Roman" w:hAnsi="Times New Roman"/>
          <w:color w:val="000000" w:themeColor="text1"/>
          <w:lang w:val="es-CO"/>
          <w:rPrChange w:id="5282" w:author="EUGENIA ARCE LONDONO" w:date="2015-04-29T09:25:00Z">
            <w:rPr>
              <w:rFonts w:ascii="Times New Roman" w:hAnsi="Times New Roman"/>
              <w:i/>
              <w:color w:val="000000" w:themeColor="text1"/>
              <w:lang w:val="es-CO"/>
            </w:rPr>
          </w:rPrChange>
        </w:rPr>
        <w:t>1889.</w:t>
      </w:r>
    </w:p>
    <w:p w14:paraId="6E8B6A41" w14:textId="77777777" w:rsidR="00D22CC6" w:rsidRDefault="00D22CC6" w:rsidP="00D22CC6">
      <w:pPr>
        <w:pStyle w:val="Prrafodelista"/>
        <w:numPr>
          <w:ilvl w:val="1"/>
          <w:numId w:val="44"/>
        </w:numPr>
        <w:shd w:val="clear" w:color="auto" w:fill="FFFFFF"/>
        <w:spacing w:after="0"/>
        <w:ind w:left="1134"/>
        <w:jc w:val="both"/>
        <w:rPr>
          <w:ins w:id="5283" w:author="EUGENIA ARCE LONDONO" w:date="2015-04-29T09:25:00Z"/>
          <w:rFonts w:ascii="Times New Roman" w:eastAsia="Times New Roman" w:hAnsi="Times New Roman" w:cs="Times New Roman"/>
          <w:color w:val="000000" w:themeColor="text1"/>
          <w:lang w:val="es-CO" w:eastAsia="es-CO"/>
        </w:rPr>
      </w:pPr>
      <w:del w:id="5284" w:author="EUGENIA ARCE LONDONO" w:date="2015-04-29T09:25:00Z">
        <w:r w:rsidRPr="009A6239">
          <w:rPr>
            <w:rFonts w:ascii="Times New Roman" w:eastAsia="Times New Roman" w:hAnsi="Times New Roman" w:cs="Times New Roman"/>
            <w:color w:val="000000" w:themeColor="text1"/>
            <w:lang w:val="es-CO" w:eastAsia="es-CO"/>
          </w:rPr>
          <w:delText xml:space="preserve">- </w:delText>
        </w:r>
      </w:del>
      <w:r w:rsidRPr="007D30CC">
        <w:rPr>
          <w:rFonts w:ascii="Times New Roman" w:eastAsia="Times New Roman" w:hAnsi="Times New Roman" w:cs="Times New Roman"/>
          <w:color w:val="000000" w:themeColor="text1"/>
          <w:lang w:val="es-CO" w:eastAsia="es-CO"/>
        </w:rPr>
        <w:t>¿Cerca de qué gran isla africana se encuentran las islas Seychelles? </w:t>
      </w:r>
    </w:p>
    <w:p w14:paraId="75784150" w14:textId="77777777" w:rsidR="00D22CC6" w:rsidRPr="007D30CC" w:rsidRDefault="00D22CC6">
      <w:pPr>
        <w:shd w:val="clear" w:color="auto" w:fill="FFFFFF"/>
        <w:spacing w:after="0"/>
        <w:ind w:left="1134"/>
        <w:jc w:val="both"/>
        <w:rPr>
          <w:rFonts w:ascii="Times New Roman" w:eastAsia="Times New Roman" w:hAnsi="Times New Roman" w:cs="Times New Roman"/>
          <w:color w:val="000000" w:themeColor="text1"/>
          <w:lang w:val="es-CO" w:eastAsia="es-CO"/>
        </w:rPr>
        <w:pPrChange w:id="5285" w:author="EUGENIA ARCE LONDONO" w:date="2015-04-29T09:25:00Z">
          <w:pPr>
            <w:shd w:val="clear" w:color="auto" w:fill="FFFFFF"/>
            <w:spacing w:after="0"/>
            <w:jc w:val="both"/>
          </w:pPr>
        </w:pPrChange>
      </w:pPr>
      <w:r w:rsidRPr="007D30CC">
        <w:rPr>
          <w:rFonts w:ascii="Times New Roman" w:hAnsi="Times New Roman"/>
          <w:color w:val="000000" w:themeColor="text1"/>
          <w:lang w:val="es-CO"/>
          <w:rPrChange w:id="5286" w:author="EUGENIA ARCE LONDONO" w:date="2015-04-29T09:25:00Z">
            <w:rPr>
              <w:rFonts w:ascii="Times New Roman" w:hAnsi="Times New Roman"/>
              <w:i/>
              <w:color w:val="000000" w:themeColor="text1"/>
              <w:lang w:val="es-CO"/>
            </w:rPr>
          </w:rPrChange>
        </w:rPr>
        <w:t>De Madagascar.</w:t>
      </w:r>
    </w:p>
    <w:p w14:paraId="216E9B04" w14:textId="77777777" w:rsidR="00D22CC6" w:rsidRDefault="00D22CC6" w:rsidP="00D22CC6">
      <w:pPr>
        <w:pStyle w:val="Prrafodelista"/>
        <w:numPr>
          <w:ilvl w:val="1"/>
          <w:numId w:val="44"/>
        </w:numPr>
        <w:shd w:val="clear" w:color="auto" w:fill="FFFFFF"/>
        <w:spacing w:after="0"/>
        <w:ind w:left="1134"/>
        <w:jc w:val="both"/>
        <w:rPr>
          <w:ins w:id="5287" w:author="EUGENIA ARCE LONDONO" w:date="2015-04-29T09:25:00Z"/>
          <w:rFonts w:ascii="Times New Roman" w:eastAsia="Times New Roman" w:hAnsi="Times New Roman" w:cs="Times New Roman"/>
          <w:color w:val="000000" w:themeColor="text1"/>
          <w:lang w:val="es-CO" w:eastAsia="es-CO"/>
        </w:rPr>
      </w:pPr>
      <w:del w:id="5288" w:author="EUGENIA ARCE LONDONO" w:date="2015-04-29T09:25:00Z">
        <w:r w:rsidRPr="009A6239">
          <w:rPr>
            <w:rFonts w:ascii="Times New Roman" w:eastAsia="Times New Roman" w:hAnsi="Times New Roman" w:cs="Times New Roman"/>
            <w:color w:val="000000" w:themeColor="text1"/>
            <w:lang w:val="es-CO" w:eastAsia="es-CO"/>
          </w:rPr>
          <w:delText xml:space="preserve">- </w:delText>
        </w:r>
      </w:del>
      <w:r w:rsidRPr="007D30CC">
        <w:rPr>
          <w:rFonts w:ascii="Times New Roman" w:eastAsia="Times New Roman" w:hAnsi="Times New Roman" w:cs="Times New Roman"/>
          <w:color w:val="000000" w:themeColor="text1"/>
          <w:lang w:val="es-CO" w:eastAsia="es-CO"/>
        </w:rPr>
        <w:t>¿Conoces el nombre de la etnia que habita en este desierto</w:t>
      </w:r>
      <w:ins w:id="5289" w:author="TOSHIBA" w:date="2015-10-31T10:59:00Z">
        <w:r w:rsidR="003121E2">
          <w:rPr>
            <w:rFonts w:ascii="Times New Roman" w:eastAsia="Times New Roman" w:hAnsi="Times New Roman" w:cs="Times New Roman"/>
            <w:color w:val="000000" w:themeColor="text1"/>
            <w:lang w:val="es-CO" w:eastAsia="es-CO"/>
          </w:rPr>
          <w:t xml:space="preserve"> de</w:t>
        </w:r>
      </w:ins>
      <w:del w:id="5290" w:author="EUGENIA ARCE LONDONO" w:date="2015-04-29T09:25:00Z">
        <w:r w:rsidRPr="009A6239">
          <w:rPr>
            <w:rFonts w:ascii="Times New Roman" w:eastAsia="Times New Roman" w:hAnsi="Times New Roman" w:cs="Times New Roman"/>
            <w:color w:val="000000" w:themeColor="text1"/>
            <w:lang w:val="es-CO" w:eastAsia="es-CO"/>
          </w:rPr>
          <w:delText>?</w:delText>
        </w:r>
      </w:del>
      <w:del w:id="5291" w:author="TOSHIBA" w:date="2015-10-28T12:19:00Z">
        <w:r w:rsidDel="00225EC7">
          <w:rPr>
            <w:rFonts w:ascii="Times New Roman" w:eastAsia="Times New Roman" w:hAnsi="Times New Roman" w:cs="Times New Roman"/>
            <w:color w:val="000000" w:themeColor="text1"/>
            <w:lang w:val="es-CO" w:eastAsia="es-CO"/>
          </w:rPr>
          <w:delText xml:space="preserve"> </w:delText>
        </w:r>
      </w:del>
      <w:ins w:id="5292" w:author="EUGENIA ARCE LONDONO" w:date="2015-04-29T09:25:00Z">
        <w:del w:id="5293" w:author="TOSHIBA" w:date="2015-10-28T12:19:00Z">
          <w:r w:rsidDel="00225EC7">
            <w:rPr>
              <w:rFonts w:ascii="Times New Roman" w:eastAsia="Times New Roman" w:hAnsi="Times New Roman" w:cs="Times New Roman"/>
              <w:color w:val="000000" w:themeColor="text1"/>
              <w:lang w:val="es-CO" w:eastAsia="es-CO"/>
            </w:rPr>
            <w:delText xml:space="preserve"> </w:delText>
          </w:r>
        </w:del>
      </w:ins>
      <w:ins w:id="5294" w:author="TOSHIBA" w:date="2015-10-28T12:19:00Z">
        <w:r w:rsidR="00225EC7">
          <w:rPr>
            <w:rFonts w:ascii="Times New Roman" w:eastAsia="Times New Roman" w:hAnsi="Times New Roman" w:cs="Times New Roman"/>
            <w:color w:val="000000" w:themeColor="text1"/>
            <w:lang w:val="es-CO" w:eastAsia="es-CO"/>
          </w:rPr>
          <w:t xml:space="preserve"> </w:t>
        </w:r>
      </w:ins>
      <w:ins w:id="5295" w:author="EUGENIA ARCE LONDONO" w:date="2015-04-29T09:25:00Z">
        <w:r>
          <w:rPr>
            <w:rFonts w:ascii="Times New Roman" w:eastAsia="Times New Roman" w:hAnsi="Times New Roman" w:cs="Times New Roman"/>
            <w:color w:val="000000" w:themeColor="text1"/>
            <w:lang w:val="es-CO" w:eastAsia="es-CO"/>
          </w:rPr>
          <w:t>(Kalahari)</w:t>
        </w:r>
        <w:r w:rsidRPr="007D30CC">
          <w:rPr>
            <w:rFonts w:ascii="Times New Roman" w:eastAsia="Times New Roman" w:hAnsi="Times New Roman" w:cs="Times New Roman"/>
            <w:color w:val="000000" w:themeColor="text1"/>
            <w:lang w:val="es-CO" w:eastAsia="es-CO"/>
          </w:rPr>
          <w:t xml:space="preserve">? </w:t>
        </w:r>
      </w:ins>
    </w:p>
    <w:p w14:paraId="2B3DB329" w14:textId="77777777" w:rsidR="00D22CC6" w:rsidRPr="007D30CC" w:rsidRDefault="00D22CC6">
      <w:pPr>
        <w:shd w:val="clear" w:color="auto" w:fill="FFFFFF"/>
        <w:spacing w:after="0"/>
        <w:ind w:left="1134"/>
        <w:jc w:val="both"/>
        <w:rPr>
          <w:rFonts w:ascii="Times New Roman" w:eastAsia="Times New Roman" w:hAnsi="Times New Roman" w:cs="Times New Roman"/>
          <w:color w:val="000000" w:themeColor="text1"/>
          <w:lang w:val="es-CO" w:eastAsia="es-CO"/>
        </w:rPr>
        <w:pPrChange w:id="5296" w:author="EUGENIA ARCE LONDONO" w:date="2015-04-29T09:25:00Z">
          <w:pPr>
            <w:shd w:val="clear" w:color="auto" w:fill="FFFFFF"/>
            <w:spacing w:after="0"/>
            <w:jc w:val="both"/>
          </w:pPr>
        </w:pPrChange>
      </w:pPr>
      <w:r w:rsidRPr="007D30CC">
        <w:rPr>
          <w:rFonts w:ascii="Times New Roman" w:hAnsi="Times New Roman"/>
          <w:color w:val="000000" w:themeColor="text1"/>
          <w:lang w:val="es-CO"/>
          <w:rPrChange w:id="5297" w:author="EUGENIA ARCE LONDONO" w:date="2015-04-29T09:25:00Z">
            <w:rPr>
              <w:rFonts w:ascii="Times New Roman" w:hAnsi="Times New Roman"/>
              <w:i/>
              <w:color w:val="000000" w:themeColor="text1"/>
              <w:lang w:val="es-CO"/>
            </w:rPr>
          </w:rPrChange>
        </w:rPr>
        <w:t>Los bosquimanos.</w:t>
      </w:r>
    </w:p>
    <w:p w14:paraId="790EE30A"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4B28EAD9"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Después de la presentación</w:t>
      </w:r>
    </w:p>
    <w:p w14:paraId="7BC6562E" w14:textId="77777777" w:rsidR="00D22CC6" w:rsidRDefault="00D22CC6" w:rsidP="00D22CC6">
      <w:pPr>
        <w:shd w:val="clear" w:color="auto" w:fill="FFFFFF"/>
        <w:spacing w:after="0"/>
        <w:jc w:val="both"/>
        <w:rPr>
          <w:ins w:id="5298" w:author="EUGENIA ARCE LONDONO" w:date="2015-04-29T09:25:00Z"/>
          <w:rFonts w:ascii="Times New Roman" w:eastAsia="Times New Roman" w:hAnsi="Times New Roman" w:cs="Times New Roman"/>
          <w:color w:val="000000" w:themeColor="text1"/>
          <w:lang w:val="es-CO" w:eastAsia="es-CO"/>
        </w:rPr>
      </w:pPr>
    </w:p>
    <w:p w14:paraId="02E50A44"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xml:space="preserve">Una vez presentadas las distintas unidades del relieve de africano, los </w:t>
      </w:r>
      <w:r>
        <w:rPr>
          <w:rFonts w:ascii="Times New Roman" w:eastAsia="Times New Roman" w:hAnsi="Times New Roman" w:cs="Times New Roman"/>
          <w:color w:val="000000" w:themeColor="text1"/>
          <w:lang w:val="es-CO" w:eastAsia="es-CO"/>
        </w:rPr>
        <w:t>estudiantes</w:t>
      </w:r>
      <w:r w:rsidRPr="009A6239">
        <w:rPr>
          <w:rFonts w:ascii="Times New Roman" w:eastAsia="Times New Roman" w:hAnsi="Times New Roman" w:cs="Times New Roman"/>
          <w:color w:val="000000" w:themeColor="text1"/>
          <w:lang w:val="es-CO" w:eastAsia="es-CO"/>
        </w:rPr>
        <w:t xml:space="preserve"> pueden utilizar el mapa adjunto</w:t>
      </w:r>
      <w:ins w:id="5299" w:author="TOSHIBA" w:date="2015-10-31T11:00:00Z">
        <w:r w:rsidR="003121E2">
          <w:rPr>
            <w:rFonts w:ascii="Times New Roman" w:eastAsia="Times New Roman" w:hAnsi="Times New Roman" w:cs="Times New Roman"/>
            <w:color w:val="000000" w:themeColor="text1"/>
            <w:lang w:val="es-CO" w:eastAsia="es-CO"/>
          </w:rPr>
          <w:t>,</w:t>
        </w:r>
      </w:ins>
      <w:del w:id="5300" w:author="TOSHIBA" w:date="2015-10-31T11:00:00Z">
        <w:r w:rsidDel="003121E2">
          <w:rPr>
            <w:rFonts w:ascii="Times New Roman" w:eastAsia="Times New Roman" w:hAnsi="Times New Roman" w:cs="Times New Roman"/>
            <w:color w:val="000000" w:themeColor="text1"/>
            <w:lang w:val="es-CO" w:eastAsia="es-CO"/>
          </w:rPr>
          <w:delText>:</w:delText>
        </w:r>
      </w:del>
      <w:ins w:id="5301" w:author="EUGENIA ARCE LONDONO" w:date="2015-04-29T09:25:00Z">
        <w:r>
          <w:rPr>
            <w:rFonts w:ascii="Times New Roman" w:eastAsia="Times New Roman" w:hAnsi="Times New Roman" w:cs="Times New Roman"/>
            <w:color w:val="000000" w:themeColor="text1"/>
            <w:lang w:val="es-CO" w:eastAsia="es-CO"/>
          </w:rPr>
          <w:t xml:space="preserve"> llamado</w:t>
        </w:r>
      </w:ins>
      <w:r w:rsidRPr="009A6239">
        <w:rPr>
          <w:rFonts w:ascii="Times New Roman" w:eastAsia="Times New Roman" w:hAnsi="Times New Roman" w:cs="Times New Roman"/>
          <w:color w:val="000000" w:themeColor="text1"/>
          <w:lang w:val="es-CO" w:eastAsia="es-CO"/>
        </w:rPr>
        <w:t> </w:t>
      </w:r>
      <w:r w:rsidRPr="009A6239">
        <w:rPr>
          <w:rFonts w:ascii="Times New Roman" w:eastAsia="Times New Roman" w:hAnsi="Times New Roman" w:cs="Times New Roman"/>
          <w:i/>
          <w:iCs/>
          <w:color w:val="000000" w:themeColor="text1"/>
          <w:lang w:val="es-CO" w:eastAsia="es-CO"/>
        </w:rPr>
        <w:t>El relieve de África</w:t>
      </w:r>
      <w:ins w:id="5302" w:author="TOSHIBA" w:date="2015-10-31T11:00:00Z">
        <w:r w:rsidR="003121E2">
          <w:rPr>
            <w:rFonts w:ascii="Times New Roman" w:eastAsia="Times New Roman" w:hAnsi="Times New Roman" w:cs="Times New Roman"/>
            <w:i/>
            <w:iCs/>
            <w:color w:val="000000" w:themeColor="text1"/>
            <w:lang w:val="es-CO" w:eastAsia="es-CO"/>
          </w:rPr>
          <w:t>,</w:t>
        </w:r>
      </w:ins>
      <w:r w:rsidRPr="009A6239">
        <w:rPr>
          <w:rFonts w:ascii="Times New Roman" w:eastAsia="Times New Roman" w:hAnsi="Times New Roman" w:cs="Times New Roman"/>
          <w:i/>
          <w:iCs/>
          <w:color w:val="000000" w:themeColor="text1"/>
          <w:lang w:val="es-CO" w:eastAsia="es-CO"/>
        </w:rPr>
        <w:t> </w:t>
      </w:r>
      <w:r w:rsidRPr="009A6239">
        <w:rPr>
          <w:rFonts w:ascii="Times New Roman" w:eastAsia="Times New Roman" w:hAnsi="Times New Roman" w:cs="Times New Roman"/>
          <w:color w:val="000000" w:themeColor="text1"/>
          <w:lang w:val="es-CO" w:eastAsia="es-CO"/>
        </w:rPr>
        <w:t xml:space="preserve">para estudiar. También </w:t>
      </w:r>
      <w:r>
        <w:rPr>
          <w:rFonts w:ascii="Times New Roman" w:eastAsia="Times New Roman" w:hAnsi="Times New Roman" w:cs="Times New Roman"/>
          <w:color w:val="000000" w:themeColor="text1"/>
          <w:lang w:val="es-CO" w:eastAsia="es-CO"/>
        </w:rPr>
        <w:t>se les puede</w:t>
      </w:r>
      <w:r w:rsidRPr="009A6239">
        <w:rPr>
          <w:rFonts w:ascii="Times New Roman" w:eastAsia="Times New Roman" w:hAnsi="Times New Roman" w:cs="Times New Roman"/>
          <w:color w:val="000000" w:themeColor="text1"/>
          <w:lang w:val="es-CO" w:eastAsia="es-CO"/>
        </w:rPr>
        <w:t xml:space="preserve"> proponer </w:t>
      </w:r>
      <w:del w:id="5303" w:author="EUGENIA ARCE LONDONO" w:date="2015-04-29T09:25:00Z">
        <w:r w:rsidRPr="009A6239">
          <w:rPr>
            <w:rFonts w:ascii="Times New Roman" w:eastAsia="Times New Roman" w:hAnsi="Times New Roman" w:cs="Times New Roman"/>
            <w:color w:val="000000" w:themeColor="text1"/>
            <w:lang w:val="es-CO" w:eastAsia="es-CO"/>
          </w:rPr>
          <w:delText>completar</w:delText>
        </w:r>
      </w:del>
      <w:ins w:id="5304" w:author="EUGENIA ARCE LONDONO" w:date="2015-04-29T09:25:00Z">
        <w:r>
          <w:rPr>
            <w:rFonts w:ascii="Times New Roman" w:eastAsia="Times New Roman" w:hAnsi="Times New Roman" w:cs="Times New Roman"/>
            <w:color w:val="000000" w:themeColor="text1"/>
            <w:lang w:val="es-CO" w:eastAsia="es-CO"/>
          </w:rPr>
          <w:t>que completen</w:t>
        </w:r>
      </w:ins>
      <w:r w:rsidRPr="009A6239">
        <w:rPr>
          <w:rFonts w:ascii="Times New Roman" w:eastAsia="Times New Roman" w:hAnsi="Times New Roman" w:cs="Times New Roman"/>
          <w:color w:val="000000" w:themeColor="text1"/>
          <w:lang w:val="es-CO" w:eastAsia="es-CO"/>
        </w:rPr>
        <w:t xml:space="preserve"> el mapa adjunto</w:t>
      </w:r>
      <w:ins w:id="5305" w:author="TOSHIBA" w:date="2015-10-31T11:00:00Z">
        <w:r w:rsidR="003121E2">
          <w:rPr>
            <w:rFonts w:ascii="Times New Roman" w:eastAsia="Times New Roman" w:hAnsi="Times New Roman" w:cs="Times New Roman"/>
            <w:color w:val="000000" w:themeColor="text1"/>
            <w:lang w:val="es-CO" w:eastAsia="es-CO"/>
          </w:rPr>
          <w:t>,</w:t>
        </w:r>
      </w:ins>
      <w:del w:id="5306" w:author="EUGENIA ARCE LONDONO" w:date="2015-04-29T09:25:00Z">
        <w:r>
          <w:rPr>
            <w:rFonts w:ascii="Times New Roman" w:eastAsia="Times New Roman" w:hAnsi="Times New Roman" w:cs="Times New Roman"/>
            <w:color w:val="000000" w:themeColor="text1"/>
            <w:lang w:val="es-CO" w:eastAsia="es-CO"/>
          </w:rPr>
          <w:delText>:</w:delText>
        </w:r>
      </w:del>
      <w:ins w:id="5307" w:author="EUGENIA ARCE LONDONO" w:date="2015-04-29T09:25:00Z">
        <w:r>
          <w:rPr>
            <w:rFonts w:ascii="Times New Roman" w:eastAsia="Times New Roman" w:hAnsi="Times New Roman" w:cs="Times New Roman"/>
            <w:color w:val="000000" w:themeColor="text1"/>
            <w:lang w:val="es-CO" w:eastAsia="es-CO"/>
          </w:rPr>
          <w:t xml:space="preserve"> llamado</w:t>
        </w:r>
      </w:ins>
      <w:r w:rsidRPr="009A6239">
        <w:rPr>
          <w:rFonts w:ascii="Times New Roman" w:eastAsia="Times New Roman" w:hAnsi="Times New Roman" w:cs="Times New Roman"/>
          <w:color w:val="000000" w:themeColor="text1"/>
          <w:lang w:val="es-CO" w:eastAsia="es-CO"/>
        </w:rPr>
        <w:t> </w:t>
      </w:r>
      <w:r w:rsidRPr="009A6239">
        <w:rPr>
          <w:rFonts w:ascii="Times New Roman" w:eastAsia="Times New Roman" w:hAnsi="Times New Roman" w:cs="Times New Roman"/>
          <w:i/>
          <w:iCs/>
          <w:color w:val="000000" w:themeColor="text1"/>
          <w:lang w:val="es-CO" w:eastAsia="es-CO"/>
        </w:rPr>
        <w:t>El relieve de África (mudo)</w:t>
      </w:r>
      <w:r w:rsidRPr="009A6239">
        <w:rPr>
          <w:rFonts w:ascii="Times New Roman" w:eastAsia="Times New Roman" w:hAnsi="Times New Roman" w:cs="Times New Roman"/>
          <w:color w:val="000000" w:themeColor="text1"/>
          <w:lang w:val="es-CO" w:eastAsia="es-CO"/>
        </w:rPr>
        <w:t>. Con ello aprenderán a situar geográficamente las principales unidades del relieve del continente.</w:t>
      </w:r>
    </w:p>
    <w:p w14:paraId="27C78761"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2CA16251" w14:textId="77777777" w:rsidR="00D22CC6"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130834">
        <w:rPr>
          <w:rFonts w:ascii="Times New Roman" w:eastAsia="Times New Roman" w:hAnsi="Times New Roman" w:cs="Times New Roman"/>
          <w:b/>
          <w:bCs/>
          <w:color w:val="000000" w:themeColor="text1"/>
          <w:lang w:val="es-CO" w:eastAsia="es-CO"/>
        </w:rPr>
        <w:t>CS_07_07_CO_REC140</w:t>
      </w:r>
    </w:p>
    <w:p w14:paraId="4645923F"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p>
    <w:p w14:paraId="76084609" w14:textId="77777777" w:rsidR="00D22CC6" w:rsidRPr="00946F6B" w:rsidRDefault="00D22CC6" w:rsidP="00D22CC6">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Pr>
          <w:rFonts w:ascii="Times New Roman" w:hAnsi="Times New Roman" w:cs="Times New Roman"/>
          <w:color w:val="000000"/>
        </w:rPr>
        <w:t>Reconoce los ríos y lagos de África</w:t>
      </w:r>
    </w:p>
    <w:p w14:paraId="3673CE97" w14:textId="77777777" w:rsidR="00D22CC6" w:rsidRPr="000719EE" w:rsidRDefault="00D22CC6" w:rsidP="00D22CC6">
      <w:pPr>
        <w:spacing w:after="0"/>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del w:id="5308" w:author="EUGENIA ARCE LONDONO" w:date="2015-04-29T09:25:00Z">
        <w:r>
          <w:rPr>
            <w:rFonts w:ascii="Times New Roman" w:hAnsi="Times New Roman" w:cs="Times New Roman"/>
            <w:color w:val="000000" w:themeColor="text1"/>
          </w:rPr>
          <w:delText>Relaciona</w:delText>
        </w:r>
      </w:del>
      <w:ins w:id="5309" w:author="TOSHIBA" w:date="2015-10-31T11:01:00Z">
        <w:r w:rsidR="000D0B16">
          <w:rPr>
            <w:rFonts w:ascii="Times New Roman" w:hAnsi="Times New Roman" w:cs="Times New Roman"/>
            <w:color w:val="000000" w:themeColor="text1"/>
          </w:rPr>
          <w:t>R</w:t>
        </w:r>
      </w:ins>
      <w:ins w:id="5310" w:author="EUGENIA ARCE LONDONO" w:date="2015-04-29T09:25:00Z">
        <w:del w:id="5311" w:author="TOSHIBA" w:date="2015-10-31T11:01:00Z">
          <w:r w:rsidDel="000D0B16">
            <w:rPr>
              <w:rFonts w:ascii="Times New Roman" w:eastAsia="Times New Roman" w:hAnsi="Times New Roman"/>
              <w:color w:val="000000" w:themeColor="text1"/>
              <w:lang w:val="es-CO" w:eastAsia="es-CO"/>
            </w:rPr>
            <w:delText>r</w:delText>
          </w:r>
        </w:del>
        <w:r>
          <w:rPr>
            <w:rFonts w:ascii="Times New Roman" w:eastAsia="Times New Roman" w:hAnsi="Times New Roman"/>
            <w:color w:val="000000" w:themeColor="text1"/>
            <w:lang w:val="es-CO" w:eastAsia="es-CO"/>
          </w:rPr>
          <w:t xml:space="preserve">ecurso que permite </w:t>
        </w:r>
        <w:r>
          <w:rPr>
            <w:rFonts w:ascii="Times New Roman" w:hAnsi="Times New Roman" w:cs="Times New Roman"/>
            <w:color w:val="000000" w:themeColor="text1"/>
          </w:rPr>
          <w:t>relacionar</w:t>
        </w:r>
      </w:ins>
      <w:r>
        <w:rPr>
          <w:rFonts w:ascii="Times New Roman" w:hAnsi="Times New Roman" w:cs="Times New Roman"/>
          <w:color w:val="000000" w:themeColor="text1"/>
        </w:rPr>
        <w:t xml:space="preserve"> cada río o lago </w:t>
      </w:r>
      <w:del w:id="5312" w:author="EUGENIA ARCE LONDONO" w:date="2015-04-29T09:25:00Z">
        <w:r>
          <w:rPr>
            <w:rFonts w:ascii="Times New Roman" w:hAnsi="Times New Roman" w:cs="Times New Roman"/>
            <w:color w:val="000000" w:themeColor="text1"/>
          </w:rPr>
          <w:delText>Africano</w:delText>
        </w:r>
      </w:del>
      <w:ins w:id="5313" w:author="EUGENIA ARCE LONDONO" w:date="2015-04-29T09:25:00Z">
        <w:r>
          <w:rPr>
            <w:rFonts w:ascii="Times New Roman" w:hAnsi="Times New Roman" w:cs="Times New Roman"/>
            <w:color w:val="000000" w:themeColor="text1"/>
          </w:rPr>
          <w:t>africano</w:t>
        </w:r>
      </w:ins>
      <w:r>
        <w:rPr>
          <w:rFonts w:ascii="Times New Roman" w:hAnsi="Times New Roman" w:cs="Times New Roman"/>
          <w:color w:val="000000" w:themeColor="text1"/>
        </w:rPr>
        <w:t xml:space="preserve"> con su descripción</w:t>
      </w:r>
      <w:del w:id="5314" w:author="TOSHIBA" w:date="2015-10-31T11:01:00Z">
        <w:r w:rsidRPr="00946F6B" w:rsidDel="000D0B16">
          <w:rPr>
            <w:rFonts w:ascii="Times New Roman" w:hAnsi="Times New Roman" w:cs="Times New Roman"/>
            <w:color w:val="000000" w:themeColor="text1"/>
          </w:rPr>
          <w:delText>.</w:delText>
        </w:r>
      </w:del>
    </w:p>
    <w:p w14:paraId="13C9527F" w14:textId="77777777" w:rsidR="00D22CC6" w:rsidRPr="000719EE" w:rsidRDefault="00D22CC6" w:rsidP="00D22CC6">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Pr>
          <w:rFonts w:ascii="Arial" w:hAnsi="Arial" w:cs="Arial"/>
          <w:sz w:val="18"/>
          <w:szCs w:val="18"/>
        </w:rPr>
        <w:t>“</w:t>
      </w:r>
      <w:r>
        <w:rPr>
          <w:rFonts w:ascii="Times New Roman" w:hAnsi="Times New Roman" w:cs="Times New Roman"/>
          <w:color w:val="000000" w:themeColor="text1"/>
        </w:rPr>
        <w:t xml:space="preserve">Asia”, </w:t>
      </w:r>
      <w:r w:rsidRPr="00CB455D">
        <w:rPr>
          <w:rFonts w:ascii="Times New Roman" w:hAnsi="Times New Roman" w:cs="Times New Roman"/>
          <w:color w:val="000000" w:themeColor="text1"/>
        </w:rPr>
        <w:t>“Aspectos físicos”, “Aspectos humanos”, “Economía”, “Continentes”</w:t>
      </w:r>
      <w:ins w:id="5315" w:author="TOSHIBA" w:date="2015-10-31T11:02:00Z">
        <w:r w:rsidR="000D0B16">
          <w:rPr>
            <w:rFonts w:ascii="Times New Roman" w:hAnsi="Times New Roman" w:cs="Times New Roman"/>
            <w:color w:val="000000" w:themeColor="text1"/>
          </w:rPr>
          <w:t>.</w:t>
        </w:r>
      </w:ins>
    </w:p>
    <w:p w14:paraId="2D6E8B3C"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0 minutos</w:t>
      </w:r>
    </w:p>
    <w:p w14:paraId="04E04003"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2A0463F2"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Tipo de </w:t>
      </w:r>
      <w:del w:id="5316" w:author="EUGENIA ARCE LONDONO" w:date="2015-04-29T09:25:00Z">
        <w:r w:rsidRPr="00B715E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Actividades</w:delText>
        </w:r>
      </w:del>
      <w:ins w:id="5317" w:author="EUGENIA ARCE LONDONO" w:date="2015-04-29T09:25:00Z">
        <w:r>
          <w:rPr>
            <w:rFonts w:ascii="Times New Roman" w:hAnsi="Times New Roman" w:cs="Times New Roman"/>
            <w:b/>
            <w:color w:val="000000" w:themeColor="text1"/>
          </w:rPr>
          <w:t>medio de comunicación</w:t>
        </w:r>
        <w:r w:rsidRPr="00B715EF">
          <w:rPr>
            <w:rFonts w:ascii="Times New Roman" w:hAnsi="Times New Roman" w:cs="Times New Roman"/>
            <w:b/>
            <w:color w:val="000000" w:themeColor="text1"/>
          </w:rPr>
          <w:t xml:space="preserve">: </w:t>
        </w:r>
        <w:r>
          <w:rPr>
            <w:rFonts w:ascii="Times New Roman" w:hAnsi="Times New Roman" w:cs="Times New Roman"/>
            <w:color w:val="000000" w:themeColor="text1"/>
          </w:rPr>
          <w:t>actividades</w:t>
        </w:r>
      </w:ins>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autoevaluables</w:t>
      </w:r>
      <w:proofErr w:type="spellEnd"/>
      <w:r>
        <w:rPr>
          <w:rFonts w:ascii="Times New Roman" w:hAnsi="Times New Roman" w:cs="Times New Roman"/>
          <w:color w:val="000000" w:themeColor="text1"/>
        </w:rPr>
        <w:t xml:space="preserve"> con imágenes en el</w:t>
      </w:r>
      <w:del w:id="5318" w:author="TOSHIBA" w:date="2015-10-28T12:19:00Z">
        <w:r w:rsidDel="00225EC7">
          <w:rPr>
            <w:rFonts w:ascii="Times New Roman" w:hAnsi="Times New Roman" w:cs="Times New Roman"/>
            <w:color w:val="000000" w:themeColor="text1"/>
          </w:rPr>
          <w:delText xml:space="preserve">  </w:delText>
        </w:r>
      </w:del>
      <w:ins w:id="5319" w:author="TOSHIBA" w:date="2015-10-28T12:19:00Z">
        <w:r w:rsidR="00225EC7">
          <w:rPr>
            <w:rFonts w:ascii="Times New Roman" w:hAnsi="Times New Roman" w:cs="Times New Roman"/>
            <w:color w:val="000000" w:themeColor="text1"/>
          </w:rPr>
          <w:t xml:space="preserve"> </w:t>
        </w:r>
      </w:ins>
      <w:r>
        <w:rPr>
          <w:rFonts w:ascii="Times New Roman" w:hAnsi="Times New Roman" w:cs="Times New Roman"/>
          <w:color w:val="000000" w:themeColor="text1"/>
        </w:rPr>
        <w:t>interior.</w:t>
      </w:r>
    </w:p>
    <w:p w14:paraId="057AFEE1" w14:textId="77777777" w:rsidR="00D22CC6" w:rsidRPr="00B715EF" w:rsidRDefault="00D22CC6" w:rsidP="00D22CC6">
      <w:pPr>
        <w:spacing w:after="0"/>
        <w:jc w:val="both"/>
        <w:rPr>
          <w:rFonts w:ascii="Times New Roman" w:hAnsi="Times New Roman" w:cs="Times New Roman"/>
          <w:b/>
          <w:color w:val="000000" w:themeColor="text1"/>
        </w:rPr>
      </w:pPr>
      <w:del w:id="5320" w:author="EUGENIA ARCE LONDONO" w:date="2015-04-29T09:25:00Z">
        <w:r>
          <w:rPr>
            <w:rFonts w:ascii="Times New Roman" w:hAnsi="Times New Roman" w:cs="Times New Roman"/>
            <w:b/>
            <w:color w:val="000000" w:themeColor="text1"/>
          </w:rPr>
          <w:delText xml:space="preserve">Competencia: </w:delText>
        </w:r>
        <w:r w:rsidRPr="00A21C22">
          <w:rPr>
            <w:rFonts w:ascii="Times New Roman" w:hAnsi="Times New Roman" w:cs="Times New Roman"/>
            <w:color w:val="000000" w:themeColor="text1"/>
          </w:rPr>
          <w:delText>Nivel</w:delText>
        </w:r>
      </w:del>
      <w:ins w:id="5321" w:author="EUGENIA ARCE LONDONO" w:date="2015-04-29T09:25:00Z">
        <w:r>
          <w:rPr>
            <w:rFonts w:ascii="Times New Roman" w:hAnsi="Times New Roman" w:cs="Times New Roman"/>
            <w:b/>
            <w:color w:val="000000" w:themeColor="text1"/>
          </w:rPr>
          <w:t xml:space="preserve">Dificultad: </w:t>
        </w:r>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w:t>
      </w:r>
      <w:r>
        <w:rPr>
          <w:rFonts w:ascii="Times New Roman" w:hAnsi="Times New Roman" w:cs="Times New Roman"/>
          <w:color w:val="000000" w:themeColor="text1"/>
        </w:rPr>
        <w:t>media</w:t>
      </w:r>
    </w:p>
    <w:p w14:paraId="5A90A78C"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B048D6">
        <w:rPr>
          <w:rFonts w:ascii="Times New Roman" w:hAnsi="Times New Roman" w:cs="Times New Roman"/>
          <w:color w:val="000000" w:themeColor="text1"/>
        </w:rPr>
        <w:t>Competencia en el conocimiento y la interacción con el mundo físico</w:t>
      </w:r>
    </w:p>
    <w:p w14:paraId="7A788D55" w14:textId="77777777" w:rsidR="00D22CC6" w:rsidRDefault="00D22CC6" w:rsidP="00D22CC6">
      <w:pPr>
        <w:shd w:val="clear" w:color="auto" w:fill="FFFFFF"/>
        <w:spacing w:after="100" w:afterAutospacing="1"/>
        <w:rPr>
          <w:del w:id="5322" w:author="EUGENIA ARCE LONDONO" w:date="2015-04-29T09:25:00Z"/>
          <w:rFonts w:ascii="Times New Roman" w:hAnsi="Times New Roman" w:cs="Times New Roman"/>
          <w:b/>
          <w:color w:val="000000" w:themeColor="text1"/>
        </w:rPr>
      </w:pPr>
    </w:p>
    <w:p w14:paraId="7DD2F029" w14:textId="77777777" w:rsidR="00D22CC6" w:rsidRDefault="00D22CC6" w:rsidP="00D22CC6">
      <w:pPr>
        <w:shd w:val="clear" w:color="auto" w:fill="FFFFFF"/>
        <w:spacing w:after="100" w:afterAutospacing="1"/>
        <w:rPr>
          <w:del w:id="5323" w:author="EUGENIA ARCE LONDONO" w:date="2015-04-29T09:25:00Z"/>
          <w:rFonts w:ascii="Times New Roman" w:hAnsi="Times New Roman" w:cs="Times New Roman"/>
          <w:b/>
          <w:color w:val="000000" w:themeColor="text1"/>
        </w:rPr>
      </w:pPr>
    </w:p>
    <w:p w14:paraId="20543F85" w14:textId="77777777" w:rsidR="00D22CC6" w:rsidRDefault="00D22CC6" w:rsidP="00D22CC6">
      <w:pPr>
        <w:shd w:val="clear" w:color="auto" w:fill="FFFFFF"/>
        <w:spacing w:after="100" w:afterAutospacing="1"/>
        <w:rPr>
          <w:rFonts w:ascii="Times New Roman" w:hAnsi="Times New Roman" w:cs="Times New Roman"/>
          <w:b/>
          <w:color w:val="000000" w:themeColor="text1"/>
        </w:rPr>
      </w:pPr>
    </w:p>
    <w:p w14:paraId="5B159713" w14:textId="77777777" w:rsidR="00D22CC6" w:rsidRPr="00571BC8" w:rsidRDefault="00D22CC6" w:rsidP="00D22CC6">
      <w:pPr>
        <w:shd w:val="clear" w:color="auto" w:fill="FFFFFF"/>
        <w:spacing w:after="100" w:afterAutospacing="1"/>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CS_07_07_CO_REC150</w:t>
      </w:r>
    </w:p>
    <w:p w14:paraId="665191DC"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62559C95" w14:textId="77777777" w:rsidR="00D22CC6" w:rsidRPr="00571BC8" w:rsidRDefault="00D22CC6" w:rsidP="00D22CC6">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571BC8">
        <w:rPr>
          <w:rFonts w:ascii="Times New Roman" w:hAnsi="Times New Roman" w:cs="Times New Roman"/>
          <w:b w:val="0"/>
          <w:color w:val="000000" w:themeColor="text1"/>
          <w:kern w:val="0"/>
          <w:sz w:val="24"/>
          <w:szCs w:val="24"/>
        </w:rPr>
        <w:t>El reparto de África</w:t>
      </w:r>
    </w:p>
    <w:p w14:paraId="0964DD0B" w14:textId="77777777" w:rsidR="00D22CC6" w:rsidRPr="00571BC8" w:rsidRDefault="00D22CC6" w:rsidP="00D22CC6">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lastRenderedPageBreak/>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lang w:eastAsia="en-US"/>
        </w:rPr>
        <w:t>Animación que permite conocer cómo se repartió el continente africano entre las potencias coloniales europeas</w:t>
      </w:r>
    </w:p>
    <w:p w14:paraId="7D80AB76" w14:textId="77777777" w:rsidR="00D22CC6" w:rsidRPr="00571BC8" w:rsidRDefault="00D22CC6" w:rsidP="00D22CC6">
      <w:pPr>
        <w:pStyle w:val="NormalWeb"/>
        <w:shd w:val="clear" w:color="auto" w:fill="FFFFFF"/>
        <w:spacing w:before="2" w:after="2"/>
        <w:jc w:val="both"/>
        <w:rPr>
          <w:rFonts w:ascii="Times New Roman" w:hAnsi="Times New Roman"/>
          <w:color w:val="000000" w:themeColor="text1"/>
          <w:sz w:val="24"/>
          <w:szCs w:val="24"/>
        </w:rPr>
      </w:pPr>
      <w:del w:id="5324" w:author="EUGENIA ARCE LONDONO" w:date="2015-04-29T09:25:00Z">
        <w:r w:rsidRPr="00571BC8">
          <w:rPr>
            <w:rFonts w:ascii="Times New Roman" w:hAnsi="Times New Roman"/>
            <w:b/>
            <w:color w:val="000000" w:themeColor="text1"/>
            <w:sz w:val="24"/>
            <w:szCs w:val="24"/>
          </w:rPr>
          <w:delText>Temporización</w:delText>
        </w:r>
      </w:del>
      <w:ins w:id="5325" w:author="EUGENIA ARCE LONDONO" w:date="2015-04-29T09:25:00Z">
        <w:r>
          <w:rPr>
            <w:rFonts w:ascii="Times New Roman" w:hAnsi="Times New Roman"/>
            <w:b/>
            <w:color w:val="000000" w:themeColor="text1"/>
            <w:sz w:val="24"/>
            <w:szCs w:val="24"/>
          </w:rPr>
          <w:t>Dur</w:t>
        </w:r>
        <w:r w:rsidRPr="00571BC8">
          <w:rPr>
            <w:rFonts w:ascii="Times New Roman" w:hAnsi="Times New Roman"/>
            <w:b/>
            <w:color w:val="000000" w:themeColor="text1"/>
            <w:sz w:val="24"/>
            <w:szCs w:val="24"/>
          </w:rPr>
          <w:t>ación</w:t>
        </w:r>
      </w:ins>
      <w:r w:rsidRPr="00571BC8">
        <w:rPr>
          <w:rFonts w:ascii="Times New Roman" w:hAnsi="Times New Roman"/>
          <w:b/>
          <w:color w:val="000000" w:themeColor="text1"/>
          <w:sz w:val="24"/>
          <w:szCs w:val="24"/>
        </w:rPr>
        <w:t xml:space="preserve">: </w:t>
      </w:r>
      <w:r w:rsidRPr="00571BC8">
        <w:rPr>
          <w:rFonts w:ascii="Times New Roman" w:hAnsi="Times New Roman"/>
          <w:color w:val="000000" w:themeColor="text1"/>
          <w:sz w:val="24"/>
          <w:szCs w:val="24"/>
        </w:rPr>
        <w:t>30 minutos</w:t>
      </w:r>
    </w:p>
    <w:p w14:paraId="4C3EBE1C"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1E1015E9"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6A254809" w14:textId="77777777" w:rsidR="00D22CC6" w:rsidRPr="00571BC8" w:rsidRDefault="00D22CC6" w:rsidP="00D22CC6">
      <w:pPr>
        <w:spacing w:after="0"/>
        <w:jc w:val="both"/>
        <w:rPr>
          <w:rFonts w:ascii="Times New Roman" w:hAnsi="Times New Roman" w:cs="Times New Roman"/>
          <w:b/>
          <w:color w:val="000000" w:themeColor="text1"/>
        </w:rPr>
      </w:pPr>
    </w:p>
    <w:p w14:paraId="33496A8B" w14:textId="77777777" w:rsidR="00D22CC6" w:rsidRPr="000B7B48" w:rsidRDefault="00D22CC6" w:rsidP="00D22CC6">
      <w:pPr>
        <w:spacing w:after="0"/>
        <w:jc w:val="both"/>
        <w:rPr>
          <w:rFonts w:ascii="Times New Roman" w:hAnsi="Times New Roman" w:cs="Times New Roman"/>
          <w:b/>
          <w:color w:val="000000" w:themeColor="text1"/>
        </w:rPr>
      </w:pPr>
      <w:r w:rsidRPr="000B7B48">
        <w:rPr>
          <w:rFonts w:ascii="Times New Roman" w:hAnsi="Times New Roman" w:cs="Times New Roman"/>
          <w:b/>
          <w:color w:val="000000" w:themeColor="text1"/>
        </w:rPr>
        <w:t>Contenido</w:t>
      </w:r>
    </w:p>
    <w:p w14:paraId="22893834" w14:textId="77777777" w:rsidR="00D22CC6" w:rsidRPr="009A6239" w:rsidRDefault="00D22CC6" w:rsidP="00D22CC6">
      <w:pPr>
        <w:spacing w:after="0"/>
        <w:jc w:val="both"/>
        <w:rPr>
          <w:rFonts w:ascii="Times New Roman" w:hAnsi="Times New Roman" w:cs="Times New Roman"/>
          <w:b/>
          <w:color w:val="000000" w:themeColor="text1"/>
        </w:rPr>
      </w:pPr>
    </w:p>
    <w:p w14:paraId="053DF757"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35466CEB" w14:textId="77777777" w:rsidR="00D22CC6" w:rsidRPr="00C96B9B" w:rsidRDefault="00D22CC6" w:rsidP="00D22CC6">
      <w:pPr>
        <w:shd w:val="clear" w:color="auto" w:fill="FFFFFF"/>
        <w:spacing w:after="0"/>
        <w:jc w:val="both"/>
        <w:rPr>
          <w:rFonts w:ascii="Times New Roman" w:hAnsi="Times New Roman" w:cs="Times New Roman"/>
          <w:color w:val="000000" w:themeColor="text1"/>
        </w:rPr>
      </w:pPr>
      <w:r w:rsidRPr="00C96B9B">
        <w:rPr>
          <w:rFonts w:ascii="Times New Roman" w:hAnsi="Times New Roman" w:cs="Times New Roman"/>
          <w:color w:val="000000" w:themeColor="text1"/>
        </w:rPr>
        <w:t>Esta animación ayuda a tener una visión global del proceso de exploración, reparto territorial y colonización del continente africano durante el siglo XIX.</w:t>
      </w:r>
    </w:p>
    <w:p w14:paraId="69CD4291" w14:textId="77777777" w:rsidR="00D22CC6" w:rsidRPr="00571BC8" w:rsidRDefault="00D22CC6" w:rsidP="00D22CC6">
      <w:pPr>
        <w:shd w:val="clear" w:color="auto" w:fill="FFFFFF"/>
        <w:spacing w:after="0"/>
        <w:jc w:val="both"/>
        <w:rPr>
          <w:rFonts w:ascii="Times New Roman" w:hAnsi="Times New Roman" w:cs="Times New Roman"/>
          <w:color w:val="000000" w:themeColor="text1"/>
        </w:rPr>
      </w:pPr>
    </w:p>
    <w:p w14:paraId="027FB4A8" w14:textId="77777777" w:rsidR="00D22CC6" w:rsidRPr="00C96B9B"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C96B9B">
        <w:rPr>
          <w:rFonts w:ascii="Times New Roman" w:eastAsia="Times New Roman" w:hAnsi="Times New Roman" w:cs="Times New Roman"/>
          <w:b/>
          <w:bCs/>
          <w:color w:val="000000" w:themeColor="text1"/>
          <w:lang w:val="es-CO" w:eastAsia="es-CO"/>
        </w:rPr>
        <w:t>Propuesta</w:t>
      </w:r>
    </w:p>
    <w:p w14:paraId="78424DCC" w14:textId="77777777" w:rsidR="00D22CC6" w:rsidRPr="00571BC8"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C96B9B">
        <w:rPr>
          <w:rFonts w:ascii="Times New Roman" w:eastAsia="Times New Roman" w:hAnsi="Times New Roman" w:cs="Times New Roman"/>
          <w:b/>
          <w:bCs/>
          <w:color w:val="000000" w:themeColor="text1"/>
          <w:lang w:val="es-CO" w:eastAsia="es-CO"/>
        </w:rPr>
        <w:t xml:space="preserve">Durante </w:t>
      </w:r>
      <w:r w:rsidRPr="00571BC8">
        <w:rPr>
          <w:rFonts w:ascii="Times New Roman" w:eastAsia="Times New Roman" w:hAnsi="Times New Roman" w:cs="Times New Roman"/>
          <w:b/>
          <w:bCs/>
          <w:color w:val="000000" w:themeColor="text1"/>
          <w:lang w:val="es-CO" w:eastAsia="es-CO"/>
        </w:rPr>
        <w:t>la presentación</w:t>
      </w:r>
    </w:p>
    <w:p w14:paraId="22AF70DE" w14:textId="77777777" w:rsidR="00D22CC6" w:rsidRPr="00C96B9B"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3F89B277"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xml:space="preserve">Para sacar provecho de la animación, </w:t>
      </w:r>
      <w:del w:id="5326" w:author="EUGENIA ARCE LONDONO" w:date="2015-04-29T09:25:00Z">
        <w:r w:rsidRPr="00571BC8">
          <w:rPr>
            <w:rFonts w:ascii="Times New Roman" w:eastAsia="Times New Roman" w:hAnsi="Times New Roman" w:cs="Times New Roman"/>
            <w:color w:val="000000" w:themeColor="text1"/>
            <w:lang w:val="es-CO" w:eastAsia="es-CO"/>
          </w:rPr>
          <w:delText>sugerimos</w:delText>
        </w:r>
      </w:del>
      <w:ins w:id="5327" w:author="EUGENIA ARCE LONDONO" w:date="2015-04-29T09:25:00Z">
        <w:r>
          <w:rPr>
            <w:rFonts w:ascii="Times New Roman" w:eastAsia="Times New Roman" w:hAnsi="Times New Roman" w:cs="Times New Roman"/>
            <w:color w:val="000000" w:themeColor="text1"/>
            <w:lang w:val="es-CO" w:eastAsia="es-CO"/>
          </w:rPr>
          <w:t xml:space="preserve">se </w:t>
        </w:r>
        <w:r w:rsidRPr="00571BC8">
          <w:rPr>
            <w:rFonts w:ascii="Times New Roman" w:eastAsia="Times New Roman" w:hAnsi="Times New Roman" w:cs="Times New Roman"/>
            <w:color w:val="000000" w:themeColor="text1"/>
            <w:lang w:val="es-CO" w:eastAsia="es-CO"/>
          </w:rPr>
          <w:t>sug</w:t>
        </w:r>
        <w:r>
          <w:rPr>
            <w:rFonts w:ascii="Times New Roman" w:eastAsia="Times New Roman" w:hAnsi="Times New Roman" w:cs="Times New Roman"/>
            <w:color w:val="000000" w:themeColor="text1"/>
            <w:lang w:val="es-CO" w:eastAsia="es-CO"/>
          </w:rPr>
          <w:t>iere</w:t>
        </w:r>
      </w:ins>
      <w:r w:rsidRPr="00C96B9B">
        <w:rPr>
          <w:rFonts w:ascii="Times New Roman" w:eastAsia="Times New Roman" w:hAnsi="Times New Roman" w:cs="Times New Roman"/>
          <w:color w:val="000000" w:themeColor="text1"/>
          <w:lang w:val="es-CO" w:eastAsia="es-CO"/>
        </w:rPr>
        <w:t xml:space="preserve"> plantear </w:t>
      </w:r>
      <w:r w:rsidRPr="00571BC8">
        <w:rPr>
          <w:rFonts w:ascii="Times New Roman" w:eastAsia="Times New Roman" w:hAnsi="Times New Roman" w:cs="Times New Roman"/>
          <w:color w:val="000000" w:themeColor="text1"/>
          <w:lang w:val="es-CO" w:eastAsia="es-CO"/>
        </w:rPr>
        <w:t xml:space="preserve">a los estudiantes </w:t>
      </w:r>
      <w:r w:rsidRPr="00C96B9B">
        <w:rPr>
          <w:rFonts w:ascii="Times New Roman" w:eastAsia="Times New Roman" w:hAnsi="Times New Roman" w:cs="Times New Roman"/>
          <w:color w:val="000000" w:themeColor="text1"/>
          <w:lang w:val="es-CO" w:eastAsia="es-CO"/>
        </w:rPr>
        <w:t>algunas preguntas en torno a la información que aporta:</w:t>
      </w:r>
    </w:p>
    <w:p w14:paraId="20905374" w14:textId="77777777" w:rsidR="00D22CC6" w:rsidRPr="00C96B9B"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5BDE42E9" w14:textId="77777777" w:rsidR="00D22CC6" w:rsidRDefault="00D22CC6" w:rsidP="00D22CC6">
      <w:pPr>
        <w:pStyle w:val="Prrafodelista"/>
        <w:numPr>
          <w:ilvl w:val="1"/>
          <w:numId w:val="45"/>
        </w:numPr>
        <w:shd w:val="clear" w:color="auto" w:fill="FFFFFF"/>
        <w:spacing w:after="0"/>
        <w:ind w:left="567"/>
        <w:jc w:val="both"/>
        <w:rPr>
          <w:ins w:id="5328" w:author="EUGENIA ARCE LONDONO" w:date="2015-04-29T09:25:00Z"/>
          <w:rFonts w:ascii="Times New Roman" w:eastAsia="Times New Roman" w:hAnsi="Times New Roman" w:cs="Times New Roman"/>
          <w:color w:val="000000" w:themeColor="text1"/>
          <w:lang w:val="es-CO" w:eastAsia="es-CO"/>
        </w:rPr>
      </w:pPr>
      <w:del w:id="5329"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sidRPr="002C7E31">
        <w:rPr>
          <w:rFonts w:ascii="Times New Roman" w:eastAsia="Times New Roman" w:hAnsi="Times New Roman" w:cs="Times New Roman"/>
          <w:color w:val="000000" w:themeColor="text1"/>
          <w:lang w:val="es-CO" w:eastAsia="es-CO"/>
        </w:rPr>
        <w:t xml:space="preserve">¿Cuáles fueron las razones que llevaron a los exploradores a África? </w:t>
      </w:r>
    </w:p>
    <w:p w14:paraId="78B9C034" w14:textId="77777777" w:rsidR="00D22CC6" w:rsidRPr="002C7E31" w:rsidRDefault="00D22CC6">
      <w:pPr>
        <w:numPr>
          <w:ilvl w:val="1"/>
          <w:numId w:val="45"/>
        </w:numPr>
        <w:shd w:val="clear" w:color="auto" w:fill="FFFFFF"/>
        <w:spacing w:after="0"/>
        <w:ind w:left="567"/>
        <w:contextualSpacing/>
        <w:jc w:val="both"/>
        <w:rPr>
          <w:rFonts w:ascii="Times New Roman" w:eastAsia="Times New Roman" w:hAnsi="Times New Roman" w:cs="Times New Roman"/>
          <w:color w:val="000000" w:themeColor="text1"/>
          <w:lang w:val="es-CO" w:eastAsia="es-CO"/>
        </w:rPr>
        <w:pPrChange w:id="5330" w:author="EUGENIA ARCE LONDONO" w:date="2015-04-29T09:25:00Z">
          <w:pPr>
            <w:shd w:val="clear" w:color="auto" w:fill="FFFFFF"/>
            <w:spacing w:after="0"/>
            <w:jc w:val="both"/>
          </w:pPr>
        </w:pPrChange>
      </w:pPr>
      <w:r w:rsidRPr="002C7E31">
        <w:rPr>
          <w:rFonts w:ascii="Times New Roman" w:eastAsia="Times New Roman" w:hAnsi="Times New Roman" w:cs="Times New Roman"/>
          <w:color w:val="000000" w:themeColor="text1"/>
          <w:lang w:val="es-CO" w:eastAsia="es-CO"/>
        </w:rPr>
        <w:t>¿Dónde se centraron las primeras expediciones?</w:t>
      </w:r>
    </w:p>
    <w:p w14:paraId="090F89BF" w14:textId="77777777" w:rsidR="00D22CC6" w:rsidRPr="002C7E31" w:rsidRDefault="00D22CC6">
      <w:pPr>
        <w:numPr>
          <w:ilvl w:val="1"/>
          <w:numId w:val="45"/>
        </w:numPr>
        <w:shd w:val="clear" w:color="auto" w:fill="FFFFFF"/>
        <w:spacing w:after="0"/>
        <w:ind w:left="567"/>
        <w:contextualSpacing/>
        <w:jc w:val="both"/>
        <w:rPr>
          <w:rFonts w:ascii="Times New Roman" w:eastAsia="Times New Roman" w:hAnsi="Times New Roman" w:cs="Times New Roman"/>
          <w:color w:val="000000" w:themeColor="text1"/>
          <w:lang w:val="es-CO" w:eastAsia="es-CO"/>
        </w:rPr>
        <w:pPrChange w:id="5331" w:author="EUGENIA ARCE LONDONO" w:date="2015-04-29T09:25:00Z">
          <w:pPr>
            <w:shd w:val="clear" w:color="auto" w:fill="FFFFFF"/>
            <w:spacing w:after="0"/>
            <w:jc w:val="both"/>
          </w:pPr>
        </w:pPrChange>
      </w:pPr>
      <w:del w:id="5332"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sidRPr="002C7E31">
        <w:rPr>
          <w:rFonts w:ascii="Times New Roman" w:eastAsia="Times New Roman" w:hAnsi="Times New Roman" w:cs="Times New Roman"/>
          <w:color w:val="000000" w:themeColor="text1"/>
          <w:lang w:val="es-CO" w:eastAsia="es-CO"/>
        </w:rPr>
        <w:t>¿Qué senda abrió el proceso de la colonización?</w:t>
      </w:r>
    </w:p>
    <w:p w14:paraId="34242BCB" w14:textId="77777777" w:rsidR="00D22CC6" w:rsidRPr="002C7E31" w:rsidRDefault="00D22CC6">
      <w:pPr>
        <w:numPr>
          <w:ilvl w:val="1"/>
          <w:numId w:val="45"/>
        </w:numPr>
        <w:shd w:val="clear" w:color="auto" w:fill="FFFFFF"/>
        <w:spacing w:after="0"/>
        <w:ind w:left="567"/>
        <w:contextualSpacing/>
        <w:jc w:val="both"/>
        <w:rPr>
          <w:rFonts w:ascii="Times New Roman" w:eastAsia="Times New Roman" w:hAnsi="Times New Roman" w:cs="Times New Roman"/>
          <w:color w:val="000000" w:themeColor="text1"/>
          <w:lang w:val="es-CO" w:eastAsia="es-CO"/>
        </w:rPr>
        <w:pPrChange w:id="5333" w:author="EUGENIA ARCE LONDONO" w:date="2015-04-29T09:25:00Z">
          <w:pPr>
            <w:shd w:val="clear" w:color="auto" w:fill="FFFFFF"/>
            <w:spacing w:after="0"/>
            <w:jc w:val="both"/>
          </w:pPr>
        </w:pPrChange>
      </w:pPr>
      <w:del w:id="5334"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Pr>
          <w:rFonts w:ascii="Times New Roman" w:eastAsia="Times New Roman" w:hAnsi="Times New Roman" w:cs="Times New Roman"/>
          <w:color w:val="000000" w:themeColor="text1"/>
          <w:lang w:val="es-CO" w:eastAsia="es-CO"/>
        </w:rPr>
        <w:t xml:space="preserve">¿Cuáles fueron los </w:t>
      </w:r>
      <w:del w:id="5335" w:author="EUGENIA ARCE LONDONO" w:date="2015-04-29T09:25:00Z">
        <w:r w:rsidRPr="00C96B9B">
          <w:rPr>
            <w:rFonts w:ascii="Times New Roman" w:eastAsia="Times New Roman" w:hAnsi="Times New Roman" w:cs="Times New Roman"/>
            <w:color w:val="000000" w:themeColor="text1"/>
            <w:lang w:val="es-CO" w:eastAsia="es-CO"/>
          </w:rPr>
          <w:delText>Imperios</w:delText>
        </w:r>
      </w:del>
      <w:ins w:id="5336" w:author="EUGENIA ARCE LONDONO" w:date="2015-04-29T09:25:00Z">
        <w:r>
          <w:rPr>
            <w:rFonts w:ascii="Times New Roman" w:eastAsia="Times New Roman" w:hAnsi="Times New Roman" w:cs="Times New Roman"/>
            <w:color w:val="000000" w:themeColor="text1"/>
            <w:lang w:val="es-CO" w:eastAsia="es-CO"/>
          </w:rPr>
          <w:t>i</w:t>
        </w:r>
        <w:r w:rsidRPr="002C7E31">
          <w:rPr>
            <w:rFonts w:ascii="Times New Roman" w:eastAsia="Times New Roman" w:hAnsi="Times New Roman" w:cs="Times New Roman"/>
            <w:color w:val="000000" w:themeColor="text1"/>
            <w:lang w:val="es-CO" w:eastAsia="es-CO"/>
          </w:rPr>
          <w:t>mperios</w:t>
        </w:r>
      </w:ins>
      <w:r w:rsidRPr="002C7E31">
        <w:rPr>
          <w:rFonts w:ascii="Times New Roman" w:eastAsia="Times New Roman" w:hAnsi="Times New Roman" w:cs="Times New Roman"/>
          <w:color w:val="000000" w:themeColor="text1"/>
          <w:lang w:val="es-CO" w:eastAsia="es-CO"/>
        </w:rPr>
        <w:t xml:space="preserve"> coloniales más importantes?</w:t>
      </w:r>
    </w:p>
    <w:p w14:paraId="6AB0E88E" w14:textId="77777777" w:rsidR="00D22CC6" w:rsidRPr="002C7E31" w:rsidRDefault="00D22CC6">
      <w:pPr>
        <w:numPr>
          <w:ilvl w:val="1"/>
          <w:numId w:val="45"/>
        </w:numPr>
        <w:shd w:val="clear" w:color="auto" w:fill="FFFFFF"/>
        <w:spacing w:after="0"/>
        <w:ind w:left="567"/>
        <w:contextualSpacing/>
        <w:jc w:val="both"/>
        <w:rPr>
          <w:rFonts w:ascii="Times New Roman" w:eastAsia="Times New Roman" w:hAnsi="Times New Roman" w:cs="Times New Roman"/>
          <w:color w:val="000000" w:themeColor="text1"/>
          <w:lang w:val="es-CO" w:eastAsia="es-CO"/>
        </w:rPr>
        <w:pPrChange w:id="5337" w:author="EUGENIA ARCE LONDONO" w:date="2015-04-29T09:25:00Z">
          <w:pPr>
            <w:shd w:val="clear" w:color="auto" w:fill="FFFFFF"/>
            <w:spacing w:after="0"/>
            <w:jc w:val="both"/>
          </w:pPr>
        </w:pPrChange>
      </w:pPr>
      <w:del w:id="5338"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sidRPr="002C7E31">
        <w:rPr>
          <w:rFonts w:ascii="Times New Roman" w:eastAsia="Times New Roman" w:hAnsi="Times New Roman" w:cs="Times New Roman"/>
          <w:color w:val="000000" w:themeColor="text1"/>
          <w:lang w:val="es-CO" w:eastAsia="es-CO"/>
        </w:rPr>
        <w:t>¿En qué partes se dividió África durante el proceso de colonización?</w:t>
      </w:r>
    </w:p>
    <w:p w14:paraId="1FD67950" w14:textId="77777777" w:rsidR="00D22CC6" w:rsidRPr="002C7E31" w:rsidRDefault="00D22CC6">
      <w:pPr>
        <w:numPr>
          <w:ilvl w:val="1"/>
          <w:numId w:val="45"/>
        </w:numPr>
        <w:shd w:val="clear" w:color="auto" w:fill="FFFFFF"/>
        <w:spacing w:after="0"/>
        <w:ind w:left="567"/>
        <w:contextualSpacing/>
        <w:jc w:val="both"/>
        <w:rPr>
          <w:rFonts w:ascii="Times New Roman" w:eastAsia="Times New Roman" w:hAnsi="Times New Roman" w:cs="Times New Roman"/>
          <w:color w:val="000000" w:themeColor="text1"/>
          <w:lang w:val="es-CO" w:eastAsia="es-CO"/>
        </w:rPr>
        <w:pPrChange w:id="5339" w:author="EUGENIA ARCE LONDONO" w:date="2015-04-29T09:25:00Z">
          <w:pPr>
            <w:shd w:val="clear" w:color="auto" w:fill="FFFFFF"/>
            <w:spacing w:after="0"/>
            <w:jc w:val="both"/>
          </w:pPr>
        </w:pPrChange>
      </w:pPr>
      <w:del w:id="5340"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sidRPr="002C7E31">
        <w:rPr>
          <w:rFonts w:ascii="Times New Roman" w:eastAsia="Times New Roman" w:hAnsi="Times New Roman" w:cs="Times New Roman"/>
          <w:color w:val="000000" w:themeColor="text1"/>
          <w:lang w:val="es-CO" w:eastAsia="es-CO"/>
        </w:rPr>
        <w:t>¿Cuáles fueron las razones que impulsaron la expansión colonial de los Estados europeos?</w:t>
      </w:r>
    </w:p>
    <w:p w14:paraId="01F8B0DB"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3CA57D47" w14:textId="77777777" w:rsidR="00D22CC6" w:rsidRPr="00571BC8"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Después de</w:t>
      </w:r>
      <w:r w:rsidRPr="00C96B9B">
        <w:rPr>
          <w:rFonts w:ascii="Times New Roman" w:eastAsia="Times New Roman" w:hAnsi="Times New Roman" w:cs="Times New Roman"/>
          <w:b/>
          <w:bCs/>
          <w:color w:val="000000" w:themeColor="text1"/>
          <w:lang w:val="es-CO" w:eastAsia="es-CO"/>
        </w:rPr>
        <w:t xml:space="preserve"> </w:t>
      </w:r>
      <w:r w:rsidRPr="00571BC8">
        <w:rPr>
          <w:rFonts w:ascii="Times New Roman" w:eastAsia="Times New Roman" w:hAnsi="Times New Roman" w:cs="Times New Roman"/>
          <w:b/>
          <w:bCs/>
          <w:color w:val="000000" w:themeColor="text1"/>
          <w:lang w:val="es-CO" w:eastAsia="es-CO"/>
        </w:rPr>
        <w:t>la presentación</w:t>
      </w:r>
    </w:p>
    <w:p w14:paraId="33C3DDB8" w14:textId="77777777" w:rsidR="00D22CC6" w:rsidRPr="00571BC8"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p>
    <w:p w14:paraId="7C1DACEA"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del w:id="5341" w:author="EUGENIA ARCE LONDONO" w:date="2015-04-29T09:25:00Z">
        <w:r w:rsidRPr="00571BC8">
          <w:rPr>
            <w:rFonts w:ascii="Times New Roman" w:eastAsia="Times New Roman" w:hAnsi="Times New Roman" w:cs="Times New Roman"/>
            <w:color w:val="000000" w:themeColor="text1"/>
            <w:lang w:val="es-CO" w:eastAsia="es-CO"/>
          </w:rPr>
          <w:delText>P</w:delText>
        </w:r>
        <w:r w:rsidRPr="00C96B9B">
          <w:rPr>
            <w:rFonts w:ascii="Times New Roman" w:eastAsia="Times New Roman" w:hAnsi="Times New Roman" w:cs="Times New Roman"/>
            <w:color w:val="000000" w:themeColor="text1"/>
            <w:lang w:val="es-CO" w:eastAsia="es-CO"/>
          </w:rPr>
          <w:delText>roponemos</w:delText>
        </w:r>
      </w:del>
      <w:ins w:id="5342" w:author="EUGENIA ARCE LONDONO" w:date="2015-04-29T09:25:00Z">
        <w:r>
          <w:rPr>
            <w:rFonts w:ascii="Times New Roman" w:eastAsia="Times New Roman" w:hAnsi="Times New Roman" w:cs="Times New Roman"/>
            <w:color w:val="000000" w:themeColor="text1"/>
            <w:lang w:val="es-CO" w:eastAsia="es-CO"/>
          </w:rPr>
          <w:t>Se p</w:t>
        </w:r>
        <w:r w:rsidRPr="00C96B9B">
          <w:rPr>
            <w:rFonts w:ascii="Times New Roman" w:eastAsia="Times New Roman" w:hAnsi="Times New Roman" w:cs="Times New Roman"/>
            <w:color w:val="000000" w:themeColor="text1"/>
            <w:lang w:val="es-CO" w:eastAsia="es-CO"/>
          </w:rPr>
          <w:t>ropone</w:t>
        </w:r>
      </w:ins>
      <w:r w:rsidRPr="00C96B9B">
        <w:rPr>
          <w:rFonts w:ascii="Times New Roman" w:eastAsia="Times New Roman" w:hAnsi="Times New Roman" w:cs="Times New Roman"/>
          <w:color w:val="000000" w:themeColor="text1"/>
          <w:lang w:val="es-CO" w:eastAsia="es-CO"/>
        </w:rPr>
        <w:t xml:space="preserve"> formar grupos de tres </w:t>
      </w:r>
      <w:r w:rsidRPr="00571BC8">
        <w:rPr>
          <w:rFonts w:ascii="Times New Roman" w:eastAsia="Times New Roman" w:hAnsi="Times New Roman" w:cs="Times New Roman"/>
          <w:color w:val="000000" w:themeColor="text1"/>
          <w:lang w:val="es-CO" w:eastAsia="es-CO"/>
        </w:rPr>
        <w:t>estudiantes</w:t>
      </w:r>
      <w:r w:rsidRPr="00C96B9B">
        <w:rPr>
          <w:rFonts w:ascii="Times New Roman" w:eastAsia="Times New Roman" w:hAnsi="Times New Roman" w:cs="Times New Roman"/>
          <w:color w:val="000000" w:themeColor="text1"/>
          <w:lang w:val="es-CO" w:eastAsia="es-CO"/>
        </w:rPr>
        <w:t xml:space="preserve"> para que realicen un trabajo de investigación sobre los aspectos positivos y negativos que la colonización de África tuvo </w:t>
      </w:r>
      <w:ins w:id="5343" w:author="EUGENIA ARCE LONDONO" w:date="2015-04-29T09:25:00Z">
        <w:r>
          <w:rPr>
            <w:rFonts w:ascii="Times New Roman" w:eastAsia="Times New Roman" w:hAnsi="Times New Roman" w:cs="Times New Roman"/>
            <w:color w:val="000000" w:themeColor="text1"/>
            <w:lang w:val="es-CO" w:eastAsia="es-CO"/>
          </w:rPr>
          <w:t xml:space="preserve">tanto </w:t>
        </w:r>
      </w:ins>
      <w:r>
        <w:rPr>
          <w:rFonts w:ascii="Times New Roman" w:eastAsia="Times New Roman" w:hAnsi="Times New Roman" w:cs="Times New Roman"/>
          <w:color w:val="000000" w:themeColor="text1"/>
          <w:lang w:val="es-CO" w:eastAsia="es-CO"/>
        </w:rPr>
        <w:t xml:space="preserve">para los países europeos </w:t>
      </w:r>
      <w:del w:id="5344" w:author="EUGENIA ARCE LONDONO" w:date="2015-04-29T09:25:00Z">
        <w:r w:rsidRPr="00C96B9B">
          <w:rPr>
            <w:rFonts w:ascii="Times New Roman" w:eastAsia="Times New Roman" w:hAnsi="Times New Roman" w:cs="Times New Roman"/>
            <w:color w:val="000000" w:themeColor="text1"/>
            <w:lang w:val="es-CO" w:eastAsia="es-CO"/>
          </w:rPr>
          <w:delText>y</w:delText>
        </w:r>
      </w:del>
      <w:ins w:id="5345" w:author="TOSHIBA" w:date="2015-10-31T15:24:00Z">
        <w:r w:rsidR="00BA0F45">
          <w:rPr>
            <w:rFonts w:ascii="Times New Roman" w:eastAsia="Times New Roman" w:hAnsi="Times New Roman" w:cs="Times New Roman"/>
            <w:color w:val="000000" w:themeColor="text1"/>
            <w:lang w:val="es-CO" w:eastAsia="es-CO"/>
          </w:rPr>
          <w:t xml:space="preserve"> </w:t>
        </w:r>
      </w:ins>
      <w:ins w:id="5346" w:author="EUGENIA ARCE LONDONO" w:date="2015-04-29T09:25:00Z">
        <w:r>
          <w:rPr>
            <w:rFonts w:ascii="Times New Roman" w:eastAsia="Times New Roman" w:hAnsi="Times New Roman" w:cs="Times New Roman"/>
            <w:color w:val="000000" w:themeColor="text1"/>
            <w:lang w:val="es-CO" w:eastAsia="es-CO"/>
          </w:rPr>
          <w:t>como</w:t>
        </w:r>
      </w:ins>
      <w:r w:rsidRPr="00C96B9B">
        <w:rPr>
          <w:rFonts w:ascii="Times New Roman" w:eastAsia="Times New Roman" w:hAnsi="Times New Roman" w:cs="Times New Roman"/>
          <w:color w:val="000000" w:themeColor="text1"/>
          <w:lang w:val="es-CO" w:eastAsia="es-CO"/>
        </w:rPr>
        <w:t xml:space="preserve"> para las comunidades africanas. A continuación</w:t>
      </w:r>
      <w:del w:id="5347" w:author="TOSHIBA" w:date="2015-10-31T11:06:00Z">
        <w:r w:rsidRPr="00C96B9B" w:rsidDel="00CE0D9E">
          <w:rPr>
            <w:rFonts w:ascii="Times New Roman" w:eastAsia="Times New Roman" w:hAnsi="Times New Roman" w:cs="Times New Roman"/>
            <w:color w:val="000000" w:themeColor="text1"/>
            <w:lang w:val="es-CO" w:eastAsia="es-CO"/>
          </w:rPr>
          <w:delText>,</w:delText>
        </w:r>
      </w:del>
      <w:r w:rsidRPr="00C96B9B">
        <w:rPr>
          <w:rFonts w:ascii="Times New Roman" w:eastAsia="Times New Roman" w:hAnsi="Times New Roman" w:cs="Times New Roman"/>
          <w:color w:val="000000" w:themeColor="text1"/>
          <w:lang w:val="es-CO" w:eastAsia="es-CO"/>
        </w:rPr>
        <w:t xml:space="preserve"> </w:t>
      </w:r>
      <w:del w:id="5348" w:author="EUGENIA ARCE LONDONO" w:date="2015-04-29T09:25:00Z">
        <w:r w:rsidRPr="00C96B9B">
          <w:rPr>
            <w:rFonts w:ascii="Times New Roman" w:eastAsia="Times New Roman" w:hAnsi="Times New Roman" w:cs="Times New Roman"/>
            <w:color w:val="000000" w:themeColor="text1"/>
            <w:lang w:val="es-CO" w:eastAsia="es-CO"/>
          </w:rPr>
          <w:delText>sugerimos</w:delText>
        </w:r>
      </w:del>
      <w:ins w:id="5349" w:author="EUGENIA ARCE LONDONO" w:date="2015-04-29T09:25:00Z">
        <w:r>
          <w:rPr>
            <w:rFonts w:ascii="Times New Roman" w:eastAsia="Times New Roman" w:hAnsi="Times New Roman" w:cs="Times New Roman"/>
            <w:color w:val="000000" w:themeColor="text1"/>
            <w:lang w:val="es-CO" w:eastAsia="es-CO"/>
          </w:rPr>
          <w:t xml:space="preserve">se </w:t>
        </w:r>
        <w:r w:rsidRPr="00C96B9B">
          <w:rPr>
            <w:rFonts w:ascii="Times New Roman" w:eastAsia="Times New Roman" w:hAnsi="Times New Roman" w:cs="Times New Roman"/>
            <w:color w:val="000000" w:themeColor="text1"/>
            <w:lang w:val="es-CO" w:eastAsia="es-CO"/>
          </w:rPr>
          <w:t>sug</w:t>
        </w:r>
        <w:r>
          <w:rPr>
            <w:rFonts w:ascii="Times New Roman" w:eastAsia="Times New Roman" w:hAnsi="Times New Roman" w:cs="Times New Roman"/>
            <w:color w:val="000000" w:themeColor="text1"/>
            <w:lang w:val="es-CO" w:eastAsia="es-CO"/>
          </w:rPr>
          <w:t>iere</w:t>
        </w:r>
      </w:ins>
      <w:r>
        <w:rPr>
          <w:rFonts w:ascii="Times New Roman" w:eastAsia="Times New Roman" w:hAnsi="Times New Roman" w:cs="Times New Roman"/>
          <w:color w:val="000000" w:themeColor="text1"/>
          <w:lang w:val="es-CO" w:eastAsia="es-CO"/>
        </w:rPr>
        <w:t xml:space="preserve"> </w:t>
      </w:r>
      <w:r w:rsidRPr="00C96B9B">
        <w:rPr>
          <w:rFonts w:ascii="Times New Roman" w:eastAsia="Times New Roman" w:hAnsi="Times New Roman" w:cs="Times New Roman"/>
          <w:color w:val="000000" w:themeColor="text1"/>
          <w:lang w:val="es-CO" w:eastAsia="es-CO"/>
        </w:rPr>
        <w:t xml:space="preserve">la forma </w:t>
      </w:r>
      <w:ins w:id="5350" w:author="TOSHIBA" w:date="2015-10-31T11:06:00Z">
        <w:r w:rsidR="00CE0D9E">
          <w:rPr>
            <w:rFonts w:ascii="Times New Roman" w:eastAsia="Times New Roman" w:hAnsi="Times New Roman" w:cs="Times New Roman"/>
            <w:color w:val="000000" w:themeColor="text1"/>
            <w:lang w:val="es-CO" w:eastAsia="es-CO"/>
          </w:rPr>
          <w:t xml:space="preserve">como </w:t>
        </w:r>
      </w:ins>
      <w:del w:id="5351" w:author="TOSHIBA" w:date="2015-10-31T11:06:00Z">
        <w:r w:rsidRPr="00C96B9B" w:rsidDel="00CE0D9E">
          <w:rPr>
            <w:rFonts w:ascii="Times New Roman" w:eastAsia="Times New Roman" w:hAnsi="Times New Roman" w:cs="Times New Roman"/>
            <w:color w:val="000000" w:themeColor="text1"/>
            <w:lang w:val="es-CO" w:eastAsia="es-CO"/>
          </w:rPr>
          <w:delText xml:space="preserve">en </w:delText>
        </w:r>
        <w:r w:rsidRPr="00571BC8" w:rsidDel="00CE0D9E">
          <w:rPr>
            <w:rFonts w:ascii="Times New Roman" w:eastAsia="Times New Roman" w:hAnsi="Times New Roman" w:cs="Times New Roman"/>
            <w:color w:val="000000" w:themeColor="text1"/>
            <w:lang w:val="es-CO" w:eastAsia="es-CO"/>
          </w:rPr>
          <w:delText xml:space="preserve">que </w:delText>
        </w:r>
      </w:del>
      <w:r w:rsidRPr="00571BC8">
        <w:rPr>
          <w:rFonts w:ascii="Times New Roman" w:eastAsia="Times New Roman" w:hAnsi="Times New Roman" w:cs="Times New Roman"/>
          <w:color w:val="000000" w:themeColor="text1"/>
          <w:lang w:val="es-CO" w:eastAsia="es-CO"/>
        </w:rPr>
        <w:t>se puede presentar la actividad a los estudiantes:</w:t>
      </w:r>
    </w:p>
    <w:p w14:paraId="197F7B61" w14:textId="77777777" w:rsidR="00D22CC6" w:rsidRPr="00C96B9B" w:rsidRDefault="00D22CC6">
      <w:pPr>
        <w:shd w:val="clear" w:color="auto" w:fill="FFFFFF"/>
        <w:spacing w:after="0"/>
        <w:ind w:left="426" w:right="474"/>
        <w:jc w:val="both"/>
        <w:rPr>
          <w:rFonts w:ascii="Times New Roman" w:eastAsia="Times New Roman" w:hAnsi="Times New Roman" w:cs="Times New Roman"/>
          <w:color w:val="000000" w:themeColor="text1"/>
          <w:lang w:val="es-CO" w:eastAsia="es-CO"/>
        </w:rPr>
        <w:pPrChange w:id="5352" w:author="EUGENIA ARCE LONDONO" w:date="2015-04-29T09:25:00Z">
          <w:pPr>
            <w:shd w:val="clear" w:color="auto" w:fill="FFFFFF"/>
            <w:spacing w:after="0"/>
            <w:jc w:val="both"/>
          </w:pPr>
        </w:pPrChange>
      </w:pPr>
    </w:p>
    <w:p w14:paraId="4AAD0125"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53" w:author="EUGENIA ARCE LONDONO" w:date="2015-04-29T09:25:00Z">
            <w:rPr>
              <w:rFonts w:ascii="Times New Roman" w:hAnsi="Times New Roman"/>
              <w:color w:val="000000" w:themeColor="text1"/>
              <w:lang w:val="es-CO"/>
            </w:rPr>
          </w:rPrChange>
        </w:rPr>
        <w:pPrChange w:id="5354" w:author="EUGENIA ARCE LONDONO" w:date="2015-04-29T09:25:00Z">
          <w:pPr>
            <w:shd w:val="clear" w:color="auto" w:fill="FFFFFF"/>
            <w:spacing w:after="0"/>
            <w:jc w:val="both"/>
          </w:pPr>
        </w:pPrChange>
      </w:pPr>
      <w:del w:id="5355" w:author="EUGENIA ARCE LONDONO" w:date="2015-04-29T09:25:00Z">
        <w:r w:rsidRPr="00571BC8">
          <w:rPr>
            <w:rFonts w:ascii="Times New Roman" w:eastAsia="Times New Roman" w:hAnsi="Times New Roman" w:cs="Times New Roman"/>
            <w:color w:val="000000" w:themeColor="text1"/>
            <w:lang w:val="es-CO" w:eastAsia="es-CO"/>
          </w:rPr>
          <w:delText>“</w:delText>
        </w:r>
      </w:del>
      <w:r w:rsidRPr="00186369">
        <w:rPr>
          <w:rFonts w:ascii="Times New Roman" w:hAnsi="Times New Roman"/>
          <w:i/>
          <w:color w:val="000000" w:themeColor="text1"/>
          <w:lang w:val="es-CO"/>
          <w:rPrChange w:id="5356" w:author="EUGENIA ARCE LONDONO" w:date="2015-04-29T09:25:00Z">
            <w:rPr>
              <w:rFonts w:ascii="Times New Roman" w:hAnsi="Times New Roman"/>
              <w:color w:val="000000" w:themeColor="text1"/>
              <w:lang w:val="es-CO"/>
            </w:rPr>
          </w:rPrChange>
        </w:rPr>
        <w:t xml:space="preserve">En el año 1890 son pocos los territorios africanos que quedan por colonizar, sin embargo, tu país quiere participar de la aventura colonial. Para ello, se propone encargar a distintos grupos una investigación sobre los pros y contras de </w:t>
      </w:r>
      <w:ins w:id="5357" w:author="TOSHIBA" w:date="2015-10-31T11:08:00Z">
        <w:r w:rsidR="00CE0D9E">
          <w:rPr>
            <w:rFonts w:ascii="Times New Roman" w:hAnsi="Times New Roman"/>
            <w:i/>
            <w:color w:val="000000" w:themeColor="text1"/>
            <w:lang w:val="es-CO"/>
          </w:rPr>
          <w:t xml:space="preserve">formar parte de </w:t>
        </w:r>
      </w:ins>
      <w:del w:id="5358" w:author="TOSHIBA" w:date="2015-10-31T11:08:00Z">
        <w:r w:rsidRPr="00186369" w:rsidDel="00CE0D9E">
          <w:rPr>
            <w:rFonts w:ascii="Times New Roman" w:hAnsi="Times New Roman"/>
            <w:i/>
            <w:color w:val="000000" w:themeColor="text1"/>
            <w:lang w:val="es-CO"/>
            <w:rPrChange w:id="5359" w:author="EUGENIA ARCE LONDONO" w:date="2015-04-29T09:25:00Z">
              <w:rPr>
                <w:rFonts w:ascii="Times New Roman" w:hAnsi="Times New Roman"/>
                <w:color w:val="000000" w:themeColor="text1"/>
                <w:lang w:val="es-CO"/>
              </w:rPr>
            </w:rPrChange>
          </w:rPr>
          <w:delText xml:space="preserve">participar </w:delText>
        </w:r>
      </w:del>
      <w:del w:id="5360" w:author="TOSHIBA" w:date="2015-10-31T15:24:00Z">
        <w:r w:rsidRPr="00186369" w:rsidDel="00BA0F45">
          <w:rPr>
            <w:rFonts w:ascii="Times New Roman" w:hAnsi="Times New Roman"/>
            <w:i/>
            <w:color w:val="000000" w:themeColor="text1"/>
            <w:lang w:val="es-CO"/>
            <w:rPrChange w:id="5361" w:author="EUGENIA ARCE LONDONO" w:date="2015-04-29T09:25:00Z">
              <w:rPr>
                <w:rFonts w:ascii="Times New Roman" w:hAnsi="Times New Roman"/>
                <w:color w:val="000000" w:themeColor="text1"/>
                <w:lang w:val="es-CO"/>
              </w:rPr>
            </w:rPrChange>
          </w:rPr>
          <w:delText>en</w:delText>
        </w:r>
      </w:del>
      <w:r w:rsidRPr="00186369">
        <w:rPr>
          <w:rFonts w:ascii="Times New Roman" w:hAnsi="Times New Roman"/>
          <w:i/>
          <w:color w:val="000000" w:themeColor="text1"/>
          <w:lang w:val="es-CO"/>
          <w:rPrChange w:id="5362" w:author="EUGENIA ARCE LONDONO" w:date="2015-04-29T09:25:00Z">
            <w:rPr>
              <w:rFonts w:ascii="Times New Roman" w:hAnsi="Times New Roman"/>
              <w:color w:val="000000" w:themeColor="text1"/>
              <w:lang w:val="es-CO"/>
            </w:rPr>
          </w:rPrChange>
        </w:rPr>
        <w:t xml:space="preserve"> semejante empresa. Cada uno de los miembros del grupo deberá asumir uno de los roles que se proponen a continuación:</w:t>
      </w:r>
    </w:p>
    <w:p w14:paraId="6A11B82A"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63" w:author="EUGENIA ARCE LONDONO" w:date="2015-04-29T09:25:00Z">
            <w:rPr>
              <w:rFonts w:ascii="Times New Roman" w:hAnsi="Times New Roman"/>
              <w:color w:val="000000" w:themeColor="text1"/>
              <w:lang w:val="es-CO"/>
            </w:rPr>
          </w:rPrChange>
        </w:rPr>
        <w:pPrChange w:id="5364" w:author="EUGENIA ARCE LONDONO" w:date="2015-04-29T09:25:00Z">
          <w:pPr>
            <w:shd w:val="clear" w:color="auto" w:fill="FFFFFF"/>
            <w:spacing w:after="0"/>
            <w:jc w:val="both"/>
          </w:pPr>
        </w:pPrChange>
      </w:pPr>
    </w:p>
    <w:p w14:paraId="44D3074A" w14:textId="77777777" w:rsidR="00D22CC6" w:rsidRPr="00186369" w:rsidRDefault="00D22CC6">
      <w:pPr>
        <w:numPr>
          <w:ilvl w:val="1"/>
          <w:numId w:val="47"/>
        </w:numPr>
        <w:shd w:val="clear" w:color="auto" w:fill="FFFFFF"/>
        <w:spacing w:after="0"/>
        <w:ind w:left="567" w:right="474"/>
        <w:contextualSpacing/>
        <w:jc w:val="both"/>
        <w:rPr>
          <w:rFonts w:ascii="Times New Roman" w:hAnsi="Times New Roman"/>
          <w:i/>
          <w:color w:val="000000" w:themeColor="text1"/>
          <w:lang w:val="es-CO"/>
          <w:rPrChange w:id="5365" w:author="EUGENIA ARCE LONDONO" w:date="2015-04-29T09:25:00Z">
            <w:rPr>
              <w:rFonts w:ascii="Times New Roman" w:hAnsi="Times New Roman"/>
              <w:color w:val="000000" w:themeColor="text1"/>
              <w:lang w:val="es-CO"/>
            </w:rPr>
          </w:rPrChange>
        </w:rPr>
        <w:pPrChange w:id="5366" w:author="EUGENIA ARCE LONDONO" w:date="2015-04-29T09:25:00Z">
          <w:pPr>
            <w:shd w:val="clear" w:color="auto" w:fill="FFFFFF"/>
            <w:spacing w:after="0"/>
            <w:jc w:val="both"/>
          </w:pPr>
        </w:pPrChange>
      </w:pPr>
      <w:del w:id="5367" w:author="EUGENIA ARCE LONDONO" w:date="2015-04-29T09:25:00Z">
        <w:r w:rsidRPr="00C96B9B">
          <w:rPr>
            <w:rFonts w:ascii="Times New Roman" w:eastAsia="Times New Roman" w:hAnsi="Times New Roman" w:cs="Times New Roman"/>
            <w:color w:val="000000" w:themeColor="text1"/>
            <w:lang w:val="es-CO" w:eastAsia="es-CO"/>
          </w:rPr>
          <w:delText>- </w:delText>
        </w:r>
      </w:del>
      <w:r w:rsidRPr="00186369">
        <w:rPr>
          <w:rFonts w:ascii="Times New Roman" w:hAnsi="Times New Roman"/>
          <w:i/>
          <w:color w:val="000000" w:themeColor="text1"/>
          <w:lang w:val="es-CO"/>
          <w:rPrChange w:id="5368" w:author="EUGENIA ARCE LONDONO" w:date="2015-04-29T09:25:00Z">
            <w:rPr>
              <w:rFonts w:ascii="Times New Roman" w:hAnsi="Times New Roman"/>
              <w:color w:val="000000" w:themeColor="text1"/>
              <w:lang w:val="es-CO"/>
            </w:rPr>
          </w:rPrChange>
        </w:rPr>
        <w:t xml:space="preserve">Eres un famoso científico, seguidor de los grandes exploradores como </w:t>
      </w:r>
      <w:proofErr w:type="spellStart"/>
      <w:r w:rsidRPr="00186369">
        <w:rPr>
          <w:rFonts w:ascii="Times New Roman" w:hAnsi="Times New Roman"/>
          <w:i/>
          <w:color w:val="000000" w:themeColor="text1"/>
          <w:lang w:val="es-CO"/>
          <w:rPrChange w:id="5369" w:author="EUGENIA ARCE LONDONO" w:date="2015-04-29T09:25:00Z">
            <w:rPr>
              <w:rFonts w:ascii="Times New Roman" w:hAnsi="Times New Roman"/>
              <w:color w:val="000000" w:themeColor="text1"/>
              <w:lang w:val="es-CO"/>
            </w:rPr>
          </w:rPrChange>
        </w:rPr>
        <w:t>Livingstone</w:t>
      </w:r>
      <w:proofErr w:type="spellEnd"/>
      <w:r w:rsidRPr="00186369">
        <w:rPr>
          <w:rFonts w:ascii="Times New Roman" w:hAnsi="Times New Roman"/>
          <w:i/>
          <w:color w:val="000000" w:themeColor="text1"/>
          <w:lang w:val="es-CO"/>
          <w:rPrChange w:id="5370" w:author="EUGENIA ARCE LONDONO" w:date="2015-04-29T09:25:00Z">
            <w:rPr>
              <w:rFonts w:ascii="Times New Roman" w:hAnsi="Times New Roman"/>
              <w:color w:val="000000" w:themeColor="text1"/>
              <w:lang w:val="es-CO"/>
            </w:rPr>
          </w:rPrChange>
        </w:rPr>
        <w:t xml:space="preserve">, ansioso por descubrir los secretos que esconde el continente africano. El gobierno de tu país te encarga que </w:t>
      </w:r>
      <w:ins w:id="5371" w:author="EUGENIA ARCE LONDONO" w:date="2015-04-29T09:25:00Z">
        <w:r w:rsidRPr="00186369">
          <w:rPr>
            <w:rFonts w:ascii="Times New Roman" w:eastAsia="Times New Roman" w:hAnsi="Times New Roman" w:cs="Times New Roman"/>
            <w:i/>
            <w:color w:val="000000" w:themeColor="text1"/>
            <w:lang w:val="es-CO" w:eastAsia="es-CO"/>
          </w:rPr>
          <w:t xml:space="preserve">te </w:t>
        </w:r>
      </w:ins>
      <w:r w:rsidRPr="00186369">
        <w:rPr>
          <w:rFonts w:ascii="Times New Roman" w:hAnsi="Times New Roman"/>
          <w:i/>
          <w:color w:val="000000" w:themeColor="text1"/>
          <w:lang w:val="es-CO"/>
          <w:rPrChange w:id="5372" w:author="EUGENIA ARCE LONDONO" w:date="2015-04-29T09:25:00Z">
            <w:rPr>
              <w:rFonts w:ascii="Times New Roman" w:hAnsi="Times New Roman"/>
              <w:color w:val="000000" w:themeColor="text1"/>
              <w:lang w:val="es-CO"/>
            </w:rPr>
          </w:rPrChange>
        </w:rPr>
        <w:t>contactes con la comunidad científica internacional del momento e informes sobre:</w:t>
      </w:r>
    </w:p>
    <w:p w14:paraId="6ECB682A"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73" w:author="EUGENIA ARCE LONDONO" w:date="2015-04-29T09:25:00Z">
            <w:rPr>
              <w:rFonts w:ascii="Times New Roman" w:hAnsi="Times New Roman"/>
              <w:color w:val="000000" w:themeColor="text1"/>
              <w:lang w:val="es-CO"/>
            </w:rPr>
          </w:rPrChange>
        </w:rPr>
        <w:pPrChange w:id="5374" w:author="EUGENIA ARCE LONDONO" w:date="2015-04-29T09:25:00Z">
          <w:pPr>
            <w:shd w:val="clear" w:color="auto" w:fill="FFFFFF"/>
            <w:spacing w:after="0"/>
            <w:jc w:val="both"/>
          </w:pPr>
        </w:pPrChange>
      </w:pPr>
    </w:p>
    <w:p w14:paraId="0C67FBA3"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75" w:author="EUGENIA ARCE LONDONO" w:date="2015-04-29T09:25:00Z">
            <w:rPr>
              <w:rFonts w:ascii="Times New Roman" w:hAnsi="Times New Roman"/>
              <w:color w:val="000000" w:themeColor="text1"/>
              <w:lang w:val="es-CO"/>
            </w:rPr>
          </w:rPrChange>
        </w:rPr>
        <w:pPrChange w:id="5376" w:author="EUGENIA ARCE LONDONO" w:date="2015-04-29T09:25:00Z">
          <w:pPr>
            <w:shd w:val="clear" w:color="auto" w:fill="FFFFFF"/>
            <w:spacing w:after="0"/>
            <w:ind w:left="708"/>
            <w:jc w:val="both"/>
          </w:pPr>
        </w:pPrChange>
      </w:pPr>
      <w:r w:rsidRPr="00186369">
        <w:rPr>
          <w:rFonts w:ascii="Times New Roman" w:hAnsi="Times New Roman"/>
          <w:i/>
          <w:color w:val="000000" w:themeColor="text1"/>
          <w:lang w:val="es-CO"/>
          <w:rPrChange w:id="5377" w:author="EUGENIA ARCE LONDONO" w:date="2015-04-29T09:25:00Z">
            <w:rPr>
              <w:rFonts w:ascii="Times New Roman" w:hAnsi="Times New Roman"/>
              <w:color w:val="000000" w:themeColor="text1"/>
              <w:lang w:val="es-CO"/>
            </w:rPr>
          </w:rPrChange>
        </w:rPr>
        <w:t>- Consecuencias demográficas que la colonización puede tener para tu país.</w:t>
      </w:r>
    </w:p>
    <w:p w14:paraId="0C2D50BE"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78" w:author="EUGENIA ARCE LONDONO" w:date="2015-04-29T09:25:00Z">
            <w:rPr>
              <w:rFonts w:ascii="Times New Roman" w:hAnsi="Times New Roman"/>
              <w:color w:val="000000" w:themeColor="text1"/>
              <w:lang w:val="es-CO"/>
            </w:rPr>
          </w:rPrChange>
        </w:rPr>
        <w:pPrChange w:id="5379" w:author="EUGENIA ARCE LONDONO" w:date="2015-04-29T09:25:00Z">
          <w:pPr>
            <w:shd w:val="clear" w:color="auto" w:fill="FFFFFF"/>
            <w:spacing w:after="0"/>
            <w:ind w:left="708"/>
            <w:jc w:val="both"/>
          </w:pPr>
        </w:pPrChange>
      </w:pPr>
      <w:r w:rsidRPr="00186369">
        <w:rPr>
          <w:rFonts w:ascii="Times New Roman" w:hAnsi="Times New Roman"/>
          <w:i/>
          <w:color w:val="000000" w:themeColor="text1"/>
          <w:lang w:val="es-CO"/>
          <w:rPrChange w:id="5380" w:author="EUGENIA ARCE LONDONO" w:date="2015-04-29T09:25:00Z">
            <w:rPr>
              <w:rFonts w:ascii="Times New Roman" w:hAnsi="Times New Roman"/>
              <w:color w:val="000000" w:themeColor="text1"/>
              <w:lang w:val="es-CO"/>
            </w:rPr>
          </w:rPrChange>
        </w:rPr>
        <w:t>- Prestigio político que puede representar para la nación.</w:t>
      </w:r>
    </w:p>
    <w:p w14:paraId="417F492A"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81" w:author="EUGENIA ARCE LONDONO" w:date="2015-04-29T09:25:00Z">
            <w:rPr>
              <w:rFonts w:ascii="Times New Roman" w:hAnsi="Times New Roman"/>
              <w:color w:val="000000" w:themeColor="text1"/>
              <w:lang w:val="es-CO"/>
            </w:rPr>
          </w:rPrChange>
        </w:rPr>
        <w:pPrChange w:id="5382" w:author="EUGENIA ARCE LONDONO" w:date="2015-04-29T09:25:00Z">
          <w:pPr>
            <w:shd w:val="clear" w:color="auto" w:fill="FFFFFF"/>
            <w:spacing w:after="0"/>
            <w:ind w:left="708"/>
            <w:jc w:val="both"/>
          </w:pPr>
        </w:pPrChange>
      </w:pPr>
    </w:p>
    <w:p w14:paraId="4B269651" w14:textId="77777777" w:rsidR="00D22CC6" w:rsidRPr="00186369" w:rsidRDefault="00D22CC6">
      <w:pPr>
        <w:numPr>
          <w:ilvl w:val="1"/>
          <w:numId w:val="47"/>
        </w:numPr>
        <w:shd w:val="clear" w:color="auto" w:fill="FFFFFF"/>
        <w:spacing w:after="0"/>
        <w:ind w:left="567" w:right="474" w:hanging="283"/>
        <w:contextualSpacing/>
        <w:jc w:val="both"/>
        <w:rPr>
          <w:rFonts w:ascii="Times New Roman" w:hAnsi="Times New Roman"/>
          <w:i/>
          <w:color w:val="000000" w:themeColor="text1"/>
          <w:lang w:val="es-CO"/>
          <w:rPrChange w:id="5383" w:author="EUGENIA ARCE LONDONO" w:date="2015-04-29T09:25:00Z">
            <w:rPr>
              <w:rFonts w:ascii="Times New Roman" w:hAnsi="Times New Roman"/>
              <w:color w:val="000000" w:themeColor="text1"/>
              <w:lang w:val="es-CO"/>
            </w:rPr>
          </w:rPrChange>
        </w:rPr>
        <w:pPrChange w:id="5384" w:author="EUGENIA ARCE LONDONO" w:date="2015-04-29T09:25:00Z">
          <w:pPr>
            <w:shd w:val="clear" w:color="auto" w:fill="FFFFFF"/>
            <w:spacing w:after="0"/>
            <w:jc w:val="both"/>
          </w:pPr>
        </w:pPrChange>
      </w:pPr>
      <w:del w:id="5385" w:author="EUGENIA ARCE LONDONO" w:date="2015-04-29T09:25:00Z">
        <w:r w:rsidRPr="00C96B9B">
          <w:rPr>
            <w:rFonts w:ascii="Times New Roman" w:eastAsia="Times New Roman" w:hAnsi="Times New Roman" w:cs="Times New Roman"/>
            <w:color w:val="000000" w:themeColor="text1"/>
            <w:lang w:val="es-CO" w:eastAsia="es-CO"/>
          </w:rPr>
          <w:delText>- </w:delText>
        </w:r>
      </w:del>
      <w:r w:rsidRPr="00186369">
        <w:rPr>
          <w:rFonts w:ascii="Times New Roman" w:hAnsi="Times New Roman"/>
          <w:i/>
          <w:color w:val="000000" w:themeColor="text1"/>
          <w:lang w:val="es-CO"/>
          <w:rPrChange w:id="5386" w:author="EUGENIA ARCE LONDONO" w:date="2015-04-29T09:25:00Z">
            <w:rPr>
              <w:rFonts w:ascii="Times New Roman" w:hAnsi="Times New Roman"/>
              <w:color w:val="000000" w:themeColor="text1"/>
              <w:lang w:val="es-CO"/>
            </w:rPr>
          </w:rPrChange>
        </w:rPr>
        <w:t>Eres uno de los principales comerciantes de tu país y estás interesado en tener plantaciones en África para aumentar tu negocio. Propones a tu gobierno un plan de viabilidad para que se decida a conquistar un territorio africano</w:t>
      </w:r>
      <w:ins w:id="5387" w:author="EUGENIA ARCE LONDONO" w:date="2015-04-29T09:25:00Z">
        <w:r w:rsidRPr="00186369">
          <w:rPr>
            <w:rFonts w:ascii="Times New Roman" w:eastAsia="Times New Roman" w:hAnsi="Times New Roman" w:cs="Times New Roman"/>
            <w:i/>
            <w:color w:val="000000" w:themeColor="text1"/>
            <w:lang w:val="es-CO" w:eastAsia="es-CO"/>
          </w:rPr>
          <w:t>. El plan puede incluir temas como los siguientes</w:t>
        </w:r>
      </w:ins>
      <w:r w:rsidRPr="00186369">
        <w:rPr>
          <w:rFonts w:ascii="Times New Roman" w:hAnsi="Times New Roman"/>
          <w:i/>
          <w:color w:val="000000" w:themeColor="text1"/>
          <w:lang w:val="es-CO"/>
          <w:rPrChange w:id="5388" w:author="EUGENIA ARCE LONDONO" w:date="2015-04-29T09:25:00Z">
            <w:rPr>
              <w:rFonts w:ascii="Times New Roman" w:hAnsi="Times New Roman"/>
              <w:color w:val="000000" w:themeColor="text1"/>
              <w:lang w:val="es-CO"/>
            </w:rPr>
          </w:rPrChange>
        </w:rPr>
        <w:t>:</w:t>
      </w:r>
    </w:p>
    <w:p w14:paraId="226174E6"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89" w:author="EUGENIA ARCE LONDONO" w:date="2015-04-29T09:25:00Z">
            <w:rPr>
              <w:rFonts w:ascii="Times New Roman" w:hAnsi="Times New Roman"/>
              <w:color w:val="000000" w:themeColor="text1"/>
              <w:lang w:val="es-CO"/>
            </w:rPr>
          </w:rPrChange>
        </w:rPr>
        <w:pPrChange w:id="5390" w:author="EUGENIA ARCE LONDONO" w:date="2015-04-29T09:25:00Z">
          <w:pPr>
            <w:shd w:val="clear" w:color="auto" w:fill="FFFFFF"/>
            <w:spacing w:after="0"/>
            <w:jc w:val="both"/>
          </w:pPr>
        </w:pPrChange>
      </w:pPr>
    </w:p>
    <w:p w14:paraId="0FCE5C5F"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91" w:author="EUGENIA ARCE LONDONO" w:date="2015-04-29T09:25:00Z">
            <w:rPr>
              <w:rFonts w:ascii="Times New Roman" w:hAnsi="Times New Roman"/>
              <w:color w:val="000000" w:themeColor="text1"/>
              <w:lang w:val="es-CO"/>
            </w:rPr>
          </w:rPrChange>
        </w:rPr>
        <w:pPrChange w:id="5392" w:author="EUGENIA ARCE LONDONO" w:date="2015-04-29T09:25:00Z">
          <w:pPr>
            <w:shd w:val="clear" w:color="auto" w:fill="FFFFFF"/>
            <w:spacing w:after="0"/>
            <w:ind w:left="708"/>
            <w:jc w:val="both"/>
          </w:pPr>
        </w:pPrChange>
      </w:pPr>
      <w:r w:rsidRPr="00186369">
        <w:rPr>
          <w:rFonts w:ascii="Times New Roman" w:hAnsi="Times New Roman"/>
          <w:i/>
          <w:color w:val="000000" w:themeColor="text1"/>
          <w:lang w:val="es-CO"/>
          <w:rPrChange w:id="5393" w:author="EUGENIA ARCE LONDONO" w:date="2015-04-29T09:25:00Z">
            <w:rPr>
              <w:rFonts w:ascii="Times New Roman" w:hAnsi="Times New Roman"/>
              <w:color w:val="000000" w:themeColor="text1"/>
              <w:lang w:val="es-CO"/>
            </w:rPr>
          </w:rPrChange>
        </w:rPr>
        <w:t>- Ventajas en el plano económico y comercial para tu patria.</w:t>
      </w:r>
    </w:p>
    <w:p w14:paraId="7ABA608E"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94" w:author="EUGENIA ARCE LONDONO" w:date="2015-04-29T09:25:00Z">
            <w:rPr>
              <w:rFonts w:ascii="Times New Roman" w:hAnsi="Times New Roman"/>
              <w:color w:val="000000" w:themeColor="text1"/>
              <w:lang w:val="es-CO"/>
            </w:rPr>
          </w:rPrChange>
        </w:rPr>
        <w:pPrChange w:id="5395" w:author="EUGENIA ARCE LONDONO" w:date="2015-04-29T09:25:00Z">
          <w:pPr>
            <w:shd w:val="clear" w:color="auto" w:fill="FFFFFF"/>
            <w:spacing w:after="0"/>
            <w:ind w:left="708"/>
            <w:jc w:val="both"/>
          </w:pPr>
        </w:pPrChange>
      </w:pPr>
      <w:r w:rsidRPr="00186369">
        <w:rPr>
          <w:rFonts w:ascii="Times New Roman" w:hAnsi="Times New Roman"/>
          <w:i/>
          <w:color w:val="000000" w:themeColor="text1"/>
          <w:lang w:val="es-CO"/>
          <w:rPrChange w:id="5396" w:author="EUGENIA ARCE LONDONO" w:date="2015-04-29T09:25:00Z">
            <w:rPr>
              <w:rFonts w:ascii="Times New Roman" w:hAnsi="Times New Roman"/>
              <w:color w:val="000000" w:themeColor="text1"/>
              <w:lang w:val="es-CO"/>
            </w:rPr>
          </w:rPrChange>
        </w:rPr>
        <w:t>- Influencia de las compañías de transporte (navieras y ferroviarias) que participan en la conquista africana.</w:t>
      </w:r>
    </w:p>
    <w:p w14:paraId="5B1722B1"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397" w:author="EUGENIA ARCE LONDONO" w:date="2015-04-29T09:25:00Z">
            <w:rPr>
              <w:rFonts w:ascii="Times New Roman" w:hAnsi="Times New Roman"/>
              <w:color w:val="000000" w:themeColor="text1"/>
              <w:lang w:val="es-CO"/>
            </w:rPr>
          </w:rPrChange>
        </w:rPr>
        <w:pPrChange w:id="5398" w:author="EUGENIA ARCE LONDONO" w:date="2015-04-29T09:25:00Z">
          <w:pPr>
            <w:shd w:val="clear" w:color="auto" w:fill="FFFFFF"/>
            <w:spacing w:after="0"/>
            <w:ind w:left="708"/>
            <w:jc w:val="both"/>
          </w:pPr>
        </w:pPrChange>
      </w:pPr>
    </w:p>
    <w:p w14:paraId="219ACAED" w14:textId="77777777" w:rsidR="00D22CC6" w:rsidRPr="00186369" w:rsidRDefault="00D22CC6">
      <w:pPr>
        <w:numPr>
          <w:ilvl w:val="1"/>
          <w:numId w:val="47"/>
        </w:numPr>
        <w:shd w:val="clear" w:color="auto" w:fill="FFFFFF"/>
        <w:spacing w:after="0"/>
        <w:ind w:left="567" w:right="474"/>
        <w:contextualSpacing/>
        <w:jc w:val="both"/>
        <w:rPr>
          <w:rFonts w:ascii="Times New Roman" w:hAnsi="Times New Roman"/>
          <w:i/>
          <w:color w:val="000000" w:themeColor="text1"/>
          <w:lang w:val="es-CO"/>
          <w:rPrChange w:id="5399" w:author="EUGENIA ARCE LONDONO" w:date="2015-04-29T09:25:00Z">
            <w:rPr>
              <w:rFonts w:ascii="Times New Roman" w:hAnsi="Times New Roman"/>
              <w:color w:val="000000" w:themeColor="text1"/>
              <w:lang w:val="es-CO"/>
            </w:rPr>
          </w:rPrChange>
        </w:rPr>
        <w:pPrChange w:id="5400" w:author="EUGENIA ARCE LONDONO" w:date="2015-04-29T09:25:00Z">
          <w:pPr>
            <w:shd w:val="clear" w:color="auto" w:fill="FFFFFF"/>
            <w:spacing w:after="0"/>
            <w:jc w:val="both"/>
          </w:pPr>
        </w:pPrChange>
      </w:pPr>
      <w:del w:id="5401" w:author="EUGENIA ARCE LONDONO" w:date="2015-04-29T09:25:00Z">
        <w:r w:rsidRPr="00C96B9B">
          <w:rPr>
            <w:rFonts w:ascii="Times New Roman" w:eastAsia="Times New Roman" w:hAnsi="Times New Roman" w:cs="Times New Roman"/>
            <w:color w:val="000000" w:themeColor="text1"/>
            <w:lang w:val="es-CO" w:eastAsia="es-CO"/>
          </w:rPr>
          <w:delText>- </w:delText>
        </w:r>
      </w:del>
      <w:r w:rsidRPr="00186369">
        <w:rPr>
          <w:rFonts w:ascii="Times New Roman" w:hAnsi="Times New Roman"/>
          <w:i/>
          <w:color w:val="000000" w:themeColor="text1"/>
          <w:lang w:val="es-CO"/>
          <w:rPrChange w:id="5402" w:author="EUGENIA ARCE LONDONO" w:date="2015-04-29T09:25:00Z">
            <w:rPr>
              <w:rFonts w:ascii="Times New Roman" w:hAnsi="Times New Roman"/>
              <w:color w:val="000000" w:themeColor="text1"/>
              <w:lang w:val="es-CO"/>
            </w:rPr>
          </w:rPrChange>
        </w:rPr>
        <w:t>Eres un experimentado general que ha participado en algunas campañas africanas de tu país. El gobierno te encarga un informe en el que tengas en cuenta:</w:t>
      </w:r>
    </w:p>
    <w:p w14:paraId="4A67ABC8" w14:textId="77777777" w:rsidR="00D22CC6" w:rsidRPr="00186369" w:rsidRDefault="00D22CC6" w:rsidP="00D22CC6">
      <w:pPr>
        <w:shd w:val="clear" w:color="auto" w:fill="FFFFFF"/>
        <w:spacing w:after="0"/>
        <w:ind w:left="426" w:right="474"/>
        <w:jc w:val="both"/>
        <w:rPr>
          <w:ins w:id="5403" w:author="EUGENIA ARCE LONDONO" w:date="2015-04-29T09:25:00Z"/>
          <w:rFonts w:ascii="Times New Roman" w:eastAsia="Times New Roman" w:hAnsi="Times New Roman" w:cs="Times New Roman"/>
          <w:i/>
          <w:color w:val="000000" w:themeColor="text1"/>
          <w:lang w:val="es-CO" w:eastAsia="es-CO"/>
        </w:rPr>
      </w:pPr>
    </w:p>
    <w:p w14:paraId="0635EEA7"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404" w:author="EUGENIA ARCE LONDONO" w:date="2015-04-29T09:25:00Z">
            <w:rPr>
              <w:rFonts w:ascii="Times New Roman" w:hAnsi="Times New Roman"/>
              <w:color w:val="000000" w:themeColor="text1"/>
              <w:lang w:val="es-CO"/>
            </w:rPr>
          </w:rPrChange>
        </w:rPr>
        <w:pPrChange w:id="5405" w:author="EUGENIA ARCE LONDONO" w:date="2015-04-29T09:25:00Z">
          <w:pPr>
            <w:shd w:val="clear" w:color="auto" w:fill="FFFFFF"/>
            <w:spacing w:after="0"/>
            <w:ind w:left="708"/>
            <w:jc w:val="both"/>
          </w:pPr>
        </w:pPrChange>
      </w:pPr>
      <w:r w:rsidRPr="00186369">
        <w:rPr>
          <w:rFonts w:ascii="Times New Roman" w:hAnsi="Times New Roman"/>
          <w:i/>
          <w:color w:val="000000" w:themeColor="text1"/>
          <w:lang w:val="es-CO"/>
          <w:rPrChange w:id="5406" w:author="EUGENIA ARCE LONDONO" w:date="2015-04-29T09:25:00Z">
            <w:rPr>
              <w:rFonts w:ascii="Times New Roman" w:hAnsi="Times New Roman"/>
              <w:color w:val="000000" w:themeColor="text1"/>
              <w:lang w:val="es-CO"/>
            </w:rPr>
          </w:rPrChange>
        </w:rPr>
        <w:t>- Las zonas más ventajosas que quedan por conquistar.</w:t>
      </w:r>
    </w:p>
    <w:p w14:paraId="5E112BB9" w14:textId="77777777" w:rsidR="00D22CC6" w:rsidRPr="00186369" w:rsidRDefault="00D22CC6">
      <w:pPr>
        <w:shd w:val="clear" w:color="auto" w:fill="FFFFFF"/>
        <w:spacing w:after="0"/>
        <w:ind w:left="426" w:right="474"/>
        <w:jc w:val="both"/>
        <w:rPr>
          <w:rFonts w:ascii="Times New Roman" w:hAnsi="Times New Roman"/>
          <w:i/>
          <w:color w:val="000000" w:themeColor="text1"/>
          <w:lang w:val="es-CO"/>
          <w:rPrChange w:id="5407" w:author="EUGENIA ARCE LONDONO" w:date="2015-04-29T09:25:00Z">
            <w:rPr>
              <w:rFonts w:ascii="Times New Roman" w:hAnsi="Times New Roman"/>
              <w:color w:val="000000" w:themeColor="text1"/>
              <w:lang w:val="es-CO"/>
            </w:rPr>
          </w:rPrChange>
        </w:rPr>
        <w:pPrChange w:id="5408" w:author="EUGENIA ARCE LONDONO" w:date="2015-04-29T09:25:00Z">
          <w:pPr>
            <w:shd w:val="clear" w:color="auto" w:fill="FFFFFF"/>
            <w:spacing w:after="0"/>
            <w:ind w:left="708"/>
            <w:jc w:val="both"/>
          </w:pPr>
        </w:pPrChange>
      </w:pPr>
      <w:r w:rsidRPr="00186369">
        <w:rPr>
          <w:rFonts w:ascii="Times New Roman" w:hAnsi="Times New Roman"/>
          <w:i/>
          <w:color w:val="000000" w:themeColor="text1"/>
          <w:lang w:val="es-CO"/>
          <w:rPrChange w:id="5409" w:author="EUGENIA ARCE LONDONO" w:date="2015-04-29T09:25:00Z">
            <w:rPr>
              <w:rFonts w:ascii="Times New Roman" w:hAnsi="Times New Roman"/>
              <w:color w:val="000000" w:themeColor="text1"/>
              <w:lang w:val="es-CO"/>
            </w:rPr>
          </w:rPrChange>
        </w:rPr>
        <w:t>- Las ventajas en el plano político-militar.</w:t>
      </w:r>
    </w:p>
    <w:p w14:paraId="53C734BE" w14:textId="77777777" w:rsidR="00D22CC6" w:rsidRPr="00C96B9B" w:rsidRDefault="00D22CC6" w:rsidP="00D22CC6">
      <w:pPr>
        <w:shd w:val="clear" w:color="auto" w:fill="FFFFFF"/>
        <w:spacing w:after="0"/>
        <w:ind w:left="708"/>
        <w:jc w:val="both"/>
        <w:rPr>
          <w:rFonts w:ascii="Times New Roman" w:eastAsia="Times New Roman" w:hAnsi="Times New Roman" w:cs="Times New Roman"/>
          <w:color w:val="000000" w:themeColor="text1"/>
          <w:lang w:val="es-CO" w:eastAsia="es-CO"/>
        </w:rPr>
      </w:pPr>
    </w:p>
    <w:p w14:paraId="1C3F4361"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xml:space="preserve">Al finalizar el trabajo, se propone que los </w:t>
      </w:r>
      <w:r w:rsidRPr="00571BC8">
        <w:rPr>
          <w:rFonts w:ascii="Times New Roman" w:eastAsia="Times New Roman" w:hAnsi="Times New Roman" w:cs="Times New Roman"/>
          <w:color w:val="000000" w:themeColor="text1"/>
          <w:lang w:val="es-CO" w:eastAsia="es-CO"/>
        </w:rPr>
        <w:t>estudiantes</w:t>
      </w:r>
      <w:r w:rsidRPr="00C96B9B">
        <w:rPr>
          <w:rFonts w:ascii="Times New Roman" w:eastAsia="Times New Roman" w:hAnsi="Times New Roman" w:cs="Times New Roman"/>
          <w:color w:val="000000" w:themeColor="text1"/>
          <w:lang w:val="es-CO" w:eastAsia="es-CO"/>
        </w:rPr>
        <w:t xml:space="preserve"> realicen una presentación de diapositivas en la que expongan los resultados de su investigación.</w:t>
      </w:r>
    </w:p>
    <w:p w14:paraId="4208985C" w14:textId="77777777" w:rsidR="00D22CC6" w:rsidRPr="00C96B9B"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5EC9DD22"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xml:space="preserve">Una vez se hayan presentado los distintos trabajos, </w:t>
      </w:r>
      <w:del w:id="5410" w:author="EUGENIA ARCE LONDONO" w:date="2015-04-29T09:25:00Z">
        <w:r w:rsidRPr="00C96B9B">
          <w:rPr>
            <w:rFonts w:ascii="Times New Roman" w:eastAsia="Times New Roman" w:hAnsi="Times New Roman" w:cs="Times New Roman"/>
            <w:color w:val="000000" w:themeColor="text1"/>
            <w:lang w:val="es-CO" w:eastAsia="es-CO"/>
          </w:rPr>
          <w:delText>sugerimos</w:delText>
        </w:r>
      </w:del>
      <w:ins w:id="5411" w:author="EUGENIA ARCE LONDONO" w:date="2015-04-29T09:25:00Z">
        <w:r>
          <w:rPr>
            <w:rFonts w:ascii="Times New Roman" w:eastAsia="Times New Roman" w:hAnsi="Times New Roman" w:cs="Times New Roman"/>
            <w:color w:val="000000" w:themeColor="text1"/>
            <w:lang w:val="es-CO" w:eastAsia="es-CO"/>
          </w:rPr>
          <w:t>se recomienda</w:t>
        </w:r>
      </w:ins>
      <w:r>
        <w:rPr>
          <w:rFonts w:ascii="Times New Roman" w:eastAsia="Times New Roman" w:hAnsi="Times New Roman" w:cs="Times New Roman"/>
          <w:color w:val="000000" w:themeColor="text1"/>
          <w:lang w:val="es-CO" w:eastAsia="es-CO"/>
        </w:rPr>
        <w:t xml:space="preserve"> </w:t>
      </w:r>
      <w:r w:rsidRPr="00C96B9B">
        <w:rPr>
          <w:rFonts w:ascii="Times New Roman" w:eastAsia="Times New Roman" w:hAnsi="Times New Roman" w:cs="Times New Roman"/>
          <w:color w:val="000000" w:themeColor="text1"/>
          <w:lang w:val="es-CO" w:eastAsia="es-CO"/>
        </w:rPr>
        <w:t xml:space="preserve">que </w:t>
      </w:r>
      <w:r w:rsidRPr="00571BC8">
        <w:rPr>
          <w:rFonts w:ascii="Times New Roman" w:eastAsia="Times New Roman" w:hAnsi="Times New Roman" w:cs="Times New Roman"/>
          <w:color w:val="000000" w:themeColor="text1"/>
          <w:lang w:val="es-CO" w:eastAsia="es-CO"/>
        </w:rPr>
        <w:t xml:space="preserve">la clase </w:t>
      </w:r>
      <w:r w:rsidRPr="00C96B9B">
        <w:rPr>
          <w:rFonts w:ascii="Times New Roman" w:eastAsia="Times New Roman" w:hAnsi="Times New Roman" w:cs="Times New Roman"/>
          <w:color w:val="000000" w:themeColor="text1"/>
          <w:lang w:val="es-CO" w:eastAsia="es-CO"/>
        </w:rPr>
        <w:t>realic</w:t>
      </w:r>
      <w:r w:rsidRPr="00571BC8">
        <w:rPr>
          <w:rFonts w:ascii="Times New Roman" w:eastAsia="Times New Roman" w:hAnsi="Times New Roman" w:cs="Times New Roman"/>
          <w:color w:val="000000" w:themeColor="text1"/>
          <w:lang w:val="es-CO" w:eastAsia="es-CO"/>
        </w:rPr>
        <w:t xml:space="preserve">e colaborativamente </w:t>
      </w:r>
      <w:r w:rsidRPr="00C96B9B">
        <w:rPr>
          <w:rFonts w:ascii="Times New Roman" w:eastAsia="Times New Roman" w:hAnsi="Times New Roman" w:cs="Times New Roman"/>
          <w:color w:val="000000" w:themeColor="text1"/>
          <w:lang w:val="es-CO" w:eastAsia="es-CO"/>
        </w:rPr>
        <w:t xml:space="preserve">una conclusión en la que se tengan en cuenta las consecuencias que la colonización tuvo para los países europeos. Hecho esto, los </w:t>
      </w:r>
      <w:r w:rsidRPr="00571BC8">
        <w:rPr>
          <w:rFonts w:ascii="Times New Roman" w:eastAsia="Times New Roman" w:hAnsi="Times New Roman" w:cs="Times New Roman"/>
          <w:color w:val="000000" w:themeColor="text1"/>
          <w:lang w:val="es-CO" w:eastAsia="es-CO"/>
        </w:rPr>
        <w:t>estudiantes</w:t>
      </w:r>
      <w:r w:rsidRPr="00C96B9B">
        <w:rPr>
          <w:rFonts w:ascii="Times New Roman" w:eastAsia="Times New Roman" w:hAnsi="Times New Roman" w:cs="Times New Roman"/>
          <w:color w:val="000000" w:themeColor="text1"/>
          <w:lang w:val="es-CO" w:eastAsia="es-CO"/>
        </w:rPr>
        <w:t xml:space="preserve"> tendrán que tratar de enumerar cómo todo aquello que resultó beneficioso para los colonizadores tuvo sus contrapartidas, la mayor parte de ellas negativas, para la población </w:t>
      </w:r>
      <w:r w:rsidRPr="00571BC8">
        <w:rPr>
          <w:rFonts w:ascii="Times New Roman" w:eastAsia="Times New Roman" w:hAnsi="Times New Roman" w:cs="Times New Roman"/>
          <w:color w:val="000000" w:themeColor="text1"/>
          <w:lang w:val="es-CO" w:eastAsia="es-CO"/>
        </w:rPr>
        <w:t>originaria</w:t>
      </w:r>
      <w:ins w:id="5412" w:author="EUGENIA ARCE LONDONO" w:date="2015-04-29T09:25:00Z">
        <w:r>
          <w:rPr>
            <w:rFonts w:ascii="Times New Roman" w:eastAsia="Times New Roman" w:hAnsi="Times New Roman" w:cs="Times New Roman"/>
            <w:color w:val="000000" w:themeColor="text1"/>
            <w:lang w:val="es-CO" w:eastAsia="es-CO"/>
          </w:rPr>
          <w:t xml:space="preserve"> de África</w:t>
        </w:r>
      </w:ins>
      <w:r w:rsidRPr="00C96B9B">
        <w:rPr>
          <w:rFonts w:ascii="Times New Roman" w:eastAsia="Times New Roman" w:hAnsi="Times New Roman" w:cs="Times New Roman"/>
          <w:color w:val="000000" w:themeColor="text1"/>
          <w:lang w:val="es-CO" w:eastAsia="es-CO"/>
        </w:rPr>
        <w:t xml:space="preserve">. </w:t>
      </w:r>
      <w:r w:rsidRPr="00571BC8">
        <w:rPr>
          <w:rFonts w:ascii="Times New Roman" w:eastAsia="Times New Roman" w:hAnsi="Times New Roman" w:cs="Times New Roman"/>
          <w:color w:val="000000" w:themeColor="text1"/>
          <w:lang w:val="es-CO" w:eastAsia="es-CO"/>
        </w:rPr>
        <w:t>P</w:t>
      </w:r>
      <w:r w:rsidRPr="00C96B9B">
        <w:rPr>
          <w:rFonts w:ascii="Times New Roman" w:eastAsia="Times New Roman" w:hAnsi="Times New Roman" w:cs="Times New Roman"/>
          <w:color w:val="000000" w:themeColor="text1"/>
          <w:lang w:val="es-CO" w:eastAsia="es-CO"/>
        </w:rPr>
        <w:t xml:space="preserve">ara guiar </w:t>
      </w:r>
      <w:r w:rsidRPr="00571BC8">
        <w:rPr>
          <w:rFonts w:ascii="Times New Roman" w:eastAsia="Times New Roman" w:hAnsi="Times New Roman" w:cs="Times New Roman"/>
          <w:color w:val="000000" w:themeColor="text1"/>
          <w:lang w:val="es-CO" w:eastAsia="es-CO"/>
        </w:rPr>
        <w:t>la reflexión de los estudiantes se pueden plantear las siguientes</w:t>
      </w:r>
      <w:r w:rsidRPr="00C96B9B">
        <w:rPr>
          <w:rFonts w:ascii="Times New Roman" w:eastAsia="Times New Roman" w:hAnsi="Times New Roman" w:cs="Times New Roman"/>
          <w:color w:val="000000" w:themeColor="text1"/>
          <w:lang w:val="es-CO" w:eastAsia="es-CO"/>
        </w:rPr>
        <w:t xml:space="preserve"> preguntas</w:t>
      </w:r>
      <w:r w:rsidRPr="00571BC8">
        <w:rPr>
          <w:rFonts w:ascii="Times New Roman" w:eastAsia="Times New Roman" w:hAnsi="Times New Roman" w:cs="Times New Roman"/>
          <w:color w:val="000000" w:themeColor="text1"/>
          <w:lang w:val="es-CO" w:eastAsia="es-CO"/>
        </w:rPr>
        <w:t>:</w:t>
      </w:r>
    </w:p>
    <w:p w14:paraId="013547C8" w14:textId="77777777" w:rsidR="00D22CC6" w:rsidRPr="00C96B9B"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740F82BE" w14:textId="77777777" w:rsidR="00D22CC6" w:rsidRPr="00A00A60" w:rsidRDefault="00D22CC6">
      <w:pPr>
        <w:numPr>
          <w:ilvl w:val="1"/>
          <w:numId w:val="46"/>
        </w:numPr>
        <w:shd w:val="clear" w:color="auto" w:fill="FFFFFF"/>
        <w:spacing w:after="0"/>
        <w:ind w:left="426"/>
        <w:contextualSpacing/>
        <w:jc w:val="both"/>
        <w:rPr>
          <w:rFonts w:ascii="Times New Roman" w:eastAsia="Times New Roman" w:hAnsi="Times New Roman" w:cs="Times New Roman"/>
          <w:color w:val="000000" w:themeColor="text1"/>
          <w:lang w:val="es-CO" w:eastAsia="es-CO"/>
        </w:rPr>
        <w:pPrChange w:id="5413" w:author="EUGENIA ARCE LONDONO" w:date="2015-04-29T09:25:00Z">
          <w:pPr>
            <w:shd w:val="clear" w:color="auto" w:fill="FFFFFF"/>
            <w:spacing w:after="0"/>
            <w:jc w:val="both"/>
          </w:pPr>
        </w:pPrChange>
      </w:pPr>
      <w:del w:id="5414"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sidRPr="00A00A60">
        <w:rPr>
          <w:rFonts w:ascii="Times New Roman" w:eastAsia="Times New Roman" w:hAnsi="Times New Roman" w:cs="Times New Roman"/>
          <w:color w:val="000000" w:themeColor="text1"/>
          <w:lang w:val="es-CO" w:eastAsia="es-CO"/>
        </w:rPr>
        <w:t>¿Cómo pudo afectar a las comunidades autóctonas la llegada de población europea a África?</w:t>
      </w:r>
    </w:p>
    <w:p w14:paraId="1217B0FB" w14:textId="77777777" w:rsidR="00D22CC6" w:rsidRPr="00A00A60" w:rsidRDefault="00D22CC6">
      <w:pPr>
        <w:numPr>
          <w:ilvl w:val="1"/>
          <w:numId w:val="46"/>
        </w:numPr>
        <w:shd w:val="clear" w:color="auto" w:fill="FFFFFF"/>
        <w:spacing w:after="0"/>
        <w:ind w:left="426"/>
        <w:contextualSpacing/>
        <w:jc w:val="both"/>
        <w:rPr>
          <w:rFonts w:ascii="Times New Roman" w:eastAsia="Times New Roman" w:hAnsi="Times New Roman" w:cs="Times New Roman"/>
          <w:color w:val="000000" w:themeColor="text1"/>
          <w:lang w:val="es-CO" w:eastAsia="es-CO"/>
        </w:rPr>
        <w:pPrChange w:id="5415" w:author="EUGENIA ARCE LONDONO" w:date="2015-04-29T09:25:00Z">
          <w:pPr>
            <w:shd w:val="clear" w:color="auto" w:fill="FFFFFF"/>
            <w:spacing w:after="0"/>
            <w:jc w:val="both"/>
          </w:pPr>
        </w:pPrChange>
      </w:pPr>
      <w:del w:id="5416"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sidRPr="00A00A60">
        <w:rPr>
          <w:rFonts w:ascii="Times New Roman" w:eastAsia="Times New Roman" w:hAnsi="Times New Roman" w:cs="Times New Roman"/>
          <w:color w:val="000000" w:themeColor="text1"/>
          <w:lang w:val="es-CO" w:eastAsia="es-CO"/>
        </w:rPr>
        <w:t xml:space="preserve">¿Cuáles eran los atractivos que África ofrecía a las potencias coloniales? </w:t>
      </w:r>
      <w:moveFromRangeStart w:id="5417" w:author="EUGENIA ARCE LONDONO" w:date="2015-04-29T09:25:00Z" w:name="move418062836"/>
      <w:moveFrom w:id="5418" w:author="EUGENIA ARCE LONDONO" w:date="2015-04-29T09:25:00Z">
        <w:r w:rsidRPr="00A00A60">
          <w:rPr>
            <w:rFonts w:ascii="Times New Roman" w:eastAsia="Times New Roman" w:hAnsi="Times New Roman" w:cs="Times New Roman"/>
            <w:color w:val="000000" w:themeColor="text1"/>
            <w:lang w:val="es-CO" w:eastAsia="es-CO"/>
          </w:rPr>
          <w:t>¿Cómo perjudicaba aquello al desarrollo del continente?</w:t>
        </w:r>
      </w:moveFrom>
      <w:moveFromRangeEnd w:id="5417"/>
    </w:p>
    <w:p w14:paraId="31ED593D" w14:textId="77777777" w:rsidR="00D22CC6" w:rsidRPr="00A00A60" w:rsidRDefault="00D22CC6">
      <w:pPr>
        <w:numPr>
          <w:ilvl w:val="1"/>
          <w:numId w:val="46"/>
        </w:numPr>
        <w:shd w:val="clear" w:color="auto" w:fill="FFFFFF"/>
        <w:spacing w:after="0"/>
        <w:ind w:left="426"/>
        <w:contextualSpacing/>
        <w:jc w:val="both"/>
        <w:rPr>
          <w:rFonts w:ascii="Times New Roman" w:eastAsia="Times New Roman" w:hAnsi="Times New Roman" w:cs="Times New Roman"/>
          <w:color w:val="000000" w:themeColor="text1"/>
          <w:lang w:val="es-CO" w:eastAsia="es-CO"/>
        </w:rPr>
        <w:pPrChange w:id="5419" w:author="EUGENIA ARCE LONDONO" w:date="2015-04-29T09:25:00Z">
          <w:pPr>
            <w:shd w:val="clear" w:color="auto" w:fill="FFFFFF"/>
            <w:spacing w:after="0"/>
            <w:jc w:val="both"/>
          </w:pPr>
        </w:pPrChange>
      </w:pPr>
      <w:del w:id="5420"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r w:rsidRPr="00A00A60">
        <w:rPr>
          <w:rFonts w:ascii="Times New Roman" w:eastAsia="Times New Roman" w:hAnsi="Times New Roman" w:cs="Times New Roman"/>
          <w:color w:val="000000" w:themeColor="text1"/>
          <w:lang w:val="es-CO" w:eastAsia="es-CO"/>
        </w:rPr>
        <w:t>¿Cuáles crees que son las consecuencias económicas que la colonización</w:t>
      </w:r>
      <w:del w:id="5421" w:author="TOSHIBA" w:date="2015-10-28T12:19:00Z">
        <w:r w:rsidRPr="00A00A60" w:rsidDel="00225EC7">
          <w:rPr>
            <w:rFonts w:ascii="Times New Roman" w:eastAsia="Times New Roman" w:hAnsi="Times New Roman" w:cs="Times New Roman"/>
            <w:color w:val="000000" w:themeColor="text1"/>
            <w:lang w:val="es-CO" w:eastAsia="es-CO"/>
          </w:rPr>
          <w:delText xml:space="preserve">  </w:delText>
        </w:r>
      </w:del>
      <w:ins w:id="5422" w:author="TOSHIBA" w:date="2015-10-28T12:19:00Z">
        <w:r w:rsidR="00225EC7">
          <w:rPr>
            <w:rFonts w:ascii="Times New Roman" w:eastAsia="Times New Roman" w:hAnsi="Times New Roman" w:cs="Times New Roman"/>
            <w:color w:val="000000" w:themeColor="text1"/>
            <w:lang w:val="es-CO" w:eastAsia="es-CO"/>
          </w:rPr>
          <w:t xml:space="preserve"> </w:t>
        </w:r>
      </w:ins>
      <w:r w:rsidRPr="00A00A60">
        <w:rPr>
          <w:rFonts w:ascii="Times New Roman" w:eastAsia="Times New Roman" w:hAnsi="Times New Roman" w:cs="Times New Roman"/>
          <w:color w:val="000000" w:themeColor="text1"/>
          <w:lang w:val="es-CO" w:eastAsia="es-CO"/>
        </w:rPr>
        <w:t>e</w:t>
      </w:r>
      <w:r>
        <w:rPr>
          <w:rFonts w:ascii="Times New Roman" w:eastAsia="Times New Roman" w:hAnsi="Times New Roman" w:cs="Times New Roman"/>
          <w:color w:val="000000" w:themeColor="text1"/>
          <w:lang w:val="es-CO" w:eastAsia="es-CO"/>
        </w:rPr>
        <w:t xml:space="preserve">uropea trae para el continente </w:t>
      </w:r>
      <w:del w:id="5423" w:author="EUGENIA ARCE LONDONO" w:date="2015-04-29T09:25:00Z">
        <w:r w:rsidRPr="00571BC8">
          <w:rPr>
            <w:rFonts w:ascii="Times New Roman" w:eastAsia="Times New Roman" w:hAnsi="Times New Roman" w:cs="Times New Roman"/>
            <w:color w:val="000000" w:themeColor="text1"/>
            <w:lang w:val="es-CO" w:eastAsia="es-CO"/>
          </w:rPr>
          <w:delText>Africano</w:delText>
        </w:r>
      </w:del>
      <w:ins w:id="5424" w:author="EUGENIA ARCE LONDONO" w:date="2015-04-29T09:25:00Z">
        <w:r>
          <w:rPr>
            <w:rFonts w:ascii="Times New Roman" w:eastAsia="Times New Roman" w:hAnsi="Times New Roman" w:cs="Times New Roman"/>
            <w:color w:val="000000" w:themeColor="text1"/>
            <w:lang w:val="es-CO" w:eastAsia="es-CO"/>
          </w:rPr>
          <w:t>a</w:t>
        </w:r>
        <w:r w:rsidRPr="00A00A60">
          <w:rPr>
            <w:rFonts w:ascii="Times New Roman" w:eastAsia="Times New Roman" w:hAnsi="Times New Roman" w:cs="Times New Roman"/>
            <w:color w:val="000000" w:themeColor="text1"/>
            <w:lang w:val="es-CO" w:eastAsia="es-CO"/>
          </w:rPr>
          <w:t>fricano</w:t>
        </w:r>
      </w:ins>
      <w:r w:rsidRPr="00A00A60">
        <w:rPr>
          <w:rFonts w:ascii="Times New Roman" w:eastAsia="Times New Roman" w:hAnsi="Times New Roman" w:cs="Times New Roman"/>
          <w:color w:val="000000" w:themeColor="text1"/>
          <w:lang w:val="es-CO" w:eastAsia="es-CO"/>
        </w:rPr>
        <w:t>?</w:t>
      </w:r>
    </w:p>
    <w:p w14:paraId="79853AA5" w14:textId="77777777" w:rsidR="00D22CC6" w:rsidRDefault="00D22CC6" w:rsidP="00D22CC6">
      <w:pPr>
        <w:pStyle w:val="Prrafodelista"/>
        <w:numPr>
          <w:ilvl w:val="1"/>
          <w:numId w:val="46"/>
        </w:numPr>
        <w:shd w:val="clear" w:color="auto" w:fill="FFFFFF"/>
        <w:spacing w:after="0"/>
        <w:ind w:left="426"/>
        <w:jc w:val="both"/>
        <w:rPr>
          <w:ins w:id="5425" w:author="EUGENIA ARCE LONDONO" w:date="2015-04-29T09:25:00Z"/>
          <w:rFonts w:ascii="Times New Roman" w:eastAsia="Times New Roman" w:hAnsi="Times New Roman" w:cs="Times New Roman"/>
          <w:color w:val="000000" w:themeColor="text1"/>
          <w:lang w:val="es-CO" w:eastAsia="es-CO"/>
        </w:rPr>
      </w:pPr>
      <w:moveToRangeStart w:id="5426" w:author="EUGENIA ARCE LONDONO" w:date="2015-04-29T09:25:00Z" w:name="move418062836"/>
      <w:moveTo w:id="5427" w:author="EUGENIA ARCE LONDONO" w:date="2015-04-29T09:25:00Z">
        <w:r w:rsidRPr="00A00A60">
          <w:rPr>
            <w:rFonts w:ascii="Times New Roman" w:eastAsia="Times New Roman" w:hAnsi="Times New Roman" w:cs="Times New Roman"/>
            <w:color w:val="000000" w:themeColor="text1"/>
            <w:lang w:val="es-CO" w:eastAsia="es-CO"/>
          </w:rPr>
          <w:t>¿Cómo perjudicaba aquello al desarrollo del continente?</w:t>
        </w:r>
      </w:moveTo>
      <w:moveToRangeEnd w:id="5426"/>
      <w:del w:id="5428" w:author="EUGENIA ARCE LONDONO" w:date="2015-04-29T09:25:00Z">
        <w:r w:rsidRPr="00C96B9B">
          <w:rPr>
            <w:rFonts w:ascii="Times New Roman" w:eastAsia="Times New Roman" w:hAnsi="Times New Roman" w:cs="Times New Roman"/>
            <w:color w:val="000000" w:themeColor="text1"/>
            <w:lang w:val="es-CO" w:eastAsia="es-CO"/>
          </w:rPr>
          <w:delText xml:space="preserve">- </w:delText>
        </w:r>
      </w:del>
    </w:p>
    <w:p w14:paraId="0727C2B5" w14:textId="77777777" w:rsidR="00D22CC6" w:rsidRPr="00A00A60" w:rsidRDefault="00D22CC6">
      <w:pPr>
        <w:numPr>
          <w:ilvl w:val="1"/>
          <w:numId w:val="46"/>
        </w:numPr>
        <w:shd w:val="clear" w:color="auto" w:fill="FFFFFF"/>
        <w:spacing w:after="0"/>
        <w:ind w:left="426"/>
        <w:contextualSpacing/>
        <w:jc w:val="both"/>
        <w:rPr>
          <w:rFonts w:ascii="Times New Roman" w:eastAsia="Times New Roman" w:hAnsi="Times New Roman" w:cs="Times New Roman"/>
          <w:color w:val="000000" w:themeColor="text1"/>
          <w:lang w:val="es-CO" w:eastAsia="es-CO"/>
        </w:rPr>
        <w:pPrChange w:id="5429" w:author="EUGENIA ARCE LONDONO" w:date="2015-04-29T09:25:00Z">
          <w:pPr>
            <w:shd w:val="clear" w:color="auto" w:fill="FFFFFF"/>
            <w:spacing w:after="0"/>
            <w:jc w:val="both"/>
          </w:pPr>
        </w:pPrChange>
      </w:pPr>
      <w:r w:rsidRPr="00A00A60">
        <w:rPr>
          <w:rFonts w:ascii="Times New Roman" w:eastAsia="Times New Roman" w:hAnsi="Times New Roman" w:cs="Times New Roman"/>
          <w:color w:val="000000" w:themeColor="text1"/>
          <w:lang w:val="es-CO" w:eastAsia="es-CO"/>
        </w:rPr>
        <w:t xml:space="preserve">¿Cuál crees que es la influencia de la colonización en </w:t>
      </w:r>
      <w:del w:id="5430" w:author="EUGENIA ARCE LONDONO" w:date="2015-04-29T09:25:00Z">
        <w:r w:rsidRPr="00571BC8">
          <w:rPr>
            <w:rFonts w:ascii="Times New Roman" w:eastAsia="Times New Roman" w:hAnsi="Times New Roman" w:cs="Times New Roman"/>
            <w:color w:val="000000" w:themeColor="text1"/>
            <w:lang w:val="es-CO" w:eastAsia="es-CO"/>
          </w:rPr>
          <w:delText>lo</w:delText>
        </w:r>
      </w:del>
      <w:ins w:id="5431" w:author="EUGENIA ARCE LONDONO" w:date="2015-04-29T09:25:00Z">
        <w:r w:rsidRPr="00A00A60">
          <w:rPr>
            <w:rFonts w:ascii="Times New Roman" w:eastAsia="Times New Roman" w:hAnsi="Times New Roman" w:cs="Times New Roman"/>
            <w:color w:val="000000" w:themeColor="text1"/>
            <w:lang w:val="es-CO" w:eastAsia="es-CO"/>
          </w:rPr>
          <w:t>lo</w:t>
        </w:r>
        <w:r>
          <w:rPr>
            <w:rFonts w:ascii="Times New Roman" w:eastAsia="Times New Roman" w:hAnsi="Times New Roman" w:cs="Times New Roman"/>
            <w:color w:val="000000" w:themeColor="text1"/>
            <w:lang w:val="es-CO" w:eastAsia="es-CO"/>
          </w:rPr>
          <w:t>s</w:t>
        </w:r>
      </w:ins>
      <w:r w:rsidRPr="00A00A60">
        <w:rPr>
          <w:rFonts w:ascii="Times New Roman" w:eastAsia="Times New Roman" w:hAnsi="Times New Roman" w:cs="Times New Roman"/>
          <w:color w:val="000000" w:themeColor="text1"/>
          <w:lang w:val="es-CO" w:eastAsia="es-CO"/>
        </w:rPr>
        <w:t xml:space="preserve"> actuales conflictos que se </w:t>
      </w:r>
      <w:del w:id="5432" w:author="EUGENIA ARCE LONDONO" w:date="2015-04-29T09:25:00Z">
        <w:r w:rsidRPr="00571BC8">
          <w:rPr>
            <w:rFonts w:ascii="Times New Roman" w:eastAsia="Times New Roman" w:hAnsi="Times New Roman" w:cs="Times New Roman"/>
            <w:color w:val="000000" w:themeColor="text1"/>
            <w:lang w:val="es-CO" w:eastAsia="es-CO"/>
          </w:rPr>
          <w:delText>vive</w:delText>
        </w:r>
      </w:del>
      <w:ins w:id="5433" w:author="EUGENIA ARCE LONDONO" w:date="2015-04-29T09:25:00Z">
        <w:r w:rsidRPr="00A00A60">
          <w:rPr>
            <w:rFonts w:ascii="Times New Roman" w:eastAsia="Times New Roman" w:hAnsi="Times New Roman" w:cs="Times New Roman"/>
            <w:color w:val="000000" w:themeColor="text1"/>
            <w:lang w:val="es-CO" w:eastAsia="es-CO"/>
          </w:rPr>
          <w:t>vive</w:t>
        </w:r>
        <w:r>
          <w:rPr>
            <w:rFonts w:ascii="Times New Roman" w:eastAsia="Times New Roman" w:hAnsi="Times New Roman" w:cs="Times New Roman"/>
            <w:color w:val="000000" w:themeColor="text1"/>
            <w:lang w:val="es-CO" w:eastAsia="es-CO"/>
          </w:rPr>
          <w:t>n</w:t>
        </w:r>
      </w:ins>
      <w:r w:rsidRPr="00A00A60">
        <w:rPr>
          <w:rFonts w:ascii="Times New Roman" w:eastAsia="Times New Roman" w:hAnsi="Times New Roman" w:cs="Times New Roman"/>
          <w:color w:val="000000" w:themeColor="text1"/>
          <w:lang w:val="es-CO" w:eastAsia="es-CO"/>
        </w:rPr>
        <w:t xml:space="preserve"> </w:t>
      </w:r>
      <w:ins w:id="5434" w:author="TOSHIBA" w:date="2015-10-31T11:11:00Z">
        <w:r w:rsidR="007F1805">
          <w:rPr>
            <w:rFonts w:ascii="Times New Roman" w:eastAsia="Times New Roman" w:hAnsi="Times New Roman" w:cs="Times New Roman"/>
            <w:color w:val="000000" w:themeColor="text1"/>
            <w:lang w:val="es-CO" w:eastAsia="es-CO"/>
          </w:rPr>
          <w:t xml:space="preserve">en el </w:t>
        </w:r>
      </w:ins>
      <w:del w:id="5435" w:author="TOSHIBA" w:date="2015-10-31T11:11:00Z">
        <w:r w:rsidRPr="00A00A60" w:rsidDel="007F1805">
          <w:rPr>
            <w:rFonts w:ascii="Times New Roman" w:eastAsia="Times New Roman" w:hAnsi="Times New Roman" w:cs="Times New Roman"/>
            <w:color w:val="000000" w:themeColor="text1"/>
            <w:lang w:val="es-CO" w:eastAsia="es-CO"/>
          </w:rPr>
          <w:delText xml:space="preserve">al interior del </w:delText>
        </w:r>
      </w:del>
      <w:r w:rsidRPr="00A00A60">
        <w:rPr>
          <w:rFonts w:ascii="Times New Roman" w:eastAsia="Times New Roman" w:hAnsi="Times New Roman" w:cs="Times New Roman"/>
          <w:color w:val="000000" w:themeColor="text1"/>
          <w:lang w:val="es-CO" w:eastAsia="es-CO"/>
        </w:rPr>
        <w:t>continent</w:t>
      </w:r>
      <w:r>
        <w:rPr>
          <w:rFonts w:ascii="Times New Roman" w:eastAsia="Times New Roman" w:hAnsi="Times New Roman" w:cs="Times New Roman"/>
          <w:color w:val="000000" w:themeColor="text1"/>
          <w:lang w:val="es-CO" w:eastAsia="es-CO"/>
        </w:rPr>
        <w:t xml:space="preserve">e </w:t>
      </w:r>
      <w:del w:id="5436" w:author="EUGENIA ARCE LONDONO" w:date="2015-04-29T09:25:00Z">
        <w:r w:rsidRPr="00571BC8">
          <w:rPr>
            <w:rFonts w:ascii="Times New Roman" w:eastAsia="Times New Roman" w:hAnsi="Times New Roman" w:cs="Times New Roman"/>
            <w:color w:val="000000" w:themeColor="text1"/>
            <w:lang w:val="es-CO" w:eastAsia="es-CO"/>
          </w:rPr>
          <w:delText>Europeo</w:delText>
        </w:r>
      </w:del>
      <w:ins w:id="5437" w:author="EUGENIA ARCE LONDONO" w:date="2015-04-29T09:25:00Z">
        <w:r>
          <w:rPr>
            <w:rFonts w:ascii="Times New Roman" w:eastAsia="Times New Roman" w:hAnsi="Times New Roman" w:cs="Times New Roman"/>
            <w:color w:val="000000" w:themeColor="text1"/>
            <w:lang w:val="es-CO" w:eastAsia="es-CO"/>
          </w:rPr>
          <w:t>e</w:t>
        </w:r>
        <w:r w:rsidRPr="00A00A60">
          <w:rPr>
            <w:rFonts w:ascii="Times New Roman" w:eastAsia="Times New Roman" w:hAnsi="Times New Roman" w:cs="Times New Roman"/>
            <w:color w:val="000000" w:themeColor="text1"/>
            <w:lang w:val="es-CO" w:eastAsia="es-CO"/>
          </w:rPr>
          <w:t>uropeo</w:t>
        </w:r>
      </w:ins>
      <w:r w:rsidRPr="00A00A60">
        <w:rPr>
          <w:rFonts w:ascii="Times New Roman" w:eastAsia="Times New Roman" w:hAnsi="Times New Roman" w:cs="Times New Roman"/>
          <w:color w:val="000000" w:themeColor="text1"/>
          <w:lang w:val="es-CO" w:eastAsia="es-CO"/>
        </w:rPr>
        <w:t xml:space="preserve">? </w:t>
      </w:r>
    </w:p>
    <w:p w14:paraId="1B65497C" w14:textId="77777777" w:rsidR="00D22CC6" w:rsidRPr="00571BC8" w:rsidRDefault="00D22CC6" w:rsidP="00D22CC6">
      <w:pPr>
        <w:shd w:val="clear" w:color="auto" w:fill="FFFFFF"/>
        <w:spacing w:after="0"/>
        <w:jc w:val="both"/>
        <w:rPr>
          <w:ins w:id="5438" w:author="EUGENIA ARCE LONDONO" w:date="2015-04-29T09:25:00Z"/>
          <w:rFonts w:ascii="Times New Roman" w:eastAsia="Times New Roman" w:hAnsi="Times New Roman" w:cs="Times New Roman"/>
          <w:b/>
          <w:color w:val="000000" w:themeColor="text1"/>
          <w:lang w:val="es-CO" w:eastAsia="es-CO"/>
        </w:rPr>
      </w:pPr>
    </w:p>
    <w:p w14:paraId="17C0E893" w14:textId="77777777" w:rsidR="00D22CC6" w:rsidRDefault="00D22CC6" w:rsidP="00D22CC6">
      <w:pPr>
        <w:shd w:val="clear" w:color="auto" w:fill="FFFFFF"/>
        <w:spacing w:after="0"/>
        <w:jc w:val="both"/>
        <w:rPr>
          <w:ins w:id="5439" w:author="EUGENIA ARCE LONDONO" w:date="2015-04-29T09:25:00Z"/>
          <w:rFonts w:ascii="Times New Roman" w:eastAsia="Times New Roman" w:hAnsi="Times New Roman" w:cs="Times New Roman"/>
          <w:b/>
          <w:color w:val="000000" w:themeColor="text1"/>
          <w:lang w:val="es-CO" w:eastAsia="es-CO"/>
        </w:rPr>
      </w:pPr>
    </w:p>
    <w:p w14:paraId="5EA710AA" w14:textId="77777777" w:rsidR="00D22CC6" w:rsidRDefault="00D22CC6" w:rsidP="00D22CC6">
      <w:pPr>
        <w:shd w:val="clear" w:color="auto" w:fill="FFFFFF"/>
        <w:spacing w:after="0"/>
        <w:jc w:val="both"/>
        <w:rPr>
          <w:ins w:id="5440" w:author="EUGENIA ARCE LONDONO" w:date="2015-04-29T09:25:00Z"/>
          <w:rFonts w:ascii="Times New Roman" w:eastAsia="Times New Roman" w:hAnsi="Times New Roman" w:cs="Times New Roman"/>
          <w:b/>
          <w:color w:val="000000" w:themeColor="text1"/>
          <w:lang w:val="es-CO" w:eastAsia="es-CO"/>
        </w:rPr>
      </w:pPr>
    </w:p>
    <w:p w14:paraId="4A372B9D" w14:textId="77777777" w:rsidR="00D22CC6" w:rsidRDefault="00D22CC6" w:rsidP="00D22CC6">
      <w:pPr>
        <w:shd w:val="clear" w:color="auto" w:fill="FFFFFF"/>
        <w:spacing w:after="0"/>
        <w:jc w:val="both"/>
        <w:rPr>
          <w:rFonts w:ascii="Times New Roman" w:eastAsia="Times New Roman" w:hAnsi="Times New Roman" w:cs="Times New Roman"/>
          <w:b/>
          <w:color w:val="000000" w:themeColor="text1"/>
          <w:lang w:val="es-CO" w:eastAsia="es-CO"/>
        </w:rPr>
      </w:pPr>
    </w:p>
    <w:p w14:paraId="4191086B" w14:textId="77777777" w:rsidR="00D22CC6" w:rsidRPr="00571BC8" w:rsidRDefault="00D22CC6" w:rsidP="00D22CC6">
      <w:pPr>
        <w:shd w:val="clear" w:color="auto" w:fill="FFFFFF"/>
        <w:spacing w:after="0"/>
        <w:jc w:val="both"/>
        <w:rPr>
          <w:rFonts w:ascii="Times New Roman" w:eastAsia="Times New Roman" w:hAnsi="Times New Roman" w:cs="Times New Roman"/>
          <w:b/>
          <w:color w:val="000000" w:themeColor="text1"/>
          <w:lang w:val="es-CO" w:eastAsia="es-CO"/>
        </w:rPr>
      </w:pPr>
      <w:r w:rsidRPr="00571BC8">
        <w:rPr>
          <w:rFonts w:ascii="Times New Roman" w:eastAsia="Times New Roman" w:hAnsi="Times New Roman" w:cs="Times New Roman"/>
          <w:b/>
          <w:color w:val="000000" w:themeColor="text1"/>
          <w:lang w:val="es-CO" w:eastAsia="es-CO"/>
        </w:rPr>
        <w:t>CS_07_07_CO_REC160</w:t>
      </w:r>
    </w:p>
    <w:p w14:paraId="73FCB74D" w14:textId="77777777" w:rsidR="00D22CC6" w:rsidRDefault="00D22CC6" w:rsidP="00D22CC6">
      <w:pPr>
        <w:spacing w:after="0"/>
        <w:jc w:val="both"/>
        <w:rPr>
          <w:ins w:id="5441" w:author="EUGENIA ARCE LONDONO" w:date="2015-04-29T09:25:00Z"/>
          <w:rFonts w:ascii="Times New Roman" w:hAnsi="Times New Roman" w:cs="Times New Roman"/>
          <w:b/>
          <w:color w:val="000000" w:themeColor="text1"/>
        </w:rPr>
      </w:pPr>
    </w:p>
    <w:p w14:paraId="4110FB49"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4384F22A" w14:textId="77777777" w:rsidR="00D22CC6" w:rsidRPr="00571BC8" w:rsidRDefault="00D22CC6" w:rsidP="00D22CC6">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Sitúa en el mapa algunos Estados de África</w:t>
      </w:r>
    </w:p>
    <w:p w14:paraId="5E4B1C82" w14:textId="77777777" w:rsidR="00D22CC6" w:rsidRPr="00571BC8" w:rsidRDefault="00D22CC6" w:rsidP="00D22CC6">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Pr>
          <w:rFonts w:ascii="Times New Roman" w:eastAsia="Times New Roman" w:hAnsi="Times New Roman"/>
          <w:color w:val="000000" w:themeColor="text1"/>
          <w:sz w:val="24"/>
          <w:szCs w:val="24"/>
          <w:lang w:val="es-CO" w:eastAsia="es-CO"/>
        </w:rPr>
        <w:t xml:space="preserve"> </w:t>
      </w:r>
      <w:r w:rsidRPr="00571BC8">
        <w:rPr>
          <w:rFonts w:ascii="Times New Roman" w:eastAsia="Times New Roman" w:hAnsi="Times New Roman"/>
          <w:color w:val="000000" w:themeColor="text1"/>
          <w:sz w:val="24"/>
          <w:szCs w:val="24"/>
          <w:lang w:val="es-CO" w:eastAsia="es-CO"/>
        </w:rPr>
        <w:t>Interactivo para ubicar sobre el mapa de África algunos de sus Estados</w:t>
      </w:r>
    </w:p>
    <w:p w14:paraId="02918C9C" w14:textId="77777777" w:rsidR="00D22CC6" w:rsidRPr="00571BC8" w:rsidRDefault="00D22CC6" w:rsidP="00D22CC6">
      <w:pPr>
        <w:pStyle w:val="NormalWeb"/>
        <w:shd w:val="clear" w:color="auto" w:fill="FFFFFF"/>
        <w:spacing w:before="2" w:after="2"/>
        <w:jc w:val="both"/>
        <w:rPr>
          <w:rFonts w:ascii="Times New Roman" w:hAnsi="Times New Roman"/>
          <w:color w:val="000000" w:themeColor="text1"/>
          <w:sz w:val="24"/>
          <w:szCs w:val="24"/>
        </w:rPr>
      </w:pPr>
      <w:del w:id="5442" w:author="EUGENIA ARCE LONDONO" w:date="2015-04-29T09:25:00Z">
        <w:r w:rsidRPr="00571BC8">
          <w:rPr>
            <w:rFonts w:ascii="Times New Roman" w:hAnsi="Times New Roman"/>
            <w:b/>
            <w:color w:val="000000" w:themeColor="text1"/>
            <w:sz w:val="24"/>
            <w:szCs w:val="24"/>
          </w:rPr>
          <w:delText>Temporización</w:delText>
        </w:r>
      </w:del>
      <w:ins w:id="5443" w:author="EUGENIA ARCE LONDONO" w:date="2015-04-29T09:25:00Z">
        <w:r>
          <w:rPr>
            <w:rFonts w:ascii="Times New Roman" w:hAnsi="Times New Roman"/>
            <w:b/>
            <w:color w:val="000000" w:themeColor="text1"/>
            <w:sz w:val="24"/>
            <w:szCs w:val="24"/>
          </w:rPr>
          <w:t>Dur</w:t>
        </w:r>
        <w:r w:rsidRPr="00571BC8">
          <w:rPr>
            <w:rFonts w:ascii="Times New Roman" w:hAnsi="Times New Roman"/>
            <w:b/>
            <w:color w:val="000000" w:themeColor="text1"/>
            <w:sz w:val="24"/>
            <w:szCs w:val="24"/>
          </w:rPr>
          <w:t>ación</w:t>
        </w:r>
      </w:ins>
      <w:r w:rsidRPr="00571BC8">
        <w:rPr>
          <w:rFonts w:ascii="Times New Roman" w:hAnsi="Times New Roman"/>
          <w:b/>
          <w:color w:val="000000" w:themeColor="text1"/>
          <w:sz w:val="24"/>
          <w:szCs w:val="24"/>
        </w:rPr>
        <w:t xml:space="preserve">: </w:t>
      </w:r>
      <w:r>
        <w:rPr>
          <w:rFonts w:ascii="Times New Roman" w:hAnsi="Times New Roman"/>
          <w:color w:val="000000" w:themeColor="text1"/>
          <w:sz w:val="24"/>
          <w:szCs w:val="24"/>
        </w:rPr>
        <w:t>1</w:t>
      </w:r>
      <w:r w:rsidRPr="00571BC8">
        <w:rPr>
          <w:rFonts w:ascii="Times New Roman" w:hAnsi="Times New Roman"/>
          <w:color w:val="000000" w:themeColor="text1"/>
          <w:sz w:val="24"/>
          <w:szCs w:val="24"/>
        </w:rPr>
        <w:t>0 minutos</w:t>
      </w:r>
    </w:p>
    <w:p w14:paraId="24CBE6EF"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3D672363"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lastRenderedPageBreak/>
        <w:t xml:space="preserve">Competencia: </w:t>
      </w:r>
      <w:r w:rsidRPr="00571BC8">
        <w:rPr>
          <w:rFonts w:ascii="Times New Roman" w:hAnsi="Times New Roman" w:cs="Times New Roman"/>
          <w:color w:val="000000" w:themeColor="text1"/>
        </w:rPr>
        <w:t>Competencia en el conocimiento y la interacción con el mundo físico</w:t>
      </w:r>
    </w:p>
    <w:p w14:paraId="38C55F29" w14:textId="77777777" w:rsidR="00D22CC6" w:rsidRPr="00571BC8" w:rsidRDefault="00D22CC6" w:rsidP="00D22CC6">
      <w:pPr>
        <w:spacing w:after="0"/>
        <w:jc w:val="both"/>
        <w:rPr>
          <w:rFonts w:ascii="Times New Roman" w:hAnsi="Times New Roman" w:cs="Times New Roman"/>
          <w:b/>
          <w:color w:val="000000" w:themeColor="text1"/>
        </w:rPr>
      </w:pPr>
    </w:p>
    <w:p w14:paraId="06E08BB4"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6F5C29C4" w14:textId="77777777" w:rsidR="00D22CC6" w:rsidRPr="00571BC8" w:rsidRDefault="00D22CC6" w:rsidP="00D22CC6">
      <w:pPr>
        <w:spacing w:after="0"/>
        <w:jc w:val="both"/>
        <w:rPr>
          <w:rFonts w:ascii="Times New Roman" w:hAnsi="Times New Roman" w:cs="Times New Roman"/>
          <w:b/>
          <w:color w:val="000000" w:themeColor="text1"/>
        </w:rPr>
      </w:pPr>
    </w:p>
    <w:p w14:paraId="3DBB38F1"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52844F64"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 xml:space="preserve">Este interactivo </w:t>
      </w:r>
      <w:del w:id="5444" w:author="EUGENIA ARCE LONDONO" w:date="2015-04-29T09:25:00Z">
        <w:r w:rsidRPr="00571BC8">
          <w:rPr>
            <w:rFonts w:ascii="Times New Roman" w:eastAsia="Times New Roman" w:hAnsi="Times New Roman" w:cs="Times New Roman"/>
            <w:color w:val="000000" w:themeColor="text1"/>
            <w:lang w:val="es-CO" w:eastAsia="es-CO"/>
          </w:rPr>
          <w:delText>te</w:delText>
        </w:r>
      </w:del>
      <w:ins w:id="5445" w:author="EUGENIA ARCE LONDONO" w:date="2015-04-29T09:25:00Z">
        <w:r>
          <w:rPr>
            <w:rFonts w:ascii="Times New Roman" w:eastAsia="Times New Roman" w:hAnsi="Times New Roman" w:cs="Times New Roman"/>
            <w:color w:val="000000" w:themeColor="text1"/>
            <w:lang w:val="es-CO" w:eastAsia="es-CO"/>
          </w:rPr>
          <w:t>l</w:t>
        </w:r>
        <w:r w:rsidRPr="00571BC8">
          <w:rPr>
            <w:rFonts w:ascii="Times New Roman" w:eastAsia="Times New Roman" w:hAnsi="Times New Roman" w:cs="Times New Roman"/>
            <w:color w:val="000000" w:themeColor="text1"/>
            <w:lang w:val="es-CO" w:eastAsia="es-CO"/>
          </w:rPr>
          <w:t>e</w:t>
        </w:r>
      </w:ins>
      <w:r w:rsidRPr="00571BC8">
        <w:rPr>
          <w:rFonts w:ascii="Times New Roman" w:eastAsia="Times New Roman" w:hAnsi="Times New Roman" w:cs="Times New Roman"/>
          <w:color w:val="000000" w:themeColor="text1"/>
          <w:lang w:val="es-CO" w:eastAsia="es-CO"/>
        </w:rPr>
        <w:t xml:space="preserve"> permitirá poner a prueba los conocimientos de los </w:t>
      </w:r>
      <w:del w:id="5446" w:author="EUGENIA ARCE LONDONO" w:date="2015-04-29T09:25:00Z">
        <w:r w:rsidRPr="00571BC8">
          <w:rPr>
            <w:rFonts w:ascii="Times New Roman" w:eastAsia="Times New Roman" w:hAnsi="Times New Roman" w:cs="Times New Roman"/>
            <w:color w:val="000000" w:themeColor="text1"/>
            <w:lang w:val="es-CO" w:eastAsia="es-CO"/>
          </w:rPr>
          <w:delText>alumnos</w:delText>
        </w:r>
      </w:del>
      <w:ins w:id="5447" w:author="EUGENIA ARCE LONDONO" w:date="2015-04-29T09:25:00Z">
        <w:r>
          <w:rPr>
            <w:rFonts w:ascii="Times New Roman" w:eastAsia="Times New Roman" w:hAnsi="Times New Roman" w:cs="Times New Roman"/>
            <w:color w:val="000000" w:themeColor="text1"/>
            <w:lang w:val="es-CO" w:eastAsia="es-CO"/>
          </w:rPr>
          <w:t>estudiantes</w:t>
        </w:r>
      </w:ins>
      <w:r w:rsidRPr="00571BC8">
        <w:rPr>
          <w:rFonts w:ascii="Times New Roman" w:eastAsia="Times New Roman" w:hAnsi="Times New Roman" w:cs="Times New Roman"/>
          <w:color w:val="000000" w:themeColor="text1"/>
          <w:lang w:val="es-CO" w:eastAsia="es-CO"/>
        </w:rPr>
        <w:t xml:space="preserve"> sobre el relieve de África.</w:t>
      </w:r>
    </w:p>
    <w:p w14:paraId="38E68100"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7DEFB663" w14:textId="77777777" w:rsidR="00D22CC6" w:rsidRPr="00571BC8"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Propuesta</w:t>
      </w:r>
    </w:p>
    <w:p w14:paraId="7034E88D" w14:textId="77777777" w:rsidR="00D22CC6" w:rsidRPr="00571BC8"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Durante la presentación</w:t>
      </w:r>
    </w:p>
    <w:p w14:paraId="38CA5B57"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461EE4A8"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El juego</w:t>
      </w:r>
      <w:del w:id="5448" w:author="EUGENIA ARCE LONDONO" w:date="2015-04-29T09:25:00Z">
        <w:r w:rsidRPr="00571BC8">
          <w:rPr>
            <w:rFonts w:ascii="Times New Roman" w:eastAsia="Times New Roman" w:hAnsi="Times New Roman" w:cs="Times New Roman"/>
            <w:color w:val="000000" w:themeColor="text1"/>
            <w:lang w:val="es-CO" w:eastAsia="es-CO"/>
          </w:rPr>
          <w:delText> </w:delText>
        </w:r>
        <w:r w:rsidRPr="00571BC8">
          <w:rPr>
            <w:rFonts w:ascii="Times New Roman" w:eastAsia="Times New Roman" w:hAnsi="Times New Roman" w:cs="Times New Roman"/>
            <w:i/>
            <w:iCs/>
            <w:color w:val="000000" w:themeColor="text1"/>
            <w:lang w:val="es-CO" w:eastAsia="es-CO"/>
          </w:rPr>
          <w:delText>Sitúa los elementos del relieve africano</w:delText>
        </w:r>
        <w:r>
          <w:rPr>
            <w:rFonts w:ascii="Times New Roman" w:eastAsia="Times New Roman" w:hAnsi="Times New Roman" w:cs="Times New Roman"/>
            <w:i/>
            <w:iCs/>
            <w:color w:val="000000" w:themeColor="text1"/>
            <w:lang w:val="es-CO" w:eastAsia="es-CO"/>
          </w:rPr>
          <w:delText>,</w:delText>
        </w:r>
      </w:del>
      <w:r w:rsidRPr="00571BC8">
        <w:rPr>
          <w:rFonts w:ascii="Times New Roman" w:hAnsi="Times New Roman"/>
          <w:color w:val="000000" w:themeColor="text1"/>
          <w:lang w:val="es-CO"/>
          <w:rPrChange w:id="5449" w:author="EUGENIA ARCE LONDONO" w:date="2015-04-29T09:25:00Z">
            <w:rPr>
              <w:rFonts w:ascii="Times New Roman" w:hAnsi="Times New Roman"/>
              <w:i/>
              <w:color w:val="000000" w:themeColor="text1"/>
              <w:lang w:val="es-CO"/>
            </w:rPr>
          </w:rPrChange>
        </w:rPr>
        <w:t> </w:t>
      </w:r>
      <w:r w:rsidRPr="00571BC8">
        <w:rPr>
          <w:rFonts w:ascii="Times New Roman" w:eastAsia="Times New Roman" w:hAnsi="Times New Roman" w:cs="Times New Roman"/>
          <w:color w:val="000000" w:themeColor="text1"/>
          <w:lang w:val="es-CO" w:eastAsia="es-CO"/>
        </w:rPr>
        <w:t xml:space="preserve">presenta un mapa físico del territorio de África sobre el que los </w:t>
      </w:r>
      <w:ins w:id="5450" w:author="TOSHIBA" w:date="2015-10-31T11:13:00Z">
        <w:r w:rsidR="007F1805">
          <w:rPr>
            <w:rFonts w:ascii="Times New Roman" w:eastAsia="Times New Roman" w:hAnsi="Times New Roman" w:cs="Times New Roman"/>
            <w:color w:val="000000" w:themeColor="text1"/>
            <w:lang w:val="es-CO" w:eastAsia="es-CO"/>
          </w:rPr>
          <w:t xml:space="preserve">estudiantes </w:t>
        </w:r>
      </w:ins>
      <w:del w:id="5451" w:author="TOSHIBA" w:date="2015-10-31T11:13:00Z">
        <w:r w:rsidRPr="00571BC8" w:rsidDel="007F1805">
          <w:rPr>
            <w:rFonts w:ascii="Times New Roman" w:eastAsia="Times New Roman" w:hAnsi="Times New Roman" w:cs="Times New Roman"/>
            <w:color w:val="000000" w:themeColor="text1"/>
            <w:lang w:val="es-CO" w:eastAsia="es-CO"/>
          </w:rPr>
          <w:delText xml:space="preserve">alumnos </w:delText>
        </w:r>
      </w:del>
      <w:r w:rsidRPr="00571BC8">
        <w:rPr>
          <w:rFonts w:ascii="Times New Roman" w:eastAsia="Times New Roman" w:hAnsi="Times New Roman" w:cs="Times New Roman"/>
          <w:color w:val="000000" w:themeColor="text1"/>
          <w:lang w:val="es-CO" w:eastAsia="es-CO"/>
        </w:rPr>
        <w:t>tendrán que apuntar el nombre de los distintos elementos del relieve que vayan apareciendo destacados.</w:t>
      </w:r>
    </w:p>
    <w:p w14:paraId="2A36E8E2"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1790F681"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 xml:space="preserve">Se plantean diez preguntas y cinco posibles respuestas </w:t>
      </w:r>
      <w:ins w:id="5452" w:author="TOSHIBA" w:date="2015-10-31T11:13:00Z">
        <w:r w:rsidR="007F1805">
          <w:rPr>
            <w:rFonts w:ascii="Times New Roman" w:eastAsia="Times New Roman" w:hAnsi="Times New Roman" w:cs="Times New Roman"/>
            <w:color w:val="000000" w:themeColor="text1"/>
            <w:lang w:val="es-CO" w:eastAsia="es-CO"/>
          </w:rPr>
          <w:t xml:space="preserve">para </w:t>
        </w:r>
      </w:ins>
      <w:del w:id="5453" w:author="TOSHIBA" w:date="2015-10-31T11:13:00Z">
        <w:r w:rsidRPr="00571BC8" w:rsidDel="007F1805">
          <w:rPr>
            <w:rFonts w:ascii="Times New Roman" w:eastAsia="Times New Roman" w:hAnsi="Times New Roman" w:cs="Times New Roman"/>
            <w:color w:val="000000" w:themeColor="text1"/>
            <w:lang w:val="es-CO" w:eastAsia="es-CO"/>
          </w:rPr>
          <w:delText xml:space="preserve">por </w:delText>
        </w:r>
      </w:del>
      <w:r w:rsidRPr="00571BC8">
        <w:rPr>
          <w:rFonts w:ascii="Times New Roman" w:eastAsia="Times New Roman" w:hAnsi="Times New Roman" w:cs="Times New Roman"/>
          <w:color w:val="000000" w:themeColor="text1"/>
          <w:lang w:val="es-CO" w:eastAsia="es-CO"/>
        </w:rPr>
        <w:t>cada una de ellas, aunque solo una es la correcta. Cada respuesta correcta vale </w:t>
      </w:r>
      <w:ins w:id="5454" w:author="EUGENIA ARCE LONDONO" w:date="2015-04-29T09:25:00Z">
        <w:r>
          <w:rPr>
            <w:rFonts w:ascii="Times New Roman" w:eastAsia="Times New Roman" w:hAnsi="Times New Roman" w:cs="Times New Roman"/>
            <w:color w:val="000000" w:themeColor="text1"/>
            <w:lang w:val="es-CO" w:eastAsia="es-CO"/>
          </w:rPr>
          <w:t>diez (</w:t>
        </w:r>
      </w:ins>
      <w:r w:rsidRPr="00571BC8">
        <w:rPr>
          <w:rFonts w:ascii="Times New Roman" w:eastAsia="Times New Roman" w:hAnsi="Times New Roman" w:cs="Times New Roman"/>
          <w:color w:val="000000" w:themeColor="text1"/>
          <w:lang w:val="es-CO" w:eastAsia="es-CO"/>
        </w:rPr>
        <w:t>10</w:t>
      </w:r>
      <w:ins w:id="5455" w:author="EUGENIA ARCE LONDONO" w:date="2015-04-29T09:25:00Z">
        <w:r>
          <w:rPr>
            <w:rFonts w:ascii="Times New Roman" w:eastAsia="Times New Roman" w:hAnsi="Times New Roman" w:cs="Times New Roman"/>
            <w:color w:val="000000" w:themeColor="text1"/>
            <w:lang w:val="es-CO" w:eastAsia="es-CO"/>
          </w:rPr>
          <w:t>)</w:t>
        </w:r>
      </w:ins>
      <w:r>
        <w:rPr>
          <w:rFonts w:ascii="Times New Roman" w:eastAsia="Times New Roman" w:hAnsi="Times New Roman" w:cs="Times New Roman"/>
          <w:color w:val="000000" w:themeColor="text1"/>
          <w:lang w:val="es-CO" w:eastAsia="es-CO"/>
        </w:rPr>
        <w:t xml:space="preserve"> puntos</w:t>
      </w:r>
      <w:del w:id="5456" w:author="EUGENIA ARCE LONDONO" w:date="2015-04-29T09:25:00Z">
        <w:r w:rsidRPr="00571BC8">
          <w:rPr>
            <w:rFonts w:ascii="Times New Roman" w:eastAsia="Times New Roman" w:hAnsi="Times New Roman" w:cs="Times New Roman"/>
            <w:color w:val="000000" w:themeColor="text1"/>
            <w:lang w:val="es-CO" w:eastAsia="es-CO"/>
          </w:rPr>
          <w:delText xml:space="preserve"> (la</w:delText>
        </w:r>
      </w:del>
      <w:ins w:id="5457" w:author="EUGENIA ARCE LONDONO" w:date="2015-04-29T09:25:00Z">
        <w:r>
          <w:rPr>
            <w:rFonts w:ascii="Times New Roman" w:eastAsia="Times New Roman" w:hAnsi="Times New Roman" w:cs="Times New Roman"/>
            <w:color w:val="000000" w:themeColor="text1"/>
            <w:lang w:val="es-CO" w:eastAsia="es-CO"/>
          </w:rPr>
          <w:t>. La</w:t>
        </w:r>
      </w:ins>
      <w:r>
        <w:rPr>
          <w:rFonts w:ascii="Times New Roman" w:eastAsia="Times New Roman" w:hAnsi="Times New Roman" w:cs="Times New Roman"/>
          <w:color w:val="000000" w:themeColor="text1"/>
          <w:lang w:val="es-CO" w:eastAsia="es-CO"/>
        </w:rPr>
        <w:t xml:space="preserve"> puntuación máxima es 100</w:t>
      </w:r>
      <w:del w:id="5458" w:author="EUGENIA ARCE LONDONO" w:date="2015-04-29T09:25:00Z">
        <w:r w:rsidRPr="00571BC8">
          <w:rPr>
            <w:rFonts w:ascii="Times New Roman" w:eastAsia="Times New Roman" w:hAnsi="Times New Roman" w:cs="Times New Roman"/>
            <w:color w:val="000000" w:themeColor="text1"/>
            <w:lang w:val="es-CO" w:eastAsia="es-CO"/>
          </w:rPr>
          <w:delText>).</w:delText>
        </w:r>
      </w:del>
      <w:ins w:id="5459" w:author="EUGENIA ARCE LONDONO" w:date="2015-04-29T09:25:00Z">
        <w:r w:rsidRPr="00571BC8">
          <w:rPr>
            <w:rFonts w:ascii="Times New Roman" w:eastAsia="Times New Roman" w:hAnsi="Times New Roman" w:cs="Times New Roman"/>
            <w:color w:val="000000" w:themeColor="text1"/>
            <w:lang w:val="es-CO" w:eastAsia="es-CO"/>
          </w:rPr>
          <w:t>.</w:t>
        </w:r>
      </w:ins>
    </w:p>
    <w:p w14:paraId="2F4D6285"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46C94FDF" w14:textId="77777777" w:rsidR="00D22CC6"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 xml:space="preserve">Los </w:t>
      </w:r>
      <w:r>
        <w:rPr>
          <w:rFonts w:ascii="Times New Roman" w:eastAsia="Times New Roman" w:hAnsi="Times New Roman" w:cs="Times New Roman"/>
          <w:color w:val="000000" w:themeColor="text1"/>
          <w:lang w:val="es-CO" w:eastAsia="es-CO"/>
        </w:rPr>
        <w:t>estudiantes</w:t>
      </w:r>
      <w:r w:rsidRPr="00571BC8">
        <w:rPr>
          <w:rFonts w:ascii="Times New Roman" w:eastAsia="Times New Roman" w:hAnsi="Times New Roman" w:cs="Times New Roman"/>
          <w:color w:val="000000" w:themeColor="text1"/>
          <w:lang w:val="es-CO" w:eastAsia="es-CO"/>
        </w:rPr>
        <w:t xml:space="preserve"> cuentan con tres intentos para hallar la respuesta correcta. Si fallan en las tres ocasiones, </w:t>
      </w:r>
      <w:del w:id="5460" w:author="EUGENIA ARCE LONDONO" w:date="2015-04-29T09:25:00Z">
        <w:r w:rsidRPr="00571BC8">
          <w:rPr>
            <w:rFonts w:ascii="Times New Roman" w:eastAsia="Times New Roman" w:hAnsi="Times New Roman" w:cs="Times New Roman"/>
            <w:color w:val="000000" w:themeColor="text1"/>
            <w:lang w:val="es-CO" w:eastAsia="es-CO"/>
          </w:rPr>
          <w:delText>un aspa</w:delText>
        </w:r>
      </w:del>
      <w:ins w:id="5461" w:author="EUGENIA ARCE LONDONO" w:date="2015-04-29T09:25:00Z">
        <w:r w:rsidRPr="00571BC8">
          <w:rPr>
            <w:rFonts w:ascii="Times New Roman" w:eastAsia="Times New Roman" w:hAnsi="Times New Roman" w:cs="Times New Roman"/>
            <w:color w:val="000000" w:themeColor="text1"/>
            <w:lang w:val="es-CO" w:eastAsia="es-CO"/>
          </w:rPr>
          <w:t>un</w:t>
        </w:r>
        <w:r>
          <w:rPr>
            <w:rFonts w:ascii="Times New Roman" w:eastAsia="Times New Roman" w:hAnsi="Times New Roman" w:cs="Times New Roman"/>
            <w:color w:val="000000" w:themeColor="text1"/>
            <w:lang w:val="es-CO" w:eastAsia="es-CO"/>
          </w:rPr>
          <w:t>a</w:t>
        </w:r>
        <w:r w:rsidRPr="00571BC8">
          <w:rPr>
            <w:rFonts w:ascii="Times New Roman" w:eastAsia="Times New Roman" w:hAnsi="Times New Roman" w:cs="Times New Roman"/>
            <w:color w:val="000000" w:themeColor="text1"/>
            <w:lang w:val="es-CO" w:eastAsia="es-CO"/>
          </w:rPr>
          <w:t xml:space="preserve"> </w:t>
        </w:r>
        <w:r>
          <w:rPr>
            <w:rFonts w:ascii="Times New Roman" w:eastAsia="Times New Roman" w:hAnsi="Times New Roman" w:cs="Times New Roman"/>
            <w:color w:val="000000" w:themeColor="text1"/>
            <w:lang w:val="es-CO" w:eastAsia="es-CO"/>
          </w:rPr>
          <w:t>marca</w:t>
        </w:r>
      </w:ins>
      <w:r w:rsidRPr="00571BC8">
        <w:rPr>
          <w:rFonts w:ascii="Times New Roman" w:eastAsia="Times New Roman" w:hAnsi="Times New Roman" w:cs="Times New Roman"/>
          <w:color w:val="000000" w:themeColor="text1"/>
          <w:lang w:val="es-CO" w:eastAsia="es-CO"/>
        </w:rPr>
        <w:t xml:space="preserve"> roja dejará </w:t>
      </w:r>
      <w:del w:id="5462" w:author="EUGENIA ARCE LONDONO" w:date="2015-04-29T09:25:00Z">
        <w:r w:rsidRPr="00571BC8">
          <w:rPr>
            <w:rFonts w:ascii="Times New Roman" w:eastAsia="Times New Roman" w:hAnsi="Times New Roman" w:cs="Times New Roman"/>
            <w:color w:val="000000" w:themeColor="text1"/>
            <w:lang w:val="es-CO" w:eastAsia="es-CO"/>
          </w:rPr>
          <w:delText>marcado</w:delText>
        </w:r>
      </w:del>
      <w:ins w:id="5463" w:author="EUGENIA ARCE LONDONO" w:date="2015-04-29T09:25:00Z">
        <w:r>
          <w:rPr>
            <w:rFonts w:ascii="Times New Roman" w:eastAsia="Times New Roman" w:hAnsi="Times New Roman" w:cs="Times New Roman"/>
            <w:color w:val="000000" w:themeColor="text1"/>
            <w:lang w:val="es-CO" w:eastAsia="es-CO"/>
          </w:rPr>
          <w:t>indic</w:t>
        </w:r>
        <w:r w:rsidRPr="00571BC8">
          <w:rPr>
            <w:rFonts w:ascii="Times New Roman" w:eastAsia="Times New Roman" w:hAnsi="Times New Roman" w:cs="Times New Roman"/>
            <w:color w:val="000000" w:themeColor="text1"/>
            <w:lang w:val="es-CO" w:eastAsia="es-CO"/>
          </w:rPr>
          <w:t>ado</w:t>
        </w:r>
      </w:ins>
      <w:r w:rsidRPr="00571BC8">
        <w:rPr>
          <w:rFonts w:ascii="Times New Roman" w:eastAsia="Times New Roman" w:hAnsi="Times New Roman" w:cs="Times New Roman"/>
          <w:color w:val="000000" w:themeColor="text1"/>
          <w:lang w:val="es-CO" w:eastAsia="es-CO"/>
        </w:rPr>
        <w:t xml:space="preserve"> su error junto </w:t>
      </w:r>
      <w:ins w:id="5464" w:author="TOSHIBA" w:date="2015-10-31T11:14:00Z">
        <w:r w:rsidR="00D94F16">
          <w:rPr>
            <w:rFonts w:ascii="Times New Roman" w:eastAsia="Times New Roman" w:hAnsi="Times New Roman" w:cs="Times New Roman"/>
            <w:color w:val="000000" w:themeColor="text1"/>
            <w:lang w:val="es-CO" w:eastAsia="es-CO"/>
          </w:rPr>
          <w:t xml:space="preserve">con </w:t>
        </w:r>
      </w:ins>
      <w:del w:id="5465" w:author="TOSHIBA" w:date="2015-10-31T11:14:00Z">
        <w:r w:rsidRPr="00571BC8" w:rsidDel="00D94F16">
          <w:rPr>
            <w:rFonts w:ascii="Times New Roman" w:eastAsia="Times New Roman" w:hAnsi="Times New Roman" w:cs="Times New Roman"/>
            <w:color w:val="000000" w:themeColor="text1"/>
            <w:lang w:val="es-CO" w:eastAsia="es-CO"/>
          </w:rPr>
          <w:delText xml:space="preserve">a </w:delText>
        </w:r>
      </w:del>
      <w:r w:rsidRPr="00571BC8">
        <w:rPr>
          <w:rFonts w:ascii="Times New Roman" w:eastAsia="Times New Roman" w:hAnsi="Times New Roman" w:cs="Times New Roman"/>
          <w:color w:val="000000" w:themeColor="text1"/>
          <w:lang w:val="es-CO" w:eastAsia="es-CO"/>
        </w:rPr>
        <w:t>la respuesta que deberían haber seleccionado.</w:t>
      </w:r>
    </w:p>
    <w:p w14:paraId="340A09C2"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p>
    <w:p w14:paraId="002538F6" w14:textId="77777777" w:rsidR="00D22CC6" w:rsidRPr="00571BC8" w:rsidRDefault="00D22CC6" w:rsidP="00D22CC6">
      <w:pPr>
        <w:shd w:val="clear" w:color="auto" w:fill="FFFFFF"/>
        <w:spacing w:after="0"/>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Al acabar el juego</w:t>
      </w:r>
      <w:del w:id="5466" w:author="EUGENIA ARCE LONDONO" w:date="2015-04-29T09:25:00Z">
        <w:r w:rsidRPr="00571BC8">
          <w:rPr>
            <w:rFonts w:ascii="Times New Roman" w:eastAsia="Times New Roman" w:hAnsi="Times New Roman" w:cs="Times New Roman"/>
            <w:color w:val="000000" w:themeColor="text1"/>
            <w:lang w:val="es-CO" w:eastAsia="es-CO"/>
          </w:rPr>
          <w:delText>,</w:delText>
        </w:r>
      </w:del>
      <w:r w:rsidRPr="00571BC8">
        <w:rPr>
          <w:rFonts w:ascii="Times New Roman" w:eastAsia="Times New Roman" w:hAnsi="Times New Roman" w:cs="Times New Roman"/>
          <w:color w:val="000000" w:themeColor="text1"/>
          <w:lang w:val="es-CO" w:eastAsia="es-CO"/>
        </w:rPr>
        <w:t xml:space="preserve"> los </w:t>
      </w:r>
      <w:r>
        <w:rPr>
          <w:rFonts w:ascii="Times New Roman" w:eastAsia="Times New Roman" w:hAnsi="Times New Roman" w:cs="Times New Roman"/>
          <w:color w:val="000000" w:themeColor="text1"/>
          <w:lang w:val="es-CO" w:eastAsia="es-CO"/>
        </w:rPr>
        <w:t>estudiantes</w:t>
      </w:r>
      <w:r w:rsidRPr="00571BC8">
        <w:rPr>
          <w:rFonts w:ascii="Times New Roman" w:eastAsia="Times New Roman" w:hAnsi="Times New Roman" w:cs="Times New Roman"/>
          <w:color w:val="000000" w:themeColor="text1"/>
          <w:lang w:val="es-CO" w:eastAsia="es-CO"/>
        </w:rPr>
        <w:t xml:space="preserve"> obtendrán la puntuación total que han conseguido. Además, podrán ver cuáles son</w:t>
      </w:r>
      <w:r>
        <w:rPr>
          <w:rFonts w:ascii="Times New Roman" w:eastAsia="Times New Roman" w:hAnsi="Times New Roman" w:cs="Times New Roman"/>
          <w:color w:val="000000" w:themeColor="text1"/>
          <w:lang w:val="es-CO" w:eastAsia="es-CO"/>
        </w:rPr>
        <w:t xml:space="preserve"> los errores que han cometido. </w:t>
      </w:r>
      <w:del w:id="5467" w:author="EUGENIA ARCE LONDONO" w:date="2015-04-29T09:25:00Z">
        <w:r w:rsidRPr="00571BC8">
          <w:rPr>
            <w:rFonts w:ascii="Times New Roman" w:eastAsia="Times New Roman" w:hAnsi="Times New Roman" w:cs="Times New Roman"/>
            <w:color w:val="000000" w:themeColor="text1"/>
            <w:lang w:val="es-CO" w:eastAsia="es-CO"/>
          </w:rPr>
          <w:delText>Pueden</w:delText>
        </w:r>
      </w:del>
      <w:ins w:id="5468" w:author="EUGENIA ARCE LONDONO" w:date="2015-04-29T09:25:00Z">
        <w:r>
          <w:rPr>
            <w:rFonts w:ascii="Times New Roman" w:eastAsia="Times New Roman" w:hAnsi="Times New Roman" w:cs="Times New Roman"/>
            <w:color w:val="000000" w:themeColor="text1"/>
            <w:lang w:val="es-CO" w:eastAsia="es-CO"/>
          </w:rPr>
          <w:t>Los estudiantes p</w:t>
        </w:r>
        <w:r w:rsidRPr="00571BC8">
          <w:rPr>
            <w:rFonts w:ascii="Times New Roman" w:eastAsia="Times New Roman" w:hAnsi="Times New Roman" w:cs="Times New Roman"/>
            <w:color w:val="000000" w:themeColor="text1"/>
            <w:lang w:val="es-CO" w:eastAsia="es-CO"/>
          </w:rPr>
          <w:t>ueden</w:t>
        </w:r>
      </w:ins>
      <w:r w:rsidRPr="00571BC8">
        <w:rPr>
          <w:rFonts w:ascii="Times New Roman" w:eastAsia="Times New Roman" w:hAnsi="Times New Roman" w:cs="Times New Roman"/>
          <w:color w:val="000000" w:themeColor="text1"/>
          <w:lang w:val="es-CO" w:eastAsia="es-CO"/>
        </w:rPr>
        <w:t xml:space="preserve"> volver a jugar tantas veces como deseen.</w:t>
      </w:r>
    </w:p>
    <w:p w14:paraId="2F06F4E8" w14:textId="77777777" w:rsidR="00D22CC6" w:rsidRDefault="00D22CC6" w:rsidP="00D22CC6">
      <w:pPr>
        <w:shd w:val="clear" w:color="auto" w:fill="FFFFFF"/>
        <w:spacing w:after="0"/>
        <w:jc w:val="both"/>
        <w:rPr>
          <w:rFonts w:ascii="Times New Roman" w:eastAsia="Times New Roman" w:hAnsi="Times New Roman" w:cs="Times New Roman"/>
          <w:b/>
          <w:color w:val="000000" w:themeColor="text1"/>
          <w:lang w:val="es-CO" w:eastAsia="es-CO"/>
        </w:rPr>
      </w:pPr>
    </w:p>
    <w:p w14:paraId="38EE4352" w14:textId="77777777" w:rsidR="00D22CC6"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CS_07_07_CO_REC170</w:t>
      </w:r>
    </w:p>
    <w:p w14:paraId="27997D41" w14:textId="77777777" w:rsidR="00D22CC6" w:rsidRDefault="00D22CC6" w:rsidP="00D22CC6">
      <w:pPr>
        <w:spacing w:after="0"/>
        <w:jc w:val="both"/>
        <w:rPr>
          <w:ins w:id="5469" w:author="EUGENIA ARCE LONDONO" w:date="2015-04-29T09:25:00Z"/>
          <w:rFonts w:ascii="Times New Roman" w:hAnsi="Times New Roman" w:cs="Times New Roman"/>
          <w:b/>
          <w:color w:val="000000" w:themeColor="text1"/>
        </w:rPr>
      </w:pPr>
    </w:p>
    <w:p w14:paraId="4666DFA2"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739E2C74" w14:textId="77777777" w:rsidR="00D22CC6" w:rsidRPr="00571BC8" w:rsidRDefault="00D22CC6" w:rsidP="00D22CC6">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Pr>
          <w:rFonts w:ascii="Times New Roman" w:eastAsia="Times New Roman" w:hAnsi="Times New Roman" w:cs="Times New Roman"/>
          <w:b w:val="0"/>
          <w:color w:val="000000" w:themeColor="text1"/>
          <w:kern w:val="0"/>
          <w:sz w:val="24"/>
          <w:szCs w:val="24"/>
          <w:lang w:val="es-CO" w:eastAsia="es-CO"/>
        </w:rPr>
        <w:t xml:space="preserve">Los </w:t>
      </w:r>
      <w:r w:rsidRPr="00571BC8">
        <w:rPr>
          <w:rFonts w:ascii="Times New Roman" w:eastAsia="Times New Roman" w:hAnsi="Times New Roman" w:cs="Times New Roman"/>
          <w:b w:val="0"/>
          <w:color w:val="000000" w:themeColor="text1"/>
          <w:kern w:val="0"/>
          <w:sz w:val="24"/>
          <w:szCs w:val="24"/>
          <w:lang w:val="es-CO" w:eastAsia="es-CO"/>
        </w:rPr>
        <w:t>Estados de África</w:t>
      </w:r>
    </w:p>
    <w:p w14:paraId="161C5FD8" w14:textId="77777777" w:rsidR="00D22CC6" w:rsidRPr="00571BC8" w:rsidRDefault="00D22CC6" w:rsidP="00D22CC6">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Pr>
          <w:rFonts w:ascii="Times New Roman" w:eastAsia="Times New Roman" w:hAnsi="Times New Roman"/>
          <w:color w:val="000000" w:themeColor="text1"/>
          <w:sz w:val="24"/>
          <w:szCs w:val="24"/>
          <w:lang w:val="es-CO" w:eastAsia="es-CO"/>
        </w:rPr>
        <w:t xml:space="preserve"> </w:t>
      </w:r>
      <w:r w:rsidRPr="00571BC8">
        <w:rPr>
          <w:rFonts w:ascii="Times New Roman" w:eastAsia="Times New Roman" w:hAnsi="Times New Roman"/>
          <w:color w:val="000000" w:themeColor="text1"/>
          <w:sz w:val="24"/>
          <w:szCs w:val="24"/>
          <w:lang w:val="es-CO" w:eastAsia="es-CO"/>
        </w:rPr>
        <w:t>Interactivo para aprender los distintos Estados de África</w:t>
      </w:r>
    </w:p>
    <w:p w14:paraId="5995A521" w14:textId="77777777" w:rsidR="00D22CC6" w:rsidRPr="00571BC8" w:rsidRDefault="00D22CC6" w:rsidP="00D22CC6">
      <w:pPr>
        <w:pStyle w:val="NormalWeb"/>
        <w:shd w:val="clear" w:color="auto" w:fill="FFFFFF"/>
        <w:spacing w:before="2" w:after="2"/>
        <w:jc w:val="both"/>
        <w:rPr>
          <w:rFonts w:ascii="Times New Roman" w:hAnsi="Times New Roman"/>
          <w:color w:val="000000" w:themeColor="text1"/>
          <w:sz w:val="24"/>
          <w:szCs w:val="24"/>
        </w:rPr>
      </w:pPr>
      <w:del w:id="5470" w:author="EUGENIA ARCE LONDONO" w:date="2015-04-29T09:25:00Z">
        <w:r w:rsidRPr="00571BC8">
          <w:rPr>
            <w:rFonts w:ascii="Times New Roman" w:hAnsi="Times New Roman"/>
            <w:b/>
            <w:color w:val="000000" w:themeColor="text1"/>
            <w:sz w:val="24"/>
            <w:szCs w:val="24"/>
          </w:rPr>
          <w:delText>Temporización</w:delText>
        </w:r>
      </w:del>
      <w:ins w:id="5471" w:author="EUGENIA ARCE LONDONO" w:date="2015-04-29T09:25:00Z">
        <w:r>
          <w:rPr>
            <w:rFonts w:ascii="Times New Roman" w:hAnsi="Times New Roman"/>
            <w:b/>
            <w:color w:val="000000" w:themeColor="text1"/>
            <w:sz w:val="24"/>
            <w:szCs w:val="24"/>
          </w:rPr>
          <w:t>Dur</w:t>
        </w:r>
        <w:r w:rsidRPr="00571BC8">
          <w:rPr>
            <w:rFonts w:ascii="Times New Roman" w:hAnsi="Times New Roman"/>
            <w:b/>
            <w:color w:val="000000" w:themeColor="text1"/>
            <w:sz w:val="24"/>
            <w:szCs w:val="24"/>
          </w:rPr>
          <w:t>ación</w:t>
        </w:r>
      </w:ins>
      <w:r w:rsidRPr="00571BC8">
        <w:rPr>
          <w:rFonts w:ascii="Times New Roman" w:hAnsi="Times New Roman"/>
          <w:b/>
          <w:color w:val="000000" w:themeColor="text1"/>
          <w:sz w:val="24"/>
          <w:szCs w:val="24"/>
        </w:rPr>
        <w:t xml:space="preserve">: </w:t>
      </w:r>
      <w:r>
        <w:rPr>
          <w:rFonts w:ascii="Times New Roman" w:hAnsi="Times New Roman"/>
          <w:color w:val="000000" w:themeColor="text1"/>
          <w:sz w:val="24"/>
          <w:szCs w:val="24"/>
        </w:rPr>
        <w:t>3</w:t>
      </w:r>
      <w:r w:rsidRPr="00571BC8">
        <w:rPr>
          <w:rFonts w:ascii="Times New Roman" w:hAnsi="Times New Roman"/>
          <w:color w:val="000000" w:themeColor="text1"/>
          <w:sz w:val="24"/>
          <w:szCs w:val="24"/>
        </w:rPr>
        <w:t>0 minutos</w:t>
      </w:r>
    </w:p>
    <w:p w14:paraId="5CECBDA6" w14:textId="77777777" w:rsidR="00D22CC6" w:rsidRPr="00571BC8"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Pr="00571BC8">
        <w:rPr>
          <w:rFonts w:ascii="Times New Roman" w:hAnsi="Times New Roman" w:cs="Times New Roman"/>
          <w:color w:val="000000" w:themeColor="text1"/>
        </w:rPr>
        <w:t>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01348145" w14:textId="77777777" w:rsidR="00D22CC6" w:rsidRDefault="00D22CC6" w:rsidP="00D22CC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Pr>
          <w:rFonts w:ascii="Times New Roman" w:hAnsi="Times New Roman" w:cs="Times New Roman"/>
          <w:color w:val="000000" w:themeColor="text1"/>
        </w:rPr>
        <w:t>social y ciudadana</w:t>
      </w:r>
    </w:p>
    <w:p w14:paraId="564FE020" w14:textId="77777777" w:rsidR="00D22CC6" w:rsidRPr="00571BC8" w:rsidRDefault="00D22CC6" w:rsidP="00D22CC6">
      <w:pPr>
        <w:spacing w:after="0"/>
        <w:jc w:val="both"/>
        <w:rPr>
          <w:rFonts w:ascii="Times New Roman" w:hAnsi="Times New Roman" w:cs="Times New Roman"/>
          <w:b/>
          <w:color w:val="000000" w:themeColor="text1"/>
        </w:rPr>
      </w:pPr>
    </w:p>
    <w:p w14:paraId="5155FDF9" w14:textId="77777777" w:rsidR="00D22CC6" w:rsidRPr="00571BC8" w:rsidRDefault="00D22CC6" w:rsidP="00D22CC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6AFD104C" w14:textId="77777777" w:rsidR="00D22CC6" w:rsidRPr="00571BC8" w:rsidRDefault="00D22CC6" w:rsidP="00D22CC6">
      <w:pPr>
        <w:spacing w:after="0"/>
        <w:jc w:val="both"/>
        <w:rPr>
          <w:rFonts w:ascii="Times New Roman" w:hAnsi="Times New Roman" w:cs="Times New Roman"/>
          <w:b/>
          <w:color w:val="000000" w:themeColor="text1"/>
        </w:rPr>
      </w:pPr>
    </w:p>
    <w:p w14:paraId="09672175" w14:textId="77777777" w:rsidR="00D22CC6" w:rsidRPr="009A6239"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547B4411" w14:textId="77777777" w:rsidR="00D22CC6" w:rsidRDefault="00D22CC6" w:rsidP="00D22CC6">
      <w:pPr>
        <w:pStyle w:val="Normal6"/>
        <w:shd w:val="clear" w:color="auto" w:fill="FFFFFF"/>
        <w:spacing w:before="0" w:beforeAutospacing="0" w:after="0" w:afterAutospacing="0"/>
        <w:jc w:val="both"/>
        <w:rPr>
          <w:color w:val="000000" w:themeColor="text1"/>
        </w:rPr>
      </w:pPr>
      <w:r w:rsidRPr="00533F3A">
        <w:rPr>
          <w:color w:val="000000" w:themeColor="text1"/>
        </w:rPr>
        <w:t>El siguiente inte</w:t>
      </w:r>
      <w:r>
        <w:rPr>
          <w:color w:val="000000" w:themeColor="text1"/>
        </w:rPr>
        <w:t xml:space="preserve">ractivo presenta los distintos </w:t>
      </w:r>
      <w:r w:rsidRPr="00533F3A">
        <w:rPr>
          <w:color w:val="000000" w:themeColor="text1"/>
        </w:rPr>
        <w:t xml:space="preserve">estados africanos sobre un mapa político del continente. Con ello, los </w:t>
      </w:r>
      <w:r>
        <w:rPr>
          <w:color w:val="000000" w:themeColor="text1"/>
        </w:rPr>
        <w:t>estudiantes</w:t>
      </w:r>
      <w:r w:rsidRPr="00533F3A">
        <w:rPr>
          <w:color w:val="000000" w:themeColor="text1"/>
        </w:rPr>
        <w:t xml:space="preserve"> podrán aprender a ubicarlos y relacionarlos con su capital y su bandera.</w:t>
      </w:r>
    </w:p>
    <w:p w14:paraId="17EF33B8" w14:textId="77777777" w:rsidR="00D22CC6" w:rsidRPr="00533F3A" w:rsidRDefault="00D22CC6" w:rsidP="00D22CC6">
      <w:pPr>
        <w:pStyle w:val="Normal6"/>
        <w:shd w:val="clear" w:color="auto" w:fill="FFFFFF"/>
        <w:spacing w:before="0" w:beforeAutospacing="0" w:after="0" w:afterAutospacing="0"/>
        <w:jc w:val="both"/>
        <w:rPr>
          <w:color w:val="000000" w:themeColor="text1"/>
        </w:rPr>
      </w:pPr>
    </w:p>
    <w:p w14:paraId="4E9FD0C4" w14:textId="77777777" w:rsidR="00D22CC6" w:rsidRPr="00533F3A" w:rsidRDefault="00D22CC6" w:rsidP="00D22CC6">
      <w:pPr>
        <w:pStyle w:val="cabecera1"/>
        <w:shd w:val="clear" w:color="auto" w:fill="FFFFFF"/>
        <w:spacing w:before="0" w:beforeAutospacing="0" w:after="0" w:afterAutospacing="0"/>
        <w:jc w:val="both"/>
        <w:rPr>
          <w:b/>
          <w:bCs/>
          <w:color w:val="000000" w:themeColor="text1"/>
        </w:rPr>
      </w:pPr>
      <w:r w:rsidRPr="00533F3A">
        <w:rPr>
          <w:b/>
          <w:bCs/>
          <w:color w:val="000000" w:themeColor="text1"/>
        </w:rPr>
        <w:t>Propuesta</w:t>
      </w:r>
    </w:p>
    <w:p w14:paraId="6418CE83" w14:textId="77777777" w:rsidR="00D22CC6" w:rsidRPr="00533F3A" w:rsidRDefault="00D22CC6" w:rsidP="00D22CC6">
      <w:pPr>
        <w:pStyle w:val="cabecera1"/>
        <w:shd w:val="clear" w:color="auto" w:fill="FFFFFF"/>
        <w:spacing w:before="0" w:beforeAutospacing="0" w:after="0" w:afterAutospacing="0"/>
        <w:jc w:val="both"/>
        <w:rPr>
          <w:b/>
          <w:bCs/>
          <w:color w:val="000000" w:themeColor="text1"/>
        </w:rPr>
      </w:pPr>
      <w:r w:rsidRPr="00533F3A">
        <w:rPr>
          <w:b/>
          <w:bCs/>
          <w:color w:val="000000" w:themeColor="text1"/>
        </w:rPr>
        <w:t>Durante la presentación</w:t>
      </w:r>
    </w:p>
    <w:p w14:paraId="26B7533B"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Pr>
          <w:rFonts w:ascii="Times New Roman" w:hAnsi="Times New Roman"/>
          <w:color w:val="000000" w:themeColor="text1"/>
          <w:sz w:val="24"/>
          <w:szCs w:val="24"/>
        </w:rPr>
        <w:t>Se sugiere c</w:t>
      </w:r>
      <w:r w:rsidRPr="00533F3A">
        <w:rPr>
          <w:rFonts w:ascii="Times New Roman" w:hAnsi="Times New Roman"/>
          <w:color w:val="000000" w:themeColor="text1"/>
          <w:sz w:val="24"/>
          <w:szCs w:val="24"/>
        </w:rPr>
        <w:t>om</w:t>
      </w:r>
      <w:r>
        <w:rPr>
          <w:rFonts w:ascii="Times New Roman" w:hAnsi="Times New Roman"/>
          <w:color w:val="000000" w:themeColor="text1"/>
          <w:sz w:val="24"/>
          <w:szCs w:val="24"/>
        </w:rPr>
        <w:t>enzar presentando los distintos </w:t>
      </w:r>
      <w:del w:id="5472" w:author="EUGENIA ARCE LONDONO" w:date="2015-04-29T09:25:00Z">
        <w:r w:rsidRPr="00533F3A">
          <w:rPr>
            <w:rFonts w:ascii="Times New Roman" w:hAnsi="Times New Roman"/>
            <w:color w:val="000000" w:themeColor="text1"/>
            <w:sz w:val="24"/>
            <w:szCs w:val="24"/>
          </w:rPr>
          <w:delText>estados</w:delText>
        </w:r>
      </w:del>
      <w:ins w:id="5473" w:author="EUGENIA ARCE LONDONO" w:date="2015-04-29T09:25:00Z">
        <w:r>
          <w:rPr>
            <w:rFonts w:ascii="Times New Roman" w:hAnsi="Times New Roman"/>
            <w:color w:val="000000" w:themeColor="text1"/>
            <w:sz w:val="24"/>
            <w:szCs w:val="24"/>
          </w:rPr>
          <w:t>E</w:t>
        </w:r>
        <w:r w:rsidRPr="00533F3A">
          <w:rPr>
            <w:rFonts w:ascii="Times New Roman" w:hAnsi="Times New Roman"/>
            <w:color w:val="000000" w:themeColor="text1"/>
            <w:sz w:val="24"/>
            <w:szCs w:val="24"/>
          </w:rPr>
          <w:t>stados</w:t>
        </w:r>
      </w:ins>
      <w:r w:rsidRPr="00533F3A">
        <w:rPr>
          <w:rFonts w:ascii="Times New Roman" w:hAnsi="Times New Roman"/>
          <w:color w:val="000000" w:themeColor="text1"/>
          <w:sz w:val="24"/>
          <w:szCs w:val="24"/>
        </w:rPr>
        <w:t xml:space="preserve"> africanos en función del área geográfica en la que se ubiquen y llama</w:t>
      </w:r>
      <w:r>
        <w:rPr>
          <w:rFonts w:ascii="Times New Roman" w:hAnsi="Times New Roman"/>
          <w:color w:val="000000" w:themeColor="text1"/>
          <w:sz w:val="24"/>
          <w:szCs w:val="24"/>
        </w:rPr>
        <w:t>r</w:t>
      </w:r>
      <w:r w:rsidRPr="00533F3A">
        <w:rPr>
          <w:rFonts w:ascii="Times New Roman" w:hAnsi="Times New Roman"/>
          <w:color w:val="000000" w:themeColor="text1"/>
          <w:sz w:val="24"/>
          <w:szCs w:val="24"/>
        </w:rPr>
        <w:t xml:space="preserve"> la atención sobre la forma de las fronteras.</w:t>
      </w:r>
    </w:p>
    <w:p w14:paraId="6200B787"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508D9F9E"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sidRPr="00533F3A">
        <w:rPr>
          <w:rFonts w:ascii="Times New Roman" w:hAnsi="Times New Roman"/>
          <w:color w:val="000000" w:themeColor="text1"/>
          <w:sz w:val="24"/>
          <w:szCs w:val="24"/>
        </w:rPr>
        <w:t>Una vez hecho esto, plantea</w:t>
      </w:r>
      <w:r>
        <w:rPr>
          <w:rFonts w:ascii="Times New Roman" w:hAnsi="Times New Roman"/>
          <w:color w:val="000000" w:themeColor="text1"/>
          <w:sz w:val="24"/>
          <w:szCs w:val="24"/>
        </w:rPr>
        <w:t>r</w:t>
      </w:r>
      <w:r w:rsidRPr="00533F3A">
        <w:rPr>
          <w:rFonts w:ascii="Times New Roman" w:hAnsi="Times New Roman"/>
          <w:color w:val="000000" w:themeColor="text1"/>
          <w:sz w:val="24"/>
          <w:szCs w:val="24"/>
        </w:rPr>
        <w:t xml:space="preserve"> una actividad práctica. Utiliza</w:t>
      </w:r>
      <w:r>
        <w:rPr>
          <w:rFonts w:ascii="Times New Roman" w:hAnsi="Times New Roman"/>
          <w:color w:val="000000" w:themeColor="text1"/>
          <w:sz w:val="24"/>
          <w:szCs w:val="24"/>
        </w:rPr>
        <w:t>ndo</w:t>
      </w:r>
      <w:r w:rsidRPr="00533F3A">
        <w:rPr>
          <w:rFonts w:ascii="Times New Roman" w:hAnsi="Times New Roman"/>
          <w:color w:val="000000" w:themeColor="text1"/>
          <w:sz w:val="24"/>
          <w:szCs w:val="24"/>
        </w:rPr>
        <w:t xml:space="preserve"> el mapa mudo</w:t>
      </w:r>
      <w:r>
        <w:rPr>
          <w:rFonts w:ascii="Times New Roman" w:hAnsi="Times New Roman"/>
          <w:color w:val="000000" w:themeColor="text1"/>
          <w:sz w:val="24"/>
          <w:szCs w:val="24"/>
        </w:rPr>
        <w:t>,</w:t>
      </w:r>
      <w:r w:rsidRPr="00533F3A">
        <w:rPr>
          <w:rFonts w:ascii="Times New Roman" w:hAnsi="Times New Roman"/>
          <w:color w:val="000000" w:themeColor="text1"/>
          <w:sz w:val="24"/>
          <w:szCs w:val="24"/>
        </w:rPr>
        <w:t xml:space="preserve"> </w:t>
      </w:r>
      <w:r>
        <w:rPr>
          <w:rFonts w:ascii="Times New Roman" w:hAnsi="Times New Roman"/>
          <w:color w:val="000000" w:themeColor="text1"/>
          <w:sz w:val="24"/>
          <w:szCs w:val="24"/>
        </w:rPr>
        <w:t>se solicita a</w:t>
      </w:r>
      <w:del w:id="5474" w:author="TOSHIBA" w:date="2015-10-28T12:19:00Z">
        <w:r w:rsidDel="00225EC7">
          <w:rPr>
            <w:rFonts w:ascii="Times New Roman" w:hAnsi="Times New Roman"/>
            <w:color w:val="000000" w:themeColor="text1"/>
            <w:sz w:val="24"/>
            <w:szCs w:val="24"/>
          </w:rPr>
          <w:delText xml:space="preserve"> </w:delText>
        </w:r>
        <w:r w:rsidRPr="00533F3A" w:rsidDel="00225EC7">
          <w:rPr>
            <w:rFonts w:ascii="Times New Roman" w:hAnsi="Times New Roman"/>
            <w:color w:val="000000" w:themeColor="text1"/>
            <w:sz w:val="24"/>
            <w:szCs w:val="24"/>
          </w:rPr>
          <w:delText xml:space="preserve"> </w:delText>
        </w:r>
      </w:del>
      <w:ins w:id="5475" w:author="TOSHIBA" w:date="2015-10-28T12:19:00Z">
        <w:r w:rsidR="00225EC7">
          <w:rPr>
            <w:rFonts w:ascii="Times New Roman" w:hAnsi="Times New Roman"/>
            <w:color w:val="000000" w:themeColor="text1"/>
            <w:sz w:val="24"/>
            <w:szCs w:val="24"/>
          </w:rPr>
          <w:t xml:space="preserve"> </w:t>
        </w:r>
      </w:ins>
      <w:r w:rsidRPr="00533F3A">
        <w:rPr>
          <w:rFonts w:ascii="Times New Roman" w:hAnsi="Times New Roman"/>
          <w:color w:val="000000" w:themeColor="text1"/>
          <w:sz w:val="24"/>
          <w:szCs w:val="24"/>
        </w:rPr>
        <w:t xml:space="preserve">los </w:t>
      </w:r>
      <w:r>
        <w:rPr>
          <w:rFonts w:ascii="Times New Roman" w:hAnsi="Times New Roman"/>
          <w:color w:val="000000" w:themeColor="text1"/>
          <w:sz w:val="24"/>
          <w:szCs w:val="24"/>
        </w:rPr>
        <w:t xml:space="preserve">estudiantes poner a prueba lo que han aprendido </w:t>
      </w:r>
      <w:del w:id="5476" w:author="EUGENIA ARCE LONDONO" w:date="2015-04-29T09:25:00Z">
        <w:r w:rsidRPr="00533F3A">
          <w:rPr>
            <w:rFonts w:ascii="Times New Roman" w:hAnsi="Times New Roman"/>
            <w:color w:val="000000" w:themeColor="text1"/>
            <w:sz w:val="24"/>
            <w:szCs w:val="24"/>
          </w:rPr>
          <w:delText xml:space="preserve">y </w:delText>
        </w:r>
        <w:r>
          <w:rPr>
            <w:rFonts w:ascii="Times New Roman" w:hAnsi="Times New Roman"/>
            <w:color w:val="000000" w:themeColor="text1"/>
            <w:sz w:val="24"/>
            <w:szCs w:val="24"/>
          </w:rPr>
          <w:delText>a</w:delText>
        </w:r>
      </w:del>
      <w:ins w:id="5477" w:author="EUGENIA ARCE LONDONO" w:date="2015-04-29T09:25:00Z">
        <w:r>
          <w:rPr>
            <w:rFonts w:ascii="Times New Roman" w:hAnsi="Times New Roman"/>
            <w:color w:val="000000" w:themeColor="text1"/>
            <w:sz w:val="24"/>
            <w:szCs w:val="24"/>
          </w:rPr>
          <w:t>para</w:t>
        </w:r>
      </w:ins>
      <w:r>
        <w:rPr>
          <w:rFonts w:ascii="Times New Roman" w:hAnsi="Times New Roman"/>
          <w:color w:val="000000" w:themeColor="text1"/>
          <w:sz w:val="24"/>
          <w:szCs w:val="24"/>
        </w:rPr>
        <w:t xml:space="preserve"> </w:t>
      </w:r>
      <w:r w:rsidRPr="00533F3A">
        <w:rPr>
          <w:rFonts w:ascii="Times New Roman" w:hAnsi="Times New Roman"/>
          <w:color w:val="000000" w:themeColor="text1"/>
          <w:sz w:val="24"/>
          <w:szCs w:val="24"/>
        </w:rPr>
        <w:t>mejor</w:t>
      </w:r>
      <w:r>
        <w:rPr>
          <w:rFonts w:ascii="Times New Roman" w:hAnsi="Times New Roman"/>
          <w:color w:val="000000" w:themeColor="text1"/>
          <w:sz w:val="24"/>
          <w:szCs w:val="24"/>
        </w:rPr>
        <w:t xml:space="preserve">ar </w:t>
      </w:r>
      <w:r w:rsidRPr="00533F3A">
        <w:rPr>
          <w:rFonts w:ascii="Times New Roman" w:hAnsi="Times New Roman"/>
          <w:color w:val="000000" w:themeColor="text1"/>
          <w:sz w:val="24"/>
          <w:szCs w:val="24"/>
        </w:rPr>
        <w:t xml:space="preserve">sus conocimientos sobre las fronteras africanas. Para ello </w:t>
      </w:r>
      <w:del w:id="5478" w:author="EUGENIA ARCE LONDONO" w:date="2015-04-29T09:25:00Z">
        <w:r w:rsidRPr="00533F3A">
          <w:rPr>
            <w:rFonts w:ascii="Times New Roman" w:hAnsi="Times New Roman"/>
            <w:color w:val="000000" w:themeColor="text1"/>
            <w:sz w:val="24"/>
            <w:szCs w:val="24"/>
          </w:rPr>
          <w:delText>sugerimos</w:delText>
        </w:r>
      </w:del>
      <w:ins w:id="5479" w:author="EUGENIA ARCE LONDONO" w:date="2015-04-29T09:25:00Z">
        <w:r w:rsidRPr="00533F3A">
          <w:rPr>
            <w:rFonts w:ascii="Times New Roman" w:hAnsi="Times New Roman"/>
            <w:color w:val="000000" w:themeColor="text1"/>
            <w:sz w:val="24"/>
            <w:szCs w:val="24"/>
          </w:rPr>
          <w:t>s</w:t>
        </w:r>
        <w:r>
          <w:rPr>
            <w:rFonts w:ascii="Times New Roman" w:hAnsi="Times New Roman"/>
            <w:color w:val="000000" w:themeColor="text1"/>
            <w:sz w:val="24"/>
            <w:szCs w:val="24"/>
          </w:rPr>
          <w:t>e sugiere</w:t>
        </w:r>
      </w:ins>
      <w:r w:rsidRPr="00533F3A">
        <w:rPr>
          <w:rFonts w:ascii="Times New Roman" w:hAnsi="Times New Roman"/>
          <w:color w:val="000000" w:themeColor="text1"/>
          <w:sz w:val="24"/>
          <w:szCs w:val="24"/>
        </w:rPr>
        <w:t xml:space="preserve"> seguir </w:t>
      </w:r>
      <w:ins w:id="5480" w:author="TOSHIBA" w:date="2015-10-31T11:18:00Z">
        <w:r w:rsidR="00D94F16">
          <w:rPr>
            <w:rFonts w:ascii="Times New Roman" w:hAnsi="Times New Roman"/>
            <w:color w:val="000000" w:themeColor="text1"/>
            <w:sz w:val="24"/>
            <w:szCs w:val="24"/>
          </w:rPr>
          <w:t xml:space="preserve">estos </w:t>
        </w:r>
      </w:ins>
      <w:del w:id="5481" w:author="TOSHIBA" w:date="2015-10-31T11:18:00Z">
        <w:r w:rsidRPr="00533F3A" w:rsidDel="00D94F16">
          <w:rPr>
            <w:rFonts w:ascii="Times New Roman" w:hAnsi="Times New Roman"/>
            <w:color w:val="000000" w:themeColor="text1"/>
            <w:sz w:val="24"/>
            <w:szCs w:val="24"/>
          </w:rPr>
          <w:delText xml:space="preserve">los siguientes </w:delText>
        </w:r>
      </w:del>
      <w:r w:rsidRPr="00533F3A">
        <w:rPr>
          <w:rFonts w:ascii="Times New Roman" w:hAnsi="Times New Roman"/>
          <w:color w:val="000000" w:themeColor="text1"/>
          <w:sz w:val="24"/>
          <w:szCs w:val="24"/>
        </w:rPr>
        <w:t>pasos:</w:t>
      </w:r>
    </w:p>
    <w:p w14:paraId="6431479D" w14:textId="77777777" w:rsidR="00D22CC6" w:rsidRPr="00533F3A"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51953C5C" w14:textId="77777777" w:rsidR="00D22CC6" w:rsidRPr="00533F3A" w:rsidRDefault="00D22CC6" w:rsidP="00D22CC6">
      <w:pPr>
        <w:pStyle w:val="tab1"/>
        <w:shd w:val="clear" w:color="auto" w:fill="FFFFFF"/>
        <w:spacing w:before="0" w:beforeAutospacing="0" w:after="0" w:afterAutospacing="0"/>
        <w:jc w:val="both"/>
        <w:rPr>
          <w:color w:val="000000" w:themeColor="text1"/>
        </w:rPr>
      </w:pPr>
      <w:r w:rsidRPr="00533F3A">
        <w:rPr>
          <w:color w:val="000000" w:themeColor="text1"/>
        </w:rPr>
        <w:t>1. </w:t>
      </w:r>
      <w:del w:id="5482" w:author="EUGENIA ARCE LONDONO" w:date="2015-04-29T09:25:00Z">
        <w:r w:rsidRPr="00533F3A">
          <w:rPr>
            <w:color w:val="000000" w:themeColor="text1"/>
          </w:rPr>
          <w:delText>Elabora</w:delText>
        </w:r>
      </w:del>
      <w:ins w:id="5483" w:author="EUGENIA ARCE LONDONO" w:date="2015-04-29T09:25:00Z">
        <w:r w:rsidRPr="00533F3A">
          <w:rPr>
            <w:color w:val="000000" w:themeColor="text1"/>
          </w:rPr>
          <w:t>Elabora</w:t>
        </w:r>
        <w:r>
          <w:rPr>
            <w:color w:val="000000" w:themeColor="text1"/>
          </w:rPr>
          <w:t>r</w:t>
        </w:r>
      </w:ins>
      <w:r w:rsidRPr="00533F3A">
        <w:rPr>
          <w:color w:val="000000" w:themeColor="text1"/>
        </w:rPr>
        <w:t xml:space="preserve"> cinco tarjetas, una por región: África del Norte, África occidental, África central, África oriental y África del Sur.</w:t>
      </w:r>
    </w:p>
    <w:p w14:paraId="65396598" w14:textId="77777777" w:rsidR="00D22CC6" w:rsidRPr="00533F3A" w:rsidRDefault="00D22CC6" w:rsidP="00D22CC6">
      <w:pPr>
        <w:pStyle w:val="tab1"/>
        <w:shd w:val="clear" w:color="auto" w:fill="FFFFFF"/>
        <w:spacing w:before="0" w:beforeAutospacing="0" w:after="0" w:afterAutospacing="0"/>
        <w:jc w:val="both"/>
        <w:rPr>
          <w:color w:val="000000" w:themeColor="text1"/>
        </w:rPr>
      </w:pPr>
      <w:r w:rsidRPr="00533F3A">
        <w:rPr>
          <w:color w:val="000000" w:themeColor="text1"/>
        </w:rPr>
        <w:t>2. </w:t>
      </w:r>
      <w:r>
        <w:rPr>
          <w:color w:val="000000" w:themeColor="text1"/>
        </w:rPr>
        <w:t>Pedirle a un estudiante que seleccione</w:t>
      </w:r>
      <w:r w:rsidRPr="00533F3A">
        <w:rPr>
          <w:color w:val="000000" w:themeColor="text1"/>
        </w:rPr>
        <w:t xml:space="preserve"> una de las tarjetas.</w:t>
      </w:r>
    </w:p>
    <w:p w14:paraId="65FB5FB1" w14:textId="77777777" w:rsidR="00D22CC6" w:rsidRPr="00533F3A" w:rsidRDefault="00D22CC6" w:rsidP="00D22CC6">
      <w:pPr>
        <w:pStyle w:val="tab1"/>
        <w:shd w:val="clear" w:color="auto" w:fill="FFFFFF"/>
        <w:spacing w:before="0" w:beforeAutospacing="0" w:after="0" w:afterAutospacing="0"/>
        <w:jc w:val="both"/>
        <w:rPr>
          <w:color w:val="000000" w:themeColor="text1"/>
        </w:rPr>
      </w:pPr>
      <w:r w:rsidRPr="00533F3A">
        <w:rPr>
          <w:color w:val="000000" w:themeColor="text1"/>
        </w:rPr>
        <w:t xml:space="preserve">3. En función de </w:t>
      </w:r>
      <w:r>
        <w:rPr>
          <w:color w:val="000000" w:themeColor="text1"/>
        </w:rPr>
        <w:t xml:space="preserve">la tarjeta escogida, los estudiantes </w:t>
      </w:r>
      <w:r w:rsidRPr="00533F3A">
        <w:rPr>
          <w:color w:val="000000" w:themeColor="text1"/>
        </w:rPr>
        <w:t>deberán seleccionar la región en el mapa.</w:t>
      </w:r>
    </w:p>
    <w:p w14:paraId="77930395" w14:textId="77777777" w:rsidR="00D22CC6" w:rsidRPr="00533F3A" w:rsidRDefault="00D22CC6" w:rsidP="00D22CC6">
      <w:pPr>
        <w:pStyle w:val="tab1"/>
        <w:shd w:val="clear" w:color="auto" w:fill="FFFFFF"/>
        <w:spacing w:before="0" w:beforeAutospacing="0" w:after="0" w:afterAutospacing="0"/>
        <w:jc w:val="both"/>
        <w:rPr>
          <w:color w:val="000000" w:themeColor="text1"/>
        </w:rPr>
      </w:pPr>
      <w:r w:rsidRPr="00533F3A">
        <w:rPr>
          <w:color w:val="000000" w:themeColor="text1"/>
        </w:rPr>
        <w:t xml:space="preserve">4. Los </w:t>
      </w:r>
      <w:r>
        <w:rPr>
          <w:color w:val="000000" w:themeColor="text1"/>
        </w:rPr>
        <w:t>estudiantes</w:t>
      </w:r>
      <w:r w:rsidRPr="00533F3A">
        <w:rPr>
          <w:color w:val="000000" w:themeColor="text1"/>
        </w:rPr>
        <w:t> tendrán que ubicar sobre el mapa el nombre de los distintos países de la región.</w:t>
      </w:r>
    </w:p>
    <w:p w14:paraId="5DFD55C0" w14:textId="77777777" w:rsidR="00D22CC6" w:rsidRPr="00533F3A" w:rsidRDefault="00D22CC6" w:rsidP="00D22CC6">
      <w:pPr>
        <w:pStyle w:val="tab1"/>
        <w:shd w:val="clear" w:color="auto" w:fill="FFFFFF"/>
        <w:spacing w:before="0" w:beforeAutospacing="0" w:after="0" w:afterAutospacing="0"/>
        <w:jc w:val="both"/>
        <w:rPr>
          <w:color w:val="000000" w:themeColor="text1"/>
        </w:rPr>
      </w:pPr>
      <w:r w:rsidRPr="00533F3A">
        <w:rPr>
          <w:color w:val="000000" w:themeColor="text1"/>
        </w:rPr>
        <w:t xml:space="preserve">5. </w:t>
      </w:r>
      <w:r>
        <w:rPr>
          <w:color w:val="000000" w:themeColor="text1"/>
        </w:rPr>
        <w:t>Para comprobar la respuesta se puede s</w:t>
      </w:r>
      <w:r w:rsidRPr="00533F3A">
        <w:rPr>
          <w:color w:val="000000" w:themeColor="text1"/>
        </w:rPr>
        <w:t>elecciona</w:t>
      </w:r>
      <w:r>
        <w:rPr>
          <w:color w:val="000000" w:themeColor="text1"/>
        </w:rPr>
        <w:t xml:space="preserve">r cada uno de los </w:t>
      </w:r>
      <w:del w:id="5484" w:author="EUGENIA ARCE LONDONO" w:date="2015-04-29T09:25:00Z">
        <w:r w:rsidRPr="00533F3A">
          <w:rPr>
            <w:color w:val="000000" w:themeColor="text1"/>
          </w:rPr>
          <w:delText>estados</w:delText>
        </w:r>
      </w:del>
      <w:ins w:id="5485" w:author="EUGENIA ARCE LONDONO" w:date="2015-04-29T09:25:00Z">
        <w:r>
          <w:rPr>
            <w:color w:val="000000" w:themeColor="text1"/>
          </w:rPr>
          <w:t>E</w:t>
        </w:r>
        <w:r w:rsidRPr="00533F3A">
          <w:rPr>
            <w:color w:val="000000" w:themeColor="text1"/>
          </w:rPr>
          <w:t>stados</w:t>
        </w:r>
        <w:r>
          <w:rPr>
            <w:color w:val="000000" w:themeColor="text1"/>
          </w:rPr>
          <w:t xml:space="preserve"> en el interactivo.</w:t>
        </w:r>
      </w:ins>
      <w:r w:rsidRPr="00533F3A">
        <w:rPr>
          <w:color w:val="000000" w:themeColor="text1"/>
        </w:rPr>
        <w:t> </w:t>
      </w:r>
    </w:p>
    <w:p w14:paraId="5ACF92DF" w14:textId="77777777" w:rsidR="00D22CC6" w:rsidRDefault="00D22CC6" w:rsidP="00D22CC6">
      <w:pPr>
        <w:pStyle w:val="cabecera2"/>
        <w:shd w:val="clear" w:color="auto" w:fill="FFFFFF"/>
        <w:spacing w:before="0" w:beforeAutospacing="0" w:after="0" w:afterAutospacing="0"/>
        <w:jc w:val="both"/>
        <w:rPr>
          <w:color w:val="000000" w:themeColor="text1"/>
        </w:rPr>
      </w:pPr>
    </w:p>
    <w:p w14:paraId="684252F8" w14:textId="77777777" w:rsidR="00D22CC6" w:rsidRPr="00E63ED1" w:rsidRDefault="00D22CC6" w:rsidP="00D22CC6">
      <w:pPr>
        <w:pStyle w:val="cabecera2"/>
        <w:shd w:val="clear" w:color="auto" w:fill="FFFFFF"/>
        <w:spacing w:before="0" w:beforeAutospacing="0" w:after="0" w:afterAutospacing="0"/>
        <w:jc w:val="both"/>
        <w:rPr>
          <w:b/>
          <w:color w:val="000000" w:themeColor="text1"/>
        </w:rPr>
      </w:pPr>
      <w:r w:rsidRPr="00E63ED1">
        <w:rPr>
          <w:b/>
          <w:color w:val="000000" w:themeColor="text1"/>
        </w:rPr>
        <w:t>Después de la presentación</w:t>
      </w:r>
    </w:p>
    <w:p w14:paraId="5375EBC1"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6DE22806"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sidRPr="00533F3A">
        <w:rPr>
          <w:rFonts w:ascii="Times New Roman" w:hAnsi="Times New Roman"/>
          <w:color w:val="000000" w:themeColor="text1"/>
          <w:sz w:val="24"/>
          <w:szCs w:val="24"/>
        </w:rPr>
        <w:t xml:space="preserve">Para </w:t>
      </w:r>
      <w:r>
        <w:rPr>
          <w:rFonts w:ascii="Times New Roman" w:hAnsi="Times New Roman"/>
          <w:color w:val="000000" w:themeColor="text1"/>
          <w:sz w:val="24"/>
          <w:szCs w:val="24"/>
        </w:rPr>
        <w:t xml:space="preserve">que los estudiantes puedan </w:t>
      </w:r>
      <w:r w:rsidRPr="00533F3A">
        <w:rPr>
          <w:rFonts w:ascii="Times New Roman" w:hAnsi="Times New Roman"/>
          <w:color w:val="000000" w:themeColor="text1"/>
          <w:sz w:val="24"/>
          <w:szCs w:val="24"/>
        </w:rPr>
        <w:t>ampliar los conocimientos</w:t>
      </w:r>
      <w:r>
        <w:rPr>
          <w:rFonts w:ascii="Times New Roman" w:hAnsi="Times New Roman"/>
          <w:color w:val="000000" w:themeColor="text1"/>
          <w:sz w:val="24"/>
          <w:szCs w:val="24"/>
        </w:rPr>
        <w:t>, se sugiere proponerles</w:t>
      </w:r>
      <w:r w:rsidRPr="00533F3A">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que consulten sobre el </w:t>
      </w:r>
      <w:r w:rsidRPr="00533F3A">
        <w:rPr>
          <w:rFonts w:ascii="Times New Roman" w:hAnsi="Times New Roman"/>
          <w:color w:val="000000" w:themeColor="text1"/>
          <w:sz w:val="24"/>
          <w:szCs w:val="24"/>
        </w:rPr>
        <w:t>país más joven de África: Sudán del Sur.</w:t>
      </w:r>
    </w:p>
    <w:p w14:paraId="18265103" w14:textId="77777777" w:rsidR="00D22CC6" w:rsidRPr="00533F3A"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10FEAA0C"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r w:rsidRPr="00533F3A">
        <w:rPr>
          <w:rFonts w:ascii="Times New Roman" w:hAnsi="Times New Roman"/>
          <w:color w:val="000000" w:themeColor="text1"/>
          <w:sz w:val="24"/>
          <w:szCs w:val="24"/>
        </w:rPr>
        <w:t xml:space="preserve">También pueden trabajar a partir del artículo publicado </w:t>
      </w:r>
      <w:ins w:id="5486" w:author="TOSHIBA" w:date="2015-10-31T11:24:00Z">
        <w:r w:rsidR="007E610D">
          <w:rPr>
            <w:rFonts w:ascii="Times New Roman" w:hAnsi="Times New Roman"/>
            <w:color w:val="000000" w:themeColor="text1"/>
            <w:sz w:val="24"/>
            <w:szCs w:val="24"/>
          </w:rPr>
          <w:t xml:space="preserve">el 9 de julio de 2011 </w:t>
        </w:r>
      </w:ins>
      <w:r w:rsidRPr="00533F3A">
        <w:rPr>
          <w:rFonts w:ascii="Times New Roman" w:hAnsi="Times New Roman"/>
          <w:color w:val="000000" w:themeColor="text1"/>
          <w:sz w:val="24"/>
          <w:szCs w:val="24"/>
        </w:rPr>
        <w:t>por</w:t>
      </w:r>
      <w:r w:rsidRPr="00533F3A">
        <w:rPr>
          <w:rStyle w:val="apple-converted-space"/>
          <w:rFonts w:ascii="Times New Roman" w:hAnsi="Times New Roman"/>
          <w:color w:val="000000" w:themeColor="text1"/>
          <w:sz w:val="24"/>
          <w:szCs w:val="24"/>
        </w:rPr>
        <w:t> </w:t>
      </w:r>
      <w:r>
        <w:rPr>
          <w:rStyle w:val="apple-converted-space"/>
          <w:rFonts w:ascii="Times New Roman" w:hAnsi="Times New Roman"/>
          <w:color w:val="000000" w:themeColor="text1"/>
          <w:sz w:val="24"/>
          <w:szCs w:val="24"/>
        </w:rPr>
        <w:t xml:space="preserve">el periódico </w:t>
      </w:r>
      <w:r w:rsidRPr="00533F3A">
        <w:rPr>
          <w:rStyle w:val="cursiva"/>
          <w:rFonts w:ascii="Times New Roman" w:hAnsi="Times New Roman"/>
          <w:i/>
          <w:iCs/>
          <w:color w:val="000000" w:themeColor="text1"/>
          <w:sz w:val="24"/>
          <w:szCs w:val="24"/>
        </w:rPr>
        <w:t>El País</w:t>
      </w:r>
      <w:del w:id="5487" w:author="EUGENIA ARCE LONDONO" w:date="2015-04-29T09:25:00Z">
        <w:r w:rsidRPr="00533F3A">
          <w:rPr>
            <w:rStyle w:val="apple-converted-space"/>
            <w:rFonts w:ascii="Times New Roman" w:hAnsi="Times New Roman"/>
            <w:i/>
            <w:iCs/>
            <w:color w:val="000000" w:themeColor="text1"/>
            <w:sz w:val="24"/>
            <w:szCs w:val="24"/>
          </w:rPr>
          <w:delText> </w:delText>
        </w:r>
        <w:r>
          <w:rPr>
            <w:rFonts w:ascii="Times New Roman" w:hAnsi="Times New Roman"/>
            <w:color w:val="000000" w:themeColor="text1"/>
            <w:sz w:val="24"/>
            <w:szCs w:val="24"/>
          </w:rPr>
          <w:delText>de</w:delText>
        </w:r>
        <w:r w:rsidRPr="00533F3A">
          <w:rPr>
            <w:rFonts w:ascii="Times New Roman" w:hAnsi="Times New Roman"/>
            <w:color w:val="000000" w:themeColor="text1"/>
            <w:sz w:val="24"/>
            <w:szCs w:val="24"/>
          </w:rPr>
          <w:delText>l</w:delText>
        </w:r>
      </w:del>
      <w:ins w:id="5488" w:author="EUGENIA ARCE LONDONO" w:date="2015-04-29T09:25:00Z">
        <w:r>
          <w:rPr>
            <w:rStyle w:val="cursiva"/>
            <w:rFonts w:ascii="Times New Roman" w:hAnsi="Times New Roman"/>
            <w:i/>
            <w:iCs/>
            <w:color w:val="000000" w:themeColor="text1"/>
            <w:sz w:val="24"/>
            <w:szCs w:val="24"/>
          </w:rPr>
          <w:t xml:space="preserve"> </w:t>
        </w:r>
        <w:r>
          <w:rPr>
            <w:rStyle w:val="cursiva"/>
            <w:rFonts w:ascii="Times New Roman" w:hAnsi="Times New Roman"/>
            <w:iCs/>
            <w:color w:val="000000" w:themeColor="text1"/>
            <w:sz w:val="24"/>
            <w:szCs w:val="24"/>
          </w:rPr>
          <w:t>(de España)</w:t>
        </w:r>
        <w:r w:rsidRPr="00533F3A">
          <w:rPr>
            <w:rStyle w:val="apple-converted-space"/>
            <w:rFonts w:ascii="Times New Roman" w:hAnsi="Times New Roman"/>
            <w:i/>
            <w:iCs/>
            <w:color w:val="000000" w:themeColor="text1"/>
            <w:sz w:val="24"/>
            <w:szCs w:val="24"/>
          </w:rPr>
          <w:t> </w:t>
        </w:r>
        <w:del w:id="5489" w:author="TOSHIBA" w:date="2015-10-31T11:25:00Z">
          <w:r w:rsidDel="007E610D">
            <w:rPr>
              <w:rFonts w:ascii="Times New Roman" w:hAnsi="Times New Roman"/>
              <w:color w:val="000000" w:themeColor="text1"/>
              <w:sz w:val="24"/>
              <w:szCs w:val="24"/>
            </w:rPr>
            <w:delText>publicado e</w:delText>
          </w:r>
          <w:r w:rsidRPr="00533F3A" w:rsidDel="007E610D">
            <w:rPr>
              <w:rFonts w:ascii="Times New Roman" w:hAnsi="Times New Roman"/>
              <w:color w:val="000000" w:themeColor="text1"/>
              <w:sz w:val="24"/>
              <w:szCs w:val="24"/>
            </w:rPr>
            <w:delText>l</w:delText>
          </w:r>
        </w:del>
      </w:ins>
      <w:del w:id="5490" w:author="TOSHIBA" w:date="2015-10-31T11:25:00Z">
        <w:r w:rsidRPr="00533F3A" w:rsidDel="007E610D">
          <w:rPr>
            <w:rFonts w:ascii="Times New Roman" w:hAnsi="Times New Roman"/>
            <w:color w:val="000000" w:themeColor="text1"/>
            <w:sz w:val="24"/>
            <w:szCs w:val="24"/>
          </w:rPr>
          <w:delText xml:space="preserve"> 9 de julio de 2011</w:delText>
        </w:r>
      </w:del>
      <w:r w:rsidRPr="00533F3A">
        <w:rPr>
          <w:rFonts w:ascii="Times New Roman" w:hAnsi="Times New Roman"/>
          <w:color w:val="000000" w:themeColor="text1"/>
          <w:sz w:val="24"/>
          <w:szCs w:val="24"/>
        </w:rPr>
        <w:t xml:space="preserve"> sobre la recién estrenada independencia del país africano [</w:t>
      </w:r>
      <w:r w:rsidR="00075493">
        <w:fldChar w:fldCharType="begin"/>
      </w:r>
      <w:r w:rsidR="00075493">
        <w:instrText xml:space="preserve"> HYPERLINK "http://www.elpais.com/articulo/internacional/Sudan/Sur/celebra/nacimiento/nuevo/pais/elpepiint/20110708elpepuint_10/Tes" \t "_blank" </w:instrText>
      </w:r>
      <w:r w:rsidR="00075493">
        <w:fldChar w:fldCharType="separate"/>
      </w:r>
      <w:r w:rsidR="009B44C3" w:rsidRPr="00533F3A">
        <w:rPr>
          <w:rStyle w:val="Hipervnculo"/>
          <w:rFonts w:ascii="Times New Roman" w:hAnsi="Times New Roman"/>
          <w:color w:val="000000" w:themeColor="text1"/>
          <w:sz w:val="24"/>
          <w:szCs w:val="24"/>
        </w:rPr>
        <w:t>VER</w:t>
      </w:r>
      <w:r w:rsidR="00075493">
        <w:rPr>
          <w:rStyle w:val="Hipervnculo"/>
          <w:rFonts w:ascii="Times New Roman" w:hAnsi="Times New Roman"/>
          <w:color w:val="000000" w:themeColor="text1"/>
          <w:sz w:val="24"/>
          <w:szCs w:val="24"/>
        </w:rPr>
        <w:fldChar w:fldCharType="end"/>
      </w:r>
      <w:r w:rsidRPr="00533F3A">
        <w:rPr>
          <w:rFonts w:ascii="Times New Roman" w:hAnsi="Times New Roman"/>
          <w:color w:val="000000" w:themeColor="text1"/>
          <w:sz w:val="24"/>
          <w:szCs w:val="24"/>
        </w:rPr>
        <w:t xml:space="preserve">]. </w:t>
      </w:r>
      <w:r>
        <w:rPr>
          <w:rFonts w:ascii="Times New Roman" w:hAnsi="Times New Roman"/>
          <w:color w:val="000000" w:themeColor="text1"/>
          <w:sz w:val="24"/>
          <w:szCs w:val="24"/>
        </w:rPr>
        <w:t>Con</w:t>
      </w:r>
      <w:r w:rsidRPr="00533F3A">
        <w:rPr>
          <w:rFonts w:ascii="Times New Roman" w:hAnsi="Times New Roman"/>
          <w:color w:val="000000" w:themeColor="text1"/>
          <w:sz w:val="24"/>
          <w:szCs w:val="24"/>
        </w:rPr>
        <w:t xml:space="preserve"> base </w:t>
      </w:r>
      <w:r>
        <w:rPr>
          <w:rFonts w:ascii="Times New Roman" w:hAnsi="Times New Roman"/>
          <w:color w:val="000000" w:themeColor="text1"/>
          <w:sz w:val="24"/>
          <w:szCs w:val="24"/>
        </w:rPr>
        <w:t xml:space="preserve">en el </w:t>
      </w:r>
      <w:r w:rsidRPr="00533F3A">
        <w:rPr>
          <w:rFonts w:ascii="Times New Roman" w:hAnsi="Times New Roman"/>
          <w:color w:val="000000" w:themeColor="text1"/>
          <w:sz w:val="24"/>
          <w:szCs w:val="24"/>
        </w:rPr>
        <w:t xml:space="preserve">texto, </w:t>
      </w:r>
      <w:r>
        <w:rPr>
          <w:rFonts w:ascii="Times New Roman" w:hAnsi="Times New Roman"/>
          <w:color w:val="000000" w:themeColor="text1"/>
          <w:sz w:val="24"/>
          <w:szCs w:val="24"/>
        </w:rPr>
        <w:t xml:space="preserve">se pueden plantear </w:t>
      </w:r>
      <w:r w:rsidRPr="00533F3A">
        <w:rPr>
          <w:rFonts w:ascii="Times New Roman" w:hAnsi="Times New Roman"/>
          <w:color w:val="000000" w:themeColor="text1"/>
          <w:sz w:val="24"/>
          <w:szCs w:val="24"/>
        </w:rPr>
        <w:t xml:space="preserve">algunas preguntas </w:t>
      </w:r>
      <w:r>
        <w:rPr>
          <w:rFonts w:ascii="Times New Roman" w:hAnsi="Times New Roman"/>
          <w:color w:val="000000" w:themeColor="text1"/>
          <w:sz w:val="24"/>
          <w:szCs w:val="24"/>
        </w:rPr>
        <w:t>que permitan profundizar en la información</w:t>
      </w:r>
      <w:ins w:id="5491" w:author="EUGENIA ARCE LONDONO" w:date="2015-04-29T09:25:00Z">
        <w:r>
          <w:rPr>
            <w:rFonts w:ascii="Times New Roman" w:hAnsi="Times New Roman"/>
            <w:color w:val="000000" w:themeColor="text1"/>
            <w:sz w:val="24"/>
            <w:szCs w:val="24"/>
          </w:rPr>
          <w:t>, como las siguientes</w:t>
        </w:r>
      </w:ins>
      <w:r w:rsidRPr="00533F3A">
        <w:rPr>
          <w:rFonts w:ascii="Times New Roman" w:hAnsi="Times New Roman"/>
          <w:color w:val="000000" w:themeColor="text1"/>
          <w:sz w:val="24"/>
          <w:szCs w:val="24"/>
        </w:rPr>
        <w:t>:</w:t>
      </w:r>
    </w:p>
    <w:p w14:paraId="14CE4C8E" w14:textId="77777777" w:rsidR="00D22CC6" w:rsidRDefault="00D22CC6" w:rsidP="00D22CC6">
      <w:pPr>
        <w:pStyle w:val="NormalWeb"/>
        <w:shd w:val="clear" w:color="auto" w:fill="FFFFFF"/>
        <w:spacing w:beforeLines="0" w:afterLines="0" w:after="0"/>
        <w:jc w:val="both"/>
        <w:rPr>
          <w:rFonts w:ascii="Times New Roman" w:hAnsi="Times New Roman"/>
          <w:color w:val="000000" w:themeColor="text1"/>
          <w:sz w:val="24"/>
          <w:szCs w:val="24"/>
        </w:rPr>
      </w:pPr>
    </w:p>
    <w:p w14:paraId="495B8DEC" w14:textId="77777777" w:rsidR="00D22CC6" w:rsidRPr="00533F3A" w:rsidRDefault="00D22CC6">
      <w:pPr>
        <w:pStyle w:val="tab1"/>
        <w:numPr>
          <w:ilvl w:val="1"/>
          <w:numId w:val="48"/>
        </w:numPr>
        <w:shd w:val="clear" w:color="auto" w:fill="FFFFFF"/>
        <w:spacing w:before="0" w:beforeAutospacing="0" w:after="0" w:afterAutospacing="0"/>
        <w:ind w:left="426"/>
        <w:jc w:val="both"/>
        <w:rPr>
          <w:color w:val="000000" w:themeColor="text1"/>
        </w:rPr>
        <w:pPrChange w:id="5492" w:author="EUGENIA ARCE LONDONO" w:date="2015-04-29T09:25:00Z">
          <w:pPr>
            <w:pStyle w:val="tab1"/>
            <w:shd w:val="clear" w:color="auto" w:fill="FFFFFF"/>
            <w:spacing w:before="0" w:beforeAutospacing="0" w:after="0" w:afterAutospacing="0"/>
            <w:jc w:val="both"/>
          </w:pPr>
        </w:pPrChange>
      </w:pPr>
      <w:del w:id="5493" w:author="EUGENIA ARCE LONDONO" w:date="2015-04-29T09:25:00Z">
        <w:r w:rsidRPr="00533F3A">
          <w:rPr>
            <w:color w:val="000000" w:themeColor="text1"/>
          </w:rPr>
          <w:delText xml:space="preserve">- </w:delText>
        </w:r>
      </w:del>
      <w:r w:rsidRPr="00533F3A">
        <w:rPr>
          <w:color w:val="000000" w:themeColor="text1"/>
        </w:rPr>
        <w:t>¿Cuál es la capital de Sudán del Sur?</w:t>
      </w:r>
    </w:p>
    <w:p w14:paraId="58606243" w14:textId="77777777" w:rsidR="00D22CC6" w:rsidRPr="00533F3A" w:rsidRDefault="00D22CC6">
      <w:pPr>
        <w:pStyle w:val="tab1"/>
        <w:numPr>
          <w:ilvl w:val="1"/>
          <w:numId w:val="48"/>
        </w:numPr>
        <w:shd w:val="clear" w:color="auto" w:fill="FFFFFF"/>
        <w:spacing w:before="0" w:beforeAutospacing="0" w:after="0" w:afterAutospacing="0"/>
        <w:ind w:left="426"/>
        <w:jc w:val="both"/>
        <w:rPr>
          <w:color w:val="000000" w:themeColor="text1"/>
        </w:rPr>
        <w:pPrChange w:id="5494" w:author="EUGENIA ARCE LONDONO" w:date="2015-04-29T09:25:00Z">
          <w:pPr>
            <w:pStyle w:val="tab1"/>
            <w:shd w:val="clear" w:color="auto" w:fill="FFFFFF"/>
            <w:spacing w:before="0" w:beforeAutospacing="0" w:after="0" w:afterAutospacing="0"/>
            <w:jc w:val="both"/>
          </w:pPr>
        </w:pPrChange>
      </w:pPr>
      <w:del w:id="5495" w:author="EUGENIA ARCE LONDONO" w:date="2015-04-29T09:25:00Z">
        <w:r w:rsidRPr="00533F3A">
          <w:rPr>
            <w:color w:val="000000" w:themeColor="text1"/>
          </w:rPr>
          <w:delText xml:space="preserve">- </w:delText>
        </w:r>
      </w:del>
      <w:r w:rsidRPr="00533F3A">
        <w:rPr>
          <w:color w:val="000000" w:themeColor="text1"/>
        </w:rPr>
        <w:t>¿Cuál había sido la relación entre Sudán del Sur y Sudán?</w:t>
      </w:r>
    </w:p>
    <w:p w14:paraId="04A681C8" w14:textId="77777777" w:rsidR="00D22CC6" w:rsidRPr="00533F3A" w:rsidRDefault="00D22CC6">
      <w:pPr>
        <w:pStyle w:val="tab1"/>
        <w:numPr>
          <w:ilvl w:val="1"/>
          <w:numId w:val="48"/>
        </w:numPr>
        <w:shd w:val="clear" w:color="auto" w:fill="FFFFFF"/>
        <w:spacing w:before="0" w:beforeAutospacing="0" w:after="0" w:afterAutospacing="0"/>
        <w:ind w:left="426"/>
        <w:jc w:val="both"/>
        <w:rPr>
          <w:color w:val="000000" w:themeColor="text1"/>
        </w:rPr>
        <w:pPrChange w:id="5496" w:author="EUGENIA ARCE LONDONO" w:date="2015-04-29T09:25:00Z">
          <w:pPr>
            <w:pStyle w:val="tab1"/>
            <w:shd w:val="clear" w:color="auto" w:fill="FFFFFF"/>
            <w:spacing w:before="0" w:beforeAutospacing="0" w:after="0" w:afterAutospacing="0"/>
            <w:jc w:val="both"/>
          </w:pPr>
        </w:pPrChange>
      </w:pPr>
      <w:del w:id="5497" w:author="EUGENIA ARCE LONDONO" w:date="2015-04-29T09:25:00Z">
        <w:r w:rsidRPr="00533F3A">
          <w:rPr>
            <w:color w:val="000000" w:themeColor="text1"/>
          </w:rPr>
          <w:delText xml:space="preserve">- </w:delText>
        </w:r>
      </w:del>
      <w:r w:rsidRPr="00533F3A">
        <w:rPr>
          <w:color w:val="000000" w:themeColor="text1"/>
        </w:rPr>
        <w:t>¿Cuáles son los principales problemas que debe resolver Sudán del Sur con su vecino del norte?</w:t>
      </w:r>
    </w:p>
    <w:p w14:paraId="02CD762E" w14:textId="77777777" w:rsidR="00D22CC6" w:rsidRPr="00533F3A" w:rsidRDefault="00D22CC6">
      <w:pPr>
        <w:pStyle w:val="tab1"/>
        <w:numPr>
          <w:ilvl w:val="1"/>
          <w:numId w:val="48"/>
        </w:numPr>
        <w:shd w:val="clear" w:color="auto" w:fill="FFFFFF"/>
        <w:spacing w:before="0" w:beforeAutospacing="0" w:after="0" w:afterAutospacing="0"/>
        <w:ind w:left="426"/>
        <w:jc w:val="both"/>
        <w:rPr>
          <w:color w:val="000000" w:themeColor="text1"/>
        </w:rPr>
        <w:pPrChange w:id="5498" w:author="EUGENIA ARCE LONDONO" w:date="2015-04-29T09:25:00Z">
          <w:pPr>
            <w:pStyle w:val="tab1"/>
            <w:shd w:val="clear" w:color="auto" w:fill="FFFFFF"/>
            <w:spacing w:before="0" w:beforeAutospacing="0" w:after="0" w:afterAutospacing="0"/>
            <w:jc w:val="both"/>
          </w:pPr>
        </w:pPrChange>
      </w:pPr>
      <w:del w:id="5499" w:author="EUGENIA ARCE LONDONO" w:date="2015-04-29T09:25:00Z">
        <w:r w:rsidRPr="00533F3A">
          <w:rPr>
            <w:color w:val="000000" w:themeColor="text1"/>
          </w:rPr>
          <w:delText xml:space="preserve">- </w:delText>
        </w:r>
      </w:del>
      <w:r w:rsidRPr="00533F3A">
        <w:rPr>
          <w:color w:val="000000" w:themeColor="text1"/>
        </w:rPr>
        <w:t>¿Cómo puede influir el petróleo</w:t>
      </w:r>
      <w:r>
        <w:rPr>
          <w:color w:val="000000" w:themeColor="text1"/>
        </w:rPr>
        <w:t xml:space="preserve"> en las relaciones entre ambos </w:t>
      </w:r>
      <w:del w:id="5500" w:author="EUGENIA ARCE LONDONO" w:date="2015-04-29T09:25:00Z">
        <w:r w:rsidRPr="00533F3A">
          <w:rPr>
            <w:color w:val="000000" w:themeColor="text1"/>
          </w:rPr>
          <w:delText>estados</w:delText>
        </w:r>
      </w:del>
      <w:ins w:id="5501" w:author="EUGENIA ARCE LONDONO" w:date="2015-04-29T09:25:00Z">
        <w:r>
          <w:rPr>
            <w:color w:val="000000" w:themeColor="text1"/>
          </w:rPr>
          <w:t>E</w:t>
        </w:r>
        <w:r w:rsidRPr="00533F3A">
          <w:rPr>
            <w:color w:val="000000" w:themeColor="text1"/>
          </w:rPr>
          <w:t>stados</w:t>
        </w:r>
      </w:ins>
      <w:r w:rsidRPr="00533F3A">
        <w:rPr>
          <w:color w:val="000000" w:themeColor="text1"/>
        </w:rPr>
        <w:t>? ¿Por qué?</w:t>
      </w:r>
    </w:p>
    <w:p w14:paraId="1F3B6FBF" w14:textId="77777777" w:rsidR="00D22CC6" w:rsidRPr="00533F3A" w:rsidRDefault="00D22CC6">
      <w:pPr>
        <w:pStyle w:val="tab1"/>
        <w:numPr>
          <w:ilvl w:val="1"/>
          <w:numId w:val="48"/>
        </w:numPr>
        <w:shd w:val="clear" w:color="auto" w:fill="FFFFFF"/>
        <w:spacing w:before="0" w:beforeAutospacing="0" w:after="0" w:afterAutospacing="0"/>
        <w:ind w:left="426"/>
        <w:jc w:val="both"/>
        <w:rPr>
          <w:color w:val="000000" w:themeColor="text1"/>
        </w:rPr>
        <w:pPrChange w:id="5502" w:author="EUGENIA ARCE LONDONO" w:date="2015-04-29T09:25:00Z">
          <w:pPr>
            <w:pStyle w:val="tab1"/>
            <w:shd w:val="clear" w:color="auto" w:fill="FFFFFF"/>
            <w:spacing w:before="0" w:beforeAutospacing="0" w:after="0" w:afterAutospacing="0"/>
            <w:jc w:val="both"/>
          </w:pPr>
        </w:pPrChange>
      </w:pPr>
      <w:del w:id="5503" w:author="EUGENIA ARCE LONDONO" w:date="2015-04-29T09:25:00Z">
        <w:r w:rsidRPr="00533F3A">
          <w:rPr>
            <w:color w:val="000000" w:themeColor="text1"/>
          </w:rPr>
          <w:delText xml:space="preserve">- </w:delText>
        </w:r>
      </w:del>
      <w:r w:rsidRPr="00533F3A">
        <w:rPr>
          <w:color w:val="000000" w:themeColor="text1"/>
        </w:rPr>
        <w:t>¿Cuáles son los principales problemas fronterizos a los</w:t>
      </w:r>
      <w:r>
        <w:rPr>
          <w:color w:val="000000" w:themeColor="text1"/>
        </w:rPr>
        <w:t xml:space="preserve"> que debe enfrentarse el nuevo </w:t>
      </w:r>
      <w:del w:id="5504" w:author="EUGENIA ARCE LONDONO" w:date="2015-04-29T09:25:00Z">
        <w:r w:rsidRPr="00533F3A">
          <w:rPr>
            <w:color w:val="000000" w:themeColor="text1"/>
          </w:rPr>
          <w:delText>estado</w:delText>
        </w:r>
      </w:del>
      <w:ins w:id="5505" w:author="EUGENIA ARCE LONDONO" w:date="2015-04-29T09:25:00Z">
        <w:r>
          <w:rPr>
            <w:color w:val="000000" w:themeColor="text1"/>
          </w:rPr>
          <w:t>E</w:t>
        </w:r>
        <w:r w:rsidRPr="00533F3A">
          <w:rPr>
            <w:color w:val="000000" w:themeColor="text1"/>
          </w:rPr>
          <w:t>stado</w:t>
        </w:r>
      </w:ins>
      <w:r w:rsidRPr="00533F3A">
        <w:rPr>
          <w:color w:val="000000" w:themeColor="text1"/>
        </w:rPr>
        <w:t>? ¿En qué puede derivar?</w:t>
      </w:r>
    </w:p>
    <w:p w14:paraId="463AAC3C" w14:textId="77777777" w:rsidR="00D22CC6" w:rsidRDefault="00D22CC6" w:rsidP="00D22CC6">
      <w:pPr>
        <w:pStyle w:val="Normal6"/>
        <w:shd w:val="clear" w:color="auto" w:fill="FFFFFF"/>
        <w:spacing w:before="0" w:beforeAutospacing="0" w:after="0" w:afterAutospacing="0"/>
        <w:jc w:val="both"/>
        <w:rPr>
          <w:color w:val="000000" w:themeColor="text1"/>
        </w:rPr>
      </w:pPr>
    </w:p>
    <w:p w14:paraId="53EE4CF7" w14:textId="77777777" w:rsidR="00D22CC6" w:rsidRPr="00533F3A" w:rsidRDefault="00D22CC6" w:rsidP="00D22CC6">
      <w:pPr>
        <w:pStyle w:val="Normal6"/>
        <w:shd w:val="clear" w:color="auto" w:fill="FFFFFF"/>
        <w:spacing w:before="0" w:beforeAutospacing="0" w:after="0" w:afterAutospacing="0"/>
        <w:jc w:val="both"/>
        <w:rPr>
          <w:color w:val="000000" w:themeColor="text1"/>
        </w:rPr>
      </w:pPr>
      <w:r w:rsidRPr="00533F3A">
        <w:rPr>
          <w:color w:val="000000" w:themeColor="text1"/>
        </w:rPr>
        <w:t>Un buen y sencillo recurso para estudiar</w:t>
      </w:r>
      <w:r>
        <w:rPr>
          <w:color w:val="000000" w:themeColor="text1"/>
        </w:rPr>
        <w:t xml:space="preserve"> la ubicación de los distintos </w:t>
      </w:r>
      <w:del w:id="5506" w:author="EUGENIA ARCE LONDONO" w:date="2015-04-29T09:25:00Z">
        <w:r w:rsidRPr="00533F3A">
          <w:rPr>
            <w:color w:val="000000" w:themeColor="text1"/>
          </w:rPr>
          <w:delText>estados</w:delText>
        </w:r>
      </w:del>
      <w:ins w:id="5507" w:author="EUGENIA ARCE LONDONO" w:date="2015-04-29T09:25:00Z">
        <w:r>
          <w:rPr>
            <w:color w:val="000000" w:themeColor="text1"/>
          </w:rPr>
          <w:t>E</w:t>
        </w:r>
        <w:r w:rsidRPr="00533F3A">
          <w:rPr>
            <w:color w:val="000000" w:themeColor="text1"/>
          </w:rPr>
          <w:t>stados</w:t>
        </w:r>
      </w:ins>
      <w:r w:rsidRPr="00533F3A">
        <w:rPr>
          <w:color w:val="000000" w:themeColor="text1"/>
        </w:rPr>
        <w:t xml:space="preserve"> europeos es </w:t>
      </w:r>
      <w:r>
        <w:rPr>
          <w:color w:val="000000" w:themeColor="text1"/>
        </w:rPr>
        <w:t>el</w:t>
      </w:r>
      <w:r w:rsidRPr="00533F3A">
        <w:rPr>
          <w:color w:val="000000" w:themeColor="text1"/>
        </w:rPr>
        <w:t xml:space="preserve"> mapa mudo. Para</w:t>
      </w:r>
      <w:r>
        <w:rPr>
          <w:color w:val="000000" w:themeColor="text1"/>
        </w:rPr>
        <w:t xml:space="preserve"> trabajar con él,</w:t>
      </w:r>
      <w:del w:id="5508" w:author="TOSHIBA" w:date="2015-10-28T12:19:00Z">
        <w:r w:rsidRPr="00533F3A" w:rsidDel="00225EC7">
          <w:rPr>
            <w:color w:val="000000" w:themeColor="text1"/>
          </w:rPr>
          <w:delText xml:space="preserve">  </w:delText>
        </w:r>
      </w:del>
      <w:ins w:id="5509" w:author="TOSHIBA" w:date="2015-10-28T12:19:00Z">
        <w:r w:rsidR="00225EC7">
          <w:rPr>
            <w:color w:val="000000" w:themeColor="text1"/>
          </w:rPr>
          <w:t xml:space="preserve"> </w:t>
        </w:r>
      </w:ins>
      <w:r>
        <w:rPr>
          <w:color w:val="000000" w:themeColor="text1"/>
        </w:rPr>
        <w:t>se debe</w:t>
      </w:r>
      <w:r w:rsidRPr="00533F3A">
        <w:rPr>
          <w:color w:val="000000" w:themeColor="text1"/>
        </w:rPr>
        <w:t xml:space="preserve"> proporcionar a los </w:t>
      </w:r>
      <w:r>
        <w:rPr>
          <w:color w:val="000000" w:themeColor="text1"/>
        </w:rPr>
        <w:t>estudiantes</w:t>
      </w:r>
      <w:r w:rsidRPr="00533F3A">
        <w:rPr>
          <w:color w:val="000000" w:themeColor="text1"/>
        </w:rPr>
        <w:t xml:space="preserve"> el mapa</w:t>
      </w:r>
      <w:del w:id="5510" w:author="EUGENIA ARCE LONDONO" w:date="2015-04-29T09:25:00Z">
        <w:r>
          <w:rPr>
            <w:color w:val="000000" w:themeColor="text1"/>
          </w:rPr>
          <w:delText>:</w:delText>
        </w:r>
      </w:del>
      <w:ins w:id="5511" w:author="EUGENIA ARCE LONDONO" w:date="2015-04-29T09:25:00Z">
        <w:r>
          <w:rPr>
            <w:color w:val="000000" w:themeColor="text1"/>
          </w:rPr>
          <w:t xml:space="preserve"> denominado</w:t>
        </w:r>
      </w:ins>
      <w:r w:rsidRPr="00533F3A">
        <w:rPr>
          <w:rStyle w:val="apple-converted-space"/>
          <w:rFonts w:eastAsia="Calibri"/>
          <w:color w:val="000000" w:themeColor="text1"/>
        </w:rPr>
        <w:t> </w:t>
      </w:r>
      <w:r>
        <w:rPr>
          <w:rStyle w:val="cursiva"/>
          <w:i/>
          <w:iCs/>
          <w:color w:val="000000" w:themeColor="text1"/>
        </w:rPr>
        <w:t xml:space="preserve">Los </w:t>
      </w:r>
      <w:del w:id="5512" w:author="EUGENIA ARCE LONDONO" w:date="2015-04-29T09:25:00Z">
        <w:r w:rsidRPr="00533F3A">
          <w:rPr>
            <w:rStyle w:val="cursiva"/>
            <w:i/>
            <w:iCs/>
            <w:color w:val="000000" w:themeColor="text1"/>
          </w:rPr>
          <w:delText>estados</w:delText>
        </w:r>
      </w:del>
      <w:ins w:id="5513" w:author="EUGENIA ARCE LONDONO" w:date="2015-04-29T09:25:00Z">
        <w:r>
          <w:rPr>
            <w:rStyle w:val="cursiva"/>
            <w:i/>
            <w:iCs/>
            <w:color w:val="000000" w:themeColor="text1"/>
          </w:rPr>
          <w:t>E</w:t>
        </w:r>
        <w:r w:rsidRPr="00533F3A">
          <w:rPr>
            <w:rStyle w:val="cursiva"/>
            <w:i/>
            <w:iCs/>
            <w:color w:val="000000" w:themeColor="text1"/>
          </w:rPr>
          <w:t>stados</w:t>
        </w:r>
      </w:ins>
      <w:r w:rsidRPr="00533F3A">
        <w:rPr>
          <w:rStyle w:val="cursiva"/>
          <w:i/>
          <w:iCs/>
          <w:color w:val="000000" w:themeColor="text1"/>
        </w:rPr>
        <w:t xml:space="preserve"> y capitales de África (mudo)</w:t>
      </w:r>
      <w:r w:rsidRPr="00533F3A">
        <w:rPr>
          <w:rStyle w:val="apple-converted-space"/>
          <w:rFonts w:eastAsia="Calibri"/>
          <w:color w:val="000000" w:themeColor="text1"/>
        </w:rPr>
        <w:t> </w:t>
      </w:r>
      <w:r w:rsidRPr="00533F3A">
        <w:rPr>
          <w:color w:val="000000" w:themeColor="text1"/>
        </w:rPr>
        <w:t xml:space="preserve">y pedirles que </w:t>
      </w:r>
      <w:ins w:id="5514" w:author="TOSHIBA" w:date="2015-10-31T11:27:00Z">
        <w:r w:rsidR="007E610D">
          <w:rPr>
            <w:color w:val="000000" w:themeColor="text1"/>
          </w:rPr>
          <w:t xml:space="preserve">lo </w:t>
        </w:r>
      </w:ins>
      <w:del w:id="5515" w:author="TOSHIBA" w:date="2015-10-31T11:27:00Z">
        <w:r w:rsidRPr="00533F3A" w:rsidDel="007E610D">
          <w:rPr>
            <w:color w:val="000000" w:themeColor="text1"/>
          </w:rPr>
          <w:delText xml:space="preserve">traten de </w:delText>
        </w:r>
      </w:del>
      <w:r w:rsidRPr="00533F3A">
        <w:rPr>
          <w:color w:val="000000" w:themeColor="text1"/>
        </w:rPr>
        <w:t>complet</w:t>
      </w:r>
      <w:ins w:id="5516" w:author="TOSHIBA" w:date="2015-10-31T11:27:00Z">
        <w:r w:rsidR="007E610D">
          <w:rPr>
            <w:color w:val="000000" w:themeColor="text1"/>
          </w:rPr>
          <w:t>en</w:t>
        </w:r>
      </w:ins>
      <w:del w:id="5517" w:author="TOSHIBA" w:date="2015-10-31T11:27:00Z">
        <w:r w:rsidRPr="00533F3A" w:rsidDel="007E610D">
          <w:rPr>
            <w:color w:val="000000" w:themeColor="text1"/>
          </w:rPr>
          <w:delText>arlo</w:delText>
        </w:r>
      </w:del>
      <w:r w:rsidRPr="00533F3A">
        <w:rPr>
          <w:color w:val="000000" w:themeColor="text1"/>
        </w:rPr>
        <w:t>.</w:t>
      </w:r>
    </w:p>
    <w:p w14:paraId="780B9165" w14:textId="77777777" w:rsidR="00D22CC6"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p>
    <w:p w14:paraId="6ED5BE95" w14:textId="77777777" w:rsidR="00D22CC6" w:rsidRDefault="00D22CC6" w:rsidP="00D22CC6">
      <w:pPr>
        <w:shd w:val="clear" w:color="auto" w:fill="FFFFFF"/>
        <w:spacing w:after="0"/>
        <w:jc w:val="both"/>
        <w:rPr>
          <w:rFonts w:ascii="Times New Roman" w:eastAsia="Times New Roman" w:hAnsi="Times New Roman" w:cs="Times New Roman"/>
          <w:b/>
          <w:bCs/>
          <w:color w:val="000000" w:themeColor="text1"/>
          <w:lang w:val="es-CO" w:eastAsia="es-CO"/>
        </w:rPr>
      </w:pPr>
    </w:p>
    <w:p w14:paraId="18FD53BE" w14:textId="77777777" w:rsidR="00D22CC6" w:rsidRDefault="00D22CC6" w:rsidP="00D22CC6">
      <w:pPr>
        <w:shd w:val="clear" w:color="auto" w:fill="FFFFFF"/>
        <w:spacing w:after="0"/>
        <w:jc w:val="both"/>
        <w:rPr>
          <w:rFonts w:ascii="Times New Roman" w:eastAsia="Times New Roman" w:hAnsi="Times New Roman" w:cs="Times New Roman"/>
          <w:b/>
          <w:color w:val="000000" w:themeColor="text1"/>
          <w:lang w:val="es-CO" w:eastAsia="es-CO"/>
        </w:rPr>
      </w:pPr>
      <w:r w:rsidRPr="00AA1E8E">
        <w:rPr>
          <w:rFonts w:ascii="Times New Roman" w:eastAsia="Times New Roman" w:hAnsi="Times New Roman" w:cs="Times New Roman"/>
          <w:b/>
          <w:color w:val="000000" w:themeColor="text1"/>
          <w:lang w:val="es-CO" w:eastAsia="es-CO"/>
        </w:rPr>
        <w:t>CS_07_07_CO_</w:t>
      </w:r>
      <w:commentRangeStart w:id="5518"/>
      <w:commentRangeStart w:id="5519"/>
      <w:r w:rsidRPr="00AA1E8E">
        <w:rPr>
          <w:rFonts w:ascii="Times New Roman" w:eastAsia="Times New Roman" w:hAnsi="Times New Roman" w:cs="Times New Roman"/>
          <w:b/>
          <w:color w:val="000000" w:themeColor="text1"/>
          <w:lang w:val="es-CO" w:eastAsia="es-CO"/>
        </w:rPr>
        <w:t>REC30</w:t>
      </w:r>
      <w:commentRangeEnd w:id="5518"/>
      <w:r w:rsidR="00CF6546">
        <w:rPr>
          <w:rStyle w:val="Refdecomentario"/>
          <w:rFonts w:ascii="Calibri" w:eastAsia="Calibri" w:hAnsi="Calibri" w:cs="Times New Roman"/>
          <w:lang w:val="es-MX"/>
        </w:rPr>
        <w:commentReference w:id="5518"/>
      </w:r>
      <w:commentRangeEnd w:id="5519"/>
      <w:r w:rsidR="002C7B19">
        <w:rPr>
          <w:rStyle w:val="Refdecomentario"/>
          <w:rFonts w:ascii="Calibri" w:eastAsia="Calibri" w:hAnsi="Calibri" w:cs="Times New Roman"/>
          <w:lang w:val="es-MX"/>
        </w:rPr>
        <w:commentReference w:id="5519"/>
      </w:r>
    </w:p>
    <w:p w14:paraId="49824C02" w14:textId="77777777" w:rsidR="00D22CC6" w:rsidRDefault="00D22CC6" w:rsidP="00D22CC6">
      <w:pPr>
        <w:shd w:val="clear" w:color="auto" w:fill="FFFFFF"/>
        <w:spacing w:after="0"/>
        <w:jc w:val="both"/>
        <w:rPr>
          <w:rFonts w:ascii="Times New Roman" w:eastAsia="Times New Roman" w:hAnsi="Times New Roman" w:cs="Times New Roman"/>
          <w:b/>
          <w:color w:val="000000" w:themeColor="text1"/>
          <w:lang w:val="es-CO" w:eastAsia="es-CO"/>
        </w:rPr>
      </w:pPr>
    </w:p>
    <w:p w14:paraId="26AAB41B" w14:textId="77777777" w:rsidR="00D22CC6" w:rsidRPr="00946F6B" w:rsidRDefault="00D22CC6" w:rsidP="00D22CC6">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946F6B">
        <w:rPr>
          <w:rFonts w:ascii="Times New Roman" w:hAnsi="Times New Roman" w:cs="Times New Roman"/>
          <w:color w:val="000000" w:themeColor="text1"/>
        </w:rPr>
        <w:t xml:space="preserve">Refuerza tu aprendizaje: </w:t>
      </w:r>
      <w:ins w:id="5520" w:author="TOSHIBA" w:date="2015-10-31T15:29:00Z">
        <w:r w:rsidR="00BA0F45">
          <w:rPr>
            <w:rFonts w:ascii="Times New Roman" w:hAnsi="Times New Roman" w:cs="Times New Roman"/>
            <w:color w:val="000000" w:themeColor="text1"/>
          </w:rPr>
          <w:t xml:space="preserve">Las </w:t>
        </w:r>
      </w:ins>
      <w:del w:id="5521" w:author="TOSHIBA" w:date="2015-10-31T15:29:00Z">
        <w:r w:rsidRPr="00AA1E8E" w:rsidDel="00BA0F45">
          <w:rPr>
            <w:rFonts w:ascii="Times New Roman" w:hAnsi="Times New Roman" w:cs="Times New Roman"/>
            <w:color w:val="000000" w:themeColor="text1"/>
          </w:rPr>
          <w:delText>C</w:delText>
        </w:r>
      </w:del>
      <w:ins w:id="5522" w:author="TOSHIBA" w:date="2015-10-31T15:29:00Z">
        <w:r w:rsidR="00BA0F45">
          <w:rPr>
            <w:rFonts w:ascii="Times New Roman" w:hAnsi="Times New Roman" w:cs="Times New Roman"/>
            <w:color w:val="000000" w:themeColor="text1"/>
          </w:rPr>
          <w:t>c</w:t>
        </w:r>
      </w:ins>
      <w:r w:rsidRPr="00AA1E8E">
        <w:rPr>
          <w:rFonts w:ascii="Times New Roman" w:hAnsi="Times New Roman" w:cs="Times New Roman"/>
          <w:color w:val="000000" w:themeColor="text1"/>
        </w:rPr>
        <w:t>aracterísticas de África</w:t>
      </w:r>
    </w:p>
    <w:p w14:paraId="7DCC3F4E" w14:textId="77777777" w:rsidR="00D22CC6" w:rsidRPr="000719EE" w:rsidRDefault="00D22CC6">
      <w:pPr>
        <w:spacing w:after="0"/>
        <w:jc w:val="both"/>
        <w:rPr>
          <w:rFonts w:ascii="Arial" w:hAnsi="Arial" w:cs="Arial"/>
          <w:sz w:val="18"/>
          <w:szCs w:val="18"/>
        </w:rPr>
        <w:pPrChange w:id="5523" w:author="EUGENIA ARCE LONDONO" w:date="2015-04-29T09:25:00Z">
          <w:pPr>
            <w:spacing w:after="0"/>
          </w:pPr>
        </w:pPrChange>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ins w:id="5524" w:author="TOSHIBA" w:date="2015-10-31T11:31:00Z">
        <w:r w:rsidR="00CF6546">
          <w:rPr>
            <w:rFonts w:ascii="Times New Roman" w:eastAsia="Times New Roman" w:hAnsi="Times New Roman"/>
            <w:color w:val="000000" w:themeColor="text1"/>
            <w:lang w:val="es-CO" w:eastAsia="es-CO"/>
          </w:rPr>
          <w:t xml:space="preserve">Actividad sobre </w:t>
        </w:r>
      </w:ins>
      <w:ins w:id="5525" w:author="TOSHIBA" w:date="2015-10-31T15:30:00Z">
        <w:r w:rsidR="00BA0F45">
          <w:rPr>
            <w:rFonts w:ascii="Times New Roman" w:eastAsia="Times New Roman" w:hAnsi="Times New Roman"/>
            <w:color w:val="000000" w:themeColor="text1"/>
            <w:lang w:val="es-CO" w:eastAsia="es-CO"/>
          </w:rPr>
          <w:t>L</w:t>
        </w:r>
      </w:ins>
      <w:ins w:id="5526" w:author="TOSHIBA" w:date="2015-10-31T11:31:00Z">
        <w:r w:rsidR="00CF6546">
          <w:rPr>
            <w:rFonts w:ascii="Times New Roman" w:eastAsia="Times New Roman" w:hAnsi="Times New Roman"/>
            <w:color w:val="000000" w:themeColor="text1"/>
            <w:lang w:val="es-CO" w:eastAsia="es-CO"/>
          </w:rPr>
          <w:t xml:space="preserve">as </w:t>
        </w:r>
      </w:ins>
      <w:ins w:id="5527" w:author="TOSHIBA" w:date="2015-10-31T15:30:00Z">
        <w:r w:rsidR="00BA0F45">
          <w:rPr>
            <w:rFonts w:ascii="Times New Roman" w:eastAsia="Times New Roman" w:hAnsi="Times New Roman"/>
            <w:color w:val="000000" w:themeColor="text1"/>
            <w:lang w:val="es-CO" w:eastAsia="es-CO"/>
          </w:rPr>
          <w:t>c</w:t>
        </w:r>
      </w:ins>
      <w:ins w:id="5528" w:author="TOSHIBA" w:date="2015-10-31T11:31:00Z">
        <w:r w:rsidR="00CF6546">
          <w:rPr>
            <w:rFonts w:ascii="Times New Roman" w:eastAsia="Times New Roman" w:hAnsi="Times New Roman"/>
            <w:color w:val="000000" w:themeColor="text1"/>
            <w:lang w:val="es-CO" w:eastAsia="es-CO"/>
          </w:rPr>
          <w:t>aracter</w:t>
        </w:r>
      </w:ins>
      <w:ins w:id="5529" w:author="TOSHIBA" w:date="2015-10-31T11:32:00Z">
        <w:r w:rsidR="00CF6546">
          <w:rPr>
            <w:rFonts w:ascii="Times New Roman" w:eastAsia="Times New Roman" w:hAnsi="Times New Roman"/>
            <w:color w:val="000000" w:themeColor="text1"/>
            <w:lang w:val="es-CO" w:eastAsia="es-CO"/>
          </w:rPr>
          <w:t xml:space="preserve">ísticas de África </w:t>
        </w:r>
      </w:ins>
      <w:del w:id="5530" w:author="TOSHIBA" w:date="2015-10-31T11:32:00Z">
        <w:r w:rsidRPr="00AA1E8E" w:rsidDel="00CF6546">
          <w:rPr>
            <w:rFonts w:ascii="Times New Roman" w:hAnsi="Times New Roman" w:cs="Times New Roman"/>
            <w:color w:val="000000" w:themeColor="text1"/>
          </w:rPr>
          <w:delText>Recurso de ejercitación que le permite al estudiante reforzar los temas abordados sobre los aspectos fí</w:delText>
        </w:r>
        <w:r w:rsidDel="00CF6546">
          <w:rPr>
            <w:rFonts w:ascii="Times New Roman" w:hAnsi="Times New Roman" w:cs="Times New Roman"/>
            <w:color w:val="000000" w:themeColor="text1"/>
          </w:rPr>
          <w:delText xml:space="preserve">sicos y humanos del continente </w:delText>
        </w:r>
        <w:r w:rsidRPr="00AA1E8E" w:rsidDel="00CF6546">
          <w:rPr>
            <w:rFonts w:ascii="Times New Roman" w:hAnsi="Times New Roman" w:cs="Times New Roman"/>
            <w:color w:val="000000" w:themeColor="text1"/>
          </w:rPr>
          <w:delText>Africano</w:delText>
        </w:r>
      </w:del>
      <w:ins w:id="5531" w:author="EUGENIA ARCE LONDONO" w:date="2015-04-29T09:25:00Z">
        <w:del w:id="5532" w:author="TOSHIBA" w:date="2015-10-31T11:32:00Z">
          <w:r w:rsidDel="00CF6546">
            <w:rPr>
              <w:rFonts w:ascii="Times New Roman" w:hAnsi="Times New Roman" w:cs="Times New Roman"/>
              <w:color w:val="000000" w:themeColor="text1"/>
            </w:rPr>
            <w:delText>a</w:delText>
          </w:r>
          <w:r w:rsidRPr="00AA1E8E" w:rsidDel="00CF6546">
            <w:rPr>
              <w:rFonts w:ascii="Times New Roman" w:hAnsi="Times New Roman" w:cs="Times New Roman"/>
              <w:color w:val="000000" w:themeColor="text1"/>
            </w:rPr>
            <w:delText>fricano</w:delText>
          </w:r>
          <w:r w:rsidDel="00CF6546">
            <w:rPr>
              <w:rFonts w:ascii="Times New Roman" w:hAnsi="Times New Roman" w:cs="Times New Roman"/>
              <w:color w:val="000000" w:themeColor="text1"/>
            </w:rPr>
            <w:delText>.</w:delText>
          </w:r>
        </w:del>
      </w:ins>
    </w:p>
    <w:p w14:paraId="1FA588D3" w14:textId="77777777" w:rsidR="00D22CC6" w:rsidRPr="000719EE" w:rsidRDefault="00D22CC6" w:rsidP="00D22CC6">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del w:id="5533" w:author="TOSHIBA" w:date="2015-10-31T11:30:00Z">
        <w:r w:rsidDel="00CF6546">
          <w:rPr>
            <w:rFonts w:ascii="Arial" w:hAnsi="Arial" w:cs="Arial"/>
            <w:sz w:val="18"/>
            <w:szCs w:val="18"/>
          </w:rPr>
          <w:delText>“</w:delText>
        </w:r>
      </w:del>
      <w:ins w:id="5534" w:author="TOSHIBA" w:date="2015-10-31T11:30:00Z">
        <w:r w:rsidR="00CF6546" w:rsidRPr="00CB455D">
          <w:rPr>
            <w:rFonts w:ascii="Times New Roman" w:hAnsi="Times New Roman" w:cs="Times New Roman"/>
            <w:color w:val="000000" w:themeColor="text1"/>
          </w:rPr>
          <w:t>“</w:t>
        </w:r>
      </w:ins>
      <w:r>
        <w:rPr>
          <w:rFonts w:ascii="Times New Roman" w:hAnsi="Times New Roman" w:cs="Times New Roman"/>
          <w:color w:val="000000" w:themeColor="text1"/>
        </w:rPr>
        <w:t xml:space="preserve">África”, </w:t>
      </w:r>
      <w:r w:rsidRPr="00CB455D">
        <w:rPr>
          <w:rFonts w:ascii="Times New Roman" w:hAnsi="Times New Roman" w:cs="Times New Roman"/>
          <w:color w:val="000000" w:themeColor="text1"/>
        </w:rPr>
        <w:t>“Aspectos físicos”, “Aspectos humanos”, “Economía”, “Continentes”</w:t>
      </w:r>
      <w:ins w:id="5535" w:author="TOSHIBA" w:date="2015-10-31T11:30:00Z">
        <w:r w:rsidR="00CF6546">
          <w:rPr>
            <w:rFonts w:ascii="Times New Roman" w:hAnsi="Times New Roman" w:cs="Times New Roman"/>
            <w:color w:val="000000" w:themeColor="text1"/>
          </w:rPr>
          <w:t>.</w:t>
        </w:r>
      </w:ins>
    </w:p>
    <w:p w14:paraId="2C7ED94D"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19631FDD" w14:textId="77777777" w:rsidR="00D22CC6" w:rsidRDefault="00D22CC6" w:rsidP="00D22CC6">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 </w:t>
      </w:r>
      <w:del w:id="5536" w:author="TOSHIBA" w:date="2015-10-31T11:31:00Z">
        <w:r w:rsidDel="00CF6546">
          <w:rPr>
            <w:rFonts w:ascii="Times New Roman" w:hAnsi="Times New Roman" w:cs="Times New Roman"/>
            <w:color w:val="000000" w:themeColor="text1"/>
          </w:rPr>
          <w:delText xml:space="preserve">- </w:delText>
        </w:r>
        <w:r w:rsidRPr="00996CEC" w:rsidDel="00CF6546">
          <w:rPr>
            <w:rFonts w:ascii="Times New Roman" w:hAnsi="Times New Roman" w:cs="Times New Roman"/>
            <w:color w:val="000000" w:themeColor="text1"/>
          </w:rPr>
          <w:delText>Preguntas</w:delText>
        </w:r>
      </w:del>
      <w:ins w:id="5537" w:author="TOSHIBA" w:date="2015-10-31T11:33:00Z">
        <w:r w:rsidR="00CF6546">
          <w:rPr>
            <w:rFonts w:ascii="Times New Roman" w:hAnsi="Times New Roman" w:cs="Times New Roman"/>
            <w:color w:val="000000" w:themeColor="text1"/>
          </w:rPr>
          <w:t xml:space="preserve"> </w:t>
        </w:r>
      </w:ins>
      <w:ins w:id="5538" w:author="EUGENIA ARCE LONDONO" w:date="2015-04-29T09:25:00Z">
        <w:r>
          <w:rPr>
            <w:rFonts w:ascii="Times New Roman" w:hAnsi="Times New Roman" w:cs="Times New Roman"/>
            <w:color w:val="000000" w:themeColor="text1"/>
          </w:rPr>
          <w:t>y p</w:t>
        </w:r>
        <w:r w:rsidRPr="00996CEC">
          <w:rPr>
            <w:rFonts w:ascii="Times New Roman" w:hAnsi="Times New Roman" w:cs="Times New Roman"/>
            <w:color w:val="000000" w:themeColor="text1"/>
          </w:rPr>
          <w:t>reguntas</w:t>
        </w:r>
      </w:ins>
      <w:r w:rsidRPr="00996CEC">
        <w:rPr>
          <w:rFonts w:ascii="Times New Roman" w:hAnsi="Times New Roman" w:cs="Times New Roman"/>
          <w:color w:val="000000" w:themeColor="text1"/>
        </w:rPr>
        <w:t xml:space="preserve"> de respuesta libre</w:t>
      </w:r>
    </w:p>
    <w:p w14:paraId="0ACA204E"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lastRenderedPageBreak/>
        <w:t xml:space="preserve">Tipo de </w:t>
      </w:r>
      <w:del w:id="5539" w:author="EUGENIA ARCE LONDONO" w:date="2015-04-29T09:25:00Z">
        <w:r w:rsidRPr="00B715E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Actividad</w:delText>
        </w:r>
      </w:del>
      <w:ins w:id="5540" w:author="EUGENIA ARCE LONDONO" w:date="2015-04-29T09:25:00Z">
        <w:r>
          <w:rPr>
            <w:rFonts w:ascii="Times New Roman" w:hAnsi="Times New Roman" w:cs="Times New Roman"/>
            <w:b/>
            <w:color w:val="000000" w:themeColor="text1"/>
          </w:rPr>
          <w:t>medio de comunicación o enseñanza</w:t>
        </w:r>
        <w:r w:rsidRPr="00B715EF">
          <w:rPr>
            <w:rFonts w:ascii="Times New Roman" w:hAnsi="Times New Roman" w:cs="Times New Roman"/>
            <w:b/>
            <w:color w:val="000000" w:themeColor="text1"/>
          </w:rPr>
          <w:t xml:space="preserve">: </w:t>
        </w:r>
        <w:r>
          <w:rPr>
            <w:rFonts w:ascii="Times New Roman" w:hAnsi="Times New Roman" w:cs="Times New Roman"/>
            <w:color w:val="000000" w:themeColor="text1"/>
          </w:rPr>
          <w:t>actividad</w:t>
        </w:r>
      </w:ins>
      <w:r>
        <w:rPr>
          <w:rFonts w:ascii="Times New Roman" w:hAnsi="Times New Roman" w:cs="Times New Roman"/>
          <w:color w:val="000000" w:themeColor="text1"/>
        </w:rPr>
        <w:t xml:space="preserve"> no </w:t>
      </w:r>
      <w:proofErr w:type="spellStart"/>
      <w:r>
        <w:rPr>
          <w:rFonts w:ascii="Times New Roman" w:hAnsi="Times New Roman" w:cs="Times New Roman"/>
          <w:color w:val="000000" w:themeColor="text1"/>
        </w:rPr>
        <w:t>autoevaluable</w:t>
      </w:r>
      <w:proofErr w:type="spellEnd"/>
      <w:r>
        <w:rPr>
          <w:rFonts w:ascii="Times New Roman" w:hAnsi="Times New Roman" w:cs="Times New Roman"/>
          <w:color w:val="000000" w:themeColor="text1"/>
        </w:rPr>
        <w:t xml:space="preserve"> de respuesta libre con imagen</w:t>
      </w:r>
      <w:del w:id="5541" w:author="EUGENIA ARCE LONDONO" w:date="2015-04-29T09:25:00Z">
        <w:r>
          <w:rPr>
            <w:rFonts w:ascii="Times New Roman" w:hAnsi="Times New Roman" w:cs="Times New Roman"/>
            <w:color w:val="000000" w:themeColor="text1"/>
          </w:rPr>
          <w:delText>/</w:delText>
        </w:r>
      </w:del>
      <w:ins w:id="5542" w:author="EUGENIA ARCE LONDONO" w:date="2015-04-29T09:25:00Z">
        <w:r>
          <w:rPr>
            <w:rFonts w:ascii="Times New Roman" w:hAnsi="Times New Roman" w:cs="Times New Roman"/>
            <w:color w:val="000000" w:themeColor="text1"/>
          </w:rPr>
          <w:t xml:space="preserve"> y </w:t>
        </w:r>
      </w:ins>
      <w:r>
        <w:rPr>
          <w:rFonts w:ascii="Times New Roman" w:hAnsi="Times New Roman" w:cs="Times New Roman"/>
          <w:color w:val="000000" w:themeColor="text1"/>
        </w:rPr>
        <w:t>texto en el</w:t>
      </w:r>
      <w:del w:id="5543" w:author="TOSHIBA" w:date="2015-10-28T12:19:00Z">
        <w:r w:rsidDel="00225EC7">
          <w:rPr>
            <w:rFonts w:ascii="Times New Roman" w:hAnsi="Times New Roman" w:cs="Times New Roman"/>
            <w:color w:val="000000" w:themeColor="text1"/>
          </w:rPr>
          <w:delText xml:space="preserve">  </w:delText>
        </w:r>
      </w:del>
      <w:ins w:id="5544" w:author="TOSHIBA" w:date="2015-10-28T12:19:00Z">
        <w:r w:rsidR="00225EC7">
          <w:rPr>
            <w:rFonts w:ascii="Times New Roman" w:hAnsi="Times New Roman" w:cs="Times New Roman"/>
            <w:color w:val="000000" w:themeColor="text1"/>
          </w:rPr>
          <w:t xml:space="preserve"> </w:t>
        </w:r>
      </w:ins>
      <w:r>
        <w:rPr>
          <w:rFonts w:ascii="Times New Roman" w:hAnsi="Times New Roman" w:cs="Times New Roman"/>
          <w:color w:val="000000" w:themeColor="text1"/>
        </w:rPr>
        <w:t>interior.</w:t>
      </w:r>
    </w:p>
    <w:p w14:paraId="0745FA99" w14:textId="30F4FA7F" w:rsidR="00D22CC6" w:rsidRPr="00B715EF" w:rsidRDefault="00D22CC6" w:rsidP="00D22CC6">
      <w:pPr>
        <w:spacing w:after="0"/>
        <w:jc w:val="both"/>
        <w:rPr>
          <w:rFonts w:ascii="Times New Roman" w:hAnsi="Times New Roman" w:cs="Times New Roman"/>
          <w:b/>
          <w:color w:val="000000" w:themeColor="text1"/>
        </w:rPr>
      </w:pPr>
      <w:del w:id="5545" w:author="EUGENIA ARCE LONDONO" w:date="2015-04-29T09:25:00Z">
        <w:r>
          <w:rPr>
            <w:rFonts w:ascii="Times New Roman" w:hAnsi="Times New Roman" w:cs="Times New Roman"/>
            <w:b/>
            <w:color w:val="000000" w:themeColor="text1"/>
          </w:rPr>
          <w:delText xml:space="preserve">Competencia: </w:delText>
        </w:r>
        <w:r w:rsidRPr="00A21C22">
          <w:rPr>
            <w:rFonts w:ascii="Times New Roman" w:hAnsi="Times New Roman" w:cs="Times New Roman"/>
            <w:color w:val="000000" w:themeColor="text1"/>
          </w:rPr>
          <w:delText>Nivel</w:delText>
        </w:r>
      </w:del>
      <w:ins w:id="5546" w:author="EUGENIA ARCE LONDONO" w:date="2015-04-29T09:25:00Z">
        <w:r>
          <w:rPr>
            <w:rFonts w:ascii="Times New Roman" w:hAnsi="Times New Roman" w:cs="Times New Roman"/>
            <w:b/>
            <w:color w:val="000000" w:themeColor="text1"/>
          </w:rPr>
          <w:t xml:space="preserve">Dificultad: </w:t>
        </w:r>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w:t>
      </w:r>
      <w:ins w:id="5547" w:author="Dayrtman Fajardo Vásquez" w:date="2015-11-12T19:16:00Z">
        <w:r w:rsidR="002C7B19">
          <w:rPr>
            <w:rFonts w:ascii="Times New Roman" w:hAnsi="Times New Roman" w:cs="Times New Roman"/>
            <w:color w:val="000000" w:themeColor="text1"/>
          </w:rPr>
          <w:t>alta</w:t>
        </w:r>
      </w:ins>
      <w:commentRangeStart w:id="5548"/>
      <w:del w:id="5549" w:author="Dayrtman Fajardo Vásquez" w:date="2015-11-12T19:16:00Z">
        <w:r w:rsidDel="002C7B19">
          <w:rPr>
            <w:rFonts w:ascii="Times New Roman" w:hAnsi="Times New Roman" w:cs="Times New Roman"/>
            <w:color w:val="000000" w:themeColor="text1"/>
          </w:rPr>
          <w:delText>difícil</w:delText>
        </w:r>
        <w:commentRangeEnd w:id="5548"/>
        <w:r w:rsidR="00CF6546" w:rsidDel="002C7B19">
          <w:rPr>
            <w:rStyle w:val="Refdecomentario"/>
            <w:rFonts w:ascii="Calibri" w:eastAsia="Calibri" w:hAnsi="Calibri" w:cs="Times New Roman"/>
            <w:lang w:val="es-MX"/>
          </w:rPr>
          <w:commentReference w:id="5548"/>
        </w:r>
      </w:del>
    </w:p>
    <w:p w14:paraId="22AB8425" w14:textId="77777777" w:rsidR="00D22CC6" w:rsidRDefault="00D22CC6" w:rsidP="00D22CC6">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28F93AA3" w14:textId="77777777" w:rsidR="00901C8D" w:rsidRDefault="00901C8D"/>
    <w:p w14:paraId="7C4B45B8" w14:textId="77777777" w:rsidR="002159D2" w:rsidRDefault="002159D2" w:rsidP="002159D2">
      <w:pPr>
        <w:pStyle w:val="cabecera1"/>
        <w:shd w:val="clear" w:color="auto" w:fill="FFFFFF"/>
        <w:spacing w:before="0" w:beforeAutospacing="0" w:after="0" w:afterAutospacing="0"/>
        <w:jc w:val="both"/>
        <w:rPr>
          <w:b/>
          <w:color w:val="000000" w:themeColor="text1"/>
        </w:rPr>
      </w:pPr>
      <w:r>
        <w:rPr>
          <w:b/>
          <w:color w:val="000000" w:themeColor="text1"/>
        </w:rPr>
        <w:t>CS_07_07_CO_REC180</w:t>
      </w:r>
    </w:p>
    <w:p w14:paraId="6EBEA11F" w14:textId="77777777" w:rsidR="002159D2" w:rsidRDefault="002159D2" w:rsidP="002159D2">
      <w:pPr>
        <w:pStyle w:val="cabecera1"/>
        <w:shd w:val="clear" w:color="auto" w:fill="FFFFFF"/>
        <w:spacing w:before="0" w:beforeAutospacing="0" w:after="0" w:afterAutospacing="0"/>
        <w:jc w:val="both"/>
        <w:rPr>
          <w:b/>
          <w:color w:val="000000" w:themeColor="text1"/>
        </w:rPr>
      </w:pPr>
    </w:p>
    <w:p w14:paraId="22381714" w14:textId="77777777" w:rsidR="002159D2" w:rsidRPr="00946F6B" w:rsidRDefault="002159D2" w:rsidP="002159D2">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C0325C">
        <w:rPr>
          <w:rFonts w:ascii="Times New Roman" w:hAnsi="Times New Roman" w:cs="Times New Roman"/>
          <w:color w:val="000000" w:themeColor="text1"/>
        </w:rPr>
        <w:t xml:space="preserve">Análisis </w:t>
      </w:r>
      <w:del w:id="5550" w:author="EUGENIA ARCE LONDONO" w:date="2015-04-29T09:25:00Z">
        <w:r w:rsidRPr="00C0325C">
          <w:rPr>
            <w:rFonts w:ascii="Times New Roman" w:hAnsi="Times New Roman" w:cs="Times New Roman"/>
            <w:color w:val="000000" w:themeColor="text1"/>
          </w:rPr>
          <w:delText>el</w:delText>
        </w:r>
      </w:del>
      <w:ins w:id="5551" w:author="EUGENIA ARCE LONDONO" w:date="2015-04-29T09:25:00Z">
        <w:r>
          <w:rPr>
            <w:rFonts w:ascii="Times New Roman" w:hAnsi="Times New Roman" w:cs="Times New Roman"/>
            <w:color w:val="000000" w:themeColor="text1"/>
          </w:rPr>
          <w:t>d</w:t>
        </w:r>
        <w:r w:rsidRPr="00C0325C">
          <w:rPr>
            <w:rFonts w:ascii="Times New Roman" w:hAnsi="Times New Roman" w:cs="Times New Roman"/>
            <w:color w:val="000000" w:themeColor="text1"/>
          </w:rPr>
          <w:t>el</w:t>
        </w:r>
      </w:ins>
      <w:r>
        <w:rPr>
          <w:rFonts w:ascii="Times New Roman" w:hAnsi="Times New Roman" w:cs="Times New Roman"/>
          <w:color w:val="000000" w:themeColor="text1"/>
        </w:rPr>
        <w:t xml:space="preserve"> relieve de Europa, Asia y África</w:t>
      </w:r>
    </w:p>
    <w:p w14:paraId="5CDA14A2" w14:textId="77777777" w:rsidR="002159D2" w:rsidRDefault="002159D2" w:rsidP="002159D2">
      <w:pPr>
        <w:spacing w:after="0"/>
        <w:rPr>
          <w:rFonts w:ascii="Times New Roman" w:hAnsi="Times New Roman" w:cs="Times New Roman"/>
          <w:b/>
          <w:color w:val="000000" w:themeColor="text1"/>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Pr="00C0325C">
        <w:rPr>
          <w:rFonts w:ascii="Times New Roman" w:hAnsi="Times New Roman" w:cs="Times New Roman"/>
          <w:color w:val="000000" w:themeColor="text1"/>
        </w:rPr>
        <w:t>Actividad que propone analizar y contrastar el relieve de los continentes</w:t>
      </w:r>
      <w:r w:rsidRPr="00CB455D">
        <w:rPr>
          <w:rFonts w:ascii="Times New Roman" w:hAnsi="Times New Roman" w:cs="Times New Roman"/>
          <w:b/>
          <w:color w:val="000000" w:themeColor="text1"/>
        </w:rPr>
        <w:t xml:space="preserve"> </w:t>
      </w:r>
    </w:p>
    <w:p w14:paraId="355677CC" w14:textId="77777777" w:rsidR="002159D2" w:rsidRPr="000719EE" w:rsidRDefault="002159D2" w:rsidP="002159D2">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sidRPr="00C0325C">
        <w:rPr>
          <w:rFonts w:ascii="Times New Roman" w:hAnsi="Times New Roman" w:cs="Times New Roman"/>
          <w:color w:val="000000" w:themeColor="text1"/>
        </w:rPr>
        <w:t>“Europa”,</w:t>
      </w:r>
      <w:r>
        <w:rPr>
          <w:rFonts w:ascii="Arial" w:hAnsi="Arial" w:cs="Arial"/>
          <w:b/>
          <w:sz w:val="18"/>
          <w:szCs w:val="18"/>
        </w:rPr>
        <w:t xml:space="preserve"> </w:t>
      </w:r>
      <w:r w:rsidRPr="00C0325C">
        <w:rPr>
          <w:rFonts w:ascii="Times New Roman" w:hAnsi="Times New Roman" w:cs="Times New Roman"/>
          <w:color w:val="000000" w:themeColor="text1"/>
        </w:rPr>
        <w:t>“Asia”, “África”</w:t>
      </w:r>
      <w:r>
        <w:rPr>
          <w:rFonts w:ascii="Times New Roman" w:hAnsi="Times New Roman" w:cs="Times New Roman"/>
          <w:color w:val="000000" w:themeColor="text1"/>
        </w:rPr>
        <w:t xml:space="preserve">, </w:t>
      </w:r>
      <w:r w:rsidRPr="00010FF9">
        <w:rPr>
          <w:rFonts w:ascii="Times New Roman" w:hAnsi="Times New Roman" w:cs="Times New Roman"/>
          <w:color w:val="000000" w:themeColor="text1"/>
        </w:rPr>
        <w:t>“continentes”</w:t>
      </w:r>
      <w:ins w:id="5552" w:author="TOSHIBA" w:date="2015-10-31T11:37:00Z">
        <w:r w:rsidR="00CF6546">
          <w:rPr>
            <w:rFonts w:ascii="Times New Roman" w:hAnsi="Times New Roman" w:cs="Times New Roman"/>
            <w:color w:val="000000" w:themeColor="text1"/>
          </w:rPr>
          <w:t>,</w:t>
        </w:r>
      </w:ins>
      <w:r w:rsidRPr="00010FF9">
        <w:rPr>
          <w:rFonts w:ascii="Times New Roman" w:hAnsi="Times New Roman" w:cs="Times New Roman"/>
          <w:color w:val="000000" w:themeColor="text1"/>
        </w:rPr>
        <w:t xml:space="preserve"> “</w:t>
      </w:r>
      <w:r>
        <w:rPr>
          <w:rFonts w:ascii="Times New Roman" w:hAnsi="Times New Roman" w:cs="Times New Roman"/>
          <w:color w:val="000000" w:themeColor="text1"/>
        </w:rPr>
        <w:t>Aspectos físico</w:t>
      </w:r>
      <w:r w:rsidRPr="00010FF9">
        <w:rPr>
          <w:rFonts w:ascii="Times New Roman" w:hAnsi="Times New Roman" w:cs="Times New Roman"/>
          <w:color w:val="000000" w:themeColor="text1"/>
        </w:rPr>
        <w:t>s”, “</w:t>
      </w:r>
      <w:r>
        <w:rPr>
          <w:rFonts w:ascii="Times New Roman" w:hAnsi="Times New Roman" w:cs="Times New Roman"/>
          <w:color w:val="000000" w:themeColor="text1"/>
        </w:rPr>
        <w:t>Aspectos humano</w:t>
      </w:r>
      <w:r w:rsidRPr="00010FF9">
        <w:rPr>
          <w:rFonts w:ascii="Times New Roman" w:hAnsi="Times New Roman" w:cs="Times New Roman"/>
          <w:color w:val="000000" w:themeColor="text1"/>
        </w:rPr>
        <w:t>s”</w:t>
      </w:r>
      <w:r>
        <w:rPr>
          <w:rFonts w:ascii="Arial" w:hAnsi="Arial" w:cs="Arial"/>
          <w:sz w:val="18"/>
          <w:szCs w:val="18"/>
        </w:rPr>
        <w:t xml:space="preserve"> </w:t>
      </w:r>
    </w:p>
    <w:p w14:paraId="513EAAFE" w14:textId="77777777" w:rsidR="002159D2" w:rsidRDefault="002159D2" w:rsidP="002159D2">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6C32C2F7" w14:textId="77777777" w:rsidR="002159D2" w:rsidRDefault="002159D2" w:rsidP="002159D2">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commentRangeStart w:id="5553"/>
      <w:r>
        <w:rPr>
          <w:rFonts w:ascii="Times New Roman" w:hAnsi="Times New Roman" w:cs="Times New Roman"/>
          <w:color w:val="000000" w:themeColor="text1"/>
        </w:rPr>
        <w:t>Competencias</w:t>
      </w:r>
      <w:commentRangeEnd w:id="5553"/>
      <w:r w:rsidR="00CF6546">
        <w:rPr>
          <w:rStyle w:val="Refdecomentario"/>
          <w:rFonts w:ascii="Calibri" w:eastAsia="Calibri" w:hAnsi="Calibri" w:cs="Times New Roman"/>
          <w:lang w:val="es-MX"/>
        </w:rPr>
        <w:commentReference w:id="5553"/>
      </w:r>
    </w:p>
    <w:p w14:paraId="726E5EC3" w14:textId="77777777" w:rsidR="002159D2" w:rsidRDefault="002159D2" w:rsidP="002159D2">
      <w:pPr>
        <w:spacing w:after="0"/>
        <w:jc w:val="both"/>
        <w:rPr>
          <w:del w:id="5554" w:author="EUGENIA ARCE LONDONO" w:date="2015-04-29T09:25:00Z"/>
          <w:rFonts w:ascii="Times New Roman" w:hAnsi="Times New Roman" w:cs="Times New Roman"/>
          <w:color w:val="000000" w:themeColor="text1"/>
        </w:rPr>
      </w:pPr>
      <w:del w:id="5555" w:author="EUGENIA ARCE LONDONO" w:date="2015-04-29T09:25:00Z">
        <w:r w:rsidRPr="00B715EF">
          <w:rPr>
            <w:rFonts w:ascii="Times New Roman" w:hAnsi="Times New Roman" w:cs="Times New Roman"/>
            <w:b/>
            <w:color w:val="000000" w:themeColor="text1"/>
          </w:rPr>
          <w:delText xml:space="preserve">Tipo de media: </w:delText>
        </w:r>
      </w:del>
    </w:p>
    <w:p w14:paraId="0F364160" w14:textId="043A8AD2" w:rsidR="002159D2" w:rsidRPr="00B715EF" w:rsidRDefault="002159D2" w:rsidP="002159D2">
      <w:pPr>
        <w:spacing w:after="0"/>
        <w:jc w:val="both"/>
        <w:rPr>
          <w:rFonts w:ascii="Times New Roman" w:hAnsi="Times New Roman" w:cs="Times New Roman"/>
          <w:b/>
          <w:color w:val="000000" w:themeColor="text1"/>
        </w:rPr>
      </w:pPr>
      <w:r w:rsidRPr="009A495D">
        <w:rPr>
          <w:rFonts w:ascii="Times New Roman" w:hAnsi="Times New Roman" w:cs="Times New Roman"/>
          <w:b/>
          <w:color w:val="000000" w:themeColor="text1"/>
        </w:rPr>
        <w:t>Nivel de dificultad</w:t>
      </w:r>
      <w:r>
        <w:rPr>
          <w:rFonts w:ascii="Times New Roman" w:hAnsi="Times New Roman" w:cs="Times New Roman"/>
          <w:b/>
          <w:color w:val="000000" w:themeColor="text1"/>
        </w:rPr>
        <w:t xml:space="preserve">: </w:t>
      </w:r>
      <w:r w:rsidRPr="00A21C22">
        <w:rPr>
          <w:rFonts w:ascii="Times New Roman" w:hAnsi="Times New Roman" w:cs="Times New Roman"/>
          <w:color w:val="000000" w:themeColor="text1"/>
        </w:rPr>
        <w:t xml:space="preserve">Nivel de dificultad </w:t>
      </w:r>
      <w:ins w:id="5556" w:author="Dayrtman Fajardo Vásquez" w:date="2015-11-12T19:17:00Z">
        <w:r w:rsidR="002C7B19">
          <w:rPr>
            <w:rFonts w:ascii="Times New Roman" w:hAnsi="Times New Roman" w:cs="Times New Roman"/>
            <w:color w:val="000000" w:themeColor="text1"/>
          </w:rPr>
          <w:t>alta.</w:t>
        </w:r>
      </w:ins>
      <w:commentRangeStart w:id="5557"/>
      <w:del w:id="5558" w:author="Dayrtman Fajardo Vásquez" w:date="2015-11-12T19:17:00Z">
        <w:r w:rsidDel="002C7B19">
          <w:rPr>
            <w:rFonts w:ascii="Times New Roman" w:hAnsi="Times New Roman" w:cs="Times New Roman"/>
            <w:color w:val="000000" w:themeColor="text1"/>
          </w:rPr>
          <w:delText>difíc</w:delText>
        </w:r>
      </w:del>
      <w:del w:id="5559" w:author="Dayrtman Fajardo Vásquez" w:date="2015-11-12T19:16:00Z">
        <w:r w:rsidDel="002C7B19">
          <w:rPr>
            <w:rFonts w:ascii="Times New Roman" w:hAnsi="Times New Roman" w:cs="Times New Roman"/>
            <w:color w:val="000000" w:themeColor="text1"/>
          </w:rPr>
          <w:delText>il</w:delText>
        </w:r>
        <w:commentRangeEnd w:id="5557"/>
        <w:r w:rsidR="00CF6546" w:rsidDel="002C7B19">
          <w:rPr>
            <w:rStyle w:val="Refdecomentario"/>
            <w:rFonts w:ascii="Calibri" w:eastAsia="Calibri" w:hAnsi="Calibri" w:cs="Times New Roman"/>
            <w:lang w:val="es-MX"/>
          </w:rPr>
          <w:commentReference w:id="5557"/>
        </w:r>
      </w:del>
      <w:ins w:id="5560" w:author="EUGENIA ARCE LONDONO" w:date="2015-04-29T09:25:00Z">
        <w:del w:id="5561" w:author="Dayrtman Fajardo Vásquez" w:date="2015-11-12T19:16:00Z">
          <w:r w:rsidDel="002C7B19">
            <w:rPr>
              <w:rFonts w:ascii="Times New Roman" w:hAnsi="Times New Roman" w:cs="Times New Roman"/>
              <w:color w:val="000000" w:themeColor="text1"/>
            </w:rPr>
            <w:delText>.</w:delText>
          </w:r>
        </w:del>
      </w:ins>
    </w:p>
    <w:p w14:paraId="2F76ADF5" w14:textId="77777777" w:rsidR="002159D2" w:rsidRDefault="002159D2" w:rsidP="002159D2">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76FC5EAD" w14:textId="77777777" w:rsidR="002159D2" w:rsidRPr="00044B36" w:rsidRDefault="002159D2" w:rsidP="002159D2">
      <w:pPr>
        <w:pStyle w:val="cabecera1"/>
        <w:shd w:val="clear" w:color="auto" w:fill="FFFFFF"/>
        <w:spacing w:before="0" w:beforeAutospacing="0" w:after="0" w:afterAutospacing="0"/>
        <w:jc w:val="both"/>
        <w:rPr>
          <w:b/>
          <w:color w:val="000000" w:themeColor="text1"/>
          <w:lang w:val="es-ES_tradnl"/>
          <w:rPrChange w:id="5562" w:author="EUGENIA ARCE LONDONO" w:date="2015-04-29T09:25:00Z">
            <w:rPr>
              <w:b/>
              <w:color w:val="000000" w:themeColor="text1"/>
            </w:rPr>
          </w:rPrChange>
        </w:rPr>
      </w:pPr>
    </w:p>
    <w:p w14:paraId="4AC90869"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r w:rsidRPr="00D46629">
        <w:rPr>
          <w:rFonts w:eastAsiaTheme="minorHAnsi"/>
          <w:b/>
          <w:color w:val="000000" w:themeColor="text1"/>
          <w:lang w:val="es-ES_tradnl" w:eastAsia="en-US"/>
        </w:rPr>
        <w:t>CS_07_07</w:t>
      </w:r>
      <w:r>
        <w:rPr>
          <w:rFonts w:eastAsiaTheme="minorHAnsi"/>
          <w:b/>
          <w:color w:val="000000" w:themeColor="text1"/>
          <w:lang w:val="es-ES_tradnl" w:eastAsia="en-US"/>
        </w:rPr>
        <w:t>_CO_REC190</w:t>
      </w:r>
    </w:p>
    <w:p w14:paraId="1D547DD6"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4D6C3E7A" w14:textId="77777777" w:rsidR="002159D2" w:rsidRPr="00044B36" w:rsidRDefault="002159D2" w:rsidP="002159D2">
      <w:pPr>
        <w:spacing w:after="0"/>
        <w:rPr>
          <w:rFonts w:ascii="Times New Roman" w:hAnsi="Times New Roman"/>
          <w:b/>
          <w:color w:val="000000" w:themeColor="text1"/>
          <w:lang w:val="es-CO"/>
          <w:rPrChange w:id="5563" w:author="EUGENIA ARCE LONDONO" w:date="2015-04-29T09:25:00Z">
            <w:rPr>
              <w:rFonts w:ascii="Times New Roman" w:hAnsi="Times New Roman"/>
              <w:color w:val="000000" w:themeColor="text1"/>
            </w:rPr>
          </w:rPrChange>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Pr>
          <w:rFonts w:ascii="Times New Roman" w:hAnsi="Times New Roman" w:cs="Times New Roman"/>
          <w:color w:val="000000"/>
        </w:rPr>
        <w:t>Proyecto: Estudio de las características culturales y económicas de países de Europa, Asia y África</w:t>
      </w:r>
    </w:p>
    <w:p w14:paraId="4CA5AFF4" w14:textId="77777777" w:rsidR="002159D2" w:rsidRDefault="002159D2" w:rsidP="002159D2">
      <w:pPr>
        <w:spacing w:after="0"/>
        <w:jc w:val="both"/>
        <w:rPr>
          <w:rFonts w:ascii="Times New Roman" w:hAnsi="Times New Roman" w:cs="Times New Roman"/>
          <w:b/>
          <w:color w:val="000000" w:themeColor="text1"/>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Pr>
          <w:rFonts w:ascii="Times New Roman" w:hAnsi="Times New Roman" w:cs="Times New Roman"/>
          <w:color w:val="000000"/>
        </w:rPr>
        <w:t>Actividad que guía el trabajo colaborativo para realizar el estudio de las principales características culturales y económicas de países de diferentes continentes</w:t>
      </w:r>
      <w:del w:id="5564" w:author="TOSHIBA" w:date="2015-10-31T11:44:00Z">
        <w:r w:rsidDel="00C440C3">
          <w:rPr>
            <w:rFonts w:ascii="Times New Roman" w:hAnsi="Times New Roman" w:cs="Times New Roman"/>
            <w:color w:val="000000"/>
          </w:rPr>
          <w:delText>.</w:delText>
        </w:r>
      </w:del>
    </w:p>
    <w:p w14:paraId="0B5BF11F" w14:textId="77777777" w:rsidR="002159D2" w:rsidRPr="000719EE" w:rsidRDefault="002159D2" w:rsidP="002159D2">
      <w:pPr>
        <w:spacing w:after="0"/>
        <w:jc w:val="both"/>
        <w:rPr>
          <w:del w:id="5565" w:author="EUGENIA ARCE LONDONO" w:date="2015-04-29T09:25:00Z"/>
          <w:rFonts w:ascii="Arial" w:hAnsi="Arial" w:cs="Arial"/>
          <w:sz w:val="18"/>
          <w:szCs w:val="18"/>
        </w:rPr>
      </w:pPr>
      <w:del w:id="5566" w:author="EUGENIA ARCE LONDONO" w:date="2015-04-29T09:25:00Z">
        <w:r w:rsidRPr="00CB455D">
          <w:rPr>
            <w:rFonts w:ascii="Times New Roman" w:hAnsi="Times New Roman" w:cs="Times New Roman"/>
            <w:b/>
            <w:color w:val="000000" w:themeColor="text1"/>
          </w:rPr>
          <w:delText>Palabras clave:</w:delText>
        </w:r>
        <w:r w:rsidRPr="00AC5BC1">
          <w:rPr>
            <w:rFonts w:ascii="Arial" w:hAnsi="Arial" w:cs="Arial"/>
            <w:b/>
            <w:sz w:val="18"/>
            <w:szCs w:val="18"/>
          </w:rPr>
          <w:delText xml:space="preserve"> </w:delText>
        </w:r>
        <w:r w:rsidRPr="00C0325C">
          <w:rPr>
            <w:rFonts w:ascii="Times New Roman" w:hAnsi="Times New Roman" w:cs="Times New Roman"/>
            <w:color w:val="000000" w:themeColor="text1"/>
          </w:rPr>
          <w:delText>“Europa”,</w:delText>
        </w:r>
        <w:r w:rsidRPr="009A495D">
          <w:rPr>
            <w:rFonts w:ascii="Times New Roman" w:hAnsi="Times New Roman" w:cs="Times New Roman"/>
            <w:color w:val="000000" w:themeColor="text1"/>
          </w:rPr>
          <w:delText xml:space="preserve"> </w:delText>
        </w:r>
        <w:r w:rsidRPr="00C0325C">
          <w:rPr>
            <w:rFonts w:ascii="Times New Roman" w:hAnsi="Times New Roman" w:cs="Times New Roman"/>
            <w:color w:val="000000" w:themeColor="text1"/>
          </w:rPr>
          <w:delText>“Asia”, “África”</w:delText>
        </w:r>
        <w:r>
          <w:rPr>
            <w:rFonts w:ascii="Times New Roman" w:hAnsi="Times New Roman" w:cs="Times New Roman"/>
            <w:color w:val="000000" w:themeColor="text1"/>
          </w:rPr>
          <w:delText>,</w:delText>
        </w:r>
        <w:r w:rsidRPr="009A495D">
          <w:rPr>
            <w:rFonts w:ascii="Times New Roman" w:hAnsi="Times New Roman" w:cs="Times New Roman"/>
            <w:color w:val="000000" w:themeColor="text1"/>
          </w:rPr>
          <w:delText xml:space="preserve"> </w:delText>
        </w:r>
        <w:r w:rsidRPr="00010FF9">
          <w:rPr>
            <w:rFonts w:ascii="Times New Roman" w:hAnsi="Times New Roman" w:cs="Times New Roman"/>
            <w:color w:val="000000" w:themeColor="text1"/>
          </w:rPr>
          <w:delText xml:space="preserve">“América”, </w:delText>
        </w:r>
        <w:r>
          <w:rPr>
            <w:rFonts w:ascii="Times New Roman" w:hAnsi="Times New Roman" w:cs="Times New Roman"/>
            <w:color w:val="000000" w:themeColor="text1"/>
          </w:rPr>
          <w:delText xml:space="preserve">“Oceanía” </w:delText>
        </w:r>
        <w:r w:rsidRPr="00010FF9">
          <w:rPr>
            <w:rFonts w:ascii="Times New Roman" w:hAnsi="Times New Roman" w:cs="Times New Roman"/>
            <w:color w:val="000000" w:themeColor="text1"/>
          </w:rPr>
          <w:delText>“continentes” “</w:delText>
        </w:r>
        <w:r>
          <w:rPr>
            <w:rFonts w:ascii="Times New Roman" w:hAnsi="Times New Roman" w:cs="Times New Roman"/>
            <w:color w:val="000000" w:themeColor="text1"/>
          </w:rPr>
          <w:delText>Aspectos físico</w:delText>
        </w:r>
        <w:r w:rsidRPr="00010FF9">
          <w:rPr>
            <w:rFonts w:ascii="Times New Roman" w:hAnsi="Times New Roman" w:cs="Times New Roman"/>
            <w:color w:val="000000" w:themeColor="text1"/>
          </w:rPr>
          <w:delText>s”, “</w:delText>
        </w:r>
        <w:r>
          <w:rPr>
            <w:rFonts w:ascii="Times New Roman" w:hAnsi="Times New Roman" w:cs="Times New Roman"/>
            <w:color w:val="000000" w:themeColor="text1"/>
          </w:rPr>
          <w:delText>Aspectos humano</w:delText>
        </w:r>
        <w:r w:rsidRPr="00010FF9">
          <w:rPr>
            <w:rFonts w:ascii="Times New Roman" w:hAnsi="Times New Roman" w:cs="Times New Roman"/>
            <w:color w:val="000000" w:themeColor="text1"/>
          </w:rPr>
          <w:delText>s”</w:delText>
        </w:r>
        <w:r w:rsidRPr="009A495D">
          <w:rPr>
            <w:rFonts w:ascii="Times New Roman" w:hAnsi="Times New Roman" w:cs="Times New Roman"/>
            <w:color w:val="000000" w:themeColor="text1"/>
          </w:rPr>
          <w:delText>, “características culturales”, “características económicas”</w:delText>
        </w:r>
      </w:del>
    </w:p>
    <w:p w14:paraId="613DDEB1" w14:textId="77777777" w:rsidR="002159D2" w:rsidRDefault="002159D2" w:rsidP="002159D2">
      <w:pPr>
        <w:spacing w:after="0"/>
        <w:jc w:val="both"/>
        <w:rPr>
          <w:del w:id="5567" w:author="EUGENIA ARCE LONDONO" w:date="2015-04-29T09:25:00Z"/>
          <w:rFonts w:ascii="Times New Roman" w:hAnsi="Times New Roman" w:cs="Times New Roman"/>
          <w:color w:val="000000" w:themeColor="text1"/>
        </w:rPr>
      </w:pPr>
      <w:del w:id="5568" w:author="EUGENIA ARCE LONDONO" w:date="2015-04-29T09:25:00Z">
        <w:r>
          <w:rPr>
            <w:rFonts w:ascii="Times New Roman" w:hAnsi="Times New Roman" w:cs="Times New Roman"/>
            <w:b/>
            <w:color w:val="000000" w:themeColor="text1"/>
          </w:rPr>
          <w:delText>Tiempo de duración</w:delText>
        </w:r>
        <w:r w:rsidRPr="002F0D1E">
          <w:rPr>
            <w:rFonts w:ascii="Times New Roman" w:hAnsi="Times New Roman" w:cs="Times New Roman"/>
            <w:b/>
            <w:color w:val="000000" w:themeColor="text1"/>
          </w:rPr>
          <w:delText>:</w:delText>
        </w:r>
        <w:r>
          <w:rPr>
            <w:rFonts w:ascii="Times New Roman" w:hAnsi="Times New Roman" w:cs="Times New Roman"/>
            <w:b/>
            <w:color w:val="000000" w:themeColor="text1"/>
          </w:rPr>
          <w:delText xml:space="preserve"> </w:delText>
        </w:r>
        <w:r w:rsidRPr="005C484C">
          <w:rPr>
            <w:rFonts w:ascii="Times New Roman" w:hAnsi="Times New Roman" w:cs="Times New Roman"/>
            <w:color w:val="000000" w:themeColor="text1"/>
          </w:rPr>
          <w:delText>1</w:delText>
        </w:r>
        <w:r>
          <w:rPr>
            <w:rFonts w:ascii="Times New Roman" w:hAnsi="Times New Roman" w:cs="Times New Roman"/>
            <w:color w:val="000000" w:themeColor="text1"/>
          </w:rPr>
          <w:delText>20 minutos</w:delText>
        </w:r>
      </w:del>
    </w:p>
    <w:p w14:paraId="1D95217E" w14:textId="77777777" w:rsidR="002159D2" w:rsidRDefault="002159D2" w:rsidP="002159D2">
      <w:pPr>
        <w:spacing w:after="0"/>
        <w:jc w:val="both"/>
        <w:rPr>
          <w:del w:id="5569" w:author="EUGENIA ARCE LONDONO" w:date="2015-04-29T09:25:00Z"/>
          <w:rFonts w:ascii="Times New Roman" w:hAnsi="Times New Roman" w:cs="Times New Roman"/>
          <w:color w:val="000000" w:themeColor="text1"/>
        </w:rPr>
      </w:pPr>
      <w:del w:id="5570" w:author="EUGENIA ARCE LONDONO" w:date="2015-04-29T09:25:00Z">
        <w:r w:rsidRPr="002F0D1E">
          <w:rPr>
            <w:rFonts w:ascii="Times New Roman" w:hAnsi="Times New Roman" w:cs="Times New Roman"/>
            <w:b/>
            <w:color w:val="000000" w:themeColor="text1"/>
          </w:rPr>
          <w:delText>Tipo de recurso:</w:delText>
        </w:r>
        <w:r>
          <w:rPr>
            <w:rFonts w:ascii="Times New Roman" w:hAnsi="Times New Roman" w:cs="Times New Roman"/>
            <w:color w:val="000000" w:themeColor="text1"/>
          </w:rPr>
          <w:delText xml:space="preserve"> Competencias</w:delText>
        </w:r>
      </w:del>
    </w:p>
    <w:p w14:paraId="7D32958B" w14:textId="77777777" w:rsidR="002159D2" w:rsidRDefault="002159D2" w:rsidP="002159D2">
      <w:pPr>
        <w:spacing w:after="0"/>
        <w:jc w:val="both"/>
        <w:rPr>
          <w:del w:id="5571" w:author="EUGENIA ARCE LONDONO" w:date="2015-04-29T09:25:00Z"/>
          <w:rFonts w:ascii="Times New Roman" w:hAnsi="Times New Roman" w:cs="Times New Roman"/>
          <w:color w:val="000000" w:themeColor="text1"/>
        </w:rPr>
      </w:pPr>
      <w:del w:id="5572" w:author="EUGENIA ARCE LONDONO" w:date="2015-04-29T09:25:00Z">
        <w:r w:rsidRPr="00B715EF">
          <w:rPr>
            <w:rFonts w:ascii="Times New Roman" w:hAnsi="Times New Roman" w:cs="Times New Roman"/>
            <w:b/>
            <w:color w:val="000000" w:themeColor="text1"/>
          </w:rPr>
          <w:delText xml:space="preserve">Tipo de media: </w:delText>
        </w:r>
        <w:r w:rsidRPr="009A495D">
          <w:rPr>
            <w:rFonts w:ascii="Times New Roman" w:hAnsi="Times New Roman" w:cs="Times New Roman"/>
            <w:color w:val="000000" w:themeColor="text1"/>
          </w:rPr>
          <w:delText>Proyecto</w:delText>
        </w:r>
      </w:del>
    </w:p>
    <w:p w14:paraId="189FED3C" w14:textId="77777777" w:rsidR="002159D2" w:rsidRPr="00B715EF" w:rsidRDefault="002159D2" w:rsidP="002159D2">
      <w:pPr>
        <w:spacing w:after="0"/>
        <w:jc w:val="both"/>
        <w:rPr>
          <w:del w:id="5573" w:author="EUGENIA ARCE LONDONO" w:date="2015-04-29T09:25:00Z"/>
          <w:rFonts w:ascii="Times New Roman" w:hAnsi="Times New Roman" w:cs="Times New Roman"/>
          <w:b/>
          <w:color w:val="000000" w:themeColor="text1"/>
        </w:rPr>
      </w:pPr>
      <w:del w:id="5574" w:author="EUGENIA ARCE LONDONO" w:date="2015-04-29T09:25:00Z">
        <w:r w:rsidRPr="009A495D">
          <w:rPr>
            <w:rFonts w:ascii="Times New Roman" w:hAnsi="Times New Roman" w:cs="Times New Roman"/>
            <w:b/>
            <w:color w:val="000000" w:themeColor="text1"/>
          </w:rPr>
          <w:delText>Nivel de dificultad</w:delText>
        </w:r>
        <w:r>
          <w:rPr>
            <w:rFonts w:ascii="Times New Roman" w:hAnsi="Times New Roman" w:cs="Times New Roman"/>
            <w:b/>
            <w:color w:val="000000" w:themeColor="text1"/>
          </w:rPr>
          <w:delText xml:space="preserve">: </w:delText>
        </w:r>
        <w:r w:rsidRPr="00A21C22">
          <w:rPr>
            <w:rFonts w:ascii="Times New Roman" w:hAnsi="Times New Roman" w:cs="Times New Roman"/>
            <w:color w:val="000000" w:themeColor="text1"/>
          </w:rPr>
          <w:delText xml:space="preserve">Nivel de dificultad </w:delText>
        </w:r>
        <w:r>
          <w:rPr>
            <w:rFonts w:ascii="Times New Roman" w:hAnsi="Times New Roman" w:cs="Times New Roman"/>
            <w:color w:val="000000" w:themeColor="text1"/>
          </w:rPr>
          <w:delText>difícil</w:delText>
        </w:r>
      </w:del>
    </w:p>
    <w:p w14:paraId="4A5CD476" w14:textId="77777777" w:rsidR="002159D2" w:rsidRDefault="002159D2" w:rsidP="002159D2">
      <w:pPr>
        <w:spacing w:after="0"/>
        <w:jc w:val="both"/>
        <w:rPr>
          <w:del w:id="5575" w:author="EUGENIA ARCE LONDONO" w:date="2015-04-29T09:25:00Z"/>
          <w:rFonts w:ascii="Times New Roman" w:hAnsi="Times New Roman" w:cs="Times New Roman"/>
          <w:color w:val="000000" w:themeColor="text1"/>
        </w:rPr>
      </w:pPr>
      <w:del w:id="5576" w:author="EUGENIA ARCE LONDONO" w:date="2015-04-29T09:25:00Z">
        <w:r>
          <w:rPr>
            <w:rFonts w:ascii="Times New Roman" w:hAnsi="Times New Roman" w:cs="Times New Roman"/>
            <w:b/>
            <w:color w:val="000000" w:themeColor="text1"/>
          </w:rPr>
          <w:delText xml:space="preserve">Competencia: </w:delText>
        </w:r>
        <w:r w:rsidRPr="00AD65CD">
          <w:rPr>
            <w:rFonts w:ascii="Times New Roman" w:hAnsi="Times New Roman" w:cs="Times New Roman"/>
            <w:color w:val="000000" w:themeColor="text1"/>
          </w:rPr>
          <w:delText>Competencia social y ciudadana</w:delText>
        </w:r>
      </w:del>
    </w:p>
    <w:p w14:paraId="664F9F83" w14:textId="77777777" w:rsidR="002159D2" w:rsidDel="002C7B19" w:rsidRDefault="002159D2" w:rsidP="002159D2">
      <w:pPr>
        <w:pStyle w:val="cabecera1"/>
        <w:shd w:val="clear" w:color="auto" w:fill="FFFFFF"/>
        <w:spacing w:before="0" w:beforeAutospacing="0" w:after="0" w:afterAutospacing="0"/>
        <w:jc w:val="both"/>
        <w:rPr>
          <w:del w:id="5577" w:author="Dayrtman Fajardo Vásquez" w:date="2015-11-12T19:17:00Z"/>
          <w:rFonts w:eastAsiaTheme="minorHAnsi"/>
          <w:b/>
          <w:color w:val="000000" w:themeColor="text1"/>
          <w:lang w:val="es-ES_tradnl" w:eastAsia="en-US"/>
        </w:rPr>
      </w:pPr>
      <w:moveFromRangeStart w:id="5578" w:author="EUGENIA ARCE LONDONO" w:date="2015-04-29T09:25:00Z" w:name="move418062838"/>
    </w:p>
    <w:p w14:paraId="17A74CF8" w14:textId="77777777" w:rsidR="002159D2" w:rsidDel="002C7B19" w:rsidRDefault="002159D2" w:rsidP="002159D2">
      <w:pPr>
        <w:pStyle w:val="cabecera1"/>
        <w:shd w:val="clear" w:color="auto" w:fill="FFFFFF"/>
        <w:spacing w:before="0" w:beforeAutospacing="0" w:after="0" w:afterAutospacing="0"/>
        <w:jc w:val="both"/>
        <w:rPr>
          <w:del w:id="5579" w:author="Dayrtman Fajardo Vásquez" w:date="2015-11-12T19:17:00Z"/>
          <w:rFonts w:eastAsiaTheme="minorHAnsi"/>
          <w:b/>
          <w:color w:val="000000" w:themeColor="text1"/>
          <w:lang w:val="es-ES_tradnl" w:eastAsia="en-US"/>
        </w:rPr>
      </w:pPr>
    </w:p>
    <w:p w14:paraId="08407A8C"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commentRangeStart w:id="5580"/>
      <w:moveFrom w:id="5581" w:author="EUGENIA ARCE LONDONO" w:date="2015-04-29T09:25:00Z">
        <w:r w:rsidRPr="00D46629">
          <w:rPr>
            <w:rFonts w:eastAsiaTheme="minorHAnsi"/>
            <w:b/>
            <w:color w:val="000000" w:themeColor="text1"/>
            <w:lang w:val="es-ES_tradnl" w:eastAsia="en-US"/>
          </w:rPr>
          <w:t>CS_07_07_CO_REC</w:t>
        </w:r>
        <w:r>
          <w:rPr>
            <w:rFonts w:eastAsiaTheme="minorHAnsi"/>
            <w:b/>
            <w:color w:val="000000" w:themeColor="text1"/>
            <w:lang w:val="es-ES_tradnl" w:eastAsia="en-US"/>
          </w:rPr>
          <w:t>70</w:t>
        </w:r>
      </w:moveFrom>
    </w:p>
    <w:p w14:paraId="2CAA0608"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p>
    <w:moveFromRangeEnd w:id="5578"/>
    <w:p w14:paraId="11B62B17" w14:textId="77777777" w:rsidR="002159D2" w:rsidRPr="00AD0B6F" w:rsidRDefault="002159D2" w:rsidP="002159D2">
      <w:pPr>
        <w:spacing w:after="0"/>
        <w:rPr>
          <w:del w:id="5582" w:author="EUGENIA ARCE LONDONO" w:date="2015-04-29T09:25:00Z"/>
          <w:rFonts w:ascii="Times New Roman" w:hAnsi="Times New Roman" w:cs="Times New Roman"/>
          <w:color w:val="000000" w:themeColor="text1"/>
        </w:rPr>
      </w:pPr>
      <w:del w:id="5583" w:author="EUGENIA ARCE LONDONO" w:date="2015-04-29T09:25:00Z">
        <w:r w:rsidRPr="00AD0B6F">
          <w:rPr>
            <w:rFonts w:ascii="Times New Roman" w:hAnsi="Times New Roman" w:cs="Times New Roman"/>
            <w:b/>
            <w:color w:val="000000" w:themeColor="text1"/>
          </w:rPr>
          <w:delText>Título:</w:delText>
        </w:r>
        <w:r w:rsidRPr="00AD0B6F">
          <w:rPr>
            <w:rFonts w:ascii="Times New Roman" w:eastAsia="Times New Roman" w:hAnsi="Times New Roman" w:cs="Times New Roman"/>
            <w:b/>
            <w:color w:val="000000" w:themeColor="text1"/>
            <w:lang w:val="es-CO" w:eastAsia="es-CO"/>
          </w:rPr>
          <w:delText xml:space="preserve"> </w:delText>
        </w:r>
        <w:r w:rsidRPr="00AD0B6F">
          <w:rPr>
            <w:rFonts w:ascii="Times New Roman" w:hAnsi="Times New Roman" w:cs="Times New Roman"/>
          </w:rPr>
          <w:delText>Evalúa tus conocimientos sobre el tema</w:delText>
        </w:r>
      </w:del>
    </w:p>
    <w:p w14:paraId="149FBE17" w14:textId="77777777" w:rsidR="002159D2" w:rsidRPr="00AD0B6F" w:rsidRDefault="002159D2" w:rsidP="002159D2">
      <w:pPr>
        <w:spacing w:after="0"/>
        <w:jc w:val="both"/>
        <w:rPr>
          <w:del w:id="5584" w:author="EUGENIA ARCE LONDONO" w:date="2015-04-29T09:25:00Z"/>
          <w:rFonts w:ascii="Times New Roman" w:hAnsi="Times New Roman" w:cs="Times New Roman"/>
          <w:b/>
          <w:color w:val="000000" w:themeColor="text1"/>
        </w:rPr>
      </w:pPr>
      <w:del w:id="5585" w:author="EUGENIA ARCE LONDONO" w:date="2015-04-29T09:25:00Z">
        <w:r w:rsidRPr="00AD0B6F">
          <w:rPr>
            <w:rFonts w:ascii="Times New Roman" w:hAnsi="Times New Roman" w:cs="Times New Roman"/>
            <w:b/>
            <w:color w:val="000000" w:themeColor="text1"/>
          </w:rPr>
          <w:delText>Descripción:</w:delText>
        </w:r>
        <w:r w:rsidRPr="00AD0B6F">
          <w:rPr>
            <w:rFonts w:ascii="Times New Roman" w:eastAsia="Times New Roman" w:hAnsi="Times New Roman" w:cs="Times New Roman"/>
            <w:color w:val="000000" w:themeColor="text1"/>
            <w:lang w:val="es-CO" w:eastAsia="es-CO"/>
          </w:rPr>
          <w:delText xml:space="preserve"> </w:delText>
        </w:r>
        <w:r w:rsidRPr="00AD0B6F">
          <w:rPr>
            <w:rFonts w:ascii="Times New Roman" w:hAnsi="Times New Roman" w:cs="Times New Roman"/>
          </w:rPr>
          <w:delText>Ejercicio tipo test que permite evaluar tus conocimientos sobre el tema acerca de los continentes</w:delText>
        </w:r>
      </w:del>
    </w:p>
    <w:p w14:paraId="4F4C3CB1" w14:textId="77777777" w:rsidR="002159D2" w:rsidRPr="000719EE" w:rsidRDefault="002159D2" w:rsidP="002159D2">
      <w:pPr>
        <w:spacing w:after="0"/>
        <w:jc w:val="both"/>
        <w:rPr>
          <w:rFonts w:ascii="Arial" w:hAnsi="Arial"/>
          <w:sz w:val="18"/>
          <w:rPrChange w:id="5586" w:author="EUGENIA ARCE LONDONO" w:date="2015-04-29T09:25:00Z">
            <w:rPr>
              <w:rFonts w:ascii="Times New Roman" w:hAnsi="Times New Roman"/>
            </w:rPr>
          </w:rPrChange>
        </w:rPr>
      </w:pPr>
      <w:r w:rsidRPr="00CB455D">
        <w:rPr>
          <w:rFonts w:ascii="Times New Roman" w:hAnsi="Times New Roman" w:cs="Times New Roman"/>
          <w:b/>
          <w:color w:val="000000" w:themeColor="text1"/>
        </w:rPr>
        <w:t>Palabras clave:</w:t>
      </w:r>
      <w:r w:rsidRPr="00AC5BC1">
        <w:rPr>
          <w:rFonts w:ascii="Arial" w:hAnsi="Arial"/>
          <w:b/>
          <w:sz w:val="18"/>
          <w:rPrChange w:id="5587" w:author="EUGENIA ARCE LONDONO" w:date="2015-04-29T09:25:00Z">
            <w:rPr>
              <w:rFonts w:ascii="Times New Roman" w:hAnsi="Times New Roman"/>
              <w:b/>
            </w:rPr>
          </w:rPrChange>
        </w:rPr>
        <w:t xml:space="preserve"> </w:t>
      </w:r>
      <w:r w:rsidRPr="00C0325C">
        <w:rPr>
          <w:rFonts w:ascii="Times New Roman" w:hAnsi="Times New Roman" w:cs="Times New Roman"/>
          <w:color w:val="000000" w:themeColor="text1"/>
        </w:rPr>
        <w:t>“Europa”,</w:t>
      </w:r>
      <w:r w:rsidRPr="009A495D">
        <w:rPr>
          <w:rFonts w:ascii="Times New Roman" w:hAnsi="Times New Roman" w:cs="Times New Roman"/>
          <w:color w:val="000000" w:themeColor="text1"/>
        </w:rPr>
        <w:t xml:space="preserve"> </w:t>
      </w:r>
      <w:r w:rsidRPr="00C0325C">
        <w:rPr>
          <w:rFonts w:ascii="Times New Roman" w:hAnsi="Times New Roman" w:cs="Times New Roman"/>
          <w:color w:val="000000" w:themeColor="text1"/>
        </w:rPr>
        <w:t>“Asia”, “África”</w:t>
      </w:r>
      <w:r>
        <w:rPr>
          <w:rFonts w:ascii="Times New Roman" w:hAnsi="Times New Roman" w:cs="Times New Roman"/>
          <w:color w:val="000000" w:themeColor="text1"/>
        </w:rPr>
        <w:t xml:space="preserve">, </w:t>
      </w:r>
      <w:r w:rsidRPr="00010FF9">
        <w:rPr>
          <w:rFonts w:ascii="Times New Roman" w:hAnsi="Times New Roman" w:cs="Times New Roman"/>
          <w:color w:val="000000" w:themeColor="text1"/>
        </w:rPr>
        <w:t>“continentes” “</w:t>
      </w:r>
      <w:r>
        <w:rPr>
          <w:rFonts w:ascii="Times New Roman" w:hAnsi="Times New Roman" w:cs="Times New Roman"/>
          <w:color w:val="000000" w:themeColor="text1"/>
        </w:rPr>
        <w:t>Aspectos físico</w:t>
      </w:r>
      <w:r w:rsidRPr="00010FF9">
        <w:rPr>
          <w:rFonts w:ascii="Times New Roman" w:hAnsi="Times New Roman" w:cs="Times New Roman"/>
          <w:color w:val="000000" w:themeColor="text1"/>
        </w:rPr>
        <w:t>s”, “</w:t>
      </w:r>
      <w:r>
        <w:rPr>
          <w:rFonts w:ascii="Times New Roman" w:hAnsi="Times New Roman" w:cs="Times New Roman"/>
          <w:color w:val="000000" w:themeColor="text1"/>
        </w:rPr>
        <w:t>Aspectos humano</w:t>
      </w:r>
      <w:r w:rsidRPr="00010FF9">
        <w:rPr>
          <w:rFonts w:ascii="Times New Roman" w:hAnsi="Times New Roman" w:cs="Times New Roman"/>
          <w:color w:val="000000" w:themeColor="text1"/>
        </w:rPr>
        <w:t>s”</w:t>
      </w:r>
      <w:r w:rsidRPr="009A495D">
        <w:rPr>
          <w:rFonts w:ascii="Times New Roman" w:hAnsi="Times New Roman" w:cs="Times New Roman"/>
          <w:color w:val="000000" w:themeColor="text1"/>
        </w:rPr>
        <w:t>, “características culturales”, “características económicas</w:t>
      </w:r>
      <w:del w:id="5588" w:author="EUGENIA ARCE LONDONO" w:date="2015-04-29T09:25:00Z">
        <w:r w:rsidRPr="00AD0B6F">
          <w:rPr>
            <w:rFonts w:ascii="Times New Roman" w:hAnsi="Times New Roman" w:cs="Times New Roman"/>
            <w:color w:val="000000" w:themeColor="text1"/>
          </w:rPr>
          <w:delText>”</w:delText>
        </w:r>
      </w:del>
      <w:ins w:id="5589" w:author="EUGENIA ARCE LONDONO" w:date="2015-04-29T09:25:00Z">
        <w:r w:rsidRPr="009A495D">
          <w:rPr>
            <w:rFonts w:ascii="Times New Roman" w:hAnsi="Times New Roman" w:cs="Times New Roman"/>
            <w:color w:val="000000" w:themeColor="text1"/>
          </w:rPr>
          <w:t>”</w:t>
        </w:r>
        <w:r>
          <w:rPr>
            <w:rFonts w:ascii="Times New Roman" w:hAnsi="Times New Roman" w:cs="Times New Roman"/>
            <w:color w:val="000000" w:themeColor="text1"/>
          </w:rPr>
          <w:t>.</w:t>
        </w:r>
      </w:ins>
    </w:p>
    <w:p w14:paraId="3AC11EF4" w14:textId="77777777" w:rsidR="002159D2" w:rsidRDefault="002159D2" w:rsidP="002159D2">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del w:id="5590" w:author="EUGENIA ARCE LONDONO" w:date="2015-04-29T09:25:00Z">
        <w:r>
          <w:rPr>
            <w:rFonts w:ascii="Times New Roman" w:hAnsi="Times New Roman" w:cs="Times New Roman"/>
            <w:color w:val="000000" w:themeColor="text1"/>
          </w:rPr>
          <w:delText>40</w:delText>
        </w:r>
      </w:del>
      <w:ins w:id="5591" w:author="EUGENIA ARCE LONDONO" w:date="2015-04-29T09:25:00Z">
        <w:r w:rsidRPr="005C484C">
          <w:rPr>
            <w:rFonts w:ascii="Times New Roman" w:hAnsi="Times New Roman" w:cs="Times New Roman"/>
            <w:color w:val="000000" w:themeColor="text1"/>
          </w:rPr>
          <w:t>1</w:t>
        </w:r>
        <w:r>
          <w:rPr>
            <w:rFonts w:ascii="Times New Roman" w:hAnsi="Times New Roman" w:cs="Times New Roman"/>
            <w:color w:val="000000" w:themeColor="text1"/>
          </w:rPr>
          <w:t>20</w:t>
        </w:r>
      </w:ins>
      <w:r>
        <w:rPr>
          <w:rFonts w:ascii="Times New Roman" w:hAnsi="Times New Roman" w:cs="Times New Roman"/>
          <w:color w:val="000000" w:themeColor="text1"/>
        </w:rPr>
        <w:t xml:space="preserve"> minutos</w:t>
      </w:r>
      <w:ins w:id="5592" w:author="EUGENIA ARCE LONDONO" w:date="2015-04-29T09:25:00Z">
        <w:r>
          <w:rPr>
            <w:rFonts w:ascii="Times New Roman" w:hAnsi="Times New Roman" w:cs="Times New Roman"/>
            <w:color w:val="000000" w:themeColor="text1"/>
          </w:rPr>
          <w:t>.</w:t>
        </w:r>
      </w:ins>
    </w:p>
    <w:p w14:paraId="1DCD4984" w14:textId="77777777" w:rsidR="002159D2" w:rsidRDefault="002159D2" w:rsidP="002159D2">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del w:id="5593" w:author="EUGENIA ARCE LONDONO" w:date="2015-04-29T09:25:00Z">
        <w:r>
          <w:rPr>
            <w:rFonts w:ascii="Times New Roman" w:hAnsi="Times New Roman" w:cs="Times New Roman"/>
            <w:color w:val="000000" w:themeColor="text1"/>
          </w:rPr>
          <w:delText>Autoevaluación</w:delText>
        </w:r>
      </w:del>
      <w:ins w:id="5594" w:author="EUGENIA ARCE LONDONO" w:date="2015-04-29T09:25:00Z">
        <w:r>
          <w:rPr>
            <w:rFonts w:ascii="Times New Roman" w:hAnsi="Times New Roman" w:cs="Times New Roman"/>
            <w:color w:val="000000" w:themeColor="text1"/>
          </w:rPr>
          <w:t>competencias.</w:t>
        </w:r>
      </w:ins>
    </w:p>
    <w:p w14:paraId="6789FC61" w14:textId="77777777" w:rsidR="002159D2" w:rsidRDefault="002159D2" w:rsidP="002159D2">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Tipo de </w:t>
      </w:r>
      <w:del w:id="5595" w:author="EUGENIA ARCE LONDONO" w:date="2015-04-29T09:25:00Z">
        <w:r w:rsidRPr="00AD0B6F">
          <w:rPr>
            <w:rFonts w:ascii="Times New Roman" w:hAnsi="Times New Roman" w:cs="Times New Roman"/>
            <w:b/>
            <w:color w:val="000000" w:themeColor="text1"/>
          </w:rPr>
          <w:delText xml:space="preserve">media: </w:delText>
        </w:r>
        <w:r>
          <w:rPr>
            <w:rFonts w:ascii="Times New Roman" w:hAnsi="Times New Roman" w:cs="Times New Roman"/>
            <w:color w:val="000000" w:themeColor="text1"/>
          </w:rPr>
          <w:delText>Test</w:delText>
        </w:r>
      </w:del>
      <w:ins w:id="5596" w:author="EUGENIA ARCE LONDONO" w:date="2015-04-29T09:25:00Z">
        <w:r>
          <w:rPr>
            <w:rFonts w:ascii="Times New Roman" w:hAnsi="Times New Roman" w:cs="Times New Roman"/>
            <w:b/>
            <w:color w:val="000000" w:themeColor="text1"/>
          </w:rPr>
          <w:t>medio de comunicación o enseñanza</w:t>
        </w:r>
        <w:r w:rsidRPr="00B715EF">
          <w:rPr>
            <w:rFonts w:ascii="Times New Roman" w:hAnsi="Times New Roman" w:cs="Times New Roman"/>
            <w:b/>
            <w:color w:val="000000" w:themeColor="text1"/>
          </w:rPr>
          <w:t xml:space="preserve">: </w:t>
        </w:r>
        <w:r>
          <w:rPr>
            <w:rFonts w:ascii="Times New Roman" w:hAnsi="Times New Roman" w:cs="Times New Roman"/>
            <w:color w:val="000000" w:themeColor="text1"/>
          </w:rPr>
          <w:t>p</w:t>
        </w:r>
        <w:r w:rsidRPr="009A495D">
          <w:rPr>
            <w:rFonts w:ascii="Times New Roman" w:hAnsi="Times New Roman" w:cs="Times New Roman"/>
            <w:color w:val="000000" w:themeColor="text1"/>
          </w:rPr>
          <w:t>royecto</w:t>
        </w:r>
        <w:r>
          <w:rPr>
            <w:rFonts w:ascii="Times New Roman" w:hAnsi="Times New Roman" w:cs="Times New Roman"/>
            <w:color w:val="000000" w:themeColor="text1"/>
          </w:rPr>
          <w:t>.</w:t>
        </w:r>
      </w:ins>
    </w:p>
    <w:p w14:paraId="33A4149E" w14:textId="77777777" w:rsidR="002159D2" w:rsidRPr="00B715EF" w:rsidRDefault="002159D2" w:rsidP="002159D2">
      <w:pPr>
        <w:spacing w:after="0"/>
        <w:jc w:val="both"/>
        <w:rPr>
          <w:rFonts w:ascii="Times New Roman" w:hAnsi="Times New Roman" w:cs="Times New Roman"/>
          <w:b/>
          <w:color w:val="000000" w:themeColor="text1"/>
        </w:rPr>
      </w:pPr>
      <w:r w:rsidRPr="009A495D">
        <w:rPr>
          <w:rFonts w:ascii="Times New Roman" w:hAnsi="Times New Roman" w:cs="Times New Roman"/>
          <w:b/>
          <w:color w:val="000000" w:themeColor="text1"/>
        </w:rPr>
        <w:t>Nivel de dificultad</w:t>
      </w:r>
      <w:r>
        <w:rPr>
          <w:rFonts w:ascii="Times New Roman" w:hAnsi="Times New Roman" w:cs="Times New Roman"/>
          <w:b/>
          <w:color w:val="000000" w:themeColor="text1"/>
        </w:rPr>
        <w:t xml:space="preserve">: </w:t>
      </w:r>
      <w:del w:id="5597" w:author="EUGENIA ARCE LONDONO" w:date="2015-04-29T09:25:00Z">
        <w:r w:rsidRPr="00AD0B6F">
          <w:rPr>
            <w:rFonts w:ascii="Times New Roman" w:hAnsi="Times New Roman" w:cs="Times New Roman"/>
            <w:color w:val="000000" w:themeColor="text1"/>
          </w:rPr>
          <w:delText>Nivel</w:delText>
        </w:r>
      </w:del>
      <w:ins w:id="5598" w:author="EUGENIA ARCE LONDONO" w:date="2015-04-29T09:25:00Z">
        <w:r>
          <w:rPr>
            <w:rFonts w:ascii="Times New Roman" w:hAnsi="Times New Roman" w:cs="Times New Roman"/>
            <w:color w:val="000000" w:themeColor="text1"/>
          </w:rPr>
          <w:t>n</w:t>
        </w:r>
        <w:r w:rsidRPr="00A21C22">
          <w:rPr>
            <w:rFonts w:ascii="Times New Roman" w:hAnsi="Times New Roman" w:cs="Times New Roman"/>
            <w:color w:val="000000" w:themeColor="text1"/>
          </w:rPr>
          <w:t>ivel</w:t>
        </w:r>
      </w:ins>
      <w:r w:rsidRPr="00A21C22">
        <w:rPr>
          <w:rFonts w:ascii="Times New Roman" w:hAnsi="Times New Roman" w:cs="Times New Roman"/>
          <w:color w:val="000000" w:themeColor="text1"/>
        </w:rPr>
        <w:t xml:space="preserve"> de dificultad </w:t>
      </w:r>
      <w:del w:id="5599" w:author="EUGENIA ARCE LONDONO" w:date="2015-04-29T09:25:00Z">
        <w:r>
          <w:rPr>
            <w:rFonts w:ascii="Times New Roman" w:hAnsi="Times New Roman" w:cs="Times New Roman"/>
            <w:color w:val="000000" w:themeColor="text1"/>
          </w:rPr>
          <w:delText>media</w:delText>
        </w:r>
      </w:del>
      <w:ins w:id="5600" w:author="EUGENIA ARCE LONDONO" w:date="2015-04-29T09:25:00Z">
        <w:r>
          <w:rPr>
            <w:rFonts w:ascii="Times New Roman" w:hAnsi="Times New Roman" w:cs="Times New Roman"/>
            <w:color w:val="000000" w:themeColor="text1"/>
          </w:rPr>
          <w:t>difícil.</w:t>
        </w:r>
      </w:ins>
    </w:p>
    <w:p w14:paraId="38B7C325" w14:textId="77777777" w:rsidR="002159D2" w:rsidRDefault="002159D2" w:rsidP="002159D2">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del w:id="5601" w:author="EUGENIA ARCE LONDONO" w:date="2015-04-29T09:25:00Z">
        <w:r w:rsidRPr="00AD0B6F">
          <w:rPr>
            <w:rFonts w:ascii="Times New Roman" w:hAnsi="Times New Roman" w:cs="Times New Roman"/>
            <w:color w:val="000000" w:themeColor="text1"/>
          </w:rPr>
          <w:delText>Competencia</w:delText>
        </w:r>
      </w:del>
      <w:ins w:id="5602" w:author="EUGENIA ARCE LONDONO" w:date="2015-04-29T09:25:00Z">
        <w:r>
          <w:rPr>
            <w:rFonts w:ascii="Times New Roman" w:hAnsi="Times New Roman" w:cs="Times New Roman"/>
            <w:color w:val="000000" w:themeColor="text1"/>
          </w:rPr>
          <w:t>c</w:t>
        </w:r>
        <w:r w:rsidRPr="00AD65CD">
          <w:rPr>
            <w:rFonts w:ascii="Times New Roman" w:hAnsi="Times New Roman" w:cs="Times New Roman"/>
            <w:color w:val="000000" w:themeColor="text1"/>
          </w:rPr>
          <w:t>ompetencia</w:t>
        </w:r>
      </w:ins>
      <w:r w:rsidRPr="00AD65CD">
        <w:rPr>
          <w:rFonts w:ascii="Times New Roman" w:hAnsi="Times New Roman" w:cs="Times New Roman"/>
          <w:color w:val="000000" w:themeColor="text1"/>
        </w:rPr>
        <w:t xml:space="preserve"> social y ciudadana</w:t>
      </w:r>
      <w:ins w:id="5603" w:author="EUGENIA ARCE LONDONO" w:date="2015-04-29T09:25:00Z">
        <w:r>
          <w:rPr>
            <w:rFonts w:ascii="Times New Roman" w:hAnsi="Times New Roman" w:cs="Times New Roman"/>
            <w:color w:val="000000" w:themeColor="text1"/>
          </w:rPr>
          <w:t>.</w:t>
        </w:r>
      </w:ins>
      <w:commentRangeEnd w:id="5580"/>
      <w:r w:rsidR="00C440C3">
        <w:rPr>
          <w:rStyle w:val="Refdecomentario"/>
          <w:rFonts w:ascii="Calibri" w:eastAsia="Calibri" w:hAnsi="Calibri" w:cs="Times New Roman"/>
          <w:lang w:val="es-MX"/>
        </w:rPr>
        <w:commentReference w:id="5580"/>
      </w:r>
    </w:p>
    <w:p w14:paraId="7CC642CC"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moveToRangeStart w:id="5604" w:author="EUGENIA ARCE LONDONO" w:date="2015-04-29T09:25:00Z" w:name="move418062838"/>
    </w:p>
    <w:p w14:paraId="5CFD7C93"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03A105F9"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moveTo w:id="5605" w:author="EUGENIA ARCE LONDONO" w:date="2015-04-29T09:25:00Z">
        <w:r w:rsidRPr="00D46629">
          <w:rPr>
            <w:rFonts w:eastAsiaTheme="minorHAnsi"/>
            <w:b/>
            <w:color w:val="000000" w:themeColor="text1"/>
            <w:lang w:val="es-ES_tradnl" w:eastAsia="en-US"/>
          </w:rPr>
          <w:t>CS</w:t>
        </w:r>
      </w:moveTo>
      <w:ins w:id="5606" w:author="TOSHIBA" w:date="2015-10-31T11:46:00Z">
        <w:r w:rsidR="00C440C3">
          <w:rPr>
            <w:rFonts w:eastAsiaTheme="minorHAnsi"/>
            <w:b/>
            <w:color w:val="000000" w:themeColor="text1"/>
            <w:lang w:val="es-ES_tradnl" w:eastAsia="en-US"/>
          </w:rPr>
          <w:t>_</w:t>
        </w:r>
      </w:ins>
      <w:moveTo w:id="5607" w:author="EUGENIA ARCE LONDONO" w:date="2015-04-29T09:25:00Z">
        <w:del w:id="5608" w:author="TOSHIBA" w:date="2015-10-31T11:46:00Z">
          <w:r w:rsidRPr="00D46629" w:rsidDel="00C440C3">
            <w:rPr>
              <w:rFonts w:eastAsiaTheme="minorHAnsi"/>
              <w:b/>
              <w:color w:val="000000" w:themeColor="text1"/>
              <w:lang w:val="es-ES_tradnl" w:eastAsia="en-US"/>
            </w:rPr>
            <w:delText>_</w:delText>
          </w:r>
        </w:del>
        <w:r w:rsidRPr="00D46629">
          <w:rPr>
            <w:rFonts w:eastAsiaTheme="minorHAnsi"/>
            <w:b/>
            <w:color w:val="000000" w:themeColor="text1"/>
            <w:lang w:val="es-ES_tradnl" w:eastAsia="en-US"/>
          </w:rPr>
          <w:t>07</w:t>
        </w:r>
      </w:moveTo>
      <w:ins w:id="5609" w:author="TOSHIBA" w:date="2015-10-31T11:46:00Z">
        <w:r w:rsidR="00C440C3">
          <w:rPr>
            <w:rFonts w:eastAsiaTheme="minorHAnsi"/>
            <w:b/>
            <w:color w:val="000000" w:themeColor="text1"/>
            <w:lang w:val="es-ES_tradnl" w:eastAsia="en-US"/>
          </w:rPr>
          <w:t>_</w:t>
        </w:r>
      </w:ins>
      <w:moveTo w:id="5610" w:author="EUGENIA ARCE LONDONO" w:date="2015-04-29T09:25:00Z">
        <w:del w:id="5611" w:author="TOSHIBA" w:date="2015-10-31T11:46:00Z">
          <w:r w:rsidRPr="00D46629" w:rsidDel="00C440C3">
            <w:rPr>
              <w:rFonts w:eastAsiaTheme="minorHAnsi"/>
              <w:b/>
              <w:color w:val="000000" w:themeColor="text1"/>
              <w:lang w:val="es-ES_tradnl" w:eastAsia="en-US"/>
            </w:rPr>
            <w:delText>_</w:delText>
          </w:r>
        </w:del>
        <w:r w:rsidRPr="00D46629">
          <w:rPr>
            <w:rFonts w:eastAsiaTheme="minorHAnsi"/>
            <w:b/>
            <w:color w:val="000000" w:themeColor="text1"/>
            <w:lang w:val="es-ES_tradnl" w:eastAsia="en-US"/>
          </w:rPr>
          <w:t>07</w:t>
        </w:r>
      </w:moveTo>
      <w:ins w:id="5612" w:author="TOSHIBA" w:date="2015-10-31T11:46:00Z">
        <w:r w:rsidR="00C440C3">
          <w:rPr>
            <w:rFonts w:eastAsiaTheme="minorHAnsi"/>
            <w:b/>
            <w:color w:val="000000" w:themeColor="text1"/>
            <w:lang w:val="es-ES_tradnl" w:eastAsia="en-US"/>
          </w:rPr>
          <w:t>_</w:t>
        </w:r>
      </w:ins>
      <w:moveTo w:id="5613" w:author="EUGENIA ARCE LONDONO" w:date="2015-04-29T09:25:00Z">
        <w:del w:id="5614" w:author="TOSHIBA" w:date="2015-10-31T11:46:00Z">
          <w:r w:rsidRPr="00D46629" w:rsidDel="00C440C3">
            <w:rPr>
              <w:rFonts w:eastAsiaTheme="minorHAnsi"/>
              <w:b/>
              <w:color w:val="000000" w:themeColor="text1"/>
              <w:lang w:val="es-ES_tradnl" w:eastAsia="en-US"/>
            </w:rPr>
            <w:delText>_</w:delText>
          </w:r>
        </w:del>
        <w:r w:rsidRPr="00D46629">
          <w:rPr>
            <w:rFonts w:eastAsiaTheme="minorHAnsi"/>
            <w:b/>
            <w:color w:val="000000" w:themeColor="text1"/>
            <w:lang w:val="es-ES_tradnl" w:eastAsia="en-US"/>
          </w:rPr>
          <w:t>CO</w:t>
        </w:r>
      </w:moveTo>
      <w:ins w:id="5615" w:author="TOSHIBA" w:date="2015-10-31T11:47:00Z">
        <w:r w:rsidR="00C440C3">
          <w:rPr>
            <w:rFonts w:eastAsiaTheme="minorHAnsi"/>
            <w:b/>
            <w:color w:val="000000" w:themeColor="text1"/>
            <w:lang w:val="es-ES_tradnl" w:eastAsia="en-US"/>
          </w:rPr>
          <w:t>_</w:t>
        </w:r>
      </w:ins>
      <w:moveTo w:id="5616" w:author="EUGENIA ARCE LONDONO" w:date="2015-04-29T09:25:00Z">
        <w:del w:id="5617" w:author="TOSHIBA" w:date="2015-10-31T11:47:00Z">
          <w:r w:rsidRPr="00D46629" w:rsidDel="00C440C3">
            <w:rPr>
              <w:rFonts w:eastAsiaTheme="minorHAnsi"/>
              <w:b/>
              <w:color w:val="000000" w:themeColor="text1"/>
              <w:lang w:val="es-ES_tradnl" w:eastAsia="en-US"/>
            </w:rPr>
            <w:delText>_</w:delText>
          </w:r>
        </w:del>
        <w:r w:rsidRPr="00D46629">
          <w:rPr>
            <w:rFonts w:eastAsiaTheme="minorHAnsi"/>
            <w:b/>
            <w:color w:val="000000" w:themeColor="text1"/>
            <w:lang w:val="es-ES_tradnl" w:eastAsia="en-US"/>
          </w:rPr>
          <w:t>REC</w:t>
        </w:r>
      </w:moveTo>
      <w:r>
        <w:rPr>
          <w:rFonts w:eastAsiaTheme="minorHAnsi"/>
          <w:b/>
          <w:color w:val="000000" w:themeColor="text1"/>
          <w:lang w:val="es-ES_tradnl" w:eastAsia="en-US"/>
        </w:rPr>
        <w:t>4</w:t>
      </w:r>
      <w:moveTo w:id="5618" w:author="EUGENIA ARCE LONDONO" w:date="2015-04-29T09:25:00Z">
        <w:r>
          <w:rPr>
            <w:rFonts w:eastAsiaTheme="minorHAnsi"/>
            <w:b/>
            <w:color w:val="000000" w:themeColor="text1"/>
            <w:lang w:val="es-ES_tradnl" w:eastAsia="en-US"/>
          </w:rPr>
          <w:t>0</w:t>
        </w:r>
      </w:moveTo>
    </w:p>
    <w:p w14:paraId="536ECA84"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p>
    <w:moveToRangeEnd w:id="5604"/>
    <w:p w14:paraId="5C5C1879" w14:textId="77777777" w:rsidR="002159D2" w:rsidRPr="00AD0B6F" w:rsidRDefault="002159D2" w:rsidP="002159D2">
      <w:pPr>
        <w:spacing w:after="0"/>
        <w:rPr>
          <w:ins w:id="5619" w:author="EUGENIA ARCE LONDONO" w:date="2015-04-29T09:25:00Z"/>
          <w:rFonts w:ascii="Times New Roman" w:hAnsi="Times New Roman" w:cs="Times New Roman"/>
          <w:color w:val="000000" w:themeColor="text1"/>
        </w:rPr>
      </w:pPr>
      <w:ins w:id="5620" w:author="EUGENIA ARCE LONDONO" w:date="2015-04-29T09:25:00Z">
        <w:r w:rsidRPr="00AD0B6F">
          <w:rPr>
            <w:rFonts w:ascii="Times New Roman" w:hAnsi="Times New Roman" w:cs="Times New Roman"/>
            <w:b/>
            <w:color w:val="000000" w:themeColor="text1"/>
          </w:rPr>
          <w:t>Título:</w:t>
        </w:r>
        <w:r w:rsidRPr="00AD0B6F">
          <w:rPr>
            <w:rFonts w:ascii="Times New Roman" w:eastAsia="Times New Roman" w:hAnsi="Times New Roman" w:cs="Times New Roman"/>
            <w:b/>
            <w:color w:val="000000" w:themeColor="text1"/>
            <w:lang w:val="es-CO" w:eastAsia="es-CO"/>
          </w:rPr>
          <w:t xml:space="preserve"> </w:t>
        </w:r>
        <w:r w:rsidRPr="00AD0B6F">
          <w:rPr>
            <w:rFonts w:ascii="Times New Roman" w:hAnsi="Times New Roman" w:cs="Times New Roman"/>
          </w:rPr>
          <w:t>Evalúa tus conocimientos sobre el tema</w:t>
        </w:r>
      </w:ins>
    </w:p>
    <w:p w14:paraId="5423B0B9" w14:textId="77777777" w:rsidR="002159D2" w:rsidRPr="00AD0B6F" w:rsidRDefault="002159D2" w:rsidP="002159D2">
      <w:pPr>
        <w:spacing w:after="0"/>
        <w:jc w:val="both"/>
        <w:rPr>
          <w:ins w:id="5621" w:author="EUGENIA ARCE LONDONO" w:date="2015-04-29T09:25:00Z"/>
          <w:rFonts w:ascii="Times New Roman" w:hAnsi="Times New Roman" w:cs="Times New Roman"/>
          <w:b/>
          <w:color w:val="000000" w:themeColor="text1"/>
        </w:rPr>
      </w:pPr>
      <w:ins w:id="5622" w:author="EUGENIA ARCE LONDONO" w:date="2015-04-29T09:25:00Z">
        <w:r w:rsidRPr="00AD0B6F">
          <w:rPr>
            <w:rFonts w:ascii="Times New Roman" w:hAnsi="Times New Roman" w:cs="Times New Roman"/>
            <w:b/>
            <w:color w:val="000000" w:themeColor="text1"/>
          </w:rPr>
          <w:t>Descripción:</w:t>
        </w:r>
        <w:r w:rsidRPr="00AD0B6F">
          <w:rPr>
            <w:rFonts w:ascii="Times New Roman" w:eastAsia="Times New Roman" w:hAnsi="Times New Roman" w:cs="Times New Roman"/>
            <w:color w:val="000000" w:themeColor="text1"/>
            <w:lang w:val="es-CO" w:eastAsia="es-CO"/>
          </w:rPr>
          <w:t xml:space="preserve"> </w:t>
        </w:r>
        <w:r>
          <w:rPr>
            <w:rFonts w:ascii="Times New Roman" w:hAnsi="Times New Roman" w:cs="Times New Roman"/>
          </w:rPr>
          <w:t>e</w:t>
        </w:r>
        <w:r w:rsidRPr="00AD0B6F">
          <w:rPr>
            <w:rFonts w:ascii="Times New Roman" w:hAnsi="Times New Roman" w:cs="Times New Roman"/>
          </w:rPr>
          <w:t xml:space="preserve">jercicio </w:t>
        </w:r>
        <w:r>
          <w:rPr>
            <w:rFonts w:ascii="Times New Roman" w:hAnsi="Times New Roman" w:cs="Times New Roman"/>
          </w:rPr>
          <w:t>tipo test que permite evaluar lo</w:t>
        </w:r>
        <w:r w:rsidRPr="00AD0B6F">
          <w:rPr>
            <w:rFonts w:ascii="Times New Roman" w:hAnsi="Times New Roman" w:cs="Times New Roman"/>
          </w:rPr>
          <w:t xml:space="preserve">s conocimientos </w:t>
        </w:r>
        <w:r>
          <w:rPr>
            <w:rFonts w:ascii="Times New Roman" w:hAnsi="Times New Roman" w:cs="Times New Roman"/>
          </w:rPr>
          <w:t xml:space="preserve">de los estudiantes </w:t>
        </w:r>
        <w:r w:rsidRPr="00AD0B6F">
          <w:rPr>
            <w:rFonts w:ascii="Times New Roman" w:hAnsi="Times New Roman" w:cs="Times New Roman"/>
          </w:rPr>
          <w:t xml:space="preserve">sobre el tema </w:t>
        </w:r>
        <w:del w:id="5623" w:author="TOSHIBA" w:date="2015-10-31T11:55:00Z">
          <w:r w:rsidRPr="00AD0B6F" w:rsidDel="00B30DC4">
            <w:rPr>
              <w:rFonts w:ascii="Times New Roman" w:hAnsi="Times New Roman" w:cs="Times New Roman"/>
            </w:rPr>
            <w:delText xml:space="preserve">acerca </w:delText>
          </w:r>
        </w:del>
        <w:r w:rsidRPr="00AD0B6F">
          <w:rPr>
            <w:rFonts w:ascii="Times New Roman" w:hAnsi="Times New Roman" w:cs="Times New Roman"/>
          </w:rPr>
          <w:t xml:space="preserve">de </w:t>
        </w:r>
      </w:ins>
      <w:r>
        <w:rPr>
          <w:rFonts w:ascii="Times New Roman" w:hAnsi="Times New Roman" w:cs="Times New Roman"/>
        </w:rPr>
        <w:t>Europa, Asia y África</w:t>
      </w:r>
    </w:p>
    <w:p w14:paraId="783F9015" w14:textId="77777777" w:rsidR="002159D2" w:rsidRPr="00AD0B6F" w:rsidRDefault="002159D2" w:rsidP="002159D2">
      <w:pPr>
        <w:spacing w:after="0"/>
        <w:jc w:val="both"/>
        <w:rPr>
          <w:ins w:id="5624" w:author="EUGENIA ARCE LONDONO" w:date="2015-04-29T09:25:00Z"/>
          <w:rFonts w:ascii="Times New Roman" w:hAnsi="Times New Roman" w:cs="Times New Roman"/>
        </w:rPr>
      </w:pPr>
      <w:ins w:id="5625" w:author="EUGENIA ARCE LONDONO" w:date="2015-04-29T09:25:00Z">
        <w:r w:rsidRPr="00AD0B6F">
          <w:rPr>
            <w:rFonts w:ascii="Times New Roman" w:hAnsi="Times New Roman" w:cs="Times New Roman"/>
            <w:b/>
            <w:color w:val="000000" w:themeColor="text1"/>
          </w:rPr>
          <w:t>Palabras clave:</w:t>
        </w:r>
        <w:r w:rsidRPr="00AD0B6F">
          <w:rPr>
            <w:rFonts w:ascii="Times New Roman" w:hAnsi="Times New Roman" w:cs="Times New Roman"/>
            <w:b/>
          </w:rPr>
          <w:t xml:space="preserve"> </w:t>
        </w:r>
        <w:r w:rsidRPr="00AD0B6F">
          <w:rPr>
            <w:rFonts w:ascii="Times New Roman" w:hAnsi="Times New Roman" w:cs="Times New Roman"/>
            <w:color w:val="000000" w:themeColor="text1"/>
          </w:rPr>
          <w:t>“Europa”, “Asia”, “África”</w:t>
        </w:r>
      </w:ins>
      <w:r>
        <w:rPr>
          <w:rFonts w:ascii="Times New Roman" w:hAnsi="Times New Roman" w:cs="Times New Roman"/>
          <w:color w:val="000000" w:themeColor="text1"/>
        </w:rPr>
        <w:t>,</w:t>
      </w:r>
      <w:ins w:id="5626" w:author="EUGENIA ARCE LONDONO" w:date="2015-04-29T09:25:00Z">
        <w:r w:rsidRPr="00AD0B6F">
          <w:rPr>
            <w:rFonts w:ascii="Times New Roman" w:hAnsi="Times New Roman" w:cs="Times New Roman"/>
            <w:color w:val="000000" w:themeColor="text1"/>
          </w:rPr>
          <w:t xml:space="preserve"> “continentes”</w:t>
        </w:r>
      </w:ins>
      <w:ins w:id="5627" w:author="TOSHIBA" w:date="2015-10-31T11:54:00Z">
        <w:r w:rsidR="00B30DC4">
          <w:rPr>
            <w:rFonts w:ascii="Times New Roman" w:hAnsi="Times New Roman" w:cs="Times New Roman"/>
            <w:color w:val="000000" w:themeColor="text1"/>
          </w:rPr>
          <w:t>,</w:t>
        </w:r>
      </w:ins>
      <w:ins w:id="5628" w:author="EUGENIA ARCE LONDONO" w:date="2015-04-29T09:25:00Z">
        <w:r w:rsidRPr="00AD0B6F">
          <w:rPr>
            <w:rFonts w:ascii="Times New Roman" w:hAnsi="Times New Roman" w:cs="Times New Roman"/>
            <w:color w:val="000000" w:themeColor="text1"/>
          </w:rPr>
          <w:t xml:space="preserve"> “Aspectos físicos”, “Aspectos humanos”, “características culturales”, “características económicas”</w:t>
        </w:r>
        <w:r>
          <w:rPr>
            <w:rFonts w:ascii="Times New Roman" w:hAnsi="Times New Roman" w:cs="Times New Roman"/>
            <w:color w:val="000000" w:themeColor="text1"/>
          </w:rPr>
          <w:t>.</w:t>
        </w:r>
      </w:ins>
    </w:p>
    <w:p w14:paraId="39875E87" w14:textId="77777777" w:rsidR="002159D2" w:rsidRPr="00AD0B6F" w:rsidRDefault="002159D2" w:rsidP="002159D2">
      <w:pPr>
        <w:spacing w:after="0"/>
        <w:jc w:val="both"/>
        <w:rPr>
          <w:ins w:id="5629" w:author="EUGENIA ARCE LONDONO" w:date="2015-04-29T09:25:00Z"/>
          <w:rFonts w:ascii="Times New Roman" w:hAnsi="Times New Roman" w:cs="Times New Roman"/>
          <w:color w:val="000000" w:themeColor="text1"/>
        </w:rPr>
      </w:pPr>
      <w:ins w:id="5630" w:author="EUGENIA ARCE LONDONO" w:date="2015-04-29T09:25:00Z">
        <w:r w:rsidRPr="00AD0B6F">
          <w:rPr>
            <w:rFonts w:ascii="Times New Roman" w:hAnsi="Times New Roman" w:cs="Times New Roman"/>
            <w:b/>
            <w:color w:val="000000" w:themeColor="text1"/>
          </w:rPr>
          <w:t xml:space="preserve">Tiempo de duración: </w:t>
        </w:r>
        <w:r>
          <w:rPr>
            <w:rFonts w:ascii="Times New Roman" w:hAnsi="Times New Roman" w:cs="Times New Roman"/>
            <w:color w:val="000000" w:themeColor="text1"/>
          </w:rPr>
          <w:t>40</w:t>
        </w:r>
        <w:r w:rsidRPr="00AD0B6F">
          <w:rPr>
            <w:rFonts w:ascii="Times New Roman" w:hAnsi="Times New Roman" w:cs="Times New Roman"/>
            <w:color w:val="000000" w:themeColor="text1"/>
          </w:rPr>
          <w:t xml:space="preserve"> minutos</w:t>
        </w:r>
      </w:ins>
    </w:p>
    <w:p w14:paraId="19424646" w14:textId="77777777" w:rsidR="002159D2" w:rsidRPr="00AD0B6F" w:rsidRDefault="002159D2" w:rsidP="002159D2">
      <w:pPr>
        <w:spacing w:after="0"/>
        <w:jc w:val="both"/>
        <w:rPr>
          <w:ins w:id="5631" w:author="EUGENIA ARCE LONDONO" w:date="2015-04-29T09:25:00Z"/>
          <w:rFonts w:ascii="Times New Roman" w:hAnsi="Times New Roman" w:cs="Times New Roman"/>
          <w:color w:val="000000" w:themeColor="text1"/>
        </w:rPr>
      </w:pPr>
      <w:ins w:id="5632" w:author="EUGENIA ARCE LONDONO" w:date="2015-04-29T09:25:00Z">
        <w:r w:rsidRPr="00AD0B6F">
          <w:rPr>
            <w:rFonts w:ascii="Times New Roman" w:hAnsi="Times New Roman" w:cs="Times New Roman"/>
            <w:b/>
            <w:color w:val="000000" w:themeColor="text1"/>
          </w:rPr>
          <w:t>Tipo de recurso:</w:t>
        </w:r>
        <w:r w:rsidRPr="00AD0B6F">
          <w:rPr>
            <w:rFonts w:ascii="Times New Roman" w:hAnsi="Times New Roman" w:cs="Times New Roman"/>
            <w:color w:val="000000" w:themeColor="text1"/>
          </w:rPr>
          <w:t xml:space="preserve"> </w:t>
        </w:r>
        <w:r>
          <w:rPr>
            <w:rFonts w:ascii="Times New Roman" w:hAnsi="Times New Roman" w:cs="Times New Roman"/>
            <w:color w:val="000000" w:themeColor="text1"/>
          </w:rPr>
          <w:t>autoevaluación</w:t>
        </w:r>
      </w:ins>
    </w:p>
    <w:p w14:paraId="1E8EAE1E" w14:textId="77777777" w:rsidR="002159D2" w:rsidRPr="00AD0B6F" w:rsidRDefault="002159D2" w:rsidP="002159D2">
      <w:pPr>
        <w:spacing w:after="0"/>
        <w:jc w:val="both"/>
        <w:rPr>
          <w:ins w:id="5633" w:author="EUGENIA ARCE LONDONO" w:date="2015-04-29T09:25:00Z"/>
          <w:rFonts w:ascii="Times New Roman" w:hAnsi="Times New Roman" w:cs="Times New Roman"/>
          <w:color w:val="000000" w:themeColor="text1"/>
        </w:rPr>
      </w:pPr>
      <w:ins w:id="5634" w:author="EUGENIA ARCE LONDONO" w:date="2015-04-29T09:25:00Z">
        <w:r w:rsidRPr="00AD0B6F">
          <w:rPr>
            <w:rFonts w:ascii="Times New Roman" w:hAnsi="Times New Roman" w:cs="Times New Roman"/>
            <w:b/>
            <w:color w:val="000000" w:themeColor="text1"/>
          </w:rPr>
          <w:t xml:space="preserve">Tipo de </w:t>
        </w:r>
        <w:r>
          <w:rPr>
            <w:rFonts w:ascii="Times New Roman" w:hAnsi="Times New Roman" w:cs="Times New Roman"/>
            <w:b/>
            <w:color w:val="000000" w:themeColor="text1"/>
          </w:rPr>
          <w:t>medio de comunicación o enseñanza</w:t>
        </w:r>
        <w:r w:rsidRPr="00AD0B6F">
          <w:rPr>
            <w:rFonts w:ascii="Times New Roman" w:hAnsi="Times New Roman" w:cs="Times New Roman"/>
            <w:b/>
            <w:color w:val="000000" w:themeColor="text1"/>
          </w:rPr>
          <w:t xml:space="preserve">: </w:t>
        </w:r>
        <w:r>
          <w:rPr>
            <w:rFonts w:ascii="Times New Roman" w:hAnsi="Times New Roman" w:cs="Times New Roman"/>
            <w:color w:val="000000" w:themeColor="text1"/>
          </w:rPr>
          <w:t>test.</w:t>
        </w:r>
      </w:ins>
    </w:p>
    <w:p w14:paraId="62BA81B3" w14:textId="77777777" w:rsidR="002159D2" w:rsidRPr="00AD0B6F" w:rsidRDefault="002159D2" w:rsidP="002159D2">
      <w:pPr>
        <w:spacing w:after="0"/>
        <w:jc w:val="both"/>
        <w:rPr>
          <w:ins w:id="5635" w:author="EUGENIA ARCE LONDONO" w:date="2015-04-29T09:25:00Z"/>
          <w:rFonts w:ascii="Times New Roman" w:hAnsi="Times New Roman" w:cs="Times New Roman"/>
          <w:b/>
          <w:color w:val="000000" w:themeColor="text1"/>
        </w:rPr>
      </w:pPr>
      <w:ins w:id="5636" w:author="EUGENIA ARCE LONDONO" w:date="2015-04-29T09:25:00Z">
        <w:r w:rsidRPr="00AD0B6F">
          <w:rPr>
            <w:rFonts w:ascii="Times New Roman" w:hAnsi="Times New Roman" w:cs="Times New Roman"/>
            <w:b/>
            <w:color w:val="000000" w:themeColor="text1"/>
          </w:rPr>
          <w:t xml:space="preserve">Nivel de dificultad: </w:t>
        </w:r>
        <w:r>
          <w:rPr>
            <w:rFonts w:ascii="Times New Roman" w:hAnsi="Times New Roman" w:cs="Times New Roman"/>
            <w:color w:val="000000" w:themeColor="text1"/>
          </w:rPr>
          <w:t>n</w:t>
        </w:r>
        <w:r w:rsidRPr="00AD0B6F">
          <w:rPr>
            <w:rFonts w:ascii="Times New Roman" w:hAnsi="Times New Roman" w:cs="Times New Roman"/>
            <w:color w:val="000000" w:themeColor="text1"/>
          </w:rPr>
          <w:t xml:space="preserve">ivel de dificultad </w:t>
        </w:r>
        <w:r>
          <w:rPr>
            <w:rFonts w:ascii="Times New Roman" w:hAnsi="Times New Roman" w:cs="Times New Roman"/>
            <w:color w:val="000000" w:themeColor="text1"/>
          </w:rPr>
          <w:t>media</w:t>
        </w:r>
      </w:ins>
    </w:p>
    <w:p w14:paraId="280E90D6" w14:textId="77777777" w:rsidR="002159D2" w:rsidRPr="00AD0B6F" w:rsidRDefault="002159D2" w:rsidP="002159D2">
      <w:pPr>
        <w:spacing w:after="0"/>
        <w:jc w:val="both"/>
        <w:rPr>
          <w:ins w:id="5637" w:author="EUGENIA ARCE LONDONO" w:date="2015-04-29T09:25:00Z"/>
          <w:rFonts w:ascii="Times New Roman" w:hAnsi="Times New Roman" w:cs="Times New Roman"/>
          <w:color w:val="000000" w:themeColor="text1"/>
        </w:rPr>
      </w:pPr>
      <w:ins w:id="5638" w:author="EUGENIA ARCE LONDONO" w:date="2015-04-29T09:25:00Z">
        <w:r w:rsidRPr="00AD0B6F">
          <w:rPr>
            <w:rFonts w:ascii="Times New Roman" w:hAnsi="Times New Roman" w:cs="Times New Roman"/>
            <w:b/>
            <w:color w:val="000000" w:themeColor="text1"/>
          </w:rPr>
          <w:t xml:space="preserve">Competencia: </w:t>
        </w:r>
        <w:r>
          <w:rPr>
            <w:rFonts w:ascii="Times New Roman" w:hAnsi="Times New Roman" w:cs="Times New Roman"/>
            <w:color w:val="000000" w:themeColor="text1"/>
          </w:rPr>
          <w:t>c</w:t>
        </w:r>
        <w:r w:rsidRPr="00AD0B6F">
          <w:rPr>
            <w:rFonts w:ascii="Times New Roman" w:hAnsi="Times New Roman" w:cs="Times New Roman"/>
            <w:color w:val="000000" w:themeColor="text1"/>
          </w:rPr>
          <w:t>ompetencia social y ciudadana</w:t>
        </w:r>
      </w:ins>
    </w:p>
    <w:p w14:paraId="51D72F4B" w14:textId="77777777" w:rsidR="002159D2" w:rsidRDefault="002159D2" w:rsidP="002159D2">
      <w:pPr>
        <w:pStyle w:val="cabecera1"/>
        <w:shd w:val="clear" w:color="auto" w:fill="FFFFFF"/>
        <w:spacing w:before="0" w:beforeAutospacing="0" w:after="0" w:afterAutospacing="0"/>
        <w:jc w:val="both"/>
        <w:rPr>
          <w:ins w:id="5639" w:author="EUGENIA ARCE LONDONO" w:date="2015-04-29T09:25:00Z"/>
          <w:rFonts w:eastAsiaTheme="minorHAnsi"/>
          <w:b/>
          <w:color w:val="000000" w:themeColor="text1"/>
          <w:lang w:val="es-ES_tradnl" w:eastAsia="en-US"/>
        </w:rPr>
      </w:pPr>
    </w:p>
    <w:p w14:paraId="473E2A03" w14:textId="77777777" w:rsidR="002159D2" w:rsidRDefault="002159D2" w:rsidP="002159D2">
      <w:pPr>
        <w:pStyle w:val="cabecera1"/>
        <w:shd w:val="clear" w:color="auto" w:fill="FFFFFF"/>
        <w:spacing w:before="0" w:beforeAutospacing="0" w:after="0" w:afterAutospacing="0"/>
        <w:jc w:val="both"/>
        <w:rPr>
          <w:ins w:id="5640" w:author="EUGENIA ARCE LONDONO" w:date="2015-04-29T09:25:00Z"/>
          <w:rFonts w:eastAsiaTheme="minorHAnsi"/>
          <w:b/>
          <w:color w:val="000000" w:themeColor="text1"/>
          <w:lang w:val="es-ES_tradnl" w:eastAsia="en-US"/>
        </w:rPr>
      </w:pPr>
    </w:p>
    <w:p w14:paraId="36DE7FCB"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10D96C43" w14:textId="77777777" w:rsidR="002159D2" w:rsidRDefault="002159D2" w:rsidP="002159D2">
      <w:pPr>
        <w:spacing w:after="0"/>
        <w:rPr>
          <w:rFonts w:ascii="Times New Roman" w:hAnsi="Times New Roman" w:cs="Times New Roman"/>
          <w:b/>
          <w:color w:val="000000"/>
          <w:lang w:val="es-MX"/>
        </w:rPr>
      </w:pPr>
      <w:r>
        <w:rPr>
          <w:rFonts w:ascii="Times New Roman" w:hAnsi="Times New Roman" w:cs="Times New Roman"/>
          <w:b/>
          <w:color w:val="000000"/>
          <w:lang w:val="es-MX"/>
        </w:rPr>
        <w:t xml:space="preserve">Mapa conceptual. </w:t>
      </w:r>
      <w:r>
        <w:rPr>
          <w:rFonts w:ascii="Times New Roman" w:hAnsi="Times New Roman" w:cs="Times New Roman"/>
          <w:color w:val="000000"/>
          <w:lang w:val="es-MX"/>
        </w:rPr>
        <w:t>(Archivo Adjunto)</w:t>
      </w:r>
      <w:r>
        <w:rPr>
          <w:rFonts w:ascii="Times New Roman" w:hAnsi="Times New Roman" w:cs="Times New Roman"/>
          <w:b/>
          <w:color w:val="000000"/>
          <w:lang w:val="es-MX"/>
        </w:rPr>
        <w:t xml:space="preserve"> </w:t>
      </w:r>
    </w:p>
    <w:p w14:paraId="001AEDD5" w14:textId="77777777" w:rsidR="002159D2" w:rsidRDefault="002159D2" w:rsidP="002159D2">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2422AD4B" w14:textId="77777777" w:rsidR="002159D2" w:rsidRDefault="002159D2"/>
    <w:sectPr w:rsidR="002159D2" w:rsidSect="00315A5F">
      <w:footerReference w:type="default" r:id="rId59"/>
      <w:pgSz w:w="12240" w:h="15840"/>
      <w:pgMar w:top="1417" w:right="1701" w:bottom="1417" w:left="1701" w:header="708" w:footer="708" w:gutter="0"/>
      <w:pgNumType w:start="1"/>
      <w:cols w:space="708"/>
      <w:docGrid w:linePitch="360"/>
      <w:sectPrChange w:id="5646" w:author="Dayrtman Fajardo Vásquez" w:date="2015-11-14T13:30:00Z">
        <w:sectPr w:rsidR="002159D2" w:rsidSect="00315A5F">
          <w:pgMar w:top="1417" w:right="1701" w:bottom="1417" w:left="1701"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TOSHIBA" w:date="2015-10-28T16:08:00Z" w:initials="T">
    <w:p w14:paraId="68B2B855" w14:textId="77777777" w:rsidR="00766EB2" w:rsidRDefault="00766EB2">
      <w:pPr>
        <w:pStyle w:val="Textocomentario"/>
      </w:pPr>
      <w:r>
        <w:rPr>
          <w:rStyle w:val="Refdecomentario"/>
        </w:rPr>
        <w:annotationRef/>
      </w:r>
      <w:r>
        <w:t>La numeración va sin punto</w:t>
      </w:r>
    </w:p>
    <w:p w14:paraId="2B567636" w14:textId="77777777" w:rsidR="00766EB2" w:rsidRDefault="00766EB2">
      <w:pPr>
        <w:pStyle w:val="Textocomentario"/>
      </w:pPr>
      <w:r>
        <w:t>Ejemplo: 1 Geografía física y humana de Europa</w:t>
      </w:r>
    </w:p>
    <w:p w14:paraId="2F01CD96" w14:textId="77777777" w:rsidR="00766EB2" w:rsidRDefault="00766EB2">
      <w:pPr>
        <w:pStyle w:val="Textocomentario"/>
      </w:pPr>
      <w:r>
        <w:t xml:space="preserve">                  1.1 El aspecto físico de Europa</w:t>
      </w:r>
    </w:p>
  </w:comment>
  <w:comment w:id="3" w:author="Dayrtman Fajardo Vásquez" w:date="2015-11-12T17:34:00Z" w:initials="DFV">
    <w:p w14:paraId="2EC1B14F" w14:textId="60D25620" w:rsidR="00766EB2" w:rsidRDefault="00766EB2">
      <w:pPr>
        <w:pStyle w:val="Textocomentario"/>
      </w:pPr>
      <w:r>
        <w:rPr>
          <w:rStyle w:val="Refdecomentario"/>
        </w:rPr>
        <w:annotationRef/>
      </w:r>
      <w:r>
        <w:t>Corregido</w:t>
      </w:r>
    </w:p>
  </w:comment>
  <w:comment w:id="421" w:author="TOSHIBA" w:date="2015-10-28T18:57:00Z" w:initials="T">
    <w:p w14:paraId="7338B068" w14:textId="77777777" w:rsidR="00766EB2" w:rsidRDefault="00766EB2">
      <w:pPr>
        <w:pStyle w:val="Textocomentario"/>
      </w:pPr>
      <w:r>
        <w:rPr>
          <w:rStyle w:val="Refdecomentario"/>
        </w:rPr>
        <w:annotationRef/>
      </w:r>
      <w:r>
        <w:t>No lleva título</w:t>
      </w:r>
    </w:p>
  </w:comment>
  <w:comment w:id="467" w:author="TOSHIBA" w:date="2015-10-29T16:19:00Z" w:initials="T">
    <w:p w14:paraId="60D47978" w14:textId="77777777" w:rsidR="00766EB2" w:rsidRDefault="00766EB2" w:rsidP="0013038D">
      <w:pPr>
        <w:pStyle w:val="Textocomentario"/>
      </w:pPr>
      <w:r>
        <w:rPr>
          <w:rStyle w:val="Refdecomentario"/>
        </w:rPr>
        <w:annotationRef/>
      </w:r>
      <w:r>
        <w:t>Revisar ubicación de este recurso</w:t>
      </w:r>
    </w:p>
  </w:comment>
  <w:comment w:id="468" w:author="Dayrtman Fajardo Vásquez" w:date="2015-11-12T17:04:00Z" w:initials="DFV">
    <w:p w14:paraId="5244DBD1" w14:textId="77777777" w:rsidR="00766EB2" w:rsidRDefault="00766EB2">
      <w:pPr>
        <w:pStyle w:val="Textocomentario"/>
      </w:pPr>
      <w:r>
        <w:rPr>
          <w:rStyle w:val="Refdecomentario"/>
        </w:rPr>
        <w:annotationRef/>
      </w:r>
      <w:r>
        <w:t>Reubicado</w:t>
      </w:r>
    </w:p>
  </w:comment>
  <w:comment w:id="609" w:author="TOSHIBA" w:date="2015-10-29T10:03:00Z" w:initials="T">
    <w:p w14:paraId="36B1B7FE" w14:textId="77777777" w:rsidR="00766EB2" w:rsidRDefault="00766EB2">
      <w:pPr>
        <w:pStyle w:val="Textocomentario"/>
      </w:pPr>
      <w:r>
        <w:t xml:space="preserve">Los </w:t>
      </w:r>
      <w:r>
        <w:rPr>
          <w:rStyle w:val="Refdecomentario"/>
        </w:rPr>
        <w:annotationRef/>
      </w:r>
      <w:r>
        <w:t>recuerda van sin título</w:t>
      </w:r>
    </w:p>
  </w:comment>
  <w:comment w:id="624" w:author="TOSHIBA" w:date="2015-10-31T12:21:00Z" w:initials="T">
    <w:p w14:paraId="5AEC67A9" w14:textId="77777777" w:rsidR="00766EB2" w:rsidRDefault="00766EB2">
      <w:pPr>
        <w:pStyle w:val="Textocomentario"/>
      </w:pPr>
      <w:r>
        <w:rPr>
          <w:rStyle w:val="Refdecomentario"/>
        </w:rPr>
        <w:annotationRef/>
      </w:r>
      <w:r>
        <w:t>Revisar este VER</w:t>
      </w:r>
    </w:p>
  </w:comment>
  <w:comment w:id="625" w:author="Dayrtman Fajardo Vásquez" w:date="2015-11-12T16:03:00Z" w:initials="DFV">
    <w:p w14:paraId="3A5196D0" w14:textId="7F7118A1" w:rsidR="00766EB2" w:rsidRDefault="00766EB2">
      <w:pPr>
        <w:pStyle w:val="Textocomentario"/>
      </w:pPr>
      <w:r>
        <w:rPr>
          <w:rStyle w:val="Refdecomentario"/>
        </w:rPr>
        <w:annotationRef/>
      </w:r>
      <w:r>
        <w:t>Se coloca enlace web. Creo que es más corto y didáctico que colocar la declaración completa</w:t>
      </w:r>
    </w:p>
  </w:comment>
  <w:comment w:id="649" w:author="TOSHIBA" w:date="2015-10-28T17:15:00Z" w:initials="T">
    <w:p w14:paraId="671369ED" w14:textId="77777777" w:rsidR="00766EB2" w:rsidRDefault="00766EB2">
      <w:pPr>
        <w:pStyle w:val="Textocomentario"/>
      </w:pPr>
      <w:r>
        <w:rPr>
          <w:rStyle w:val="Refdecomentario"/>
        </w:rPr>
        <w:annotationRef/>
      </w:r>
      <w:r>
        <w:t xml:space="preserve">Favor revisar, los Recuerda no llevan título </w:t>
      </w:r>
    </w:p>
  </w:comment>
  <w:comment w:id="751" w:author="TOSHIBA" w:date="2015-10-29T11:38:00Z" w:initials="T">
    <w:p w14:paraId="6ED3840F" w14:textId="77777777" w:rsidR="00766EB2" w:rsidRDefault="00766EB2">
      <w:pPr>
        <w:pStyle w:val="Textocomentario"/>
      </w:pPr>
      <w:r>
        <w:rPr>
          <w:rStyle w:val="Refdecomentario"/>
        </w:rPr>
        <w:annotationRef/>
      </w:r>
      <w:r>
        <w:t>Revisar, pues Islandia postergó su entrada y hay otros países como candidatos: Albania, Serbia…</w:t>
      </w:r>
    </w:p>
  </w:comment>
  <w:comment w:id="752" w:author="Dayrtman Fajardo Vásquez" w:date="2015-11-12T16:13:00Z" w:initials="DFV">
    <w:p w14:paraId="437E20EB" w14:textId="77777777" w:rsidR="00766EB2" w:rsidRDefault="00766EB2">
      <w:pPr>
        <w:pStyle w:val="Textocomentario"/>
      </w:pPr>
      <w:r>
        <w:rPr>
          <w:rStyle w:val="Refdecomentario"/>
        </w:rPr>
        <w:annotationRef/>
      </w:r>
      <w:r>
        <w:t>La candidatura de Islandia es polémica pues aunque el gobierno local renunció a esta, la UE no aceptó la renuncia.</w:t>
      </w:r>
    </w:p>
  </w:comment>
  <w:comment w:id="758" w:author="TOSHIBA" w:date="2015-10-29T11:37:00Z" w:initials="T">
    <w:p w14:paraId="58C1BFBF" w14:textId="77777777" w:rsidR="00766EB2" w:rsidRDefault="00766EB2">
      <w:pPr>
        <w:pStyle w:val="Textocomentario"/>
      </w:pPr>
      <w:r>
        <w:rPr>
          <w:rStyle w:val="Refdecomentario"/>
        </w:rPr>
        <w:annotationRef/>
      </w:r>
      <w:r>
        <w:t>Los recuerda no llevan título</w:t>
      </w:r>
    </w:p>
    <w:p w14:paraId="1BE5DD34" w14:textId="77777777" w:rsidR="00766EB2" w:rsidRDefault="00766EB2">
      <w:pPr>
        <w:pStyle w:val="Textocomentario"/>
      </w:pPr>
      <w:r>
        <w:t>Será un destacado…</w:t>
      </w:r>
    </w:p>
  </w:comment>
  <w:comment w:id="763" w:author="TOSHIBA" w:date="2015-10-29T11:43:00Z" w:initials="T">
    <w:p w14:paraId="5C63CD0F" w14:textId="77777777" w:rsidR="00766EB2" w:rsidRDefault="00766EB2">
      <w:pPr>
        <w:pStyle w:val="Textocomentario"/>
      </w:pPr>
      <w:r>
        <w:rPr>
          <w:rStyle w:val="Refdecomentario"/>
        </w:rPr>
        <w:annotationRef/>
      </w:r>
      <w:r>
        <w:t>Presidente de qué…?</w:t>
      </w:r>
    </w:p>
  </w:comment>
  <w:comment w:id="764" w:author="Dayrtman Fajardo Vásquez" w:date="2015-11-12T16:28:00Z" w:initials="DFV">
    <w:p w14:paraId="7BBEA8FD" w14:textId="77777777" w:rsidR="00766EB2" w:rsidRDefault="00766EB2">
      <w:pPr>
        <w:pStyle w:val="Textocomentario"/>
      </w:pPr>
      <w:r>
        <w:rPr>
          <w:rStyle w:val="Refdecomentario"/>
        </w:rPr>
        <w:annotationRef/>
      </w:r>
    </w:p>
  </w:comment>
  <w:comment w:id="765" w:author="Dayrtman Fajardo Vásquez" w:date="2015-11-12T16:28:00Z" w:initials="DFV">
    <w:p w14:paraId="5C65EB5E" w14:textId="77777777" w:rsidR="00766EB2" w:rsidRDefault="00766EB2">
      <w:pPr>
        <w:pStyle w:val="Textocomentario"/>
      </w:pPr>
      <w:r>
        <w:rPr>
          <w:rStyle w:val="Refdecomentario"/>
        </w:rPr>
        <w:annotationRef/>
      </w:r>
    </w:p>
  </w:comment>
  <w:comment w:id="934" w:author="TOSHIBA" w:date="2015-10-29T11:52:00Z" w:initials="T">
    <w:p w14:paraId="4D035FEC" w14:textId="77777777" w:rsidR="00766EB2" w:rsidRDefault="00766EB2">
      <w:pPr>
        <w:pStyle w:val="Textocomentario"/>
      </w:pPr>
      <w:r>
        <w:rPr>
          <w:rStyle w:val="Refdecomentario"/>
        </w:rPr>
        <w:annotationRef/>
      </w:r>
      <w:r>
        <w:t>Los recuerda no llevan título</w:t>
      </w:r>
    </w:p>
  </w:comment>
  <w:comment w:id="985" w:author="Dayrtman Fajardo Vásquez" w:date="2015-11-12T16:50:00Z" w:initials="DFV">
    <w:p w14:paraId="1583B45B" w14:textId="77777777" w:rsidR="00766EB2" w:rsidRDefault="00766EB2">
      <w:pPr>
        <w:pStyle w:val="Textocomentario"/>
      </w:pPr>
      <w:r>
        <w:rPr>
          <w:rStyle w:val="Refdecomentario"/>
        </w:rPr>
        <w:annotationRef/>
      </w:r>
      <w:r>
        <w:t>Estos ver son buenas actividades, pero más orientadas a los niños. Debe pensarse seriamente si mantenerlos o cambiarlos.</w:t>
      </w:r>
    </w:p>
  </w:comment>
  <w:comment w:id="1013" w:author="Dayrtman Fajardo Vásquez" w:date="2015-11-12T16:59:00Z" w:initials="DFV">
    <w:p w14:paraId="78AAD5CE" w14:textId="77777777" w:rsidR="00766EB2" w:rsidRDefault="00766EB2">
      <w:pPr>
        <w:pStyle w:val="Textocomentario"/>
      </w:pPr>
      <w:r>
        <w:rPr>
          <w:rStyle w:val="Refdecomentario"/>
        </w:rPr>
        <w:annotationRef/>
      </w:r>
      <w:r>
        <w:t>No he podido verificar el dato. Por favor colocar la fuente de donde provienen y el año de los datos si es posible.</w:t>
      </w:r>
    </w:p>
  </w:comment>
  <w:comment w:id="1178" w:author="TOSHIBA" w:date="2015-10-29T16:19:00Z" w:initials="T">
    <w:p w14:paraId="4CD93C5E" w14:textId="77777777" w:rsidR="00766EB2" w:rsidRDefault="00766EB2">
      <w:pPr>
        <w:pStyle w:val="Textocomentario"/>
      </w:pPr>
      <w:r>
        <w:rPr>
          <w:rStyle w:val="Refdecomentario"/>
        </w:rPr>
        <w:annotationRef/>
      </w:r>
      <w:r>
        <w:t>Revisar ubicación de este recurso</w:t>
      </w:r>
    </w:p>
  </w:comment>
  <w:comment w:id="2151" w:author="TOSHIBA" w:date="2015-10-30T10:16:00Z" w:initials="T">
    <w:p w14:paraId="44EDB7CB" w14:textId="77777777" w:rsidR="00766EB2" w:rsidRDefault="00766EB2">
      <w:pPr>
        <w:pStyle w:val="Textocomentario"/>
      </w:pPr>
      <w:r>
        <w:rPr>
          <w:rStyle w:val="Refdecomentario"/>
        </w:rPr>
        <w:annotationRef/>
      </w:r>
      <w:r>
        <w:t>Los recuerda no llevan título</w:t>
      </w:r>
    </w:p>
  </w:comment>
  <w:comment w:id="2201" w:author="Dayrtman Fajardo Vásquez" w:date="2015-11-12T17:28:00Z" w:initials="DFV">
    <w:p w14:paraId="6EB0B1D2" w14:textId="77777777" w:rsidR="00766EB2" w:rsidRDefault="00766EB2">
      <w:pPr>
        <w:pStyle w:val="Textocomentario"/>
      </w:pPr>
      <w:r>
        <w:rPr>
          <w:rStyle w:val="Refdecomentario"/>
        </w:rPr>
        <w:annotationRef/>
      </w:r>
      <w:r>
        <w:t>El     enlace planteado     era un tráiler. Lo sustituyo por     un  capítulo de una serie española sobre Tíbet</w:t>
      </w:r>
    </w:p>
  </w:comment>
  <w:comment w:id="2242" w:author="TOSHIBA" w:date="2015-10-30T10:22:00Z" w:initials="T">
    <w:p w14:paraId="0BA2C5A5" w14:textId="77777777" w:rsidR="00766EB2" w:rsidRDefault="00766EB2">
      <w:pPr>
        <w:pStyle w:val="Textocomentario"/>
      </w:pPr>
      <w:r>
        <w:rPr>
          <w:rStyle w:val="Refdecomentario"/>
        </w:rPr>
        <w:annotationRef/>
      </w:r>
      <w:r>
        <w:t>No llevan título</w:t>
      </w:r>
    </w:p>
  </w:comment>
  <w:comment w:id="2243" w:author="Dayrtman Fajardo Vásquez" w:date="2015-11-12T17:35:00Z" w:initials="DFV">
    <w:p w14:paraId="003EE57E" w14:textId="1F5A2B5C" w:rsidR="00766EB2" w:rsidRDefault="00766EB2">
      <w:pPr>
        <w:pStyle w:val="Textocomentario"/>
      </w:pPr>
      <w:r>
        <w:rPr>
          <w:rStyle w:val="Refdecomentario"/>
        </w:rPr>
        <w:annotationRef/>
      </w:r>
      <w:r>
        <w:t>Corregido</w:t>
      </w:r>
    </w:p>
  </w:comment>
  <w:comment w:id="2259" w:author="TOSHIBA" w:date="2015-10-30T10:33:00Z" w:initials="T">
    <w:p w14:paraId="7E850442" w14:textId="77777777" w:rsidR="00766EB2" w:rsidRDefault="00766EB2">
      <w:pPr>
        <w:pStyle w:val="Textocomentario"/>
      </w:pPr>
      <w:r>
        <w:rPr>
          <w:rStyle w:val="Refdecomentario"/>
        </w:rPr>
        <w:annotationRef/>
      </w:r>
      <w:r>
        <w:t>Es una o dos ciudades?</w:t>
      </w:r>
    </w:p>
  </w:comment>
  <w:comment w:id="2260" w:author="Dayrtman Fajardo Vásquez" w:date="2015-11-12T17:35:00Z" w:initials="DFV">
    <w:p w14:paraId="6251F670" w14:textId="1BCBF6FE" w:rsidR="00766EB2" w:rsidRDefault="00766EB2">
      <w:pPr>
        <w:pStyle w:val="Textocomentario"/>
      </w:pPr>
      <w:r>
        <w:rPr>
          <w:rStyle w:val="Refdecomentario"/>
        </w:rPr>
        <w:annotationRef/>
      </w:r>
      <w:r>
        <w:t>Corregido</w:t>
      </w:r>
    </w:p>
  </w:comment>
  <w:comment w:id="2512" w:author="TOSHIBA" w:date="2015-10-30T10:49:00Z" w:initials="T">
    <w:p w14:paraId="50015674" w14:textId="77777777" w:rsidR="00766EB2" w:rsidRDefault="00766EB2">
      <w:pPr>
        <w:pStyle w:val="Textocomentario"/>
      </w:pPr>
      <w:r>
        <w:rPr>
          <w:rStyle w:val="Refdecomentario"/>
        </w:rPr>
        <w:annotationRef/>
      </w:r>
      <w:r>
        <w:t>Revisar</w:t>
      </w:r>
    </w:p>
  </w:comment>
  <w:comment w:id="2513" w:author="Dayrtman Fajardo Vásquez" w:date="2015-11-12T17:46:00Z" w:initials="DFV">
    <w:p w14:paraId="21B53E05" w14:textId="78F73B78" w:rsidR="00766EB2" w:rsidRDefault="00766EB2">
      <w:pPr>
        <w:pStyle w:val="Textocomentario"/>
      </w:pPr>
      <w:r>
        <w:rPr>
          <w:rStyle w:val="Refdecomentario"/>
        </w:rPr>
        <w:annotationRef/>
      </w:r>
      <w:r>
        <w:t>Considero lo escrito allí como correcto. El enlace también es acertado y amplía la exposición de la cronología del conflicto</w:t>
      </w:r>
    </w:p>
  </w:comment>
  <w:comment w:id="2747" w:author="TOSHIBA" w:date="2015-10-30T11:11:00Z" w:initials="T">
    <w:p w14:paraId="5E5E915B" w14:textId="77777777" w:rsidR="00766EB2" w:rsidRDefault="00766EB2">
      <w:pPr>
        <w:pStyle w:val="Textocomentario"/>
      </w:pPr>
      <w:r>
        <w:rPr>
          <w:rStyle w:val="Refdecomentario"/>
        </w:rPr>
        <w:annotationRef/>
      </w:r>
      <w:r>
        <w:t>revisar</w:t>
      </w:r>
    </w:p>
  </w:comment>
  <w:comment w:id="2834" w:author="TOSHIBA" w:date="2015-10-31T14:28:00Z" w:initials="T">
    <w:p w14:paraId="05BD4803" w14:textId="77777777" w:rsidR="00766EB2" w:rsidRDefault="00766EB2" w:rsidP="00A83F12">
      <w:pPr>
        <w:pStyle w:val="Textocomentario"/>
      </w:pPr>
      <w:r>
        <w:rPr>
          <w:rStyle w:val="Refdecomentario"/>
        </w:rPr>
        <w:annotationRef/>
      </w:r>
      <w:r>
        <w:t>conocer</w:t>
      </w:r>
    </w:p>
  </w:comment>
  <w:comment w:id="2971" w:author="Dayrtman Fajardo Vásquez" w:date="2015-11-12T18:10:00Z" w:initials="DFV">
    <w:p w14:paraId="5B3C9250" w14:textId="089DC59F" w:rsidR="00766EB2" w:rsidRDefault="00766EB2">
      <w:pPr>
        <w:pStyle w:val="Textocomentario"/>
      </w:pPr>
      <w:r>
        <w:rPr>
          <w:rStyle w:val="Refdecomentario"/>
        </w:rPr>
        <w:annotationRef/>
      </w:r>
      <w:r>
        <w:t>un poco antiguo pero buena explicación de las características de la economía asiática</w:t>
      </w:r>
    </w:p>
  </w:comment>
  <w:comment w:id="3229" w:author="TOSHIBA" w:date="2015-10-31T14:28:00Z" w:initials="T">
    <w:p w14:paraId="6CFB3B81" w14:textId="77777777" w:rsidR="00766EB2" w:rsidRDefault="00766EB2">
      <w:pPr>
        <w:pStyle w:val="Textocomentario"/>
      </w:pPr>
      <w:r>
        <w:rPr>
          <w:rStyle w:val="Refdecomentario"/>
        </w:rPr>
        <w:annotationRef/>
      </w:r>
      <w:r>
        <w:t>conocer</w:t>
      </w:r>
    </w:p>
  </w:comment>
  <w:comment w:id="3237" w:author="TOSHIBA" w:date="2015-10-30T11:51:00Z" w:initials="T">
    <w:p w14:paraId="7D26AFD5" w14:textId="77777777" w:rsidR="00766EB2" w:rsidRDefault="00766EB2">
      <w:pPr>
        <w:pStyle w:val="Textocomentario"/>
      </w:pPr>
      <w:r>
        <w:rPr>
          <w:rStyle w:val="Refdecomentario"/>
        </w:rPr>
        <w:annotationRef/>
      </w:r>
      <w:r>
        <w:t>revisar numeración</w:t>
      </w:r>
    </w:p>
  </w:comment>
  <w:comment w:id="3268" w:author="TOSHIBA" w:date="2015-10-30T12:01:00Z" w:initials="T">
    <w:p w14:paraId="503474D7" w14:textId="77777777" w:rsidR="00766EB2" w:rsidRDefault="00766EB2">
      <w:pPr>
        <w:pStyle w:val="Textocomentario"/>
      </w:pPr>
      <w:r>
        <w:rPr>
          <w:rStyle w:val="Refdecomentario"/>
        </w:rPr>
        <w:annotationRef/>
      </w:r>
      <w:r>
        <w:t>revisar…</w:t>
      </w:r>
    </w:p>
  </w:comment>
  <w:comment w:id="3269" w:author="Dayrtman Fajardo Vásquez" w:date="2015-11-12T18:26:00Z" w:initials="DFV">
    <w:p w14:paraId="322E0B16" w14:textId="6E18B932" w:rsidR="00766EB2" w:rsidRDefault="00766EB2">
      <w:pPr>
        <w:pStyle w:val="Textocomentario"/>
      </w:pPr>
      <w:r>
        <w:rPr>
          <w:rStyle w:val="Refdecomentario"/>
        </w:rPr>
        <w:annotationRef/>
      </w:r>
      <w:r>
        <w:t>Mejor emplear como destacado</w:t>
      </w:r>
    </w:p>
  </w:comment>
  <w:comment w:id="3381" w:author="TOSHIBA" w:date="2015-10-31T14:31:00Z" w:initials="T">
    <w:p w14:paraId="07733CB1" w14:textId="77777777" w:rsidR="00766EB2" w:rsidRDefault="00766EB2">
      <w:pPr>
        <w:pStyle w:val="Textocomentario"/>
      </w:pPr>
      <w:r>
        <w:rPr>
          <w:rStyle w:val="Refdecomentario"/>
        </w:rPr>
        <w:annotationRef/>
      </w:r>
      <w:r>
        <w:t>revisar numeración</w:t>
      </w:r>
    </w:p>
  </w:comment>
  <w:comment w:id="3625" w:author="TOSHIBA" w:date="2015-10-30T14:28:00Z" w:initials="T">
    <w:p w14:paraId="6AEC0AF2" w14:textId="77777777" w:rsidR="00766EB2" w:rsidRDefault="00766EB2">
      <w:pPr>
        <w:pStyle w:val="Textocomentario"/>
      </w:pPr>
      <w:r>
        <w:rPr>
          <w:rStyle w:val="Refdecomentario"/>
        </w:rPr>
        <w:annotationRef/>
      </w:r>
      <w:r>
        <w:t>revisar, sin título</w:t>
      </w:r>
    </w:p>
  </w:comment>
  <w:comment w:id="3784" w:author="TOSHIBA" w:date="2015-10-30T14:48:00Z" w:initials="T">
    <w:p w14:paraId="7C6CCC0A" w14:textId="77777777" w:rsidR="00766EB2" w:rsidRDefault="00766EB2">
      <w:pPr>
        <w:pStyle w:val="Textocomentario"/>
      </w:pPr>
      <w:r>
        <w:rPr>
          <w:rStyle w:val="Refdecomentario"/>
        </w:rPr>
        <w:annotationRef/>
      </w:r>
      <w:r>
        <w:t>revisar, sin título</w:t>
      </w:r>
    </w:p>
  </w:comment>
  <w:comment w:id="3785" w:author="Dayrtman Fajardo Vásquez" w:date="2015-11-12T18:51:00Z" w:initials="DFV">
    <w:p w14:paraId="4894F34B" w14:textId="300B9794" w:rsidR="00766EB2" w:rsidRDefault="00766EB2">
      <w:pPr>
        <w:pStyle w:val="Textocomentario"/>
      </w:pPr>
      <w:r>
        <w:rPr>
          <w:rStyle w:val="Refdecomentario"/>
        </w:rPr>
        <w:annotationRef/>
      </w:r>
      <w:r>
        <w:t>Más bien destacado</w:t>
      </w:r>
    </w:p>
  </w:comment>
  <w:comment w:id="3931" w:author="TOSHIBA" w:date="2015-10-30T15:00:00Z" w:initials="T">
    <w:p w14:paraId="74DC8BA6" w14:textId="77777777" w:rsidR="00766EB2" w:rsidRDefault="00766EB2">
      <w:pPr>
        <w:pStyle w:val="Textocomentario"/>
      </w:pPr>
      <w:r>
        <w:rPr>
          <w:rStyle w:val="Refdecomentario"/>
        </w:rPr>
        <w:annotationRef/>
      </w:r>
      <w:r>
        <w:t>Revisar, sin título</w:t>
      </w:r>
    </w:p>
  </w:comment>
  <w:comment w:id="3932" w:author="Dayrtman Fajardo Vásquez" w:date="2015-11-30T16:06:00Z" w:initials="DFV">
    <w:p w14:paraId="2B48E330" w14:textId="107FD5C0" w:rsidR="009B2005" w:rsidRDefault="009B2005">
      <w:pPr>
        <w:pStyle w:val="Textocomentario"/>
      </w:pPr>
      <w:r>
        <w:rPr>
          <w:rStyle w:val="Refdecomentario"/>
        </w:rPr>
        <w:annotationRef/>
      </w:r>
      <w:r>
        <w:t>Pasa a ser un destacado</w:t>
      </w:r>
    </w:p>
  </w:comment>
  <w:comment w:id="4504" w:author="TOSHIBA" w:date="2015-10-30T16:02:00Z" w:initials="T">
    <w:p w14:paraId="4BE64E6C" w14:textId="77777777" w:rsidR="00766EB2" w:rsidRDefault="00766EB2">
      <w:pPr>
        <w:pStyle w:val="Textocomentario"/>
      </w:pPr>
      <w:r>
        <w:rPr>
          <w:rStyle w:val="Refdecomentario"/>
        </w:rPr>
        <w:annotationRef/>
      </w:r>
      <w:r>
        <w:t>4</w:t>
      </w:r>
    </w:p>
    <w:p w14:paraId="5D5B6D75" w14:textId="77777777" w:rsidR="00766EB2" w:rsidRDefault="00766EB2">
      <w:pPr>
        <w:pStyle w:val="Textocomentario"/>
      </w:pPr>
      <w:r>
        <w:t>Sin punto</w:t>
      </w:r>
    </w:p>
  </w:comment>
  <w:comment w:id="4505" w:author="Dayrtman Fajardo Vásquez" w:date="2015-11-12T19:07:00Z" w:initials="DFV">
    <w:p w14:paraId="2A9B25B3" w14:textId="712A4E64" w:rsidR="00766EB2" w:rsidRDefault="00766EB2">
      <w:pPr>
        <w:pStyle w:val="Textocomentario"/>
      </w:pPr>
      <w:r>
        <w:rPr>
          <w:rStyle w:val="Refdecomentario"/>
        </w:rPr>
        <w:annotationRef/>
      </w:r>
      <w:r>
        <w:t>Listo</w:t>
      </w:r>
    </w:p>
  </w:comment>
  <w:comment w:id="4550" w:author="TOSHIBA" w:date="2015-10-30T16:04:00Z" w:initials="T">
    <w:p w14:paraId="178314BF" w14:textId="77777777" w:rsidR="00766EB2" w:rsidRDefault="00766EB2">
      <w:pPr>
        <w:pStyle w:val="Textocomentario"/>
      </w:pPr>
      <w:r>
        <w:rPr>
          <w:rStyle w:val="Refdecomentario"/>
        </w:rPr>
        <w:annotationRef/>
      </w:r>
      <w:r>
        <w:t>No se trató</w:t>
      </w:r>
    </w:p>
  </w:comment>
  <w:comment w:id="4558" w:author="TOSHIBA" w:date="2015-10-30T16:05:00Z" w:initials="T">
    <w:p w14:paraId="1ABFA4CD" w14:textId="77777777" w:rsidR="00766EB2" w:rsidRDefault="00766EB2">
      <w:pPr>
        <w:pStyle w:val="Textocomentario"/>
      </w:pPr>
      <w:r>
        <w:rPr>
          <w:rStyle w:val="Refdecomentario"/>
        </w:rPr>
        <w:annotationRef/>
      </w:r>
      <w:r>
        <w:t>Solo se vieron tres?</w:t>
      </w:r>
    </w:p>
  </w:comment>
  <w:comment w:id="4577" w:author="TOSHIBA" w:date="2015-10-30T16:11:00Z" w:initials="T">
    <w:p w14:paraId="452215E7" w14:textId="77777777" w:rsidR="00766EB2" w:rsidRDefault="00766EB2">
      <w:pPr>
        <w:pStyle w:val="Textocomentario"/>
      </w:pPr>
      <w:r>
        <w:rPr>
          <w:rStyle w:val="Refdecomentario"/>
        </w:rPr>
        <w:annotationRef/>
      </w:r>
      <w:r>
        <w:t>Hasta ahora se menciona</w:t>
      </w:r>
    </w:p>
  </w:comment>
  <w:comment w:id="4656" w:author="TOSHIBA" w:date="2015-10-30T16:32:00Z" w:initials="T">
    <w:p w14:paraId="47AF190E" w14:textId="77777777" w:rsidR="00766EB2" w:rsidRDefault="00766EB2">
      <w:pPr>
        <w:pStyle w:val="Textocomentario"/>
      </w:pPr>
      <w:r>
        <w:rPr>
          <w:rStyle w:val="Refdecomentario"/>
        </w:rPr>
        <w:annotationRef/>
      </w:r>
      <w:r>
        <w:t>Solo se vieron tres continentes</w:t>
      </w:r>
    </w:p>
  </w:comment>
  <w:comment w:id="4666" w:author="TOSHIBA" w:date="2015-10-30T16:32:00Z" w:initials="T">
    <w:p w14:paraId="23611BA2" w14:textId="77777777" w:rsidR="00766EB2" w:rsidRDefault="00766EB2">
      <w:pPr>
        <w:pStyle w:val="Textocomentario"/>
      </w:pPr>
      <w:r>
        <w:rPr>
          <w:rStyle w:val="Refdecomentario"/>
        </w:rPr>
        <w:annotationRef/>
      </w:r>
      <w:r>
        <w:t>Tres continentes</w:t>
      </w:r>
    </w:p>
  </w:comment>
  <w:comment w:id="4707" w:author="TOSHIBA" w:date="2015-10-31T14:59:00Z" w:initials="T">
    <w:p w14:paraId="5F6DDEC1" w14:textId="7099A283" w:rsidR="00766EB2" w:rsidRDefault="00766EB2">
      <w:pPr>
        <w:pStyle w:val="Textocomentario"/>
      </w:pPr>
      <w:r>
        <w:rPr>
          <w:rStyle w:val="Refdecomentario"/>
        </w:rPr>
        <w:annotationRef/>
      </w:r>
      <w:r>
        <w:t>Solo e vieron tres, es bueno especificarlos</w:t>
      </w:r>
    </w:p>
  </w:comment>
  <w:comment w:id="4715" w:author="TOSHIBA" w:date="2015-10-30T16:35:00Z" w:initials="T">
    <w:p w14:paraId="15078834" w14:textId="77777777" w:rsidR="00766EB2" w:rsidRDefault="00766EB2">
      <w:pPr>
        <w:pStyle w:val="Textocomentario"/>
      </w:pPr>
      <w:r>
        <w:rPr>
          <w:rStyle w:val="Refdecomentario"/>
        </w:rPr>
        <w:annotationRef/>
      </w:r>
      <w:r>
        <w:t>Solo se vieron tres continentes</w:t>
      </w:r>
    </w:p>
  </w:comment>
  <w:comment w:id="4719" w:author="TOSHIBA" w:date="2015-10-30T16:39:00Z" w:initials="T">
    <w:p w14:paraId="5D00F08E" w14:textId="77777777" w:rsidR="00766EB2" w:rsidRDefault="00766EB2">
      <w:pPr>
        <w:pStyle w:val="Textocomentario"/>
      </w:pPr>
      <w:r>
        <w:rPr>
          <w:rStyle w:val="Refdecomentario"/>
        </w:rPr>
        <w:annotationRef/>
      </w:r>
      <w:r>
        <w:t>Solo se vieron tres continentes</w:t>
      </w:r>
    </w:p>
  </w:comment>
  <w:comment w:id="4720" w:author="TOSHIBA" w:date="2015-10-30T16:41:00Z" w:initials="T">
    <w:p w14:paraId="0819643C" w14:textId="77777777" w:rsidR="00766EB2" w:rsidRDefault="00766EB2">
      <w:pPr>
        <w:pStyle w:val="Textocomentario"/>
      </w:pPr>
      <w:r>
        <w:rPr>
          <w:rStyle w:val="Refdecomentario"/>
        </w:rPr>
        <w:annotationRef/>
      </w:r>
    </w:p>
  </w:comment>
  <w:comment w:id="4731" w:author="TOSHIBA" w:date="2015-10-30T16:44:00Z" w:initials="T">
    <w:p w14:paraId="512713CF" w14:textId="77777777" w:rsidR="00766EB2" w:rsidRDefault="00766EB2">
      <w:pPr>
        <w:pStyle w:val="Textocomentario"/>
      </w:pPr>
      <w:r>
        <w:rPr>
          <w:rStyle w:val="Refdecomentario"/>
        </w:rPr>
        <w:annotationRef/>
      </w:r>
      <w:r>
        <w:t>OJO, estos no se vieron</w:t>
      </w:r>
    </w:p>
  </w:comment>
  <w:comment w:id="5092" w:author="TOSHIBA" w:date="2015-10-31T10:09:00Z" w:initials="T">
    <w:p w14:paraId="632FC703" w14:textId="77777777" w:rsidR="00766EB2" w:rsidRDefault="00766EB2">
      <w:pPr>
        <w:pStyle w:val="Textocomentario"/>
      </w:pPr>
      <w:r>
        <w:rPr>
          <w:rStyle w:val="Refdecomentario"/>
        </w:rPr>
        <w:annotationRef/>
      </w:r>
      <w:r>
        <w:t>Por favor revisar estos nombres</w:t>
      </w:r>
    </w:p>
  </w:comment>
  <w:comment w:id="5093" w:author="Dayrtman Fajardo Vásquez" w:date="2015-11-12T19:15:00Z" w:initials="DFV">
    <w:p w14:paraId="7D429E50" w14:textId="10121775" w:rsidR="00766EB2" w:rsidRDefault="00766EB2">
      <w:pPr>
        <w:pStyle w:val="Textocomentario"/>
      </w:pPr>
      <w:r>
        <w:rPr>
          <w:rStyle w:val="Refdecomentario"/>
        </w:rPr>
        <w:annotationRef/>
      </w:r>
      <w:r>
        <w:t>Corregido</w:t>
      </w:r>
    </w:p>
  </w:comment>
  <w:comment w:id="5239" w:author="TOSHIBA" w:date="2015-10-31T15:19:00Z" w:initials="T">
    <w:p w14:paraId="3AF29DA0" w14:textId="77777777" w:rsidR="00766EB2" w:rsidRDefault="00766EB2">
      <w:pPr>
        <w:pStyle w:val="Textocomentario"/>
      </w:pPr>
      <w:r>
        <w:rPr>
          <w:rStyle w:val="Refdecomentario"/>
        </w:rPr>
        <w:annotationRef/>
      </w:r>
      <w:r>
        <w:t>Será alta</w:t>
      </w:r>
    </w:p>
  </w:comment>
  <w:comment w:id="5518" w:author="TOSHIBA" w:date="2015-10-31T11:34:00Z" w:initials="T">
    <w:p w14:paraId="0895CD4F" w14:textId="77777777" w:rsidR="00766EB2" w:rsidRDefault="00766EB2">
      <w:pPr>
        <w:pStyle w:val="Textocomentario"/>
      </w:pPr>
      <w:r>
        <w:rPr>
          <w:rStyle w:val="Refdecomentario"/>
        </w:rPr>
        <w:annotationRef/>
      </w:r>
      <w:r>
        <w:t>Revisar numeración</w:t>
      </w:r>
    </w:p>
  </w:comment>
  <w:comment w:id="5519" w:author="Dayrtman Fajardo Vásquez" w:date="2015-11-12T19:16:00Z" w:initials="DFV">
    <w:p w14:paraId="0A62BE53" w14:textId="7F654A39" w:rsidR="00766EB2" w:rsidRDefault="00766EB2">
      <w:pPr>
        <w:pStyle w:val="Textocomentario"/>
      </w:pPr>
      <w:r>
        <w:rPr>
          <w:rStyle w:val="Refdecomentario"/>
        </w:rPr>
        <w:annotationRef/>
      </w:r>
      <w:r>
        <w:t>Es nuevo</w:t>
      </w:r>
    </w:p>
  </w:comment>
  <w:comment w:id="5548" w:author="TOSHIBA" w:date="2015-10-31T11:35:00Z" w:initials="T">
    <w:p w14:paraId="75F1FC6E" w14:textId="77777777" w:rsidR="00766EB2" w:rsidRDefault="00766EB2">
      <w:pPr>
        <w:pStyle w:val="Textocomentario"/>
      </w:pPr>
      <w:r>
        <w:rPr>
          <w:rStyle w:val="Refdecomentario"/>
        </w:rPr>
        <w:annotationRef/>
      </w:r>
      <w:r>
        <w:t>Revisar, será alta</w:t>
      </w:r>
    </w:p>
  </w:comment>
  <w:comment w:id="5553" w:author="TOSHIBA" w:date="2015-10-31T11:41:00Z" w:initials="T">
    <w:p w14:paraId="5F6DF2A8" w14:textId="77777777" w:rsidR="00766EB2" w:rsidRDefault="00766EB2">
      <w:pPr>
        <w:pStyle w:val="Textocomentario"/>
      </w:pPr>
      <w:r>
        <w:rPr>
          <w:rStyle w:val="Refdecomentario"/>
        </w:rPr>
        <w:annotationRef/>
      </w:r>
      <w:r>
        <w:t>Revisar, falta texto de tipo de recurso y tipo de media?</w:t>
      </w:r>
    </w:p>
  </w:comment>
  <w:comment w:id="5557" w:author="TOSHIBA" w:date="2015-10-31T11:38:00Z" w:initials="T">
    <w:p w14:paraId="18030A0D" w14:textId="77777777" w:rsidR="00766EB2" w:rsidRDefault="00766EB2">
      <w:pPr>
        <w:pStyle w:val="Textocomentario"/>
      </w:pPr>
      <w:r>
        <w:rPr>
          <w:rStyle w:val="Refdecomentario"/>
        </w:rPr>
        <w:annotationRef/>
      </w:r>
      <w:r>
        <w:t>revisar, será alta</w:t>
      </w:r>
    </w:p>
  </w:comment>
  <w:comment w:id="5580" w:author="TOSHIBA" w:date="2015-10-31T11:45:00Z" w:initials="T">
    <w:p w14:paraId="47A5413B" w14:textId="77777777" w:rsidR="00766EB2" w:rsidRDefault="00766EB2">
      <w:pPr>
        <w:pStyle w:val="Textocomentario"/>
      </w:pPr>
      <w:r>
        <w:rPr>
          <w:rStyle w:val="Refdecomentario"/>
        </w:rPr>
        <w:annotationRef/>
      </w:r>
      <w:r>
        <w:t>revisar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01CD96" w15:done="0"/>
  <w15:commentEx w15:paraId="2EC1B14F" w15:paraIdParent="2F01CD96" w15:done="0"/>
  <w15:commentEx w15:paraId="7338B068" w15:done="0"/>
  <w15:commentEx w15:paraId="60D47978" w15:done="0"/>
  <w15:commentEx w15:paraId="5244DBD1" w15:paraIdParent="60D47978" w15:done="0"/>
  <w15:commentEx w15:paraId="36B1B7FE" w15:done="0"/>
  <w15:commentEx w15:paraId="5AEC67A9" w15:done="0"/>
  <w15:commentEx w15:paraId="3A5196D0" w15:paraIdParent="5AEC67A9" w15:done="0"/>
  <w15:commentEx w15:paraId="671369ED" w15:done="0"/>
  <w15:commentEx w15:paraId="6ED3840F" w15:done="0"/>
  <w15:commentEx w15:paraId="437E20EB" w15:paraIdParent="6ED3840F" w15:done="0"/>
  <w15:commentEx w15:paraId="1BE5DD34" w15:done="0"/>
  <w15:commentEx w15:paraId="5C63CD0F" w15:done="0"/>
  <w15:commentEx w15:paraId="7BBEA8FD" w15:paraIdParent="5C63CD0F" w15:done="0"/>
  <w15:commentEx w15:paraId="5C65EB5E" w15:paraIdParent="5C63CD0F" w15:done="0"/>
  <w15:commentEx w15:paraId="4D035FEC" w15:done="0"/>
  <w15:commentEx w15:paraId="1583B45B" w15:done="0"/>
  <w15:commentEx w15:paraId="78AAD5CE" w15:done="0"/>
  <w15:commentEx w15:paraId="4CD93C5E" w15:done="0"/>
  <w15:commentEx w15:paraId="44EDB7CB" w15:done="0"/>
  <w15:commentEx w15:paraId="6EB0B1D2" w15:done="0"/>
  <w15:commentEx w15:paraId="0BA2C5A5" w15:done="0"/>
  <w15:commentEx w15:paraId="003EE57E" w15:paraIdParent="0BA2C5A5" w15:done="0"/>
  <w15:commentEx w15:paraId="7E850442" w15:done="0"/>
  <w15:commentEx w15:paraId="6251F670" w15:paraIdParent="7E850442" w15:done="0"/>
  <w15:commentEx w15:paraId="50015674" w15:done="0"/>
  <w15:commentEx w15:paraId="21B53E05" w15:paraIdParent="50015674" w15:done="0"/>
  <w15:commentEx w15:paraId="5E5E915B" w15:done="0"/>
  <w15:commentEx w15:paraId="05BD4803" w15:done="0"/>
  <w15:commentEx w15:paraId="5B3C9250" w15:done="0"/>
  <w15:commentEx w15:paraId="6CFB3B81" w15:done="0"/>
  <w15:commentEx w15:paraId="7D26AFD5" w15:done="0"/>
  <w15:commentEx w15:paraId="503474D7" w15:done="0"/>
  <w15:commentEx w15:paraId="322E0B16" w15:paraIdParent="503474D7" w15:done="0"/>
  <w15:commentEx w15:paraId="07733CB1" w15:done="0"/>
  <w15:commentEx w15:paraId="6AEC0AF2" w15:done="0"/>
  <w15:commentEx w15:paraId="7C6CCC0A" w15:done="0"/>
  <w15:commentEx w15:paraId="4894F34B" w15:paraIdParent="7C6CCC0A" w15:done="0"/>
  <w15:commentEx w15:paraId="74DC8BA6" w15:done="0"/>
  <w15:commentEx w15:paraId="2B48E330" w15:paraIdParent="74DC8BA6" w15:done="0"/>
  <w15:commentEx w15:paraId="5D5B6D75" w15:done="0"/>
  <w15:commentEx w15:paraId="2A9B25B3" w15:paraIdParent="5D5B6D75" w15:done="0"/>
  <w15:commentEx w15:paraId="178314BF" w15:done="0"/>
  <w15:commentEx w15:paraId="1ABFA4CD" w15:done="0"/>
  <w15:commentEx w15:paraId="452215E7" w15:done="0"/>
  <w15:commentEx w15:paraId="47AF190E" w15:done="0"/>
  <w15:commentEx w15:paraId="23611BA2" w15:done="0"/>
  <w15:commentEx w15:paraId="5F6DDEC1" w15:done="0"/>
  <w15:commentEx w15:paraId="15078834" w15:done="0"/>
  <w15:commentEx w15:paraId="5D00F08E" w15:done="0"/>
  <w15:commentEx w15:paraId="0819643C" w15:done="0"/>
  <w15:commentEx w15:paraId="512713CF" w15:done="0"/>
  <w15:commentEx w15:paraId="632FC703" w15:done="0"/>
  <w15:commentEx w15:paraId="7D429E50" w15:paraIdParent="632FC703" w15:done="0"/>
  <w15:commentEx w15:paraId="3AF29DA0" w15:done="0"/>
  <w15:commentEx w15:paraId="0895CD4F" w15:done="0"/>
  <w15:commentEx w15:paraId="0A62BE53" w15:paraIdParent="0895CD4F" w15:done="0"/>
  <w15:commentEx w15:paraId="75F1FC6E" w15:done="0"/>
  <w15:commentEx w15:paraId="5F6DF2A8" w15:done="0"/>
  <w15:commentEx w15:paraId="18030A0D" w15:done="0"/>
  <w15:commentEx w15:paraId="47A541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0D27A" w14:textId="77777777" w:rsidR="00451F0E" w:rsidRDefault="00451F0E" w:rsidP="00315A5F">
      <w:pPr>
        <w:spacing w:after="0"/>
      </w:pPr>
      <w:r>
        <w:separator/>
      </w:r>
    </w:p>
  </w:endnote>
  <w:endnote w:type="continuationSeparator" w:id="0">
    <w:p w14:paraId="20126120" w14:textId="77777777" w:rsidR="00451F0E" w:rsidRDefault="00451F0E" w:rsidP="00315A5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5641" w:author="Dayrtman Fajardo Vásquez" w:date="2015-11-14T13:29:00Z"/>
  <w:sdt>
    <w:sdtPr>
      <w:id w:val="1142778864"/>
      <w:docPartObj>
        <w:docPartGallery w:val="Page Numbers (Bottom of Page)"/>
        <w:docPartUnique/>
      </w:docPartObj>
    </w:sdtPr>
    <w:sdtContent>
      <w:customXmlInsRangeEnd w:id="5641"/>
      <w:p w14:paraId="0FB0F9D0" w14:textId="3BF26B8D" w:rsidR="00766EB2" w:rsidRDefault="00766EB2">
        <w:pPr>
          <w:pStyle w:val="Piedepgina"/>
          <w:jc w:val="right"/>
          <w:rPr>
            <w:ins w:id="5642" w:author="Dayrtman Fajardo Vásquez" w:date="2015-11-14T13:29:00Z"/>
          </w:rPr>
        </w:pPr>
        <w:ins w:id="5643" w:author="Dayrtman Fajardo Vásquez" w:date="2015-11-14T13:29:00Z">
          <w:r>
            <w:fldChar w:fldCharType="begin"/>
          </w:r>
          <w:r>
            <w:instrText>PAGE   \* MERGEFORMAT</w:instrText>
          </w:r>
          <w:r>
            <w:fldChar w:fldCharType="separate"/>
          </w:r>
        </w:ins>
        <w:r w:rsidR="004C52C9" w:rsidRPr="004C52C9">
          <w:rPr>
            <w:noProof/>
            <w:lang w:val="es-ES"/>
          </w:rPr>
          <w:t>16</w:t>
        </w:r>
        <w:ins w:id="5644" w:author="Dayrtman Fajardo Vásquez" w:date="2015-11-14T13:29:00Z">
          <w:r>
            <w:fldChar w:fldCharType="end"/>
          </w:r>
        </w:ins>
      </w:p>
      <w:customXmlInsRangeStart w:id="5645" w:author="Dayrtman Fajardo Vásquez" w:date="2015-11-14T13:29:00Z"/>
    </w:sdtContent>
  </w:sdt>
  <w:customXmlInsRangeEnd w:id="5645"/>
  <w:p w14:paraId="36E322CF" w14:textId="77777777" w:rsidR="00766EB2" w:rsidRDefault="00766E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D0E90D" w14:textId="77777777" w:rsidR="00451F0E" w:rsidRDefault="00451F0E" w:rsidP="00315A5F">
      <w:pPr>
        <w:spacing w:after="0"/>
      </w:pPr>
      <w:r>
        <w:separator/>
      </w:r>
    </w:p>
  </w:footnote>
  <w:footnote w:type="continuationSeparator" w:id="0">
    <w:p w14:paraId="6502961B" w14:textId="77777777" w:rsidR="00451F0E" w:rsidRDefault="00451F0E" w:rsidP="00315A5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5E9"/>
    <w:multiLevelType w:val="hybridMultilevel"/>
    <w:tmpl w:val="82080E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23568F"/>
    <w:multiLevelType w:val="hybridMultilevel"/>
    <w:tmpl w:val="D76CFC14"/>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D286684"/>
    <w:multiLevelType w:val="hybridMultilevel"/>
    <w:tmpl w:val="510231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FD215F6"/>
    <w:multiLevelType w:val="hybridMultilevel"/>
    <w:tmpl w:val="6B3C79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6D8007C"/>
    <w:multiLevelType w:val="multilevel"/>
    <w:tmpl w:val="A7BECC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632048"/>
    <w:multiLevelType w:val="hybridMultilevel"/>
    <w:tmpl w:val="266AFA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A1E1676"/>
    <w:multiLevelType w:val="hybridMultilevel"/>
    <w:tmpl w:val="AEF447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AE4485E"/>
    <w:multiLevelType w:val="hybridMultilevel"/>
    <w:tmpl w:val="C546B22C"/>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B05533A"/>
    <w:multiLevelType w:val="hybridMultilevel"/>
    <w:tmpl w:val="23B4347E"/>
    <w:lvl w:ilvl="0" w:tplc="240A0001">
      <w:start w:val="1"/>
      <w:numFmt w:val="bullet"/>
      <w:lvlText w:val=""/>
      <w:lvlJc w:val="left"/>
      <w:pPr>
        <w:ind w:left="1440" w:hanging="360"/>
      </w:pPr>
      <w:rPr>
        <w:rFonts w:ascii="Symbol" w:hAnsi="Symbol" w:hint="default"/>
      </w:rPr>
    </w:lvl>
    <w:lvl w:ilvl="1" w:tplc="240A0001">
      <w:start w:val="1"/>
      <w:numFmt w:val="bullet"/>
      <w:lvlText w:val=""/>
      <w:lvlJc w:val="left"/>
      <w:pPr>
        <w:ind w:left="2160" w:hanging="360"/>
      </w:pPr>
      <w:rPr>
        <w:rFonts w:ascii="Symbol" w:hAnsi="Symbol"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DB26AFB"/>
    <w:multiLevelType w:val="hybridMultilevel"/>
    <w:tmpl w:val="E0D6FAE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1EB52B1E"/>
    <w:multiLevelType w:val="multilevel"/>
    <w:tmpl w:val="8D2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645820"/>
    <w:multiLevelType w:val="hybridMultilevel"/>
    <w:tmpl w:val="D744C4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7D9602B"/>
    <w:multiLevelType w:val="multilevel"/>
    <w:tmpl w:val="33C2098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80B6CF5"/>
    <w:multiLevelType w:val="hybridMultilevel"/>
    <w:tmpl w:val="72C2E952"/>
    <w:lvl w:ilvl="0" w:tplc="240A0001">
      <w:start w:val="1"/>
      <w:numFmt w:val="bullet"/>
      <w:lvlText w:val=""/>
      <w:lvlJc w:val="left"/>
      <w:pPr>
        <w:ind w:left="360" w:hanging="360"/>
      </w:pPr>
      <w:rPr>
        <w:rFonts w:ascii="Symbol" w:hAnsi="Symbol" w:hint="default"/>
      </w:rPr>
    </w:lvl>
    <w:lvl w:ilvl="1" w:tplc="B1CA1A16">
      <w:numFmt w:val="bullet"/>
      <w:lvlText w:val="-"/>
      <w:lvlJc w:val="left"/>
      <w:pPr>
        <w:ind w:left="1080" w:hanging="360"/>
      </w:pPr>
      <w:rPr>
        <w:rFonts w:ascii="Times New Roman" w:eastAsia="Times New Roman" w:hAnsi="Times New Roman" w:cs="Times New Roman" w:hint="default"/>
      </w:r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15:restartNumberingAfterBreak="0">
    <w:nsid w:val="2850434C"/>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9C0379"/>
    <w:multiLevelType w:val="hybridMultilevel"/>
    <w:tmpl w:val="B89A7B1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2C88140D"/>
    <w:multiLevelType w:val="hybridMultilevel"/>
    <w:tmpl w:val="D77414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CFD2784"/>
    <w:multiLevelType w:val="hybridMultilevel"/>
    <w:tmpl w:val="172C403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30DF16B2"/>
    <w:multiLevelType w:val="multilevel"/>
    <w:tmpl w:val="C60A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1A620B"/>
    <w:multiLevelType w:val="multilevel"/>
    <w:tmpl w:val="FACC0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F44CDF"/>
    <w:multiLevelType w:val="multilevel"/>
    <w:tmpl w:val="A7BE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7457EBE"/>
    <w:multiLevelType w:val="hybridMultilevel"/>
    <w:tmpl w:val="1BA6F6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8A37EAF"/>
    <w:multiLevelType w:val="multilevel"/>
    <w:tmpl w:val="9B7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94A19AC"/>
    <w:multiLevelType w:val="hybridMultilevel"/>
    <w:tmpl w:val="38CEB646"/>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AE4852"/>
    <w:multiLevelType w:val="hybridMultilevel"/>
    <w:tmpl w:val="75D016C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41187A3E"/>
    <w:multiLevelType w:val="hybridMultilevel"/>
    <w:tmpl w:val="CB3A24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22C48F6"/>
    <w:multiLevelType w:val="multilevel"/>
    <w:tmpl w:val="AA70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3D204DF"/>
    <w:multiLevelType w:val="multilevel"/>
    <w:tmpl w:val="3DF091FC"/>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4467683F"/>
    <w:multiLevelType w:val="hybridMultilevel"/>
    <w:tmpl w:val="0B10C03E"/>
    <w:lvl w:ilvl="0" w:tplc="240A000F">
      <w:start w:val="1"/>
      <w:numFmt w:val="decimal"/>
      <w:lvlText w:val="%1."/>
      <w:lvlJc w:val="left"/>
      <w:pPr>
        <w:ind w:left="1440" w:hanging="360"/>
      </w:pPr>
    </w:lvl>
    <w:lvl w:ilvl="1" w:tplc="240A0001">
      <w:start w:val="1"/>
      <w:numFmt w:val="bullet"/>
      <w:lvlText w:val=""/>
      <w:lvlJc w:val="left"/>
      <w:pPr>
        <w:ind w:left="2160" w:hanging="360"/>
      </w:pPr>
      <w:rPr>
        <w:rFonts w:ascii="Symbol" w:hAnsi="Symbol" w:hint="default"/>
      </w:r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9" w15:restartNumberingAfterBreak="0">
    <w:nsid w:val="44C276AF"/>
    <w:multiLevelType w:val="multilevel"/>
    <w:tmpl w:val="AEBA8C70"/>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460026E5"/>
    <w:multiLevelType w:val="hybridMultilevel"/>
    <w:tmpl w:val="B002D6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46A86895"/>
    <w:multiLevelType w:val="multilevel"/>
    <w:tmpl w:val="C16E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C64695"/>
    <w:multiLevelType w:val="hybridMultilevel"/>
    <w:tmpl w:val="F566D8E4"/>
    <w:lvl w:ilvl="0" w:tplc="B1CA1A16">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4D09146A"/>
    <w:multiLevelType w:val="hybridMultilevel"/>
    <w:tmpl w:val="CA5484E6"/>
    <w:lvl w:ilvl="0" w:tplc="240A000F">
      <w:start w:val="1"/>
      <w:numFmt w:val="decimal"/>
      <w:lvlText w:val="%1."/>
      <w:lvlJc w:val="left"/>
      <w:pPr>
        <w:ind w:left="1068" w:hanging="360"/>
      </w:pPr>
    </w:lvl>
    <w:lvl w:ilvl="1" w:tplc="240A0001">
      <w:start w:val="1"/>
      <w:numFmt w:val="bullet"/>
      <w:lvlText w:val=""/>
      <w:lvlJc w:val="left"/>
      <w:pPr>
        <w:ind w:left="1788" w:hanging="360"/>
      </w:pPr>
      <w:rPr>
        <w:rFonts w:ascii="Symbol" w:hAnsi="Symbol" w:hint="default"/>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4" w15:restartNumberingAfterBreak="0">
    <w:nsid w:val="4D626286"/>
    <w:multiLevelType w:val="multilevel"/>
    <w:tmpl w:val="E5B0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5145E4"/>
    <w:multiLevelType w:val="hybridMultilevel"/>
    <w:tmpl w:val="00B2F858"/>
    <w:lvl w:ilvl="0" w:tplc="240A0001">
      <w:start w:val="1"/>
      <w:numFmt w:val="bullet"/>
      <w:lvlText w:val=""/>
      <w:lvlJc w:val="left"/>
      <w:pPr>
        <w:ind w:left="2210" w:hanging="360"/>
      </w:pPr>
      <w:rPr>
        <w:rFonts w:ascii="Symbol" w:hAnsi="Symbol" w:hint="default"/>
      </w:rPr>
    </w:lvl>
    <w:lvl w:ilvl="1" w:tplc="240A0003" w:tentative="1">
      <w:start w:val="1"/>
      <w:numFmt w:val="bullet"/>
      <w:lvlText w:val="o"/>
      <w:lvlJc w:val="left"/>
      <w:pPr>
        <w:ind w:left="2930" w:hanging="360"/>
      </w:pPr>
      <w:rPr>
        <w:rFonts w:ascii="Courier New" w:hAnsi="Courier New" w:cs="Courier New" w:hint="default"/>
      </w:rPr>
    </w:lvl>
    <w:lvl w:ilvl="2" w:tplc="240A0005" w:tentative="1">
      <w:start w:val="1"/>
      <w:numFmt w:val="bullet"/>
      <w:lvlText w:val=""/>
      <w:lvlJc w:val="left"/>
      <w:pPr>
        <w:ind w:left="3650" w:hanging="360"/>
      </w:pPr>
      <w:rPr>
        <w:rFonts w:ascii="Wingdings" w:hAnsi="Wingdings" w:hint="default"/>
      </w:rPr>
    </w:lvl>
    <w:lvl w:ilvl="3" w:tplc="240A0001" w:tentative="1">
      <w:start w:val="1"/>
      <w:numFmt w:val="bullet"/>
      <w:lvlText w:val=""/>
      <w:lvlJc w:val="left"/>
      <w:pPr>
        <w:ind w:left="4370" w:hanging="360"/>
      </w:pPr>
      <w:rPr>
        <w:rFonts w:ascii="Symbol" w:hAnsi="Symbol" w:hint="default"/>
      </w:rPr>
    </w:lvl>
    <w:lvl w:ilvl="4" w:tplc="240A0003" w:tentative="1">
      <w:start w:val="1"/>
      <w:numFmt w:val="bullet"/>
      <w:lvlText w:val="o"/>
      <w:lvlJc w:val="left"/>
      <w:pPr>
        <w:ind w:left="5090" w:hanging="360"/>
      </w:pPr>
      <w:rPr>
        <w:rFonts w:ascii="Courier New" w:hAnsi="Courier New" w:cs="Courier New" w:hint="default"/>
      </w:rPr>
    </w:lvl>
    <w:lvl w:ilvl="5" w:tplc="240A0005" w:tentative="1">
      <w:start w:val="1"/>
      <w:numFmt w:val="bullet"/>
      <w:lvlText w:val=""/>
      <w:lvlJc w:val="left"/>
      <w:pPr>
        <w:ind w:left="5810" w:hanging="360"/>
      </w:pPr>
      <w:rPr>
        <w:rFonts w:ascii="Wingdings" w:hAnsi="Wingdings" w:hint="default"/>
      </w:rPr>
    </w:lvl>
    <w:lvl w:ilvl="6" w:tplc="240A0001" w:tentative="1">
      <w:start w:val="1"/>
      <w:numFmt w:val="bullet"/>
      <w:lvlText w:val=""/>
      <w:lvlJc w:val="left"/>
      <w:pPr>
        <w:ind w:left="6530" w:hanging="360"/>
      </w:pPr>
      <w:rPr>
        <w:rFonts w:ascii="Symbol" w:hAnsi="Symbol" w:hint="default"/>
      </w:rPr>
    </w:lvl>
    <w:lvl w:ilvl="7" w:tplc="240A0003" w:tentative="1">
      <w:start w:val="1"/>
      <w:numFmt w:val="bullet"/>
      <w:lvlText w:val="o"/>
      <w:lvlJc w:val="left"/>
      <w:pPr>
        <w:ind w:left="7250" w:hanging="360"/>
      </w:pPr>
      <w:rPr>
        <w:rFonts w:ascii="Courier New" w:hAnsi="Courier New" w:cs="Courier New" w:hint="default"/>
      </w:rPr>
    </w:lvl>
    <w:lvl w:ilvl="8" w:tplc="240A0005" w:tentative="1">
      <w:start w:val="1"/>
      <w:numFmt w:val="bullet"/>
      <w:lvlText w:val=""/>
      <w:lvlJc w:val="left"/>
      <w:pPr>
        <w:ind w:left="7970" w:hanging="360"/>
      </w:pPr>
      <w:rPr>
        <w:rFonts w:ascii="Wingdings" w:hAnsi="Wingdings" w:hint="default"/>
      </w:rPr>
    </w:lvl>
  </w:abstractNum>
  <w:abstractNum w:abstractNumId="36" w15:restartNumberingAfterBreak="0">
    <w:nsid w:val="4EE025D3"/>
    <w:multiLevelType w:val="hybridMultilevel"/>
    <w:tmpl w:val="B002D6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504C317F"/>
    <w:multiLevelType w:val="hybridMultilevel"/>
    <w:tmpl w:val="494EAAD0"/>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511B36A5"/>
    <w:multiLevelType w:val="hybridMultilevel"/>
    <w:tmpl w:val="4AC82C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52235F76"/>
    <w:multiLevelType w:val="hybridMultilevel"/>
    <w:tmpl w:val="E30A90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544D46C1"/>
    <w:multiLevelType w:val="multilevel"/>
    <w:tmpl w:val="F3885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4BF7C79"/>
    <w:multiLevelType w:val="hybridMultilevel"/>
    <w:tmpl w:val="349A74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53C337C"/>
    <w:multiLevelType w:val="multilevel"/>
    <w:tmpl w:val="C696168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6BC39AA"/>
    <w:multiLevelType w:val="multilevel"/>
    <w:tmpl w:val="DB96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9002015"/>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A70493E"/>
    <w:multiLevelType w:val="hybridMultilevel"/>
    <w:tmpl w:val="03D676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5AEA0968"/>
    <w:multiLevelType w:val="hybridMultilevel"/>
    <w:tmpl w:val="FA9252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5E8C6A0A"/>
    <w:multiLevelType w:val="hybridMultilevel"/>
    <w:tmpl w:val="814A9A7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8" w15:restartNumberingAfterBreak="0">
    <w:nsid w:val="610B3D82"/>
    <w:multiLevelType w:val="hybridMultilevel"/>
    <w:tmpl w:val="65F4C37A"/>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61401D65"/>
    <w:multiLevelType w:val="hybridMultilevel"/>
    <w:tmpl w:val="E6AA9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4E146DE"/>
    <w:multiLevelType w:val="hybridMultilevel"/>
    <w:tmpl w:val="F1DC317E"/>
    <w:lvl w:ilvl="0" w:tplc="240A0001">
      <w:start w:val="1"/>
      <w:numFmt w:val="bullet"/>
      <w:lvlText w:val=""/>
      <w:lvlJc w:val="left"/>
      <w:pPr>
        <w:ind w:left="360" w:hanging="360"/>
      </w:pPr>
      <w:rPr>
        <w:rFonts w:ascii="Symbol" w:hAnsi="Symbol" w:hint="default"/>
      </w:rPr>
    </w:lvl>
    <w:lvl w:ilvl="1" w:tplc="B1CA1A16">
      <w:numFmt w:val="bullet"/>
      <w:lvlText w:val="-"/>
      <w:lvlJc w:val="left"/>
      <w:pPr>
        <w:ind w:left="1080" w:hanging="360"/>
      </w:pPr>
      <w:rPr>
        <w:rFonts w:ascii="Times New Roman" w:eastAsia="Times New Roman" w:hAnsi="Times New Roman" w:cs="Times New Roman" w:hint="default"/>
      </w:r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1" w15:restartNumberingAfterBreak="0">
    <w:nsid w:val="6C6C299C"/>
    <w:multiLevelType w:val="hybridMultilevel"/>
    <w:tmpl w:val="E25A28A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2" w15:restartNumberingAfterBreak="0">
    <w:nsid w:val="6E422784"/>
    <w:multiLevelType w:val="hybridMultilevel"/>
    <w:tmpl w:val="7B84E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6E8D60EB"/>
    <w:multiLevelType w:val="hybridMultilevel"/>
    <w:tmpl w:val="CE3ED3D2"/>
    <w:lvl w:ilvl="0" w:tplc="240A0001">
      <w:start w:val="1"/>
      <w:numFmt w:val="bullet"/>
      <w:lvlText w:val=""/>
      <w:lvlJc w:val="left"/>
      <w:pPr>
        <w:ind w:left="1440" w:hanging="360"/>
      </w:pPr>
      <w:rPr>
        <w:rFonts w:ascii="Symbol" w:hAnsi="Symbol"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4" w15:restartNumberingAfterBreak="0">
    <w:nsid w:val="6FCE0AD1"/>
    <w:multiLevelType w:val="hybridMultilevel"/>
    <w:tmpl w:val="C6065C2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6FFC748D"/>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0485A9B"/>
    <w:multiLevelType w:val="hybridMultilevel"/>
    <w:tmpl w:val="3232FBB4"/>
    <w:lvl w:ilvl="0" w:tplc="240A000F">
      <w:start w:val="1"/>
      <w:numFmt w:val="decimal"/>
      <w:lvlText w:val="%1."/>
      <w:lvlJc w:val="left"/>
      <w:pPr>
        <w:ind w:left="1440" w:hanging="360"/>
      </w:pPr>
    </w:lvl>
    <w:lvl w:ilvl="1" w:tplc="B1CA1A16">
      <w:numFmt w:val="bullet"/>
      <w:lvlText w:val="-"/>
      <w:lvlJc w:val="left"/>
      <w:pPr>
        <w:ind w:left="2160" w:hanging="360"/>
      </w:pPr>
      <w:rPr>
        <w:rFonts w:ascii="Times New Roman" w:eastAsia="Times New Roman" w:hAnsi="Times New Roman" w:cs="Times New Roman" w:hint="default"/>
      </w:r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7" w15:restartNumberingAfterBreak="0">
    <w:nsid w:val="71E93FF5"/>
    <w:multiLevelType w:val="hybridMultilevel"/>
    <w:tmpl w:val="C9E4B0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72BC6566"/>
    <w:multiLevelType w:val="hybridMultilevel"/>
    <w:tmpl w:val="8AD0DE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76BB3F0A"/>
    <w:multiLevelType w:val="hybridMultilevel"/>
    <w:tmpl w:val="49F4713E"/>
    <w:lvl w:ilvl="0" w:tplc="240A000F">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7BE024DA"/>
    <w:multiLevelType w:val="hybridMultilevel"/>
    <w:tmpl w:val="0F64CAE2"/>
    <w:lvl w:ilvl="0" w:tplc="240A0001">
      <w:start w:val="1"/>
      <w:numFmt w:val="bullet"/>
      <w:lvlText w:val=""/>
      <w:lvlJc w:val="left"/>
      <w:pPr>
        <w:ind w:left="1146" w:hanging="360"/>
      </w:pPr>
      <w:rPr>
        <w:rFonts w:ascii="Symbol" w:hAnsi="Symbol" w:hint="default"/>
      </w:rPr>
    </w:lvl>
    <w:lvl w:ilvl="1" w:tplc="240A0001">
      <w:start w:val="1"/>
      <w:numFmt w:val="bullet"/>
      <w:lvlText w:val=""/>
      <w:lvlJc w:val="left"/>
      <w:pPr>
        <w:ind w:left="1866" w:hanging="360"/>
      </w:pPr>
      <w:rPr>
        <w:rFonts w:ascii="Symbol" w:hAnsi="Symbol"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61" w15:restartNumberingAfterBreak="0">
    <w:nsid w:val="7CC86668"/>
    <w:multiLevelType w:val="hybridMultilevel"/>
    <w:tmpl w:val="21C03002"/>
    <w:lvl w:ilvl="0" w:tplc="240A0001">
      <w:start w:val="1"/>
      <w:numFmt w:val="bullet"/>
      <w:lvlText w:val=""/>
      <w:lvlJc w:val="left"/>
      <w:pPr>
        <w:ind w:left="788" w:hanging="360"/>
      </w:pPr>
      <w:rPr>
        <w:rFonts w:ascii="Symbol" w:hAnsi="Symbol" w:hint="default"/>
      </w:rPr>
    </w:lvl>
    <w:lvl w:ilvl="1" w:tplc="240A0003" w:tentative="1">
      <w:start w:val="1"/>
      <w:numFmt w:val="bullet"/>
      <w:lvlText w:val="o"/>
      <w:lvlJc w:val="left"/>
      <w:pPr>
        <w:ind w:left="1508" w:hanging="360"/>
      </w:pPr>
      <w:rPr>
        <w:rFonts w:ascii="Courier New" w:hAnsi="Courier New" w:cs="Courier New" w:hint="default"/>
      </w:rPr>
    </w:lvl>
    <w:lvl w:ilvl="2" w:tplc="240A0005" w:tentative="1">
      <w:start w:val="1"/>
      <w:numFmt w:val="bullet"/>
      <w:lvlText w:val=""/>
      <w:lvlJc w:val="left"/>
      <w:pPr>
        <w:ind w:left="2228" w:hanging="360"/>
      </w:pPr>
      <w:rPr>
        <w:rFonts w:ascii="Wingdings" w:hAnsi="Wingdings" w:hint="default"/>
      </w:rPr>
    </w:lvl>
    <w:lvl w:ilvl="3" w:tplc="240A0001" w:tentative="1">
      <w:start w:val="1"/>
      <w:numFmt w:val="bullet"/>
      <w:lvlText w:val=""/>
      <w:lvlJc w:val="left"/>
      <w:pPr>
        <w:ind w:left="2948" w:hanging="360"/>
      </w:pPr>
      <w:rPr>
        <w:rFonts w:ascii="Symbol" w:hAnsi="Symbol" w:hint="default"/>
      </w:rPr>
    </w:lvl>
    <w:lvl w:ilvl="4" w:tplc="240A0003" w:tentative="1">
      <w:start w:val="1"/>
      <w:numFmt w:val="bullet"/>
      <w:lvlText w:val="o"/>
      <w:lvlJc w:val="left"/>
      <w:pPr>
        <w:ind w:left="3668" w:hanging="360"/>
      </w:pPr>
      <w:rPr>
        <w:rFonts w:ascii="Courier New" w:hAnsi="Courier New" w:cs="Courier New" w:hint="default"/>
      </w:rPr>
    </w:lvl>
    <w:lvl w:ilvl="5" w:tplc="240A0005" w:tentative="1">
      <w:start w:val="1"/>
      <w:numFmt w:val="bullet"/>
      <w:lvlText w:val=""/>
      <w:lvlJc w:val="left"/>
      <w:pPr>
        <w:ind w:left="4388" w:hanging="360"/>
      </w:pPr>
      <w:rPr>
        <w:rFonts w:ascii="Wingdings" w:hAnsi="Wingdings" w:hint="default"/>
      </w:rPr>
    </w:lvl>
    <w:lvl w:ilvl="6" w:tplc="240A0001" w:tentative="1">
      <w:start w:val="1"/>
      <w:numFmt w:val="bullet"/>
      <w:lvlText w:val=""/>
      <w:lvlJc w:val="left"/>
      <w:pPr>
        <w:ind w:left="5108" w:hanging="360"/>
      </w:pPr>
      <w:rPr>
        <w:rFonts w:ascii="Symbol" w:hAnsi="Symbol" w:hint="default"/>
      </w:rPr>
    </w:lvl>
    <w:lvl w:ilvl="7" w:tplc="240A0003" w:tentative="1">
      <w:start w:val="1"/>
      <w:numFmt w:val="bullet"/>
      <w:lvlText w:val="o"/>
      <w:lvlJc w:val="left"/>
      <w:pPr>
        <w:ind w:left="5828" w:hanging="360"/>
      </w:pPr>
      <w:rPr>
        <w:rFonts w:ascii="Courier New" w:hAnsi="Courier New" w:cs="Courier New" w:hint="default"/>
      </w:rPr>
    </w:lvl>
    <w:lvl w:ilvl="8" w:tplc="240A0005" w:tentative="1">
      <w:start w:val="1"/>
      <w:numFmt w:val="bullet"/>
      <w:lvlText w:val=""/>
      <w:lvlJc w:val="left"/>
      <w:pPr>
        <w:ind w:left="6548" w:hanging="360"/>
      </w:pPr>
      <w:rPr>
        <w:rFonts w:ascii="Wingdings" w:hAnsi="Wingdings" w:hint="default"/>
      </w:rPr>
    </w:lvl>
  </w:abstractNum>
  <w:abstractNum w:abstractNumId="62" w15:restartNumberingAfterBreak="0">
    <w:nsid w:val="7D7A7EC9"/>
    <w:multiLevelType w:val="hybridMultilevel"/>
    <w:tmpl w:val="777C3E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3" w15:restartNumberingAfterBreak="0">
    <w:nsid w:val="7FCC7F6D"/>
    <w:multiLevelType w:val="hybridMultilevel"/>
    <w:tmpl w:val="B6A44544"/>
    <w:lvl w:ilvl="0" w:tplc="240A0001">
      <w:start w:val="1"/>
      <w:numFmt w:val="bullet"/>
      <w:lvlText w:val=""/>
      <w:lvlJc w:val="left"/>
      <w:pPr>
        <w:ind w:left="1068" w:hanging="360"/>
      </w:pPr>
      <w:rPr>
        <w:rFonts w:ascii="Symbol" w:hAnsi="Symbol" w:hint="default"/>
      </w:rPr>
    </w:lvl>
    <w:lvl w:ilvl="1" w:tplc="240A0001">
      <w:start w:val="1"/>
      <w:numFmt w:val="bullet"/>
      <w:lvlText w:val=""/>
      <w:lvlJc w:val="left"/>
      <w:pPr>
        <w:ind w:left="1788" w:hanging="360"/>
      </w:pPr>
      <w:rPr>
        <w:rFonts w:ascii="Symbol" w:hAnsi="Symbol" w:hint="default"/>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20"/>
  </w:num>
  <w:num w:numId="2">
    <w:abstractNumId w:val="6"/>
  </w:num>
  <w:num w:numId="3">
    <w:abstractNumId w:val="34"/>
  </w:num>
  <w:num w:numId="4">
    <w:abstractNumId w:val="18"/>
  </w:num>
  <w:num w:numId="5">
    <w:abstractNumId w:val="26"/>
  </w:num>
  <w:num w:numId="6">
    <w:abstractNumId w:val="44"/>
  </w:num>
  <w:num w:numId="7">
    <w:abstractNumId w:val="43"/>
  </w:num>
  <w:num w:numId="8">
    <w:abstractNumId w:val="10"/>
  </w:num>
  <w:num w:numId="9">
    <w:abstractNumId w:val="46"/>
  </w:num>
  <w:num w:numId="10">
    <w:abstractNumId w:val="22"/>
  </w:num>
  <w:num w:numId="11">
    <w:abstractNumId w:val="49"/>
  </w:num>
  <w:num w:numId="12">
    <w:abstractNumId w:val="14"/>
  </w:num>
  <w:num w:numId="13">
    <w:abstractNumId w:val="55"/>
  </w:num>
  <w:num w:numId="14">
    <w:abstractNumId w:val="21"/>
  </w:num>
  <w:num w:numId="15">
    <w:abstractNumId w:val="61"/>
  </w:num>
  <w:num w:numId="16">
    <w:abstractNumId w:val="9"/>
  </w:num>
  <w:num w:numId="17">
    <w:abstractNumId w:val="47"/>
  </w:num>
  <w:num w:numId="18">
    <w:abstractNumId w:val="62"/>
  </w:num>
  <w:num w:numId="19">
    <w:abstractNumId w:val="15"/>
  </w:num>
  <w:num w:numId="20">
    <w:abstractNumId w:val="39"/>
  </w:num>
  <w:num w:numId="21">
    <w:abstractNumId w:val="3"/>
  </w:num>
  <w:num w:numId="22">
    <w:abstractNumId w:val="41"/>
  </w:num>
  <w:num w:numId="23">
    <w:abstractNumId w:val="17"/>
  </w:num>
  <w:num w:numId="24">
    <w:abstractNumId w:val="24"/>
  </w:num>
  <w:num w:numId="25">
    <w:abstractNumId w:val="57"/>
  </w:num>
  <w:num w:numId="26">
    <w:abstractNumId w:val="58"/>
  </w:num>
  <w:num w:numId="27">
    <w:abstractNumId w:val="53"/>
  </w:num>
  <w:num w:numId="28">
    <w:abstractNumId w:val="56"/>
  </w:num>
  <w:num w:numId="29">
    <w:abstractNumId w:val="35"/>
  </w:num>
  <w:num w:numId="30">
    <w:abstractNumId w:val="54"/>
  </w:num>
  <w:num w:numId="31">
    <w:abstractNumId w:val="2"/>
  </w:num>
  <w:num w:numId="32">
    <w:abstractNumId w:val="0"/>
  </w:num>
  <w:num w:numId="33">
    <w:abstractNumId w:val="31"/>
  </w:num>
  <w:num w:numId="34">
    <w:abstractNumId w:val="25"/>
  </w:num>
  <w:num w:numId="35">
    <w:abstractNumId w:val="30"/>
  </w:num>
  <w:num w:numId="36">
    <w:abstractNumId w:val="13"/>
  </w:num>
  <w:num w:numId="37">
    <w:abstractNumId w:val="63"/>
  </w:num>
  <w:num w:numId="38">
    <w:abstractNumId w:val="50"/>
  </w:num>
  <w:num w:numId="39">
    <w:abstractNumId w:val="48"/>
  </w:num>
  <w:num w:numId="40">
    <w:abstractNumId w:val="40"/>
  </w:num>
  <w:num w:numId="41">
    <w:abstractNumId w:val="4"/>
  </w:num>
  <w:num w:numId="42">
    <w:abstractNumId w:val="52"/>
  </w:num>
  <w:num w:numId="43">
    <w:abstractNumId w:val="32"/>
  </w:num>
  <w:num w:numId="44">
    <w:abstractNumId w:val="28"/>
  </w:num>
  <w:num w:numId="45">
    <w:abstractNumId w:val="1"/>
  </w:num>
  <w:num w:numId="46">
    <w:abstractNumId w:val="37"/>
  </w:num>
  <w:num w:numId="47">
    <w:abstractNumId w:val="60"/>
  </w:num>
  <w:num w:numId="48">
    <w:abstractNumId w:val="8"/>
  </w:num>
  <w:num w:numId="49">
    <w:abstractNumId w:val="7"/>
  </w:num>
  <w:num w:numId="50">
    <w:abstractNumId w:val="23"/>
  </w:num>
  <w:num w:numId="51">
    <w:abstractNumId w:val="19"/>
  </w:num>
  <w:num w:numId="52">
    <w:abstractNumId w:val="38"/>
  </w:num>
  <w:num w:numId="53">
    <w:abstractNumId w:val="11"/>
  </w:num>
  <w:num w:numId="54">
    <w:abstractNumId w:val="36"/>
  </w:num>
  <w:num w:numId="55">
    <w:abstractNumId w:val="5"/>
  </w:num>
  <w:num w:numId="56">
    <w:abstractNumId w:val="51"/>
  </w:num>
  <w:num w:numId="57">
    <w:abstractNumId w:val="33"/>
  </w:num>
  <w:num w:numId="58">
    <w:abstractNumId w:val="45"/>
  </w:num>
  <w:num w:numId="59">
    <w:abstractNumId w:val="16"/>
  </w:num>
  <w:num w:numId="60">
    <w:abstractNumId w:val="27"/>
  </w:num>
  <w:num w:numId="61">
    <w:abstractNumId w:val="59"/>
  </w:num>
  <w:num w:numId="62">
    <w:abstractNumId w:val="42"/>
  </w:num>
  <w:num w:numId="63">
    <w:abstractNumId w:val="12"/>
  </w:num>
  <w:num w:numId="64">
    <w:abstractNumId w:val="29"/>
  </w:num>
  <w:numIdMacAtCleanup w:val="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yrtman Fajardo Vásquez">
    <w15:presenceInfo w15:providerId="Windows Live" w15:userId="62892ad8e055e8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345"/>
    <w:rsid w:val="00012A08"/>
    <w:rsid w:val="00046FD4"/>
    <w:rsid w:val="00075493"/>
    <w:rsid w:val="0008306D"/>
    <w:rsid w:val="0009792B"/>
    <w:rsid w:val="000D0B16"/>
    <w:rsid w:val="000D4069"/>
    <w:rsid w:val="000D6B5A"/>
    <w:rsid w:val="000E163E"/>
    <w:rsid w:val="000E5175"/>
    <w:rsid w:val="001009E8"/>
    <w:rsid w:val="001116F1"/>
    <w:rsid w:val="00113021"/>
    <w:rsid w:val="00121683"/>
    <w:rsid w:val="0013038D"/>
    <w:rsid w:val="00133E59"/>
    <w:rsid w:val="00136631"/>
    <w:rsid w:val="001554B0"/>
    <w:rsid w:val="00167EDA"/>
    <w:rsid w:val="00174A41"/>
    <w:rsid w:val="001801CF"/>
    <w:rsid w:val="00195048"/>
    <w:rsid w:val="001C0A2F"/>
    <w:rsid w:val="00203FBA"/>
    <w:rsid w:val="00205179"/>
    <w:rsid w:val="002159D2"/>
    <w:rsid w:val="00225EC7"/>
    <w:rsid w:val="00235B3E"/>
    <w:rsid w:val="00253178"/>
    <w:rsid w:val="002662D8"/>
    <w:rsid w:val="002665E1"/>
    <w:rsid w:val="00276324"/>
    <w:rsid w:val="00282EC6"/>
    <w:rsid w:val="00295007"/>
    <w:rsid w:val="00295845"/>
    <w:rsid w:val="002A2429"/>
    <w:rsid w:val="002A7F44"/>
    <w:rsid w:val="002B213B"/>
    <w:rsid w:val="002C7B19"/>
    <w:rsid w:val="002E0BEA"/>
    <w:rsid w:val="002F1182"/>
    <w:rsid w:val="002F1D7D"/>
    <w:rsid w:val="003121E2"/>
    <w:rsid w:val="00315A5F"/>
    <w:rsid w:val="00365217"/>
    <w:rsid w:val="00375F9C"/>
    <w:rsid w:val="00376335"/>
    <w:rsid w:val="00377686"/>
    <w:rsid w:val="00384D94"/>
    <w:rsid w:val="0039161F"/>
    <w:rsid w:val="00397DCE"/>
    <w:rsid w:val="003B7709"/>
    <w:rsid w:val="003C0735"/>
    <w:rsid w:val="003D2E43"/>
    <w:rsid w:val="003E68F3"/>
    <w:rsid w:val="003F1B73"/>
    <w:rsid w:val="003F3995"/>
    <w:rsid w:val="0040345D"/>
    <w:rsid w:val="004038A8"/>
    <w:rsid w:val="00415CE4"/>
    <w:rsid w:val="00427925"/>
    <w:rsid w:val="004417E5"/>
    <w:rsid w:val="00451F0E"/>
    <w:rsid w:val="00456F9B"/>
    <w:rsid w:val="004664F2"/>
    <w:rsid w:val="00473A16"/>
    <w:rsid w:val="0047752C"/>
    <w:rsid w:val="00480AEB"/>
    <w:rsid w:val="00490891"/>
    <w:rsid w:val="004A14C7"/>
    <w:rsid w:val="004A531D"/>
    <w:rsid w:val="004C2581"/>
    <w:rsid w:val="004C52C9"/>
    <w:rsid w:val="004E0BF5"/>
    <w:rsid w:val="004F11BE"/>
    <w:rsid w:val="0050592E"/>
    <w:rsid w:val="005450FC"/>
    <w:rsid w:val="0059462F"/>
    <w:rsid w:val="005A6228"/>
    <w:rsid w:val="005B40C8"/>
    <w:rsid w:val="005E3D31"/>
    <w:rsid w:val="005E5117"/>
    <w:rsid w:val="0060639E"/>
    <w:rsid w:val="00616D2A"/>
    <w:rsid w:val="00627D28"/>
    <w:rsid w:val="00671B45"/>
    <w:rsid w:val="0067451C"/>
    <w:rsid w:val="006837D6"/>
    <w:rsid w:val="006A7AFA"/>
    <w:rsid w:val="006C291B"/>
    <w:rsid w:val="006D5235"/>
    <w:rsid w:val="006E6510"/>
    <w:rsid w:val="00716B24"/>
    <w:rsid w:val="00743A42"/>
    <w:rsid w:val="007578D4"/>
    <w:rsid w:val="00766EB2"/>
    <w:rsid w:val="0078586E"/>
    <w:rsid w:val="007A351A"/>
    <w:rsid w:val="007E3AEF"/>
    <w:rsid w:val="007E610D"/>
    <w:rsid w:val="007E61E9"/>
    <w:rsid w:val="007F1805"/>
    <w:rsid w:val="007F3B9F"/>
    <w:rsid w:val="00814BBC"/>
    <w:rsid w:val="00833856"/>
    <w:rsid w:val="00837139"/>
    <w:rsid w:val="00842482"/>
    <w:rsid w:val="00854552"/>
    <w:rsid w:val="00881A43"/>
    <w:rsid w:val="008922E1"/>
    <w:rsid w:val="0089233D"/>
    <w:rsid w:val="008A36F2"/>
    <w:rsid w:val="008C38A3"/>
    <w:rsid w:val="008E74F1"/>
    <w:rsid w:val="008F739E"/>
    <w:rsid w:val="0090104D"/>
    <w:rsid w:val="00901C8D"/>
    <w:rsid w:val="009043AF"/>
    <w:rsid w:val="0091103B"/>
    <w:rsid w:val="00921967"/>
    <w:rsid w:val="009273B5"/>
    <w:rsid w:val="00957BA8"/>
    <w:rsid w:val="0097182E"/>
    <w:rsid w:val="00974FF2"/>
    <w:rsid w:val="009807D2"/>
    <w:rsid w:val="009949A4"/>
    <w:rsid w:val="009B0742"/>
    <w:rsid w:val="009B2005"/>
    <w:rsid w:val="009B44C3"/>
    <w:rsid w:val="009C7DCC"/>
    <w:rsid w:val="009E6813"/>
    <w:rsid w:val="009F62D3"/>
    <w:rsid w:val="00A171A0"/>
    <w:rsid w:val="00A17AAE"/>
    <w:rsid w:val="00A658FA"/>
    <w:rsid w:val="00A66971"/>
    <w:rsid w:val="00A726C3"/>
    <w:rsid w:val="00A83F12"/>
    <w:rsid w:val="00A864CA"/>
    <w:rsid w:val="00AA3D70"/>
    <w:rsid w:val="00AE192A"/>
    <w:rsid w:val="00AF30DD"/>
    <w:rsid w:val="00B012DC"/>
    <w:rsid w:val="00B30DC4"/>
    <w:rsid w:val="00B648B6"/>
    <w:rsid w:val="00B8349B"/>
    <w:rsid w:val="00BA0F45"/>
    <w:rsid w:val="00BB2D05"/>
    <w:rsid w:val="00BC527D"/>
    <w:rsid w:val="00BE681E"/>
    <w:rsid w:val="00C1391F"/>
    <w:rsid w:val="00C440C3"/>
    <w:rsid w:val="00C5121C"/>
    <w:rsid w:val="00C8324E"/>
    <w:rsid w:val="00C95920"/>
    <w:rsid w:val="00CB0520"/>
    <w:rsid w:val="00CC35DF"/>
    <w:rsid w:val="00CD5FBA"/>
    <w:rsid w:val="00CD6DD5"/>
    <w:rsid w:val="00CE0D9E"/>
    <w:rsid w:val="00CE7A6C"/>
    <w:rsid w:val="00CF4BA3"/>
    <w:rsid w:val="00CF6546"/>
    <w:rsid w:val="00D12400"/>
    <w:rsid w:val="00D22CC6"/>
    <w:rsid w:val="00D42E42"/>
    <w:rsid w:val="00D43EDB"/>
    <w:rsid w:val="00D67D7B"/>
    <w:rsid w:val="00D810E2"/>
    <w:rsid w:val="00D877DA"/>
    <w:rsid w:val="00D94F16"/>
    <w:rsid w:val="00DC5B05"/>
    <w:rsid w:val="00DD78AB"/>
    <w:rsid w:val="00E13C62"/>
    <w:rsid w:val="00E151E6"/>
    <w:rsid w:val="00E15F1A"/>
    <w:rsid w:val="00E164E8"/>
    <w:rsid w:val="00E26DE5"/>
    <w:rsid w:val="00E4260C"/>
    <w:rsid w:val="00E45CF6"/>
    <w:rsid w:val="00E66AA3"/>
    <w:rsid w:val="00E76345"/>
    <w:rsid w:val="00E9038B"/>
    <w:rsid w:val="00ED335F"/>
    <w:rsid w:val="00EE0FD8"/>
    <w:rsid w:val="00EE1D2A"/>
    <w:rsid w:val="00EF2991"/>
    <w:rsid w:val="00EF2D52"/>
    <w:rsid w:val="00F141DD"/>
    <w:rsid w:val="00F43B9A"/>
    <w:rsid w:val="00F63824"/>
    <w:rsid w:val="00F65DAB"/>
    <w:rsid w:val="00F723A2"/>
    <w:rsid w:val="00F72D86"/>
    <w:rsid w:val="00F93AE7"/>
    <w:rsid w:val="00FA2324"/>
    <w:rsid w:val="00FB238D"/>
    <w:rsid w:val="00FC7574"/>
    <w:rsid w:val="00FD6567"/>
    <w:rsid w:val="00FE4763"/>
    <w:rsid w:val="00FF64A4"/>
    <w:rsid w:val="00FF683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53EA3"/>
  <w15:docId w15:val="{ED271EDA-28E0-4395-98D2-56B407D2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345"/>
    <w:pPr>
      <w:spacing w:after="200"/>
    </w:pPr>
    <w:rPr>
      <w:sz w:val="24"/>
      <w:szCs w:val="24"/>
      <w:lang w:val="es-ES_tradnl"/>
    </w:rPr>
  </w:style>
  <w:style w:type="paragraph" w:styleId="Ttulo1">
    <w:name w:val="heading 1"/>
    <w:basedOn w:val="Normal"/>
    <w:link w:val="Ttulo1Car"/>
    <w:uiPriority w:val="9"/>
    <w:rsid w:val="00E76345"/>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7634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rsid w:val="00E76345"/>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rsid w:val="00E76345"/>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rsid w:val="00E7634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6345"/>
    <w:rPr>
      <w:rFonts w:ascii="Times" w:hAnsi="Times"/>
      <w:b/>
      <w:kern w:val="36"/>
      <w:sz w:val="48"/>
      <w:szCs w:val="20"/>
      <w:lang w:val="es-ES_tradnl" w:eastAsia="es-ES_tradnl"/>
    </w:rPr>
  </w:style>
  <w:style w:type="character" w:customStyle="1" w:styleId="Ttulo2Car">
    <w:name w:val="Título 2 Car"/>
    <w:basedOn w:val="Fuentedeprrafopredeter"/>
    <w:link w:val="Ttulo2"/>
    <w:rsid w:val="00E76345"/>
    <w:rPr>
      <w:rFonts w:asciiTheme="majorHAnsi" w:eastAsiaTheme="majorEastAsia" w:hAnsiTheme="majorHAnsi" w:cstheme="majorBidi"/>
      <w:b/>
      <w:bCs/>
      <w:color w:val="5B9BD5" w:themeColor="accent1"/>
      <w:sz w:val="26"/>
      <w:szCs w:val="26"/>
      <w:lang w:val="es-ES_tradnl"/>
    </w:rPr>
  </w:style>
  <w:style w:type="character" w:customStyle="1" w:styleId="Ttulo3Car">
    <w:name w:val="Título 3 Car"/>
    <w:basedOn w:val="Fuentedeprrafopredeter"/>
    <w:link w:val="Ttulo3"/>
    <w:rsid w:val="00E76345"/>
    <w:rPr>
      <w:rFonts w:asciiTheme="majorHAnsi" w:eastAsiaTheme="majorEastAsia" w:hAnsiTheme="majorHAnsi" w:cstheme="majorBidi"/>
      <w:b/>
      <w:bCs/>
      <w:color w:val="5B9BD5" w:themeColor="accent1"/>
      <w:sz w:val="24"/>
      <w:szCs w:val="24"/>
      <w:lang w:val="es-ES_tradnl"/>
    </w:rPr>
  </w:style>
  <w:style w:type="character" w:customStyle="1" w:styleId="Ttulo4Car">
    <w:name w:val="Título 4 Car"/>
    <w:basedOn w:val="Fuentedeprrafopredeter"/>
    <w:link w:val="Ttulo4"/>
    <w:rsid w:val="00E76345"/>
    <w:rPr>
      <w:rFonts w:asciiTheme="majorHAnsi" w:eastAsiaTheme="majorEastAsia" w:hAnsiTheme="majorHAnsi" w:cstheme="majorBidi"/>
      <w:b/>
      <w:bCs/>
      <w:i/>
      <w:iCs/>
      <w:color w:val="5B9BD5" w:themeColor="accent1"/>
      <w:sz w:val="24"/>
      <w:szCs w:val="24"/>
      <w:lang w:val="es-ES_tradnl"/>
    </w:rPr>
  </w:style>
  <w:style w:type="character" w:customStyle="1" w:styleId="Ttulo5Car">
    <w:name w:val="Título 5 Car"/>
    <w:basedOn w:val="Fuentedeprrafopredeter"/>
    <w:link w:val="Ttulo5"/>
    <w:rsid w:val="00E7634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E76345"/>
    <w:pPr>
      <w:tabs>
        <w:tab w:val="center" w:pos="4252"/>
        <w:tab w:val="right" w:pos="8504"/>
      </w:tabs>
      <w:spacing w:after="0"/>
    </w:pPr>
  </w:style>
  <w:style w:type="character" w:customStyle="1" w:styleId="EncabezadoCar">
    <w:name w:val="Encabezado Car"/>
    <w:basedOn w:val="Fuentedeprrafopredeter"/>
    <w:link w:val="Encabezado"/>
    <w:uiPriority w:val="99"/>
    <w:rsid w:val="00E76345"/>
    <w:rPr>
      <w:sz w:val="24"/>
      <w:szCs w:val="24"/>
      <w:lang w:val="es-ES_tradnl"/>
    </w:rPr>
  </w:style>
  <w:style w:type="paragraph" w:styleId="Piedepgina">
    <w:name w:val="footer"/>
    <w:basedOn w:val="Normal"/>
    <w:link w:val="PiedepginaCar"/>
    <w:uiPriority w:val="99"/>
    <w:unhideWhenUsed/>
    <w:rsid w:val="00E76345"/>
    <w:pPr>
      <w:tabs>
        <w:tab w:val="center" w:pos="4252"/>
        <w:tab w:val="right" w:pos="8504"/>
      </w:tabs>
      <w:spacing w:after="0"/>
    </w:pPr>
  </w:style>
  <w:style w:type="character" w:customStyle="1" w:styleId="PiedepginaCar">
    <w:name w:val="Pie de página Car"/>
    <w:basedOn w:val="Fuentedeprrafopredeter"/>
    <w:link w:val="Piedepgina"/>
    <w:uiPriority w:val="99"/>
    <w:rsid w:val="00E76345"/>
    <w:rPr>
      <w:sz w:val="24"/>
      <w:szCs w:val="24"/>
      <w:lang w:val="es-ES_tradnl"/>
    </w:rPr>
  </w:style>
  <w:style w:type="paragraph" w:styleId="Textocomentario">
    <w:name w:val="annotation text"/>
    <w:basedOn w:val="Normal"/>
    <w:link w:val="TextocomentarioCar"/>
    <w:uiPriority w:val="99"/>
    <w:unhideWhenUsed/>
    <w:rsid w:val="00E7634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E76345"/>
    <w:rPr>
      <w:rFonts w:ascii="Calibri" w:eastAsia="Calibri" w:hAnsi="Calibri" w:cs="Times New Roman"/>
      <w:sz w:val="20"/>
      <w:szCs w:val="20"/>
      <w:lang w:val="es-MX"/>
    </w:rPr>
  </w:style>
  <w:style w:type="character" w:customStyle="1" w:styleId="ilad">
    <w:name w:val="il_ad"/>
    <w:basedOn w:val="Fuentedeprrafopredeter"/>
    <w:rsid w:val="00E76345"/>
  </w:style>
  <w:style w:type="paragraph" w:styleId="NormalWeb">
    <w:name w:val="Normal (Web)"/>
    <w:basedOn w:val="Normal"/>
    <w:uiPriority w:val="99"/>
    <w:rsid w:val="00E7634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E76345"/>
    <w:rPr>
      <w:b/>
    </w:rPr>
  </w:style>
  <w:style w:type="character" w:styleId="nfasis">
    <w:name w:val="Emphasis"/>
    <w:basedOn w:val="Fuentedeprrafopredeter"/>
    <w:uiPriority w:val="20"/>
    <w:qFormat/>
    <w:rsid w:val="00E76345"/>
    <w:rPr>
      <w:i/>
    </w:rPr>
  </w:style>
  <w:style w:type="character" w:customStyle="1" w:styleId="contenido">
    <w:name w:val="contenido"/>
    <w:basedOn w:val="Fuentedeprrafopredeter"/>
    <w:rsid w:val="00E76345"/>
  </w:style>
  <w:style w:type="character" w:styleId="Hipervnculo">
    <w:name w:val="Hyperlink"/>
    <w:basedOn w:val="Fuentedeprrafopredeter"/>
    <w:uiPriority w:val="99"/>
    <w:rsid w:val="00E76345"/>
    <w:rPr>
      <w:color w:val="0000FF"/>
      <w:u w:val="single"/>
    </w:rPr>
  </w:style>
  <w:style w:type="table" w:styleId="Tablaconcuadrcula">
    <w:name w:val="Table Grid"/>
    <w:basedOn w:val="Tablanormal"/>
    <w:rsid w:val="00E76345"/>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76345"/>
    <w:pPr>
      <w:ind w:left="720"/>
      <w:contextualSpacing/>
    </w:pPr>
  </w:style>
  <w:style w:type="character" w:customStyle="1" w:styleId="contenidoprinciapl">
    <w:name w:val="contenido_princiapl"/>
    <w:basedOn w:val="Fuentedeprrafopredeter"/>
    <w:rsid w:val="00E76345"/>
  </w:style>
  <w:style w:type="character" w:customStyle="1" w:styleId="st">
    <w:name w:val="st"/>
    <w:basedOn w:val="Fuentedeprrafopredeter"/>
    <w:rsid w:val="00E76345"/>
  </w:style>
  <w:style w:type="character" w:customStyle="1" w:styleId="kno-fvld">
    <w:name w:val="kno-fv _ld"/>
    <w:basedOn w:val="Fuentedeprrafopredeter"/>
    <w:rsid w:val="00E76345"/>
  </w:style>
  <w:style w:type="paragraph" w:styleId="Textodeglobo">
    <w:name w:val="Balloon Text"/>
    <w:basedOn w:val="Normal"/>
    <w:link w:val="TextodegloboCar"/>
    <w:rsid w:val="00E7634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E76345"/>
    <w:rPr>
      <w:rFonts w:ascii="Lucida Grande" w:hAnsi="Lucida Grande" w:cs="Lucida Grande"/>
      <w:sz w:val="18"/>
      <w:szCs w:val="18"/>
      <w:lang w:val="es-ES_tradnl"/>
    </w:rPr>
  </w:style>
  <w:style w:type="character" w:styleId="Nmerodepgina">
    <w:name w:val="page number"/>
    <w:basedOn w:val="Fuentedeprrafopredeter"/>
    <w:rsid w:val="00E76345"/>
  </w:style>
  <w:style w:type="character" w:styleId="Refdecomentario">
    <w:name w:val="annotation reference"/>
    <w:basedOn w:val="Fuentedeprrafopredeter"/>
    <w:rsid w:val="00E76345"/>
    <w:rPr>
      <w:sz w:val="18"/>
      <w:szCs w:val="18"/>
    </w:rPr>
  </w:style>
  <w:style w:type="paragraph" w:styleId="Asuntodelcomentario">
    <w:name w:val="annotation subject"/>
    <w:basedOn w:val="Textocomentario"/>
    <w:next w:val="Textocomentario"/>
    <w:link w:val="AsuntodelcomentarioCar"/>
    <w:rsid w:val="00E7634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7634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76345"/>
  </w:style>
  <w:style w:type="character" w:customStyle="1" w:styleId="un">
    <w:name w:val="un"/>
    <w:basedOn w:val="Fuentedeprrafopredeter"/>
    <w:rsid w:val="00E76345"/>
  </w:style>
  <w:style w:type="paragraph" w:customStyle="1" w:styleId="u">
    <w:name w:val="u"/>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E76345"/>
  </w:style>
  <w:style w:type="paragraph" w:customStyle="1" w:styleId="Normal1">
    <w:name w:val="Normal1"/>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E76345"/>
  </w:style>
  <w:style w:type="paragraph" w:customStyle="1" w:styleId="tab1">
    <w:name w:val="tab1"/>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styleId="Textonotapie">
    <w:name w:val="footnote text"/>
    <w:basedOn w:val="Normal"/>
    <w:link w:val="TextonotapieCar"/>
    <w:uiPriority w:val="99"/>
    <w:semiHidden/>
    <w:unhideWhenUsed/>
    <w:rsid w:val="00E76345"/>
    <w:pPr>
      <w:spacing w:line="276" w:lineRule="auto"/>
    </w:pPr>
    <w:rPr>
      <w:rFonts w:ascii="Calibri" w:eastAsia="Calibri" w:hAnsi="Calibri" w:cs="Times New Roman"/>
      <w:sz w:val="20"/>
      <w:szCs w:val="20"/>
      <w:lang w:val="es-ES" w:eastAsia="es-ES" w:bidi="es-ES"/>
    </w:rPr>
  </w:style>
  <w:style w:type="character" w:customStyle="1" w:styleId="TextonotapieCar">
    <w:name w:val="Texto nota pie Car"/>
    <w:basedOn w:val="Fuentedeprrafopredeter"/>
    <w:link w:val="Textonotapie"/>
    <w:uiPriority w:val="99"/>
    <w:semiHidden/>
    <w:rsid w:val="00E76345"/>
    <w:rPr>
      <w:rFonts w:ascii="Calibri" w:eastAsia="Calibri" w:hAnsi="Calibri" w:cs="Times New Roman"/>
      <w:sz w:val="20"/>
      <w:szCs w:val="20"/>
      <w:lang w:val="es-ES" w:eastAsia="es-ES" w:bidi="es-ES"/>
    </w:rPr>
  </w:style>
  <w:style w:type="character" w:styleId="Refdenotaalpie">
    <w:name w:val="footnote reference"/>
    <w:uiPriority w:val="99"/>
    <w:semiHidden/>
    <w:unhideWhenUsed/>
    <w:rsid w:val="00E76345"/>
    <w:rPr>
      <w:vertAlign w:val="superscript"/>
    </w:rPr>
  </w:style>
  <w:style w:type="paragraph" w:customStyle="1" w:styleId="Normal2">
    <w:name w:val="Normal2"/>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estilo10">
    <w:name w:val="estilo10"/>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estilo101">
    <w:name w:val="estilo101"/>
    <w:basedOn w:val="Fuentedeprrafopredeter"/>
    <w:rsid w:val="00E76345"/>
  </w:style>
  <w:style w:type="character" w:customStyle="1" w:styleId="plainlinks">
    <w:name w:val="plainlinks"/>
    <w:basedOn w:val="Fuentedeprrafopredeter"/>
    <w:rsid w:val="00E76345"/>
  </w:style>
  <w:style w:type="character" w:customStyle="1" w:styleId="latitude">
    <w:name w:val="latitude"/>
    <w:basedOn w:val="Fuentedeprrafopredeter"/>
    <w:rsid w:val="00E76345"/>
  </w:style>
  <w:style w:type="character" w:customStyle="1" w:styleId="longitude">
    <w:name w:val="longitude"/>
    <w:basedOn w:val="Fuentedeprrafopredeter"/>
    <w:rsid w:val="00E76345"/>
  </w:style>
  <w:style w:type="character" w:customStyle="1" w:styleId="watch-title">
    <w:name w:val="watch-title"/>
    <w:basedOn w:val="Fuentedeprrafopredeter"/>
    <w:rsid w:val="00E76345"/>
  </w:style>
  <w:style w:type="character" w:styleId="Hipervnculovisitado">
    <w:name w:val="FollowedHyperlink"/>
    <w:basedOn w:val="Fuentedeprrafopredeter"/>
    <w:rsid w:val="00E76345"/>
    <w:rPr>
      <w:color w:val="954F72" w:themeColor="followedHyperlink"/>
      <w:u w:val="single"/>
    </w:rPr>
  </w:style>
  <w:style w:type="paragraph" w:customStyle="1" w:styleId="metadata">
    <w:name w:val="metadata"/>
    <w:basedOn w:val="Normal"/>
    <w:rsid w:val="00E76345"/>
    <w:pPr>
      <w:spacing w:before="100" w:beforeAutospacing="1" w:after="100" w:afterAutospacing="1"/>
    </w:pPr>
    <w:rPr>
      <w:rFonts w:ascii="Times" w:hAnsi="Times"/>
      <w:sz w:val="20"/>
      <w:szCs w:val="20"/>
      <w:lang w:eastAsia="es-ES"/>
    </w:rPr>
  </w:style>
  <w:style w:type="character" w:customStyle="1" w:styleId="tiporesultado">
    <w:name w:val="tiporesultado"/>
    <w:basedOn w:val="Fuentedeprrafopredeter"/>
    <w:rsid w:val="00E76345"/>
  </w:style>
  <w:style w:type="character" w:customStyle="1" w:styleId="fecha1">
    <w:name w:val="fecha1"/>
    <w:basedOn w:val="Fuentedeprrafopredeter"/>
    <w:rsid w:val="00E76345"/>
  </w:style>
  <w:style w:type="character" w:customStyle="1" w:styleId="ft">
    <w:name w:val="ft"/>
    <w:basedOn w:val="Fuentedeprrafopredeter"/>
    <w:rsid w:val="00E76345"/>
  </w:style>
  <w:style w:type="character" w:customStyle="1" w:styleId="xdb">
    <w:name w:val="_xdb"/>
    <w:basedOn w:val="Fuentedeprrafopredeter"/>
    <w:rsid w:val="00E76345"/>
  </w:style>
  <w:style w:type="character" w:customStyle="1" w:styleId="xbe">
    <w:name w:val="_xbe"/>
    <w:basedOn w:val="Fuentedeprrafopredeter"/>
    <w:rsid w:val="00E76345"/>
  </w:style>
  <w:style w:type="character" w:customStyle="1" w:styleId="flagicon">
    <w:name w:val="flagicon"/>
    <w:basedOn w:val="Fuentedeprrafopredeter"/>
    <w:rsid w:val="00E76345"/>
  </w:style>
  <w:style w:type="character" w:customStyle="1" w:styleId="mw-headline">
    <w:name w:val="mw-headline"/>
    <w:basedOn w:val="Fuentedeprrafopredeter"/>
    <w:rsid w:val="00E76345"/>
  </w:style>
  <w:style w:type="paragraph" w:customStyle="1" w:styleId="p">
    <w:name w:val="p"/>
    <w:basedOn w:val="Normal"/>
    <w:rsid w:val="00E76345"/>
    <w:pPr>
      <w:spacing w:before="100" w:beforeAutospacing="1" w:after="100" w:afterAutospacing="1"/>
    </w:pPr>
    <w:rPr>
      <w:rFonts w:ascii="Times" w:hAnsi="Times"/>
      <w:sz w:val="20"/>
      <w:szCs w:val="20"/>
      <w:lang w:eastAsia="es-ES"/>
    </w:rPr>
  </w:style>
  <w:style w:type="character" w:customStyle="1" w:styleId="a">
    <w:name w:val="a"/>
    <w:basedOn w:val="Fuentedeprrafopredeter"/>
    <w:rsid w:val="00E76345"/>
  </w:style>
  <w:style w:type="character" w:customStyle="1" w:styleId="l6">
    <w:name w:val="l6"/>
    <w:basedOn w:val="Fuentedeprrafopredeter"/>
    <w:rsid w:val="00E76345"/>
  </w:style>
  <w:style w:type="paragraph" w:customStyle="1" w:styleId="justificado">
    <w:name w:val="justificado"/>
    <w:basedOn w:val="Normal"/>
    <w:rsid w:val="00E76345"/>
    <w:pPr>
      <w:spacing w:before="100" w:beforeAutospacing="1" w:after="100" w:afterAutospacing="1"/>
    </w:pPr>
    <w:rPr>
      <w:rFonts w:ascii="Times" w:hAnsi="Times"/>
      <w:sz w:val="20"/>
      <w:szCs w:val="20"/>
      <w:lang w:eastAsia="es-ES"/>
    </w:rPr>
  </w:style>
  <w:style w:type="paragraph" w:customStyle="1" w:styleId="verdmoyenjus">
    <w:name w:val="verdmoyenjus"/>
    <w:basedOn w:val="Normal"/>
    <w:rsid w:val="00E76345"/>
    <w:pPr>
      <w:spacing w:before="100" w:beforeAutospacing="1" w:after="100" w:afterAutospacing="1"/>
    </w:pPr>
    <w:rPr>
      <w:rFonts w:ascii="Times" w:hAnsi="Times"/>
      <w:sz w:val="20"/>
      <w:szCs w:val="20"/>
      <w:lang w:eastAsia="es-ES"/>
    </w:rPr>
  </w:style>
  <w:style w:type="paragraph" w:customStyle="1" w:styleId="style1">
    <w:name w:val="style1"/>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notranslate">
    <w:name w:val="notranslate"/>
    <w:basedOn w:val="Fuentedeprrafopredeter"/>
    <w:rsid w:val="00E76345"/>
  </w:style>
  <w:style w:type="character" w:customStyle="1" w:styleId="style11">
    <w:name w:val="style11"/>
    <w:basedOn w:val="Fuentedeprrafopredeter"/>
    <w:rsid w:val="00E76345"/>
  </w:style>
  <w:style w:type="character" w:customStyle="1" w:styleId="mw-editsection">
    <w:name w:val="mw-editsection"/>
    <w:basedOn w:val="Fuentedeprrafopredeter"/>
    <w:rsid w:val="00E76345"/>
  </w:style>
  <w:style w:type="character" w:customStyle="1" w:styleId="mw-editsection-bracket">
    <w:name w:val="mw-editsection-bracket"/>
    <w:basedOn w:val="Fuentedeprrafopredeter"/>
    <w:rsid w:val="00E76345"/>
  </w:style>
  <w:style w:type="paragraph" w:customStyle="1" w:styleId="puntuacion">
    <w:name w:val="puntuacion"/>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sous-titre-encart">
    <w:name w:val="sous-titre-encart"/>
    <w:basedOn w:val="Fuentedeprrafopredeter"/>
    <w:rsid w:val="00E76345"/>
  </w:style>
  <w:style w:type="paragraph" w:customStyle="1" w:styleId="notes">
    <w:name w:val="notes"/>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heure">
    <w:name w:val="heure"/>
    <w:basedOn w:val="Fuentedeprrafopredeter"/>
    <w:rsid w:val="00E76345"/>
  </w:style>
  <w:style w:type="character" w:customStyle="1" w:styleId="titre-donnees">
    <w:name w:val="titre-donnees"/>
    <w:basedOn w:val="Fuentedeprrafopredeter"/>
    <w:rsid w:val="00E76345"/>
  </w:style>
  <w:style w:type="character" w:customStyle="1" w:styleId="fontsize75">
    <w:name w:val="fontsize75"/>
    <w:basedOn w:val="Fuentedeprrafopredeter"/>
    <w:rsid w:val="00E76345"/>
  </w:style>
  <w:style w:type="paragraph" w:customStyle="1" w:styleId="clearfix">
    <w:name w:val="clearfix"/>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apple-style-span">
    <w:name w:val="apple-style-span"/>
    <w:basedOn w:val="Fuentedeprrafopredeter"/>
    <w:rsid w:val="00E76345"/>
  </w:style>
  <w:style w:type="character" w:customStyle="1" w:styleId="style27">
    <w:name w:val="style27"/>
    <w:basedOn w:val="Fuentedeprrafopredeter"/>
    <w:rsid w:val="00E76345"/>
  </w:style>
  <w:style w:type="paragraph" w:customStyle="1" w:styleId="style16">
    <w:name w:val="style16"/>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cabecera1">
    <w:name w:val="cabecera1"/>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E76345"/>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E76345"/>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E76345"/>
  </w:style>
  <w:style w:type="paragraph" w:styleId="Revisin">
    <w:name w:val="Revision"/>
    <w:hidden/>
    <w:semiHidden/>
    <w:rsid w:val="00E76345"/>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aulaplaneta.planetasaber.com/encyclopedia/default.asp?idpack=9&amp;idpil=000YC801&amp;ruta=aulaplaneta&amp;DATA=iH" TargetMode="External"/><Relationship Id="rId50" Type="http://schemas.openxmlformats.org/officeDocument/2006/relationships/hyperlink" Target="http://aulaplaneta.planetasaber.com/encyclopedia/default.asp?idpack=9&amp;idpil=000IIC01&amp;ruta=aulaplaneta&amp;DATA=iHm36j%2fsHBA7k2dWYWeZ7Zu" TargetMode="External"/><Relationship Id="rId55" Type="http://schemas.openxmlformats.org/officeDocument/2006/relationships/image" Target="media/image43.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aulaplaneta.planetasaber.com/encyclopedia/default.asp?idpack=9&amp;idpil=000IIC01&amp;ruta=aulaplaneta&amp;DATA=iHm36j%2fsHBA7k2dWYWeZ7Zu" TargetMode="External"/><Relationship Id="rId57" Type="http://schemas.openxmlformats.org/officeDocument/2006/relationships/image" Target="media/image45.png"/><Relationship Id="rId61"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aulaplaneta.planetasaber.com/encyclopedia/default.asp?idpack=9&amp;idpil=000YC801&amp;ruta=aulaplaneta&amp;DATA=iH" TargetMode="External"/><Relationship Id="rId56" Type="http://schemas.openxmlformats.org/officeDocument/2006/relationships/image" Target="media/image44.png"/><Relationship Id="rId8" Type="http://schemas.microsoft.com/office/2011/relationships/commentsExtended" Target="commentsExtended.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2245</TotalTime>
  <Pages>66</Pages>
  <Words>22996</Words>
  <Characters>126481</Characters>
  <Application>Microsoft Office Word</Application>
  <DocSecurity>0</DocSecurity>
  <Lines>1054</Lines>
  <Paragraphs>298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Dayrtman Fajardo Vásquez</dc:creator>
  <cp:keywords/>
  <dc:description/>
  <cp:lastModifiedBy>Dayrtman Fajardo Vásquez</cp:lastModifiedBy>
  <cp:revision>56</cp:revision>
  <dcterms:created xsi:type="dcterms:W3CDTF">2015-10-28T16:43:00Z</dcterms:created>
  <dcterms:modified xsi:type="dcterms:W3CDTF">2015-11-30T21:41:00Z</dcterms:modified>
</cp:coreProperties>
</file>