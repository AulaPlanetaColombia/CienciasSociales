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AA93A8" w14:textId="77777777" w:rsidR="00D621DD" w:rsidRPr="00C96EB1" w:rsidRDefault="00D621DD" w:rsidP="00D621DD">
      <w:pPr>
        <w:rPr>
          <w:b/>
          <w:sz w:val="22"/>
        </w:rPr>
      </w:pPr>
      <w:r w:rsidRPr="00C96EB1">
        <w:rPr>
          <w:b/>
          <w:sz w:val="22"/>
        </w:rPr>
        <w:t>[Guión CS_07_04_CO] La Edad Moderna</w:t>
      </w:r>
    </w:p>
    <w:p w14:paraId="62EF4721" w14:textId="7BCBACF2" w:rsidR="002979DF" w:rsidRPr="00C96EB1" w:rsidRDefault="002979DF" w:rsidP="00D621DD">
      <w:pPr>
        <w:rPr>
          <w:b/>
          <w:sz w:val="22"/>
        </w:rPr>
      </w:pPr>
      <w:r w:rsidRPr="00C96EB1">
        <w:rPr>
          <w:b/>
          <w:sz w:val="22"/>
        </w:rPr>
        <w:t xml:space="preserve">1 </w:t>
      </w:r>
      <w:r w:rsidR="00A019B0" w:rsidRPr="00C96EB1">
        <w:rPr>
          <w:b/>
          <w:sz w:val="22"/>
        </w:rPr>
        <w:t xml:space="preserve">El </w:t>
      </w:r>
      <w:r w:rsidR="00903BE0" w:rsidRPr="00C96EB1">
        <w:rPr>
          <w:b/>
          <w:sz w:val="22"/>
        </w:rPr>
        <w:t xml:space="preserve">Humanismo y </w:t>
      </w:r>
      <w:r w:rsidR="00A019B0" w:rsidRPr="00C96EB1">
        <w:rPr>
          <w:b/>
          <w:sz w:val="22"/>
        </w:rPr>
        <w:t xml:space="preserve">el </w:t>
      </w:r>
      <w:r w:rsidR="00903BE0" w:rsidRPr="00C96EB1">
        <w:rPr>
          <w:b/>
          <w:sz w:val="22"/>
        </w:rPr>
        <w:t xml:space="preserve">Renacimiento </w:t>
      </w:r>
    </w:p>
    <w:p w14:paraId="1088B88C" w14:textId="4A9794C8" w:rsidR="002979DF" w:rsidRPr="00C96EB1" w:rsidRDefault="002979DF" w:rsidP="00522D79">
      <w:pPr>
        <w:ind w:left="708"/>
        <w:rPr>
          <w:b/>
          <w:sz w:val="22"/>
        </w:rPr>
      </w:pPr>
      <w:r w:rsidRPr="00C96EB1">
        <w:rPr>
          <w:b/>
          <w:sz w:val="22"/>
        </w:rPr>
        <w:t xml:space="preserve">1.2 El </w:t>
      </w:r>
      <w:r w:rsidR="009C1E23" w:rsidRPr="00C96EB1">
        <w:rPr>
          <w:b/>
          <w:sz w:val="22"/>
        </w:rPr>
        <w:t>H</w:t>
      </w:r>
      <w:r w:rsidRPr="00C96EB1">
        <w:rPr>
          <w:b/>
          <w:sz w:val="22"/>
        </w:rPr>
        <w:t>umanismo</w:t>
      </w:r>
    </w:p>
    <w:p w14:paraId="681C9A7D" w14:textId="77777777" w:rsidR="002979DF" w:rsidRPr="00C96EB1" w:rsidRDefault="002979DF" w:rsidP="00522D79">
      <w:pPr>
        <w:ind w:left="708"/>
        <w:rPr>
          <w:b/>
          <w:sz w:val="22"/>
        </w:rPr>
      </w:pPr>
      <w:r w:rsidRPr="00C96EB1">
        <w:rPr>
          <w:b/>
          <w:sz w:val="22"/>
        </w:rPr>
        <w:t>1.3 El Renacimiento</w:t>
      </w:r>
    </w:p>
    <w:p w14:paraId="2C5FA020" w14:textId="77777777" w:rsidR="000F58DF" w:rsidRPr="00C96EB1" w:rsidRDefault="000F58DF" w:rsidP="00522D79">
      <w:pPr>
        <w:ind w:left="708"/>
        <w:rPr>
          <w:b/>
          <w:sz w:val="22"/>
        </w:rPr>
      </w:pPr>
      <w:r w:rsidRPr="00C96EB1">
        <w:rPr>
          <w:b/>
          <w:sz w:val="22"/>
        </w:rPr>
        <w:t>1.4 Consolidación</w:t>
      </w:r>
    </w:p>
    <w:p w14:paraId="6B8EC8FC" w14:textId="194C3A81" w:rsidR="005121B4" w:rsidRPr="00C96EB1" w:rsidRDefault="00F029DD" w:rsidP="00D621DD">
      <w:pPr>
        <w:rPr>
          <w:b/>
          <w:sz w:val="22"/>
        </w:rPr>
      </w:pPr>
      <w:r w:rsidRPr="00C96EB1">
        <w:rPr>
          <w:b/>
          <w:sz w:val="22"/>
        </w:rPr>
        <w:t xml:space="preserve">2 </w:t>
      </w:r>
      <w:r w:rsidR="00A019B0" w:rsidRPr="00C96EB1">
        <w:rPr>
          <w:b/>
          <w:sz w:val="22"/>
        </w:rPr>
        <w:t xml:space="preserve">La </w:t>
      </w:r>
      <w:r w:rsidRPr="00C96EB1">
        <w:rPr>
          <w:b/>
          <w:sz w:val="22"/>
        </w:rPr>
        <w:t xml:space="preserve">Reforma y </w:t>
      </w:r>
      <w:r w:rsidR="00A019B0" w:rsidRPr="00C96EB1">
        <w:rPr>
          <w:b/>
          <w:sz w:val="22"/>
        </w:rPr>
        <w:t xml:space="preserve">la </w:t>
      </w:r>
      <w:r w:rsidRPr="00C96EB1">
        <w:rPr>
          <w:b/>
          <w:sz w:val="22"/>
        </w:rPr>
        <w:t>Contrarreforma</w:t>
      </w:r>
    </w:p>
    <w:p w14:paraId="5FC151D3" w14:textId="40F8147B" w:rsidR="005121B4" w:rsidRPr="00C96EB1" w:rsidRDefault="005121B4" w:rsidP="00522D79">
      <w:pPr>
        <w:ind w:left="708"/>
        <w:rPr>
          <w:b/>
          <w:sz w:val="22"/>
        </w:rPr>
      </w:pPr>
      <w:r w:rsidRPr="00C96EB1">
        <w:rPr>
          <w:b/>
          <w:sz w:val="22"/>
        </w:rPr>
        <w:t>2.</w:t>
      </w:r>
      <w:r w:rsidR="002776E2" w:rsidRPr="00C96EB1">
        <w:rPr>
          <w:b/>
          <w:sz w:val="22"/>
        </w:rPr>
        <w:t>1</w:t>
      </w:r>
      <w:r w:rsidR="007C7DA2" w:rsidRPr="00C96EB1">
        <w:rPr>
          <w:b/>
          <w:sz w:val="22"/>
        </w:rPr>
        <w:t xml:space="preserve"> </w:t>
      </w:r>
      <w:r w:rsidR="00A019B0" w:rsidRPr="00C96EB1">
        <w:rPr>
          <w:b/>
          <w:sz w:val="22"/>
        </w:rPr>
        <w:t xml:space="preserve">La </w:t>
      </w:r>
      <w:r w:rsidR="007C7DA2" w:rsidRPr="00C96EB1">
        <w:rPr>
          <w:b/>
          <w:sz w:val="22"/>
        </w:rPr>
        <w:t>Reforma</w:t>
      </w:r>
    </w:p>
    <w:p w14:paraId="166CE33F" w14:textId="64318355" w:rsidR="00F029DD" w:rsidRPr="00C96EB1" w:rsidRDefault="005121B4" w:rsidP="00522D79">
      <w:pPr>
        <w:ind w:left="708"/>
        <w:rPr>
          <w:b/>
          <w:sz w:val="22"/>
        </w:rPr>
      </w:pPr>
      <w:r w:rsidRPr="00C96EB1">
        <w:rPr>
          <w:b/>
          <w:sz w:val="22"/>
        </w:rPr>
        <w:t>2.</w:t>
      </w:r>
      <w:r w:rsidR="002776E2" w:rsidRPr="00C96EB1">
        <w:rPr>
          <w:b/>
          <w:sz w:val="22"/>
        </w:rPr>
        <w:t>2</w:t>
      </w:r>
      <w:r w:rsidR="007C7DA2" w:rsidRPr="00C96EB1">
        <w:rPr>
          <w:b/>
          <w:sz w:val="22"/>
        </w:rPr>
        <w:t xml:space="preserve"> </w:t>
      </w:r>
      <w:r w:rsidR="00A019B0" w:rsidRPr="00C96EB1">
        <w:rPr>
          <w:b/>
          <w:sz w:val="22"/>
        </w:rPr>
        <w:t xml:space="preserve">La </w:t>
      </w:r>
      <w:r w:rsidR="007C7DA2" w:rsidRPr="00C96EB1">
        <w:rPr>
          <w:b/>
          <w:sz w:val="22"/>
        </w:rPr>
        <w:t>Contrarreforma</w:t>
      </w:r>
    </w:p>
    <w:p w14:paraId="6A56A853" w14:textId="1A84F183" w:rsidR="00F029DD" w:rsidRPr="00C96EB1" w:rsidRDefault="005121B4" w:rsidP="00522D79">
      <w:pPr>
        <w:ind w:left="708"/>
        <w:rPr>
          <w:b/>
          <w:sz w:val="22"/>
        </w:rPr>
      </w:pPr>
      <w:r w:rsidRPr="00C96EB1">
        <w:rPr>
          <w:b/>
          <w:sz w:val="22"/>
        </w:rPr>
        <w:t>2.</w:t>
      </w:r>
      <w:r w:rsidR="002776E2" w:rsidRPr="00C96EB1">
        <w:rPr>
          <w:b/>
          <w:sz w:val="22"/>
        </w:rPr>
        <w:t>3</w:t>
      </w:r>
      <w:r w:rsidR="00F029DD" w:rsidRPr="00C96EB1">
        <w:rPr>
          <w:b/>
          <w:sz w:val="22"/>
        </w:rPr>
        <w:t xml:space="preserve"> Consolidación</w:t>
      </w:r>
    </w:p>
    <w:p w14:paraId="19845A16" w14:textId="0D3C4178" w:rsidR="005121B4" w:rsidRPr="00C96EB1" w:rsidRDefault="00F029DD" w:rsidP="00F029DD">
      <w:pPr>
        <w:rPr>
          <w:b/>
          <w:sz w:val="22"/>
        </w:rPr>
      </w:pPr>
      <w:r w:rsidRPr="00C96EB1">
        <w:rPr>
          <w:b/>
          <w:sz w:val="22"/>
        </w:rPr>
        <w:t xml:space="preserve">3 </w:t>
      </w:r>
      <w:r w:rsidR="00A019B0" w:rsidRPr="00C96EB1">
        <w:rPr>
          <w:b/>
          <w:sz w:val="22"/>
        </w:rPr>
        <w:t>El d</w:t>
      </w:r>
      <w:r w:rsidRPr="00C96EB1">
        <w:rPr>
          <w:b/>
          <w:sz w:val="22"/>
        </w:rPr>
        <w:t>esarrollo científico y tecnológico en los siglos XVI y XVII</w:t>
      </w:r>
    </w:p>
    <w:p w14:paraId="0580C0FB" w14:textId="45AB44EE" w:rsidR="00F029DD" w:rsidRPr="00C96EB1" w:rsidRDefault="003A3093" w:rsidP="00522D79">
      <w:pPr>
        <w:ind w:left="708"/>
        <w:rPr>
          <w:b/>
          <w:sz w:val="22"/>
        </w:rPr>
      </w:pPr>
      <w:r w:rsidRPr="00C96EB1">
        <w:rPr>
          <w:b/>
          <w:sz w:val="22"/>
        </w:rPr>
        <w:t>3.</w:t>
      </w:r>
      <w:r w:rsidR="002776E2" w:rsidRPr="00C96EB1">
        <w:rPr>
          <w:b/>
          <w:sz w:val="22"/>
        </w:rPr>
        <w:t>1</w:t>
      </w:r>
      <w:r w:rsidR="007C7DA2" w:rsidRPr="00C96EB1">
        <w:rPr>
          <w:b/>
          <w:sz w:val="22"/>
        </w:rPr>
        <w:t xml:space="preserve"> </w:t>
      </w:r>
      <w:r w:rsidR="00242B03" w:rsidRPr="00C96EB1">
        <w:rPr>
          <w:b/>
          <w:sz w:val="22"/>
        </w:rPr>
        <w:t>Los a</w:t>
      </w:r>
      <w:r w:rsidR="007C7DA2" w:rsidRPr="00C96EB1">
        <w:rPr>
          <w:b/>
          <w:sz w:val="22"/>
        </w:rPr>
        <w:t>delantos tecnológicos</w:t>
      </w:r>
    </w:p>
    <w:p w14:paraId="37781F7F" w14:textId="77761D14" w:rsidR="007C7DA2" w:rsidRPr="00C96EB1" w:rsidRDefault="003A3093" w:rsidP="00522D79">
      <w:pPr>
        <w:ind w:left="708"/>
        <w:rPr>
          <w:b/>
          <w:sz w:val="22"/>
        </w:rPr>
      </w:pPr>
      <w:r w:rsidRPr="00C96EB1">
        <w:rPr>
          <w:b/>
          <w:sz w:val="22"/>
        </w:rPr>
        <w:t>3.</w:t>
      </w:r>
      <w:r w:rsidR="002776E2" w:rsidRPr="00C96EB1">
        <w:rPr>
          <w:b/>
          <w:sz w:val="22"/>
        </w:rPr>
        <w:t>2</w:t>
      </w:r>
      <w:r w:rsidR="007C7DA2" w:rsidRPr="00C96EB1">
        <w:rPr>
          <w:b/>
          <w:sz w:val="22"/>
        </w:rPr>
        <w:t xml:space="preserve"> </w:t>
      </w:r>
      <w:r w:rsidR="00DE3DAA" w:rsidRPr="00C96EB1">
        <w:rPr>
          <w:b/>
          <w:sz w:val="22"/>
        </w:rPr>
        <w:t>El d</w:t>
      </w:r>
      <w:r w:rsidR="007C7DA2" w:rsidRPr="00C96EB1">
        <w:rPr>
          <w:b/>
          <w:sz w:val="22"/>
        </w:rPr>
        <w:t>esarrollo de la ciencia</w:t>
      </w:r>
    </w:p>
    <w:p w14:paraId="165D1B76" w14:textId="3BAEE4C1" w:rsidR="00F029DD" w:rsidRPr="00C96EB1" w:rsidRDefault="00F029DD" w:rsidP="00522D79">
      <w:pPr>
        <w:ind w:left="708"/>
        <w:rPr>
          <w:b/>
          <w:sz w:val="22"/>
        </w:rPr>
      </w:pPr>
      <w:r w:rsidRPr="00C96EB1">
        <w:rPr>
          <w:b/>
          <w:sz w:val="22"/>
        </w:rPr>
        <w:t>3.</w:t>
      </w:r>
      <w:r w:rsidR="002776E2" w:rsidRPr="00C96EB1">
        <w:rPr>
          <w:b/>
          <w:sz w:val="22"/>
        </w:rPr>
        <w:t xml:space="preserve">3 </w:t>
      </w:r>
      <w:r w:rsidRPr="00C96EB1">
        <w:rPr>
          <w:b/>
          <w:sz w:val="22"/>
        </w:rPr>
        <w:t>Consolidación</w:t>
      </w:r>
    </w:p>
    <w:p w14:paraId="0CF34CEC" w14:textId="4F70E093" w:rsidR="00F029DD" w:rsidRPr="00C96EB1" w:rsidRDefault="00F029DD" w:rsidP="00D621DD">
      <w:pPr>
        <w:rPr>
          <w:b/>
          <w:sz w:val="22"/>
        </w:rPr>
      </w:pPr>
      <w:r w:rsidRPr="00C96EB1">
        <w:rPr>
          <w:b/>
          <w:sz w:val="22"/>
        </w:rPr>
        <w:t xml:space="preserve">4 El </w:t>
      </w:r>
      <w:r w:rsidR="007A581B" w:rsidRPr="00C96EB1">
        <w:rPr>
          <w:b/>
          <w:sz w:val="22"/>
        </w:rPr>
        <w:t>a</w:t>
      </w:r>
      <w:r w:rsidRPr="00C96EB1">
        <w:rPr>
          <w:b/>
          <w:sz w:val="22"/>
        </w:rPr>
        <w:t>bsolutismo en Europa</w:t>
      </w:r>
    </w:p>
    <w:p w14:paraId="6CDA9F0C" w14:textId="38EACE8D" w:rsidR="0000699B" w:rsidRPr="00C96EB1" w:rsidRDefault="003A3093" w:rsidP="00522D79">
      <w:pPr>
        <w:ind w:left="708"/>
        <w:rPr>
          <w:b/>
          <w:sz w:val="22"/>
        </w:rPr>
      </w:pPr>
      <w:r w:rsidRPr="00C96EB1">
        <w:rPr>
          <w:b/>
          <w:sz w:val="22"/>
        </w:rPr>
        <w:t>4.</w:t>
      </w:r>
      <w:r w:rsidR="002776E2" w:rsidRPr="00C96EB1">
        <w:rPr>
          <w:b/>
          <w:sz w:val="22"/>
        </w:rPr>
        <w:t>1</w:t>
      </w:r>
      <w:r w:rsidR="0000699B" w:rsidRPr="00C96EB1">
        <w:rPr>
          <w:b/>
          <w:sz w:val="22"/>
        </w:rPr>
        <w:t xml:space="preserve"> </w:t>
      </w:r>
      <w:r w:rsidR="000643E6" w:rsidRPr="00C96EB1">
        <w:rPr>
          <w:b/>
          <w:sz w:val="22"/>
        </w:rPr>
        <w:t>Las m</w:t>
      </w:r>
      <w:r w:rsidR="0000699B" w:rsidRPr="00C96EB1">
        <w:rPr>
          <w:b/>
          <w:sz w:val="22"/>
        </w:rPr>
        <w:t>onarquías absolutas</w:t>
      </w:r>
    </w:p>
    <w:p w14:paraId="1A147ABC" w14:textId="135B5A43" w:rsidR="003D3018" w:rsidRPr="00C96EB1" w:rsidRDefault="003A3093" w:rsidP="00522D79">
      <w:pPr>
        <w:ind w:left="708"/>
        <w:rPr>
          <w:b/>
          <w:sz w:val="22"/>
        </w:rPr>
      </w:pPr>
      <w:r w:rsidRPr="00C96EB1">
        <w:rPr>
          <w:b/>
          <w:sz w:val="22"/>
        </w:rPr>
        <w:t>4.</w:t>
      </w:r>
      <w:r w:rsidR="002776E2" w:rsidRPr="00C96EB1">
        <w:rPr>
          <w:b/>
          <w:sz w:val="22"/>
        </w:rPr>
        <w:t>2</w:t>
      </w:r>
      <w:r w:rsidR="003D3018" w:rsidRPr="00C96EB1">
        <w:rPr>
          <w:b/>
          <w:sz w:val="22"/>
        </w:rPr>
        <w:t xml:space="preserve"> </w:t>
      </w:r>
      <w:r w:rsidR="000643E6" w:rsidRPr="00C96EB1">
        <w:rPr>
          <w:b/>
          <w:sz w:val="22"/>
        </w:rPr>
        <w:t>La c</w:t>
      </w:r>
      <w:r w:rsidR="003D3018" w:rsidRPr="00C96EB1">
        <w:rPr>
          <w:b/>
          <w:sz w:val="22"/>
        </w:rPr>
        <w:t>risis del Antiguo Régimen</w:t>
      </w:r>
    </w:p>
    <w:p w14:paraId="1EB53D04" w14:textId="6DE593D8" w:rsidR="00F029DD" w:rsidRPr="00C96EB1" w:rsidRDefault="00F029DD" w:rsidP="00522D79">
      <w:pPr>
        <w:ind w:left="708"/>
        <w:rPr>
          <w:b/>
          <w:sz w:val="22"/>
        </w:rPr>
      </w:pPr>
      <w:r w:rsidRPr="00C96EB1">
        <w:rPr>
          <w:b/>
          <w:sz w:val="22"/>
        </w:rPr>
        <w:t>4.</w:t>
      </w:r>
      <w:r w:rsidR="002776E2" w:rsidRPr="00C96EB1">
        <w:rPr>
          <w:b/>
          <w:sz w:val="22"/>
        </w:rPr>
        <w:t>3</w:t>
      </w:r>
      <w:r w:rsidRPr="00C96EB1">
        <w:rPr>
          <w:b/>
          <w:sz w:val="22"/>
        </w:rPr>
        <w:t xml:space="preserve"> Consolidación</w:t>
      </w:r>
    </w:p>
    <w:p w14:paraId="29F27734" w14:textId="77777777" w:rsidR="004E5D58" w:rsidRPr="00C96EB1" w:rsidRDefault="00F029DD" w:rsidP="00D621DD">
      <w:pPr>
        <w:rPr>
          <w:b/>
          <w:sz w:val="22"/>
        </w:rPr>
      </w:pPr>
      <w:r w:rsidRPr="00C96EB1">
        <w:rPr>
          <w:b/>
          <w:sz w:val="22"/>
        </w:rPr>
        <w:t>5 La Ilustración</w:t>
      </w:r>
    </w:p>
    <w:p w14:paraId="55D3DAEF" w14:textId="1B65C500" w:rsidR="00F029DD" w:rsidRPr="00C96EB1" w:rsidRDefault="00F029DD" w:rsidP="00522D79">
      <w:pPr>
        <w:ind w:left="708"/>
        <w:rPr>
          <w:b/>
          <w:sz w:val="22"/>
        </w:rPr>
      </w:pPr>
      <w:r w:rsidRPr="00C96EB1">
        <w:rPr>
          <w:b/>
          <w:sz w:val="22"/>
        </w:rPr>
        <w:t>5.</w:t>
      </w:r>
      <w:r w:rsidR="002776E2" w:rsidRPr="00C96EB1">
        <w:rPr>
          <w:b/>
          <w:sz w:val="22"/>
        </w:rPr>
        <w:t>1</w:t>
      </w:r>
      <w:r w:rsidRPr="00C96EB1">
        <w:rPr>
          <w:b/>
          <w:sz w:val="22"/>
        </w:rPr>
        <w:t xml:space="preserve"> El pensamiento ilustrado</w:t>
      </w:r>
    </w:p>
    <w:p w14:paraId="3B82E2E2" w14:textId="199FFC27" w:rsidR="004E5D58" w:rsidRPr="00C96EB1" w:rsidRDefault="003A3093" w:rsidP="00522D79">
      <w:pPr>
        <w:ind w:left="708"/>
        <w:rPr>
          <w:b/>
          <w:sz w:val="22"/>
        </w:rPr>
      </w:pPr>
      <w:r w:rsidRPr="00C96EB1">
        <w:rPr>
          <w:b/>
          <w:sz w:val="22"/>
        </w:rPr>
        <w:t>5.</w:t>
      </w:r>
      <w:r w:rsidR="002776E2" w:rsidRPr="00C96EB1">
        <w:rPr>
          <w:b/>
          <w:sz w:val="22"/>
        </w:rPr>
        <w:t>2</w:t>
      </w:r>
      <w:r w:rsidR="004E5D58" w:rsidRPr="00C96EB1">
        <w:rPr>
          <w:b/>
          <w:sz w:val="22"/>
        </w:rPr>
        <w:t xml:space="preserve"> </w:t>
      </w:r>
      <w:r w:rsidR="00400F19" w:rsidRPr="00C96EB1">
        <w:rPr>
          <w:b/>
          <w:sz w:val="22"/>
        </w:rPr>
        <w:t>Las i</w:t>
      </w:r>
      <w:r w:rsidR="004E5D58" w:rsidRPr="00C96EB1">
        <w:rPr>
          <w:b/>
          <w:sz w:val="22"/>
        </w:rPr>
        <w:t>deas políticas de la Ilustración</w:t>
      </w:r>
    </w:p>
    <w:p w14:paraId="2746CCB3" w14:textId="728CC3A5" w:rsidR="0027723C" w:rsidRPr="00C96EB1" w:rsidRDefault="0027723C" w:rsidP="00522D79">
      <w:pPr>
        <w:ind w:left="708"/>
        <w:rPr>
          <w:b/>
          <w:sz w:val="22"/>
        </w:rPr>
      </w:pPr>
      <w:r w:rsidRPr="00C96EB1">
        <w:rPr>
          <w:b/>
          <w:sz w:val="22"/>
        </w:rPr>
        <w:t>5.</w:t>
      </w:r>
      <w:r w:rsidR="002776E2" w:rsidRPr="00C96EB1">
        <w:rPr>
          <w:b/>
          <w:sz w:val="22"/>
        </w:rPr>
        <w:t>3</w:t>
      </w:r>
      <w:r w:rsidRPr="00C96EB1">
        <w:rPr>
          <w:b/>
          <w:sz w:val="22"/>
        </w:rPr>
        <w:t xml:space="preserve"> Consolidación</w:t>
      </w:r>
    </w:p>
    <w:p w14:paraId="6227A546" w14:textId="79E511BA" w:rsidR="0027723C" w:rsidRPr="00C96EB1" w:rsidRDefault="0027723C" w:rsidP="00D621DD">
      <w:pPr>
        <w:rPr>
          <w:b/>
          <w:sz w:val="22"/>
        </w:rPr>
      </w:pPr>
      <w:r w:rsidRPr="00C96EB1">
        <w:rPr>
          <w:b/>
          <w:sz w:val="22"/>
        </w:rPr>
        <w:t xml:space="preserve">6 El Estado </w:t>
      </w:r>
      <w:r w:rsidR="00672132">
        <w:rPr>
          <w:b/>
          <w:sz w:val="22"/>
        </w:rPr>
        <w:t>m</w:t>
      </w:r>
      <w:r w:rsidRPr="00C96EB1">
        <w:rPr>
          <w:b/>
          <w:sz w:val="22"/>
        </w:rPr>
        <w:t>oderno: el despotismo ilustrado</w:t>
      </w:r>
    </w:p>
    <w:p w14:paraId="25FC5BC1" w14:textId="7BD0F3A9" w:rsidR="004E5D58" w:rsidRPr="00C96EB1" w:rsidRDefault="003A3093" w:rsidP="00522D79">
      <w:pPr>
        <w:ind w:left="708"/>
        <w:rPr>
          <w:b/>
          <w:sz w:val="22"/>
        </w:rPr>
      </w:pPr>
      <w:r w:rsidRPr="00C96EB1">
        <w:rPr>
          <w:b/>
          <w:sz w:val="22"/>
        </w:rPr>
        <w:t>6.</w:t>
      </w:r>
      <w:r w:rsidR="002776E2" w:rsidRPr="00C96EB1">
        <w:rPr>
          <w:b/>
          <w:sz w:val="22"/>
        </w:rPr>
        <w:t>1</w:t>
      </w:r>
      <w:r w:rsidR="004E5D58" w:rsidRPr="00C96EB1">
        <w:rPr>
          <w:b/>
          <w:sz w:val="22"/>
        </w:rPr>
        <w:t xml:space="preserve"> </w:t>
      </w:r>
      <w:r w:rsidR="00400F19" w:rsidRPr="00C96EB1">
        <w:rPr>
          <w:b/>
          <w:sz w:val="22"/>
        </w:rPr>
        <w:t>Las r</w:t>
      </w:r>
      <w:r w:rsidR="004E5D58" w:rsidRPr="00C96EB1">
        <w:rPr>
          <w:b/>
          <w:sz w:val="22"/>
        </w:rPr>
        <w:t>eformas del despotismo ilustrado</w:t>
      </w:r>
    </w:p>
    <w:p w14:paraId="5D58AF1D" w14:textId="6763F247" w:rsidR="0027723C" w:rsidRPr="00C96EB1" w:rsidRDefault="0027723C" w:rsidP="00522D79">
      <w:pPr>
        <w:ind w:left="708"/>
        <w:rPr>
          <w:b/>
          <w:sz w:val="22"/>
        </w:rPr>
      </w:pPr>
      <w:r w:rsidRPr="00C96EB1">
        <w:rPr>
          <w:b/>
          <w:sz w:val="22"/>
        </w:rPr>
        <w:t>6.</w:t>
      </w:r>
      <w:r w:rsidR="002776E2" w:rsidRPr="00C96EB1">
        <w:rPr>
          <w:b/>
          <w:sz w:val="22"/>
        </w:rPr>
        <w:t>2</w:t>
      </w:r>
      <w:r w:rsidRPr="00C96EB1">
        <w:rPr>
          <w:b/>
          <w:sz w:val="22"/>
        </w:rPr>
        <w:t xml:space="preserve"> Consolidación</w:t>
      </w:r>
    </w:p>
    <w:p w14:paraId="2E42C7A0" w14:textId="77777777" w:rsidR="009F16AA" w:rsidRPr="00C96EB1" w:rsidRDefault="009F16AA" w:rsidP="0027723C">
      <w:pPr>
        <w:rPr>
          <w:b/>
          <w:sz w:val="22"/>
        </w:rPr>
      </w:pPr>
      <w:r w:rsidRPr="00C96EB1">
        <w:rPr>
          <w:b/>
          <w:sz w:val="22"/>
        </w:rPr>
        <w:t>7 Competencias</w:t>
      </w:r>
    </w:p>
    <w:p w14:paraId="6D3CC454" w14:textId="5D790F8D" w:rsidR="002776E2" w:rsidRPr="00C96EB1" w:rsidRDefault="002776E2" w:rsidP="0027723C">
      <w:pPr>
        <w:rPr>
          <w:b/>
          <w:sz w:val="22"/>
        </w:rPr>
      </w:pPr>
      <w:r w:rsidRPr="00C96EB1">
        <w:rPr>
          <w:b/>
          <w:sz w:val="22"/>
        </w:rPr>
        <w:t>8 Fin de tema</w:t>
      </w:r>
    </w:p>
    <w:p w14:paraId="52F101AB" w14:textId="77777777" w:rsidR="0027723C" w:rsidRPr="00C96EB1" w:rsidRDefault="0027723C" w:rsidP="00D621DD">
      <w:pPr>
        <w:rPr>
          <w:b/>
          <w:sz w:val="22"/>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D621DD" w:rsidRPr="00C96EB1" w14:paraId="3D5B1D14" w14:textId="77777777" w:rsidTr="00874576">
        <w:trPr>
          <w:trHeight w:val="346"/>
        </w:trPr>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tcPr>
          <w:p w14:paraId="02D9CDF9" w14:textId="77777777" w:rsidR="00D621DD" w:rsidRPr="00C96EB1" w:rsidRDefault="00D621DD" w:rsidP="00DD36FB">
            <w:pPr>
              <w:spacing w:before="480"/>
              <w:rPr>
                <w:sz w:val="22"/>
              </w:rPr>
            </w:pPr>
            <w:r w:rsidRPr="00C96EB1">
              <w:rPr>
                <w:sz w:val="22"/>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651A4F25" w14:textId="2085151E" w:rsidR="00D621DD" w:rsidRPr="00C96EB1" w:rsidRDefault="00D621DD" w:rsidP="00874576">
            <w:pPr>
              <w:rPr>
                <w:sz w:val="22"/>
              </w:rPr>
            </w:pPr>
            <w:r w:rsidRPr="00C96EB1">
              <w:rPr>
                <w:b/>
                <w:sz w:val="22"/>
              </w:rPr>
              <w:t>La Edad Moderna</w:t>
            </w:r>
          </w:p>
        </w:tc>
      </w:tr>
      <w:tr w:rsidR="00D621DD" w:rsidRPr="00C96EB1" w14:paraId="6A59020E"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tcPr>
          <w:p w14:paraId="6B774B8D" w14:textId="77777777" w:rsidR="00D621DD" w:rsidRPr="00C96EB1" w:rsidRDefault="00D621DD" w:rsidP="00DD36FB">
            <w:pPr>
              <w:rPr>
                <w:sz w:val="22"/>
              </w:rPr>
            </w:pPr>
            <w:r w:rsidRPr="00C96EB1">
              <w:rPr>
                <w:sz w:val="22"/>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A9A3E68" w14:textId="524FCFAF" w:rsidR="00D621DD" w:rsidRPr="00C96EB1" w:rsidRDefault="00527B21" w:rsidP="00874576">
            <w:pPr>
              <w:rPr>
                <w:sz w:val="22"/>
              </w:rPr>
            </w:pPr>
            <w:r w:rsidRPr="00C96EB1">
              <w:rPr>
                <w:sz w:val="22"/>
              </w:rPr>
              <w:t>CS_0</w:t>
            </w:r>
            <w:r w:rsidR="00874576" w:rsidRPr="00C96EB1">
              <w:rPr>
                <w:sz w:val="22"/>
              </w:rPr>
              <w:t>7</w:t>
            </w:r>
            <w:r w:rsidRPr="00C96EB1">
              <w:rPr>
                <w:sz w:val="22"/>
              </w:rPr>
              <w:t>_0</w:t>
            </w:r>
            <w:r w:rsidR="00874576" w:rsidRPr="00C96EB1">
              <w:rPr>
                <w:sz w:val="22"/>
              </w:rPr>
              <w:t>4</w:t>
            </w:r>
            <w:r w:rsidR="00D621DD" w:rsidRPr="00C96EB1">
              <w:rPr>
                <w:sz w:val="22"/>
              </w:rPr>
              <w:t>_CO</w:t>
            </w:r>
          </w:p>
        </w:tc>
      </w:tr>
      <w:tr w:rsidR="00D621DD" w:rsidRPr="00C96EB1" w14:paraId="73574170"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tcPr>
          <w:p w14:paraId="73B0D0F6" w14:textId="77777777" w:rsidR="00D621DD" w:rsidRPr="00C96EB1" w:rsidRDefault="00D621DD" w:rsidP="00DD36FB">
            <w:pPr>
              <w:rPr>
                <w:sz w:val="22"/>
              </w:rPr>
            </w:pPr>
            <w:r w:rsidRPr="00C96EB1">
              <w:rPr>
                <w:sz w:val="22"/>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14D7390" w14:textId="2A6C6BF4" w:rsidR="00D621DD" w:rsidRPr="00C96EB1" w:rsidRDefault="00A410BB" w:rsidP="00030F43">
            <w:pPr>
              <w:rPr>
                <w:sz w:val="22"/>
              </w:rPr>
            </w:pPr>
            <w:r w:rsidRPr="00C96EB1">
              <w:rPr>
                <w:sz w:val="22"/>
              </w:rPr>
              <w:t xml:space="preserve">El siglo XV marca el final de la </w:t>
            </w:r>
            <w:r w:rsidR="00030F43" w:rsidRPr="00C96EB1">
              <w:rPr>
                <w:sz w:val="22"/>
              </w:rPr>
              <w:t>Edad M</w:t>
            </w:r>
            <w:r w:rsidRPr="00C96EB1">
              <w:rPr>
                <w:sz w:val="22"/>
              </w:rPr>
              <w:t>edia</w:t>
            </w:r>
            <w:r w:rsidR="009C6457">
              <w:rPr>
                <w:sz w:val="22"/>
              </w:rPr>
              <w:t>,</w:t>
            </w:r>
            <w:r w:rsidRPr="00C96EB1">
              <w:rPr>
                <w:sz w:val="22"/>
              </w:rPr>
              <w:t xml:space="preserve"> a la vez que se pre</w:t>
            </w:r>
            <w:r w:rsidR="000202A1">
              <w:rPr>
                <w:sz w:val="22"/>
              </w:rPr>
              <w:t xml:space="preserve">senta como antesala de la </w:t>
            </w:r>
            <w:r w:rsidR="009421EA">
              <w:rPr>
                <w:sz w:val="22"/>
              </w:rPr>
              <w:t>E</w:t>
            </w:r>
            <w:r w:rsidR="000202A1">
              <w:rPr>
                <w:sz w:val="22"/>
              </w:rPr>
              <w:t>dad M</w:t>
            </w:r>
            <w:r w:rsidRPr="00C96EB1">
              <w:rPr>
                <w:sz w:val="22"/>
              </w:rPr>
              <w:t>oderna. Cruza el umbral y asiste al amanecer de una nueva época.</w:t>
            </w:r>
          </w:p>
        </w:tc>
      </w:tr>
    </w:tbl>
    <w:p w14:paraId="757655A1" w14:textId="77777777" w:rsidR="00D621DD" w:rsidRPr="00C96EB1" w:rsidRDefault="00D621DD" w:rsidP="00D621DD">
      <w:pPr>
        <w:spacing w:after="0" w:line="240" w:lineRule="auto"/>
        <w:rPr>
          <w:sz w:val="22"/>
        </w:rPr>
      </w:pPr>
    </w:p>
    <w:p w14:paraId="57BFE9B6" w14:textId="2F6E223C" w:rsidR="00D621DD" w:rsidRPr="00C96EB1" w:rsidRDefault="00DD36FB" w:rsidP="00D621DD">
      <w:pPr>
        <w:rPr>
          <w:b/>
          <w:sz w:val="22"/>
        </w:rPr>
      </w:pPr>
      <w:r w:rsidRPr="00C96EB1">
        <w:rPr>
          <w:b/>
          <w:sz w:val="22"/>
          <w:highlight w:val="yellow"/>
        </w:rPr>
        <w:t>[Sección 1]</w:t>
      </w:r>
      <w:r w:rsidRPr="00C96EB1">
        <w:rPr>
          <w:b/>
          <w:sz w:val="22"/>
        </w:rPr>
        <w:t xml:space="preserve"> </w:t>
      </w:r>
      <w:r w:rsidR="00D621DD" w:rsidRPr="00C96EB1">
        <w:rPr>
          <w:b/>
          <w:sz w:val="22"/>
        </w:rPr>
        <w:t xml:space="preserve">1 </w:t>
      </w:r>
      <w:r w:rsidR="00A019B0" w:rsidRPr="00C96EB1">
        <w:rPr>
          <w:b/>
          <w:sz w:val="22"/>
        </w:rPr>
        <w:t xml:space="preserve">El </w:t>
      </w:r>
      <w:r w:rsidR="003E3080" w:rsidRPr="00C96EB1">
        <w:rPr>
          <w:b/>
          <w:sz w:val="22"/>
        </w:rPr>
        <w:t xml:space="preserve">Humanismo y </w:t>
      </w:r>
      <w:r w:rsidR="00A019B0" w:rsidRPr="00C96EB1">
        <w:rPr>
          <w:b/>
          <w:sz w:val="22"/>
        </w:rPr>
        <w:t xml:space="preserve">el </w:t>
      </w:r>
      <w:r w:rsidR="003E3080" w:rsidRPr="00C96EB1">
        <w:rPr>
          <w:b/>
          <w:sz w:val="22"/>
        </w:rPr>
        <w:t>Renacimiento</w:t>
      </w:r>
    </w:p>
    <w:p w14:paraId="5CE310B4" w14:textId="0C764ED1" w:rsidR="00C42F8F" w:rsidRPr="00C96EB1" w:rsidRDefault="000E30C5" w:rsidP="00C65BA2">
      <w:pPr>
        <w:rPr>
          <w:sz w:val="22"/>
        </w:rPr>
      </w:pPr>
      <w:r w:rsidRPr="00C96EB1">
        <w:rPr>
          <w:sz w:val="22"/>
        </w:rPr>
        <w:t xml:space="preserve">Durante los siglos </w:t>
      </w:r>
      <w:r w:rsidRPr="00C96EB1">
        <w:rPr>
          <w:b/>
          <w:sz w:val="22"/>
        </w:rPr>
        <w:t>XV y XVI</w:t>
      </w:r>
      <w:r w:rsidRPr="00C96EB1">
        <w:rPr>
          <w:sz w:val="22"/>
        </w:rPr>
        <w:t>, se produjeron profundas transformaciones sociales y culturales en Europa. El ser humano se situó en el centro del mundo y se recuperó la herencia grecorromana. A nivel cultur</w:t>
      </w:r>
      <w:r w:rsidR="0061210E" w:rsidRPr="00C96EB1">
        <w:rPr>
          <w:sz w:val="22"/>
        </w:rPr>
        <w:t xml:space="preserve">al y de pensamiento, surgió el </w:t>
      </w:r>
      <w:r w:rsidR="008D449D" w:rsidRPr="00F5527A">
        <w:rPr>
          <w:b/>
          <w:sz w:val="22"/>
        </w:rPr>
        <w:t>H</w:t>
      </w:r>
      <w:r w:rsidRPr="00F5527A">
        <w:rPr>
          <w:b/>
          <w:sz w:val="22"/>
        </w:rPr>
        <w:t>umanismo</w:t>
      </w:r>
      <w:r w:rsidRPr="00C96EB1">
        <w:rPr>
          <w:sz w:val="22"/>
        </w:rPr>
        <w:t xml:space="preserve">, mientras que </w:t>
      </w:r>
      <w:r w:rsidR="0061210E" w:rsidRPr="00C96EB1">
        <w:rPr>
          <w:sz w:val="22"/>
        </w:rPr>
        <w:t xml:space="preserve">a nivel artístico, apareció el </w:t>
      </w:r>
      <w:r w:rsidR="0061210E" w:rsidRPr="00F5527A">
        <w:rPr>
          <w:b/>
          <w:sz w:val="22"/>
        </w:rPr>
        <w:t>R</w:t>
      </w:r>
      <w:r w:rsidRPr="00F5527A">
        <w:rPr>
          <w:b/>
          <w:sz w:val="22"/>
        </w:rPr>
        <w:t>enacimiento</w:t>
      </w:r>
      <w:r w:rsidRPr="00C96EB1">
        <w:rPr>
          <w:sz w:val="22"/>
        </w:rPr>
        <w:t>.</w:t>
      </w: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69"/>
        <w:gridCol w:w="5118"/>
      </w:tblGrid>
      <w:tr w:rsidR="00C42F8F" w:rsidRPr="00C96EB1" w14:paraId="65A8C111" w14:textId="77777777">
        <w:tc>
          <w:tcPr>
            <w:tcW w:w="9087" w:type="dxa"/>
            <w:gridSpan w:val="2"/>
            <w:shd w:val="clear" w:color="auto" w:fill="0D0D0D"/>
          </w:tcPr>
          <w:p w14:paraId="0E04B537" w14:textId="77777777" w:rsidR="00C42F8F" w:rsidRPr="00C96EB1" w:rsidRDefault="00C42F8F" w:rsidP="00B75917">
            <w:pPr>
              <w:keepNext/>
              <w:keepLines/>
              <w:spacing w:before="200"/>
              <w:jc w:val="both"/>
              <w:outlineLvl w:val="4"/>
              <w:rPr>
                <w:rFonts w:eastAsia="Cambria"/>
                <w:b/>
                <w:sz w:val="22"/>
              </w:rPr>
            </w:pPr>
            <w:r w:rsidRPr="00C96EB1">
              <w:rPr>
                <w:rFonts w:eastAsia="Cambria"/>
                <w:b/>
                <w:sz w:val="22"/>
              </w:rPr>
              <w:t>Imagen (fotografía, gráfica o ilustración)</w:t>
            </w:r>
          </w:p>
        </w:tc>
      </w:tr>
      <w:tr w:rsidR="00C42F8F" w:rsidRPr="00C96EB1" w14:paraId="3374376D" w14:textId="77777777">
        <w:tc>
          <w:tcPr>
            <w:tcW w:w="3969" w:type="dxa"/>
          </w:tcPr>
          <w:p w14:paraId="16038AF6" w14:textId="77777777" w:rsidR="00C42F8F" w:rsidRPr="00C96EB1" w:rsidRDefault="00C42F8F" w:rsidP="00B75917">
            <w:pPr>
              <w:keepNext/>
              <w:keepLines/>
              <w:spacing w:before="200"/>
              <w:jc w:val="both"/>
              <w:outlineLvl w:val="4"/>
              <w:rPr>
                <w:rFonts w:eastAsia="Cambria"/>
                <w:b/>
                <w:sz w:val="22"/>
              </w:rPr>
            </w:pPr>
            <w:r w:rsidRPr="00C96EB1">
              <w:rPr>
                <w:rFonts w:eastAsia="Cambria"/>
                <w:b/>
                <w:sz w:val="22"/>
              </w:rPr>
              <w:t>Código</w:t>
            </w:r>
          </w:p>
        </w:tc>
        <w:tc>
          <w:tcPr>
            <w:tcW w:w="5118" w:type="dxa"/>
          </w:tcPr>
          <w:p w14:paraId="20F6B46B" w14:textId="77777777" w:rsidR="00C42F8F" w:rsidRPr="00C96EB1" w:rsidRDefault="00C42F8F" w:rsidP="00C42F8F">
            <w:pPr>
              <w:keepNext/>
              <w:keepLines/>
              <w:spacing w:before="200"/>
              <w:jc w:val="both"/>
              <w:outlineLvl w:val="4"/>
              <w:rPr>
                <w:rFonts w:eastAsia="Cambria"/>
                <w:b/>
                <w:sz w:val="22"/>
              </w:rPr>
            </w:pPr>
            <w:r w:rsidRPr="00C96EB1">
              <w:rPr>
                <w:rFonts w:eastAsia="Cambria"/>
                <w:sz w:val="22"/>
              </w:rPr>
              <w:t>CS_07_04_IMG01</w:t>
            </w:r>
          </w:p>
        </w:tc>
      </w:tr>
      <w:tr w:rsidR="00C42F8F" w:rsidRPr="00C96EB1" w14:paraId="5DE2E3CA" w14:textId="77777777">
        <w:tc>
          <w:tcPr>
            <w:tcW w:w="3969" w:type="dxa"/>
          </w:tcPr>
          <w:p w14:paraId="0C7F202D" w14:textId="77777777" w:rsidR="00C42F8F" w:rsidRPr="00C96EB1" w:rsidRDefault="00C42F8F" w:rsidP="00B75917">
            <w:pPr>
              <w:keepNext/>
              <w:keepLines/>
              <w:spacing w:before="200"/>
              <w:jc w:val="both"/>
              <w:outlineLvl w:val="4"/>
              <w:rPr>
                <w:rFonts w:eastAsia="Cambria"/>
                <w:sz w:val="22"/>
              </w:rPr>
            </w:pPr>
            <w:r w:rsidRPr="00C96EB1">
              <w:rPr>
                <w:rFonts w:eastAsia="Cambria"/>
                <w:b/>
                <w:sz w:val="22"/>
              </w:rPr>
              <w:t>Descripción</w:t>
            </w:r>
          </w:p>
        </w:tc>
        <w:tc>
          <w:tcPr>
            <w:tcW w:w="5118" w:type="dxa"/>
          </w:tcPr>
          <w:p w14:paraId="04020E15" w14:textId="77777777" w:rsidR="00C42F8F" w:rsidRPr="00C96EB1" w:rsidRDefault="003E5D50" w:rsidP="00B75917">
            <w:pPr>
              <w:keepNext/>
              <w:keepLines/>
              <w:spacing w:before="200"/>
              <w:jc w:val="both"/>
              <w:outlineLvl w:val="4"/>
              <w:rPr>
                <w:rFonts w:eastAsia="Cambria"/>
                <w:sz w:val="22"/>
              </w:rPr>
            </w:pPr>
            <w:r w:rsidRPr="00C96EB1">
              <w:rPr>
                <w:rFonts w:eastAsiaTheme="minorEastAsia"/>
                <w:noProof/>
                <w:sz w:val="22"/>
                <w:lang w:val="es-ES" w:eastAsia="es-ES"/>
              </w:rPr>
              <w:drawing>
                <wp:inline distT="0" distB="0" distL="0" distR="0" wp14:anchorId="0DBCF084" wp14:editId="2463A8F5">
                  <wp:extent cx="524964" cy="1027893"/>
                  <wp:effectExtent l="25400" t="0" r="8436"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69" cy="1029469"/>
                          </a:xfrm>
                          <a:prstGeom prst="rect">
                            <a:avLst/>
                          </a:prstGeom>
                          <a:noFill/>
                          <a:ln>
                            <a:noFill/>
                          </a:ln>
                        </pic:spPr>
                      </pic:pic>
                    </a:graphicData>
                  </a:graphic>
                </wp:inline>
              </w:drawing>
            </w:r>
          </w:p>
        </w:tc>
      </w:tr>
      <w:tr w:rsidR="00C42F8F" w:rsidRPr="00C96EB1" w14:paraId="24CE5819" w14:textId="77777777">
        <w:tc>
          <w:tcPr>
            <w:tcW w:w="3969" w:type="dxa"/>
          </w:tcPr>
          <w:p w14:paraId="6449A402" w14:textId="77777777" w:rsidR="00C42F8F" w:rsidRPr="00C96EB1" w:rsidRDefault="00C42F8F" w:rsidP="00B75917">
            <w:pPr>
              <w:keepNext/>
              <w:keepLines/>
              <w:spacing w:before="200"/>
              <w:jc w:val="both"/>
              <w:outlineLvl w:val="4"/>
              <w:rPr>
                <w:rFonts w:eastAsia="Cambria"/>
                <w:sz w:val="22"/>
              </w:rPr>
            </w:pPr>
            <w:r w:rsidRPr="00C96EB1">
              <w:rPr>
                <w:rFonts w:eastAsia="Cambria"/>
                <w:b/>
                <w:sz w:val="22"/>
              </w:rPr>
              <w:t xml:space="preserve">Código </w:t>
            </w:r>
            <w:proofErr w:type="spellStart"/>
            <w:r w:rsidRPr="00C96EB1">
              <w:rPr>
                <w:rFonts w:eastAsia="Cambria"/>
                <w:b/>
                <w:sz w:val="22"/>
              </w:rPr>
              <w:t>Shutterstock</w:t>
            </w:r>
            <w:proofErr w:type="spellEnd"/>
            <w:r w:rsidRPr="00C96EB1">
              <w:rPr>
                <w:rFonts w:eastAsia="Cambria"/>
                <w:b/>
                <w:sz w:val="22"/>
              </w:rPr>
              <w:t xml:space="preserve"> (o URL o la ruta en </w:t>
            </w:r>
            <w:proofErr w:type="spellStart"/>
            <w:r w:rsidRPr="00C96EB1">
              <w:rPr>
                <w:rFonts w:eastAsia="Cambria"/>
                <w:b/>
                <w:sz w:val="22"/>
              </w:rPr>
              <w:t>AulaPlaneta</w:t>
            </w:r>
            <w:proofErr w:type="spellEnd"/>
            <w:r w:rsidRPr="00C96EB1">
              <w:rPr>
                <w:rFonts w:eastAsia="Cambria"/>
                <w:b/>
                <w:sz w:val="22"/>
              </w:rPr>
              <w:t>)</w:t>
            </w:r>
          </w:p>
        </w:tc>
        <w:tc>
          <w:tcPr>
            <w:tcW w:w="5118" w:type="dxa"/>
          </w:tcPr>
          <w:p w14:paraId="5BA6B082" w14:textId="005279B2" w:rsidR="003E5D50" w:rsidRPr="00C96EB1" w:rsidRDefault="00625F8A" w:rsidP="00B75917">
            <w:pPr>
              <w:jc w:val="both"/>
              <w:rPr>
                <w:rFonts w:eastAsia="Cambria"/>
                <w:sz w:val="22"/>
              </w:rPr>
            </w:pPr>
            <w:hyperlink r:id="rId9" w:history="1">
              <w:r w:rsidR="003E5D50" w:rsidRPr="00C96EB1">
                <w:rPr>
                  <w:rStyle w:val="Hipervnculo"/>
                  <w:rFonts w:eastAsia="Cambria"/>
                  <w:color w:val="auto"/>
                  <w:sz w:val="22"/>
                </w:rPr>
                <w:t>http://aulaplaneta.planetasaber.com/encyclopedia/default.asp?idpack=9&amp;idpil=0008Y601&amp;ruta=Buscador</w:t>
              </w:r>
            </w:hyperlink>
            <w:r w:rsidR="0086796C" w:rsidRPr="00C96EB1">
              <w:rPr>
                <w:sz w:val="22"/>
              </w:rPr>
              <w:t xml:space="preserve"> </w:t>
            </w:r>
          </w:p>
        </w:tc>
      </w:tr>
      <w:tr w:rsidR="00C42F8F" w:rsidRPr="00C96EB1" w14:paraId="32E47070" w14:textId="77777777">
        <w:tc>
          <w:tcPr>
            <w:tcW w:w="3969" w:type="dxa"/>
          </w:tcPr>
          <w:p w14:paraId="1B168E00" w14:textId="77777777" w:rsidR="00C42F8F" w:rsidRPr="00C96EB1" w:rsidRDefault="00C42F8F" w:rsidP="00B75917">
            <w:pPr>
              <w:jc w:val="both"/>
              <w:rPr>
                <w:rFonts w:eastAsia="Cambria"/>
                <w:sz w:val="22"/>
              </w:rPr>
            </w:pPr>
            <w:r w:rsidRPr="00C96EB1">
              <w:rPr>
                <w:rFonts w:eastAsia="Cambria"/>
                <w:b/>
                <w:sz w:val="22"/>
              </w:rPr>
              <w:t>Pie de imagen</w:t>
            </w:r>
          </w:p>
        </w:tc>
        <w:tc>
          <w:tcPr>
            <w:tcW w:w="5118" w:type="dxa"/>
          </w:tcPr>
          <w:p w14:paraId="4B526473" w14:textId="5D0F5E60" w:rsidR="00C42F8F" w:rsidRPr="006A0FA0" w:rsidRDefault="003E5D50" w:rsidP="006A0FA0">
            <w:pPr>
              <w:keepNext/>
              <w:keepLines/>
              <w:spacing w:before="200"/>
              <w:jc w:val="both"/>
              <w:outlineLvl w:val="4"/>
              <w:rPr>
                <w:rFonts w:eastAsia="Cambria"/>
                <w:sz w:val="22"/>
              </w:rPr>
            </w:pPr>
            <w:r w:rsidRPr="006A0FA0">
              <w:rPr>
                <w:rFonts w:eastAsiaTheme="minorEastAsia"/>
                <w:sz w:val="22"/>
                <w:lang w:val="es-ES" w:eastAsia="es-ES"/>
              </w:rPr>
              <w:t xml:space="preserve">El </w:t>
            </w:r>
            <w:r w:rsidRPr="006A0FA0">
              <w:rPr>
                <w:rFonts w:eastAsiaTheme="minorEastAsia"/>
                <w:i/>
                <w:iCs/>
                <w:sz w:val="22"/>
                <w:lang w:val="es-ES" w:eastAsia="es-ES"/>
              </w:rPr>
              <w:t>David</w:t>
            </w:r>
            <w:r w:rsidRPr="006A0FA0">
              <w:rPr>
                <w:rFonts w:eastAsiaTheme="minorEastAsia"/>
                <w:sz w:val="22"/>
                <w:lang w:val="es-ES" w:eastAsia="es-ES"/>
              </w:rPr>
              <w:t xml:space="preserve"> (1501-1504) de Miguel Ángel (Galería de la Academia, Florencia, Italia), máxima expresión de la escultura renacentista, ha pasado a la historia como uno de los arquetipos de la belleza en la tradición occidental.</w:t>
            </w:r>
          </w:p>
        </w:tc>
      </w:tr>
    </w:tbl>
    <w:p w14:paraId="00BA384E" w14:textId="77777777" w:rsidR="00C42F8F" w:rsidRPr="00C96EB1" w:rsidRDefault="00C42F8F" w:rsidP="00C42F8F">
      <w:pPr>
        <w:jc w:val="both"/>
        <w:rPr>
          <w:sz w:val="22"/>
        </w:rPr>
      </w:pPr>
    </w:p>
    <w:p w14:paraId="030EC3FC" w14:textId="77777777" w:rsidR="00C42F8F" w:rsidRPr="00C96EB1" w:rsidRDefault="00C42F8F" w:rsidP="000E30C5">
      <w:pPr>
        <w:rPr>
          <w:sz w:val="22"/>
        </w:rPr>
      </w:pPr>
    </w:p>
    <w:p w14:paraId="68813E23" w14:textId="086F8028" w:rsidR="000E30C5" w:rsidRPr="00C96EB1" w:rsidRDefault="000E30C5" w:rsidP="000E30C5">
      <w:pPr>
        <w:rPr>
          <w:b/>
          <w:sz w:val="22"/>
        </w:rPr>
      </w:pPr>
      <w:r w:rsidRPr="00C96EB1">
        <w:rPr>
          <w:b/>
          <w:sz w:val="22"/>
          <w:highlight w:val="yellow"/>
        </w:rPr>
        <w:lastRenderedPageBreak/>
        <w:t>[Sección 2]</w:t>
      </w:r>
      <w:r w:rsidR="00AE5CA8" w:rsidRPr="00C96EB1">
        <w:rPr>
          <w:b/>
          <w:sz w:val="22"/>
        </w:rPr>
        <w:t xml:space="preserve"> 1.2 El H</w:t>
      </w:r>
      <w:r w:rsidRPr="00C96EB1">
        <w:rPr>
          <w:b/>
          <w:sz w:val="22"/>
        </w:rPr>
        <w:t>umanismo</w:t>
      </w:r>
    </w:p>
    <w:p w14:paraId="4139B4C5" w14:textId="5628E664" w:rsidR="000E30C5" w:rsidRPr="00C96EB1" w:rsidRDefault="000E30C5" w:rsidP="000E30C5">
      <w:pPr>
        <w:rPr>
          <w:sz w:val="22"/>
        </w:rPr>
      </w:pPr>
      <w:r w:rsidRPr="00C96EB1">
        <w:rPr>
          <w:sz w:val="22"/>
        </w:rPr>
        <w:t xml:space="preserve">El </w:t>
      </w:r>
      <w:r w:rsidR="001D4795">
        <w:rPr>
          <w:sz w:val="22"/>
        </w:rPr>
        <w:t>H</w:t>
      </w:r>
      <w:r w:rsidRPr="00C96EB1">
        <w:rPr>
          <w:sz w:val="22"/>
        </w:rPr>
        <w:t xml:space="preserve">umanismo fue una corriente espiritual y cultural surgida en la Italia del siglo XIV, aunque llegó a su máximo esplendor en el siglo XV y principios del XVI. Los humanistas situaron al ser humano en el centro del </w:t>
      </w:r>
      <w:r w:rsidR="001D4795">
        <w:rPr>
          <w:sz w:val="22"/>
        </w:rPr>
        <w:t>u</w:t>
      </w:r>
      <w:r w:rsidRPr="00C96EB1">
        <w:rPr>
          <w:sz w:val="22"/>
        </w:rPr>
        <w:t>niverso (</w:t>
      </w:r>
      <w:r w:rsidRPr="00C96EB1">
        <w:rPr>
          <w:b/>
          <w:sz w:val="22"/>
        </w:rPr>
        <w:t>antropocentrismo</w:t>
      </w:r>
      <w:r w:rsidRPr="00C96EB1">
        <w:rPr>
          <w:sz w:val="22"/>
        </w:rPr>
        <w:t>), en contraposición a la mentalidad medieval en la que Dios era el centro de todas las cosas (</w:t>
      </w:r>
      <w:r w:rsidRPr="00F5527A">
        <w:rPr>
          <w:b/>
          <w:sz w:val="22"/>
        </w:rPr>
        <w:t>teocentrismo</w:t>
      </w:r>
      <w:r w:rsidRPr="00C96EB1">
        <w:rPr>
          <w:sz w:val="22"/>
        </w:rPr>
        <w:t>).</w:t>
      </w:r>
    </w:p>
    <w:p w14:paraId="5DD8B1F2" w14:textId="1C7647E9" w:rsidR="003B4D55" w:rsidRPr="00C96EB1" w:rsidRDefault="000E30C5" w:rsidP="00CA3B67">
      <w:pPr>
        <w:rPr>
          <w:sz w:val="22"/>
        </w:rPr>
      </w:pPr>
      <w:r w:rsidRPr="00C96EB1">
        <w:rPr>
          <w:sz w:val="22"/>
        </w:rPr>
        <w:t xml:space="preserve">En esta época se recuperaron los clásicos de la </w:t>
      </w:r>
      <w:r w:rsidRPr="00C96EB1">
        <w:rPr>
          <w:b/>
          <w:sz w:val="22"/>
        </w:rPr>
        <w:t>antigüedad grecolatina</w:t>
      </w:r>
      <w:r w:rsidR="009C6457">
        <w:rPr>
          <w:b/>
          <w:sz w:val="22"/>
        </w:rPr>
        <w:t>,</w:t>
      </w:r>
      <w:r w:rsidRPr="00C96EB1">
        <w:rPr>
          <w:sz w:val="22"/>
        </w:rPr>
        <w:t xml:space="preserve"> y para algunos autores repr</w:t>
      </w:r>
      <w:r w:rsidR="00ED3859" w:rsidRPr="00C96EB1">
        <w:rPr>
          <w:sz w:val="22"/>
        </w:rPr>
        <w:t>esentó el punto de partida del R</w:t>
      </w:r>
      <w:r w:rsidRPr="00C96EB1">
        <w:rPr>
          <w:sz w:val="22"/>
        </w:rPr>
        <w:t>enacimiento. Entre los humanistas más destacados se cuentan Petrarca, Lorenzo Valla, Erasmo de Rotterdam, Tomás Moro y Luis Vives.</w:t>
      </w:r>
    </w:p>
    <w:tbl>
      <w:tblPr>
        <w:tblStyle w:val="Tablaconcuadrcula"/>
        <w:tblW w:w="0" w:type="auto"/>
        <w:tblLook w:val="04A0" w:firstRow="1" w:lastRow="0" w:firstColumn="1" w:lastColumn="0" w:noHBand="0" w:noVBand="1"/>
      </w:tblPr>
      <w:tblGrid>
        <w:gridCol w:w="2518"/>
        <w:gridCol w:w="6515"/>
      </w:tblGrid>
      <w:tr w:rsidR="003B4D55" w:rsidRPr="00C96EB1" w14:paraId="01CB6102" w14:textId="77777777">
        <w:tc>
          <w:tcPr>
            <w:tcW w:w="9033" w:type="dxa"/>
            <w:gridSpan w:val="2"/>
            <w:shd w:val="clear" w:color="auto" w:fill="0D0D0D" w:themeFill="text1" w:themeFillTint="F2"/>
          </w:tcPr>
          <w:p w14:paraId="5D2F7C96" w14:textId="77777777" w:rsidR="003B4D55" w:rsidRPr="00C96EB1" w:rsidRDefault="003B4D55" w:rsidP="003B4D55">
            <w:pPr>
              <w:jc w:val="center"/>
              <w:rPr>
                <w:b/>
                <w:sz w:val="22"/>
              </w:rPr>
            </w:pPr>
            <w:r w:rsidRPr="00C96EB1">
              <w:rPr>
                <w:b/>
                <w:sz w:val="22"/>
              </w:rPr>
              <w:t>Imagen (fotografía, gráfica o ilustración)</w:t>
            </w:r>
          </w:p>
        </w:tc>
      </w:tr>
      <w:tr w:rsidR="003B4D55" w:rsidRPr="00C96EB1" w14:paraId="42266E2A" w14:textId="77777777">
        <w:tc>
          <w:tcPr>
            <w:tcW w:w="2518" w:type="dxa"/>
          </w:tcPr>
          <w:p w14:paraId="72554D62" w14:textId="77777777" w:rsidR="003B4D55" w:rsidRPr="00C96EB1" w:rsidRDefault="003B4D55" w:rsidP="003B4D55">
            <w:pPr>
              <w:rPr>
                <w:b/>
                <w:sz w:val="22"/>
              </w:rPr>
            </w:pPr>
            <w:r w:rsidRPr="00C96EB1">
              <w:rPr>
                <w:b/>
                <w:sz w:val="22"/>
              </w:rPr>
              <w:t>Código</w:t>
            </w:r>
          </w:p>
        </w:tc>
        <w:tc>
          <w:tcPr>
            <w:tcW w:w="6515" w:type="dxa"/>
          </w:tcPr>
          <w:p w14:paraId="4D86A9A1" w14:textId="07EEED92" w:rsidR="003B4D55" w:rsidRPr="00C96EB1" w:rsidRDefault="00527B21" w:rsidP="00F64019">
            <w:pPr>
              <w:rPr>
                <w:b/>
                <w:sz w:val="22"/>
              </w:rPr>
            </w:pPr>
            <w:r w:rsidRPr="00C96EB1">
              <w:rPr>
                <w:sz w:val="22"/>
              </w:rPr>
              <w:t>CS_</w:t>
            </w:r>
            <w:r w:rsidR="003B4D55" w:rsidRPr="00C96EB1">
              <w:rPr>
                <w:sz w:val="22"/>
              </w:rPr>
              <w:t>0</w:t>
            </w:r>
            <w:r w:rsidR="0066772C" w:rsidRPr="00C96EB1">
              <w:rPr>
                <w:sz w:val="22"/>
              </w:rPr>
              <w:t>7</w:t>
            </w:r>
            <w:r w:rsidR="003B4D55" w:rsidRPr="00C96EB1">
              <w:rPr>
                <w:sz w:val="22"/>
              </w:rPr>
              <w:t>_0</w:t>
            </w:r>
            <w:r w:rsidR="0066772C" w:rsidRPr="00C96EB1">
              <w:rPr>
                <w:sz w:val="22"/>
              </w:rPr>
              <w:t>4</w:t>
            </w:r>
            <w:r w:rsidR="003B4D55" w:rsidRPr="00C96EB1">
              <w:rPr>
                <w:sz w:val="22"/>
              </w:rPr>
              <w:t>_IMG0</w:t>
            </w:r>
            <w:r w:rsidR="00F64019" w:rsidRPr="00C96EB1">
              <w:rPr>
                <w:sz w:val="22"/>
              </w:rPr>
              <w:t>2</w:t>
            </w:r>
          </w:p>
        </w:tc>
      </w:tr>
      <w:tr w:rsidR="003B4D55" w:rsidRPr="00C96EB1" w14:paraId="26E98157" w14:textId="77777777">
        <w:tc>
          <w:tcPr>
            <w:tcW w:w="2518" w:type="dxa"/>
          </w:tcPr>
          <w:p w14:paraId="575D1194" w14:textId="77777777" w:rsidR="003B4D55" w:rsidRPr="00C96EB1" w:rsidRDefault="003B4D55" w:rsidP="003B4D55">
            <w:pPr>
              <w:rPr>
                <w:sz w:val="22"/>
              </w:rPr>
            </w:pPr>
            <w:r w:rsidRPr="00C96EB1">
              <w:rPr>
                <w:b/>
                <w:sz w:val="22"/>
              </w:rPr>
              <w:t>Descripción</w:t>
            </w:r>
          </w:p>
        </w:tc>
        <w:tc>
          <w:tcPr>
            <w:tcW w:w="6515" w:type="dxa"/>
          </w:tcPr>
          <w:p w14:paraId="2878502E" w14:textId="77777777" w:rsidR="003B4D55" w:rsidRPr="00C96EB1" w:rsidRDefault="000E30C5" w:rsidP="003B4D55">
            <w:pPr>
              <w:rPr>
                <w:sz w:val="22"/>
              </w:rPr>
            </w:pPr>
            <w:r w:rsidRPr="00C96EB1">
              <w:rPr>
                <w:sz w:val="22"/>
              </w:rPr>
              <w:t>Ilustración. Erasmo de Rotterdam</w:t>
            </w:r>
          </w:p>
          <w:p w14:paraId="2AA8C064" w14:textId="77777777" w:rsidR="000E30C5" w:rsidRPr="00C96EB1" w:rsidRDefault="000E30C5" w:rsidP="003B4D55">
            <w:pPr>
              <w:rPr>
                <w:sz w:val="22"/>
              </w:rPr>
            </w:pPr>
            <w:r w:rsidRPr="00C96EB1">
              <w:rPr>
                <w:noProof/>
                <w:sz w:val="22"/>
                <w:lang w:val="es-ES" w:eastAsia="es-ES"/>
              </w:rPr>
              <w:drawing>
                <wp:inline distT="0" distB="0" distL="0" distR="0" wp14:anchorId="1E5590E7" wp14:editId="53A4B5D9">
                  <wp:extent cx="774915" cy="883285"/>
                  <wp:effectExtent l="0" t="0" r="1270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6643" cy="885255"/>
                          </a:xfrm>
                          <a:prstGeom prst="rect">
                            <a:avLst/>
                          </a:prstGeom>
                          <a:noFill/>
                          <a:ln>
                            <a:noFill/>
                          </a:ln>
                        </pic:spPr>
                      </pic:pic>
                    </a:graphicData>
                  </a:graphic>
                </wp:inline>
              </w:drawing>
            </w:r>
          </w:p>
        </w:tc>
      </w:tr>
      <w:tr w:rsidR="003B4D55" w:rsidRPr="00C96EB1" w14:paraId="4AA0AA12" w14:textId="77777777">
        <w:tc>
          <w:tcPr>
            <w:tcW w:w="2518" w:type="dxa"/>
          </w:tcPr>
          <w:p w14:paraId="6713A53E" w14:textId="77777777" w:rsidR="003B4D55" w:rsidRPr="00C96EB1" w:rsidRDefault="003B4D55" w:rsidP="003B4D55">
            <w:pPr>
              <w:rPr>
                <w:sz w:val="22"/>
              </w:rPr>
            </w:pPr>
            <w:r w:rsidRPr="00C96EB1">
              <w:rPr>
                <w:b/>
                <w:sz w:val="22"/>
              </w:rPr>
              <w:t>Código Shutterstock (o URL o la ruta en AulaPlaneta)</w:t>
            </w:r>
          </w:p>
        </w:tc>
        <w:tc>
          <w:tcPr>
            <w:tcW w:w="6515" w:type="dxa"/>
          </w:tcPr>
          <w:p w14:paraId="77B73607" w14:textId="4B22058A" w:rsidR="003B4D55" w:rsidRPr="00C96EB1" w:rsidRDefault="00CA3B67" w:rsidP="00F83851">
            <w:pPr>
              <w:rPr>
                <w:sz w:val="22"/>
              </w:rPr>
            </w:pPr>
            <w:r w:rsidRPr="00C96EB1">
              <w:rPr>
                <w:sz w:val="22"/>
              </w:rPr>
              <w:t>2 ESO/El siglo XVI: monarquías autoritarias e Imperios/La cu</w:t>
            </w:r>
            <w:r w:rsidR="00D717C4" w:rsidRPr="00C96EB1">
              <w:rPr>
                <w:sz w:val="22"/>
              </w:rPr>
              <w:t>l</w:t>
            </w:r>
            <w:r w:rsidRPr="00C96EB1">
              <w:rPr>
                <w:sz w:val="22"/>
              </w:rPr>
              <w:t>tura y el arte del siglo XVI/El humanismo</w:t>
            </w:r>
          </w:p>
        </w:tc>
      </w:tr>
      <w:tr w:rsidR="003B4D55" w:rsidRPr="00C96EB1" w14:paraId="3F00CB4A" w14:textId="77777777">
        <w:tc>
          <w:tcPr>
            <w:tcW w:w="2518" w:type="dxa"/>
          </w:tcPr>
          <w:p w14:paraId="10A95460" w14:textId="77777777" w:rsidR="003B4D55" w:rsidRPr="00C96EB1" w:rsidRDefault="003B4D55" w:rsidP="003B4D55">
            <w:pPr>
              <w:rPr>
                <w:sz w:val="22"/>
              </w:rPr>
            </w:pPr>
            <w:r w:rsidRPr="00C96EB1">
              <w:rPr>
                <w:b/>
                <w:sz w:val="22"/>
              </w:rPr>
              <w:t>Pie de imagen</w:t>
            </w:r>
          </w:p>
        </w:tc>
        <w:tc>
          <w:tcPr>
            <w:tcW w:w="6515" w:type="dxa"/>
          </w:tcPr>
          <w:p w14:paraId="4B16A690" w14:textId="7A1B618B" w:rsidR="003B4D55" w:rsidRPr="00C96EB1" w:rsidRDefault="00D717C4" w:rsidP="001D4795">
            <w:pPr>
              <w:rPr>
                <w:sz w:val="22"/>
              </w:rPr>
            </w:pPr>
            <w:r w:rsidRPr="00C96EB1">
              <w:rPr>
                <w:sz w:val="22"/>
              </w:rPr>
              <w:t>Erasmo de Rotterdam fue una de las principales fig</w:t>
            </w:r>
            <w:r w:rsidR="00ED3859" w:rsidRPr="00C96EB1">
              <w:rPr>
                <w:sz w:val="22"/>
              </w:rPr>
              <w:t xml:space="preserve">uras del </w:t>
            </w:r>
            <w:r w:rsidR="001D4795">
              <w:rPr>
                <w:sz w:val="22"/>
              </w:rPr>
              <w:t>H</w:t>
            </w:r>
            <w:r w:rsidR="00ED3859" w:rsidRPr="00C96EB1">
              <w:rPr>
                <w:sz w:val="22"/>
              </w:rPr>
              <w:t>umanismo. Sintetizó lo</w:t>
            </w:r>
            <w:r w:rsidRPr="00C96EB1">
              <w:rPr>
                <w:sz w:val="22"/>
              </w:rPr>
              <w:t xml:space="preserve"> clásico grecolatino con el cristianismo. Influido por la </w:t>
            </w:r>
            <w:r w:rsidRPr="00F5527A">
              <w:rPr>
                <w:b/>
                <w:sz w:val="22"/>
              </w:rPr>
              <w:t>Devotio Moderna</w:t>
            </w:r>
            <w:r w:rsidRPr="00C96EB1">
              <w:rPr>
                <w:sz w:val="22"/>
              </w:rPr>
              <w:t>, proponía un cristianismo interior, a imitación de la vida de Cristo. Criticó con dureza la corrupción de la Iglesia, aunque nunca rompió con aquella. La influencia erasmista fue importante en España.</w:t>
            </w:r>
          </w:p>
        </w:tc>
      </w:tr>
    </w:tbl>
    <w:p w14:paraId="7FF9A068" w14:textId="77777777" w:rsidR="00B11AB1" w:rsidRPr="00C96EB1" w:rsidRDefault="00B11AB1" w:rsidP="00B11AB1">
      <w:pPr>
        <w:jc w:val="both"/>
        <w:rPr>
          <w:sz w:val="22"/>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B11AB1" w:rsidRPr="00C96EB1" w14:paraId="56EB8C39" w14:textId="77777777">
        <w:tc>
          <w:tcPr>
            <w:tcW w:w="8946" w:type="dxa"/>
            <w:gridSpan w:val="2"/>
            <w:shd w:val="clear" w:color="auto" w:fill="000000"/>
          </w:tcPr>
          <w:p w14:paraId="268BA953" w14:textId="77777777" w:rsidR="00B11AB1" w:rsidRPr="00C96EB1" w:rsidRDefault="00B11AB1" w:rsidP="00403AE0">
            <w:pPr>
              <w:jc w:val="both"/>
              <w:rPr>
                <w:rFonts w:eastAsia="Cambria"/>
                <w:b/>
                <w:sz w:val="22"/>
              </w:rPr>
            </w:pPr>
            <w:r w:rsidRPr="00C96EB1">
              <w:rPr>
                <w:rFonts w:eastAsia="Cambria"/>
                <w:b/>
                <w:sz w:val="22"/>
              </w:rPr>
              <w:t xml:space="preserve">Profundiza: recurso </w:t>
            </w:r>
            <w:r w:rsidR="00403AE0" w:rsidRPr="00C96EB1">
              <w:rPr>
                <w:rFonts w:eastAsia="Cambria"/>
                <w:b/>
                <w:sz w:val="22"/>
              </w:rPr>
              <w:t>nuevo</w:t>
            </w:r>
          </w:p>
        </w:tc>
      </w:tr>
      <w:tr w:rsidR="00B11AB1" w:rsidRPr="00C96EB1" w14:paraId="5286B87A" w14:textId="77777777">
        <w:tc>
          <w:tcPr>
            <w:tcW w:w="2410" w:type="dxa"/>
          </w:tcPr>
          <w:p w14:paraId="256F53F4" w14:textId="77777777" w:rsidR="00B11AB1" w:rsidRPr="00C96EB1" w:rsidRDefault="00B11AB1" w:rsidP="00B75917">
            <w:pPr>
              <w:jc w:val="both"/>
              <w:rPr>
                <w:rFonts w:eastAsia="Cambria"/>
                <w:b/>
                <w:sz w:val="22"/>
              </w:rPr>
            </w:pPr>
            <w:r w:rsidRPr="00C96EB1">
              <w:rPr>
                <w:rFonts w:eastAsia="Cambria"/>
                <w:b/>
                <w:sz w:val="22"/>
              </w:rPr>
              <w:t>Código</w:t>
            </w:r>
          </w:p>
        </w:tc>
        <w:tc>
          <w:tcPr>
            <w:tcW w:w="6536" w:type="dxa"/>
          </w:tcPr>
          <w:p w14:paraId="3AF48B09" w14:textId="77777777" w:rsidR="00B11AB1" w:rsidRPr="00C96EB1" w:rsidRDefault="00B11AB1" w:rsidP="00B11AB1">
            <w:pPr>
              <w:jc w:val="both"/>
              <w:rPr>
                <w:rFonts w:eastAsia="Cambria"/>
                <w:b/>
                <w:sz w:val="22"/>
              </w:rPr>
            </w:pPr>
            <w:r w:rsidRPr="00C96EB1">
              <w:rPr>
                <w:rFonts w:eastAsia="Cambria"/>
                <w:sz w:val="22"/>
              </w:rPr>
              <w:t>CS_07_04_REC</w:t>
            </w:r>
            <w:r w:rsidR="00730862" w:rsidRPr="00C96EB1">
              <w:rPr>
                <w:rFonts w:eastAsia="Cambria"/>
                <w:sz w:val="22"/>
              </w:rPr>
              <w:t>10</w:t>
            </w:r>
          </w:p>
        </w:tc>
      </w:tr>
      <w:tr w:rsidR="00B11AB1" w:rsidRPr="00C96EB1" w14:paraId="635F3761" w14:textId="77777777">
        <w:trPr>
          <w:trHeight w:val="383"/>
        </w:trPr>
        <w:tc>
          <w:tcPr>
            <w:tcW w:w="2410" w:type="dxa"/>
          </w:tcPr>
          <w:p w14:paraId="156002DB" w14:textId="77777777" w:rsidR="00B11AB1" w:rsidRPr="00C96EB1" w:rsidRDefault="00B11AB1" w:rsidP="00B75917">
            <w:pPr>
              <w:keepNext/>
              <w:keepLines/>
              <w:spacing w:before="200"/>
              <w:jc w:val="both"/>
              <w:outlineLvl w:val="4"/>
              <w:rPr>
                <w:rFonts w:eastAsia="Cambria"/>
                <w:b/>
                <w:sz w:val="22"/>
              </w:rPr>
            </w:pPr>
            <w:r w:rsidRPr="00C96EB1">
              <w:rPr>
                <w:rFonts w:eastAsia="Cambria"/>
                <w:b/>
                <w:sz w:val="22"/>
              </w:rPr>
              <w:t>Título</w:t>
            </w:r>
          </w:p>
        </w:tc>
        <w:tc>
          <w:tcPr>
            <w:tcW w:w="6536" w:type="dxa"/>
          </w:tcPr>
          <w:p w14:paraId="1F5A3991" w14:textId="77777777" w:rsidR="00B11AB1" w:rsidRPr="00C96EB1" w:rsidRDefault="006210E8" w:rsidP="00B75917">
            <w:pPr>
              <w:jc w:val="both"/>
              <w:outlineLvl w:val="0"/>
              <w:rPr>
                <w:rFonts w:eastAsia="Times New Roman"/>
                <w:kern w:val="36"/>
                <w:sz w:val="22"/>
              </w:rPr>
            </w:pPr>
            <w:r w:rsidRPr="00C96EB1">
              <w:rPr>
                <w:rFonts w:eastAsia="Times New Roman"/>
                <w:kern w:val="36"/>
                <w:sz w:val="22"/>
              </w:rPr>
              <w:t>Pensadores humanistas</w:t>
            </w:r>
          </w:p>
        </w:tc>
      </w:tr>
      <w:tr w:rsidR="00B11AB1" w:rsidRPr="00C96EB1" w14:paraId="2627D82B" w14:textId="77777777">
        <w:tc>
          <w:tcPr>
            <w:tcW w:w="2410" w:type="dxa"/>
          </w:tcPr>
          <w:p w14:paraId="56DC7DEC" w14:textId="77777777" w:rsidR="00B11AB1" w:rsidRPr="00C96EB1" w:rsidRDefault="00B11AB1" w:rsidP="00B75917">
            <w:pPr>
              <w:keepNext/>
              <w:keepLines/>
              <w:spacing w:before="200"/>
              <w:jc w:val="both"/>
              <w:outlineLvl w:val="4"/>
              <w:rPr>
                <w:rFonts w:eastAsia="Cambria"/>
                <w:b/>
                <w:sz w:val="22"/>
              </w:rPr>
            </w:pPr>
            <w:r w:rsidRPr="00C96EB1" w:rsidDel="00D21801">
              <w:rPr>
                <w:rFonts w:eastAsia="Cambria"/>
                <w:b/>
                <w:sz w:val="22"/>
              </w:rPr>
              <w:t>Descripción</w:t>
            </w:r>
          </w:p>
        </w:tc>
        <w:tc>
          <w:tcPr>
            <w:tcW w:w="6536" w:type="dxa"/>
          </w:tcPr>
          <w:p w14:paraId="6220FA1B" w14:textId="0779FBD3" w:rsidR="007F38D3" w:rsidRPr="00C96EB1" w:rsidRDefault="00183DED" w:rsidP="001D4795">
            <w:pPr>
              <w:jc w:val="both"/>
              <w:rPr>
                <w:rFonts w:eastAsia="Times New Roman"/>
                <w:kern w:val="36"/>
                <w:sz w:val="22"/>
              </w:rPr>
            </w:pPr>
            <w:r w:rsidRPr="00C96EB1">
              <w:rPr>
                <w:rFonts w:eastAsia="Times New Roman"/>
                <w:kern w:val="36"/>
                <w:sz w:val="22"/>
              </w:rPr>
              <w:t>Secuencia</w:t>
            </w:r>
            <w:r w:rsidR="007F38D3" w:rsidRPr="00C96EB1">
              <w:rPr>
                <w:rFonts w:eastAsia="Times New Roman"/>
                <w:kern w:val="36"/>
                <w:sz w:val="22"/>
              </w:rPr>
              <w:t xml:space="preserve"> de imáge</w:t>
            </w:r>
            <w:r w:rsidR="00DA3039" w:rsidRPr="00C96EB1">
              <w:rPr>
                <w:rFonts w:eastAsia="Times New Roman"/>
                <w:kern w:val="36"/>
                <w:sz w:val="22"/>
              </w:rPr>
              <w:t>ne</w:t>
            </w:r>
            <w:r w:rsidR="007F38D3" w:rsidRPr="00C96EB1">
              <w:rPr>
                <w:rFonts w:eastAsia="Times New Roman"/>
                <w:kern w:val="36"/>
                <w:sz w:val="22"/>
              </w:rPr>
              <w:t>s</w:t>
            </w:r>
            <w:r w:rsidR="00DA3039" w:rsidRPr="00C96EB1">
              <w:rPr>
                <w:rFonts w:eastAsia="Times New Roman"/>
                <w:kern w:val="36"/>
                <w:sz w:val="22"/>
              </w:rPr>
              <w:t xml:space="preserve"> con cada uno de los pensadores</w:t>
            </w:r>
            <w:r w:rsidR="004F1880" w:rsidRPr="00C96EB1">
              <w:rPr>
                <w:rFonts w:eastAsia="Times New Roman"/>
                <w:kern w:val="36"/>
                <w:sz w:val="22"/>
              </w:rPr>
              <w:t xml:space="preserve"> del </w:t>
            </w:r>
            <w:r w:rsidR="001D4795">
              <w:rPr>
                <w:rFonts w:eastAsia="Times New Roman"/>
                <w:kern w:val="36"/>
                <w:sz w:val="22"/>
              </w:rPr>
              <w:t>H</w:t>
            </w:r>
            <w:r w:rsidR="004F1880" w:rsidRPr="00C96EB1">
              <w:rPr>
                <w:rFonts w:eastAsia="Times New Roman"/>
                <w:kern w:val="36"/>
                <w:sz w:val="22"/>
              </w:rPr>
              <w:t>umanismo</w:t>
            </w:r>
            <w:r w:rsidR="00DA3039" w:rsidRPr="00C96EB1">
              <w:rPr>
                <w:rFonts w:eastAsia="Times New Roman"/>
                <w:kern w:val="36"/>
                <w:sz w:val="22"/>
              </w:rPr>
              <w:t xml:space="preserve"> y su obra más representativa</w:t>
            </w:r>
          </w:p>
        </w:tc>
      </w:tr>
    </w:tbl>
    <w:p w14:paraId="619CB4D9" w14:textId="77777777" w:rsidR="00B11AB1" w:rsidRPr="00C96EB1" w:rsidRDefault="00B11AB1" w:rsidP="00B11AB1">
      <w:pPr>
        <w:jc w:val="both"/>
        <w:rPr>
          <w:sz w:val="22"/>
        </w:rPr>
      </w:pPr>
    </w:p>
    <w:p w14:paraId="53D2D0C2" w14:textId="77777777" w:rsidR="00B11AB1" w:rsidRPr="00C96EB1" w:rsidRDefault="00B11AB1" w:rsidP="003B4D55">
      <w:pPr>
        <w:rPr>
          <w:sz w:val="22"/>
        </w:rPr>
      </w:pPr>
    </w:p>
    <w:tbl>
      <w:tblPr>
        <w:tblStyle w:val="Tablaconcuadrcula"/>
        <w:tblW w:w="0" w:type="auto"/>
        <w:tblLook w:val="04A0" w:firstRow="1" w:lastRow="0" w:firstColumn="1" w:lastColumn="0" w:noHBand="0" w:noVBand="1"/>
      </w:tblPr>
      <w:tblGrid>
        <w:gridCol w:w="2518"/>
        <w:gridCol w:w="6536"/>
      </w:tblGrid>
      <w:tr w:rsidR="00D12335" w:rsidRPr="00C96EB1" w14:paraId="5612255D" w14:textId="77777777">
        <w:tc>
          <w:tcPr>
            <w:tcW w:w="9054" w:type="dxa"/>
            <w:gridSpan w:val="2"/>
            <w:shd w:val="clear" w:color="auto" w:fill="000000" w:themeFill="text1"/>
          </w:tcPr>
          <w:p w14:paraId="599F79D7" w14:textId="77777777" w:rsidR="00D12335" w:rsidRPr="00C96EB1" w:rsidRDefault="00D12335" w:rsidP="00D12335">
            <w:pPr>
              <w:jc w:val="center"/>
              <w:rPr>
                <w:b/>
                <w:sz w:val="22"/>
              </w:rPr>
            </w:pPr>
            <w:r w:rsidRPr="00C96EB1">
              <w:rPr>
                <w:b/>
                <w:sz w:val="22"/>
              </w:rPr>
              <w:t>Practica: recurso aprovechado</w:t>
            </w:r>
          </w:p>
        </w:tc>
      </w:tr>
      <w:tr w:rsidR="00D12335" w:rsidRPr="00C96EB1" w14:paraId="6671A0A6" w14:textId="77777777">
        <w:tc>
          <w:tcPr>
            <w:tcW w:w="2518" w:type="dxa"/>
          </w:tcPr>
          <w:p w14:paraId="11304F15" w14:textId="77777777" w:rsidR="00D12335" w:rsidRPr="00C96EB1" w:rsidRDefault="00D12335" w:rsidP="00D12335">
            <w:pPr>
              <w:rPr>
                <w:b/>
                <w:sz w:val="22"/>
              </w:rPr>
            </w:pPr>
            <w:r w:rsidRPr="00C96EB1">
              <w:rPr>
                <w:b/>
                <w:sz w:val="22"/>
              </w:rPr>
              <w:t>Código</w:t>
            </w:r>
          </w:p>
        </w:tc>
        <w:tc>
          <w:tcPr>
            <w:tcW w:w="6536" w:type="dxa"/>
          </w:tcPr>
          <w:p w14:paraId="05569A7F" w14:textId="77777777" w:rsidR="00D12335" w:rsidRPr="00C96EB1" w:rsidRDefault="00F45BBF" w:rsidP="00730862">
            <w:pPr>
              <w:rPr>
                <w:b/>
                <w:sz w:val="22"/>
              </w:rPr>
            </w:pPr>
            <w:r w:rsidRPr="00C96EB1">
              <w:rPr>
                <w:sz w:val="22"/>
              </w:rPr>
              <w:t>CS_</w:t>
            </w:r>
            <w:r w:rsidR="00D717C4" w:rsidRPr="00C96EB1">
              <w:rPr>
                <w:sz w:val="22"/>
              </w:rPr>
              <w:t>0</w:t>
            </w:r>
            <w:r w:rsidRPr="00C96EB1">
              <w:rPr>
                <w:sz w:val="22"/>
              </w:rPr>
              <w:t>7</w:t>
            </w:r>
            <w:r w:rsidR="00D717C4" w:rsidRPr="00C96EB1">
              <w:rPr>
                <w:sz w:val="22"/>
              </w:rPr>
              <w:t>_0</w:t>
            </w:r>
            <w:r w:rsidRPr="00C96EB1">
              <w:rPr>
                <w:sz w:val="22"/>
              </w:rPr>
              <w:t>4</w:t>
            </w:r>
            <w:r w:rsidR="00ED3859" w:rsidRPr="00C96EB1">
              <w:rPr>
                <w:sz w:val="22"/>
              </w:rPr>
              <w:t>_REC</w:t>
            </w:r>
            <w:r w:rsidR="00730862" w:rsidRPr="00C96EB1">
              <w:rPr>
                <w:sz w:val="22"/>
              </w:rPr>
              <w:t>2</w:t>
            </w:r>
            <w:r w:rsidR="00ED3859" w:rsidRPr="00C96EB1">
              <w:rPr>
                <w:sz w:val="22"/>
              </w:rPr>
              <w:t>0</w:t>
            </w:r>
          </w:p>
        </w:tc>
      </w:tr>
      <w:tr w:rsidR="00D12335" w:rsidRPr="00C96EB1" w14:paraId="5FDD1496" w14:textId="77777777">
        <w:tc>
          <w:tcPr>
            <w:tcW w:w="2518" w:type="dxa"/>
          </w:tcPr>
          <w:p w14:paraId="302CE815" w14:textId="77777777" w:rsidR="00D12335" w:rsidRPr="00C96EB1" w:rsidRDefault="00D12335" w:rsidP="00D12335">
            <w:pPr>
              <w:rPr>
                <w:sz w:val="22"/>
              </w:rPr>
            </w:pPr>
            <w:r w:rsidRPr="00C96EB1">
              <w:rPr>
                <w:b/>
                <w:sz w:val="22"/>
              </w:rPr>
              <w:t>Ubicación en Aula Planeta</w:t>
            </w:r>
          </w:p>
        </w:tc>
        <w:tc>
          <w:tcPr>
            <w:tcW w:w="6536" w:type="dxa"/>
          </w:tcPr>
          <w:p w14:paraId="45D0370F" w14:textId="231D6A31" w:rsidR="00D12335" w:rsidRPr="00C96EB1" w:rsidRDefault="00D717C4" w:rsidP="001D4795">
            <w:pPr>
              <w:rPr>
                <w:sz w:val="22"/>
              </w:rPr>
            </w:pPr>
            <w:r w:rsidRPr="00C96EB1">
              <w:rPr>
                <w:sz w:val="22"/>
              </w:rPr>
              <w:t>2 ESO/El siglo XVI: monarquías autoritarias e Imperios/La cultura y el arte del siglo XVI/El humanismo/Practica</w:t>
            </w:r>
          </w:p>
        </w:tc>
      </w:tr>
      <w:tr w:rsidR="00D12335" w:rsidRPr="00C96EB1" w14:paraId="2DD32124" w14:textId="77777777">
        <w:tc>
          <w:tcPr>
            <w:tcW w:w="2518" w:type="dxa"/>
          </w:tcPr>
          <w:p w14:paraId="3F6BAC0A" w14:textId="77777777" w:rsidR="00D12335" w:rsidRPr="00C96EB1" w:rsidRDefault="00D12335" w:rsidP="00D12335">
            <w:pPr>
              <w:rPr>
                <w:sz w:val="22"/>
              </w:rPr>
            </w:pPr>
            <w:r w:rsidRPr="00C96EB1">
              <w:rPr>
                <w:b/>
                <w:sz w:val="22"/>
              </w:rPr>
              <w:t>Cambio (descripción o capturas de pantallas)</w:t>
            </w:r>
          </w:p>
        </w:tc>
        <w:tc>
          <w:tcPr>
            <w:tcW w:w="6536" w:type="dxa"/>
          </w:tcPr>
          <w:p w14:paraId="20B3C48A" w14:textId="77777777" w:rsidR="00D717C4" w:rsidRPr="00C96EB1" w:rsidRDefault="00D717C4" w:rsidP="00D717C4">
            <w:pPr>
              <w:spacing w:after="0" w:line="240" w:lineRule="auto"/>
              <w:rPr>
                <w:rFonts w:eastAsia="Cambria"/>
                <w:sz w:val="22"/>
              </w:rPr>
            </w:pPr>
            <w:r w:rsidRPr="00C96EB1">
              <w:rPr>
                <w:rFonts w:eastAsia="Cambria"/>
                <w:sz w:val="22"/>
              </w:rPr>
              <w:t>Cambiar en la descripción</w:t>
            </w:r>
          </w:p>
          <w:p w14:paraId="2B87B1DC" w14:textId="77777777" w:rsidR="00D717C4" w:rsidRPr="00C96EB1" w:rsidRDefault="00D717C4" w:rsidP="00D717C4">
            <w:pPr>
              <w:spacing w:after="0" w:line="240" w:lineRule="auto"/>
              <w:rPr>
                <w:rFonts w:eastAsia="Cambria"/>
                <w:sz w:val="22"/>
              </w:rPr>
            </w:pPr>
            <w:r w:rsidRPr="00C96EB1">
              <w:rPr>
                <w:rFonts w:eastAsia="Cambria"/>
                <w:sz w:val="22"/>
              </w:rPr>
              <w:t>Donde dice: “Vídeo […]”</w:t>
            </w:r>
          </w:p>
          <w:p w14:paraId="0FBF0297" w14:textId="77777777" w:rsidR="00D12335" w:rsidRPr="00C96EB1" w:rsidRDefault="00D717C4" w:rsidP="00D717C4">
            <w:pPr>
              <w:rPr>
                <w:sz w:val="22"/>
              </w:rPr>
            </w:pPr>
            <w:r w:rsidRPr="00C96EB1">
              <w:rPr>
                <w:rFonts w:eastAsia="Cambria"/>
                <w:sz w:val="22"/>
              </w:rPr>
              <w:t>Debe decir: “Video […]”</w:t>
            </w:r>
          </w:p>
        </w:tc>
      </w:tr>
      <w:tr w:rsidR="00D12335" w:rsidRPr="00C96EB1" w14:paraId="26608E28" w14:textId="77777777">
        <w:tc>
          <w:tcPr>
            <w:tcW w:w="2518" w:type="dxa"/>
          </w:tcPr>
          <w:p w14:paraId="17AB2418" w14:textId="77777777" w:rsidR="00D12335" w:rsidRPr="00C96EB1" w:rsidRDefault="00D12335" w:rsidP="00D12335">
            <w:pPr>
              <w:rPr>
                <w:b/>
                <w:sz w:val="22"/>
              </w:rPr>
            </w:pPr>
            <w:r w:rsidRPr="00C96EB1">
              <w:rPr>
                <w:b/>
                <w:sz w:val="22"/>
              </w:rPr>
              <w:t>Título</w:t>
            </w:r>
          </w:p>
        </w:tc>
        <w:tc>
          <w:tcPr>
            <w:tcW w:w="6536" w:type="dxa"/>
          </w:tcPr>
          <w:p w14:paraId="1B94612C" w14:textId="6DBE7789" w:rsidR="00D12335" w:rsidRPr="00C96EB1" w:rsidRDefault="00D717C4" w:rsidP="001D4795">
            <w:pPr>
              <w:rPr>
                <w:sz w:val="22"/>
              </w:rPr>
            </w:pPr>
            <w:r w:rsidRPr="00C96EB1">
              <w:rPr>
                <w:sz w:val="22"/>
              </w:rPr>
              <w:t xml:space="preserve">Identifica las principales características del </w:t>
            </w:r>
            <w:r w:rsidR="001D4795">
              <w:rPr>
                <w:sz w:val="22"/>
              </w:rPr>
              <w:t>H</w:t>
            </w:r>
            <w:r w:rsidRPr="00C96EB1">
              <w:rPr>
                <w:sz w:val="22"/>
              </w:rPr>
              <w:t>umanismo</w:t>
            </w:r>
          </w:p>
        </w:tc>
      </w:tr>
      <w:tr w:rsidR="00D12335" w:rsidRPr="00C96EB1" w14:paraId="7C95E550" w14:textId="77777777">
        <w:tc>
          <w:tcPr>
            <w:tcW w:w="2518" w:type="dxa"/>
          </w:tcPr>
          <w:p w14:paraId="613A5EB5" w14:textId="77777777" w:rsidR="00D12335" w:rsidRPr="00C96EB1" w:rsidRDefault="00D12335" w:rsidP="00D12335">
            <w:pPr>
              <w:rPr>
                <w:b/>
                <w:sz w:val="22"/>
              </w:rPr>
            </w:pPr>
            <w:r w:rsidRPr="00C96EB1">
              <w:rPr>
                <w:b/>
                <w:sz w:val="22"/>
              </w:rPr>
              <w:t>Descripción</w:t>
            </w:r>
          </w:p>
        </w:tc>
        <w:tc>
          <w:tcPr>
            <w:tcW w:w="6536" w:type="dxa"/>
          </w:tcPr>
          <w:p w14:paraId="17503F37" w14:textId="3EFCB137" w:rsidR="00D12335" w:rsidRPr="00C96EB1" w:rsidRDefault="00183DED" w:rsidP="001D4795">
            <w:pPr>
              <w:rPr>
                <w:sz w:val="22"/>
              </w:rPr>
            </w:pPr>
            <w:r w:rsidRPr="00C96EB1">
              <w:rPr>
                <w:sz w:val="22"/>
              </w:rPr>
              <w:t xml:space="preserve">Actividad con </w:t>
            </w:r>
            <w:r w:rsidR="00D717C4" w:rsidRPr="00C96EB1">
              <w:rPr>
                <w:sz w:val="22"/>
              </w:rPr>
              <w:t xml:space="preserve">video que presenta algunas de las principales figuras del </w:t>
            </w:r>
            <w:r w:rsidR="001D4795">
              <w:rPr>
                <w:sz w:val="22"/>
              </w:rPr>
              <w:t>H</w:t>
            </w:r>
            <w:r w:rsidR="00D717C4" w:rsidRPr="00C96EB1">
              <w:rPr>
                <w:sz w:val="22"/>
              </w:rPr>
              <w:t>umanismo y de la cultura renacentista del siglo XVI</w:t>
            </w:r>
          </w:p>
        </w:tc>
      </w:tr>
    </w:tbl>
    <w:p w14:paraId="519A2761" w14:textId="77777777" w:rsidR="00B75917" w:rsidRPr="00C96EB1" w:rsidRDefault="00B75917" w:rsidP="00B75917">
      <w:pPr>
        <w:jc w:val="both"/>
        <w:rPr>
          <w:sz w:val="22"/>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B75917" w:rsidRPr="00C96EB1" w14:paraId="7DD06F36" w14:textId="77777777">
        <w:tc>
          <w:tcPr>
            <w:tcW w:w="8870" w:type="dxa"/>
            <w:gridSpan w:val="2"/>
            <w:shd w:val="clear" w:color="auto" w:fill="000000"/>
          </w:tcPr>
          <w:p w14:paraId="21E58949" w14:textId="77777777" w:rsidR="00B75917" w:rsidRPr="00C96EB1" w:rsidRDefault="00B75917" w:rsidP="00B75917">
            <w:pPr>
              <w:jc w:val="center"/>
              <w:rPr>
                <w:rFonts w:eastAsia="Cambria"/>
                <w:b/>
                <w:sz w:val="22"/>
              </w:rPr>
            </w:pPr>
            <w:r w:rsidRPr="00C96EB1">
              <w:rPr>
                <w:rFonts w:eastAsia="Cambria"/>
                <w:b/>
                <w:sz w:val="22"/>
              </w:rPr>
              <w:t>Recuerda</w:t>
            </w:r>
          </w:p>
        </w:tc>
      </w:tr>
      <w:tr w:rsidR="00B75917" w:rsidRPr="00C96EB1" w14:paraId="2D346148" w14:textId="77777777">
        <w:tc>
          <w:tcPr>
            <w:tcW w:w="2410" w:type="dxa"/>
          </w:tcPr>
          <w:p w14:paraId="40476593" w14:textId="77777777" w:rsidR="00B75917" w:rsidRPr="000202A1" w:rsidRDefault="00B75917" w:rsidP="00B75917">
            <w:pPr>
              <w:keepNext/>
              <w:keepLines/>
              <w:spacing w:before="200"/>
              <w:jc w:val="both"/>
              <w:outlineLvl w:val="4"/>
              <w:rPr>
                <w:rFonts w:eastAsia="Cambria"/>
                <w:b/>
                <w:color w:val="365F91" w:themeColor="accent1" w:themeShade="BF"/>
                <w:sz w:val="22"/>
              </w:rPr>
            </w:pPr>
            <w:r w:rsidRPr="000202A1">
              <w:rPr>
                <w:rFonts w:eastAsia="Cambria"/>
                <w:b/>
                <w:color w:val="365F91" w:themeColor="accent1" w:themeShade="BF"/>
                <w:sz w:val="22"/>
              </w:rPr>
              <w:t>Contenido</w:t>
            </w:r>
          </w:p>
        </w:tc>
        <w:tc>
          <w:tcPr>
            <w:tcW w:w="6460" w:type="dxa"/>
          </w:tcPr>
          <w:p w14:paraId="0E109518" w14:textId="23D82F09" w:rsidR="00B75917" w:rsidRPr="000202A1" w:rsidRDefault="00C65BA2" w:rsidP="007E64A7">
            <w:pPr>
              <w:keepNext/>
              <w:keepLines/>
              <w:spacing w:before="200"/>
              <w:outlineLvl w:val="4"/>
              <w:rPr>
                <w:rFonts w:eastAsia="Cambria"/>
                <w:color w:val="365F91" w:themeColor="accent1" w:themeShade="BF"/>
                <w:sz w:val="22"/>
              </w:rPr>
            </w:pPr>
            <w:r w:rsidRPr="000202A1">
              <w:rPr>
                <w:rFonts w:eastAsia="Cambria"/>
                <w:color w:val="365F91" w:themeColor="accent1" w:themeShade="BF"/>
                <w:sz w:val="22"/>
              </w:rPr>
              <w:t>Si bien para el hombre medieval Dios era el centro de todo, el espíritu del Renacimiento es otro</w:t>
            </w:r>
            <w:r w:rsidR="00342B47">
              <w:rPr>
                <w:rFonts w:eastAsia="Cambria"/>
                <w:color w:val="365F91" w:themeColor="accent1" w:themeShade="BF"/>
                <w:sz w:val="22"/>
              </w:rPr>
              <w:t>;</w:t>
            </w:r>
            <w:r w:rsidRPr="000202A1">
              <w:rPr>
                <w:rFonts w:eastAsia="Cambria"/>
                <w:color w:val="365F91" w:themeColor="accent1" w:themeShade="BF"/>
                <w:sz w:val="22"/>
              </w:rPr>
              <w:t xml:space="preserve"> el hombre se reconoce a sí mismo como artífice de su propio destino y, en esa medida, un ser capaz de crear, de cambiar cosas para s</w:t>
            </w:r>
            <w:r w:rsidR="007E64A7">
              <w:rPr>
                <w:rFonts w:eastAsia="Cambria"/>
                <w:color w:val="365F91" w:themeColor="accent1" w:themeShade="BF"/>
                <w:sz w:val="22"/>
              </w:rPr>
              <w:t>í</w:t>
            </w:r>
            <w:r w:rsidRPr="000202A1">
              <w:rPr>
                <w:rFonts w:eastAsia="Cambria"/>
                <w:color w:val="365F91" w:themeColor="accent1" w:themeShade="BF"/>
                <w:sz w:val="22"/>
              </w:rPr>
              <w:t xml:space="preserve"> y para otros. Hay una especie de optimismo sobre el ser humano</w:t>
            </w:r>
            <w:r w:rsidR="001D4795">
              <w:rPr>
                <w:rFonts w:eastAsia="Cambria"/>
                <w:color w:val="365F91" w:themeColor="accent1" w:themeShade="BF"/>
                <w:sz w:val="22"/>
              </w:rPr>
              <w:t>,</w:t>
            </w:r>
            <w:r w:rsidRPr="000202A1">
              <w:rPr>
                <w:rFonts w:eastAsia="Cambria"/>
                <w:color w:val="365F91" w:themeColor="accent1" w:themeShade="BF"/>
                <w:sz w:val="22"/>
              </w:rPr>
              <w:t xml:space="preserve"> al punto que la cultura se vuelve antropocéntrica</w:t>
            </w:r>
            <w:r w:rsidR="00E84E4A" w:rsidRPr="000202A1">
              <w:rPr>
                <w:rFonts w:eastAsia="Cambria"/>
                <w:color w:val="365F91" w:themeColor="accent1" w:themeShade="BF"/>
                <w:sz w:val="22"/>
              </w:rPr>
              <w:t>, es decir que se concibe al hombre como el centro del universo.</w:t>
            </w:r>
          </w:p>
        </w:tc>
      </w:tr>
    </w:tbl>
    <w:p w14:paraId="4D84DD66" w14:textId="77777777" w:rsidR="00B75917" w:rsidRPr="00C96EB1" w:rsidRDefault="00B75917" w:rsidP="00D12335">
      <w:pPr>
        <w:spacing w:after="0"/>
        <w:rPr>
          <w:sz w:val="22"/>
          <w:highlight w:val="yellow"/>
        </w:rPr>
      </w:pPr>
    </w:p>
    <w:p w14:paraId="7D2E6E83" w14:textId="77777777" w:rsidR="00D12335" w:rsidRPr="00C96EB1" w:rsidRDefault="00BC16CF" w:rsidP="00D12335">
      <w:pPr>
        <w:rPr>
          <w:b/>
          <w:sz w:val="22"/>
        </w:rPr>
      </w:pPr>
      <w:r w:rsidRPr="00C96EB1">
        <w:rPr>
          <w:b/>
          <w:sz w:val="22"/>
          <w:highlight w:val="yellow"/>
        </w:rPr>
        <w:t>[Sección 2]</w:t>
      </w:r>
      <w:r w:rsidRPr="00C96EB1">
        <w:rPr>
          <w:b/>
          <w:sz w:val="22"/>
        </w:rPr>
        <w:t xml:space="preserve"> 1.3 El Renacimiento</w:t>
      </w:r>
    </w:p>
    <w:p w14:paraId="79529D55" w14:textId="75872A4E" w:rsidR="00F45BBF" w:rsidRPr="00C96EB1" w:rsidRDefault="00EB5539" w:rsidP="00BC16CF">
      <w:pPr>
        <w:rPr>
          <w:sz w:val="22"/>
        </w:rPr>
      </w:pPr>
      <w:r w:rsidRPr="00511672">
        <w:rPr>
          <w:sz w:val="22"/>
        </w:rPr>
        <w:t xml:space="preserve">El </w:t>
      </w:r>
      <w:r w:rsidR="00342B47" w:rsidRPr="000E06B4">
        <w:rPr>
          <w:sz w:val="22"/>
        </w:rPr>
        <w:t xml:space="preserve">término </w:t>
      </w:r>
      <w:r w:rsidRPr="00511672">
        <w:rPr>
          <w:sz w:val="22"/>
        </w:rPr>
        <w:t xml:space="preserve">Renacimiento fue empleado por primera vez por dos historiadores del siglo XIX (Jules </w:t>
      </w:r>
      <w:proofErr w:type="spellStart"/>
      <w:r w:rsidRPr="00511672">
        <w:rPr>
          <w:sz w:val="22"/>
        </w:rPr>
        <w:t>Michelet</w:t>
      </w:r>
      <w:proofErr w:type="spellEnd"/>
      <w:r w:rsidRPr="00511672">
        <w:rPr>
          <w:sz w:val="22"/>
        </w:rPr>
        <w:t xml:space="preserve"> y Jakob </w:t>
      </w:r>
      <w:proofErr w:type="spellStart"/>
      <w:r w:rsidRPr="00511672">
        <w:rPr>
          <w:sz w:val="22"/>
        </w:rPr>
        <w:t>Burckhardt</w:t>
      </w:r>
      <w:proofErr w:type="spellEnd"/>
      <w:r w:rsidRPr="00511672">
        <w:rPr>
          <w:sz w:val="22"/>
        </w:rPr>
        <w:t>) para r</w:t>
      </w:r>
      <w:r w:rsidR="0061210E" w:rsidRPr="00511672">
        <w:rPr>
          <w:sz w:val="22"/>
        </w:rPr>
        <w:t xml:space="preserve">eferirse al periodo de la </w:t>
      </w:r>
      <w:r w:rsidRPr="00511672">
        <w:rPr>
          <w:sz w:val="22"/>
        </w:rPr>
        <w:t xml:space="preserve">historia italiana y </w:t>
      </w:r>
      <w:r w:rsidR="00F45BBF" w:rsidRPr="00511672">
        <w:rPr>
          <w:sz w:val="22"/>
        </w:rPr>
        <w:t>e</w:t>
      </w:r>
      <w:r w:rsidRPr="00511672">
        <w:rPr>
          <w:sz w:val="22"/>
        </w:rPr>
        <w:t xml:space="preserve">uropea que va de </w:t>
      </w:r>
      <w:r w:rsidRPr="00511672">
        <w:rPr>
          <w:b/>
          <w:sz w:val="22"/>
        </w:rPr>
        <w:t>1400 a 1530.</w:t>
      </w:r>
      <w:r w:rsidR="008A6E0D" w:rsidRPr="00511672">
        <w:rPr>
          <w:sz w:val="22"/>
        </w:rPr>
        <w:t xml:space="preserve"> El término significaba </w:t>
      </w:r>
      <w:r w:rsidR="008A6E0D" w:rsidRPr="00511672">
        <w:rPr>
          <w:b/>
          <w:sz w:val="22"/>
        </w:rPr>
        <w:t>desper</w:t>
      </w:r>
      <w:r w:rsidR="00342B47" w:rsidRPr="00511672">
        <w:rPr>
          <w:b/>
          <w:sz w:val="22"/>
        </w:rPr>
        <w:t>t</w:t>
      </w:r>
      <w:r w:rsidR="008A6E0D" w:rsidRPr="00511672">
        <w:rPr>
          <w:b/>
          <w:sz w:val="22"/>
        </w:rPr>
        <w:t>ar</w:t>
      </w:r>
      <w:r w:rsidR="008A6E0D" w:rsidRPr="00511672">
        <w:rPr>
          <w:sz w:val="22"/>
        </w:rPr>
        <w:t xml:space="preserve"> después de una larga etapa ‘oscura’ en la que la literatura y el arte estuvieron al servicio de la religión.</w:t>
      </w:r>
      <w:r w:rsidR="008A6E0D" w:rsidRPr="00C96EB1">
        <w:rPr>
          <w:sz w:val="22"/>
        </w:rPr>
        <w:t xml:space="preserve"> </w:t>
      </w:r>
    </w:p>
    <w:p w14:paraId="2991161E" w14:textId="77777777" w:rsidR="00B25F16" w:rsidRPr="00350B1E" w:rsidRDefault="00B25F16" w:rsidP="00B25F16">
      <w:pPr>
        <w:spacing w:after="0"/>
        <w:rPr>
          <w:sz w:val="22"/>
          <w:lang w:val="es-MX"/>
        </w:rPr>
      </w:pPr>
    </w:p>
    <w:p w14:paraId="33671259" w14:textId="77777777" w:rsidR="00EC5E7D" w:rsidRPr="00350B1E" w:rsidRDefault="00EC5E7D" w:rsidP="00B25F16">
      <w:pPr>
        <w:spacing w:after="0"/>
        <w:rPr>
          <w:sz w:val="22"/>
          <w:lang w:val="es-MX"/>
        </w:rPr>
      </w:pPr>
    </w:p>
    <w:p w14:paraId="14379D7A" w14:textId="77777777" w:rsidR="00EC5E7D" w:rsidRPr="00350B1E" w:rsidRDefault="00EC5E7D" w:rsidP="00B25F16">
      <w:pPr>
        <w:spacing w:after="0"/>
        <w:rPr>
          <w:sz w:val="22"/>
          <w:lang w:val="es-MX"/>
        </w:rPr>
      </w:pPr>
    </w:p>
    <w:p w14:paraId="34A10D30" w14:textId="77777777" w:rsidR="00EC5E7D" w:rsidRPr="00350B1E" w:rsidRDefault="00EC5E7D" w:rsidP="00B25F16">
      <w:pPr>
        <w:spacing w:after="0"/>
        <w:rPr>
          <w:sz w:val="22"/>
          <w:lang w:val="es-MX"/>
        </w:rPr>
      </w:pPr>
    </w:p>
    <w:p w14:paraId="2183C94D" w14:textId="77777777" w:rsidR="00EC5E7D" w:rsidRPr="00350B1E" w:rsidRDefault="00EC5E7D" w:rsidP="00B25F16">
      <w:pPr>
        <w:spacing w:after="0"/>
        <w:rPr>
          <w:sz w:val="22"/>
          <w:lang w:val="es-MX"/>
        </w:rPr>
      </w:pPr>
    </w:p>
    <w:p w14:paraId="57CE40CD" w14:textId="77777777" w:rsidR="00EC5E7D" w:rsidRPr="00350B1E" w:rsidRDefault="00EC5E7D" w:rsidP="00B25F16">
      <w:pPr>
        <w:spacing w:after="0"/>
        <w:rPr>
          <w:sz w:val="22"/>
          <w:lang w:val="es-MX"/>
        </w:rPr>
      </w:pPr>
    </w:p>
    <w:p w14:paraId="1E98CA4C" w14:textId="77777777" w:rsidR="00EC5E7D" w:rsidRPr="00350B1E" w:rsidRDefault="00EC5E7D" w:rsidP="00B25F16">
      <w:pPr>
        <w:spacing w:after="0"/>
        <w:rPr>
          <w:sz w:val="22"/>
          <w:lang w:val="es-MX"/>
        </w:rPr>
      </w:pPr>
    </w:p>
    <w:tbl>
      <w:tblPr>
        <w:tblStyle w:val="Tablaconcuadrcula"/>
        <w:tblW w:w="0" w:type="auto"/>
        <w:tblLayout w:type="fixed"/>
        <w:tblLook w:val="04A0" w:firstRow="1" w:lastRow="0" w:firstColumn="1" w:lastColumn="0" w:noHBand="0" w:noVBand="1"/>
      </w:tblPr>
      <w:tblGrid>
        <w:gridCol w:w="4219"/>
        <w:gridCol w:w="5118"/>
      </w:tblGrid>
      <w:tr w:rsidR="00B25F16" w:rsidRPr="00C96EB1" w14:paraId="2AC8C3B3" w14:textId="77777777">
        <w:tc>
          <w:tcPr>
            <w:tcW w:w="9337" w:type="dxa"/>
            <w:gridSpan w:val="2"/>
            <w:shd w:val="clear" w:color="auto" w:fill="0D0D0D" w:themeFill="text1" w:themeFillTint="F2"/>
          </w:tcPr>
          <w:p w14:paraId="3E0A4368" w14:textId="77777777" w:rsidR="00B25F16" w:rsidRPr="00C96EB1" w:rsidRDefault="00B25F16" w:rsidP="00B25F16">
            <w:pPr>
              <w:jc w:val="center"/>
              <w:rPr>
                <w:b/>
                <w:sz w:val="22"/>
              </w:rPr>
            </w:pPr>
            <w:r w:rsidRPr="00C96EB1">
              <w:rPr>
                <w:b/>
                <w:sz w:val="22"/>
              </w:rPr>
              <w:lastRenderedPageBreak/>
              <w:t>Imagen (fotografía, gráfica o ilustración)</w:t>
            </w:r>
          </w:p>
        </w:tc>
      </w:tr>
      <w:tr w:rsidR="00B25F16" w:rsidRPr="00C96EB1" w14:paraId="2FB21CF3" w14:textId="77777777">
        <w:tc>
          <w:tcPr>
            <w:tcW w:w="4219" w:type="dxa"/>
          </w:tcPr>
          <w:p w14:paraId="73087879" w14:textId="77777777" w:rsidR="00B25F16" w:rsidRPr="00C96EB1" w:rsidRDefault="00B25F16" w:rsidP="00B25F16">
            <w:pPr>
              <w:rPr>
                <w:b/>
                <w:sz w:val="22"/>
              </w:rPr>
            </w:pPr>
            <w:r w:rsidRPr="00C96EB1">
              <w:rPr>
                <w:b/>
                <w:sz w:val="22"/>
              </w:rPr>
              <w:t>Código</w:t>
            </w:r>
          </w:p>
        </w:tc>
        <w:tc>
          <w:tcPr>
            <w:tcW w:w="5118" w:type="dxa"/>
          </w:tcPr>
          <w:p w14:paraId="2702C0FB" w14:textId="5ECA6872" w:rsidR="00B25F16" w:rsidRPr="00C96EB1" w:rsidRDefault="00F64019" w:rsidP="00F64019">
            <w:pPr>
              <w:rPr>
                <w:b/>
                <w:sz w:val="22"/>
              </w:rPr>
            </w:pPr>
            <w:r w:rsidRPr="00C96EB1">
              <w:rPr>
                <w:rFonts w:eastAsia="Cambria"/>
                <w:sz w:val="22"/>
              </w:rPr>
              <w:t>CS_07_04_IMG03</w:t>
            </w:r>
          </w:p>
        </w:tc>
      </w:tr>
      <w:tr w:rsidR="00B25F16" w:rsidRPr="00C96EB1" w14:paraId="25D9F828" w14:textId="77777777">
        <w:tc>
          <w:tcPr>
            <w:tcW w:w="4219" w:type="dxa"/>
          </w:tcPr>
          <w:p w14:paraId="5F0D5FDB" w14:textId="77777777" w:rsidR="00B25F16" w:rsidRPr="00C96EB1" w:rsidRDefault="00B25F16" w:rsidP="00B25F16">
            <w:pPr>
              <w:rPr>
                <w:sz w:val="22"/>
              </w:rPr>
            </w:pPr>
            <w:r w:rsidRPr="00C96EB1">
              <w:rPr>
                <w:b/>
                <w:sz w:val="22"/>
              </w:rPr>
              <w:t>Descripción</w:t>
            </w:r>
          </w:p>
        </w:tc>
        <w:tc>
          <w:tcPr>
            <w:tcW w:w="5118" w:type="dxa"/>
          </w:tcPr>
          <w:p w14:paraId="1F233CA3" w14:textId="77777777" w:rsidR="00B25F16" w:rsidRPr="00C96EB1" w:rsidRDefault="00EB2C2A" w:rsidP="00B25F16">
            <w:pPr>
              <w:rPr>
                <w:sz w:val="22"/>
              </w:rPr>
            </w:pPr>
            <w:r w:rsidRPr="00C96EB1">
              <w:rPr>
                <w:noProof/>
                <w:sz w:val="22"/>
                <w:lang w:val="es-ES" w:eastAsia="es-ES"/>
              </w:rPr>
              <w:drawing>
                <wp:inline distT="0" distB="0" distL="0" distR="0" wp14:anchorId="70E12E0E" wp14:editId="09B0C254">
                  <wp:extent cx="1518558" cy="950992"/>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JZ01.jpg"/>
                          <pic:cNvPicPr/>
                        </pic:nvPicPr>
                        <pic:blipFill>
                          <a:blip r:embed="rId11">
                            <a:extLst>
                              <a:ext uri="{28A0092B-C50C-407E-A947-70E740481C1C}">
                                <a14:useLocalDpi xmlns:a14="http://schemas.microsoft.com/office/drawing/2010/main" val="0"/>
                              </a:ext>
                            </a:extLst>
                          </a:blip>
                          <a:stretch>
                            <a:fillRect/>
                          </a:stretch>
                        </pic:blipFill>
                        <pic:spPr>
                          <a:xfrm>
                            <a:off x="0" y="0"/>
                            <a:ext cx="1518871" cy="951188"/>
                          </a:xfrm>
                          <a:prstGeom prst="rect">
                            <a:avLst/>
                          </a:prstGeom>
                        </pic:spPr>
                      </pic:pic>
                    </a:graphicData>
                  </a:graphic>
                </wp:inline>
              </w:drawing>
            </w:r>
          </w:p>
        </w:tc>
      </w:tr>
      <w:tr w:rsidR="00B25F16" w:rsidRPr="00C96EB1" w14:paraId="2ED81215" w14:textId="77777777">
        <w:tc>
          <w:tcPr>
            <w:tcW w:w="4219" w:type="dxa"/>
          </w:tcPr>
          <w:p w14:paraId="3611E030" w14:textId="77777777" w:rsidR="00B25F16" w:rsidRPr="00C96EB1" w:rsidRDefault="00B25F16" w:rsidP="00B25F16">
            <w:pPr>
              <w:rPr>
                <w:sz w:val="22"/>
              </w:rPr>
            </w:pPr>
            <w:r w:rsidRPr="00C96EB1">
              <w:rPr>
                <w:b/>
                <w:sz w:val="22"/>
              </w:rPr>
              <w:t>Código Shutterstock (o URL o la ruta en AulaPlaneta)</w:t>
            </w:r>
          </w:p>
        </w:tc>
        <w:tc>
          <w:tcPr>
            <w:tcW w:w="5118" w:type="dxa"/>
          </w:tcPr>
          <w:p w14:paraId="66D25A1E" w14:textId="7DFE8444" w:rsidR="00B25F16" w:rsidRPr="00C96EB1" w:rsidRDefault="00F83851" w:rsidP="00B25F16">
            <w:pPr>
              <w:rPr>
                <w:sz w:val="22"/>
              </w:rPr>
            </w:pPr>
            <w:hyperlink r:id="rId12" w:history="1">
              <w:r w:rsidRPr="00803C47">
                <w:rPr>
                  <w:rStyle w:val="Hipervnculo"/>
                  <w:sz w:val="22"/>
                </w:rPr>
                <w:t>http://aulaplaneta.planetasaber.com/encyclopedia/default.asp?idpack=9&amp;idpil=0008JZ01&amp;ruta=Buscador</w:t>
              </w:r>
            </w:hyperlink>
          </w:p>
        </w:tc>
      </w:tr>
      <w:tr w:rsidR="00B25F16" w:rsidRPr="00C96EB1" w14:paraId="01C6CD2B" w14:textId="77777777">
        <w:tc>
          <w:tcPr>
            <w:tcW w:w="4219" w:type="dxa"/>
          </w:tcPr>
          <w:p w14:paraId="323A79A9" w14:textId="77777777" w:rsidR="00B25F16" w:rsidRPr="00C96EB1" w:rsidRDefault="00B25F16" w:rsidP="00B25F16">
            <w:pPr>
              <w:rPr>
                <w:sz w:val="22"/>
              </w:rPr>
            </w:pPr>
            <w:r w:rsidRPr="00C96EB1">
              <w:rPr>
                <w:b/>
                <w:sz w:val="22"/>
              </w:rPr>
              <w:t>Pie de imagen</w:t>
            </w:r>
          </w:p>
        </w:tc>
        <w:tc>
          <w:tcPr>
            <w:tcW w:w="5118" w:type="dxa"/>
          </w:tcPr>
          <w:p w14:paraId="085A0D8F" w14:textId="55FFF816" w:rsidR="00B25F16" w:rsidRPr="00C96EB1" w:rsidRDefault="00EB2C2A" w:rsidP="00B25F16">
            <w:pPr>
              <w:rPr>
                <w:sz w:val="22"/>
              </w:rPr>
            </w:pPr>
            <w:r w:rsidRPr="00C96EB1">
              <w:rPr>
                <w:rFonts w:eastAsiaTheme="minorEastAsia"/>
                <w:sz w:val="22"/>
                <w:lang w:val="es-ES" w:eastAsia="es-ES"/>
              </w:rPr>
              <w:t xml:space="preserve">El sentido alegórico y la perfección formal de </w:t>
            </w:r>
            <w:r w:rsidRPr="00C96EB1">
              <w:rPr>
                <w:rFonts w:eastAsiaTheme="minorEastAsia"/>
                <w:i/>
                <w:iCs/>
                <w:sz w:val="22"/>
                <w:lang w:val="es-ES" w:eastAsia="es-ES"/>
              </w:rPr>
              <w:t>El nacimiento de Venus</w:t>
            </w:r>
            <w:r w:rsidRPr="00C96EB1">
              <w:rPr>
                <w:rFonts w:eastAsiaTheme="minorEastAsia"/>
                <w:sz w:val="22"/>
                <w:lang w:val="es-ES" w:eastAsia="es-ES"/>
              </w:rPr>
              <w:t xml:space="preserve"> (1483-1485), de Botticelli (Galería de los </w:t>
            </w:r>
            <w:proofErr w:type="spellStart"/>
            <w:r w:rsidRPr="00C96EB1">
              <w:rPr>
                <w:rFonts w:eastAsiaTheme="minorEastAsia"/>
                <w:sz w:val="22"/>
                <w:lang w:val="es-ES" w:eastAsia="es-ES"/>
              </w:rPr>
              <w:t>Uffizi</w:t>
            </w:r>
            <w:proofErr w:type="spellEnd"/>
            <w:r w:rsidRPr="00C96EB1">
              <w:rPr>
                <w:rFonts w:eastAsiaTheme="minorEastAsia"/>
                <w:sz w:val="22"/>
                <w:lang w:val="es-ES" w:eastAsia="es-ES"/>
              </w:rPr>
              <w:t>, Florencia, Italia)</w:t>
            </w:r>
            <w:r w:rsidR="00511672">
              <w:rPr>
                <w:rFonts w:eastAsiaTheme="minorEastAsia"/>
                <w:sz w:val="22"/>
                <w:lang w:val="es-ES" w:eastAsia="es-ES"/>
              </w:rPr>
              <w:t>,</w:t>
            </w:r>
            <w:r w:rsidRPr="00C96EB1">
              <w:rPr>
                <w:rFonts w:eastAsiaTheme="minorEastAsia"/>
                <w:sz w:val="22"/>
                <w:lang w:val="es-ES" w:eastAsia="es-ES"/>
              </w:rPr>
              <w:t xml:space="preserve"> consiguen identificar plenamente virtud y belleza, dos de los ideales renacentistas.</w:t>
            </w:r>
          </w:p>
        </w:tc>
      </w:tr>
    </w:tbl>
    <w:p w14:paraId="63DC4ECF" w14:textId="77777777" w:rsidR="00B25F16" w:rsidRPr="00C96EB1" w:rsidRDefault="00B25F16" w:rsidP="00BC16CF">
      <w:pPr>
        <w:rPr>
          <w:sz w:val="22"/>
        </w:rPr>
      </w:pPr>
    </w:p>
    <w:p w14:paraId="3FEC0CAC" w14:textId="01D786DA" w:rsidR="00F45BBF" w:rsidRPr="00C96EB1" w:rsidRDefault="00342B47" w:rsidP="00474F93">
      <w:pPr>
        <w:rPr>
          <w:sz w:val="22"/>
        </w:rPr>
      </w:pPr>
      <w:r w:rsidRPr="00C96EB1">
        <w:rPr>
          <w:sz w:val="22"/>
        </w:rPr>
        <w:t xml:space="preserve">Renacimiento </w:t>
      </w:r>
      <w:r w:rsidR="008A6E0D" w:rsidRPr="00C96EB1">
        <w:rPr>
          <w:sz w:val="22"/>
        </w:rPr>
        <w:t>también significaba el deseo de afirmar los valores positivos de la vida</w:t>
      </w:r>
      <w:r w:rsidR="0061210E" w:rsidRPr="00C96EB1">
        <w:rPr>
          <w:sz w:val="22"/>
        </w:rPr>
        <w:t>,</w:t>
      </w:r>
      <w:r w:rsidR="008A6E0D" w:rsidRPr="00C96EB1">
        <w:rPr>
          <w:sz w:val="22"/>
        </w:rPr>
        <w:t xml:space="preserve"> con todas la</w:t>
      </w:r>
      <w:r>
        <w:rPr>
          <w:sz w:val="22"/>
        </w:rPr>
        <w:t>s</w:t>
      </w:r>
      <w:r w:rsidR="008A6E0D" w:rsidRPr="00C96EB1">
        <w:rPr>
          <w:sz w:val="22"/>
        </w:rPr>
        <w:t xml:space="preserve"> dificultades que ella puede tener; la sensación d</w:t>
      </w:r>
      <w:r w:rsidR="00474F93" w:rsidRPr="00C96EB1">
        <w:rPr>
          <w:sz w:val="22"/>
        </w:rPr>
        <w:t xml:space="preserve">el hombre de </w:t>
      </w:r>
      <w:r w:rsidR="008A6E0D" w:rsidRPr="00C96EB1">
        <w:rPr>
          <w:sz w:val="22"/>
        </w:rPr>
        <w:t>ser artífice de su propio destino</w:t>
      </w:r>
      <w:r w:rsidR="00474F93" w:rsidRPr="00C96EB1">
        <w:rPr>
          <w:sz w:val="22"/>
        </w:rPr>
        <w:t>.</w:t>
      </w:r>
    </w:p>
    <w:p w14:paraId="1533723E" w14:textId="08B5493F" w:rsidR="00F956C0" w:rsidRPr="00C96EB1" w:rsidRDefault="00EB5539" w:rsidP="0040358D">
      <w:pPr>
        <w:rPr>
          <w:sz w:val="22"/>
        </w:rPr>
      </w:pPr>
      <w:r w:rsidRPr="00C96EB1">
        <w:rPr>
          <w:sz w:val="22"/>
        </w:rPr>
        <w:t>El R</w:t>
      </w:r>
      <w:r w:rsidR="00BC16CF" w:rsidRPr="00C96EB1">
        <w:rPr>
          <w:sz w:val="22"/>
        </w:rPr>
        <w:t xml:space="preserve">enacimiento surgió en Italia y vivió su momento cumbre en la Roma del siglo XVI </w:t>
      </w:r>
      <w:r w:rsidR="00BC16CF" w:rsidRPr="00C96EB1">
        <w:rPr>
          <w:b/>
          <w:sz w:val="22"/>
        </w:rPr>
        <w:t>(</w:t>
      </w:r>
      <w:proofErr w:type="spellStart"/>
      <w:r w:rsidR="00BC16CF" w:rsidRPr="00C96EB1">
        <w:rPr>
          <w:b/>
          <w:i/>
          <w:sz w:val="22"/>
        </w:rPr>
        <w:t>cinquecento</w:t>
      </w:r>
      <w:proofErr w:type="spellEnd"/>
      <w:r w:rsidR="00BC16CF" w:rsidRPr="00C96EB1">
        <w:rPr>
          <w:b/>
          <w:sz w:val="22"/>
        </w:rPr>
        <w:t>)</w:t>
      </w:r>
      <w:bookmarkStart w:id="0" w:name="_GoBack"/>
      <w:bookmarkEnd w:id="0"/>
      <w:r w:rsidR="00BC16CF" w:rsidRPr="00C96EB1">
        <w:rPr>
          <w:sz w:val="22"/>
        </w:rPr>
        <w:t xml:space="preserve">. </w:t>
      </w:r>
      <w:r w:rsidR="00474F93" w:rsidRPr="00C96EB1">
        <w:rPr>
          <w:sz w:val="22"/>
        </w:rPr>
        <w:t>En el ámbito del arte l</w:t>
      </w:r>
      <w:r w:rsidR="00BC16CF" w:rsidRPr="00C96EB1">
        <w:rPr>
          <w:sz w:val="22"/>
        </w:rPr>
        <w:t>a princip</w:t>
      </w:r>
      <w:r w:rsidR="00474F93" w:rsidRPr="00C96EB1">
        <w:rPr>
          <w:sz w:val="22"/>
        </w:rPr>
        <w:t>al característica de esta época</w:t>
      </w:r>
      <w:r w:rsidR="00BC16CF" w:rsidRPr="00C96EB1">
        <w:rPr>
          <w:sz w:val="22"/>
        </w:rPr>
        <w:t xml:space="preserve"> fue la recuperación de la </w:t>
      </w:r>
      <w:r w:rsidR="00BC16CF" w:rsidRPr="00C96EB1">
        <w:rPr>
          <w:b/>
          <w:sz w:val="22"/>
        </w:rPr>
        <w:t>herencia clásica</w:t>
      </w:r>
      <w:r w:rsidR="00BC16CF" w:rsidRPr="00C96EB1">
        <w:rPr>
          <w:sz w:val="22"/>
        </w:rPr>
        <w:t>.</w:t>
      </w:r>
    </w:p>
    <w:tbl>
      <w:tblPr>
        <w:tblStyle w:val="Tablaconcuadrcula"/>
        <w:tblW w:w="8789" w:type="dxa"/>
        <w:tblInd w:w="108" w:type="dxa"/>
        <w:tblLook w:val="04A0" w:firstRow="1" w:lastRow="0" w:firstColumn="1" w:lastColumn="0" w:noHBand="0" w:noVBand="1"/>
      </w:tblPr>
      <w:tblGrid>
        <w:gridCol w:w="1304"/>
        <w:gridCol w:w="7485"/>
      </w:tblGrid>
      <w:tr w:rsidR="00F956C0" w:rsidRPr="00C96EB1" w14:paraId="6640C32B" w14:textId="77777777" w:rsidTr="00874576">
        <w:tc>
          <w:tcPr>
            <w:tcW w:w="8789" w:type="dxa"/>
            <w:gridSpan w:val="2"/>
            <w:shd w:val="clear" w:color="auto" w:fill="000000" w:themeFill="text1"/>
          </w:tcPr>
          <w:p w14:paraId="71B27509" w14:textId="77777777" w:rsidR="00F956C0" w:rsidRPr="00C96EB1" w:rsidRDefault="00F956C0" w:rsidP="00F956C0">
            <w:pPr>
              <w:jc w:val="both"/>
              <w:rPr>
                <w:b/>
                <w:sz w:val="22"/>
                <w:lang w:val="es-ES_tradnl"/>
              </w:rPr>
            </w:pPr>
            <w:r w:rsidRPr="00C96EB1">
              <w:rPr>
                <w:b/>
                <w:sz w:val="22"/>
                <w:lang w:val="es-ES_tradnl"/>
              </w:rPr>
              <w:t>Destacado</w:t>
            </w:r>
          </w:p>
        </w:tc>
      </w:tr>
      <w:tr w:rsidR="00F956C0" w:rsidRPr="00342B47" w14:paraId="3C2598E7" w14:textId="77777777" w:rsidTr="00874576">
        <w:tc>
          <w:tcPr>
            <w:tcW w:w="1175" w:type="dxa"/>
          </w:tcPr>
          <w:p w14:paraId="5D8C2DD9" w14:textId="77777777" w:rsidR="00F956C0" w:rsidRPr="000202A1" w:rsidRDefault="00F956C0" w:rsidP="00F956C0">
            <w:pPr>
              <w:jc w:val="both"/>
              <w:rPr>
                <w:b/>
                <w:color w:val="365F91" w:themeColor="accent1" w:themeShade="BF"/>
                <w:sz w:val="22"/>
                <w:lang w:val="es-ES_tradnl"/>
              </w:rPr>
            </w:pPr>
            <w:r w:rsidRPr="000202A1">
              <w:rPr>
                <w:b/>
                <w:color w:val="365F91" w:themeColor="accent1" w:themeShade="BF"/>
                <w:sz w:val="22"/>
                <w:lang w:val="es-ES_tradnl"/>
              </w:rPr>
              <w:t>Título</w:t>
            </w:r>
          </w:p>
        </w:tc>
        <w:tc>
          <w:tcPr>
            <w:tcW w:w="7614" w:type="dxa"/>
          </w:tcPr>
          <w:p w14:paraId="65C7C6E1" w14:textId="758F2E1C" w:rsidR="00F956C0" w:rsidRPr="00350B1E" w:rsidRDefault="0040358D" w:rsidP="00F956C0">
            <w:pPr>
              <w:jc w:val="both"/>
              <w:rPr>
                <w:b/>
                <w:color w:val="365F91" w:themeColor="accent1" w:themeShade="BF"/>
                <w:sz w:val="22"/>
                <w:lang w:val="it-IT"/>
              </w:rPr>
            </w:pPr>
            <w:r w:rsidRPr="00350B1E">
              <w:rPr>
                <w:b/>
                <w:color w:val="365F91" w:themeColor="accent1" w:themeShade="BF"/>
                <w:sz w:val="22"/>
                <w:lang w:val="it-IT"/>
              </w:rPr>
              <w:t>Leonardo da Vinci, un hombre típicamente renacentista</w:t>
            </w:r>
          </w:p>
        </w:tc>
      </w:tr>
      <w:tr w:rsidR="00F956C0" w:rsidRPr="00C96EB1" w14:paraId="40523E07" w14:textId="77777777" w:rsidTr="00874576">
        <w:tc>
          <w:tcPr>
            <w:tcW w:w="1175" w:type="dxa"/>
          </w:tcPr>
          <w:p w14:paraId="0967B6BB" w14:textId="50F2A41D" w:rsidR="00F956C0" w:rsidRPr="000202A1" w:rsidRDefault="00F956C0" w:rsidP="00F956C0">
            <w:pPr>
              <w:jc w:val="both"/>
              <w:rPr>
                <w:color w:val="365F91" w:themeColor="accent1" w:themeShade="BF"/>
                <w:sz w:val="22"/>
                <w:lang w:val="es-ES_tradnl"/>
              </w:rPr>
            </w:pPr>
            <w:r w:rsidRPr="000202A1">
              <w:rPr>
                <w:b/>
                <w:color w:val="365F91" w:themeColor="accent1" w:themeShade="BF"/>
                <w:sz w:val="22"/>
                <w:lang w:val="es-ES_tradnl"/>
              </w:rPr>
              <w:t>Contenido</w:t>
            </w:r>
          </w:p>
        </w:tc>
        <w:tc>
          <w:tcPr>
            <w:tcW w:w="7614" w:type="dxa"/>
          </w:tcPr>
          <w:p w14:paraId="6AD9CB1E" w14:textId="75F6718D" w:rsidR="00D668E0" w:rsidRPr="000202A1" w:rsidRDefault="00B27A38" w:rsidP="009F275F">
            <w:pPr>
              <w:jc w:val="both"/>
              <w:rPr>
                <w:color w:val="365F91" w:themeColor="accent1" w:themeShade="BF"/>
                <w:sz w:val="22"/>
                <w:lang w:val="es-ES_tradnl"/>
              </w:rPr>
            </w:pPr>
            <w:r w:rsidRPr="000202A1">
              <w:rPr>
                <w:color w:val="365F91" w:themeColor="accent1" w:themeShade="BF"/>
                <w:sz w:val="22"/>
                <w:lang w:val="es-ES_tradnl"/>
              </w:rPr>
              <w:t>Leonardo da Vinci</w:t>
            </w:r>
            <w:r w:rsidR="00B564A2">
              <w:rPr>
                <w:color w:val="365F91" w:themeColor="accent1" w:themeShade="BF"/>
                <w:sz w:val="22"/>
                <w:lang w:val="es-ES_tradnl"/>
              </w:rPr>
              <w:t xml:space="preserve"> </w:t>
            </w:r>
            <w:r w:rsidR="00B564A2" w:rsidRPr="000202A1">
              <w:rPr>
                <w:color w:val="365F91" w:themeColor="accent1" w:themeShade="BF"/>
                <w:sz w:val="22"/>
                <w:lang w:val="es-ES_tradnl"/>
              </w:rPr>
              <w:t>(1452-1519</w:t>
            </w:r>
            <w:r w:rsidR="00B564A2">
              <w:rPr>
                <w:color w:val="365F91" w:themeColor="accent1" w:themeShade="BF"/>
                <w:sz w:val="22"/>
                <w:lang w:val="es-ES_tradnl"/>
              </w:rPr>
              <w:t>)</w:t>
            </w:r>
            <w:r w:rsidRPr="000202A1">
              <w:rPr>
                <w:color w:val="365F91" w:themeColor="accent1" w:themeShade="BF"/>
                <w:sz w:val="22"/>
                <w:lang w:val="es-ES_tradnl"/>
              </w:rPr>
              <w:t>, pintor,</w:t>
            </w:r>
            <w:r w:rsidR="00E84E4A" w:rsidRPr="000202A1">
              <w:rPr>
                <w:color w:val="365F91" w:themeColor="accent1" w:themeShade="BF"/>
                <w:sz w:val="22"/>
                <w:lang w:val="es-ES_tradnl"/>
              </w:rPr>
              <w:t xml:space="preserve"> </w:t>
            </w:r>
            <w:r w:rsidRPr="000202A1">
              <w:rPr>
                <w:color w:val="365F91" w:themeColor="accent1" w:themeShade="BF"/>
                <w:sz w:val="22"/>
                <w:lang w:val="es-ES_tradnl"/>
              </w:rPr>
              <w:t>escultor</w:t>
            </w:r>
            <w:r w:rsidR="00E84E4A" w:rsidRPr="000202A1">
              <w:rPr>
                <w:color w:val="365F91" w:themeColor="accent1" w:themeShade="BF"/>
                <w:sz w:val="22"/>
                <w:lang w:val="es-ES_tradnl"/>
              </w:rPr>
              <w:t xml:space="preserve">, arquitecto, filósofo, </w:t>
            </w:r>
            <w:r w:rsidRPr="000202A1">
              <w:rPr>
                <w:color w:val="365F91" w:themeColor="accent1" w:themeShade="BF"/>
                <w:sz w:val="22"/>
                <w:lang w:val="es-ES_tradnl"/>
              </w:rPr>
              <w:t xml:space="preserve">músico, </w:t>
            </w:r>
            <w:r w:rsidR="00E84E4A" w:rsidRPr="000202A1">
              <w:rPr>
                <w:color w:val="365F91" w:themeColor="accent1" w:themeShade="BF"/>
                <w:sz w:val="22"/>
                <w:lang w:val="es-ES_tradnl"/>
              </w:rPr>
              <w:t>científico e inventor italiano</w:t>
            </w:r>
            <w:r w:rsidRPr="000202A1">
              <w:rPr>
                <w:color w:val="365F91" w:themeColor="accent1" w:themeShade="BF"/>
                <w:sz w:val="22"/>
                <w:lang w:val="es-ES_tradnl"/>
              </w:rPr>
              <w:t>,</w:t>
            </w:r>
            <w:r w:rsidR="00E84E4A" w:rsidRPr="000202A1">
              <w:rPr>
                <w:color w:val="365F91" w:themeColor="accent1" w:themeShade="BF"/>
                <w:sz w:val="22"/>
                <w:lang w:val="es-ES_tradnl"/>
              </w:rPr>
              <w:t xml:space="preserve"> representa la vocación del hombre del </w:t>
            </w:r>
            <w:r w:rsidR="00B564A2">
              <w:rPr>
                <w:color w:val="365F91" w:themeColor="accent1" w:themeShade="BF"/>
                <w:sz w:val="22"/>
                <w:lang w:val="es-ES_tradnl"/>
              </w:rPr>
              <w:t>R</w:t>
            </w:r>
            <w:r w:rsidR="00E84E4A" w:rsidRPr="000202A1">
              <w:rPr>
                <w:color w:val="365F91" w:themeColor="accent1" w:themeShade="BF"/>
                <w:sz w:val="22"/>
                <w:lang w:val="es-ES_tradnl"/>
              </w:rPr>
              <w:t>enacimiento, esto es, al genio universal</w:t>
            </w:r>
            <w:r w:rsidR="00D668E0" w:rsidRPr="000202A1">
              <w:rPr>
                <w:color w:val="365F91" w:themeColor="accent1" w:themeShade="BF"/>
                <w:sz w:val="22"/>
                <w:lang w:val="es-ES_tradnl"/>
              </w:rPr>
              <w:t>; da Vinci es un hombre de su tiempo</w:t>
            </w:r>
            <w:r w:rsidR="004F4006" w:rsidRPr="000202A1">
              <w:rPr>
                <w:color w:val="365F91" w:themeColor="accent1" w:themeShade="BF"/>
                <w:sz w:val="22"/>
                <w:lang w:val="es-ES_tradnl"/>
              </w:rPr>
              <w:t xml:space="preserve">. Para Leonardo era claro que para dominar racionalmente la realidad debía conocerla en todos sus aspectos, sin limitaciones y sin </w:t>
            </w:r>
            <w:r w:rsidR="000656F5" w:rsidRPr="000202A1">
              <w:rPr>
                <w:color w:val="365F91" w:themeColor="accent1" w:themeShade="BF"/>
                <w:sz w:val="22"/>
                <w:lang w:val="es-ES_tradnl"/>
              </w:rPr>
              <w:t>darle espacio</w:t>
            </w:r>
            <w:r w:rsidR="00B564A2">
              <w:rPr>
                <w:color w:val="365F91" w:themeColor="accent1" w:themeShade="BF"/>
                <w:sz w:val="22"/>
                <w:lang w:val="es-ES_tradnl"/>
              </w:rPr>
              <w:t xml:space="preserve"> a</w:t>
            </w:r>
            <w:r w:rsidR="000656F5" w:rsidRPr="000202A1">
              <w:rPr>
                <w:color w:val="365F91" w:themeColor="accent1" w:themeShade="BF"/>
                <w:sz w:val="22"/>
                <w:lang w:val="es-ES_tradnl"/>
              </w:rPr>
              <w:t xml:space="preserve"> preferencias</w:t>
            </w:r>
            <w:r w:rsidR="000202A1" w:rsidRPr="000202A1">
              <w:rPr>
                <w:color w:val="365F91" w:themeColor="accent1" w:themeShade="BF"/>
                <w:sz w:val="22"/>
                <w:lang w:val="es-ES_tradnl"/>
              </w:rPr>
              <w:t>.</w:t>
            </w:r>
          </w:p>
        </w:tc>
      </w:tr>
    </w:tbl>
    <w:p w14:paraId="2E225D66" w14:textId="5E2B1740" w:rsidR="0066772C" w:rsidRPr="00C96EB1" w:rsidRDefault="0066772C" w:rsidP="00474F93">
      <w:pPr>
        <w:rPr>
          <w:sz w:val="22"/>
        </w:rPr>
      </w:pPr>
    </w:p>
    <w:p w14:paraId="18FB45B0" w14:textId="27685146" w:rsidR="0066772C" w:rsidRPr="00C96EB1" w:rsidRDefault="00BC16CF" w:rsidP="00474F93">
      <w:pPr>
        <w:rPr>
          <w:sz w:val="22"/>
        </w:rPr>
      </w:pPr>
      <w:r w:rsidRPr="00C96EB1">
        <w:rPr>
          <w:sz w:val="22"/>
        </w:rPr>
        <w:t xml:space="preserve">La </w:t>
      </w:r>
      <w:r w:rsidRPr="00C96EB1">
        <w:rPr>
          <w:b/>
          <w:sz w:val="22"/>
        </w:rPr>
        <w:t>arquitectura</w:t>
      </w:r>
      <w:r w:rsidRPr="00C96EB1">
        <w:rPr>
          <w:sz w:val="22"/>
        </w:rPr>
        <w:t xml:space="preserve"> renacentista del </w:t>
      </w:r>
      <w:proofErr w:type="spellStart"/>
      <w:r w:rsidRPr="00C96EB1">
        <w:rPr>
          <w:i/>
          <w:sz w:val="22"/>
        </w:rPr>
        <w:t>cinquecento</w:t>
      </w:r>
      <w:proofErr w:type="spellEnd"/>
      <w:r w:rsidRPr="00C96EB1">
        <w:rPr>
          <w:sz w:val="22"/>
        </w:rPr>
        <w:t xml:space="preserve"> se definió por una racionalidad basada en la armonía y la proporción. Sus principios se materializaron en templos, palacios urbanos y </w:t>
      </w:r>
      <w:r w:rsidRPr="00C96EB1">
        <w:rPr>
          <w:sz w:val="22"/>
        </w:rPr>
        <w:lastRenderedPageBreak/>
        <w:t>villas campestres. Entre los autores más destacados encontramos a</w:t>
      </w:r>
      <w:r w:rsidR="00B0023C">
        <w:rPr>
          <w:sz w:val="22"/>
        </w:rPr>
        <w:t xml:space="preserve"> </w:t>
      </w:r>
      <w:proofErr w:type="spellStart"/>
      <w:r w:rsidR="00B0023C">
        <w:rPr>
          <w:b/>
          <w:sz w:val="22"/>
        </w:rPr>
        <w:t>Brunelleschi</w:t>
      </w:r>
      <w:proofErr w:type="spellEnd"/>
      <w:r w:rsidR="00B0023C">
        <w:rPr>
          <w:b/>
          <w:sz w:val="22"/>
        </w:rPr>
        <w:t>,</w:t>
      </w:r>
      <w:r w:rsidRPr="00C96EB1">
        <w:rPr>
          <w:sz w:val="22"/>
        </w:rPr>
        <w:t xml:space="preserve"> </w:t>
      </w:r>
      <w:r w:rsidRPr="00C96EB1">
        <w:rPr>
          <w:b/>
          <w:sz w:val="22"/>
        </w:rPr>
        <w:t>Bramante</w:t>
      </w:r>
      <w:r w:rsidRPr="00C96EB1">
        <w:rPr>
          <w:sz w:val="22"/>
        </w:rPr>
        <w:t xml:space="preserve">, </w:t>
      </w:r>
      <w:r w:rsidRPr="00C96EB1">
        <w:rPr>
          <w:b/>
          <w:sz w:val="22"/>
        </w:rPr>
        <w:t>Miguel Ángel</w:t>
      </w:r>
      <w:r w:rsidRPr="00C96EB1">
        <w:rPr>
          <w:sz w:val="22"/>
        </w:rPr>
        <w:t xml:space="preserve"> y </w:t>
      </w:r>
      <w:proofErr w:type="spellStart"/>
      <w:r w:rsidRPr="00C96EB1">
        <w:rPr>
          <w:b/>
          <w:sz w:val="22"/>
        </w:rPr>
        <w:t>Palladio</w:t>
      </w:r>
      <w:proofErr w:type="spellEnd"/>
      <w:r w:rsidRPr="00C96EB1">
        <w:rPr>
          <w:sz w:val="22"/>
        </w:rPr>
        <w:t>.</w:t>
      </w:r>
    </w:p>
    <w:tbl>
      <w:tblPr>
        <w:tblStyle w:val="Tablaconcuadrcula"/>
        <w:tblW w:w="0" w:type="auto"/>
        <w:tblLook w:val="04A0" w:firstRow="1" w:lastRow="0" w:firstColumn="1" w:lastColumn="0" w:noHBand="0" w:noVBand="1"/>
      </w:tblPr>
      <w:tblGrid>
        <w:gridCol w:w="2518"/>
        <w:gridCol w:w="6515"/>
      </w:tblGrid>
      <w:tr w:rsidR="00D717C4" w:rsidRPr="00C96EB1" w14:paraId="63A4D6C6" w14:textId="77777777">
        <w:tc>
          <w:tcPr>
            <w:tcW w:w="9033" w:type="dxa"/>
            <w:gridSpan w:val="2"/>
            <w:shd w:val="clear" w:color="auto" w:fill="0D0D0D" w:themeFill="text1" w:themeFillTint="F2"/>
          </w:tcPr>
          <w:p w14:paraId="7AAD4108" w14:textId="77777777" w:rsidR="00D717C4" w:rsidRPr="00C96EB1" w:rsidRDefault="00D717C4" w:rsidP="00D717C4">
            <w:pPr>
              <w:jc w:val="center"/>
              <w:rPr>
                <w:b/>
                <w:sz w:val="22"/>
              </w:rPr>
            </w:pPr>
            <w:r w:rsidRPr="00C96EB1">
              <w:rPr>
                <w:b/>
                <w:sz w:val="22"/>
              </w:rPr>
              <w:t>Imagen (fotografía, gráfica o ilustración)</w:t>
            </w:r>
          </w:p>
        </w:tc>
      </w:tr>
      <w:tr w:rsidR="00D717C4" w:rsidRPr="00C96EB1" w14:paraId="07970E32" w14:textId="77777777">
        <w:tc>
          <w:tcPr>
            <w:tcW w:w="2518" w:type="dxa"/>
          </w:tcPr>
          <w:p w14:paraId="45D06855" w14:textId="77777777" w:rsidR="00D717C4" w:rsidRPr="00C96EB1" w:rsidRDefault="00D717C4" w:rsidP="00D717C4">
            <w:pPr>
              <w:rPr>
                <w:b/>
                <w:sz w:val="22"/>
              </w:rPr>
            </w:pPr>
            <w:r w:rsidRPr="00C96EB1">
              <w:rPr>
                <w:b/>
                <w:sz w:val="22"/>
              </w:rPr>
              <w:t>Código</w:t>
            </w:r>
          </w:p>
        </w:tc>
        <w:tc>
          <w:tcPr>
            <w:tcW w:w="6515" w:type="dxa"/>
          </w:tcPr>
          <w:p w14:paraId="673F6F20" w14:textId="782BC59F" w:rsidR="00D717C4" w:rsidRPr="00C96EB1" w:rsidRDefault="00F64019" w:rsidP="00874576">
            <w:pPr>
              <w:rPr>
                <w:b/>
                <w:sz w:val="22"/>
              </w:rPr>
            </w:pPr>
            <w:r w:rsidRPr="00C96EB1">
              <w:rPr>
                <w:sz w:val="22"/>
              </w:rPr>
              <w:t>CS_</w:t>
            </w:r>
            <w:r w:rsidR="00D717C4" w:rsidRPr="00C96EB1">
              <w:rPr>
                <w:sz w:val="22"/>
              </w:rPr>
              <w:t>0</w:t>
            </w:r>
            <w:r w:rsidR="00874576" w:rsidRPr="00C96EB1">
              <w:rPr>
                <w:sz w:val="22"/>
              </w:rPr>
              <w:t>7</w:t>
            </w:r>
            <w:r w:rsidR="00D717C4" w:rsidRPr="00C96EB1">
              <w:rPr>
                <w:sz w:val="22"/>
              </w:rPr>
              <w:t>_0</w:t>
            </w:r>
            <w:r w:rsidR="00874576" w:rsidRPr="00C96EB1">
              <w:rPr>
                <w:sz w:val="22"/>
              </w:rPr>
              <w:t>4</w:t>
            </w:r>
            <w:r w:rsidR="00D717C4" w:rsidRPr="00C96EB1">
              <w:rPr>
                <w:sz w:val="22"/>
              </w:rPr>
              <w:t>_IMG0</w:t>
            </w:r>
            <w:r w:rsidRPr="00C96EB1">
              <w:rPr>
                <w:sz w:val="22"/>
              </w:rPr>
              <w:t>4</w:t>
            </w:r>
          </w:p>
        </w:tc>
      </w:tr>
      <w:tr w:rsidR="00D717C4" w:rsidRPr="00C96EB1" w14:paraId="052101DD" w14:textId="77777777">
        <w:tc>
          <w:tcPr>
            <w:tcW w:w="2518" w:type="dxa"/>
          </w:tcPr>
          <w:p w14:paraId="49085966" w14:textId="77777777" w:rsidR="00D717C4" w:rsidRPr="00C96EB1" w:rsidRDefault="00D717C4" w:rsidP="00D717C4">
            <w:pPr>
              <w:rPr>
                <w:sz w:val="22"/>
              </w:rPr>
            </w:pPr>
            <w:r w:rsidRPr="00C96EB1">
              <w:rPr>
                <w:b/>
                <w:sz w:val="22"/>
              </w:rPr>
              <w:t>Descripción</w:t>
            </w:r>
          </w:p>
        </w:tc>
        <w:tc>
          <w:tcPr>
            <w:tcW w:w="6515" w:type="dxa"/>
          </w:tcPr>
          <w:p w14:paraId="605A7199" w14:textId="77777777" w:rsidR="00D717C4" w:rsidRPr="00C96EB1" w:rsidRDefault="00BC16CF" w:rsidP="00D717C4">
            <w:pPr>
              <w:rPr>
                <w:sz w:val="22"/>
              </w:rPr>
            </w:pPr>
            <w:r w:rsidRPr="00C96EB1">
              <w:rPr>
                <w:sz w:val="22"/>
              </w:rPr>
              <w:t>Fotografía La basílica de San Pedro del Vaticano</w:t>
            </w:r>
          </w:p>
          <w:p w14:paraId="08C4E8BB" w14:textId="77777777" w:rsidR="00BC16CF" w:rsidRPr="00C96EB1" w:rsidRDefault="00BC16CF" w:rsidP="00D717C4">
            <w:pPr>
              <w:rPr>
                <w:sz w:val="22"/>
              </w:rPr>
            </w:pPr>
            <w:r w:rsidRPr="00C96EB1">
              <w:rPr>
                <w:noProof/>
                <w:sz w:val="22"/>
                <w:lang w:val="es-ES" w:eastAsia="es-ES"/>
              </w:rPr>
              <w:drawing>
                <wp:inline distT="0" distB="0" distL="0" distR="0" wp14:anchorId="5D1BD214" wp14:editId="0F5720A3">
                  <wp:extent cx="1201994" cy="69443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2964" cy="694994"/>
                          </a:xfrm>
                          <a:prstGeom prst="rect">
                            <a:avLst/>
                          </a:prstGeom>
                          <a:noFill/>
                          <a:ln>
                            <a:noFill/>
                          </a:ln>
                        </pic:spPr>
                      </pic:pic>
                    </a:graphicData>
                  </a:graphic>
                </wp:inline>
              </w:drawing>
            </w:r>
          </w:p>
        </w:tc>
      </w:tr>
      <w:tr w:rsidR="00D717C4" w:rsidRPr="00C96EB1" w14:paraId="62412BDE" w14:textId="77777777">
        <w:tc>
          <w:tcPr>
            <w:tcW w:w="2518" w:type="dxa"/>
          </w:tcPr>
          <w:p w14:paraId="5E512A0A" w14:textId="77777777" w:rsidR="00D717C4" w:rsidRPr="00C96EB1" w:rsidRDefault="00D717C4" w:rsidP="00D717C4">
            <w:pPr>
              <w:rPr>
                <w:sz w:val="22"/>
              </w:rPr>
            </w:pPr>
            <w:r w:rsidRPr="00C96EB1">
              <w:rPr>
                <w:b/>
                <w:sz w:val="22"/>
              </w:rPr>
              <w:t>Código Shutterstock (o URL o la ruta en AulaPlaneta)</w:t>
            </w:r>
          </w:p>
        </w:tc>
        <w:tc>
          <w:tcPr>
            <w:tcW w:w="6515" w:type="dxa"/>
          </w:tcPr>
          <w:p w14:paraId="6AC6A8A8" w14:textId="77777777" w:rsidR="00D717C4" w:rsidRPr="00C96EB1" w:rsidRDefault="00BC16CF" w:rsidP="00D717C4">
            <w:pPr>
              <w:rPr>
                <w:sz w:val="22"/>
              </w:rPr>
            </w:pPr>
            <w:r w:rsidRPr="00C96EB1">
              <w:rPr>
                <w:sz w:val="22"/>
              </w:rPr>
              <w:t>2 ESO/El siglo XVI: monarquías autoritarias e Imperios/La cultura y el arte del siglo XVI/El arte del cinquecento</w:t>
            </w:r>
          </w:p>
        </w:tc>
      </w:tr>
      <w:tr w:rsidR="00D717C4" w:rsidRPr="00C96EB1" w14:paraId="23C7D05C" w14:textId="77777777">
        <w:tc>
          <w:tcPr>
            <w:tcW w:w="2518" w:type="dxa"/>
          </w:tcPr>
          <w:p w14:paraId="793CC0C8" w14:textId="77777777" w:rsidR="00D717C4" w:rsidRPr="00C96EB1" w:rsidRDefault="00D717C4" w:rsidP="00D717C4">
            <w:pPr>
              <w:rPr>
                <w:sz w:val="22"/>
              </w:rPr>
            </w:pPr>
            <w:r w:rsidRPr="00C96EB1">
              <w:rPr>
                <w:b/>
                <w:sz w:val="22"/>
              </w:rPr>
              <w:t>Pie de imagen</w:t>
            </w:r>
          </w:p>
        </w:tc>
        <w:tc>
          <w:tcPr>
            <w:tcW w:w="6515" w:type="dxa"/>
          </w:tcPr>
          <w:p w14:paraId="2ABCB065" w14:textId="77777777" w:rsidR="00D717C4" w:rsidRPr="00C96EB1" w:rsidRDefault="00BC16CF" w:rsidP="00D717C4">
            <w:pPr>
              <w:rPr>
                <w:sz w:val="22"/>
              </w:rPr>
            </w:pPr>
            <w:r w:rsidRPr="00C96EB1">
              <w:rPr>
                <w:sz w:val="22"/>
              </w:rPr>
              <w:t>La basílica de San Pedro del Vaticano se construyó sobre una antigua iglesia paleocristiana, donde según la tradición, se encuentra la tumba del apóstol san Pedro. El edificio es obra de Bramante, quien proyectó un templo de cruz griega. Miguel Ángel, por su lado, asumió la construcción de la cúpula en 1546. Carlo Maderno, por encargo de Pablo V, redefinió el diseño original para finalizar la obra con una planta de cruz latina.</w:t>
            </w:r>
          </w:p>
        </w:tc>
      </w:tr>
    </w:tbl>
    <w:p w14:paraId="43911FB4" w14:textId="77777777" w:rsidR="00D717C4" w:rsidRPr="00C96EB1" w:rsidRDefault="00D717C4" w:rsidP="00D717C4">
      <w:pPr>
        <w:spacing w:after="0"/>
        <w:rPr>
          <w:sz w:val="22"/>
        </w:rPr>
      </w:pPr>
    </w:p>
    <w:p w14:paraId="317A24C4" w14:textId="77777777" w:rsidR="00D717C4" w:rsidRPr="00C96EB1" w:rsidRDefault="00BC16CF" w:rsidP="00D717C4">
      <w:pPr>
        <w:spacing w:after="0"/>
        <w:rPr>
          <w:sz w:val="22"/>
        </w:rPr>
      </w:pPr>
      <w:r w:rsidRPr="00C96EB1">
        <w:rPr>
          <w:sz w:val="22"/>
        </w:rPr>
        <w:t xml:space="preserve">La </w:t>
      </w:r>
      <w:r w:rsidRPr="00C96EB1">
        <w:rPr>
          <w:b/>
          <w:sz w:val="22"/>
        </w:rPr>
        <w:t>escultura</w:t>
      </w:r>
      <w:r w:rsidRPr="00C96EB1">
        <w:rPr>
          <w:sz w:val="22"/>
        </w:rPr>
        <w:t xml:space="preserve"> </w:t>
      </w:r>
      <w:r w:rsidR="0066772C" w:rsidRPr="00C96EB1">
        <w:rPr>
          <w:sz w:val="22"/>
        </w:rPr>
        <w:t>de este peri</w:t>
      </w:r>
      <w:r w:rsidR="00474F93" w:rsidRPr="00C96EB1">
        <w:rPr>
          <w:sz w:val="22"/>
        </w:rPr>
        <w:t>odo estuvo determinada</w:t>
      </w:r>
      <w:r w:rsidRPr="00C96EB1">
        <w:rPr>
          <w:sz w:val="22"/>
        </w:rPr>
        <w:t xml:space="preserve"> por la expresividad, el </w:t>
      </w:r>
      <w:r w:rsidRPr="00C96EB1">
        <w:rPr>
          <w:b/>
          <w:sz w:val="22"/>
        </w:rPr>
        <w:t>naturalismo</w:t>
      </w:r>
      <w:r w:rsidRPr="00C96EB1">
        <w:rPr>
          <w:sz w:val="22"/>
        </w:rPr>
        <w:t xml:space="preserve"> y la belleza de sus piezas. Uno de sus mayores representantes fue </w:t>
      </w:r>
      <w:r w:rsidRPr="00C96EB1">
        <w:rPr>
          <w:b/>
          <w:sz w:val="22"/>
        </w:rPr>
        <w:t>Miguel Ángel</w:t>
      </w:r>
      <w:r w:rsidRPr="00C96EB1">
        <w:rPr>
          <w:sz w:val="22"/>
        </w:rPr>
        <w:t>, quien también sobresalió en pintura y arquitectura.</w:t>
      </w:r>
    </w:p>
    <w:p w14:paraId="45638A17" w14:textId="77777777" w:rsidR="00A37F08" w:rsidRPr="00C96EB1" w:rsidRDefault="00A37F08" w:rsidP="00A37F08">
      <w:pPr>
        <w:spacing w:after="0"/>
        <w:rPr>
          <w:sz w:val="22"/>
        </w:rPr>
      </w:pPr>
    </w:p>
    <w:tbl>
      <w:tblPr>
        <w:tblStyle w:val="Tablaconcuadrcula"/>
        <w:tblW w:w="0" w:type="auto"/>
        <w:tblLook w:val="04A0" w:firstRow="1" w:lastRow="0" w:firstColumn="1" w:lastColumn="0" w:noHBand="0" w:noVBand="1"/>
      </w:tblPr>
      <w:tblGrid>
        <w:gridCol w:w="2518"/>
        <w:gridCol w:w="6536"/>
      </w:tblGrid>
      <w:tr w:rsidR="00A37F08" w:rsidRPr="00C96EB1" w14:paraId="484E917A" w14:textId="77777777">
        <w:tc>
          <w:tcPr>
            <w:tcW w:w="9054" w:type="dxa"/>
            <w:gridSpan w:val="2"/>
            <w:shd w:val="clear" w:color="auto" w:fill="000000" w:themeFill="text1"/>
          </w:tcPr>
          <w:p w14:paraId="16B56774" w14:textId="77777777" w:rsidR="00A37F08" w:rsidRPr="00C96EB1" w:rsidRDefault="00A37F08" w:rsidP="00890915">
            <w:pPr>
              <w:jc w:val="center"/>
              <w:rPr>
                <w:b/>
                <w:sz w:val="22"/>
              </w:rPr>
            </w:pPr>
            <w:r w:rsidRPr="00C96EB1">
              <w:rPr>
                <w:b/>
                <w:sz w:val="22"/>
              </w:rPr>
              <w:t>Profundiza: recurso aprovechado</w:t>
            </w:r>
          </w:p>
        </w:tc>
      </w:tr>
      <w:tr w:rsidR="00A37F08" w:rsidRPr="00C96EB1" w14:paraId="647DAC4E" w14:textId="77777777">
        <w:tc>
          <w:tcPr>
            <w:tcW w:w="2518" w:type="dxa"/>
          </w:tcPr>
          <w:p w14:paraId="092FC1FA" w14:textId="77777777" w:rsidR="00A37F08" w:rsidRPr="00C96EB1" w:rsidRDefault="00A37F08" w:rsidP="00890915">
            <w:pPr>
              <w:rPr>
                <w:b/>
                <w:sz w:val="22"/>
              </w:rPr>
            </w:pPr>
            <w:r w:rsidRPr="00C96EB1">
              <w:rPr>
                <w:b/>
                <w:sz w:val="22"/>
              </w:rPr>
              <w:t>Código</w:t>
            </w:r>
          </w:p>
        </w:tc>
        <w:tc>
          <w:tcPr>
            <w:tcW w:w="6536" w:type="dxa"/>
          </w:tcPr>
          <w:p w14:paraId="08314055" w14:textId="50A67B96" w:rsidR="00A37F08" w:rsidRPr="00C96EB1" w:rsidRDefault="00A37F08" w:rsidP="00527B5D">
            <w:pPr>
              <w:rPr>
                <w:b/>
                <w:sz w:val="22"/>
              </w:rPr>
            </w:pPr>
            <w:r w:rsidRPr="00C96EB1">
              <w:rPr>
                <w:sz w:val="22"/>
              </w:rPr>
              <w:t>CS_07_04_REC</w:t>
            </w:r>
            <w:r w:rsidR="00527B5D" w:rsidRPr="00C96EB1">
              <w:rPr>
                <w:sz w:val="22"/>
              </w:rPr>
              <w:t>3</w:t>
            </w:r>
            <w:r w:rsidRPr="00C96EB1">
              <w:rPr>
                <w:sz w:val="22"/>
              </w:rPr>
              <w:t>0</w:t>
            </w:r>
          </w:p>
        </w:tc>
      </w:tr>
      <w:tr w:rsidR="00A37F08" w:rsidRPr="00C96EB1" w14:paraId="6B50DA6D" w14:textId="77777777">
        <w:tc>
          <w:tcPr>
            <w:tcW w:w="2518" w:type="dxa"/>
          </w:tcPr>
          <w:p w14:paraId="44482BB7" w14:textId="77777777" w:rsidR="00A37F08" w:rsidRPr="00C96EB1" w:rsidRDefault="00A37F08" w:rsidP="00890915">
            <w:pPr>
              <w:rPr>
                <w:sz w:val="22"/>
              </w:rPr>
            </w:pPr>
            <w:r w:rsidRPr="00C96EB1">
              <w:rPr>
                <w:b/>
                <w:sz w:val="22"/>
              </w:rPr>
              <w:t>Ubicación en Aula Planeta</w:t>
            </w:r>
          </w:p>
        </w:tc>
        <w:tc>
          <w:tcPr>
            <w:tcW w:w="6536" w:type="dxa"/>
          </w:tcPr>
          <w:p w14:paraId="1FC1DD3B" w14:textId="77777777" w:rsidR="00A37F08" w:rsidRPr="00C96EB1" w:rsidRDefault="00A37F08" w:rsidP="00890915">
            <w:pPr>
              <w:rPr>
                <w:sz w:val="22"/>
              </w:rPr>
            </w:pPr>
            <w:r w:rsidRPr="00C96EB1">
              <w:rPr>
                <w:sz w:val="22"/>
              </w:rPr>
              <w:t>2 ESO/El siglo XVI: monarquías autoritarias e Imperios/La cultura y el arte del siglo XVI/El arte del cinquecento/Profundiza</w:t>
            </w:r>
          </w:p>
        </w:tc>
      </w:tr>
      <w:tr w:rsidR="00A37F08" w:rsidRPr="00C96EB1" w14:paraId="77ED4FBA" w14:textId="77777777">
        <w:tc>
          <w:tcPr>
            <w:tcW w:w="2518" w:type="dxa"/>
          </w:tcPr>
          <w:p w14:paraId="17D87811" w14:textId="77777777" w:rsidR="00A37F08" w:rsidRPr="00C96EB1" w:rsidRDefault="00A37F08" w:rsidP="00890915">
            <w:pPr>
              <w:rPr>
                <w:sz w:val="22"/>
              </w:rPr>
            </w:pPr>
            <w:r w:rsidRPr="00C96EB1">
              <w:rPr>
                <w:b/>
                <w:sz w:val="22"/>
              </w:rPr>
              <w:t>Cambio (descripción o capturas de pantallas)</w:t>
            </w:r>
          </w:p>
        </w:tc>
        <w:tc>
          <w:tcPr>
            <w:tcW w:w="6536" w:type="dxa"/>
          </w:tcPr>
          <w:p w14:paraId="6682F060" w14:textId="77777777" w:rsidR="00A37F08" w:rsidRPr="00C96EB1" w:rsidRDefault="00A37F08" w:rsidP="00890915">
            <w:pPr>
              <w:spacing w:after="0" w:line="240" w:lineRule="auto"/>
              <w:rPr>
                <w:rFonts w:eastAsia="Cambria"/>
                <w:sz w:val="22"/>
              </w:rPr>
            </w:pPr>
            <w:r w:rsidRPr="00C96EB1">
              <w:rPr>
                <w:rFonts w:eastAsia="Cambria"/>
                <w:sz w:val="22"/>
              </w:rPr>
              <w:t>Cambiar en el título</w:t>
            </w:r>
          </w:p>
          <w:p w14:paraId="484C88A9" w14:textId="77777777" w:rsidR="00A37F08" w:rsidRPr="00C96EB1" w:rsidRDefault="00A37F08" w:rsidP="00890915">
            <w:pPr>
              <w:spacing w:after="0" w:line="240" w:lineRule="auto"/>
              <w:rPr>
                <w:rFonts w:eastAsia="Cambria"/>
                <w:sz w:val="22"/>
              </w:rPr>
            </w:pPr>
            <w:r w:rsidRPr="00C96EB1">
              <w:rPr>
                <w:rFonts w:eastAsia="Cambria"/>
                <w:sz w:val="22"/>
              </w:rPr>
              <w:t>Donde dice: “El arte del renacimiento”</w:t>
            </w:r>
          </w:p>
          <w:p w14:paraId="3B23A9EA" w14:textId="77777777" w:rsidR="00A37F08" w:rsidRPr="00C96EB1" w:rsidRDefault="00A37F08" w:rsidP="00890915">
            <w:pPr>
              <w:spacing w:after="0" w:line="240" w:lineRule="auto"/>
              <w:rPr>
                <w:rFonts w:eastAsia="Cambria"/>
                <w:sz w:val="22"/>
              </w:rPr>
            </w:pPr>
            <w:r w:rsidRPr="00C96EB1">
              <w:rPr>
                <w:rFonts w:eastAsia="Cambria"/>
                <w:sz w:val="22"/>
              </w:rPr>
              <w:t>Debe decir: “El arte del Renacimiento”</w:t>
            </w:r>
          </w:p>
          <w:p w14:paraId="623A4CC6" w14:textId="77777777" w:rsidR="00A37F08" w:rsidRPr="00C96EB1" w:rsidRDefault="00A37F08" w:rsidP="00890915">
            <w:pPr>
              <w:spacing w:after="0" w:line="240" w:lineRule="auto"/>
              <w:rPr>
                <w:rFonts w:eastAsia="Cambria"/>
                <w:sz w:val="22"/>
              </w:rPr>
            </w:pPr>
          </w:p>
          <w:p w14:paraId="71A02ECE" w14:textId="77777777" w:rsidR="00A37F08" w:rsidRPr="00C96EB1" w:rsidRDefault="00A37F08" w:rsidP="00890915">
            <w:pPr>
              <w:spacing w:after="0" w:line="240" w:lineRule="auto"/>
              <w:rPr>
                <w:rFonts w:eastAsia="Cambria"/>
                <w:sz w:val="22"/>
              </w:rPr>
            </w:pPr>
            <w:r w:rsidRPr="00C96EB1">
              <w:rPr>
                <w:rFonts w:eastAsia="Cambria"/>
                <w:sz w:val="22"/>
              </w:rPr>
              <w:t>Cambiar en la descripción</w:t>
            </w:r>
          </w:p>
          <w:p w14:paraId="29307DBD" w14:textId="77777777" w:rsidR="00A37F08" w:rsidRPr="00C96EB1" w:rsidRDefault="00A37F08" w:rsidP="00890915">
            <w:pPr>
              <w:spacing w:after="0" w:line="240" w:lineRule="auto"/>
              <w:rPr>
                <w:rFonts w:eastAsia="Cambria"/>
                <w:sz w:val="22"/>
              </w:rPr>
            </w:pPr>
            <w:r w:rsidRPr="00C96EB1">
              <w:rPr>
                <w:rFonts w:eastAsia="Cambria"/>
                <w:sz w:val="22"/>
              </w:rPr>
              <w:t>Donde dice: “[…] características del arte del renacimiento”</w:t>
            </w:r>
          </w:p>
          <w:p w14:paraId="44547A86" w14:textId="77777777" w:rsidR="00A37F08" w:rsidRPr="00C96EB1" w:rsidRDefault="00A37F08" w:rsidP="00890915">
            <w:pPr>
              <w:rPr>
                <w:sz w:val="22"/>
              </w:rPr>
            </w:pPr>
            <w:r w:rsidRPr="00C96EB1">
              <w:rPr>
                <w:rFonts w:eastAsia="Cambria"/>
                <w:sz w:val="22"/>
              </w:rPr>
              <w:t>Debe decir: “[…] características del arte del Renacimiento”</w:t>
            </w:r>
          </w:p>
        </w:tc>
      </w:tr>
      <w:tr w:rsidR="00A37F08" w:rsidRPr="00C96EB1" w14:paraId="0F5CDF3C" w14:textId="77777777">
        <w:tc>
          <w:tcPr>
            <w:tcW w:w="2518" w:type="dxa"/>
          </w:tcPr>
          <w:p w14:paraId="661885BC" w14:textId="77777777" w:rsidR="00A37F08" w:rsidRPr="00C96EB1" w:rsidRDefault="00A37F08" w:rsidP="00890915">
            <w:pPr>
              <w:rPr>
                <w:b/>
                <w:sz w:val="22"/>
              </w:rPr>
            </w:pPr>
            <w:r w:rsidRPr="00C96EB1">
              <w:rPr>
                <w:b/>
                <w:sz w:val="22"/>
              </w:rPr>
              <w:lastRenderedPageBreak/>
              <w:t>Título</w:t>
            </w:r>
          </w:p>
        </w:tc>
        <w:tc>
          <w:tcPr>
            <w:tcW w:w="6536" w:type="dxa"/>
          </w:tcPr>
          <w:p w14:paraId="55CF5E2E" w14:textId="77777777" w:rsidR="00A37F08" w:rsidRPr="00C96EB1" w:rsidRDefault="00A37F08" w:rsidP="00890915">
            <w:pPr>
              <w:rPr>
                <w:sz w:val="22"/>
              </w:rPr>
            </w:pPr>
            <w:r w:rsidRPr="00C96EB1">
              <w:rPr>
                <w:sz w:val="22"/>
              </w:rPr>
              <w:t>El arte del Renacimiento</w:t>
            </w:r>
          </w:p>
        </w:tc>
      </w:tr>
      <w:tr w:rsidR="00A37F08" w:rsidRPr="00C96EB1" w14:paraId="6EE23D89" w14:textId="77777777">
        <w:tc>
          <w:tcPr>
            <w:tcW w:w="2518" w:type="dxa"/>
          </w:tcPr>
          <w:p w14:paraId="78ECB013" w14:textId="77777777" w:rsidR="00A37F08" w:rsidRPr="00C96EB1" w:rsidRDefault="00A37F08" w:rsidP="00890915">
            <w:pPr>
              <w:rPr>
                <w:b/>
                <w:sz w:val="22"/>
              </w:rPr>
            </w:pPr>
            <w:r w:rsidRPr="00C96EB1">
              <w:rPr>
                <w:b/>
                <w:sz w:val="22"/>
              </w:rPr>
              <w:t>Descripción</w:t>
            </w:r>
          </w:p>
        </w:tc>
        <w:tc>
          <w:tcPr>
            <w:tcW w:w="6536" w:type="dxa"/>
          </w:tcPr>
          <w:p w14:paraId="2B2BBA58" w14:textId="77777777" w:rsidR="00A37F08" w:rsidRPr="00C96EB1" w:rsidRDefault="00A37F08" w:rsidP="00890915">
            <w:pPr>
              <w:rPr>
                <w:sz w:val="22"/>
              </w:rPr>
            </w:pPr>
            <w:r w:rsidRPr="00C96EB1">
              <w:rPr>
                <w:sz w:val="22"/>
              </w:rPr>
              <w:t>Secuencia de imágenes que muestra las características del arte renacentista</w:t>
            </w:r>
          </w:p>
          <w:p w14:paraId="47989C1B" w14:textId="77777777" w:rsidR="00A37F08" w:rsidRPr="00C96EB1" w:rsidRDefault="00A37F08" w:rsidP="00890915">
            <w:pPr>
              <w:spacing w:after="0"/>
              <w:rPr>
                <w:sz w:val="22"/>
              </w:rPr>
            </w:pPr>
            <w:r w:rsidRPr="00C96EB1">
              <w:rPr>
                <w:sz w:val="22"/>
              </w:rPr>
              <w:t>20 minutos</w:t>
            </w:r>
          </w:p>
          <w:p w14:paraId="44A9A55B" w14:textId="77777777" w:rsidR="00A37F08" w:rsidRPr="00C96EB1" w:rsidRDefault="00A37F08" w:rsidP="00890915">
            <w:pPr>
              <w:spacing w:after="0"/>
              <w:rPr>
                <w:sz w:val="22"/>
              </w:rPr>
            </w:pPr>
            <w:r w:rsidRPr="00C96EB1">
              <w:rPr>
                <w:sz w:val="22"/>
              </w:rPr>
              <w:t>Secuencia de imágenes</w:t>
            </w:r>
          </w:p>
          <w:p w14:paraId="3B395CF7" w14:textId="77777777" w:rsidR="00A37F08" w:rsidRPr="00C96EB1" w:rsidRDefault="00A37F08" w:rsidP="00890915">
            <w:pPr>
              <w:spacing w:after="0"/>
              <w:rPr>
                <w:sz w:val="22"/>
              </w:rPr>
            </w:pPr>
            <w:r w:rsidRPr="00C96EB1">
              <w:rPr>
                <w:sz w:val="22"/>
              </w:rPr>
              <w:t>Exposición</w:t>
            </w:r>
          </w:p>
          <w:p w14:paraId="22B03F75" w14:textId="77777777" w:rsidR="00A37F08" w:rsidRPr="00C96EB1" w:rsidRDefault="00A37F08" w:rsidP="00890915">
            <w:pPr>
              <w:rPr>
                <w:sz w:val="22"/>
              </w:rPr>
            </w:pPr>
            <w:r w:rsidRPr="00C96EB1">
              <w:rPr>
                <w:sz w:val="22"/>
              </w:rPr>
              <w:t>Competencia cultural y artística</w:t>
            </w:r>
          </w:p>
          <w:p w14:paraId="5E7F292B" w14:textId="77777777" w:rsidR="00A37F08" w:rsidRPr="00C96EB1" w:rsidRDefault="00A37F08" w:rsidP="00890915">
            <w:pPr>
              <w:rPr>
                <w:sz w:val="22"/>
              </w:rPr>
            </w:pPr>
          </w:p>
          <w:p w14:paraId="4F5B4344" w14:textId="421204C5" w:rsidR="00A37F08" w:rsidRPr="00C96EB1" w:rsidRDefault="00A37F08" w:rsidP="00890915">
            <w:pPr>
              <w:rPr>
                <w:b/>
                <w:sz w:val="22"/>
              </w:rPr>
            </w:pPr>
            <w:r w:rsidRPr="00C96EB1">
              <w:rPr>
                <w:b/>
                <w:sz w:val="22"/>
              </w:rPr>
              <w:t xml:space="preserve">Ficha del </w:t>
            </w:r>
            <w:r w:rsidR="00943E3F">
              <w:rPr>
                <w:b/>
                <w:sz w:val="22"/>
              </w:rPr>
              <w:t>docente</w:t>
            </w:r>
            <w:r w:rsidR="008C5E47">
              <w:rPr>
                <w:b/>
                <w:sz w:val="22"/>
              </w:rPr>
              <w:t>docente</w:t>
            </w:r>
          </w:p>
          <w:p w14:paraId="7B307013" w14:textId="77777777" w:rsidR="00A37F08" w:rsidRPr="00C96EB1" w:rsidRDefault="00A37F08" w:rsidP="00890915">
            <w:pPr>
              <w:rPr>
                <w:b/>
                <w:sz w:val="22"/>
              </w:rPr>
            </w:pPr>
            <w:r w:rsidRPr="00C96EB1">
              <w:rPr>
                <w:b/>
                <w:sz w:val="22"/>
              </w:rPr>
              <w:t>Objetivo</w:t>
            </w:r>
          </w:p>
          <w:p w14:paraId="0C488A15" w14:textId="484DCBEA" w:rsidR="00A37F08" w:rsidRPr="00C96EB1" w:rsidRDefault="00A37F08" w:rsidP="00890915">
            <w:pPr>
              <w:rPr>
                <w:sz w:val="22"/>
              </w:rPr>
            </w:pPr>
            <w:r w:rsidRPr="00C96EB1">
              <w:rPr>
                <w:sz w:val="22"/>
              </w:rPr>
              <w:t>La siguiente secuencia de imágenes permite conocer las características del Renacimiento a partir del ejemplo de obras de distintos autores del per</w:t>
            </w:r>
            <w:r w:rsidR="00DC5D6B">
              <w:rPr>
                <w:sz w:val="22"/>
              </w:rPr>
              <w:t>i</w:t>
            </w:r>
            <w:r w:rsidRPr="00C96EB1">
              <w:rPr>
                <w:sz w:val="22"/>
              </w:rPr>
              <w:t>odo.</w:t>
            </w:r>
          </w:p>
          <w:p w14:paraId="55E600CC" w14:textId="77777777" w:rsidR="00A37F08" w:rsidRPr="00C96EB1" w:rsidRDefault="00A37F08" w:rsidP="00890915">
            <w:pPr>
              <w:rPr>
                <w:b/>
                <w:sz w:val="22"/>
              </w:rPr>
            </w:pPr>
            <w:r w:rsidRPr="00C96EB1">
              <w:rPr>
                <w:b/>
                <w:sz w:val="22"/>
              </w:rPr>
              <w:t>Propuesta</w:t>
            </w:r>
          </w:p>
          <w:p w14:paraId="73B982A6" w14:textId="77777777" w:rsidR="00A37F08" w:rsidRPr="00C96EB1" w:rsidRDefault="00A37F08" w:rsidP="00890915">
            <w:pPr>
              <w:rPr>
                <w:sz w:val="22"/>
              </w:rPr>
            </w:pPr>
            <w:r w:rsidRPr="00C96EB1">
              <w:rPr>
                <w:b/>
                <w:sz w:val="22"/>
              </w:rPr>
              <w:t>Antes de la presentación</w:t>
            </w:r>
          </w:p>
          <w:p w14:paraId="2ED613C4" w14:textId="6B949B62" w:rsidR="00A37F08" w:rsidRPr="00C96EB1" w:rsidRDefault="00A37F08" w:rsidP="00890915">
            <w:pPr>
              <w:rPr>
                <w:sz w:val="22"/>
              </w:rPr>
            </w:pPr>
            <w:r w:rsidRPr="00C96EB1">
              <w:rPr>
                <w:sz w:val="22"/>
              </w:rPr>
              <w:t>Como paso previo, le proponemos plantear a los estudiantes una serie de preguntas que le servirán para comprobar qué conocen los estudiantes sobre este per</w:t>
            </w:r>
            <w:r w:rsidR="00DC5D6B">
              <w:rPr>
                <w:sz w:val="22"/>
              </w:rPr>
              <w:t>i</w:t>
            </w:r>
            <w:r w:rsidRPr="00C96EB1">
              <w:rPr>
                <w:sz w:val="22"/>
              </w:rPr>
              <w:t>odo:</w:t>
            </w:r>
          </w:p>
          <w:p w14:paraId="65C10A9C" w14:textId="61C4486E" w:rsidR="00A37F08" w:rsidRPr="00C96EB1" w:rsidRDefault="00A37F08" w:rsidP="00890915">
            <w:pPr>
              <w:rPr>
                <w:sz w:val="22"/>
              </w:rPr>
            </w:pPr>
            <w:r w:rsidRPr="00C96EB1">
              <w:rPr>
                <w:sz w:val="22"/>
              </w:rPr>
              <w:t>- ¿Por qué hablamos de Renacimiento?</w:t>
            </w:r>
          </w:p>
          <w:p w14:paraId="39C0FCA8" w14:textId="27766F93" w:rsidR="00A37F08" w:rsidRPr="00C96EB1" w:rsidRDefault="00A37F08" w:rsidP="00890915">
            <w:pPr>
              <w:rPr>
                <w:sz w:val="22"/>
              </w:rPr>
            </w:pPr>
            <w:r w:rsidRPr="00C96EB1">
              <w:rPr>
                <w:sz w:val="22"/>
              </w:rPr>
              <w:t xml:space="preserve">- Si Florencia fue el gran centro del Renacimiento del </w:t>
            </w:r>
            <w:r w:rsidRPr="00350B1E">
              <w:rPr>
                <w:i/>
                <w:sz w:val="22"/>
              </w:rPr>
              <w:t>quattrocento</w:t>
            </w:r>
            <w:r w:rsidRPr="00C96EB1">
              <w:rPr>
                <w:sz w:val="22"/>
              </w:rPr>
              <w:t xml:space="preserve"> ¿cuál fue el </w:t>
            </w:r>
            <w:r w:rsidR="00943E3F">
              <w:rPr>
                <w:sz w:val="22"/>
              </w:rPr>
              <w:t xml:space="preserve">centro </w:t>
            </w:r>
            <w:r w:rsidRPr="00C96EB1">
              <w:rPr>
                <w:sz w:val="22"/>
              </w:rPr>
              <w:t xml:space="preserve">del </w:t>
            </w:r>
            <w:r w:rsidRPr="00350B1E">
              <w:rPr>
                <w:i/>
                <w:sz w:val="22"/>
              </w:rPr>
              <w:t>cinquecento</w:t>
            </w:r>
            <w:r w:rsidRPr="00C96EB1">
              <w:rPr>
                <w:sz w:val="22"/>
              </w:rPr>
              <w:t>? ¿Por qué?</w:t>
            </w:r>
          </w:p>
          <w:p w14:paraId="3BA987C8" w14:textId="77777777" w:rsidR="00A37F08" w:rsidRPr="00C96EB1" w:rsidRDefault="00A37F08" w:rsidP="00890915">
            <w:pPr>
              <w:rPr>
                <w:sz w:val="22"/>
              </w:rPr>
            </w:pPr>
            <w:r w:rsidRPr="00C96EB1">
              <w:rPr>
                <w:sz w:val="22"/>
              </w:rPr>
              <w:t xml:space="preserve">- ¿Cuál fue la gran obra arquitectónica del </w:t>
            </w:r>
            <w:r w:rsidRPr="00350B1E">
              <w:rPr>
                <w:i/>
                <w:sz w:val="22"/>
              </w:rPr>
              <w:t>cinquecento</w:t>
            </w:r>
            <w:r w:rsidRPr="00C96EB1">
              <w:rPr>
                <w:sz w:val="22"/>
              </w:rPr>
              <w:t>?</w:t>
            </w:r>
          </w:p>
          <w:p w14:paraId="71CAD9D2" w14:textId="77777777" w:rsidR="00A37F08" w:rsidRPr="00C96EB1" w:rsidRDefault="00A37F08" w:rsidP="00890915">
            <w:pPr>
              <w:rPr>
                <w:sz w:val="22"/>
              </w:rPr>
            </w:pPr>
            <w:r w:rsidRPr="00C96EB1">
              <w:rPr>
                <w:sz w:val="22"/>
              </w:rPr>
              <w:t>- ¿Qué es un mecenas? ¿Quiénes fueron los principales mecenas del arte renacentista?</w:t>
            </w:r>
          </w:p>
          <w:p w14:paraId="0E134926" w14:textId="77777777" w:rsidR="00A37F08" w:rsidRPr="00C96EB1" w:rsidRDefault="00A37F08" w:rsidP="00890915">
            <w:pPr>
              <w:rPr>
                <w:sz w:val="22"/>
              </w:rPr>
            </w:pPr>
            <w:r w:rsidRPr="00C96EB1">
              <w:rPr>
                <w:sz w:val="22"/>
              </w:rPr>
              <w:t xml:space="preserve">- ¿Cuáles fueron algunos de los grandes artistas del </w:t>
            </w:r>
            <w:r w:rsidRPr="00350B1E">
              <w:rPr>
                <w:i/>
                <w:sz w:val="22"/>
              </w:rPr>
              <w:t>cinquecento</w:t>
            </w:r>
            <w:r w:rsidRPr="00C96EB1">
              <w:rPr>
                <w:sz w:val="22"/>
              </w:rPr>
              <w:t>?</w:t>
            </w:r>
          </w:p>
          <w:p w14:paraId="14E9F406" w14:textId="77777777" w:rsidR="00A37F08" w:rsidRPr="00C96EB1" w:rsidRDefault="00A37F08" w:rsidP="00890915">
            <w:pPr>
              <w:rPr>
                <w:sz w:val="22"/>
              </w:rPr>
            </w:pPr>
          </w:p>
          <w:p w14:paraId="6E434D03" w14:textId="77777777" w:rsidR="00A37F08" w:rsidRPr="00C96EB1" w:rsidRDefault="00A37F08" w:rsidP="00890915">
            <w:pPr>
              <w:rPr>
                <w:b/>
                <w:sz w:val="22"/>
              </w:rPr>
            </w:pPr>
            <w:r w:rsidRPr="00C96EB1">
              <w:rPr>
                <w:b/>
                <w:sz w:val="22"/>
              </w:rPr>
              <w:t>Durante la presentación</w:t>
            </w:r>
          </w:p>
          <w:p w14:paraId="26EE6D31" w14:textId="77777777" w:rsidR="00A37F08" w:rsidRPr="00C96EB1" w:rsidRDefault="00A37F08" w:rsidP="00890915">
            <w:pPr>
              <w:rPr>
                <w:sz w:val="22"/>
              </w:rPr>
            </w:pPr>
            <w:r w:rsidRPr="00C96EB1">
              <w:rPr>
                <w:sz w:val="22"/>
              </w:rPr>
              <w:t xml:space="preserve">Explique a los estudiantes las características del arte del Renacimiento a partir del ejemplo de distintas obras de arquitectura, escultura y pintura. Llame también la atención </w:t>
            </w:r>
            <w:r w:rsidRPr="00C96EB1">
              <w:rPr>
                <w:sz w:val="22"/>
              </w:rPr>
              <w:lastRenderedPageBreak/>
              <w:t>sobre algunos nombres propios importantes para el arte del periodo.</w:t>
            </w:r>
          </w:p>
          <w:p w14:paraId="23DFC971" w14:textId="0A6F21C4" w:rsidR="00A37F08" w:rsidRPr="00C96EB1" w:rsidRDefault="00A37F08" w:rsidP="00890915">
            <w:pPr>
              <w:rPr>
                <w:sz w:val="22"/>
              </w:rPr>
            </w:pPr>
            <w:r w:rsidRPr="00C96EB1">
              <w:rPr>
                <w:sz w:val="22"/>
              </w:rPr>
              <w:t>Puede hacer que los estudiantes observen algunas de las obras y pedirles que señalen en qué puntos de estas se aprecian las características propias de los cánones renacentistas.</w:t>
            </w:r>
          </w:p>
          <w:p w14:paraId="5B3FC951" w14:textId="77777777" w:rsidR="00A37F08" w:rsidRPr="00C96EB1" w:rsidRDefault="00A37F08" w:rsidP="00890915">
            <w:pPr>
              <w:rPr>
                <w:b/>
                <w:sz w:val="22"/>
              </w:rPr>
            </w:pPr>
            <w:r w:rsidRPr="00C96EB1">
              <w:rPr>
                <w:b/>
                <w:sz w:val="22"/>
              </w:rPr>
              <w:t>Descripción de las imágenes</w:t>
            </w:r>
          </w:p>
          <w:p w14:paraId="391B1D64" w14:textId="421B7D93" w:rsidR="00A37F08" w:rsidRPr="00C96EB1" w:rsidRDefault="00A37F08" w:rsidP="00890915">
            <w:pPr>
              <w:rPr>
                <w:sz w:val="22"/>
              </w:rPr>
            </w:pPr>
            <w:r w:rsidRPr="00C96EB1">
              <w:rPr>
                <w:sz w:val="22"/>
              </w:rPr>
              <w:t xml:space="preserve">1. </w:t>
            </w:r>
            <w:r w:rsidRPr="00C96EB1">
              <w:rPr>
                <w:i/>
                <w:sz w:val="22"/>
              </w:rPr>
              <w:t xml:space="preserve">Hombre de </w:t>
            </w:r>
            <w:r w:rsidR="00940A29">
              <w:rPr>
                <w:i/>
                <w:sz w:val="22"/>
              </w:rPr>
              <w:t>V</w:t>
            </w:r>
            <w:r w:rsidRPr="00C96EB1">
              <w:rPr>
                <w:i/>
                <w:sz w:val="22"/>
              </w:rPr>
              <w:t>itrubio</w:t>
            </w:r>
            <w:r w:rsidRPr="00C96EB1">
              <w:rPr>
                <w:sz w:val="22"/>
              </w:rPr>
              <w:t>, de Leonardo da Vinci (Galería de la Academ</w:t>
            </w:r>
            <w:r w:rsidR="00DC5D6B">
              <w:rPr>
                <w:sz w:val="22"/>
              </w:rPr>
              <w:t>i</w:t>
            </w:r>
            <w:r w:rsidRPr="00C96EB1">
              <w:rPr>
                <w:sz w:val="22"/>
              </w:rPr>
              <w:t>a de Venecia, Italia).</w:t>
            </w:r>
          </w:p>
          <w:p w14:paraId="60434D8F" w14:textId="77777777" w:rsidR="00A37F08" w:rsidRPr="00C96EB1" w:rsidRDefault="00A37F08" w:rsidP="00890915">
            <w:pPr>
              <w:rPr>
                <w:sz w:val="22"/>
              </w:rPr>
            </w:pPr>
            <w:r w:rsidRPr="00C96EB1">
              <w:rPr>
                <w:sz w:val="22"/>
              </w:rPr>
              <w:t xml:space="preserve">2. </w:t>
            </w:r>
            <w:r w:rsidRPr="00350B1E">
              <w:rPr>
                <w:i/>
                <w:sz w:val="22"/>
              </w:rPr>
              <w:t>La escuela de Atenas</w:t>
            </w:r>
            <w:r w:rsidRPr="00C96EB1">
              <w:rPr>
                <w:sz w:val="22"/>
              </w:rPr>
              <w:t>, 1509-1510, de Rafael (Estancia de la Signatura, Palacio del Vaticano, Ciudad del Vaticano).</w:t>
            </w:r>
          </w:p>
          <w:p w14:paraId="110344B0" w14:textId="77777777" w:rsidR="00A37F08" w:rsidRPr="00C96EB1" w:rsidRDefault="00A37F08" w:rsidP="00890915">
            <w:pPr>
              <w:rPr>
                <w:sz w:val="22"/>
              </w:rPr>
            </w:pPr>
            <w:r w:rsidRPr="00C96EB1">
              <w:rPr>
                <w:sz w:val="22"/>
              </w:rPr>
              <w:t>3. Cúpula de Santa María del Fiore, de Filippo Brunelleschi (Florencia, Italia).</w:t>
            </w:r>
          </w:p>
          <w:p w14:paraId="456ED054" w14:textId="77777777" w:rsidR="00A37F08" w:rsidRPr="00C96EB1" w:rsidRDefault="00A37F08" w:rsidP="00890915">
            <w:pPr>
              <w:rPr>
                <w:sz w:val="22"/>
              </w:rPr>
            </w:pPr>
            <w:r w:rsidRPr="00C96EB1">
              <w:rPr>
                <w:sz w:val="22"/>
              </w:rPr>
              <w:t>4. Basílica de San Pedro, Miguel Ángel (Ciudad del Vaticano).</w:t>
            </w:r>
          </w:p>
          <w:p w14:paraId="473B0FCA" w14:textId="77777777" w:rsidR="00A37F08" w:rsidRPr="00C96EB1" w:rsidRDefault="00A37F08" w:rsidP="00890915">
            <w:pPr>
              <w:rPr>
                <w:sz w:val="22"/>
              </w:rPr>
            </w:pPr>
            <w:r w:rsidRPr="00C96EB1">
              <w:rPr>
                <w:sz w:val="22"/>
              </w:rPr>
              <w:t>5. Fachada de la Cartuja de Pavía,1473-1499, obra conjunta de G. Solari, Mantegazza, Amadeo y B. Briosco (Pavía, Lombardía, Italia).</w:t>
            </w:r>
          </w:p>
          <w:p w14:paraId="3FD99A17" w14:textId="77777777" w:rsidR="00A37F08" w:rsidRPr="00C96EB1" w:rsidRDefault="00A37F08" w:rsidP="00890915">
            <w:pPr>
              <w:rPr>
                <w:sz w:val="22"/>
              </w:rPr>
            </w:pPr>
            <w:r w:rsidRPr="00C96EB1">
              <w:rPr>
                <w:sz w:val="22"/>
              </w:rPr>
              <w:t>6. Palacio de Carlos V, de Pedro Machuca (Granada).</w:t>
            </w:r>
          </w:p>
          <w:p w14:paraId="19F938CD" w14:textId="77777777" w:rsidR="00A37F08" w:rsidRPr="00C96EB1" w:rsidRDefault="00A37F08" w:rsidP="00890915">
            <w:pPr>
              <w:rPr>
                <w:sz w:val="22"/>
              </w:rPr>
            </w:pPr>
            <w:r w:rsidRPr="00C96EB1">
              <w:rPr>
                <w:sz w:val="22"/>
              </w:rPr>
              <w:t>7. Fachada de la Universidad de Salamanca/Villa Capra o La Rotonda,1567-1569, de Andrea Palladio (Vicenza, Italia).</w:t>
            </w:r>
          </w:p>
          <w:p w14:paraId="0904DF27" w14:textId="77777777" w:rsidR="00A37F08" w:rsidRPr="00C96EB1" w:rsidRDefault="00A37F08" w:rsidP="00890915">
            <w:pPr>
              <w:rPr>
                <w:sz w:val="22"/>
              </w:rPr>
            </w:pPr>
            <w:r w:rsidRPr="00C96EB1">
              <w:rPr>
                <w:sz w:val="22"/>
              </w:rPr>
              <w:t>8. Monasterio de San Lorenzo el Real de El Escorial, de Juan de Herrera (San Lorenzo de El Escorial, Madrid).</w:t>
            </w:r>
          </w:p>
          <w:p w14:paraId="1AF18402" w14:textId="77777777" w:rsidR="00A37F08" w:rsidRPr="00C96EB1" w:rsidRDefault="00A37F08" w:rsidP="00890915">
            <w:pPr>
              <w:rPr>
                <w:sz w:val="22"/>
              </w:rPr>
            </w:pPr>
            <w:r w:rsidRPr="00C96EB1">
              <w:rPr>
                <w:sz w:val="22"/>
              </w:rPr>
              <w:t>9. Tumba de Juliano de Médicis, 1457-1478, de Miguel Ángel (Iglesia de San Lorenzo, Florencia, Italia).</w:t>
            </w:r>
          </w:p>
          <w:p w14:paraId="3E61F3FA" w14:textId="77777777" w:rsidR="00A37F08" w:rsidRPr="00350B1E" w:rsidRDefault="00A37F08" w:rsidP="00890915">
            <w:pPr>
              <w:rPr>
                <w:sz w:val="22"/>
                <w:lang w:val="it-IT"/>
              </w:rPr>
            </w:pPr>
            <w:r w:rsidRPr="00350B1E">
              <w:rPr>
                <w:sz w:val="22"/>
                <w:lang w:val="it-IT"/>
              </w:rPr>
              <w:t xml:space="preserve">10. </w:t>
            </w:r>
            <w:r w:rsidRPr="00350B1E">
              <w:rPr>
                <w:i/>
                <w:sz w:val="22"/>
                <w:lang w:val="it-IT"/>
              </w:rPr>
              <w:t>Agnolo Doni</w:t>
            </w:r>
            <w:r w:rsidRPr="00350B1E">
              <w:rPr>
                <w:sz w:val="22"/>
                <w:lang w:val="it-IT"/>
              </w:rPr>
              <w:t>, ca. 1506, de Rafael (Galería Palatina, Palacio Pitti, Florencia, Italia).</w:t>
            </w:r>
          </w:p>
          <w:p w14:paraId="4ED9A0F3" w14:textId="77777777" w:rsidR="00A37F08" w:rsidRPr="00350B1E" w:rsidRDefault="00A37F08" w:rsidP="00890915">
            <w:pPr>
              <w:rPr>
                <w:sz w:val="22"/>
                <w:lang w:val="it-IT"/>
              </w:rPr>
            </w:pPr>
            <w:r w:rsidRPr="00350B1E">
              <w:rPr>
                <w:sz w:val="22"/>
                <w:lang w:val="it-IT"/>
              </w:rPr>
              <w:t xml:space="preserve">11. </w:t>
            </w:r>
            <w:r w:rsidRPr="00350B1E">
              <w:rPr>
                <w:i/>
                <w:sz w:val="22"/>
                <w:lang w:val="it-IT"/>
              </w:rPr>
              <w:t>La Gioconda</w:t>
            </w:r>
            <w:r w:rsidRPr="00350B1E">
              <w:rPr>
                <w:sz w:val="22"/>
                <w:lang w:val="it-IT"/>
              </w:rPr>
              <w:t xml:space="preserve"> o Mona Lisa, 1503-1506, de Leonardo da Vinci (Museo del Louvre, París, Francia).</w:t>
            </w:r>
          </w:p>
          <w:p w14:paraId="0E007009" w14:textId="77777777" w:rsidR="00A37F08" w:rsidRPr="00C96EB1" w:rsidRDefault="00A37F08" w:rsidP="00890915">
            <w:pPr>
              <w:rPr>
                <w:sz w:val="22"/>
              </w:rPr>
            </w:pPr>
            <w:r w:rsidRPr="00C96EB1">
              <w:rPr>
                <w:sz w:val="22"/>
              </w:rPr>
              <w:t xml:space="preserve">12. </w:t>
            </w:r>
            <w:r w:rsidRPr="00C96EB1">
              <w:rPr>
                <w:i/>
                <w:sz w:val="22"/>
              </w:rPr>
              <w:t>El caballero de la mano en el pecho</w:t>
            </w:r>
            <w:r w:rsidRPr="00C96EB1">
              <w:rPr>
                <w:sz w:val="22"/>
              </w:rPr>
              <w:t>, 1580, de El Greco (Museo del Prado, Madrid).</w:t>
            </w:r>
          </w:p>
          <w:p w14:paraId="41D6B002" w14:textId="77777777" w:rsidR="00A37F08" w:rsidRPr="00C96EB1" w:rsidRDefault="00A37F08" w:rsidP="00890915">
            <w:pPr>
              <w:rPr>
                <w:sz w:val="22"/>
              </w:rPr>
            </w:pPr>
            <w:r w:rsidRPr="00C96EB1">
              <w:rPr>
                <w:sz w:val="22"/>
              </w:rPr>
              <w:t xml:space="preserve">13. </w:t>
            </w:r>
            <w:r w:rsidRPr="00C96EB1">
              <w:rPr>
                <w:i/>
                <w:sz w:val="22"/>
              </w:rPr>
              <w:t>El juicio final</w:t>
            </w:r>
            <w:r w:rsidRPr="00C96EB1">
              <w:rPr>
                <w:sz w:val="22"/>
              </w:rPr>
              <w:t>, 1534-1541, de Miguel Ángel (Capilla Sixtina, Ciudad del Vaticano).</w:t>
            </w:r>
          </w:p>
          <w:p w14:paraId="642B130B" w14:textId="33AD5389" w:rsidR="00A37F08" w:rsidRPr="00C96EB1" w:rsidRDefault="00A37F08" w:rsidP="00890915">
            <w:pPr>
              <w:rPr>
                <w:sz w:val="22"/>
              </w:rPr>
            </w:pPr>
            <w:r w:rsidRPr="00C96EB1">
              <w:rPr>
                <w:sz w:val="22"/>
              </w:rPr>
              <w:t xml:space="preserve">14. </w:t>
            </w:r>
            <w:r w:rsidRPr="00C96EB1">
              <w:rPr>
                <w:i/>
                <w:sz w:val="22"/>
              </w:rPr>
              <w:t>La última cena</w:t>
            </w:r>
            <w:r w:rsidRPr="00C96EB1">
              <w:rPr>
                <w:sz w:val="22"/>
              </w:rPr>
              <w:t xml:space="preserve">, ca. 1570, de Juan de Juanes, mediados del </w:t>
            </w:r>
            <w:r w:rsidRPr="00C96EB1">
              <w:rPr>
                <w:sz w:val="22"/>
              </w:rPr>
              <w:lastRenderedPageBreak/>
              <w:t>s</w:t>
            </w:r>
            <w:r w:rsidR="00CE6B72">
              <w:rPr>
                <w:sz w:val="22"/>
              </w:rPr>
              <w:t>iglo</w:t>
            </w:r>
            <w:r w:rsidRPr="00C96EB1">
              <w:rPr>
                <w:sz w:val="22"/>
              </w:rPr>
              <w:t xml:space="preserve"> XVI (Museo del Prado, Madrid).</w:t>
            </w:r>
          </w:p>
          <w:p w14:paraId="6386706D" w14:textId="77777777" w:rsidR="00A37F08" w:rsidRPr="00C96EB1" w:rsidRDefault="00A37F08" w:rsidP="00890915">
            <w:pPr>
              <w:rPr>
                <w:sz w:val="22"/>
              </w:rPr>
            </w:pPr>
            <w:r w:rsidRPr="00C96EB1">
              <w:rPr>
                <w:sz w:val="22"/>
              </w:rPr>
              <w:t xml:space="preserve">15. </w:t>
            </w:r>
            <w:r w:rsidRPr="00C96EB1">
              <w:rPr>
                <w:i/>
                <w:sz w:val="22"/>
              </w:rPr>
              <w:t>Laocoonte</w:t>
            </w:r>
            <w:r w:rsidRPr="00C96EB1">
              <w:rPr>
                <w:sz w:val="22"/>
              </w:rPr>
              <w:t>, 1610-1614, de El Greco (Galería Nacional de Arte, Washington, Estados Unidos).</w:t>
            </w:r>
          </w:p>
          <w:p w14:paraId="3793E0DC" w14:textId="77777777" w:rsidR="00A37F08" w:rsidRPr="00C96EB1" w:rsidRDefault="00A37F08" w:rsidP="00890915">
            <w:pPr>
              <w:rPr>
                <w:sz w:val="22"/>
              </w:rPr>
            </w:pPr>
            <w:r w:rsidRPr="00C96EB1">
              <w:rPr>
                <w:sz w:val="22"/>
              </w:rPr>
              <w:t xml:space="preserve">16. </w:t>
            </w:r>
            <w:r w:rsidRPr="00C96EB1">
              <w:rPr>
                <w:i/>
                <w:sz w:val="22"/>
              </w:rPr>
              <w:t>Dánae</w:t>
            </w:r>
            <w:r w:rsidRPr="00C96EB1">
              <w:rPr>
                <w:sz w:val="22"/>
              </w:rPr>
              <w:t>, 1550-1551, de Tiziano Vecellio (Museo del Prado, Madrid).</w:t>
            </w:r>
          </w:p>
          <w:p w14:paraId="3F263AE7" w14:textId="77777777" w:rsidR="00A37F08" w:rsidRPr="00C96EB1" w:rsidRDefault="00A37F08" w:rsidP="00890915">
            <w:pPr>
              <w:rPr>
                <w:sz w:val="22"/>
              </w:rPr>
            </w:pPr>
          </w:p>
          <w:p w14:paraId="38AE87BC" w14:textId="77777777" w:rsidR="00A37F08" w:rsidRPr="00C96EB1" w:rsidRDefault="00A37F08" w:rsidP="00890915">
            <w:pPr>
              <w:rPr>
                <w:b/>
                <w:sz w:val="22"/>
              </w:rPr>
            </w:pPr>
            <w:r w:rsidRPr="00C96EB1">
              <w:rPr>
                <w:b/>
                <w:sz w:val="22"/>
              </w:rPr>
              <w:t>Después de la presentación</w:t>
            </w:r>
          </w:p>
          <w:p w14:paraId="1A9A0CA5" w14:textId="77777777" w:rsidR="00A37F08" w:rsidRPr="00C96EB1" w:rsidRDefault="00A37F08" w:rsidP="00890915">
            <w:pPr>
              <w:rPr>
                <w:sz w:val="22"/>
              </w:rPr>
            </w:pPr>
            <w:r w:rsidRPr="00C96EB1">
              <w:rPr>
                <w:sz w:val="22"/>
              </w:rPr>
              <w:t>Una vez analizadas las distintas características del arte del Renacimiento, pida a los estudiantes que completen una tabla en la que se recojan los rasgos propios de la arquitectura, la escultura y la pintura de esta época, así como una mención a los artistas más destacados y sus obras más representativas.</w:t>
            </w:r>
          </w:p>
          <w:p w14:paraId="37D66C84" w14:textId="144351AE" w:rsidR="00F42619" w:rsidRPr="00C96EB1" w:rsidRDefault="00A37F08" w:rsidP="00890915">
            <w:pPr>
              <w:rPr>
                <w:sz w:val="22"/>
              </w:rPr>
            </w:pPr>
            <w:r w:rsidRPr="00C96EB1">
              <w:rPr>
                <w:sz w:val="22"/>
              </w:rPr>
              <w:t>Le sugerimos proponer a los estudiantes una visita virtual a la basílica de San Pedro del Vaticano. Muéstr</w:t>
            </w:r>
            <w:r w:rsidR="00940A29">
              <w:rPr>
                <w:sz w:val="22"/>
              </w:rPr>
              <w:t>e</w:t>
            </w:r>
            <w:r w:rsidRPr="00C96EB1">
              <w:rPr>
                <w:sz w:val="22"/>
              </w:rPr>
              <w:t xml:space="preserve">les la capilla Sixtina </w:t>
            </w:r>
            <w:r w:rsidR="00625F8A">
              <w:fldChar w:fldCharType="begin"/>
            </w:r>
            <w:r w:rsidR="00625F8A">
              <w:instrText xml:space="preserve"> HYPERLINK "http://www.vatican.va/various/cappelle/sistina_vr/index.html" </w:instrText>
            </w:r>
            <w:r w:rsidR="00625F8A">
              <w:fldChar w:fldCharType="separate"/>
            </w:r>
            <w:r w:rsidRPr="00C96EB1">
              <w:rPr>
                <w:rStyle w:val="Hipervnculo"/>
                <w:color w:val="auto"/>
                <w:sz w:val="22"/>
              </w:rPr>
              <w:t>[VER]</w:t>
            </w:r>
            <w:r w:rsidR="00625F8A">
              <w:rPr>
                <w:rStyle w:val="Hipervnculo"/>
                <w:color w:val="auto"/>
                <w:sz w:val="22"/>
              </w:rPr>
              <w:fldChar w:fldCharType="end"/>
            </w:r>
            <w:r w:rsidRPr="00C96EB1">
              <w:rPr>
                <w:sz w:val="22"/>
              </w:rPr>
              <w:t xml:space="preserve"> </w:t>
            </w:r>
            <w:hyperlink r:id="rId14" w:history="1">
              <w:r w:rsidR="00F42619" w:rsidRPr="00C96EB1">
                <w:rPr>
                  <w:rStyle w:val="Hipervnculo"/>
                  <w:color w:val="auto"/>
                  <w:sz w:val="22"/>
                </w:rPr>
                <w:t>http://www.vatican.va/various/cappelle/sistina_vr/index.html</w:t>
              </w:r>
            </w:hyperlink>
          </w:p>
          <w:p w14:paraId="22E3C526" w14:textId="0EE2B753" w:rsidR="00A37F08" w:rsidRPr="00C96EB1" w:rsidRDefault="00A37F08" w:rsidP="00890915">
            <w:pPr>
              <w:rPr>
                <w:sz w:val="22"/>
              </w:rPr>
            </w:pPr>
            <w:r w:rsidRPr="00C96EB1">
              <w:rPr>
                <w:sz w:val="22"/>
              </w:rPr>
              <w:t xml:space="preserve">y otros espacios de esta joya del Renacimiento romano del </w:t>
            </w:r>
            <w:r w:rsidRPr="00350B1E">
              <w:rPr>
                <w:i/>
                <w:sz w:val="22"/>
              </w:rPr>
              <w:t>cinquecento</w:t>
            </w:r>
            <w:r w:rsidRPr="00C96EB1">
              <w:rPr>
                <w:sz w:val="22"/>
              </w:rPr>
              <w:t xml:space="preserve"> </w:t>
            </w:r>
            <w:hyperlink r:id="rId15" w:history="1">
              <w:r w:rsidRPr="00C96EB1">
                <w:rPr>
                  <w:rStyle w:val="Hipervnculo"/>
                  <w:color w:val="auto"/>
                  <w:sz w:val="22"/>
                </w:rPr>
                <w:t>[VER].</w:t>
              </w:r>
            </w:hyperlink>
            <w:r w:rsidR="00F42619" w:rsidRPr="00C96EB1">
              <w:rPr>
                <w:sz w:val="22"/>
              </w:rPr>
              <w:t xml:space="preserve"> </w:t>
            </w:r>
            <w:r w:rsidR="00F42619" w:rsidRPr="00C96EB1">
              <w:rPr>
                <w:rStyle w:val="Hipervnculo"/>
                <w:color w:val="auto"/>
                <w:sz w:val="22"/>
              </w:rPr>
              <w:t>http://www.vatican.va/various/basiliche/san_pietro/vr_tour/index-it.html</w:t>
            </w:r>
          </w:p>
          <w:p w14:paraId="170F06EB" w14:textId="77777777" w:rsidR="00A37F08" w:rsidRPr="00C96EB1" w:rsidRDefault="00A37F08" w:rsidP="00890915">
            <w:pPr>
              <w:rPr>
                <w:sz w:val="22"/>
              </w:rPr>
            </w:pPr>
          </w:p>
          <w:p w14:paraId="36891D1E" w14:textId="77777777" w:rsidR="00A37F08" w:rsidRPr="00C96EB1" w:rsidRDefault="00A37F08" w:rsidP="00890915">
            <w:pPr>
              <w:rPr>
                <w:b/>
                <w:sz w:val="22"/>
              </w:rPr>
            </w:pPr>
            <w:r w:rsidRPr="00C96EB1">
              <w:rPr>
                <w:b/>
                <w:sz w:val="22"/>
              </w:rPr>
              <w:t>Ficha del estudiante</w:t>
            </w:r>
          </w:p>
          <w:p w14:paraId="452EE722" w14:textId="77777777" w:rsidR="00A37F08" w:rsidRPr="00C96EB1" w:rsidRDefault="00A37F08" w:rsidP="00890915">
            <w:pPr>
              <w:rPr>
                <w:sz w:val="22"/>
              </w:rPr>
            </w:pPr>
            <w:r w:rsidRPr="00C96EB1">
              <w:rPr>
                <w:b/>
                <w:sz w:val="22"/>
              </w:rPr>
              <w:t>El Renacimiento en el siglo XVI</w:t>
            </w:r>
          </w:p>
          <w:p w14:paraId="3365D806" w14:textId="5D10E7FF" w:rsidR="00A37F08" w:rsidRPr="00C96EB1" w:rsidRDefault="00A37F08" w:rsidP="00890915">
            <w:pPr>
              <w:rPr>
                <w:sz w:val="22"/>
              </w:rPr>
            </w:pPr>
            <w:r w:rsidRPr="00C96EB1">
              <w:rPr>
                <w:sz w:val="22"/>
              </w:rPr>
              <w:t xml:space="preserve">Durante los siglos XV y XVI, se produjeron profundas transformaciones sociales y culturales en Europa. El ser humano se situó en el centro del mundo y se recuperó la herencia grecorromana. En el ámbito cultural y del pensamiento, surgió el </w:t>
            </w:r>
            <w:r w:rsidR="003120FF">
              <w:rPr>
                <w:sz w:val="22"/>
              </w:rPr>
              <w:t>H</w:t>
            </w:r>
            <w:r w:rsidRPr="00C96EB1">
              <w:rPr>
                <w:sz w:val="22"/>
              </w:rPr>
              <w:t xml:space="preserve">umanismo, mientras que en el artístico, el </w:t>
            </w:r>
            <w:r w:rsidR="003120FF">
              <w:rPr>
                <w:sz w:val="22"/>
              </w:rPr>
              <w:t>g</w:t>
            </w:r>
            <w:r w:rsidRPr="00C96EB1">
              <w:rPr>
                <w:sz w:val="22"/>
              </w:rPr>
              <w:t xml:space="preserve">ótico fue sustituido por el Renacimiento. </w:t>
            </w:r>
          </w:p>
          <w:p w14:paraId="651D1B65" w14:textId="77777777" w:rsidR="00A37F08" w:rsidRPr="00C96EB1" w:rsidRDefault="00A37F08" w:rsidP="00890915">
            <w:pPr>
              <w:rPr>
                <w:sz w:val="22"/>
              </w:rPr>
            </w:pPr>
          </w:p>
          <w:p w14:paraId="28B0DAE4" w14:textId="77777777" w:rsidR="00A37F08" w:rsidRPr="00C96EB1" w:rsidRDefault="00A37F08" w:rsidP="00890915">
            <w:pPr>
              <w:rPr>
                <w:b/>
                <w:sz w:val="22"/>
              </w:rPr>
            </w:pPr>
            <w:r w:rsidRPr="00C96EB1">
              <w:rPr>
                <w:b/>
                <w:sz w:val="22"/>
              </w:rPr>
              <w:t>El arte del Renacimiento</w:t>
            </w:r>
          </w:p>
          <w:p w14:paraId="23CA3791" w14:textId="77777777" w:rsidR="00A37F08" w:rsidRPr="00C96EB1" w:rsidRDefault="00A37F08" w:rsidP="00890915">
            <w:pPr>
              <w:rPr>
                <w:sz w:val="22"/>
              </w:rPr>
            </w:pPr>
            <w:r w:rsidRPr="00C96EB1">
              <w:rPr>
                <w:sz w:val="22"/>
              </w:rPr>
              <w:t xml:space="preserve">El Renacimiento surgió en Italia y vivió su primera época de esplendor en el siglo XV. Durante este periodo, conocido como </w:t>
            </w:r>
            <w:r w:rsidRPr="00C96EB1">
              <w:rPr>
                <w:i/>
                <w:sz w:val="22"/>
              </w:rPr>
              <w:t>quattrocento</w:t>
            </w:r>
            <w:r w:rsidRPr="00C96EB1">
              <w:rPr>
                <w:sz w:val="22"/>
              </w:rPr>
              <w:t xml:space="preserve">, la ciudad de Florencia fue su principal foco. Ya en </w:t>
            </w:r>
            <w:r w:rsidRPr="00C96EB1">
              <w:rPr>
                <w:sz w:val="22"/>
              </w:rPr>
              <w:lastRenderedPageBreak/>
              <w:t>el siglo XVI (</w:t>
            </w:r>
            <w:r w:rsidRPr="00C96EB1">
              <w:rPr>
                <w:i/>
                <w:sz w:val="22"/>
              </w:rPr>
              <w:t>cinquecento</w:t>
            </w:r>
            <w:r w:rsidRPr="00C96EB1">
              <w:rPr>
                <w:sz w:val="22"/>
              </w:rPr>
              <w:t>), este foco se trasladó a la Roma de los papas, donde el arte renacentista alcanzó su madurez.</w:t>
            </w:r>
          </w:p>
          <w:p w14:paraId="1FC28E3E" w14:textId="77777777" w:rsidR="00A37F08" w:rsidRPr="00C96EB1" w:rsidRDefault="00A37F08" w:rsidP="00890915">
            <w:pPr>
              <w:rPr>
                <w:sz w:val="22"/>
              </w:rPr>
            </w:pPr>
          </w:p>
          <w:p w14:paraId="05D7AED4" w14:textId="77777777" w:rsidR="00A37F08" w:rsidRPr="00C96EB1" w:rsidRDefault="00A37F08" w:rsidP="00890915">
            <w:pPr>
              <w:rPr>
                <w:b/>
                <w:sz w:val="22"/>
              </w:rPr>
            </w:pPr>
            <w:r w:rsidRPr="00C96EB1">
              <w:rPr>
                <w:b/>
                <w:sz w:val="22"/>
              </w:rPr>
              <w:t>La arquitectura renacentista</w:t>
            </w:r>
          </w:p>
          <w:p w14:paraId="3E5AA760" w14:textId="77777777" w:rsidR="00A37F08" w:rsidRPr="00C96EB1" w:rsidRDefault="00A37F08" w:rsidP="00890915">
            <w:pPr>
              <w:rPr>
                <w:sz w:val="22"/>
              </w:rPr>
            </w:pPr>
            <w:r w:rsidRPr="00C96EB1">
              <w:rPr>
                <w:sz w:val="22"/>
              </w:rPr>
              <w:t>Los edificios renacentistas del siglo XVI buscaban plasmar la racionalidad del humanismo mediante la armonía y la proporcionalidad en templos, palacios urbanos y villas campestres. El edificio más representativo de esta época es la basílica de San Pedro del Vaticano.</w:t>
            </w:r>
          </w:p>
          <w:p w14:paraId="36D3D5BB" w14:textId="77777777" w:rsidR="00A37F08" w:rsidRPr="00C96EB1" w:rsidRDefault="00A37F08" w:rsidP="00890915">
            <w:pPr>
              <w:rPr>
                <w:sz w:val="22"/>
              </w:rPr>
            </w:pPr>
            <w:r w:rsidRPr="00C96EB1">
              <w:rPr>
                <w:sz w:val="22"/>
              </w:rPr>
              <w:t xml:space="preserve">Los arquitectos más destacados del </w:t>
            </w:r>
            <w:r w:rsidRPr="00F5527A">
              <w:rPr>
                <w:i/>
                <w:sz w:val="22"/>
              </w:rPr>
              <w:t>cinquecento</w:t>
            </w:r>
            <w:r w:rsidRPr="00C96EB1">
              <w:rPr>
                <w:sz w:val="22"/>
              </w:rPr>
              <w:t xml:space="preserve"> fueron:</w:t>
            </w:r>
          </w:p>
          <w:p w14:paraId="5374EBFE" w14:textId="75A12D3D" w:rsidR="009524AE" w:rsidRDefault="00A37F08" w:rsidP="00890915">
            <w:pPr>
              <w:rPr>
                <w:sz w:val="22"/>
              </w:rPr>
            </w:pPr>
            <w:r w:rsidRPr="00C96EB1">
              <w:rPr>
                <w:sz w:val="22"/>
              </w:rPr>
              <w:t xml:space="preserve">- Bramante: su obra </w:t>
            </w:r>
            <w:r w:rsidR="00B0023C">
              <w:rPr>
                <w:sz w:val="22"/>
              </w:rPr>
              <w:t>oscila</w:t>
            </w:r>
            <w:r w:rsidRPr="00C96EB1">
              <w:rPr>
                <w:sz w:val="22"/>
              </w:rPr>
              <w:t xml:space="preserve"> entre el </w:t>
            </w:r>
            <w:r w:rsidRPr="00C96EB1">
              <w:rPr>
                <w:i/>
                <w:sz w:val="22"/>
              </w:rPr>
              <w:t>quattrocento</w:t>
            </w:r>
            <w:r w:rsidRPr="00C96EB1">
              <w:rPr>
                <w:sz w:val="22"/>
              </w:rPr>
              <w:t xml:space="preserve"> y el </w:t>
            </w:r>
          </w:p>
          <w:p w14:paraId="77BB4830" w14:textId="478E4A9C" w:rsidR="00A37F08" w:rsidRPr="00C96EB1" w:rsidRDefault="00A37F08" w:rsidP="00890915">
            <w:pPr>
              <w:rPr>
                <w:sz w:val="22"/>
              </w:rPr>
            </w:pPr>
            <w:r w:rsidRPr="00C96EB1">
              <w:rPr>
                <w:i/>
                <w:sz w:val="22"/>
              </w:rPr>
              <w:t>cinquecento</w:t>
            </w:r>
            <w:r w:rsidRPr="00C96EB1">
              <w:rPr>
                <w:sz w:val="22"/>
              </w:rPr>
              <w:t>. En Roma realizó sus grandes obras, entre ellas el proyecto para la basílica de San Pedro y el templete de San Pietro in Montorio.</w:t>
            </w:r>
          </w:p>
          <w:p w14:paraId="66CD50CC" w14:textId="5A6621A7" w:rsidR="00A37F08" w:rsidRPr="00C96EB1" w:rsidRDefault="00A37F08" w:rsidP="00890915">
            <w:pPr>
              <w:rPr>
                <w:sz w:val="22"/>
              </w:rPr>
            </w:pPr>
            <w:r w:rsidRPr="00C96EB1">
              <w:rPr>
                <w:sz w:val="22"/>
              </w:rPr>
              <w:t>- Miguel Ángel: además de escultor y pintor, también fue arquitecto. Algunas de sus obras más destacadas son el vestíbulo de la Biblioteca Laurentina, el Palazzo Farnese o la plaza de</w:t>
            </w:r>
            <w:r w:rsidR="00B0023C">
              <w:rPr>
                <w:sz w:val="22"/>
              </w:rPr>
              <w:t>l</w:t>
            </w:r>
            <w:r w:rsidRPr="00C96EB1">
              <w:rPr>
                <w:sz w:val="22"/>
              </w:rPr>
              <w:t xml:space="preserve"> Campidoglio. Sin embargo, su obra más importante fue la cúpula de la nave central de la basílica de San Pedro del Vaticano. </w:t>
            </w:r>
          </w:p>
          <w:p w14:paraId="6DA18995" w14:textId="6CA0F7F4" w:rsidR="00A37F08" w:rsidRPr="00C96EB1" w:rsidRDefault="00A37F08" w:rsidP="00890915">
            <w:pPr>
              <w:rPr>
                <w:sz w:val="22"/>
              </w:rPr>
            </w:pPr>
            <w:r w:rsidRPr="00C96EB1">
              <w:rPr>
                <w:sz w:val="22"/>
              </w:rPr>
              <w:t xml:space="preserve">- Palladio: construyó templos, palacios y villas campestres, entre las que sobresale la </w:t>
            </w:r>
            <w:r w:rsidR="003D0048">
              <w:rPr>
                <w:sz w:val="22"/>
              </w:rPr>
              <w:t>V</w:t>
            </w:r>
            <w:r w:rsidRPr="00C96EB1">
              <w:rPr>
                <w:sz w:val="22"/>
              </w:rPr>
              <w:t>illa Capra, conocida como La Rotonda.</w:t>
            </w:r>
          </w:p>
          <w:p w14:paraId="69281369" w14:textId="77777777" w:rsidR="00A37F08" w:rsidRPr="00C96EB1" w:rsidRDefault="00A37F08" w:rsidP="00890915">
            <w:pPr>
              <w:rPr>
                <w:sz w:val="22"/>
              </w:rPr>
            </w:pPr>
          </w:p>
          <w:p w14:paraId="417D8DC5" w14:textId="77777777" w:rsidR="00A37F08" w:rsidRPr="00C96EB1" w:rsidRDefault="00A37F08" w:rsidP="00890915">
            <w:pPr>
              <w:rPr>
                <w:b/>
                <w:sz w:val="22"/>
              </w:rPr>
            </w:pPr>
            <w:r w:rsidRPr="00C96EB1">
              <w:rPr>
                <w:b/>
                <w:sz w:val="22"/>
              </w:rPr>
              <w:t>La escultura renacentista</w:t>
            </w:r>
          </w:p>
          <w:p w14:paraId="08B48441" w14:textId="5E2FD47C" w:rsidR="00A37F08" w:rsidRPr="00C96EB1" w:rsidRDefault="00A37F08" w:rsidP="00890915">
            <w:pPr>
              <w:rPr>
                <w:sz w:val="22"/>
              </w:rPr>
            </w:pPr>
            <w:r w:rsidRPr="00C96EB1">
              <w:rPr>
                <w:sz w:val="22"/>
              </w:rPr>
              <w:t xml:space="preserve">El gran escultor del </w:t>
            </w:r>
            <w:r w:rsidRPr="00C96EB1">
              <w:rPr>
                <w:i/>
                <w:sz w:val="22"/>
              </w:rPr>
              <w:t>cinquecento</w:t>
            </w:r>
            <w:r w:rsidRPr="00C96EB1">
              <w:rPr>
                <w:sz w:val="22"/>
              </w:rPr>
              <w:t xml:space="preserve"> fue Miguel Ángel, autor de obras como la </w:t>
            </w:r>
            <w:r w:rsidRPr="00C96EB1">
              <w:rPr>
                <w:i/>
                <w:sz w:val="22"/>
              </w:rPr>
              <w:t>Piedad</w:t>
            </w:r>
            <w:r w:rsidRPr="00C96EB1">
              <w:rPr>
                <w:sz w:val="22"/>
              </w:rPr>
              <w:t xml:space="preserve">, el </w:t>
            </w:r>
            <w:r w:rsidRPr="00C96EB1">
              <w:rPr>
                <w:i/>
                <w:sz w:val="22"/>
              </w:rPr>
              <w:t>David</w:t>
            </w:r>
            <w:r w:rsidRPr="00C96EB1">
              <w:rPr>
                <w:sz w:val="22"/>
              </w:rPr>
              <w:t xml:space="preserve"> o el </w:t>
            </w:r>
            <w:r w:rsidRPr="00C96EB1">
              <w:rPr>
                <w:i/>
                <w:sz w:val="22"/>
              </w:rPr>
              <w:t>Moisés</w:t>
            </w:r>
            <w:r w:rsidR="000D2D23">
              <w:rPr>
                <w:i/>
                <w:sz w:val="22"/>
              </w:rPr>
              <w:t>,</w:t>
            </w:r>
            <w:r w:rsidRPr="00C96EB1">
              <w:rPr>
                <w:sz w:val="22"/>
              </w:rPr>
              <w:t xml:space="preserve"> para la tumba del papa Julio II. Sus creaciones mostraban un dominio absoluto de la proporción humana. Su fuerza expresiva, belleza y monumentalidad representan la culminación de la escultura renacentista.</w:t>
            </w:r>
          </w:p>
          <w:p w14:paraId="1042623F" w14:textId="77777777" w:rsidR="00A37F08" w:rsidRPr="00C96EB1" w:rsidRDefault="00A37F08" w:rsidP="00890915">
            <w:pPr>
              <w:rPr>
                <w:sz w:val="22"/>
              </w:rPr>
            </w:pPr>
          </w:p>
          <w:p w14:paraId="5DBFB9F1" w14:textId="77777777" w:rsidR="00A37F08" w:rsidRPr="000E06B4" w:rsidRDefault="00A37F08" w:rsidP="00890915">
            <w:pPr>
              <w:rPr>
                <w:b/>
                <w:sz w:val="22"/>
              </w:rPr>
            </w:pPr>
            <w:r w:rsidRPr="00EA01F9">
              <w:rPr>
                <w:b/>
                <w:sz w:val="22"/>
              </w:rPr>
              <w:t>La p</w:t>
            </w:r>
            <w:r w:rsidRPr="000E06B4">
              <w:rPr>
                <w:b/>
                <w:sz w:val="22"/>
              </w:rPr>
              <w:t>intura del Renacimiento</w:t>
            </w:r>
          </w:p>
          <w:p w14:paraId="1F4D2F17" w14:textId="77777777" w:rsidR="00A37F08" w:rsidRPr="00C96EB1" w:rsidRDefault="00A37F08" w:rsidP="00890915">
            <w:pPr>
              <w:rPr>
                <w:sz w:val="22"/>
              </w:rPr>
            </w:pPr>
            <w:r w:rsidRPr="00EA01F9">
              <w:rPr>
                <w:sz w:val="22"/>
              </w:rPr>
              <w:t>La pintura renacentista se caracterizó por el uso de la perspectiva y el dominio del espacio. Recuperó el ideal de</w:t>
            </w:r>
            <w:r w:rsidRPr="00C96EB1">
              <w:rPr>
                <w:sz w:val="22"/>
              </w:rPr>
              <w:t xml:space="preserve"> </w:t>
            </w:r>
            <w:r w:rsidRPr="00C96EB1">
              <w:rPr>
                <w:sz w:val="22"/>
              </w:rPr>
              <w:lastRenderedPageBreak/>
              <w:t>belleza clásico, basado en el equilibrio y la proporción, y la temática trabajada fue diversa: religiosa, mitológica, retrato y desnudo.</w:t>
            </w:r>
          </w:p>
          <w:p w14:paraId="6F144557" w14:textId="77777777" w:rsidR="00A37F08" w:rsidRPr="00C96EB1" w:rsidRDefault="00A37F08" w:rsidP="00890915">
            <w:pPr>
              <w:rPr>
                <w:sz w:val="22"/>
              </w:rPr>
            </w:pPr>
            <w:r w:rsidRPr="00C96EB1">
              <w:rPr>
                <w:sz w:val="22"/>
              </w:rPr>
              <w:t xml:space="preserve">Los pintores más destacados del </w:t>
            </w:r>
            <w:r w:rsidRPr="00C96EB1">
              <w:rPr>
                <w:i/>
                <w:sz w:val="22"/>
              </w:rPr>
              <w:t>cinquecento</w:t>
            </w:r>
            <w:r w:rsidRPr="00C96EB1">
              <w:rPr>
                <w:sz w:val="22"/>
              </w:rPr>
              <w:t xml:space="preserve"> fueron:</w:t>
            </w:r>
          </w:p>
          <w:p w14:paraId="77B51F73" w14:textId="77777777" w:rsidR="00A37F08" w:rsidRPr="00C96EB1" w:rsidRDefault="00A37F08" w:rsidP="00890915">
            <w:pPr>
              <w:rPr>
                <w:sz w:val="22"/>
              </w:rPr>
            </w:pPr>
            <w:r w:rsidRPr="00C96EB1">
              <w:rPr>
                <w:sz w:val="22"/>
              </w:rPr>
              <w:t xml:space="preserve">- Leonardo da Vinci: sus pinturas se caracterizaron por el uso del </w:t>
            </w:r>
            <w:r w:rsidRPr="00F5527A">
              <w:rPr>
                <w:i/>
                <w:sz w:val="22"/>
              </w:rPr>
              <w:t>sfumato</w:t>
            </w:r>
            <w:r w:rsidRPr="00C96EB1">
              <w:rPr>
                <w:sz w:val="22"/>
              </w:rPr>
              <w:t xml:space="preserve">, una técnica basada en difuminar las siluetas de las figuras para dar sensación de profundidad. Algunas de sus obras más reconocidas son </w:t>
            </w:r>
            <w:r w:rsidRPr="00C96EB1">
              <w:rPr>
                <w:i/>
                <w:sz w:val="22"/>
              </w:rPr>
              <w:t>La Gioconda</w:t>
            </w:r>
            <w:r w:rsidRPr="00C96EB1">
              <w:rPr>
                <w:sz w:val="22"/>
              </w:rPr>
              <w:t xml:space="preserve"> o </w:t>
            </w:r>
            <w:r w:rsidRPr="00F5527A">
              <w:rPr>
                <w:i/>
                <w:sz w:val="22"/>
              </w:rPr>
              <w:t>Mona Lisa</w:t>
            </w:r>
            <w:r w:rsidRPr="00C96EB1">
              <w:rPr>
                <w:sz w:val="22"/>
              </w:rPr>
              <w:t xml:space="preserve"> y la </w:t>
            </w:r>
            <w:r w:rsidRPr="00C96EB1">
              <w:rPr>
                <w:i/>
                <w:sz w:val="22"/>
              </w:rPr>
              <w:t>Última cena</w:t>
            </w:r>
            <w:r w:rsidRPr="00C96EB1">
              <w:rPr>
                <w:sz w:val="22"/>
              </w:rPr>
              <w:t xml:space="preserve">. </w:t>
            </w:r>
          </w:p>
          <w:p w14:paraId="7A8480ED" w14:textId="76552F11" w:rsidR="00A37F08" w:rsidRPr="00C96EB1" w:rsidRDefault="00A37F08" w:rsidP="00890915">
            <w:pPr>
              <w:rPr>
                <w:sz w:val="22"/>
              </w:rPr>
            </w:pPr>
            <w:r w:rsidRPr="00C96EB1">
              <w:rPr>
                <w:sz w:val="22"/>
              </w:rPr>
              <w:t xml:space="preserve">- Miguel Ángel: además de arquitecto y escultor, también fue pintor. Los frescos que realizó para decorar la </w:t>
            </w:r>
            <w:r w:rsidR="007D7BA5">
              <w:rPr>
                <w:sz w:val="22"/>
              </w:rPr>
              <w:t>C</w:t>
            </w:r>
            <w:r w:rsidRPr="00C96EB1">
              <w:rPr>
                <w:sz w:val="22"/>
              </w:rPr>
              <w:t>apilla Sixtina (</w:t>
            </w:r>
            <w:r w:rsidRPr="00C96EB1">
              <w:rPr>
                <w:i/>
                <w:sz w:val="22"/>
              </w:rPr>
              <w:t>La creación de Adán</w:t>
            </w:r>
            <w:r w:rsidRPr="00C96EB1">
              <w:rPr>
                <w:sz w:val="22"/>
              </w:rPr>
              <w:t xml:space="preserve">, </w:t>
            </w:r>
            <w:r w:rsidRPr="00C96EB1">
              <w:rPr>
                <w:i/>
                <w:sz w:val="22"/>
              </w:rPr>
              <w:t>El juicio final</w:t>
            </w:r>
            <w:r w:rsidRPr="00C96EB1">
              <w:rPr>
                <w:sz w:val="22"/>
              </w:rPr>
              <w:t>, entre otros) destacan por su expresividad y volumen.</w:t>
            </w:r>
          </w:p>
          <w:p w14:paraId="4852F191" w14:textId="3CFBA0E1" w:rsidR="00A37F08" w:rsidRPr="00C96EB1" w:rsidRDefault="00A37F08" w:rsidP="00890915">
            <w:pPr>
              <w:rPr>
                <w:sz w:val="22"/>
              </w:rPr>
            </w:pPr>
            <w:r w:rsidRPr="00C96EB1">
              <w:rPr>
                <w:sz w:val="22"/>
              </w:rPr>
              <w:t xml:space="preserve">- Rafael: </w:t>
            </w:r>
            <w:r w:rsidR="000E06B4">
              <w:rPr>
                <w:sz w:val="22"/>
              </w:rPr>
              <w:t xml:space="preserve">por </w:t>
            </w:r>
            <w:r w:rsidRPr="00C96EB1">
              <w:rPr>
                <w:sz w:val="22"/>
              </w:rPr>
              <w:t xml:space="preserve">su dominio del color, del dibujo y de la composición </w:t>
            </w:r>
            <w:r w:rsidR="000E06B4">
              <w:rPr>
                <w:sz w:val="22"/>
              </w:rPr>
              <w:t xml:space="preserve">es </w:t>
            </w:r>
            <w:r w:rsidRPr="00C96EB1">
              <w:rPr>
                <w:sz w:val="22"/>
              </w:rPr>
              <w:t xml:space="preserve">considerado el máximo exponente de la pintura renacentista. La elegancia y armonía de sus obras queda patente en sus madonnas (representaciones de la Virgen) y en pinturas como </w:t>
            </w:r>
            <w:r w:rsidRPr="00C96EB1">
              <w:rPr>
                <w:i/>
                <w:sz w:val="22"/>
              </w:rPr>
              <w:t>La escuela de Atenas</w:t>
            </w:r>
            <w:r w:rsidRPr="00C96EB1">
              <w:rPr>
                <w:sz w:val="22"/>
              </w:rPr>
              <w:t>.</w:t>
            </w:r>
          </w:p>
          <w:p w14:paraId="310A300D" w14:textId="77777777" w:rsidR="00A37F08" w:rsidRPr="00C96EB1" w:rsidRDefault="00A37F08" w:rsidP="00890915">
            <w:pPr>
              <w:rPr>
                <w:sz w:val="22"/>
              </w:rPr>
            </w:pPr>
            <w:r w:rsidRPr="00C96EB1">
              <w:rPr>
                <w:sz w:val="22"/>
              </w:rPr>
              <w:t xml:space="preserve">- Tiziano Vecellio: fue el gran representante de la escuela veneciana. Su obra destaca por su colorismo y riqueza representativa. Algunas de sus obras más conocidas son </w:t>
            </w:r>
            <w:r w:rsidRPr="00C96EB1">
              <w:rPr>
                <w:i/>
                <w:sz w:val="22"/>
              </w:rPr>
              <w:t>Dánae</w:t>
            </w:r>
            <w:r w:rsidRPr="00C96EB1">
              <w:rPr>
                <w:sz w:val="22"/>
              </w:rPr>
              <w:t xml:space="preserve"> y </w:t>
            </w:r>
            <w:r w:rsidRPr="00C96EB1">
              <w:rPr>
                <w:i/>
                <w:sz w:val="22"/>
              </w:rPr>
              <w:t xml:space="preserve">El emperador Carlos V </w:t>
            </w:r>
            <w:r w:rsidRPr="00C96EB1">
              <w:rPr>
                <w:sz w:val="22"/>
              </w:rPr>
              <w:t>en Mülhberg.</w:t>
            </w:r>
          </w:p>
        </w:tc>
      </w:tr>
    </w:tbl>
    <w:p w14:paraId="785F904D" w14:textId="77777777" w:rsidR="00A37F08" w:rsidRPr="00C96EB1" w:rsidRDefault="00A37F08" w:rsidP="00082146">
      <w:pPr>
        <w:spacing w:after="0"/>
        <w:rPr>
          <w:sz w:val="22"/>
        </w:rPr>
      </w:pPr>
    </w:p>
    <w:tbl>
      <w:tblPr>
        <w:tblStyle w:val="Tablaconcuadrcula"/>
        <w:tblW w:w="0" w:type="auto"/>
        <w:tblLook w:val="04A0" w:firstRow="1" w:lastRow="0" w:firstColumn="1" w:lastColumn="0" w:noHBand="0" w:noVBand="1"/>
      </w:tblPr>
      <w:tblGrid>
        <w:gridCol w:w="2518"/>
        <w:gridCol w:w="6515"/>
      </w:tblGrid>
      <w:tr w:rsidR="00082146" w:rsidRPr="00C96EB1" w14:paraId="157BDCFF" w14:textId="77777777">
        <w:tc>
          <w:tcPr>
            <w:tcW w:w="9033" w:type="dxa"/>
            <w:gridSpan w:val="2"/>
            <w:shd w:val="clear" w:color="auto" w:fill="000000" w:themeFill="text1"/>
          </w:tcPr>
          <w:p w14:paraId="052FCA98" w14:textId="138F5DF9" w:rsidR="00082146" w:rsidRPr="00C96EB1" w:rsidRDefault="00082146" w:rsidP="00AE5CA8">
            <w:pPr>
              <w:jc w:val="center"/>
              <w:rPr>
                <w:b/>
                <w:sz w:val="22"/>
              </w:rPr>
            </w:pPr>
            <w:r w:rsidRPr="00C96EB1">
              <w:rPr>
                <w:b/>
                <w:sz w:val="22"/>
              </w:rPr>
              <w:t>Practica</w:t>
            </w:r>
            <w:r w:rsidR="00AE5CA8" w:rsidRPr="00C96EB1">
              <w:rPr>
                <w:b/>
                <w:sz w:val="22"/>
              </w:rPr>
              <w:t>: recurso</w:t>
            </w:r>
            <w:r w:rsidRPr="00C96EB1">
              <w:rPr>
                <w:b/>
                <w:sz w:val="22"/>
              </w:rPr>
              <w:t xml:space="preserve"> </w:t>
            </w:r>
            <w:r w:rsidR="00AE5CA8" w:rsidRPr="00C96EB1">
              <w:rPr>
                <w:b/>
                <w:sz w:val="22"/>
              </w:rPr>
              <w:t>n</w:t>
            </w:r>
            <w:r w:rsidR="00F751D6" w:rsidRPr="00C96EB1">
              <w:rPr>
                <w:b/>
                <w:sz w:val="22"/>
              </w:rPr>
              <w:t>uevo</w:t>
            </w:r>
          </w:p>
        </w:tc>
      </w:tr>
      <w:tr w:rsidR="00082146" w:rsidRPr="00C96EB1" w14:paraId="51EADBE3" w14:textId="77777777">
        <w:tc>
          <w:tcPr>
            <w:tcW w:w="2518" w:type="dxa"/>
          </w:tcPr>
          <w:p w14:paraId="4BD9E9D1" w14:textId="77777777" w:rsidR="00082146" w:rsidRPr="00C96EB1" w:rsidRDefault="00082146" w:rsidP="00D32F25">
            <w:pPr>
              <w:rPr>
                <w:b/>
                <w:sz w:val="22"/>
              </w:rPr>
            </w:pPr>
            <w:r w:rsidRPr="00C96EB1">
              <w:rPr>
                <w:b/>
                <w:sz w:val="22"/>
              </w:rPr>
              <w:t>Código</w:t>
            </w:r>
          </w:p>
        </w:tc>
        <w:tc>
          <w:tcPr>
            <w:tcW w:w="6515" w:type="dxa"/>
          </w:tcPr>
          <w:p w14:paraId="01EBE633" w14:textId="4FFE92F2" w:rsidR="00082146" w:rsidRPr="00C96EB1" w:rsidRDefault="00DF397E" w:rsidP="00DF397E">
            <w:pPr>
              <w:rPr>
                <w:b/>
                <w:sz w:val="22"/>
              </w:rPr>
            </w:pPr>
            <w:r w:rsidRPr="00C96EB1">
              <w:rPr>
                <w:rFonts w:eastAsia="Cambria"/>
                <w:sz w:val="22"/>
              </w:rPr>
              <w:t>CS_07_04_REC40</w:t>
            </w:r>
          </w:p>
        </w:tc>
      </w:tr>
      <w:tr w:rsidR="00082146" w:rsidRPr="00C96EB1" w14:paraId="587BAE8B" w14:textId="77777777">
        <w:tc>
          <w:tcPr>
            <w:tcW w:w="2518" w:type="dxa"/>
          </w:tcPr>
          <w:p w14:paraId="3A02777F" w14:textId="77777777" w:rsidR="00082146" w:rsidRPr="00C96EB1" w:rsidRDefault="00082146" w:rsidP="00D32F25">
            <w:pPr>
              <w:rPr>
                <w:sz w:val="22"/>
              </w:rPr>
            </w:pPr>
            <w:r w:rsidRPr="00C96EB1">
              <w:rPr>
                <w:b/>
                <w:sz w:val="22"/>
              </w:rPr>
              <w:t>Título</w:t>
            </w:r>
          </w:p>
        </w:tc>
        <w:tc>
          <w:tcPr>
            <w:tcW w:w="6515" w:type="dxa"/>
          </w:tcPr>
          <w:p w14:paraId="0BAF206D" w14:textId="77777777" w:rsidR="00082146" w:rsidRPr="00C96EB1" w:rsidRDefault="00A37F08" w:rsidP="00D32F25">
            <w:pPr>
              <w:rPr>
                <w:sz w:val="22"/>
              </w:rPr>
            </w:pPr>
            <w:r w:rsidRPr="00C96EB1">
              <w:rPr>
                <w:sz w:val="22"/>
              </w:rPr>
              <w:t>Características del arte renacentista</w:t>
            </w:r>
          </w:p>
        </w:tc>
      </w:tr>
      <w:tr w:rsidR="00082146" w:rsidRPr="00C96EB1" w14:paraId="7B1483C3" w14:textId="77777777">
        <w:tc>
          <w:tcPr>
            <w:tcW w:w="2518" w:type="dxa"/>
          </w:tcPr>
          <w:p w14:paraId="1BE3E623" w14:textId="77777777" w:rsidR="00082146" w:rsidRPr="00C96EB1" w:rsidRDefault="00082146" w:rsidP="00D32F25">
            <w:pPr>
              <w:rPr>
                <w:sz w:val="22"/>
              </w:rPr>
            </w:pPr>
            <w:r w:rsidRPr="00C96EB1">
              <w:rPr>
                <w:b/>
                <w:sz w:val="22"/>
              </w:rPr>
              <w:t>Descripción</w:t>
            </w:r>
          </w:p>
        </w:tc>
        <w:tc>
          <w:tcPr>
            <w:tcW w:w="6515" w:type="dxa"/>
          </w:tcPr>
          <w:p w14:paraId="760D6625" w14:textId="1C579B67" w:rsidR="00A37F08" w:rsidRPr="00C96EB1" w:rsidRDefault="00456F9E" w:rsidP="000E06B4">
            <w:pPr>
              <w:rPr>
                <w:sz w:val="22"/>
              </w:rPr>
            </w:pPr>
            <w:r w:rsidRPr="00C96EB1">
              <w:rPr>
                <w:sz w:val="22"/>
              </w:rPr>
              <w:t xml:space="preserve">Actividad para conocer </w:t>
            </w:r>
            <w:r w:rsidR="00B81A32" w:rsidRPr="00C96EB1">
              <w:rPr>
                <w:sz w:val="22"/>
              </w:rPr>
              <w:t>las características del arte del Renacimiento</w:t>
            </w:r>
          </w:p>
        </w:tc>
      </w:tr>
    </w:tbl>
    <w:p w14:paraId="473433C0" w14:textId="77777777" w:rsidR="00BC16CF" w:rsidRPr="00350B1E" w:rsidRDefault="00BC16CF" w:rsidP="00D717C4">
      <w:pPr>
        <w:spacing w:after="0"/>
        <w:rPr>
          <w:sz w:val="22"/>
          <w:lang w:val="es-MX"/>
        </w:rPr>
      </w:pPr>
    </w:p>
    <w:p w14:paraId="447C2D87" w14:textId="77777777" w:rsidR="00580A82" w:rsidRPr="00350B1E" w:rsidRDefault="00580A82" w:rsidP="00D717C4">
      <w:pPr>
        <w:spacing w:after="0"/>
        <w:rPr>
          <w:sz w:val="22"/>
          <w:lang w:val="es-MX"/>
        </w:rPr>
      </w:pPr>
    </w:p>
    <w:p w14:paraId="6AEB7213" w14:textId="77777777" w:rsidR="00580A82" w:rsidRPr="00350B1E" w:rsidRDefault="00580A82" w:rsidP="00D717C4">
      <w:pPr>
        <w:spacing w:after="0"/>
        <w:rPr>
          <w:sz w:val="22"/>
          <w:lang w:val="es-MX"/>
        </w:rPr>
      </w:pPr>
    </w:p>
    <w:p w14:paraId="65844187" w14:textId="77777777" w:rsidR="00580A82" w:rsidRPr="00350B1E" w:rsidRDefault="00580A82" w:rsidP="00D717C4">
      <w:pPr>
        <w:spacing w:after="0"/>
        <w:rPr>
          <w:sz w:val="22"/>
          <w:lang w:val="es-MX"/>
        </w:rPr>
      </w:pPr>
    </w:p>
    <w:p w14:paraId="1DD2D759" w14:textId="77777777" w:rsidR="00580A82" w:rsidRPr="00350B1E" w:rsidRDefault="00580A82" w:rsidP="00D717C4">
      <w:pPr>
        <w:spacing w:after="0"/>
        <w:rPr>
          <w:sz w:val="22"/>
          <w:lang w:val="es-MX"/>
        </w:rPr>
      </w:pPr>
    </w:p>
    <w:p w14:paraId="3C9C3C1C" w14:textId="77777777" w:rsidR="00580A82" w:rsidRPr="00350B1E" w:rsidRDefault="00580A82" w:rsidP="00D717C4">
      <w:pPr>
        <w:spacing w:after="0"/>
        <w:rPr>
          <w:sz w:val="22"/>
          <w:lang w:val="es-MX"/>
        </w:rPr>
      </w:pPr>
    </w:p>
    <w:p w14:paraId="50BAE2A6" w14:textId="77777777" w:rsidR="00580A82" w:rsidRPr="00350B1E" w:rsidRDefault="00580A82" w:rsidP="00D717C4">
      <w:pPr>
        <w:spacing w:after="0"/>
        <w:rPr>
          <w:sz w:val="22"/>
          <w:lang w:val="es-MX"/>
        </w:rPr>
      </w:pPr>
    </w:p>
    <w:tbl>
      <w:tblPr>
        <w:tblStyle w:val="Tablaconcuadrcula"/>
        <w:tblW w:w="0" w:type="auto"/>
        <w:tblLook w:val="04A0" w:firstRow="1" w:lastRow="0" w:firstColumn="1" w:lastColumn="0" w:noHBand="0" w:noVBand="1"/>
      </w:tblPr>
      <w:tblGrid>
        <w:gridCol w:w="2518"/>
        <w:gridCol w:w="6515"/>
      </w:tblGrid>
      <w:tr w:rsidR="00D717C4" w:rsidRPr="00C96EB1" w14:paraId="27C10689" w14:textId="77777777">
        <w:tc>
          <w:tcPr>
            <w:tcW w:w="9033" w:type="dxa"/>
            <w:gridSpan w:val="2"/>
            <w:shd w:val="clear" w:color="auto" w:fill="0D0D0D" w:themeFill="text1" w:themeFillTint="F2"/>
          </w:tcPr>
          <w:p w14:paraId="38B235A6" w14:textId="77777777" w:rsidR="00D717C4" w:rsidRPr="00C96EB1" w:rsidRDefault="00D717C4" w:rsidP="00D717C4">
            <w:pPr>
              <w:jc w:val="center"/>
              <w:rPr>
                <w:b/>
                <w:sz w:val="22"/>
              </w:rPr>
            </w:pPr>
            <w:r w:rsidRPr="00C96EB1">
              <w:rPr>
                <w:b/>
                <w:sz w:val="22"/>
              </w:rPr>
              <w:lastRenderedPageBreak/>
              <w:t>Imagen (fotografía, gráfica o ilustración)</w:t>
            </w:r>
          </w:p>
        </w:tc>
      </w:tr>
      <w:tr w:rsidR="00D717C4" w:rsidRPr="00C96EB1" w14:paraId="11F5AA25" w14:textId="77777777">
        <w:tc>
          <w:tcPr>
            <w:tcW w:w="2518" w:type="dxa"/>
          </w:tcPr>
          <w:p w14:paraId="33247875" w14:textId="77777777" w:rsidR="00D717C4" w:rsidRPr="00C96EB1" w:rsidRDefault="00D717C4" w:rsidP="00D717C4">
            <w:pPr>
              <w:rPr>
                <w:b/>
                <w:sz w:val="22"/>
              </w:rPr>
            </w:pPr>
            <w:r w:rsidRPr="00C96EB1">
              <w:rPr>
                <w:b/>
                <w:sz w:val="22"/>
              </w:rPr>
              <w:t>Código</w:t>
            </w:r>
          </w:p>
        </w:tc>
        <w:tc>
          <w:tcPr>
            <w:tcW w:w="6515" w:type="dxa"/>
          </w:tcPr>
          <w:p w14:paraId="192DED4F" w14:textId="4A23F365" w:rsidR="00D717C4" w:rsidRPr="00C96EB1" w:rsidRDefault="0066772C" w:rsidP="001A6790">
            <w:pPr>
              <w:rPr>
                <w:b/>
                <w:sz w:val="22"/>
              </w:rPr>
            </w:pPr>
            <w:r w:rsidRPr="00C96EB1">
              <w:rPr>
                <w:sz w:val="22"/>
              </w:rPr>
              <w:t>CS_</w:t>
            </w:r>
            <w:r w:rsidR="00D717C4" w:rsidRPr="00C96EB1">
              <w:rPr>
                <w:sz w:val="22"/>
              </w:rPr>
              <w:t>0</w:t>
            </w:r>
            <w:r w:rsidR="001A6790" w:rsidRPr="00C96EB1">
              <w:rPr>
                <w:sz w:val="22"/>
              </w:rPr>
              <w:t>7</w:t>
            </w:r>
            <w:r w:rsidR="00D717C4" w:rsidRPr="00C96EB1">
              <w:rPr>
                <w:sz w:val="22"/>
              </w:rPr>
              <w:t>_0</w:t>
            </w:r>
            <w:r w:rsidR="001A6790" w:rsidRPr="00C96EB1">
              <w:rPr>
                <w:sz w:val="22"/>
              </w:rPr>
              <w:t>4</w:t>
            </w:r>
            <w:r w:rsidR="00D717C4" w:rsidRPr="00C96EB1">
              <w:rPr>
                <w:sz w:val="22"/>
              </w:rPr>
              <w:t>_IMG0</w:t>
            </w:r>
            <w:r w:rsidR="00F64019" w:rsidRPr="00C96EB1">
              <w:rPr>
                <w:sz w:val="22"/>
              </w:rPr>
              <w:t>5</w:t>
            </w:r>
          </w:p>
        </w:tc>
      </w:tr>
      <w:tr w:rsidR="00D717C4" w:rsidRPr="00C96EB1" w14:paraId="3B13DED4" w14:textId="77777777">
        <w:tc>
          <w:tcPr>
            <w:tcW w:w="2518" w:type="dxa"/>
          </w:tcPr>
          <w:p w14:paraId="188D1AFF" w14:textId="77777777" w:rsidR="00D717C4" w:rsidRPr="00C96EB1" w:rsidRDefault="00D717C4" w:rsidP="00D717C4">
            <w:pPr>
              <w:rPr>
                <w:sz w:val="22"/>
              </w:rPr>
            </w:pPr>
            <w:r w:rsidRPr="00C96EB1">
              <w:rPr>
                <w:b/>
                <w:sz w:val="22"/>
              </w:rPr>
              <w:t>Descripción</w:t>
            </w:r>
          </w:p>
        </w:tc>
        <w:tc>
          <w:tcPr>
            <w:tcW w:w="6515" w:type="dxa"/>
          </w:tcPr>
          <w:p w14:paraId="78515C09" w14:textId="77777777" w:rsidR="00BC16CF" w:rsidRPr="00C96EB1" w:rsidRDefault="00BC16CF" w:rsidP="00D717C4">
            <w:pPr>
              <w:rPr>
                <w:i/>
                <w:sz w:val="22"/>
              </w:rPr>
            </w:pPr>
            <w:r w:rsidRPr="00C96EB1">
              <w:rPr>
                <w:sz w:val="22"/>
              </w:rPr>
              <w:t xml:space="preserve">Fotografía. </w:t>
            </w:r>
            <w:r w:rsidRPr="00C96EB1">
              <w:rPr>
                <w:i/>
                <w:sz w:val="22"/>
              </w:rPr>
              <w:t>Moisés</w:t>
            </w:r>
          </w:p>
          <w:p w14:paraId="6444B656" w14:textId="77777777" w:rsidR="00BC16CF" w:rsidRPr="00C96EB1" w:rsidRDefault="00BC16CF" w:rsidP="00D717C4">
            <w:pPr>
              <w:rPr>
                <w:sz w:val="22"/>
              </w:rPr>
            </w:pPr>
            <w:r w:rsidRPr="00C96EB1">
              <w:rPr>
                <w:noProof/>
                <w:sz w:val="22"/>
                <w:lang w:val="es-ES" w:eastAsia="es-ES"/>
              </w:rPr>
              <w:drawing>
                <wp:inline distT="0" distB="0" distL="0" distR="0" wp14:anchorId="1C8BB8C0" wp14:editId="373B65AF">
                  <wp:extent cx="876465" cy="6422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78404" cy="643630"/>
                          </a:xfrm>
                          <a:prstGeom prst="rect">
                            <a:avLst/>
                          </a:prstGeom>
                          <a:noFill/>
                          <a:ln>
                            <a:noFill/>
                          </a:ln>
                        </pic:spPr>
                      </pic:pic>
                    </a:graphicData>
                  </a:graphic>
                </wp:inline>
              </w:drawing>
            </w:r>
          </w:p>
        </w:tc>
      </w:tr>
      <w:tr w:rsidR="00D717C4" w:rsidRPr="00C96EB1" w14:paraId="33EF9526" w14:textId="77777777">
        <w:tc>
          <w:tcPr>
            <w:tcW w:w="2518" w:type="dxa"/>
          </w:tcPr>
          <w:p w14:paraId="04583FD7" w14:textId="77777777" w:rsidR="00D717C4" w:rsidRPr="00C96EB1" w:rsidRDefault="00D717C4" w:rsidP="00D717C4">
            <w:pPr>
              <w:rPr>
                <w:sz w:val="22"/>
              </w:rPr>
            </w:pPr>
            <w:r w:rsidRPr="00C96EB1">
              <w:rPr>
                <w:b/>
                <w:sz w:val="22"/>
              </w:rPr>
              <w:t>Código Shutterstock (o URL o la ruta en AulaPlaneta)</w:t>
            </w:r>
          </w:p>
        </w:tc>
        <w:tc>
          <w:tcPr>
            <w:tcW w:w="6515" w:type="dxa"/>
          </w:tcPr>
          <w:p w14:paraId="4895BFE5" w14:textId="77777777" w:rsidR="00D717C4" w:rsidRPr="00C96EB1" w:rsidRDefault="00BC16CF" w:rsidP="00D717C4">
            <w:pPr>
              <w:rPr>
                <w:sz w:val="22"/>
              </w:rPr>
            </w:pPr>
            <w:r w:rsidRPr="00C96EB1">
              <w:rPr>
                <w:sz w:val="22"/>
              </w:rPr>
              <w:t>2 ESO/El siglo XVI: monarquías autoritarias e Imperios/La cultura y el arte del siglo XVI/El arte del cinquecento</w:t>
            </w:r>
          </w:p>
        </w:tc>
      </w:tr>
      <w:tr w:rsidR="00D717C4" w:rsidRPr="00C96EB1" w14:paraId="2ABB0505" w14:textId="77777777">
        <w:tc>
          <w:tcPr>
            <w:tcW w:w="2518" w:type="dxa"/>
          </w:tcPr>
          <w:p w14:paraId="0939AE4C" w14:textId="77777777" w:rsidR="00D717C4" w:rsidRPr="00C96EB1" w:rsidRDefault="00D717C4" w:rsidP="00D717C4">
            <w:pPr>
              <w:rPr>
                <w:sz w:val="22"/>
              </w:rPr>
            </w:pPr>
            <w:r w:rsidRPr="00C96EB1">
              <w:rPr>
                <w:b/>
                <w:sz w:val="22"/>
              </w:rPr>
              <w:t>Pie de imagen</w:t>
            </w:r>
          </w:p>
        </w:tc>
        <w:tc>
          <w:tcPr>
            <w:tcW w:w="6515" w:type="dxa"/>
          </w:tcPr>
          <w:p w14:paraId="04E044C6" w14:textId="77777777" w:rsidR="00D717C4" w:rsidRPr="00C96EB1" w:rsidRDefault="00BC16CF" w:rsidP="00D717C4">
            <w:pPr>
              <w:rPr>
                <w:sz w:val="22"/>
              </w:rPr>
            </w:pPr>
            <w:r w:rsidRPr="000E06B4">
              <w:rPr>
                <w:sz w:val="22"/>
              </w:rPr>
              <w:t xml:space="preserve">Una de las más famosas esculturas de Miguel Ángel y del arte del </w:t>
            </w:r>
            <w:r w:rsidRPr="000E06B4">
              <w:rPr>
                <w:i/>
                <w:sz w:val="22"/>
              </w:rPr>
              <w:t>cinquecento</w:t>
            </w:r>
            <w:r w:rsidRPr="000E06B4">
              <w:rPr>
                <w:sz w:val="22"/>
              </w:rPr>
              <w:t xml:space="preserve"> es el </w:t>
            </w:r>
            <w:r w:rsidRPr="000E06B4">
              <w:rPr>
                <w:i/>
                <w:sz w:val="22"/>
              </w:rPr>
              <w:t>Moisés</w:t>
            </w:r>
            <w:r w:rsidRPr="000E06B4">
              <w:rPr>
                <w:sz w:val="22"/>
              </w:rPr>
              <w:t>, figura central</w:t>
            </w:r>
            <w:r w:rsidRPr="00C96EB1">
              <w:rPr>
                <w:sz w:val="22"/>
              </w:rPr>
              <w:t xml:space="preserve"> de la tumba </w:t>
            </w:r>
            <w:r w:rsidR="00474F93" w:rsidRPr="00C96EB1">
              <w:rPr>
                <w:sz w:val="22"/>
              </w:rPr>
              <w:t>del papa Julio II. Fue tallada</w:t>
            </w:r>
            <w:r w:rsidRPr="00C96EB1">
              <w:rPr>
                <w:sz w:val="22"/>
              </w:rPr>
              <w:t xml:space="preserve"> en 1515 con mármol de carrara. Destaca por su gran naturalismo, </w:t>
            </w:r>
            <w:r w:rsidR="00474F93" w:rsidRPr="00C96EB1">
              <w:rPr>
                <w:sz w:val="22"/>
              </w:rPr>
              <w:t>que se refleja</w:t>
            </w:r>
            <w:r w:rsidRPr="00C96EB1">
              <w:rPr>
                <w:sz w:val="22"/>
              </w:rPr>
              <w:t xml:space="preserve"> tanto en el modelado de la anatomía del profeta como en sus ropas, cuyos pliegues propician un bello juego de luces y sombras que confieren volumen a la pieza.</w:t>
            </w:r>
          </w:p>
        </w:tc>
      </w:tr>
    </w:tbl>
    <w:p w14:paraId="63BC6748" w14:textId="77777777" w:rsidR="00D717C4" w:rsidRPr="00C96EB1" w:rsidRDefault="00D717C4" w:rsidP="00D717C4">
      <w:pPr>
        <w:spacing w:after="0"/>
        <w:rPr>
          <w:sz w:val="22"/>
        </w:rPr>
      </w:pPr>
    </w:p>
    <w:p w14:paraId="4DD32686" w14:textId="77777777" w:rsidR="00BC16CF" w:rsidRPr="00C96EB1" w:rsidRDefault="00BC16CF" w:rsidP="00BC16CF">
      <w:pPr>
        <w:spacing w:after="0"/>
        <w:rPr>
          <w:sz w:val="22"/>
        </w:rPr>
      </w:pPr>
      <w:r w:rsidRPr="00C96EB1">
        <w:rPr>
          <w:sz w:val="22"/>
        </w:rPr>
        <w:t xml:space="preserve">La </w:t>
      </w:r>
      <w:r w:rsidRPr="00C96EB1">
        <w:rPr>
          <w:b/>
          <w:sz w:val="22"/>
        </w:rPr>
        <w:t>pintura</w:t>
      </w:r>
      <w:r w:rsidRPr="00C96EB1">
        <w:rPr>
          <w:sz w:val="22"/>
        </w:rPr>
        <w:t xml:space="preserve"> renacentista de finales de la </w:t>
      </w:r>
      <w:r w:rsidR="00474F93" w:rsidRPr="00C96EB1">
        <w:rPr>
          <w:sz w:val="22"/>
        </w:rPr>
        <w:t xml:space="preserve">Edad Media </w:t>
      </w:r>
      <w:r w:rsidRPr="00C96EB1">
        <w:rPr>
          <w:sz w:val="22"/>
        </w:rPr>
        <w:t xml:space="preserve">y comienzos de la </w:t>
      </w:r>
      <w:r w:rsidR="00474F93" w:rsidRPr="00C96EB1">
        <w:rPr>
          <w:sz w:val="22"/>
        </w:rPr>
        <w:t xml:space="preserve">Edad Moderna </w:t>
      </w:r>
      <w:r w:rsidRPr="00C96EB1">
        <w:rPr>
          <w:sz w:val="22"/>
        </w:rPr>
        <w:t xml:space="preserve">se definió por el uso de la perspectiva y el dominio del espacio. Los artistas como </w:t>
      </w:r>
      <w:r w:rsidRPr="00C96EB1">
        <w:rPr>
          <w:b/>
          <w:sz w:val="22"/>
        </w:rPr>
        <w:t>Leonardo da Vinci</w:t>
      </w:r>
      <w:r w:rsidRPr="00C96EB1">
        <w:rPr>
          <w:sz w:val="22"/>
        </w:rPr>
        <w:t xml:space="preserve">, </w:t>
      </w:r>
      <w:r w:rsidRPr="00C96EB1">
        <w:rPr>
          <w:b/>
          <w:sz w:val="22"/>
        </w:rPr>
        <w:t>Rafael</w:t>
      </w:r>
      <w:r w:rsidRPr="00C96EB1">
        <w:rPr>
          <w:sz w:val="22"/>
        </w:rPr>
        <w:t xml:space="preserve">, </w:t>
      </w:r>
      <w:r w:rsidRPr="00C96EB1">
        <w:rPr>
          <w:b/>
          <w:sz w:val="22"/>
        </w:rPr>
        <w:t>Miguel Ángel</w:t>
      </w:r>
      <w:r w:rsidRPr="00C96EB1">
        <w:rPr>
          <w:sz w:val="22"/>
        </w:rPr>
        <w:t xml:space="preserve"> o </w:t>
      </w:r>
      <w:r w:rsidRPr="00C96EB1">
        <w:rPr>
          <w:b/>
          <w:sz w:val="22"/>
        </w:rPr>
        <w:t xml:space="preserve">Tiziano </w:t>
      </w:r>
      <w:proofErr w:type="spellStart"/>
      <w:r w:rsidRPr="00C96EB1">
        <w:rPr>
          <w:b/>
          <w:sz w:val="22"/>
        </w:rPr>
        <w:t>Vecellio</w:t>
      </w:r>
      <w:proofErr w:type="spellEnd"/>
      <w:r w:rsidRPr="00C96EB1">
        <w:rPr>
          <w:sz w:val="22"/>
        </w:rPr>
        <w:t xml:space="preserve"> recuperaron el ideal clásico de la belleza, basado en el equilibrio y la proporción. Los temas tratados eran diversos: religión, mitología, retrato y desnudo.</w:t>
      </w:r>
    </w:p>
    <w:p w14:paraId="3879B5B3" w14:textId="77777777" w:rsidR="00BC16CF" w:rsidRPr="00350B1E" w:rsidRDefault="00BC16CF" w:rsidP="00BC16CF">
      <w:pPr>
        <w:spacing w:after="0"/>
        <w:rPr>
          <w:sz w:val="22"/>
          <w:lang w:val="es-MX"/>
        </w:rPr>
      </w:pPr>
    </w:p>
    <w:tbl>
      <w:tblPr>
        <w:tblStyle w:val="Tablaconcuadrcula"/>
        <w:tblW w:w="0" w:type="auto"/>
        <w:tblLook w:val="04A0" w:firstRow="1" w:lastRow="0" w:firstColumn="1" w:lastColumn="0" w:noHBand="0" w:noVBand="1"/>
      </w:tblPr>
      <w:tblGrid>
        <w:gridCol w:w="2518"/>
        <w:gridCol w:w="6515"/>
      </w:tblGrid>
      <w:tr w:rsidR="00BC16CF" w:rsidRPr="00C96EB1" w14:paraId="26842BB4" w14:textId="77777777">
        <w:tc>
          <w:tcPr>
            <w:tcW w:w="9033" w:type="dxa"/>
            <w:gridSpan w:val="2"/>
            <w:shd w:val="clear" w:color="auto" w:fill="0D0D0D" w:themeFill="text1" w:themeFillTint="F2"/>
          </w:tcPr>
          <w:p w14:paraId="7D544FBE" w14:textId="77777777" w:rsidR="00BC16CF" w:rsidRPr="00C96EB1" w:rsidRDefault="00BC16CF" w:rsidP="00BC16CF">
            <w:pPr>
              <w:jc w:val="center"/>
              <w:rPr>
                <w:b/>
                <w:sz w:val="22"/>
              </w:rPr>
            </w:pPr>
            <w:r w:rsidRPr="00C96EB1">
              <w:rPr>
                <w:b/>
                <w:sz w:val="22"/>
              </w:rPr>
              <w:t>Imagen (fotografía, gráfica o ilustración)</w:t>
            </w:r>
          </w:p>
        </w:tc>
      </w:tr>
      <w:tr w:rsidR="00BC16CF" w:rsidRPr="00C96EB1" w14:paraId="6E073750" w14:textId="77777777">
        <w:tc>
          <w:tcPr>
            <w:tcW w:w="2518" w:type="dxa"/>
          </w:tcPr>
          <w:p w14:paraId="378D5FA6" w14:textId="77777777" w:rsidR="00BC16CF" w:rsidRPr="00C96EB1" w:rsidRDefault="00BC16CF" w:rsidP="00BC16CF">
            <w:pPr>
              <w:rPr>
                <w:b/>
                <w:sz w:val="22"/>
              </w:rPr>
            </w:pPr>
            <w:r w:rsidRPr="00C96EB1">
              <w:rPr>
                <w:b/>
                <w:sz w:val="22"/>
              </w:rPr>
              <w:t>Código</w:t>
            </w:r>
          </w:p>
        </w:tc>
        <w:tc>
          <w:tcPr>
            <w:tcW w:w="6515" w:type="dxa"/>
          </w:tcPr>
          <w:p w14:paraId="459B332E" w14:textId="3FB50FCA" w:rsidR="00BC16CF" w:rsidRPr="00C96EB1" w:rsidRDefault="00BC16CF" w:rsidP="00874576">
            <w:pPr>
              <w:rPr>
                <w:b/>
                <w:sz w:val="22"/>
              </w:rPr>
            </w:pPr>
            <w:r w:rsidRPr="00C96EB1">
              <w:rPr>
                <w:sz w:val="22"/>
              </w:rPr>
              <w:t>CS_0</w:t>
            </w:r>
            <w:r w:rsidR="00874576" w:rsidRPr="00C96EB1">
              <w:rPr>
                <w:sz w:val="22"/>
              </w:rPr>
              <w:t>7</w:t>
            </w:r>
            <w:r w:rsidRPr="00C96EB1">
              <w:rPr>
                <w:sz w:val="22"/>
              </w:rPr>
              <w:t>_0</w:t>
            </w:r>
            <w:r w:rsidR="00874576" w:rsidRPr="00C96EB1">
              <w:rPr>
                <w:sz w:val="22"/>
              </w:rPr>
              <w:t>4</w:t>
            </w:r>
            <w:r w:rsidRPr="00C96EB1">
              <w:rPr>
                <w:sz w:val="22"/>
              </w:rPr>
              <w:t>_IMG0</w:t>
            </w:r>
            <w:r w:rsidR="00F64019" w:rsidRPr="00C96EB1">
              <w:rPr>
                <w:sz w:val="22"/>
              </w:rPr>
              <w:t>6</w:t>
            </w:r>
          </w:p>
        </w:tc>
      </w:tr>
      <w:tr w:rsidR="00BC16CF" w:rsidRPr="00C96EB1" w14:paraId="25FFF9B4" w14:textId="77777777">
        <w:tc>
          <w:tcPr>
            <w:tcW w:w="2518" w:type="dxa"/>
          </w:tcPr>
          <w:p w14:paraId="25E1DC78" w14:textId="77777777" w:rsidR="00BC16CF" w:rsidRPr="00C96EB1" w:rsidRDefault="00BC16CF" w:rsidP="00BC16CF">
            <w:pPr>
              <w:rPr>
                <w:sz w:val="22"/>
              </w:rPr>
            </w:pPr>
            <w:r w:rsidRPr="00C96EB1">
              <w:rPr>
                <w:b/>
                <w:sz w:val="22"/>
              </w:rPr>
              <w:t>Descripción</w:t>
            </w:r>
          </w:p>
        </w:tc>
        <w:tc>
          <w:tcPr>
            <w:tcW w:w="6515" w:type="dxa"/>
          </w:tcPr>
          <w:p w14:paraId="64D3AA5A" w14:textId="77777777" w:rsidR="00BC16CF" w:rsidRPr="00C96EB1" w:rsidRDefault="00BC16CF" w:rsidP="00BC16CF">
            <w:pPr>
              <w:rPr>
                <w:i/>
                <w:sz w:val="22"/>
              </w:rPr>
            </w:pPr>
            <w:r w:rsidRPr="00C96EB1">
              <w:rPr>
                <w:sz w:val="22"/>
              </w:rPr>
              <w:t xml:space="preserve">Fotografía </w:t>
            </w:r>
            <w:r w:rsidRPr="00C96EB1">
              <w:rPr>
                <w:i/>
                <w:sz w:val="22"/>
              </w:rPr>
              <w:t>La escuela de Atenas</w:t>
            </w:r>
          </w:p>
          <w:p w14:paraId="273B38D5" w14:textId="77777777" w:rsidR="00BC16CF" w:rsidRPr="00C96EB1" w:rsidRDefault="00BC16CF" w:rsidP="00BC16CF">
            <w:pPr>
              <w:rPr>
                <w:sz w:val="22"/>
              </w:rPr>
            </w:pPr>
            <w:r w:rsidRPr="00C96EB1">
              <w:rPr>
                <w:noProof/>
                <w:sz w:val="22"/>
                <w:lang w:val="es-ES" w:eastAsia="es-ES"/>
              </w:rPr>
              <w:drawing>
                <wp:inline distT="0" distB="0" distL="0" distR="0" wp14:anchorId="7CB8AC6F" wp14:editId="53BC1190">
                  <wp:extent cx="966347" cy="68856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7061" cy="689074"/>
                          </a:xfrm>
                          <a:prstGeom prst="rect">
                            <a:avLst/>
                          </a:prstGeom>
                          <a:noFill/>
                          <a:ln>
                            <a:noFill/>
                          </a:ln>
                        </pic:spPr>
                      </pic:pic>
                    </a:graphicData>
                  </a:graphic>
                </wp:inline>
              </w:drawing>
            </w:r>
          </w:p>
        </w:tc>
      </w:tr>
      <w:tr w:rsidR="00BC16CF" w:rsidRPr="00C96EB1" w14:paraId="44DD0D95" w14:textId="77777777">
        <w:tc>
          <w:tcPr>
            <w:tcW w:w="2518" w:type="dxa"/>
          </w:tcPr>
          <w:p w14:paraId="681B3C50" w14:textId="77777777" w:rsidR="00BC16CF" w:rsidRPr="00C96EB1" w:rsidRDefault="00BC16CF" w:rsidP="00BC16CF">
            <w:pPr>
              <w:rPr>
                <w:sz w:val="22"/>
              </w:rPr>
            </w:pPr>
            <w:r w:rsidRPr="00C96EB1">
              <w:rPr>
                <w:b/>
                <w:sz w:val="22"/>
              </w:rPr>
              <w:t>Código Shutterstock (o URL o la ruta en AulaPlaneta)</w:t>
            </w:r>
          </w:p>
        </w:tc>
        <w:tc>
          <w:tcPr>
            <w:tcW w:w="6515" w:type="dxa"/>
          </w:tcPr>
          <w:p w14:paraId="77E5C5AA" w14:textId="77777777" w:rsidR="00BC16CF" w:rsidRPr="00C96EB1" w:rsidRDefault="00BC16CF" w:rsidP="00BC16CF">
            <w:pPr>
              <w:rPr>
                <w:sz w:val="22"/>
              </w:rPr>
            </w:pPr>
            <w:r w:rsidRPr="00C96EB1">
              <w:rPr>
                <w:sz w:val="22"/>
              </w:rPr>
              <w:t>2 ESO/El siglo XVI: monarquías autoritarias e Imperios/La cultura y el arte del siglo XVI/El arte del cinquecento</w:t>
            </w:r>
          </w:p>
        </w:tc>
      </w:tr>
      <w:tr w:rsidR="00BC16CF" w:rsidRPr="00C96EB1" w14:paraId="3FCC6D6F" w14:textId="77777777">
        <w:tc>
          <w:tcPr>
            <w:tcW w:w="2518" w:type="dxa"/>
          </w:tcPr>
          <w:p w14:paraId="6F5EECA9" w14:textId="77777777" w:rsidR="00BC16CF" w:rsidRPr="00C96EB1" w:rsidRDefault="00BC16CF" w:rsidP="00BC16CF">
            <w:pPr>
              <w:rPr>
                <w:sz w:val="22"/>
              </w:rPr>
            </w:pPr>
            <w:r w:rsidRPr="00C96EB1">
              <w:rPr>
                <w:b/>
                <w:sz w:val="22"/>
              </w:rPr>
              <w:t>Pie de imagen</w:t>
            </w:r>
          </w:p>
        </w:tc>
        <w:tc>
          <w:tcPr>
            <w:tcW w:w="6515" w:type="dxa"/>
          </w:tcPr>
          <w:p w14:paraId="27A9FFF0" w14:textId="67F172B7" w:rsidR="00BC16CF" w:rsidRPr="00C96EB1" w:rsidRDefault="00BC16CF" w:rsidP="000E06B4">
            <w:pPr>
              <w:rPr>
                <w:sz w:val="22"/>
              </w:rPr>
            </w:pPr>
            <w:r w:rsidRPr="00C96EB1">
              <w:rPr>
                <w:i/>
                <w:sz w:val="22"/>
              </w:rPr>
              <w:t>La escuela de Atenas</w:t>
            </w:r>
            <w:r w:rsidRPr="00C96EB1">
              <w:rPr>
                <w:sz w:val="22"/>
              </w:rPr>
              <w:t xml:space="preserve">, del pintor italiano Rafael Sanzio (Estancia de la Signatura, Palacio del Vaticano, Ciudad del </w:t>
            </w:r>
            <w:r w:rsidRPr="00C96EB1">
              <w:rPr>
                <w:sz w:val="22"/>
              </w:rPr>
              <w:lastRenderedPageBreak/>
              <w:t xml:space="preserve">Vaticano), es una de las pinturas más conocidas del arte renacentista. En el centro de la composición aparecen </w:t>
            </w:r>
            <w:r w:rsidR="000E06B4">
              <w:rPr>
                <w:sz w:val="22"/>
              </w:rPr>
              <w:t xml:space="preserve">conversando </w:t>
            </w:r>
            <w:r w:rsidRPr="00C96EB1">
              <w:rPr>
                <w:sz w:val="22"/>
              </w:rPr>
              <w:t xml:space="preserve">Platón y Aristóteles, mientras que </w:t>
            </w:r>
            <w:r w:rsidR="00E8185A">
              <w:rPr>
                <w:sz w:val="22"/>
              </w:rPr>
              <w:t xml:space="preserve">a </w:t>
            </w:r>
            <w:r w:rsidRPr="00C96EB1">
              <w:rPr>
                <w:sz w:val="22"/>
              </w:rPr>
              <w:t>su alrededor se encuentran otros filósofos. También encontramos el autorretrato de Rafael, quien mira al espectador.</w:t>
            </w:r>
          </w:p>
        </w:tc>
      </w:tr>
    </w:tbl>
    <w:p w14:paraId="208F0D99" w14:textId="77777777" w:rsidR="00A37F08" w:rsidRPr="00C96EB1" w:rsidRDefault="00A37F08" w:rsidP="00D717C4">
      <w:pPr>
        <w:spacing w:after="0"/>
        <w:rPr>
          <w:sz w:val="22"/>
        </w:rPr>
      </w:pPr>
    </w:p>
    <w:p w14:paraId="2B096AFE" w14:textId="77777777" w:rsidR="00A71F06" w:rsidRPr="00C96EB1" w:rsidRDefault="00A71F06" w:rsidP="00A71F06">
      <w:pPr>
        <w:rPr>
          <w:b/>
          <w:sz w:val="22"/>
        </w:rPr>
      </w:pPr>
      <w:r w:rsidRPr="00C96EB1">
        <w:rPr>
          <w:b/>
          <w:sz w:val="22"/>
          <w:highlight w:val="yellow"/>
        </w:rPr>
        <w:t>[Sección 2]</w:t>
      </w:r>
      <w:r w:rsidRPr="00C96EB1">
        <w:rPr>
          <w:b/>
          <w:sz w:val="22"/>
        </w:rPr>
        <w:t xml:space="preserve"> 1.4 Consolidación </w:t>
      </w:r>
    </w:p>
    <w:p w14:paraId="235A65E5" w14:textId="77777777" w:rsidR="00A71F06" w:rsidRPr="00C96EB1" w:rsidRDefault="00A71F06" w:rsidP="00A71F06">
      <w:pPr>
        <w:spacing w:after="0"/>
        <w:rPr>
          <w:sz w:val="22"/>
        </w:rPr>
      </w:pPr>
      <w:r w:rsidRPr="00C96EB1">
        <w:rPr>
          <w:sz w:val="22"/>
        </w:rPr>
        <w:t>Actividades para consolidar lo que has aprendido en esta sección</w:t>
      </w:r>
      <w:r w:rsidR="007E454B" w:rsidRPr="00C96EB1">
        <w:rPr>
          <w:sz w:val="22"/>
        </w:rPr>
        <w:t>.</w:t>
      </w:r>
    </w:p>
    <w:p w14:paraId="5E03D0F1" w14:textId="77777777" w:rsidR="00A71F06" w:rsidRPr="00C96EB1" w:rsidRDefault="00A71F06" w:rsidP="00A71F06">
      <w:pPr>
        <w:spacing w:after="0"/>
        <w:rPr>
          <w:sz w:val="22"/>
        </w:rPr>
      </w:pPr>
    </w:p>
    <w:tbl>
      <w:tblPr>
        <w:tblStyle w:val="Tablaconcuadrcula"/>
        <w:tblW w:w="0" w:type="auto"/>
        <w:tblLook w:val="04A0" w:firstRow="1" w:lastRow="0" w:firstColumn="1" w:lastColumn="0" w:noHBand="0" w:noVBand="1"/>
      </w:tblPr>
      <w:tblGrid>
        <w:gridCol w:w="2518"/>
        <w:gridCol w:w="6536"/>
      </w:tblGrid>
      <w:tr w:rsidR="00A71F06" w:rsidRPr="00C96EB1" w14:paraId="1190FF57" w14:textId="77777777">
        <w:tc>
          <w:tcPr>
            <w:tcW w:w="9054" w:type="dxa"/>
            <w:gridSpan w:val="2"/>
            <w:shd w:val="clear" w:color="auto" w:fill="000000" w:themeFill="text1"/>
          </w:tcPr>
          <w:p w14:paraId="537383B8" w14:textId="77777777" w:rsidR="00A71F06" w:rsidRPr="00C96EB1" w:rsidRDefault="00A71F06" w:rsidP="00A71F06">
            <w:pPr>
              <w:jc w:val="center"/>
              <w:rPr>
                <w:b/>
                <w:sz w:val="22"/>
              </w:rPr>
            </w:pPr>
            <w:r w:rsidRPr="00C96EB1">
              <w:rPr>
                <w:b/>
                <w:sz w:val="22"/>
              </w:rPr>
              <w:t>Practica: recurso aprovechado</w:t>
            </w:r>
          </w:p>
        </w:tc>
      </w:tr>
      <w:tr w:rsidR="00A71F06" w:rsidRPr="00C96EB1" w14:paraId="76D5DA42" w14:textId="77777777">
        <w:tc>
          <w:tcPr>
            <w:tcW w:w="2518" w:type="dxa"/>
          </w:tcPr>
          <w:p w14:paraId="02A069C0" w14:textId="77777777" w:rsidR="00A71F06" w:rsidRPr="00C96EB1" w:rsidRDefault="00A71F06" w:rsidP="00A71F06">
            <w:pPr>
              <w:rPr>
                <w:b/>
                <w:sz w:val="22"/>
              </w:rPr>
            </w:pPr>
            <w:r w:rsidRPr="00C96EB1">
              <w:rPr>
                <w:b/>
                <w:sz w:val="22"/>
              </w:rPr>
              <w:t>Código</w:t>
            </w:r>
          </w:p>
        </w:tc>
        <w:tc>
          <w:tcPr>
            <w:tcW w:w="6536" w:type="dxa"/>
          </w:tcPr>
          <w:p w14:paraId="5F05A69E" w14:textId="74581CA9" w:rsidR="00A71F06" w:rsidRPr="00C96EB1" w:rsidRDefault="00A71F06" w:rsidP="007E454B">
            <w:pPr>
              <w:rPr>
                <w:b/>
                <w:sz w:val="22"/>
              </w:rPr>
            </w:pPr>
            <w:r w:rsidRPr="00C96EB1">
              <w:rPr>
                <w:sz w:val="22"/>
              </w:rPr>
              <w:t>CS_0</w:t>
            </w:r>
            <w:r w:rsidR="007E454B" w:rsidRPr="00C96EB1">
              <w:rPr>
                <w:sz w:val="22"/>
              </w:rPr>
              <w:t>7</w:t>
            </w:r>
            <w:r w:rsidRPr="00C96EB1">
              <w:rPr>
                <w:sz w:val="22"/>
              </w:rPr>
              <w:t>_0</w:t>
            </w:r>
            <w:r w:rsidR="007E454B" w:rsidRPr="00C96EB1">
              <w:rPr>
                <w:sz w:val="22"/>
              </w:rPr>
              <w:t>4</w:t>
            </w:r>
            <w:r w:rsidR="00053DB7" w:rsidRPr="00C96EB1">
              <w:rPr>
                <w:sz w:val="22"/>
              </w:rPr>
              <w:t>_REC</w:t>
            </w:r>
            <w:r w:rsidR="00DF397E" w:rsidRPr="00C96EB1">
              <w:rPr>
                <w:sz w:val="22"/>
              </w:rPr>
              <w:t>50</w:t>
            </w:r>
          </w:p>
        </w:tc>
      </w:tr>
      <w:tr w:rsidR="00A71F06" w:rsidRPr="00C96EB1" w14:paraId="6FA307CF" w14:textId="77777777">
        <w:tc>
          <w:tcPr>
            <w:tcW w:w="2518" w:type="dxa"/>
          </w:tcPr>
          <w:p w14:paraId="0523052D" w14:textId="77777777" w:rsidR="00A71F06" w:rsidRPr="00C96EB1" w:rsidRDefault="00A71F06" w:rsidP="00A71F06">
            <w:pPr>
              <w:rPr>
                <w:sz w:val="22"/>
              </w:rPr>
            </w:pPr>
            <w:r w:rsidRPr="00C96EB1">
              <w:rPr>
                <w:b/>
                <w:sz w:val="22"/>
              </w:rPr>
              <w:t>Ubicación en Aula Planeta</w:t>
            </w:r>
          </w:p>
        </w:tc>
        <w:tc>
          <w:tcPr>
            <w:tcW w:w="6536" w:type="dxa"/>
          </w:tcPr>
          <w:p w14:paraId="2B8A31BE" w14:textId="77777777" w:rsidR="00A71F06" w:rsidRPr="00C96EB1" w:rsidRDefault="00661068" w:rsidP="00A71F06">
            <w:pPr>
              <w:rPr>
                <w:sz w:val="22"/>
              </w:rPr>
            </w:pPr>
            <w:r w:rsidRPr="00C96EB1">
              <w:rPr>
                <w:sz w:val="22"/>
              </w:rPr>
              <w:t>2 ESO/El siglo XVI: monarquías autoritarias e Imperios/La cultura y el arte del siglo XVI/Consolidación</w:t>
            </w:r>
          </w:p>
        </w:tc>
      </w:tr>
      <w:tr w:rsidR="00A71F06" w:rsidRPr="00C96EB1" w14:paraId="71BAD1B2" w14:textId="77777777">
        <w:tc>
          <w:tcPr>
            <w:tcW w:w="2518" w:type="dxa"/>
          </w:tcPr>
          <w:p w14:paraId="5C6F7C78" w14:textId="77777777" w:rsidR="00A71F06" w:rsidRPr="00C96EB1" w:rsidRDefault="00A71F06" w:rsidP="00A71F06">
            <w:pPr>
              <w:rPr>
                <w:b/>
                <w:sz w:val="22"/>
              </w:rPr>
            </w:pPr>
            <w:r w:rsidRPr="00C96EB1">
              <w:rPr>
                <w:b/>
                <w:sz w:val="22"/>
              </w:rPr>
              <w:t>Título</w:t>
            </w:r>
          </w:p>
        </w:tc>
        <w:tc>
          <w:tcPr>
            <w:tcW w:w="6536" w:type="dxa"/>
          </w:tcPr>
          <w:p w14:paraId="3C06F391" w14:textId="1AE79985" w:rsidR="00A71F06" w:rsidRPr="00C96EB1" w:rsidRDefault="00A71F06" w:rsidP="00661068">
            <w:pPr>
              <w:rPr>
                <w:sz w:val="22"/>
              </w:rPr>
            </w:pPr>
            <w:r w:rsidRPr="00C96EB1">
              <w:rPr>
                <w:sz w:val="22"/>
              </w:rPr>
              <w:t xml:space="preserve">Refuerza tu aprendizaje: La </w:t>
            </w:r>
            <w:r w:rsidR="00661068" w:rsidRPr="00C96EB1">
              <w:rPr>
                <w:sz w:val="22"/>
              </w:rPr>
              <w:t>cu</w:t>
            </w:r>
            <w:r w:rsidR="000E06B4">
              <w:rPr>
                <w:sz w:val="22"/>
              </w:rPr>
              <w:t>l</w:t>
            </w:r>
            <w:r w:rsidR="00661068" w:rsidRPr="00C96EB1">
              <w:rPr>
                <w:sz w:val="22"/>
              </w:rPr>
              <w:t>tura y el arte del siglo XVI</w:t>
            </w:r>
          </w:p>
        </w:tc>
      </w:tr>
      <w:tr w:rsidR="00A71F06" w:rsidRPr="00C96EB1" w14:paraId="78147A7C" w14:textId="77777777">
        <w:tc>
          <w:tcPr>
            <w:tcW w:w="2518" w:type="dxa"/>
          </w:tcPr>
          <w:p w14:paraId="270B9992" w14:textId="77777777" w:rsidR="00A71F06" w:rsidRPr="00C96EB1" w:rsidRDefault="00A71F06" w:rsidP="00A71F06">
            <w:pPr>
              <w:rPr>
                <w:b/>
                <w:sz w:val="22"/>
              </w:rPr>
            </w:pPr>
            <w:r w:rsidRPr="00C96EB1">
              <w:rPr>
                <w:b/>
                <w:sz w:val="22"/>
              </w:rPr>
              <w:t>Descripción</w:t>
            </w:r>
          </w:p>
        </w:tc>
        <w:tc>
          <w:tcPr>
            <w:tcW w:w="6536" w:type="dxa"/>
          </w:tcPr>
          <w:p w14:paraId="030F2BEB" w14:textId="41F937C4" w:rsidR="00A71F06" w:rsidRPr="00C96EB1" w:rsidRDefault="00073907" w:rsidP="00661068">
            <w:pPr>
              <w:rPr>
                <w:sz w:val="22"/>
              </w:rPr>
            </w:pPr>
            <w:r w:rsidRPr="00C96EB1">
              <w:rPr>
                <w:sz w:val="22"/>
              </w:rPr>
              <w:t>Actividad</w:t>
            </w:r>
            <w:r w:rsidR="00A71F06" w:rsidRPr="00C96EB1">
              <w:rPr>
                <w:sz w:val="22"/>
              </w:rPr>
              <w:t xml:space="preserve"> sobre </w:t>
            </w:r>
            <w:r w:rsidR="00661068" w:rsidRPr="00C96EB1">
              <w:rPr>
                <w:sz w:val="22"/>
              </w:rPr>
              <w:t>La cu</w:t>
            </w:r>
            <w:r w:rsidR="000E06B4">
              <w:rPr>
                <w:sz w:val="22"/>
              </w:rPr>
              <w:t>l</w:t>
            </w:r>
            <w:r w:rsidR="00661068" w:rsidRPr="00C96EB1">
              <w:rPr>
                <w:sz w:val="22"/>
              </w:rPr>
              <w:t>tura y el arte del siglo XVI</w:t>
            </w:r>
          </w:p>
        </w:tc>
      </w:tr>
    </w:tbl>
    <w:p w14:paraId="0F3E48AC" w14:textId="77777777" w:rsidR="00A71F06" w:rsidRPr="00C96EB1" w:rsidRDefault="00A71F06" w:rsidP="00A71F06">
      <w:pPr>
        <w:rPr>
          <w:sz w:val="22"/>
        </w:rPr>
      </w:pPr>
    </w:p>
    <w:p w14:paraId="6376B391" w14:textId="215324E0" w:rsidR="00D621DD" w:rsidRPr="00C96EB1" w:rsidRDefault="00DD36FB" w:rsidP="00D621DD">
      <w:pPr>
        <w:rPr>
          <w:b/>
          <w:sz w:val="22"/>
        </w:rPr>
      </w:pPr>
      <w:r w:rsidRPr="00C96EB1">
        <w:rPr>
          <w:b/>
          <w:sz w:val="22"/>
          <w:highlight w:val="yellow"/>
        </w:rPr>
        <w:t>[Sección 1]</w:t>
      </w:r>
      <w:r w:rsidRPr="00C96EB1">
        <w:rPr>
          <w:b/>
          <w:sz w:val="22"/>
        </w:rPr>
        <w:t xml:space="preserve"> </w:t>
      </w:r>
      <w:r w:rsidR="00D621DD" w:rsidRPr="00C96EB1">
        <w:rPr>
          <w:b/>
          <w:sz w:val="22"/>
        </w:rPr>
        <w:t xml:space="preserve">2 </w:t>
      </w:r>
      <w:r w:rsidR="00A019B0" w:rsidRPr="00C96EB1">
        <w:rPr>
          <w:b/>
          <w:sz w:val="22"/>
        </w:rPr>
        <w:t xml:space="preserve">La </w:t>
      </w:r>
      <w:r w:rsidR="00D621DD" w:rsidRPr="00C96EB1">
        <w:rPr>
          <w:b/>
          <w:sz w:val="22"/>
        </w:rPr>
        <w:t xml:space="preserve">Reforma y </w:t>
      </w:r>
      <w:r w:rsidR="00A019B0" w:rsidRPr="00C96EB1">
        <w:rPr>
          <w:b/>
          <w:sz w:val="22"/>
        </w:rPr>
        <w:t xml:space="preserve">la </w:t>
      </w:r>
      <w:r w:rsidR="00D621DD" w:rsidRPr="00C96EB1">
        <w:rPr>
          <w:b/>
          <w:sz w:val="22"/>
        </w:rPr>
        <w:t>Contrarreforma</w:t>
      </w:r>
    </w:p>
    <w:p w14:paraId="5BD3ADA5" w14:textId="77777777" w:rsidR="005121B4" w:rsidRPr="00C96EB1" w:rsidRDefault="00DD36FB" w:rsidP="00DD36FB">
      <w:pPr>
        <w:rPr>
          <w:sz w:val="22"/>
        </w:rPr>
      </w:pPr>
      <w:r w:rsidRPr="00C96EB1">
        <w:rPr>
          <w:sz w:val="22"/>
        </w:rPr>
        <w:t>Durante la Baja Edad Media, la Iglesia vivió sumida en una profunda crisis. Los fieles veían con malos ojos la ostentación y las riquezas de las órdenes monásticas y de los altos cargos eclesiásticos. Surgieron entonces distintas voces críticas que reclamaban un cambio.</w:t>
      </w:r>
    </w:p>
    <w:p w14:paraId="62B98954" w14:textId="6882604E" w:rsidR="00DD36FB" w:rsidRPr="00C96EB1" w:rsidRDefault="005121B4" w:rsidP="00DD36FB">
      <w:pPr>
        <w:rPr>
          <w:b/>
          <w:sz w:val="22"/>
        </w:rPr>
      </w:pPr>
      <w:r w:rsidRPr="00C96EB1">
        <w:rPr>
          <w:b/>
          <w:sz w:val="22"/>
          <w:highlight w:val="yellow"/>
        </w:rPr>
        <w:t>[Sección 2]</w:t>
      </w:r>
      <w:r w:rsidRPr="00C96EB1">
        <w:rPr>
          <w:b/>
          <w:sz w:val="22"/>
        </w:rPr>
        <w:t xml:space="preserve"> 2.</w:t>
      </w:r>
      <w:r w:rsidR="00A019B0" w:rsidRPr="00C96EB1">
        <w:rPr>
          <w:b/>
          <w:sz w:val="22"/>
        </w:rPr>
        <w:t xml:space="preserve">1 La </w:t>
      </w:r>
      <w:r w:rsidRPr="00C96EB1">
        <w:rPr>
          <w:b/>
          <w:sz w:val="22"/>
        </w:rPr>
        <w:t>Reforma</w:t>
      </w:r>
    </w:p>
    <w:p w14:paraId="02D6350F" w14:textId="77777777" w:rsidR="00E81254" w:rsidRPr="00350B1E" w:rsidRDefault="00E81254" w:rsidP="00E81254">
      <w:pPr>
        <w:pStyle w:val="Prrafodelista"/>
        <w:spacing w:after="0"/>
        <w:rPr>
          <w:sz w:val="22"/>
          <w:lang w:val="es-MX"/>
        </w:rPr>
      </w:pPr>
    </w:p>
    <w:tbl>
      <w:tblPr>
        <w:tblStyle w:val="Tablaconcuadrcula"/>
        <w:tblW w:w="0" w:type="auto"/>
        <w:tblLook w:val="04A0" w:firstRow="1" w:lastRow="0" w:firstColumn="1" w:lastColumn="0" w:noHBand="0" w:noVBand="1"/>
      </w:tblPr>
      <w:tblGrid>
        <w:gridCol w:w="2518"/>
        <w:gridCol w:w="6515"/>
      </w:tblGrid>
      <w:tr w:rsidR="00E81254" w:rsidRPr="00C96EB1" w14:paraId="1233F8C4" w14:textId="77777777">
        <w:tc>
          <w:tcPr>
            <w:tcW w:w="9033" w:type="dxa"/>
            <w:gridSpan w:val="2"/>
            <w:shd w:val="clear" w:color="auto" w:fill="0D0D0D" w:themeFill="text1" w:themeFillTint="F2"/>
          </w:tcPr>
          <w:p w14:paraId="6EBE363F" w14:textId="77777777" w:rsidR="00E81254" w:rsidRPr="00C96EB1" w:rsidRDefault="00E81254" w:rsidP="00C82C27">
            <w:pPr>
              <w:jc w:val="center"/>
              <w:rPr>
                <w:b/>
                <w:sz w:val="22"/>
              </w:rPr>
            </w:pPr>
            <w:r w:rsidRPr="00C96EB1">
              <w:rPr>
                <w:b/>
                <w:sz w:val="22"/>
              </w:rPr>
              <w:t>Imagen (fotografía, gráfica o ilustración)</w:t>
            </w:r>
          </w:p>
        </w:tc>
      </w:tr>
      <w:tr w:rsidR="00E81254" w:rsidRPr="00C96EB1" w14:paraId="488C1F35" w14:textId="77777777">
        <w:tc>
          <w:tcPr>
            <w:tcW w:w="2518" w:type="dxa"/>
          </w:tcPr>
          <w:p w14:paraId="6EDB3491" w14:textId="77777777" w:rsidR="00E81254" w:rsidRPr="00C96EB1" w:rsidRDefault="00E81254" w:rsidP="00C82C27">
            <w:pPr>
              <w:rPr>
                <w:b/>
                <w:sz w:val="22"/>
              </w:rPr>
            </w:pPr>
            <w:r w:rsidRPr="00C96EB1">
              <w:rPr>
                <w:b/>
                <w:sz w:val="22"/>
              </w:rPr>
              <w:t>Código</w:t>
            </w:r>
          </w:p>
        </w:tc>
        <w:tc>
          <w:tcPr>
            <w:tcW w:w="6515" w:type="dxa"/>
          </w:tcPr>
          <w:p w14:paraId="6A7C95CF" w14:textId="3993839A" w:rsidR="00E81254" w:rsidRPr="00C96EB1" w:rsidRDefault="00E81254" w:rsidP="00C82C27">
            <w:pPr>
              <w:rPr>
                <w:b/>
                <w:sz w:val="22"/>
              </w:rPr>
            </w:pPr>
            <w:r w:rsidRPr="00C96EB1">
              <w:rPr>
                <w:sz w:val="22"/>
              </w:rPr>
              <w:t>CS_07_04_IMG</w:t>
            </w:r>
            <w:r w:rsidR="00F64019" w:rsidRPr="00C96EB1">
              <w:rPr>
                <w:sz w:val="22"/>
              </w:rPr>
              <w:t>07</w:t>
            </w:r>
          </w:p>
        </w:tc>
      </w:tr>
      <w:tr w:rsidR="00E81254" w:rsidRPr="00C96EB1" w14:paraId="6A42565D" w14:textId="77777777">
        <w:tc>
          <w:tcPr>
            <w:tcW w:w="2518" w:type="dxa"/>
          </w:tcPr>
          <w:p w14:paraId="42961B81" w14:textId="77777777" w:rsidR="00E81254" w:rsidRPr="00C96EB1" w:rsidRDefault="00E81254" w:rsidP="00C82C27">
            <w:pPr>
              <w:rPr>
                <w:sz w:val="22"/>
              </w:rPr>
            </w:pPr>
            <w:r w:rsidRPr="00C96EB1">
              <w:rPr>
                <w:b/>
                <w:sz w:val="22"/>
              </w:rPr>
              <w:t>Descripción</w:t>
            </w:r>
          </w:p>
        </w:tc>
        <w:tc>
          <w:tcPr>
            <w:tcW w:w="6515" w:type="dxa"/>
          </w:tcPr>
          <w:p w14:paraId="13AA093F" w14:textId="77777777" w:rsidR="00E81254" w:rsidRPr="00C96EB1" w:rsidRDefault="00E81254" w:rsidP="00C82C27">
            <w:pPr>
              <w:rPr>
                <w:sz w:val="22"/>
              </w:rPr>
            </w:pPr>
            <w:r w:rsidRPr="00C96EB1">
              <w:rPr>
                <w:sz w:val="22"/>
              </w:rPr>
              <w:t>Ilustración. Martín Lutero</w:t>
            </w:r>
          </w:p>
          <w:p w14:paraId="7D316025" w14:textId="77777777" w:rsidR="00E81254" w:rsidRPr="00C96EB1" w:rsidRDefault="00E81254" w:rsidP="00C82C27">
            <w:pPr>
              <w:rPr>
                <w:sz w:val="22"/>
              </w:rPr>
            </w:pPr>
            <w:r w:rsidRPr="00C96EB1">
              <w:rPr>
                <w:noProof/>
                <w:sz w:val="22"/>
                <w:lang w:val="es-ES" w:eastAsia="es-ES"/>
              </w:rPr>
              <w:drawing>
                <wp:inline distT="0" distB="0" distL="0" distR="0" wp14:anchorId="70FAA93C" wp14:editId="5B3B6086">
                  <wp:extent cx="571201" cy="67859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605" cy="679069"/>
                          </a:xfrm>
                          <a:prstGeom prst="rect">
                            <a:avLst/>
                          </a:prstGeom>
                          <a:noFill/>
                          <a:ln>
                            <a:noFill/>
                          </a:ln>
                        </pic:spPr>
                      </pic:pic>
                    </a:graphicData>
                  </a:graphic>
                </wp:inline>
              </w:drawing>
            </w:r>
          </w:p>
        </w:tc>
      </w:tr>
      <w:tr w:rsidR="00E81254" w:rsidRPr="00C96EB1" w14:paraId="082EAE22" w14:textId="77777777">
        <w:tc>
          <w:tcPr>
            <w:tcW w:w="2518" w:type="dxa"/>
          </w:tcPr>
          <w:p w14:paraId="0DF80F6C" w14:textId="77777777" w:rsidR="00E81254" w:rsidRPr="00C96EB1" w:rsidRDefault="00E81254" w:rsidP="00C82C27">
            <w:pPr>
              <w:rPr>
                <w:sz w:val="22"/>
              </w:rPr>
            </w:pPr>
            <w:r w:rsidRPr="00C96EB1">
              <w:rPr>
                <w:b/>
                <w:sz w:val="22"/>
              </w:rPr>
              <w:t>Código Shutterstock (o URL o la ruta en AulaPlaneta)</w:t>
            </w:r>
          </w:p>
        </w:tc>
        <w:tc>
          <w:tcPr>
            <w:tcW w:w="6515" w:type="dxa"/>
          </w:tcPr>
          <w:p w14:paraId="0074495A" w14:textId="77777777" w:rsidR="00E81254" w:rsidRPr="00C96EB1" w:rsidRDefault="00E81254" w:rsidP="00C82C27">
            <w:pPr>
              <w:rPr>
                <w:sz w:val="22"/>
              </w:rPr>
            </w:pPr>
            <w:r w:rsidRPr="00C96EB1">
              <w:rPr>
                <w:sz w:val="22"/>
              </w:rPr>
              <w:t>2 ESO/El siglo XVI: monarquías autoritarias e Imperios/La Reforma y la Contrarreforma</w:t>
            </w:r>
          </w:p>
        </w:tc>
      </w:tr>
      <w:tr w:rsidR="00E81254" w:rsidRPr="00C96EB1" w14:paraId="2B98EE8D" w14:textId="77777777">
        <w:tc>
          <w:tcPr>
            <w:tcW w:w="2518" w:type="dxa"/>
          </w:tcPr>
          <w:p w14:paraId="01DAF6D1" w14:textId="77777777" w:rsidR="00E81254" w:rsidRPr="00C96EB1" w:rsidRDefault="00E81254" w:rsidP="00C82C27">
            <w:pPr>
              <w:rPr>
                <w:sz w:val="22"/>
              </w:rPr>
            </w:pPr>
            <w:r w:rsidRPr="00C96EB1">
              <w:rPr>
                <w:b/>
                <w:sz w:val="22"/>
              </w:rPr>
              <w:lastRenderedPageBreak/>
              <w:t>Pie de imagen</w:t>
            </w:r>
          </w:p>
        </w:tc>
        <w:tc>
          <w:tcPr>
            <w:tcW w:w="6515" w:type="dxa"/>
          </w:tcPr>
          <w:p w14:paraId="483B7233" w14:textId="34CACE71" w:rsidR="00E81254" w:rsidRPr="00C96EB1" w:rsidRDefault="00E81254" w:rsidP="00DF6B7B">
            <w:pPr>
              <w:rPr>
                <w:sz w:val="22"/>
              </w:rPr>
            </w:pPr>
            <w:r w:rsidRPr="00C96EB1">
              <w:rPr>
                <w:sz w:val="22"/>
              </w:rPr>
              <w:t xml:space="preserve">Martín Lutero, un monje agustino alemán, fue uno de los personajes más críticos con la corrupción de la Iglesia a principios del siglo XVI. Consideraba necesario recuperar los principios del cristianismo y exigía una reforma inmediata de la institución. En 1517 colgó sus 95 tesis sobre las puertas de la iglesia de Wittenberg, en las que criticaba al </w:t>
            </w:r>
            <w:r w:rsidR="00DF6B7B">
              <w:rPr>
                <w:sz w:val="22"/>
              </w:rPr>
              <w:t>p</w:t>
            </w:r>
            <w:r w:rsidRPr="00C96EB1">
              <w:rPr>
                <w:sz w:val="22"/>
              </w:rPr>
              <w:t xml:space="preserve">apa por la venta de indulgencias. Estas ideas le valieron a Lutero la </w:t>
            </w:r>
            <w:r w:rsidRPr="00C96EB1">
              <w:rPr>
                <w:b/>
                <w:sz w:val="22"/>
              </w:rPr>
              <w:t>excomunión</w:t>
            </w:r>
            <w:r w:rsidRPr="00C96EB1">
              <w:rPr>
                <w:sz w:val="22"/>
              </w:rPr>
              <w:t xml:space="preserve"> y la condena del emperador, aunque contó con la protección de los príncipes alemanes partidarios de la Reforma.</w:t>
            </w:r>
          </w:p>
        </w:tc>
      </w:tr>
    </w:tbl>
    <w:p w14:paraId="25046C1E" w14:textId="77777777" w:rsidR="00E81254" w:rsidRPr="00C96EB1" w:rsidRDefault="00E81254" w:rsidP="00E81254">
      <w:pPr>
        <w:pStyle w:val="Prrafodelista"/>
        <w:rPr>
          <w:sz w:val="22"/>
        </w:rPr>
      </w:pPr>
    </w:p>
    <w:p w14:paraId="35B48D05" w14:textId="635E9778" w:rsidR="00DD36FB" w:rsidRPr="00C96EB1" w:rsidRDefault="00DD36FB" w:rsidP="009F5016">
      <w:pPr>
        <w:rPr>
          <w:sz w:val="22"/>
        </w:rPr>
      </w:pPr>
      <w:r w:rsidRPr="00C96EB1">
        <w:rPr>
          <w:sz w:val="22"/>
        </w:rPr>
        <w:t xml:space="preserve">El sacerdote y teólogo alemán </w:t>
      </w:r>
      <w:r w:rsidRPr="00C96EB1">
        <w:rPr>
          <w:b/>
          <w:sz w:val="22"/>
        </w:rPr>
        <w:t>Martín Lutero</w:t>
      </w:r>
      <w:r w:rsidRPr="00C96EB1">
        <w:rPr>
          <w:sz w:val="22"/>
        </w:rPr>
        <w:t xml:space="preserve"> consideraba que la Iglesia, empezando por el </w:t>
      </w:r>
      <w:r w:rsidR="00DF6B7B">
        <w:rPr>
          <w:sz w:val="22"/>
        </w:rPr>
        <w:t>p</w:t>
      </w:r>
      <w:r w:rsidRPr="00C96EB1">
        <w:rPr>
          <w:sz w:val="22"/>
        </w:rPr>
        <w:t xml:space="preserve">apa, estaba corrompida. Apostaba por una Iglesia humilde regida por los evangelios. </w:t>
      </w:r>
    </w:p>
    <w:p w14:paraId="6A92D5A6" w14:textId="68231C10" w:rsidR="00D621DD" w:rsidRPr="00C96EB1" w:rsidRDefault="00D621DD" w:rsidP="00D621DD">
      <w:pPr>
        <w:rPr>
          <w:sz w:val="22"/>
        </w:rPr>
      </w:pPr>
      <w:r w:rsidRPr="00C96EB1">
        <w:rPr>
          <w:sz w:val="22"/>
        </w:rPr>
        <w:t>E</w:t>
      </w:r>
      <w:r w:rsidR="00DD36FB" w:rsidRPr="00C96EB1">
        <w:rPr>
          <w:sz w:val="22"/>
        </w:rPr>
        <w:t xml:space="preserve">n 1517, Martín Lutero colgó </w:t>
      </w:r>
      <w:r w:rsidRPr="00C96EB1">
        <w:rPr>
          <w:b/>
          <w:sz w:val="22"/>
        </w:rPr>
        <w:t>95 tesis</w:t>
      </w:r>
      <w:r w:rsidRPr="00C96EB1">
        <w:rPr>
          <w:sz w:val="22"/>
        </w:rPr>
        <w:t xml:space="preserve"> en la puerta de la ig</w:t>
      </w:r>
      <w:r w:rsidR="00053DB7" w:rsidRPr="00C96EB1">
        <w:rPr>
          <w:sz w:val="22"/>
        </w:rPr>
        <w:t xml:space="preserve">lesia de </w:t>
      </w:r>
      <w:proofErr w:type="spellStart"/>
      <w:r w:rsidR="00053DB7" w:rsidRPr="00C96EB1">
        <w:rPr>
          <w:b/>
          <w:sz w:val="22"/>
        </w:rPr>
        <w:t>Wittenberg</w:t>
      </w:r>
      <w:proofErr w:type="spellEnd"/>
      <w:r w:rsidR="00E8185A">
        <w:rPr>
          <w:b/>
          <w:sz w:val="22"/>
        </w:rPr>
        <w:t>,</w:t>
      </w:r>
      <w:r w:rsidR="00053DB7" w:rsidRPr="00C96EB1">
        <w:rPr>
          <w:sz w:val="22"/>
        </w:rPr>
        <w:t xml:space="preserve"> que </w:t>
      </w:r>
      <w:r w:rsidRPr="00C96EB1">
        <w:rPr>
          <w:sz w:val="22"/>
        </w:rPr>
        <w:t>condenaba</w:t>
      </w:r>
      <w:r w:rsidR="00053DB7" w:rsidRPr="00C96EB1">
        <w:rPr>
          <w:sz w:val="22"/>
        </w:rPr>
        <w:t>n, entre otras cosas,</w:t>
      </w:r>
      <w:r w:rsidRPr="00C96EB1">
        <w:rPr>
          <w:sz w:val="22"/>
        </w:rPr>
        <w:t xml:space="preserve"> la venta de </w:t>
      </w:r>
      <w:r w:rsidRPr="00C96EB1">
        <w:rPr>
          <w:b/>
          <w:sz w:val="22"/>
        </w:rPr>
        <w:t>indulgencia</w:t>
      </w:r>
      <w:r w:rsidR="00053DB7" w:rsidRPr="00C96EB1">
        <w:rPr>
          <w:b/>
          <w:sz w:val="22"/>
        </w:rPr>
        <w:t>s</w:t>
      </w:r>
      <w:r w:rsidR="00053DB7" w:rsidRPr="00C96EB1">
        <w:rPr>
          <w:sz w:val="22"/>
        </w:rPr>
        <w:t xml:space="preserve"> y la </w:t>
      </w:r>
      <w:r w:rsidR="00053DB7" w:rsidRPr="00C96EB1">
        <w:rPr>
          <w:b/>
          <w:sz w:val="22"/>
        </w:rPr>
        <w:t>corrupción</w:t>
      </w:r>
      <w:r w:rsidR="00053DB7" w:rsidRPr="00C96EB1">
        <w:rPr>
          <w:sz w:val="22"/>
        </w:rPr>
        <w:t xml:space="preserve"> de la Iglesia. Con ellas</w:t>
      </w:r>
      <w:r w:rsidR="00E8185A">
        <w:rPr>
          <w:sz w:val="22"/>
        </w:rPr>
        <w:t>,</w:t>
      </w:r>
      <w:r w:rsidR="00053DB7" w:rsidRPr="00C96EB1">
        <w:rPr>
          <w:sz w:val="22"/>
        </w:rPr>
        <w:t xml:space="preserve"> Lutero</w:t>
      </w:r>
      <w:r w:rsidRPr="00C96EB1">
        <w:rPr>
          <w:sz w:val="22"/>
        </w:rPr>
        <w:t xml:space="preserve"> puso las bases de una nueva doctrina religiosa: el </w:t>
      </w:r>
      <w:r w:rsidRPr="00C96EB1">
        <w:rPr>
          <w:b/>
          <w:sz w:val="22"/>
        </w:rPr>
        <w:t>luteranismo</w:t>
      </w:r>
      <w:r w:rsidRPr="00C96EB1">
        <w:rPr>
          <w:sz w:val="22"/>
        </w:rPr>
        <w:t>. Sus principios fundamentales son:</w:t>
      </w:r>
    </w:p>
    <w:p w14:paraId="1E1B4388" w14:textId="77777777" w:rsidR="00DD36FB" w:rsidRPr="00C96EB1" w:rsidRDefault="00DD36FB" w:rsidP="00DD36FB">
      <w:pPr>
        <w:pStyle w:val="Prrafodelista"/>
        <w:numPr>
          <w:ilvl w:val="0"/>
          <w:numId w:val="1"/>
        </w:numPr>
        <w:rPr>
          <w:sz w:val="22"/>
        </w:rPr>
      </w:pPr>
      <w:r w:rsidRPr="00C96EB1">
        <w:rPr>
          <w:sz w:val="22"/>
        </w:rPr>
        <w:t xml:space="preserve">La justificación por la fe, es decir, la </w:t>
      </w:r>
      <w:r w:rsidRPr="00F5527A">
        <w:rPr>
          <w:b/>
          <w:sz w:val="22"/>
        </w:rPr>
        <w:t xml:space="preserve">salvación </w:t>
      </w:r>
      <w:r w:rsidRPr="00C96EB1">
        <w:rPr>
          <w:sz w:val="22"/>
        </w:rPr>
        <w:t>del alma no dependía de las buenas obras, sino de la fe en Dios.</w:t>
      </w:r>
    </w:p>
    <w:p w14:paraId="16FA8669" w14:textId="77777777" w:rsidR="00D621DD" w:rsidRPr="00C96EB1" w:rsidRDefault="00D621DD" w:rsidP="00D621DD">
      <w:pPr>
        <w:pStyle w:val="Prrafodelista"/>
        <w:numPr>
          <w:ilvl w:val="0"/>
          <w:numId w:val="1"/>
        </w:numPr>
        <w:rPr>
          <w:sz w:val="22"/>
        </w:rPr>
      </w:pPr>
      <w:r w:rsidRPr="00C96EB1">
        <w:rPr>
          <w:sz w:val="22"/>
        </w:rPr>
        <w:t xml:space="preserve">La </w:t>
      </w:r>
      <w:r w:rsidRPr="00F5527A">
        <w:rPr>
          <w:b/>
          <w:sz w:val="22"/>
        </w:rPr>
        <w:t>negación</w:t>
      </w:r>
      <w:r w:rsidRPr="00C96EB1">
        <w:rPr>
          <w:sz w:val="22"/>
        </w:rPr>
        <w:t xml:space="preserve"> de la autoridad papal y del culto a la Virgen y </w:t>
      </w:r>
      <w:r w:rsidR="00053DB7" w:rsidRPr="00C96EB1">
        <w:rPr>
          <w:sz w:val="22"/>
        </w:rPr>
        <w:t xml:space="preserve">a </w:t>
      </w:r>
      <w:r w:rsidRPr="00C96EB1">
        <w:rPr>
          <w:sz w:val="22"/>
        </w:rPr>
        <w:t>los santos.</w:t>
      </w:r>
    </w:p>
    <w:p w14:paraId="240320FE" w14:textId="77777777" w:rsidR="00D621DD" w:rsidRPr="00C96EB1" w:rsidRDefault="00D621DD" w:rsidP="00D621DD">
      <w:pPr>
        <w:pStyle w:val="Prrafodelista"/>
        <w:numPr>
          <w:ilvl w:val="0"/>
          <w:numId w:val="1"/>
        </w:numPr>
        <w:rPr>
          <w:sz w:val="22"/>
        </w:rPr>
      </w:pPr>
      <w:r w:rsidRPr="00C96EB1">
        <w:rPr>
          <w:sz w:val="22"/>
        </w:rPr>
        <w:t xml:space="preserve">La </w:t>
      </w:r>
      <w:r w:rsidRPr="00F5527A">
        <w:rPr>
          <w:b/>
          <w:sz w:val="22"/>
        </w:rPr>
        <w:t>Biblia</w:t>
      </w:r>
      <w:r w:rsidRPr="00C96EB1">
        <w:rPr>
          <w:sz w:val="22"/>
        </w:rPr>
        <w:t xml:space="preserve"> como única fuente de revelación.</w:t>
      </w:r>
    </w:p>
    <w:p w14:paraId="2715889E" w14:textId="25F876BE" w:rsidR="00D621DD" w:rsidRPr="00C96EB1" w:rsidRDefault="00D621DD" w:rsidP="00D621DD">
      <w:pPr>
        <w:pStyle w:val="Prrafodelista"/>
        <w:numPr>
          <w:ilvl w:val="0"/>
          <w:numId w:val="1"/>
        </w:numPr>
        <w:rPr>
          <w:sz w:val="22"/>
        </w:rPr>
      </w:pPr>
      <w:r w:rsidRPr="00C96EB1">
        <w:rPr>
          <w:sz w:val="22"/>
        </w:rPr>
        <w:t xml:space="preserve">Los creyentes se pueden relacionar con Dios, </w:t>
      </w:r>
      <w:r w:rsidR="00516C3D" w:rsidRPr="00F5527A">
        <w:rPr>
          <w:b/>
          <w:sz w:val="22"/>
        </w:rPr>
        <w:t>sin necesidad de intermediarios</w:t>
      </w:r>
      <w:r w:rsidR="00516C3D" w:rsidRPr="00C96EB1">
        <w:rPr>
          <w:sz w:val="22"/>
        </w:rPr>
        <w:t xml:space="preserve">, por ende, el individuo debía leer la Biblia por </w:t>
      </w:r>
      <w:r w:rsidR="00053DB7" w:rsidRPr="00C96EB1">
        <w:rPr>
          <w:sz w:val="22"/>
        </w:rPr>
        <w:t>su cuenta</w:t>
      </w:r>
      <w:r w:rsidR="00E8185A">
        <w:rPr>
          <w:sz w:val="22"/>
        </w:rPr>
        <w:t>,</w:t>
      </w:r>
      <w:r w:rsidR="00053DB7" w:rsidRPr="00C96EB1">
        <w:rPr>
          <w:sz w:val="22"/>
        </w:rPr>
        <w:t xml:space="preserve"> sin la </w:t>
      </w:r>
      <w:r w:rsidR="00516C3D" w:rsidRPr="00C96EB1">
        <w:rPr>
          <w:sz w:val="22"/>
        </w:rPr>
        <w:t>interpretación de los clérigos.</w:t>
      </w:r>
    </w:p>
    <w:tbl>
      <w:tblPr>
        <w:tblStyle w:val="Tablaconcuadrcula"/>
        <w:tblW w:w="0" w:type="auto"/>
        <w:tblLook w:val="04A0" w:firstRow="1" w:lastRow="0" w:firstColumn="1" w:lastColumn="0" w:noHBand="0" w:noVBand="1"/>
      </w:tblPr>
      <w:tblGrid>
        <w:gridCol w:w="2518"/>
        <w:gridCol w:w="6515"/>
      </w:tblGrid>
      <w:tr w:rsidR="00082146" w:rsidRPr="00C96EB1" w14:paraId="6BD820D4" w14:textId="77777777">
        <w:tc>
          <w:tcPr>
            <w:tcW w:w="9033" w:type="dxa"/>
            <w:gridSpan w:val="2"/>
            <w:shd w:val="clear" w:color="auto" w:fill="000000" w:themeFill="text1"/>
          </w:tcPr>
          <w:p w14:paraId="0026CECC" w14:textId="2B3B62CA" w:rsidR="00082146" w:rsidRPr="00C96EB1" w:rsidRDefault="00082146" w:rsidP="000821F2">
            <w:pPr>
              <w:jc w:val="center"/>
              <w:rPr>
                <w:b/>
                <w:sz w:val="22"/>
              </w:rPr>
            </w:pPr>
            <w:r w:rsidRPr="00C96EB1">
              <w:rPr>
                <w:b/>
                <w:sz w:val="22"/>
              </w:rPr>
              <w:t xml:space="preserve">Profundiza </w:t>
            </w:r>
            <w:r w:rsidR="00120E9C" w:rsidRPr="00C96EB1">
              <w:rPr>
                <w:b/>
                <w:sz w:val="22"/>
              </w:rPr>
              <w:t xml:space="preserve">recurso </w:t>
            </w:r>
            <w:r w:rsidR="000821F2" w:rsidRPr="00C96EB1">
              <w:rPr>
                <w:b/>
                <w:sz w:val="22"/>
              </w:rPr>
              <w:t>nuevo</w:t>
            </w:r>
          </w:p>
        </w:tc>
      </w:tr>
      <w:tr w:rsidR="00082146" w:rsidRPr="00C96EB1" w14:paraId="749ACAE4" w14:textId="77777777">
        <w:tc>
          <w:tcPr>
            <w:tcW w:w="2518" w:type="dxa"/>
          </w:tcPr>
          <w:p w14:paraId="5D70521C" w14:textId="77777777" w:rsidR="00082146" w:rsidRPr="00C96EB1" w:rsidRDefault="00082146" w:rsidP="00D32F25">
            <w:pPr>
              <w:rPr>
                <w:b/>
                <w:sz w:val="22"/>
              </w:rPr>
            </w:pPr>
            <w:r w:rsidRPr="00C96EB1">
              <w:rPr>
                <w:b/>
                <w:sz w:val="22"/>
              </w:rPr>
              <w:t>Código</w:t>
            </w:r>
          </w:p>
        </w:tc>
        <w:tc>
          <w:tcPr>
            <w:tcW w:w="6515" w:type="dxa"/>
          </w:tcPr>
          <w:p w14:paraId="390AF661" w14:textId="701BBAB1" w:rsidR="00082146" w:rsidRPr="00C96EB1" w:rsidRDefault="00DF397E" w:rsidP="00D32F25">
            <w:pPr>
              <w:rPr>
                <w:b/>
                <w:sz w:val="22"/>
              </w:rPr>
            </w:pPr>
            <w:r w:rsidRPr="00C96EB1">
              <w:rPr>
                <w:rFonts w:eastAsia="Cambria"/>
                <w:sz w:val="22"/>
              </w:rPr>
              <w:t>CS_07_04_REC60</w:t>
            </w:r>
          </w:p>
        </w:tc>
      </w:tr>
      <w:tr w:rsidR="00082146" w:rsidRPr="00C96EB1" w14:paraId="47968B80" w14:textId="77777777">
        <w:tc>
          <w:tcPr>
            <w:tcW w:w="2518" w:type="dxa"/>
          </w:tcPr>
          <w:p w14:paraId="71667CFE" w14:textId="77777777" w:rsidR="00082146" w:rsidRPr="00C96EB1" w:rsidRDefault="00082146" w:rsidP="00D32F25">
            <w:pPr>
              <w:rPr>
                <w:sz w:val="22"/>
              </w:rPr>
            </w:pPr>
            <w:r w:rsidRPr="00C96EB1">
              <w:rPr>
                <w:b/>
                <w:sz w:val="22"/>
              </w:rPr>
              <w:t>Título</w:t>
            </w:r>
          </w:p>
        </w:tc>
        <w:tc>
          <w:tcPr>
            <w:tcW w:w="6515" w:type="dxa"/>
          </w:tcPr>
          <w:p w14:paraId="03D61955" w14:textId="05B00E27" w:rsidR="00082146" w:rsidRPr="00C96EB1" w:rsidRDefault="00E81254" w:rsidP="00D32F25">
            <w:pPr>
              <w:rPr>
                <w:sz w:val="22"/>
              </w:rPr>
            </w:pPr>
            <w:r w:rsidRPr="00C96EB1">
              <w:rPr>
                <w:sz w:val="22"/>
              </w:rPr>
              <w:t>El papado y el pago de indulgencia</w:t>
            </w:r>
            <w:r w:rsidR="00073907" w:rsidRPr="00C96EB1">
              <w:rPr>
                <w:sz w:val="22"/>
              </w:rPr>
              <w:t>s</w:t>
            </w:r>
          </w:p>
        </w:tc>
      </w:tr>
      <w:tr w:rsidR="00082146" w:rsidRPr="00C96EB1" w14:paraId="10BF9F15" w14:textId="77777777">
        <w:tc>
          <w:tcPr>
            <w:tcW w:w="2518" w:type="dxa"/>
          </w:tcPr>
          <w:p w14:paraId="75727B1F" w14:textId="77777777" w:rsidR="00082146" w:rsidRPr="00C96EB1" w:rsidRDefault="00082146" w:rsidP="00D32F25">
            <w:pPr>
              <w:rPr>
                <w:sz w:val="22"/>
              </w:rPr>
            </w:pPr>
            <w:r w:rsidRPr="00C96EB1">
              <w:rPr>
                <w:b/>
                <w:sz w:val="22"/>
              </w:rPr>
              <w:t>Descripción</w:t>
            </w:r>
          </w:p>
        </w:tc>
        <w:tc>
          <w:tcPr>
            <w:tcW w:w="6515" w:type="dxa"/>
          </w:tcPr>
          <w:p w14:paraId="43EA5B5C" w14:textId="3EE5CF4E" w:rsidR="00082146" w:rsidRPr="00C96EB1" w:rsidRDefault="00445D7E" w:rsidP="00C8636C">
            <w:pPr>
              <w:rPr>
                <w:sz w:val="22"/>
              </w:rPr>
            </w:pPr>
            <w:r w:rsidRPr="00C96EB1">
              <w:rPr>
                <w:sz w:val="22"/>
              </w:rPr>
              <w:t xml:space="preserve">Interactivo que analiza las características de la Iglesia católica en </w:t>
            </w:r>
            <w:r w:rsidR="00C8636C">
              <w:rPr>
                <w:sz w:val="22"/>
              </w:rPr>
              <w:t xml:space="preserve">los </w:t>
            </w:r>
            <w:r w:rsidRPr="00C96EB1">
              <w:rPr>
                <w:sz w:val="22"/>
              </w:rPr>
              <w:t>siglo</w:t>
            </w:r>
            <w:r w:rsidR="00C8636C">
              <w:rPr>
                <w:sz w:val="22"/>
              </w:rPr>
              <w:t>s</w:t>
            </w:r>
            <w:r w:rsidRPr="00C96EB1">
              <w:rPr>
                <w:sz w:val="22"/>
              </w:rPr>
              <w:t xml:space="preserve"> XV y XVI</w:t>
            </w:r>
          </w:p>
        </w:tc>
      </w:tr>
    </w:tbl>
    <w:p w14:paraId="2246A71F" w14:textId="77777777" w:rsidR="00082146" w:rsidRPr="00C96EB1" w:rsidRDefault="00082146" w:rsidP="00082146">
      <w:pPr>
        <w:pStyle w:val="Prrafodelista"/>
        <w:rPr>
          <w:sz w:val="22"/>
        </w:rPr>
      </w:pPr>
    </w:p>
    <w:p w14:paraId="0B861679" w14:textId="129171FC" w:rsidR="00D621DD" w:rsidRPr="00C96EB1" w:rsidRDefault="00D621DD" w:rsidP="00D621DD">
      <w:pPr>
        <w:rPr>
          <w:sz w:val="22"/>
        </w:rPr>
      </w:pPr>
      <w:r w:rsidRPr="00C96EB1">
        <w:rPr>
          <w:sz w:val="22"/>
        </w:rPr>
        <w:t xml:space="preserve">Junto </w:t>
      </w:r>
      <w:r w:rsidR="00C8636C">
        <w:rPr>
          <w:sz w:val="22"/>
        </w:rPr>
        <w:t>con e</w:t>
      </w:r>
      <w:r w:rsidRPr="00C96EB1">
        <w:rPr>
          <w:sz w:val="22"/>
        </w:rPr>
        <w:t xml:space="preserve">l luteranismo, surgieron otras </w:t>
      </w:r>
      <w:r w:rsidRPr="00C96EB1">
        <w:rPr>
          <w:b/>
          <w:sz w:val="22"/>
        </w:rPr>
        <w:t>doctrinas protestantes</w:t>
      </w:r>
      <w:r w:rsidRPr="00C96EB1">
        <w:rPr>
          <w:sz w:val="22"/>
        </w:rPr>
        <w:t xml:space="preserve"> en distintos territori</w:t>
      </w:r>
      <w:r w:rsidR="005030E8" w:rsidRPr="00C96EB1">
        <w:rPr>
          <w:sz w:val="22"/>
        </w:rPr>
        <w:t>os del centro y norte de Europa</w:t>
      </w:r>
      <w:r w:rsidR="007D7BA5">
        <w:rPr>
          <w:sz w:val="22"/>
        </w:rPr>
        <w:t>,</w:t>
      </w:r>
      <w:r w:rsidR="005030E8" w:rsidRPr="00C96EB1">
        <w:rPr>
          <w:sz w:val="22"/>
        </w:rPr>
        <w:t xml:space="preserve"> </w:t>
      </w:r>
      <w:r w:rsidR="007D7BA5">
        <w:rPr>
          <w:sz w:val="22"/>
        </w:rPr>
        <w:t>como</w:t>
      </w:r>
      <w:r w:rsidR="005030E8" w:rsidRPr="00C96EB1">
        <w:rPr>
          <w:sz w:val="22"/>
        </w:rPr>
        <w:t>:</w:t>
      </w:r>
    </w:p>
    <w:p w14:paraId="3218DB00" w14:textId="77777777" w:rsidR="00D621DD" w:rsidRPr="00C96EB1" w:rsidRDefault="00D621DD" w:rsidP="00D621DD">
      <w:pPr>
        <w:pStyle w:val="Prrafodelista"/>
        <w:numPr>
          <w:ilvl w:val="0"/>
          <w:numId w:val="2"/>
        </w:numPr>
        <w:rPr>
          <w:sz w:val="22"/>
        </w:rPr>
      </w:pPr>
      <w:r w:rsidRPr="00C96EB1">
        <w:rPr>
          <w:sz w:val="22"/>
        </w:rPr>
        <w:t xml:space="preserve">El </w:t>
      </w:r>
      <w:r w:rsidRPr="00C96EB1">
        <w:rPr>
          <w:b/>
          <w:sz w:val="22"/>
        </w:rPr>
        <w:t>calvinismo</w:t>
      </w:r>
      <w:r w:rsidRPr="00C96EB1">
        <w:rPr>
          <w:sz w:val="22"/>
        </w:rPr>
        <w:t>: creado p</w:t>
      </w:r>
      <w:r w:rsidR="00053DB7" w:rsidRPr="00C96EB1">
        <w:rPr>
          <w:sz w:val="22"/>
        </w:rPr>
        <w:t xml:space="preserve">or </w:t>
      </w:r>
      <w:r w:rsidR="00053DB7" w:rsidRPr="00C96EB1">
        <w:rPr>
          <w:b/>
          <w:sz w:val="22"/>
        </w:rPr>
        <w:t>Juan Calvino</w:t>
      </w:r>
      <w:r w:rsidR="00053DB7" w:rsidRPr="00C96EB1">
        <w:rPr>
          <w:sz w:val="22"/>
        </w:rPr>
        <w:t xml:space="preserve">, quien </w:t>
      </w:r>
      <w:r w:rsidR="000B0F3C" w:rsidRPr="00C96EB1">
        <w:rPr>
          <w:sz w:val="22"/>
        </w:rPr>
        <w:t>d</w:t>
      </w:r>
      <w:r w:rsidRPr="00C96EB1">
        <w:rPr>
          <w:sz w:val="22"/>
        </w:rPr>
        <w:t xml:space="preserve">efiende la doctrina de la </w:t>
      </w:r>
      <w:r w:rsidRPr="00C96EB1">
        <w:rPr>
          <w:b/>
          <w:sz w:val="22"/>
        </w:rPr>
        <w:t>predestinación</w:t>
      </w:r>
      <w:r w:rsidRPr="00C96EB1">
        <w:rPr>
          <w:sz w:val="22"/>
        </w:rPr>
        <w:t xml:space="preserve">. </w:t>
      </w:r>
    </w:p>
    <w:p w14:paraId="6C0448FB" w14:textId="4200AFD6" w:rsidR="002513DC" w:rsidRDefault="00D621DD" w:rsidP="00580A82">
      <w:pPr>
        <w:pStyle w:val="Prrafodelista"/>
        <w:numPr>
          <w:ilvl w:val="0"/>
          <w:numId w:val="2"/>
        </w:numPr>
        <w:rPr>
          <w:sz w:val="22"/>
        </w:rPr>
      </w:pPr>
      <w:r w:rsidRPr="00C96EB1">
        <w:rPr>
          <w:sz w:val="22"/>
        </w:rPr>
        <w:t xml:space="preserve">El </w:t>
      </w:r>
      <w:r w:rsidRPr="00C96EB1">
        <w:rPr>
          <w:b/>
          <w:sz w:val="22"/>
        </w:rPr>
        <w:t>anglicanismo</w:t>
      </w:r>
      <w:r w:rsidRPr="00C96EB1">
        <w:rPr>
          <w:sz w:val="22"/>
        </w:rPr>
        <w:t xml:space="preserve">: creado por </w:t>
      </w:r>
      <w:r w:rsidRPr="00C96EB1">
        <w:rPr>
          <w:b/>
          <w:sz w:val="22"/>
        </w:rPr>
        <w:t>Enrique VIII</w:t>
      </w:r>
      <w:r w:rsidRPr="00C96EB1">
        <w:rPr>
          <w:sz w:val="22"/>
        </w:rPr>
        <w:t xml:space="preserve">. El rey rompió con la Iglesia de Roma y se convirtió en jefe supremo de la </w:t>
      </w:r>
      <w:r w:rsidRPr="00F5527A">
        <w:rPr>
          <w:b/>
          <w:sz w:val="22"/>
        </w:rPr>
        <w:t>Iglesia</w:t>
      </w:r>
      <w:r w:rsidRPr="00C96EB1">
        <w:rPr>
          <w:sz w:val="22"/>
        </w:rPr>
        <w:t xml:space="preserve"> </w:t>
      </w:r>
      <w:r w:rsidRPr="00C96EB1">
        <w:rPr>
          <w:b/>
          <w:sz w:val="22"/>
        </w:rPr>
        <w:t>anglicana</w:t>
      </w:r>
      <w:r w:rsidRPr="00C96EB1">
        <w:rPr>
          <w:sz w:val="22"/>
        </w:rPr>
        <w:t>.</w:t>
      </w:r>
    </w:p>
    <w:p w14:paraId="2F668314" w14:textId="77777777" w:rsidR="00580A82" w:rsidRPr="00580A82" w:rsidRDefault="00580A82" w:rsidP="00580A82">
      <w:pPr>
        <w:pStyle w:val="Prrafodelista"/>
        <w:rPr>
          <w:sz w:val="22"/>
        </w:rPr>
      </w:pPr>
    </w:p>
    <w:tbl>
      <w:tblPr>
        <w:tblStyle w:val="Tablaconcuadrcula"/>
        <w:tblW w:w="0" w:type="auto"/>
        <w:tblLayout w:type="fixed"/>
        <w:tblLook w:val="04A0" w:firstRow="1" w:lastRow="0" w:firstColumn="1" w:lastColumn="0" w:noHBand="0" w:noVBand="1"/>
      </w:tblPr>
      <w:tblGrid>
        <w:gridCol w:w="4361"/>
        <w:gridCol w:w="4976"/>
      </w:tblGrid>
      <w:tr w:rsidR="002513DC" w:rsidRPr="00C96EB1" w14:paraId="2E854D68" w14:textId="77777777">
        <w:tc>
          <w:tcPr>
            <w:tcW w:w="9337" w:type="dxa"/>
            <w:gridSpan w:val="2"/>
            <w:shd w:val="clear" w:color="auto" w:fill="0D0D0D" w:themeFill="text1" w:themeFillTint="F2"/>
          </w:tcPr>
          <w:p w14:paraId="7B70B965" w14:textId="77777777" w:rsidR="002513DC" w:rsidRPr="00C96EB1" w:rsidRDefault="002513DC" w:rsidP="00C82C27">
            <w:pPr>
              <w:jc w:val="center"/>
              <w:rPr>
                <w:b/>
                <w:sz w:val="22"/>
              </w:rPr>
            </w:pPr>
            <w:r w:rsidRPr="00C96EB1">
              <w:rPr>
                <w:b/>
                <w:sz w:val="22"/>
              </w:rPr>
              <w:t>Imagen (fotografía, gráfica o ilustración)</w:t>
            </w:r>
          </w:p>
        </w:tc>
      </w:tr>
      <w:tr w:rsidR="002513DC" w:rsidRPr="00C96EB1" w14:paraId="39BC6894" w14:textId="77777777">
        <w:tc>
          <w:tcPr>
            <w:tcW w:w="4361" w:type="dxa"/>
          </w:tcPr>
          <w:p w14:paraId="4AF7500B" w14:textId="77777777" w:rsidR="002513DC" w:rsidRPr="00C96EB1" w:rsidRDefault="002513DC" w:rsidP="00C82C27">
            <w:pPr>
              <w:rPr>
                <w:b/>
                <w:sz w:val="22"/>
              </w:rPr>
            </w:pPr>
            <w:r w:rsidRPr="00C96EB1">
              <w:rPr>
                <w:b/>
                <w:sz w:val="22"/>
              </w:rPr>
              <w:t>Código</w:t>
            </w:r>
          </w:p>
        </w:tc>
        <w:tc>
          <w:tcPr>
            <w:tcW w:w="4976" w:type="dxa"/>
          </w:tcPr>
          <w:p w14:paraId="0CC697DB" w14:textId="7DA0F9CA" w:rsidR="002513DC" w:rsidRPr="00C96EB1" w:rsidRDefault="00F64019" w:rsidP="00C82C27">
            <w:pPr>
              <w:rPr>
                <w:b/>
                <w:sz w:val="22"/>
              </w:rPr>
            </w:pPr>
            <w:r w:rsidRPr="00C96EB1">
              <w:rPr>
                <w:rFonts w:eastAsia="Cambria"/>
                <w:sz w:val="22"/>
              </w:rPr>
              <w:t>CS_07_04_IMG08</w:t>
            </w:r>
          </w:p>
        </w:tc>
      </w:tr>
      <w:tr w:rsidR="002513DC" w:rsidRPr="00C96EB1" w14:paraId="2D48DAE5" w14:textId="77777777">
        <w:tc>
          <w:tcPr>
            <w:tcW w:w="4361" w:type="dxa"/>
          </w:tcPr>
          <w:p w14:paraId="0C04BC34" w14:textId="77777777" w:rsidR="002513DC" w:rsidRPr="00C96EB1" w:rsidRDefault="002513DC" w:rsidP="00C82C27">
            <w:pPr>
              <w:rPr>
                <w:sz w:val="22"/>
              </w:rPr>
            </w:pPr>
            <w:r w:rsidRPr="00C96EB1">
              <w:rPr>
                <w:b/>
                <w:sz w:val="22"/>
              </w:rPr>
              <w:t>Descripción</w:t>
            </w:r>
          </w:p>
        </w:tc>
        <w:tc>
          <w:tcPr>
            <w:tcW w:w="4976" w:type="dxa"/>
          </w:tcPr>
          <w:p w14:paraId="2CB4C07A" w14:textId="77777777" w:rsidR="002513DC" w:rsidRPr="00C96EB1" w:rsidRDefault="00196BAB" w:rsidP="00C82C27">
            <w:pPr>
              <w:rPr>
                <w:sz w:val="22"/>
              </w:rPr>
            </w:pPr>
            <w:r w:rsidRPr="00C96EB1">
              <w:rPr>
                <w:noProof/>
                <w:sz w:val="22"/>
                <w:lang w:val="es-ES" w:eastAsia="es-ES"/>
              </w:rPr>
              <w:drawing>
                <wp:inline distT="0" distB="0" distL="0" distR="0" wp14:anchorId="0FF2ED18" wp14:editId="757E6138">
                  <wp:extent cx="669368" cy="88958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JRZ01.jpg"/>
                          <pic:cNvPicPr/>
                        </pic:nvPicPr>
                        <pic:blipFill>
                          <a:blip r:embed="rId19">
                            <a:extLst>
                              <a:ext uri="{28A0092B-C50C-407E-A947-70E740481C1C}">
                                <a14:useLocalDpi xmlns:a14="http://schemas.microsoft.com/office/drawing/2010/main" val="0"/>
                              </a:ext>
                            </a:extLst>
                          </a:blip>
                          <a:stretch>
                            <a:fillRect/>
                          </a:stretch>
                        </pic:blipFill>
                        <pic:spPr>
                          <a:xfrm>
                            <a:off x="0" y="0"/>
                            <a:ext cx="669553" cy="889830"/>
                          </a:xfrm>
                          <a:prstGeom prst="rect">
                            <a:avLst/>
                          </a:prstGeom>
                        </pic:spPr>
                      </pic:pic>
                    </a:graphicData>
                  </a:graphic>
                </wp:inline>
              </w:drawing>
            </w:r>
          </w:p>
        </w:tc>
      </w:tr>
      <w:tr w:rsidR="002513DC" w:rsidRPr="00C96EB1" w14:paraId="3D2A4ABC" w14:textId="77777777">
        <w:tc>
          <w:tcPr>
            <w:tcW w:w="4361" w:type="dxa"/>
          </w:tcPr>
          <w:p w14:paraId="5F023D1C" w14:textId="77777777" w:rsidR="002513DC" w:rsidRPr="00C96EB1" w:rsidRDefault="002513DC" w:rsidP="00C82C27">
            <w:pPr>
              <w:rPr>
                <w:sz w:val="22"/>
              </w:rPr>
            </w:pPr>
            <w:r w:rsidRPr="00C96EB1">
              <w:rPr>
                <w:b/>
                <w:sz w:val="22"/>
              </w:rPr>
              <w:t>Código Shutterstock (o URL o la ruta en AulaPlaneta)</w:t>
            </w:r>
          </w:p>
        </w:tc>
        <w:tc>
          <w:tcPr>
            <w:tcW w:w="4976" w:type="dxa"/>
          </w:tcPr>
          <w:p w14:paraId="73EF44AB" w14:textId="77777777" w:rsidR="002513DC" w:rsidRPr="00C96EB1" w:rsidRDefault="002513DC" w:rsidP="00C82C27">
            <w:pPr>
              <w:rPr>
                <w:sz w:val="22"/>
              </w:rPr>
            </w:pPr>
            <w:r w:rsidRPr="00C96EB1">
              <w:rPr>
                <w:sz w:val="22"/>
              </w:rPr>
              <w:t>http://aulaplaneta.planetasaber.com/encyclopedia/default.asp?idpack=9&amp;idpil=000JRZ01&amp;ruta=Buscador</w:t>
            </w:r>
          </w:p>
        </w:tc>
      </w:tr>
      <w:tr w:rsidR="002513DC" w:rsidRPr="00C96EB1" w14:paraId="46690928" w14:textId="77777777">
        <w:tc>
          <w:tcPr>
            <w:tcW w:w="4361" w:type="dxa"/>
          </w:tcPr>
          <w:p w14:paraId="1A81D675" w14:textId="77777777" w:rsidR="002513DC" w:rsidRPr="00C96EB1" w:rsidRDefault="002513DC" w:rsidP="00C82C27">
            <w:pPr>
              <w:rPr>
                <w:sz w:val="22"/>
              </w:rPr>
            </w:pPr>
            <w:r w:rsidRPr="00C96EB1">
              <w:rPr>
                <w:b/>
                <w:sz w:val="22"/>
              </w:rPr>
              <w:t>Pie de imagen</w:t>
            </w:r>
          </w:p>
        </w:tc>
        <w:tc>
          <w:tcPr>
            <w:tcW w:w="4976" w:type="dxa"/>
          </w:tcPr>
          <w:p w14:paraId="020CF6E9" w14:textId="0F498445" w:rsidR="002513DC" w:rsidRPr="00C96EB1" w:rsidRDefault="002513DC" w:rsidP="00C82C27">
            <w:pPr>
              <w:rPr>
                <w:sz w:val="22"/>
              </w:rPr>
            </w:pPr>
            <w:r w:rsidRPr="00C96EB1">
              <w:rPr>
                <w:rFonts w:eastAsiaTheme="minorEastAsia"/>
                <w:sz w:val="22"/>
                <w:lang w:val="es-ES" w:eastAsia="es-ES"/>
              </w:rPr>
              <w:t xml:space="preserve">Retrato de Juan Calvino, miniatura de </w:t>
            </w:r>
            <w:proofErr w:type="spellStart"/>
            <w:r w:rsidRPr="00C96EB1">
              <w:rPr>
                <w:rFonts w:eastAsiaTheme="minorEastAsia"/>
                <w:sz w:val="22"/>
                <w:lang w:val="es-ES" w:eastAsia="es-ES"/>
              </w:rPr>
              <w:t>Henriette</w:t>
            </w:r>
            <w:proofErr w:type="spellEnd"/>
            <w:r w:rsidRPr="00C96EB1">
              <w:rPr>
                <w:rFonts w:eastAsiaTheme="minorEastAsia"/>
                <w:sz w:val="22"/>
                <w:lang w:val="es-ES" w:eastAsia="es-ES"/>
              </w:rPr>
              <w:t xml:space="preserve"> </w:t>
            </w:r>
            <w:proofErr w:type="spellStart"/>
            <w:r w:rsidRPr="00C96EB1">
              <w:rPr>
                <w:rFonts w:eastAsiaTheme="minorEastAsia"/>
                <w:sz w:val="22"/>
                <w:lang w:val="es-ES" w:eastAsia="es-ES"/>
              </w:rPr>
              <w:t>Rath</w:t>
            </w:r>
            <w:proofErr w:type="spellEnd"/>
            <w:r w:rsidRPr="00C96EB1">
              <w:rPr>
                <w:rFonts w:eastAsiaTheme="minorEastAsia"/>
                <w:sz w:val="22"/>
                <w:lang w:val="es-ES" w:eastAsia="es-ES"/>
              </w:rPr>
              <w:t xml:space="preserve"> (Biblioteca Pública y Universitaria de Ginebra, Suiza)</w:t>
            </w:r>
            <w:r w:rsidR="001D3B2E" w:rsidRPr="00C96EB1">
              <w:rPr>
                <w:rFonts w:eastAsiaTheme="minorEastAsia"/>
                <w:sz w:val="22"/>
                <w:lang w:val="es-ES" w:eastAsia="es-ES"/>
              </w:rPr>
              <w:t>.</w:t>
            </w:r>
          </w:p>
        </w:tc>
      </w:tr>
      <w:tr w:rsidR="002513DC" w:rsidRPr="00C96EB1" w14:paraId="3E105BC9" w14:textId="77777777">
        <w:tc>
          <w:tcPr>
            <w:tcW w:w="4361" w:type="dxa"/>
          </w:tcPr>
          <w:p w14:paraId="46912C6F" w14:textId="77777777" w:rsidR="002513DC" w:rsidRPr="00C96EB1" w:rsidRDefault="002513DC" w:rsidP="00C82C27">
            <w:pPr>
              <w:rPr>
                <w:b/>
                <w:sz w:val="22"/>
              </w:rPr>
            </w:pPr>
            <w:r w:rsidRPr="00C96EB1">
              <w:rPr>
                <w:b/>
                <w:sz w:val="22"/>
              </w:rPr>
              <w:t>Ubicación del pie de imagen</w:t>
            </w:r>
          </w:p>
        </w:tc>
        <w:tc>
          <w:tcPr>
            <w:tcW w:w="4976" w:type="dxa"/>
          </w:tcPr>
          <w:p w14:paraId="4A627431" w14:textId="08F76422" w:rsidR="002513DC" w:rsidRPr="00C96EB1" w:rsidRDefault="001D3B2E" w:rsidP="00C82C27">
            <w:pPr>
              <w:rPr>
                <w:sz w:val="22"/>
              </w:rPr>
            </w:pPr>
            <w:r w:rsidRPr="00C96EB1">
              <w:rPr>
                <w:sz w:val="22"/>
              </w:rPr>
              <w:t>L</w:t>
            </w:r>
            <w:r w:rsidR="002513DC" w:rsidRPr="00C96EB1">
              <w:rPr>
                <w:sz w:val="22"/>
              </w:rPr>
              <w:t>ateral</w:t>
            </w:r>
          </w:p>
        </w:tc>
      </w:tr>
    </w:tbl>
    <w:p w14:paraId="0BCBC9AD" w14:textId="77777777" w:rsidR="002513DC" w:rsidRPr="00C96EB1" w:rsidRDefault="002513DC" w:rsidP="00A019B0">
      <w:pPr>
        <w:pStyle w:val="Prrafodelista"/>
        <w:spacing w:after="0"/>
        <w:rPr>
          <w:sz w:val="22"/>
        </w:rPr>
      </w:pPr>
    </w:p>
    <w:p w14:paraId="2404B86F" w14:textId="77777777" w:rsidR="002513DC" w:rsidRPr="00C96EB1" w:rsidRDefault="002513DC" w:rsidP="002513DC">
      <w:pPr>
        <w:rPr>
          <w:sz w:val="22"/>
        </w:rPr>
      </w:pPr>
    </w:p>
    <w:tbl>
      <w:tblPr>
        <w:tblStyle w:val="Tablaconcuadrcula"/>
        <w:tblW w:w="0" w:type="auto"/>
        <w:tblLook w:val="04A0" w:firstRow="1" w:lastRow="0" w:firstColumn="1" w:lastColumn="0" w:noHBand="0" w:noVBand="1"/>
      </w:tblPr>
      <w:tblGrid>
        <w:gridCol w:w="2518"/>
        <w:gridCol w:w="6515"/>
      </w:tblGrid>
      <w:tr w:rsidR="004312BF" w:rsidRPr="00C96EB1" w14:paraId="5B991C29" w14:textId="77777777">
        <w:tc>
          <w:tcPr>
            <w:tcW w:w="9033" w:type="dxa"/>
            <w:gridSpan w:val="2"/>
            <w:shd w:val="clear" w:color="auto" w:fill="0D0D0D" w:themeFill="text1" w:themeFillTint="F2"/>
          </w:tcPr>
          <w:p w14:paraId="642431D8" w14:textId="77777777" w:rsidR="004312BF" w:rsidRPr="00C96EB1" w:rsidRDefault="004312BF" w:rsidP="004312BF">
            <w:pPr>
              <w:jc w:val="center"/>
              <w:rPr>
                <w:b/>
                <w:sz w:val="22"/>
              </w:rPr>
            </w:pPr>
            <w:r w:rsidRPr="00C96EB1">
              <w:rPr>
                <w:b/>
                <w:sz w:val="22"/>
              </w:rPr>
              <w:t>Imagen (fotografía, gráfica o ilustración)</w:t>
            </w:r>
          </w:p>
        </w:tc>
      </w:tr>
      <w:tr w:rsidR="004312BF" w:rsidRPr="00C96EB1" w14:paraId="2E589BFD" w14:textId="77777777">
        <w:tc>
          <w:tcPr>
            <w:tcW w:w="2518" w:type="dxa"/>
          </w:tcPr>
          <w:p w14:paraId="1BDA31EE" w14:textId="77777777" w:rsidR="004312BF" w:rsidRPr="00C96EB1" w:rsidRDefault="004312BF" w:rsidP="004312BF">
            <w:pPr>
              <w:rPr>
                <w:b/>
                <w:sz w:val="22"/>
              </w:rPr>
            </w:pPr>
            <w:r w:rsidRPr="00C96EB1">
              <w:rPr>
                <w:b/>
                <w:sz w:val="22"/>
              </w:rPr>
              <w:t>Código</w:t>
            </w:r>
          </w:p>
        </w:tc>
        <w:tc>
          <w:tcPr>
            <w:tcW w:w="6515" w:type="dxa"/>
          </w:tcPr>
          <w:p w14:paraId="1CBA338E" w14:textId="4C111EFA" w:rsidR="004312BF" w:rsidRPr="00C96EB1" w:rsidRDefault="00E17F15" w:rsidP="0058400F">
            <w:pPr>
              <w:rPr>
                <w:b/>
                <w:sz w:val="22"/>
              </w:rPr>
            </w:pPr>
            <w:r w:rsidRPr="00C96EB1">
              <w:rPr>
                <w:sz w:val="22"/>
              </w:rPr>
              <w:t>CS_</w:t>
            </w:r>
            <w:r w:rsidR="003B4D55" w:rsidRPr="00C96EB1">
              <w:rPr>
                <w:sz w:val="22"/>
              </w:rPr>
              <w:t>0</w:t>
            </w:r>
            <w:r w:rsidR="0058400F" w:rsidRPr="00C96EB1">
              <w:rPr>
                <w:sz w:val="22"/>
              </w:rPr>
              <w:t>7</w:t>
            </w:r>
            <w:r w:rsidR="003B4D55" w:rsidRPr="00C96EB1">
              <w:rPr>
                <w:sz w:val="22"/>
              </w:rPr>
              <w:t>_0</w:t>
            </w:r>
            <w:r w:rsidR="0058400F" w:rsidRPr="00C96EB1">
              <w:rPr>
                <w:sz w:val="22"/>
              </w:rPr>
              <w:t>4</w:t>
            </w:r>
            <w:r w:rsidR="004312BF" w:rsidRPr="00C96EB1">
              <w:rPr>
                <w:sz w:val="22"/>
              </w:rPr>
              <w:t>_IMG0</w:t>
            </w:r>
            <w:r w:rsidRPr="00C96EB1">
              <w:rPr>
                <w:sz w:val="22"/>
              </w:rPr>
              <w:t>9</w:t>
            </w:r>
          </w:p>
        </w:tc>
      </w:tr>
      <w:tr w:rsidR="004312BF" w:rsidRPr="00C96EB1" w14:paraId="524E0395" w14:textId="77777777">
        <w:tc>
          <w:tcPr>
            <w:tcW w:w="2518" w:type="dxa"/>
          </w:tcPr>
          <w:p w14:paraId="186504BE" w14:textId="77777777" w:rsidR="004312BF" w:rsidRPr="00C96EB1" w:rsidRDefault="004312BF" w:rsidP="004312BF">
            <w:pPr>
              <w:rPr>
                <w:sz w:val="22"/>
              </w:rPr>
            </w:pPr>
            <w:r w:rsidRPr="00C96EB1">
              <w:rPr>
                <w:b/>
                <w:sz w:val="22"/>
              </w:rPr>
              <w:t>Descripción</w:t>
            </w:r>
          </w:p>
        </w:tc>
        <w:tc>
          <w:tcPr>
            <w:tcW w:w="6515" w:type="dxa"/>
          </w:tcPr>
          <w:p w14:paraId="7673999A" w14:textId="77777777" w:rsidR="004312BF" w:rsidRPr="00C96EB1" w:rsidRDefault="003B4D55" w:rsidP="004312BF">
            <w:pPr>
              <w:rPr>
                <w:sz w:val="22"/>
              </w:rPr>
            </w:pPr>
            <w:r w:rsidRPr="00C96EB1">
              <w:rPr>
                <w:sz w:val="22"/>
              </w:rPr>
              <w:t>Ilustración. Enrique VIII</w:t>
            </w:r>
          </w:p>
          <w:p w14:paraId="4BD8AC12" w14:textId="77777777" w:rsidR="003B4D55" w:rsidRPr="00C96EB1" w:rsidRDefault="003B4D55" w:rsidP="004312BF">
            <w:pPr>
              <w:rPr>
                <w:sz w:val="22"/>
              </w:rPr>
            </w:pPr>
            <w:r w:rsidRPr="00C96EB1">
              <w:rPr>
                <w:noProof/>
                <w:sz w:val="22"/>
                <w:lang w:val="es-ES" w:eastAsia="es-ES"/>
              </w:rPr>
              <w:drawing>
                <wp:inline distT="0" distB="0" distL="0" distR="0" wp14:anchorId="0C64A7B2" wp14:editId="0C81FF01">
                  <wp:extent cx="732131" cy="812226"/>
                  <wp:effectExtent l="0" t="0" r="508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2571" cy="812714"/>
                          </a:xfrm>
                          <a:prstGeom prst="rect">
                            <a:avLst/>
                          </a:prstGeom>
                          <a:noFill/>
                          <a:ln>
                            <a:noFill/>
                          </a:ln>
                        </pic:spPr>
                      </pic:pic>
                    </a:graphicData>
                  </a:graphic>
                </wp:inline>
              </w:drawing>
            </w:r>
          </w:p>
        </w:tc>
      </w:tr>
      <w:tr w:rsidR="004312BF" w:rsidRPr="00C96EB1" w14:paraId="091E2085" w14:textId="77777777">
        <w:tc>
          <w:tcPr>
            <w:tcW w:w="2518" w:type="dxa"/>
          </w:tcPr>
          <w:p w14:paraId="15EC4B31" w14:textId="77777777" w:rsidR="004312BF" w:rsidRPr="00C96EB1" w:rsidRDefault="004312BF" w:rsidP="004312BF">
            <w:pPr>
              <w:rPr>
                <w:sz w:val="22"/>
              </w:rPr>
            </w:pPr>
            <w:r w:rsidRPr="00C96EB1">
              <w:rPr>
                <w:b/>
                <w:sz w:val="22"/>
              </w:rPr>
              <w:t>Código Shutterstock (o URL o la ruta en AulaPlaneta)</w:t>
            </w:r>
          </w:p>
        </w:tc>
        <w:tc>
          <w:tcPr>
            <w:tcW w:w="6515" w:type="dxa"/>
          </w:tcPr>
          <w:p w14:paraId="250D4509" w14:textId="77777777" w:rsidR="004312BF" w:rsidRPr="00C96EB1" w:rsidRDefault="003B4D55" w:rsidP="004312BF">
            <w:pPr>
              <w:rPr>
                <w:sz w:val="22"/>
              </w:rPr>
            </w:pPr>
            <w:r w:rsidRPr="00C96EB1">
              <w:rPr>
                <w:sz w:val="22"/>
              </w:rPr>
              <w:t>2 ESO/El siglo XVI: monarquías autoritarias e Imperios/La Reforma y la Contrarreforma</w:t>
            </w:r>
          </w:p>
        </w:tc>
      </w:tr>
      <w:tr w:rsidR="004312BF" w:rsidRPr="00C96EB1" w14:paraId="7D759FD4" w14:textId="77777777">
        <w:tc>
          <w:tcPr>
            <w:tcW w:w="2518" w:type="dxa"/>
          </w:tcPr>
          <w:p w14:paraId="63D25546" w14:textId="77777777" w:rsidR="004312BF" w:rsidRPr="00C96EB1" w:rsidRDefault="004312BF" w:rsidP="004312BF">
            <w:pPr>
              <w:rPr>
                <w:sz w:val="22"/>
              </w:rPr>
            </w:pPr>
            <w:r w:rsidRPr="00C96EB1">
              <w:rPr>
                <w:b/>
                <w:sz w:val="22"/>
              </w:rPr>
              <w:t>Pie de imagen</w:t>
            </w:r>
          </w:p>
        </w:tc>
        <w:tc>
          <w:tcPr>
            <w:tcW w:w="6515" w:type="dxa"/>
          </w:tcPr>
          <w:p w14:paraId="171E38CC" w14:textId="300630E1" w:rsidR="004312BF" w:rsidRPr="00C96EB1" w:rsidRDefault="00A46F5F" w:rsidP="004312BF">
            <w:pPr>
              <w:rPr>
                <w:sz w:val="22"/>
              </w:rPr>
            </w:pPr>
            <w:r w:rsidRPr="00C96EB1">
              <w:rPr>
                <w:sz w:val="22"/>
              </w:rPr>
              <w:t xml:space="preserve">La </w:t>
            </w:r>
            <w:r w:rsidRPr="00F5527A">
              <w:rPr>
                <w:b/>
                <w:sz w:val="22"/>
              </w:rPr>
              <w:t xml:space="preserve">Iglesia </w:t>
            </w:r>
            <w:r w:rsidRPr="00C96EB1">
              <w:rPr>
                <w:b/>
                <w:sz w:val="22"/>
              </w:rPr>
              <w:t>anglicana</w:t>
            </w:r>
            <w:r w:rsidRPr="00C96EB1">
              <w:rPr>
                <w:sz w:val="22"/>
              </w:rPr>
              <w:t xml:space="preserve"> nació en 1534 a raíz del enfrentamiento entre Enrique VIII de Inglaterra (1509-1547) y e</w:t>
            </w:r>
            <w:r w:rsidR="00053DB7" w:rsidRPr="00C96EB1">
              <w:rPr>
                <w:sz w:val="22"/>
              </w:rPr>
              <w:t xml:space="preserve">l papa </w:t>
            </w:r>
            <w:r w:rsidR="00053DB7" w:rsidRPr="00C96EB1">
              <w:rPr>
                <w:b/>
                <w:sz w:val="22"/>
              </w:rPr>
              <w:t>Clemente VII</w:t>
            </w:r>
            <w:r w:rsidR="00053DB7" w:rsidRPr="00C96EB1">
              <w:rPr>
                <w:sz w:val="22"/>
              </w:rPr>
              <w:t xml:space="preserve"> (1523-1534)</w:t>
            </w:r>
            <w:r w:rsidR="00C8636C">
              <w:rPr>
                <w:sz w:val="22"/>
              </w:rPr>
              <w:t>,</w:t>
            </w:r>
            <w:r w:rsidRPr="00C96EB1">
              <w:rPr>
                <w:sz w:val="22"/>
              </w:rPr>
              <w:t xml:space="preserve"> qu</w:t>
            </w:r>
            <w:r w:rsidR="00053DB7" w:rsidRPr="00C96EB1">
              <w:rPr>
                <w:sz w:val="22"/>
              </w:rPr>
              <w:t>i</w:t>
            </w:r>
            <w:r w:rsidRPr="00C96EB1">
              <w:rPr>
                <w:sz w:val="22"/>
              </w:rPr>
              <w:t>e</w:t>
            </w:r>
            <w:r w:rsidR="00053DB7" w:rsidRPr="00C96EB1">
              <w:rPr>
                <w:sz w:val="22"/>
              </w:rPr>
              <w:t>n</w:t>
            </w:r>
            <w:r w:rsidRPr="00C96EB1">
              <w:rPr>
                <w:sz w:val="22"/>
              </w:rPr>
              <w:t xml:space="preserve"> se oponía a que el rey repudiara a su esposa, Catalina de Aragón, para contraer </w:t>
            </w:r>
            <w:r w:rsidR="00053DB7" w:rsidRPr="00C96EB1">
              <w:rPr>
                <w:sz w:val="22"/>
              </w:rPr>
              <w:t xml:space="preserve">un </w:t>
            </w:r>
            <w:r w:rsidRPr="00C96EB1">
              <w:rPr>
                <w:sz w:val="22"/>
              </w:rPr>
              <w:t>nuevo matrimonio con la noble inglesa Ana Bolena.</w:t>
            </w:r>
          </w:p>
        </w:tc>
      </w:tr>
    </w:tbl>
    <w:p w14:paraId="24819149" w14:textId="77777777" w:rsidR="004312BF" w:rsidRPr="00C96EB1" w:rsidRDefault="004312BF" w:rsidP="004312BF">
      <w:pPr>
        <w:rPr>
          <w:sz w:val="22"/>
        </w:rPr>
      </w:pPr>
    </w:p>
    <w:p w14:paraId="19AF6E5F" w14:textId="77777777" w:rsidR="00A46F5F" w:rsidRPr="00C96EB1" w:rsidRDefault="00A46F5F" w:rsidP="00D12335">
      <w:pPr>
        <w:spacing w:after="0"/>
        <w:rPr>
          <w:sz w:val="22"/>
        </w:rPr>
      </w:pPr>
    </w:p>
    <w:tbl>
      <w:tblPr>
        <w:tblStyle w:val="Tablaconcuadrcula"/>
        <w:tblW w:w="0" w:type="auto"/>
        <w:tblLook w:val="04A0" w:firstRow="1" w:lastRow="0" w:firstColumn="1" w:lastColumn="0" w:noHBand="0" w:noVBand="1"/>
      </w:tblPr>
      <w:tblGrid>
        <w:gridCol w:w="2077"/>
        <w:gridCol w:w="7260"/>
      </w:tblGrid>
      <w:tr w:rsidR="00D12335" w:rsidRPr="00C96EB1" w14:paraId="345A8D3B" w14:textId="77777777">
        <w:tc>
          <w:tcPr>
            <w:tcW w:w="9054" w:type="dxa"/>
            <w:gridSpan w:val="2"/>
            <w:shd w:val="clear" w:color="auto" w:fill="000000" w:themeFill="text1"/>
          </w:tcPr>
          <w:p w14:paraId="7A29E59C" w14:textId="77777777" w:rsidR="00D12335" w:rsidRPr="00C96EB1" w:rsidRDefault="00D12335" w:rsidP="00D12335">
            <w:pPr>
              <w:jc w:val="center"/>
              <w:rPr>
                <w:b/>
                <w:sz w:val="22"/>
              </w:rPr>
            </w:pPr>
            <w:r w:rsidRPr="00C96EB1">
              <w:rPr>
                <w:b/>
                <w:sz w:val="22"/>
              </w:rPr>
              <w:t>Profundiza: recurso aprovechado</w:t>
            </w:r>
          </w:p>
        </w:tc>
      </w:tr>
      <w:tr w:rsidR="00D12335" w:rsidRPr="00C96EB1" w14:paraId="7B54124A" w14:textId="77777777">
        <w:tc>
          <w:tcPr>
            <w:tcW w:w="2518" w:type="dxa"/>
          </w:tcPr>
          <w:p w14:paraId="10E8D825" w14:textId="77777777" w:rsidR="00D12335" w:rsidRPr="00C96EB1" w:rsidRDefault="00D12335" w:rsidP="00D12335">
            <w:pPr>
              <w:rPr>
                <w:b/>
                <w:sz w:val="22"/>
              </w:rPr>
            </w:pPr>
            <w:r w:rsidRPr="00C96EB1">
              <w:rPr>
                <w:b/>
                <w:sz w:val="22"/>
              </w:rPr>
              <w:t>Código</w:t>
            </w:r>
          </w:p>
        </w:tc>
        <w:tc>
          <w:tcPr>
            <w:tcW w:w="6536" w:type="dxa"/>
          </w:tcPr>
          <w:p w14:paraId="4FB8B066" w14:textId="72D60C10" w:rsidR="00D12335" w:rsidRPr="00C96EB1" w:rsidRDefault="003B4D55" w:rsidP="00495B98">
            <w:pPr>
              <w:rPr>
                <w:b/>
                <w:sz w:val="22"/>
              </w:rPr>
            </w:pPr>
            <w:r w:rsidRPr="00C96EB1">
              <w:rPr>
                <w:sz w:val="22"/>
              </w:rPr>
              <w:t>CS_</w:t>
            </w:r>
            <w:r w:rsidR="00495B98" w:rsidRPr="00C96EB1">
              <w:rPr>
                <w:sz w:val="22"/>
              </w:rPr>
              <w:t>07</w:t>
            </w:r>
            <w:r w:rsidRPr="00C96EB1">
              <w:rPr>
                <w:sz w:val="22"/>
              </w:rPr>
              <w:t>_0</w:t>
            </w:r>
            <w:r w:rsidR="00495B98" w:rsidRPr="00C96EB1">
              <w:rPr>
                <w:sz w:val="22"/>
              </w:rPr>
              <w:t>4_REC</w:t>
            </w:r>
            <w:r w:rsidR="00DF397E" w:rsidRPr="00C96EB1">
              <w:rPr>
                <w:sz w:val="22"/>
              </w:rPr>
              <w:t>70</w:t>
            </w:r>
          </w:p>
        </w:tc>
      </w:tr>
      <w:tr w:rsidR="00D12335" w:rsidRPr="00C96EB1" w14:paraId="21F6C032" w14:textId="77777777">
        <w:tc>
          <w:tcPr>
            <w:tcW w:w="2518" w:type="dxa"/>
          </w:tcPr>
          <w:p w14:paraId="634EADE5" w14:textId="77777777" w:rsidR="00D12335" w:rsidRPr="00C96EB1" w:rsidRDefault="00D12335" w:rsidP="00D12335">
            <w:pPr>
              <w:rPr>
                <w:sz w:val="22"/>
              </w:rPr>
            </w:pPr>
            <w:r w:rsidRPr="00C96EB1">
              <w:rPr>
                <w:b/>
                <w:sz w:val="22"/>
              </w:rPr>
              <w:t>Ubicación en Aula Planeta</w:t>
            </w:r>
          </w:p>
        </w:tc>
        <w:tc>
          <w:tcPr>
            <w:tcW w:w="6536" w:type="dxa"/>
          </w:tcPr>
          <w:p w14:paraId="5C7224B3" w14:textId="77777777" w:rsidR="00D12335" w:rsidRPr="00C96EB1" w:rsidRDefault="00A46F5F" w:rsidP="00D12335">
            <w:pPr>
              <w:rPr>
                <w:sz w:val="22"/>
              </w:rPr>
            </w:pPr>
            <w:r w:rsidRPr="00C96EB1">
              <w:rPr>
                <w:sz w:val="22"/>
              </w:rPr>
              <w:t>2 ESO/El siglo XVI: monarquías autoritarias e Imperios/La Reforma y la Contrarreforma</w:t>
            </w:r>
          </w:p>
        </w:tc>
      </w:tr>
      <w:tr w:rsidR="00D12335" w:rsidRPr="00C96EB1" w14:paraId="6DBB305E" w14:textId="77777777">
        <w:tc>
          <w:tcPr>
            <w:tcW w:w="2518" w:type="dxa"/>
          </w:tcPr>
          <w:p w14:paraId="1237F77D" w14:textId="77777777" w:rsidR="00D12335" w:rsidRPr="00C96EB1" w:rsidRDefault="00D12335" w:rsidP="00D12335">
            <w:pPr>
              <w:rPr>
                <w:sz w:val="22"/>
              </w:rPr>
            </w:pPr>
            <w:r w:rsidRPr="00C96EB1">
              <w:rPr>
                <w:b/>
                <w:sz w:val="22"/>
              </w:rPr>
              <w:t>Cambio (descripción o capturas de pantallas)</w:t>
            </w:r>
          </w:p>
        </w:tc>
        <w:tc>
          <w:tcPr>
            <w:tcW w:w="6536" w:type="dxa"/>
          </w:tcPr>
          <w:p w14:paraId="081E282B" w14:textId="77777777" w:rsidR="00A46F5F" w:rsidRPr="00C96EB1" w:rsidRDefault="00A46F5F" w:rsidP="00A46F5F">
            <w:pPr>
              <w:spacing w:after="0" w:line="240" w:lineRule="auto"/>
              <w:rPr>
                <w:rFonts w:eastAsia="Cambria"/>
                <w:sz w:val="22"/>
              </w:rPr>
            </w:pPr>
            <w:r w:rsidRPr="00C96EB1">
              <w:rPr>
                <w:rFonts w:eastAsia="Cambria"/>
                <w:sz w:val="22"/>
              </w:rPr>
              <w:t>Cambiar en la descripción</w:t>
            </w:r>
          </w:p>
          <w:p w14:paraId="07F79E1D" w14:textId="77777777" w:rsidR="00A46F5F" w:rsidRPr="00C96EB1" w:rsidRDefault="00A46F5F" w:rsidP="00A46F5F">
            <w:pPr>
              <w:spacing w:after="0" w:line="240" w:lineRule="auto"/>
              <w:rPr>
                <w:rFonts w:eastAsia="Cambria"/>
                <w:sz w:val="22"/>
              </w:rPr>
            </w:pPr>
            <w:r w:rsidRPr="00C96EB1">
              <w:rPr>
                <w:rFonts w:eastAsia="Cambria"/>
                <w:sz w:val="22"/>
              </w:rPr>
              <w:t>Donde dice: “Vídeo […]”</w:t>
            </w:r>
          </w:p>
          <w:p w14:paraId="4179839F" w14:textId="77777777" w:rsidR="00D12335" w:rsidRPr="00C96EB1" w:rsidRDefault="00A46F5F" w:rsidP="00A46F5F">
            <w:pPr>
              <w:rPr>
                <w:sz w:val="22"/>
              </w:rPr>
            </w:pPr>
            <w:r w:rsidRPr="00C96EB1">
              <w:rPr>
                <w:rFonts w:eastAsia="Cambria"/>
                <w:sz w:val="22"/>
              </w:rPr>
              <w:t>Debe decir: “Video […]”</w:t>
            </w:r>
          </w:p>
        </w:tc>
      </w:tr>
      <w:tr w:rsidR="00D12335" w:rsidRPr="00C96EB1" w14:paraId="10DF4BDD" w14:textId="77777777">
        <w:tc>
          <w:tcPr>
            <w:tcW w:w="2518" w:type="dxa"/>
          </w:tcPr>
          <w:p w14:paraId="413B7C89" w14:textId="77777777" w:rsidR="00D12335" w:rsidRPr="00C96EB1" w:rsidRDefault="00D12335" w:rsidP="00D12335">
            <w:pPr>
              <w:rPr>
                <w:b/>
                <w:sz w:val="22"/>
              </w:rPr>
            </w:pPr>
            <w:r w:rsidRPr="00C96EB1">
              <w:rPr>
                <w:b/>
                <w:sz w:val="22"/>
              </w:rPr>
              <w:t>Título</w:t>
            </w:r>
          </w:p>
        </w:tc>
        <w:tc>
          <w:tcPr>
            <w:tcW w:w="6536" w:type="dxa"/>
          </w:tcPr>
          <w:p w14:paraId="22256D50" w14:textId="77777777" w:rsidR="00D12335" w:rsidRPr="00C96EB1" w:rsidRDefault="00A46F5F" w:rsidP="00D12335">
            <w:pPr>
              <w:rPr>
                <w:sz w:val="22"/>
              </w:rPr>
            </w:pPr>
            <w:r w:rsidRPr="00C96EB1">
              <w:rPr>
                <w:sz w:val="22"/>
              </w:rPr>
              <w:t>La Reforma</w:t>
            </w:r>
          </w:p>
        </w:tc>
      </w:tr>
      <w:tr w:rsidR="00D12335" w:rsidRPr="00C96EB1" w14:paraId="6E731584" w14:textId="77777777">
        <w:tc>
          <w:tcPr>
            <w:tcW w:w="2518" w:type="dxa"/>
          </w:tcPr>
          <w:p w14:paraId="616E20CB" w14:textId="77777777" w:rsidR="00D12335" w:rsidRPr="00C96EB1" w:rsidRDefault="00D12335" w:rsidP="00D12335">
            <w:pPr>
              <w:rPr>
                <w:b/>
                <w:sz w:val="22"/>
              </w:rPr>
            </w:pPr>
            <w:r w:rsidRPr="00C96EB1">
              <w:rPr>
                <w:b/>
                <w:sz w:val="22"/>
              </w:rPr>
              <w:t>Descripción</w:t>
            </w:r>
          </w:p>
        </w:tc>
        <w:tc>
          <w:tcPr>
            <w:tcW w:w="6536" w:type="dxa"/>
          </w:tcPr>
          <w:p w14:paraId="58ECFED6" w14:textId="25DF3A88" w:rsidR="00D12335" w:rsidRPr="00C96EB1" w:rsidRDefault="00A46F5F" w:rsidP="00D12335">
            <w:pPr>
              <w:rPr>
                <w:sz w:val="22"/>
              </w:rPr>
            </w:pPr>
            <w:r w:rsidRPr="00C96EB1">
              <w:rPr>
                <w:sz w:val="22"/>
              </w:rPr>
              <w:t xml:space="preserve">Video que presenta los orígenes y </w:t>
            </w:r>
            <w:r w:rsidR="004E1819">
              <w:rPr>
                <w:sz w:val="22"/>
              </w:rPr>
              <w:t xml:space="preserve">las </w:t>
            </w:r>
            <w:r w:rsidRPr="00C96EB1">
              <w:rPr>
                <w:sz w:val="22"/>
              </w:rPr>
              <w:t>características de la Reforma protestante iniciada por Lutero</w:t>
            </w:r>
          </w:p>
          <w:p w14:paraId="16F93196" w14:textId="77777777" w:rsidR="00A46F5F" w:rsidRPr="00C96EB1" w:rsidRDefault="00A46F5F" w:rsidP="00A46F5F">
            <w:pPr>
              <w:rPr>
                <w:b/>
                <w:sz w:val="22"/>
              </w:rPr>
            </w:pPr>
            <w:r w:rsidRPr="00C96EB1">
              <w:rPr>
                <w:b/>
                <w:sz w:val="22"/>
              </w:rPr>
              <w:t>La Reforma</w:t>
            </w:r>
          </w:p>
          <w:p w14:paraId="70EFF2CC" w14:textId="77777777" w:rsidR="00A46F5F" w:rsidRPr="00C96EB1" w:rsidRDefault="00A46F5F" w:rsidP="00A46F5F">
            <w:pPr>
              <w:spacing w:after="0"/>
              <w:rPr>
                <w:sz w:val="22"/>
              </w:rPr>
            </w:pPr>
            <w:r w:rsidRPr="00C96EB1">
              <w:rPr>
                <w:sz w:val="22"/>
              </w:rPr>
              <w:t>15 minutos</w:t>
            </w:r>
          </w:p>
          <w:p w14:paraId="40427BDD" w14:textId="70CE794E" w:rsidR="00A46F5F" w:rsidRPr="00C96EB1" w:rsidRDefault="00A46F5F" w:rsidP="00A46F5F">
            <w:pPr>
              <w:spacing w:after="0"/>
              <w:rPr>
                <w:sz w:val="22"/>
              </w:rPr>
            </w:pPr>
            <w:r w:rsidRPr="00C96EB1">
              <w:rPr>
                <w:sz w:val="22"/>
              </w:rPr>
              <w:t>V</w:t>
            </w:r>
            <w:r w:rsidR="00C8636C">
              <w:rPr>
                <w:sz w:val="22"/>
              </w:rPr>
              <w:t>i</w:t>
            </w:r>
            <w:r w:rsidRPr="00C96EB1">
              <w:rPr>
                <w:sz w:val="22"/>
              </w:rPr>
              <w:t>deo</w:t>
            </w:r>
          </w:p>
          <w:p w14:paraId="51969B96" w14:textId="77777777" w:rsidR="00A46F5F" w:rsidRPr="00C96EB1" w:rsidRDefault="00A46F5F" w:rsidP="00A46F5F">
            <w:pPr>
              <w:spacing w:after="0"/>
              <w:rPr>
                <w:sz w:val="22"/>
              </w:rPr>
            </w:pPr>
            <w:r w:rsidRPr="00C96EB1">
              <w:rPr>
                <w:sz w:val="22"/>
              </w:rPr>
              <w:t>Exposición</w:t>
            </w:r>
          </w:p>
          <w:p w14:paraId="19DB9C37" w14:textId="77777777" w:rsidR="00A46F5F" w:rsidRPr="00C96EB1" w:rsidRDefault="00A46F5F" w:rsidP="00A46F5F">
            <w:pPr>
              <w:rPr>
                <w:sz w:val="22"/>
              </w:rPr>
            </w:pPr>
            <w:r w:rsidRPr="00C96EB1">
              <w:rPr>
                <w:sz w:val="22"/>
              </w:rPr>
              <w:t>Competencia social y ciudadana</w:t>
            </w:r>
          </w:p>
          <w:p w14:paraId="1904B1D7" w14:textId="77777777" w:rsidR="00A46F5F" w:rsidRPr="00C96EB1" w:rsidRDefault="00A46F5F" w:rsidP="00D12335">
            <w:pPr>
              <w:rPr>
                <w:b/>
                <w:sz w:val="22"/>
              </w:rPr>
            </w:pPr>
          </w:p>
          <w:p w14:paraId="64273FFF" w14:textId="3C109E58" w:rsidR="00A46F5F" w:rsidRPr="00C96EB1" w:rsidRDefault="00A46F5F" w:rsidP="00D12335">
            <w:pPr>
              <w:rPr>
                <w:b/>
                <w:sz w:val="22"/>
              </w:rPr>
            </w:pPr>
            <w:r w:rsidRPr="00C96EB1">
              <w:rPr>
                <w:b/>
                <w:sz w:val="22"/>
              </w:rPr>
              <w:t xml:space="preserve">Ficha del </w:t>
            </w:r>
            <w:r w:rsidR="008C5E47">
              <w:rPr>
                <w:b/>
                <w:sz w:val="22"/>
              </w:rPr>
              <w:t>docente</w:t>
            </w:r>
          </w:p>
          <w:p w14:paraId="50CF10FF" w14:textId="77777777" w:rsidR="00A46F5F" w:rsidRPr="00C96EB1" w:rsidRDefault="00A46F5F" w:rsidP="00A46F5F">
            <w:pPr>
              <w:rPr>
                <w:b/>
                <w:sz w:val="22"/>
              </w:rPr>
            </w:pPr>
            <w:r w:rsidRPr="00C96EB1">
              <w:rPr>
                <w:b/>
                <w:sz w:val="22"/>
              </w:rPr>
              <w:t>Objetivo</w:t>
            </w:r>
          </w:p>
          <w:p w14:paraId="32CBEE0A" w14:textId="77777777" w:rsidR="00A46F5F" w:rsidRPr="00C96EB1" w:rsidRDefault="00A46F5F" w:rsidP="00A46F5F">
            <w:pPr>
              <w:rPr>
                <w:sz w:val="22"/>
              </w:rPr>
            </w:pPr>
            <w:r w:rsidRPr="00C96EB1">
              <w:rPr>
                <w:sz w:val="22"/>
              </w:rPr>
              <w:t xml:space="preserve">El siguiente video permite </w:t>
            </w:r>
            <w:r w:rsidR="00053DB7" w:rsidRPr="00C96EB1">
              <w:rPr>
                <w:sz w:val="22"/>
              </w:rPr>
              <w:t xml:space="preserve">conocer las causas que propiciaron </w:t>
            </w:r>
            <w:r w:rsidRPr="00C96EB1">
              <w:rPr>
                <w:sz w:val="22"/>
              </w:rPr>
              <w:t>la Reforma protestante iniciada por Martín Lutero y seguida por otros movimientos reformistas impulsados por Juan Calvino o Enrique VIII.</w:t>
            </w:r>
          </w:p>
          <w:p w14:paraId="5477C295" w14:textId="77777777" w:rsidR="00A46F5F" w:rsidRPr="00C96EB1" w:rsidRDefault="00A46F5F" w:rsidP="00A46F5F">
            <w:pPr>
              <w:rPr>
                <w:b/>
                <w:sz w:val="22"/>
              </w:rPr>
            </w:pPr>
            <w:r w:rsidRPr="00C96EB1">
              <w:rPr>
                <w:b/>
                <w:sz w:val="22"/>
              </w:rPr>
              <w:t>Propuesta</w:t>
            </w:r>
          </w:p>
          <w:p w14:paraId="1170BCE0" w14:textId="77777777" w:rsidR="00A46F5F" w:rsidRPr="00C96EB1" w:rsidRDefault="00A46F5F" w:rsidP="00A46F5F">
            <w:pPr>
              <w:rPr>
                <w:b/>
                <w:sz w:val="22"/>
              </w:rPr>
            </w:pPr>
            <w:r w:rsidRPr="00C96EB1">
              <w:rPr>
                <w:b/>
                <w:sz w:val="22"/>
              </w:rPr>
              <w:t>Durante la presentación</w:t>
            </w:r>
          </w:p>
          <w:p w14:paraId="2D0AA2AF" w14:textId="22AE9298" w:rsidR="00A46F5F" w:rsidRPr="00C96EB1" w:rsidRDefault="00A46F5F" w:rsidP="00A46F5F">
            <w:pPr>
              <w:rPr>
                <w:sz w:val="22"/>
              </w:rPr>
            </w:pPr>
            <w:r w:rsidRPr="00C96EB1">
              <w:rPr>
                <w:sz w:val="22"/>
              </w:rPr>
              <w:t xml:space="preserve">Para comprobar la comprensión del video, plantee a los estudiantes </w:t>
            </w:r>
            <w:r w:rsidR="00C8636C">
              <w:rPr>
                <w:sz w:val="22"/>
              </w:rPr>
              <w:t xml:space="preserve">las siguientes </w:t>
            </w:r>
            <w:r w:rsidRPr="00C96EB1">
              <w:rPr>
                <w:sz w:val="22"/>
              </w:rPr>
              <w:t>preguntas:</w:t>
            </w:r>
          </w:p>
          <w:p w14:paraId="0C0FEE17" w14:textId="77777777" w:rsidR="00A46F5F" w:rsidRPr="00C96EB1" w:rsidRDefault="00A46F5F" w:rsidP="00A46F5F">
            <w:pPr>
              <w:rPr>
                <w:sz w:val="22"/>
              </w:rPr>
            </w:pPr>
            <w:r w:rsidRPr="00C96EB1">
              <w:rPr>
                <w:sz w:val="22"/>
              </w:rPr>
              <w:t>- ¿Qué razones llevan a Martín Lutero a escribir sus 95 tesis?</w:t>
            </w:r>
          </w:p>
          <w:p w14:paraId="5A2DAC04" w14:textId="77777777" w:rsidR="00A46F5F" w:rsidRPr="00C96EB1" w:rsidRDefault="00A46F5F" w:rsidP="00A46F5F">
            <w:pPr>
              <w:rPr>
                <w:sz w:val="22"/>
              </w:rPr>
            </w:pPr>
            <w:r w:rsidRPr="00C96EB1">
              <w:rPr>
                <w:sz w:val="22"/>
              </w:rPr>
              <w:t>- ¿Cuál fue la reacción de la Iglesia católica frente a las tesis luteranas?</w:t>
            </w:r>
          </w:p>
          <w:p w14:paraId="252CF01E" w14:textId="77777777" w:rsidR="00A46F5F" w:rsidRPr="00C96EB1" w:rsidRDefault="00A46F5F" w:rsidP="00A46F5F">
            <w:pPr>
              <w:rPr>
                <w:sz w:val="22"/>
              </w:rPr>
            </w:pPr>
            <w:r w:rsidRPr="00C96EB1">
              <w:rPr>
                <w:sz w:val="22"/>
              </w:rPr>
              <w:t>- ¿Qué regiones se adhirieron a las tesis luteranas?</w:t>
            </w:r>
          </w:p>
          <w:p w14:paraId="4804807F" w14:textId="77777777" w:rsidR="00A46F5F" w:rsidRPr="00C96EB1" w:rsidRDefault="00A46F5F" w:rsidP="00A46F5F">
            <w:pPr>
              <w:rPr>
                <w:sz w:val="22"/>
              </w:rPr>
            </w:pPr>
            <w:r w:rsidRPr="00C96EB1">
              <w:rPr>
                <w:sz w:val="22"/>
              </w:rPr>
              <w:t xml:space="preserve">- ¿Qué otros movimientos protestantes se dieron en la Europa del siglo </w:t>
            </w:r>
            <w:r w:rsidRPr="00C96EB1">
              <w:rPr>
                <w:sz w:val="22"/>
              </w:rPr>
              <w:lastRenderedPageBreak/>
              <w:t>XVI?</w:t>
            </w:r>
          </w:p>
          <w:p w14:paraId="6FC25A8E" w14:textId="29377F77" w:rsidR="00A46F5F" w:rsidRPr="00C96EB1" w:rsidRDefault="00A46F5F" w:rsidP="00A46F5F">
            <w:pPr>
              <w:rPr>
                <w:sz w:val="22"/>
              </w:rPr>
            </w:pPr>
            <w:r w:rsidRPr="00C96EB1">
              <w:rPr>
                <w:sz w:val="22"/>
              </w:rPr>
              <w:t>- ¿Qué fueron las guerras de religión? ¿</w:t>
            </w:r>
            <w:r w:rsidR="009524AE" w:rsidRPr="00C96EB1">
              <w:rPr>
                <w:sz w:val="22"/>
              </w:rPr>
              <w:t>Cr</w:t>
            </w:r>
            <w:r w:rsidR="009524AE">
              <w:rPr>
                <w:sz w:val="22"/>
              </w:rPr>
              <w:t>een</w:t>
            </w:r>
            <w:r w:rsidRPr="00C96EB1">
              <w:rPr>
                <w:sz w:val="22"/>
              </w:rPr>
              <w:t xml:space="preserve"> que tras aquellas había también un trasfondo político y económico?</w:t>
            </w:r>
          </w:p>
          <w:p w14:paraId="0E18F24C" w14:textId="1E3A9DB9" w:rsidR="00A46F5F" w:rsidRPr="00C96EB1" w:rsidRDefault="00CC7AFB" w:rsidP="00A46F5F">
            <w:pPr>
              <w:rPr>
                <w:sz w:val="22"/>
              </w:rPr>
            </w:pPr>
            <w:r w:rsidRPr="00C96EB1">
              <w:rPr>
                <w:sz w:val="22"/>
              </w:rPr>
              <w:t>- ¿Cómo crees</w:t>
            </w:r>
            <w:r w:rsidR="00A46F5F" w:rsidRPr="00C96EB1">
              <w:rPr>
                <w:sz w:val="22"/>
              </w:rPr>
              <w:t xml:space="preserve"> que </w:t>
            </w:r>
            <w:r w:rsidR="00D579D2">
              <w:rPr>
                <w:sz w:val="22"/>
              </w:rPr>
              <w:t xml:space="preserve">afectó </w:t>
            </w:r>
            <w:r w:rsidR="00A46F5F" w:rsidRPr="00C96EB1">
              <w:rPr>
                <w:sz w:val="22"/>
              </w:rPr>
              <w:t>a la convivencia la división de Europa en dos bloques religiosos?</w:t>
            </w:r>
          </w:p>
          <w:p w14:paraId="6E14190F" w14:textId="77777777" w:rsidR="00A46F5F" w:rsidRPr="00C96EB1" w:rsidRDefault="00A46F5F" w:rsidP="00A46F5F">
            <w:pPr>
              <w:rPr>
                <w:sz w:val="22"/>
              </w:rPr>
            </w:pPr>
          </w:p>
          <w:p w14:paraId="14125148" w14:textId="77777777" w:rsidR="00A46F5F" w:rsidRPr="00C96EB1" w:rsidRDefault="00A46F5F" w:rsidP="00A46F5F">
            <w:pPr>
              <w:rPr>
                <w:b/>
                <w:sz w:val="22"/>
              </w:rPr>
            </w:pPr>
            <w:r w:rsidRPr="00C96EB1">
              <w:rPr>
                <w:b/>
                <w:sz w:val="22"/>
              </w:rPr>
              <w:t>Después de la presentación</w:t>
            </w:r>
          </w:p>
          <w:p w14:paraId="67830B5B" w14:textId="45B2A5F3" w:rsidR="00F42619" w:rsidRPr="00C96EB1" w:rsidRDefault="00A46F5F" w:rsidP="00627BE6">
            <w:pPr>
              <w:rPr>
                <w:sz w:val="22"/>
              </w:rPr>
            </w:pPr>
            <w:r w:rsidRPr="00C96EB1">
              <w:rPr>
                <w:sz w:val="22"/>
              </w:rPr>
              <w:t xml:space="preserve">Le proponemos trabajar directamente sobre alguna de las 95 tesis de Lutero. Con ello, puede promover un debate sobre las causas que llevaron a la Reforma protestante, relacionándolo con el papel de la Iglesia en la sociedad del siglo XVI </w:t>
            </w:r>
            <w:r w:rsidR="00625F8A">
              <w:fldChar w:fldCharType="begin"/>
            </w:r>
            <w:r w:rsidR="00625F8A">
              <w:instrText xml:space="preserve"> HYPERLINK "http://bib.cervantesvirtual.com/historia/CarlosV/7_3_1_tesis_lutero.shtml" </w:instrText>
            </w:r>
            <w:r w:rsidR="00625F8A">
              <w:fldChar w:fldCharType="separate"/>
            </w:r>
            <w:r w:rsidRPr="00C96EB1">
              <w:rPr>
                <w:rStyle w:val="Hipervnculo"/>
                <w:color w:val="auto"/>
                <w:sz w:val="22"/>
              </w:rPr>
              <w:t>[VER].</w:t>
            </w:r>
            <w:r w:rsidR="00625F8A">
              <w:rPr>
                <w:rStyle w:val="Hipervnculo"/>
                <w:color w:val="auto"/>
                <w:sz w:val="22"/>
              </w:rPr>
              <w:fldChar w:fldCharType="end"/>
            </w:r>
            <w:r w:rsidR="00F42619" w:rsidRPr="00C96EB1">
              <w:rPr>
                <w:sz w:val="22"/>
              </w:rPr>
              <w:t xml:space="preserve"> </w:t>
            </w:r>
            <w:hyperlink r:id="rId21" w:history="1">
              <w:r w:rsidR="00F42619" w:rsidRPr="00C96EB1">
                <w:rPr>
                  <w:rStyle w:val="Hipervnculo"/>
                  <w:color w:val="auto"/>
                  <w:sz w:val="22"/>
                </w:rPr>
                <w:t>http://bib.cervantesvirtual.com/historia/CarlosV/7_3_1_tesis_lutero.shtml</w:t>
              </w:r>
            </w:hyperlink>
          </w:p>
          <w:p w14:paraId="29F671A8" w14:textId="206A4E1E" w:rsidR="00A46F5F" w:rsidRPr="00C96EB1" w:rsidRDefault="00A46F5F" w:rsidP="00D579D2">
            <w:pPr>
              <w:rPr>
                <w:sz w:val="22"/>
              </w:rPr>
            </w:pPr>
            <w:r w:rsidRPr="00C96EB1">
              <w:rPr>
                <w:sz w:val="22"/>
              </w:rPr>
              <w:t xml:space="preserve">Por último, </w:t>
            </w:r>
            <w:r w:rsidR="00D579D2">
              <w:rPr>
                <w:sz w:val="22"/>
              </w:rPr>
              <w:t xml:space="preserve">pide </w:t>
            </w:r>
            <w:r w:rsidR="00474F93" w:rsidRPr="00C96EB1">
              <w:rPr>
                <w:sz w:val="22"/>
              </w:rPr>
              <w:t>a los estudiantes</w:t>
            </w:r>
            <w:r w:rsidRPr="00C96EB1">
              <w:rPr>
                <w:sz w:val="22"/>
              </w:rPr>
              <w:t xml:space="preserve"> </w:t>
            </w:r>
            <w:r w:rsidR="00D579D2">
              <w:rPr>
                <w:sz w:val="22"/>
              </w:rPr>
              <w:t xml:space="preserve">que investiguen </w:t>
            </w:r>
            <w:r w:rsidRPr="00C96EB1">
              <w:rPr>
                <w:sz w:val="22"/>
              </w:rPr>
              <w:t xml:space="preserve">sobre las distintas doctrinas protestantes que surgieron en Europa a imitación de la luterana. </w:t>
            </w:r>
          </w:p>
        </w:tc>
      </w:tr>
    </w:tbl>
    <w:p w14:paraId="500D60D6" w14:textId="77777777" w:rsidR="00D12335" w:rsidRPr="00C96EB1" w:rsidRDefault="00D12335" w:rsidP="00D12335">
      <w:pPr>
        <w:spacing w:after="0"/>
        <w:rPr>
          <w:sz w:val="22"/>
        </w:rPr>
      </w:pPr>
    </w:p>
    <w:p w14:paraId="2C48E38F" w14:textId="3AA14037" w:rsidR="005121B4" w:rsidRPr="00C96EB1" w:rsidRDefault="005121B4" w:rsidP="00A46F5F">
      <w:pPr>
        <w:rPr>
          <w:b/>
          <w:sz w:val="22"/>
        </w:rPr>
      </w:pPr>
      <w:r w:rsidRPr="00C96EB1">
        <w:rPr>
          <w:b/>
          <w:sz w:val="22"/>
          <w:highlight w:val="yellow"/>
        </w:rPr>
        <w:t>[Sección 2]</w:t>
      </w:r>
      <w:r w:rsidRPr="00C96EB1">
        <w:rPr>
          <w:b/>
          <w:sz w:val="22"/>
        </w:rPr>
        <w:t xml:space="preserve"> 2.</w:t>
      </w:r>
      <w:r w:rsidR="00A019B0" w:rsidRPr="00C96EB1">
        <w:rPr>
          <w:b/>
          <w:sz w:val="22"/>
        </w:rPr>
        <w:t>2</w:t>
      </w:r>
      <w:r w:rsidRPr="00C96EB1">
        <w:rPr>
          <w:b/>
          <w:sz w:val="22"/>
        </w:rPr>
        <w:t xml:space="preserve"> </w:t>
      </w:r>
      <w:r w:rsidR="00A019B0" w:rsidRPr="00C96EB1">
        <w:rPr>
          <w:b/>
          <w:sz w:val="22"/>
        </w:rPr>
        <w:t xml:space="preserve">La </w:t>
      </w:r>
      <w:r w:rsidRPr="00C96EB1">
        <w:rPr>
          <w:b/>
          <w:sz w:val="22"/>
        </w:rPr>
        <w:t>Contrarreforma</w:t>
      </w:r>
    </w:p>
    <w:p w14:paraId="034EBB6C" w14:textId="1E973F44" w:rsidR="00F20747" w:rsidRPr="00C96EB1" w:rsidRDefault="00A46F5F" w:rsidP="00A46F5F">
      <w:pPr>
        <w:rPr>
          <w:sz w:val="22"/>
        </w:rPr>
      </w:pPr>
      <w:r w:rsidRPr="00C96EB1">
        <w:rPr>
          <w:sz w:val="22"/>
        </w:rPr>
        <w:t xml:space="preserve">La respuesta católica a la </w:t>
      </w:r>
      <w:r w:rsidRPr="00350B1E">
        <w:rPr>
          <w:sz w:val="22"/>
        </w:rPr>
        <w:t>Reforma protestante</w:t>
      </w:r>
      <w:r w:rsidRPr="00C96EB1">
        <w:rPr>
          <w:sz w:val="22"/>
        </w:rPr>
        <w:t xml:space="preserve"> fue la </w:t>
      </w:r>
      <w:r w:rsidR="000F20F9" w:rsidRPr="00F5527A">
        <w:rPr>
          <w:b/>
          <w:sz w:val="22"/>
        </w:rPr>
        <w:t>Contrarreforma</w:t>
      </w:r>
      <w:r w:rsidR="000F20F9">
        <w:rPr>
          <w:sz w:val="22"/>
        </w:rPr>
        <w:t xml:space="preserve"> o </w:t>
      </w:r>
      <w:r w:rsidRPr="00350B1E">
        <w:rPr>
          <w:b/>
          <w:sz w:val="22"/>
        </w:rPr>
        <w:t>Refo</w:t>
      </w:r>
      <w:r w:rsidR="00C13FE1" w:rsidRPr="00350B1E">
        <w:rPr>
          <w:b/>
          <w:sz w:val="22"/>
        </w:rPr>
        <w:t>rma católica</w:t>
      </w:r>
      <w:r w:rsidR="00C13FE1" w:rsidRPr="00C96EB1">
        <w:rPr>
          <w:sz w:val="22"/>
        </w:rPr>
        <w:t>. Este movimiento</w:t>
      </w:r>
      <w:r w:rsidR="009524AE">
        <w:rPr>
          <w:sz w:val="22"/>
        </w:rPr>
        <w:t>,</w:t>
      </w:r>
      <w:r w:rsidR="00C13FE1" w:rsidRPr="00C96EB1">
        <w:rPr>
          <w:sz w:val="22"/>
        </w:rPr>
        <w:t xml:space="preserve"> que buscaba hacer un</w:t>
      </w:r>
      <w:r w:rsidRPr="00C96EB1">
        <w:rPr>
          <w:sz w:val="22"/>
        </w:rPr>
        <w:t xml:space="preserve"> cambio interno de la Iglesia católica</w:t>
      </w:r>
      <w:r w:rsidR="00C13FE1" w:rsidRPr="00C96EB1">
        <w:rPr>
          <w:sz w:val="22"/>
        </w:rPr>
        <w:t>,</w:t>
      </w:r>
      <w:r w:rsidRPr="00C96EB1">
        <w:rPr>
          <w:sz w:val="22"/>
        </w:rPr>
        <w:t xml:space="preserve"> se concretó en el </w:t>
      </w:r>
      <w:r w:rsidRPr="00C96EB1">
        <w:rPr>
          <w:b/>
          <w:sz w:val="22"/>
        </w:rPr>
        <w:t>concilio de Trento</w:t>
      </w:r>
      <w:r w:rsidRPr="00C96EB1">
        <w:rPr>
          <w:sz w:val="22"/>
        </w:rPr>
        <w:t xml:space="preserve"> (1545-1563). </w:t>
      </w:r>
    </w:p>
    <w:p w14:paraId="7E78C2DF" w14:textId="08E75139" w:rsidR="00A46F5F" w:rsidRPr="00C96EB1" w:rsidRDefault="00A46F5F" w:rsidP="00A46F5F">
      <w:pPr>
        <w:rPr>
          <w:sz w:val="22"/>
        </w:rPr>
      </w:pPr>
      <w:r w:rsidRPr="00C96EB1">
        <w:rPr>
          <w:sz w:val="22"/>
        </w:rPr>
        <w:t>Bajo el auspicio de Carlos V, el concilio se desarrolló dominado por los sectores más cons</w:t>
      </w:r>
      <w:r w:rsidR="00C13FE1" w:rsidRPr="00C96EB1">
        <w:rPr>
          <w:sz w:val="22"/>
        </w:rPr>
        <w:t>ervadores de la Iglesia</w:t>
      </w:r>
      <w:r w:rsidRPr="00C96EB1">
        <w:rPr>
          <w:sz w:val="22"/>
        </w:rPr>
        <w:t>, y esto se vio reflejado en sus disposiciones:</w:t>
      </w:r>
    </w:p>
    <w:p w14:paraId="79D8DE65" w14:textId="77777777" w:rsidR="00A46F5F" w:rsidRPr="00C96EB1" w:rsidRDefault="00A46F5F" w:rsidP="00A46F5F">
      <w:pPr>
        <w:pStyle w:val="Prrafodelista"/>
        <w:numPr>
          <w:ilvl w:val="0"/>
          <w:numId w:val="3"/>
        </w:numPr>
        <w:rPr>
          <w:sz w:val="22"/>
        </w:rPr>
      </w:pPr>
      <w:r w:rsidRPr="00C96EB1">
        <w:rPr>
          <w:sz w:val="22"/>
        </w:rPr>
        <w:t xml:space="preserve">La </w:t>
      </w:r>
      <w:r w:rsidRPr="00F5527A">
        <w:rPr>
          <w:b/>
          <w:sz w:val="22"/>
        </w:rPr>
        <w:t>salvación</w:t>
      </w:r>
      <w:r w:rsidRPr="00C96EB1">
        <w:rPr>
          <w:sz w:val="22"/>
        </w:rPr>
        <w:t xml:space="preserve"> de las almas depende de las obras.</w:t>
      </w:r>
    </w:p>
    <w:p w14:paraId="0FD8C381" w14:textId="77777777" w:rsidR="00A46F5F" w:rsidRPr="00C96EB1" w:rsidRDefault="00A46F5F" w:rsidP="00A46F5F">
      <w:pPr>
        <w:pStyle w:val="Prrafodelista"/>
        <w:numPr>
          <w:ilvl w:val="0"/>
          <w:numId w:val="3"/>
        </w:numPr>
        <w:rPr>
          <w:sz w:val="22"/>
        </w:rPr>
      </w:pPr>
      <w:r w:rsidRPr="00C96EB1">
        <w:rPr>
          <w:sz w:val="22"/>
        </w:rPr>
        <w:t xml:space="preserve">Aumento de la </w:t>
      </w:r>
      <w:r w:rsidRPr="00F5527A">
        <w:rPr>
          <w:b/>
          <w:sz w:val="22"/>
        </w:rPr>
        <w:t>autoridad papal</w:t>
      </w:r>
      <w:r w:rsidRPr="00C96EB1">
        <w:rPr>
          <w:sz w:val="22"/>
        </w:rPr>
        <w:t xml:space="preserve"> y afirmación del papel de intermediación de la Virgen y de los santos.</w:t>
      </w:r>
    </w:p>
    <w:p w14:paraId="09D0D441" w14:textId="77777777" w:rsidR="00A46F5F" w:rsidRPr="00C96EB1" w:rsidRDefault="00A46F5F" w:rsidP="00A46F5F">
      <w:pPr>
        <w:pStyle w:val="Prrafodelista"/>
        <w:numPr>
          <w:ilvl w:val="0"/>
          <w:numId w:val="3"/>
        </w:numPr>
        <w:rPr>
          <w:sz w:val="22"/>
        </w:rPr>
      </w:pPr>
      <w:r w:rsidRPr="00C96EB1">
        <w:rPr>
          <w:sz w:val="22"/>
        </w:rPr>
        <w:t xml:space="preserve">Los creyentes necesitan de la </w:t>
      </w:r>
      <w:r w:rsidRPr="00F5527A">
        <w:rPr>
          <w:b/>
          <w:sz w:val="22"/>
        </w:rPr>
        <w:t>intermediación de la Iglesia</w:t>
      </w:r>
      <w:r w:rsidRPr="00C96EB1">
        <w:rPr>
          <w:sz w:val="22"/>
        </w:rPr>
        <w:t xml:space="preserve"> para relacionarse con Dios.</w:t>
      </w:r>
    </w:p>
    <w:p w14:paraId="2B6B716B" w14:textId="77777777" w:rsidR="00A46F5F" w:rsidRPr="00C96EB1" w:rsidRDefault="00A46F5F" w:rsidP="00A46F5F">
      <w:pPr>
        <w:pStyle w:val="Prrafodelista"/>
        <w:numPr>
          <w:ilvl w:val="0"/>
          <w:numId w:val="3"/>
        </w:numPr>
        <w:rPr>
          <w:sz w:val="22"/>
        </w:rPr>
      </w:pPr>
      <w:r w:rsidRPr="00C96EB1">
        <w:rPr>
          <w:sz w:val="22"/>
        </w:rPr>
        <w:t xml:space="preserve">La </w:t>
      </w:r>
      <w:r w:rsidRPr="00F5527A">
        <w:rPr>
          <w:b/>
          <w:sz w:val="22"/>
        </w:rPr>
        <w:t>Biblia</w:t>
      </w:r>
      <w:r w:rsidRPr="00C96EB1">
        <w:rPr>
          <w:sz w:val="22"/>
        </w:rPr>
        <w:t xml:space="preserve"> y la </w:t>
      </w:r>
      <w:r w:rsidRPr="00F5527A">
        <w:rPr>
          <w:b/>
          <w:sz w:val="22"/>
        </w:rPr>
        <w:t>tradición</w:t>
      </w:r>
      <w:r w:rsidRPr="00C96EB1">
        <w:rPr>
          <w:sz w:val="22"/>
        </w:rPr>
        <w:t xml:space="preserve"> son la fuente de la fe cristiana.</w:t>
      </w:r>
    </w:p>
    <w:p w14:paraId="76543249" w14:textId="77777777" w:rsidR="00627BE6" w:rsidRPr="00350B1E" w:rsidRDefault="00627BE6" w:rsidP="000202A1">
      <w:pPr>
        <w:spacing w:after="0"/>
        <w:rPr>
          <w:sz w:val="22"/>
          <w:lang w:val="es-MX"/>
        </w:rPr>
      </w:pPr>
    </w:p>
    <w:tbl>
      <w:tblPr>
        <w:tblStyle w:val="Tablaconcuadrcula"/>
        <w:tblW w:w="0" w:type="auto"/>
        <w:tblLook w:val="04A0" w:firstRow="1" w:lastRow="0" w:firstColumn="1" w:lastColumn="0" w:noHBand="0" w:noVBand="1"/>
      </w:tblPr>
      <w:tblGrid>
        <w:gridCol w:w="2518"/>
        <w:gridCol w:w="6515"/>
      </w:tblGrid>
      <w:tr w:rsidR="00627BE6" w:rsidRPr="00C96EB1" w14:paraId="60C1EE78" w14:textId="77777777">
        <w:tc>
          <w:tcPr>
            <w:tcW w:w="9033" w:type="dxa"/>
            <w:gridSpan w:val="2"/>
            <w:shd w:val="clear" w:color="auto" w:fill="0D0D0D" w:themeFill="text1" w:themeFillTint="F2"/>
          </w:tcPr>
          <w:p w14:paraId="171A231E" w14:textId="77777777" w:rsidR="00627BE6" w:rsidRPr="00C96EB1" w:rsidRDefault="00627BE6" w:rsidP="00627BE6">
            <w:pPr>
              <w:jc w:val="center"/>
              <w:rPr>
                <w:b/>
                <w:sz w:val="22"/>
              </w:rPr>
            </w:pPr>
            <w:r w:rsidRPr="00C96EB1">
              <w:rPr>
                <w:b/>
                <w:sz w:val="22"/>
              </w:rPr>
              <w:t>Imagen (fotografía, gráfica o ilustración)</w:t>
            </w:r>
          </w:p>
        </w:tc>
      </w:tr>
      <w:tr w:rsidR="00627BE6" w:rsidRPr="00C96EB1" w14:paraId="72AF1843" w14:textId="77777777">
        <w:tc>
          <w:tcPr>
            <w:tcW w:w="2518" w:type="dxa"/>
          </w:tcPr>
          <w:p w14:paraId="0AE650C2" w14:textId="77777777" w:rsidR="00627BE6" w:rsidRPr="00C96EB1" w:rsidRDefault="00627BE6" w:rsidP="00627BE6">
            <w:pPr>
              <w:rPr>
                <w:b/>
                <w:sz w:val="22"/>
              </w:rPr>
            </w:pPr>
            <w:r w:rsidRPr="00C96EB1">
              <w:rPr>
                <w:b/>
                <w:sz w:val="22"/>
              </w:rPr>
              <w:t>Código</w:t>
            </w:r>
          </w:p>
        </w:tc>
        <w:tc>
          <w:tcPr>
            <w:tcW w:w="6515" w:type="dxa"/>
          </w:tcPr>
          <w:p w14:paraId="40B4C9D0" w14:textId="3BDCE16C" w:rsidR="00627BE6" w:rsidRPr="00C96EB1" w:rsidRDefault="00E17F15" w:rsidP="00DA6E65">
            <w:pPr>
              <w:rPr>
                <w:b/>
                <w:sz w:val="22"/>
              </w:rPr>
            </w:pPr>
            <w:r w:rsidRPr="00C96EB1">
              <w:rPr>
                <w:sz w:val="22"/>
              </w:rPr>
              <w:t>CS_</w:t>
            </w:r>
            <w:r w:rsidR="00627BE6" w:rsidRPr="00C96EB1">
              <w:rPr>
                <w:sz w:val="22"/>
              </w:rPr>
              <w:t>0</w:t>
            </w:r>
            <w:r w:rsidR="00DA6E65" w:rsidRPr="00C96EB1">
              <w:rPr>
                <w:sz w:val="22"/>
              </w:rPr>
              <w:t>7</w:t>
            </w:r>
            <w:r w:rsidR="00627BE6" w:rsidRPr="00C96EB1">
              <w:rPr>
                <w:sz w:val="22"/>
              </w:rPr>
              <w:t>_0</w:t>
            </w:r>
            <w:r w:rsidR="00DA6E65" w:rsidRPr="00C96EB1">
              <w:rPr>
                <w:sz w:val="22"/>
              </w:rPr>
              <w:t>4</w:t>
            </w:r>
            <w:r w:rsidR="00627BE6" w:rsidRPr="00C96EB1">
              <w:rPr>
                <w:sz w:val="22"/>
              </w:rPr>
              <w:t>_IMG</w:t>
            </w:r>
            <w:r w:rsidRPr="00C96EB1">
              <w:rPr>
                <w:sz w:val="22"/>
              </w:rPr>
              <w:t>10</w:t>
            </w:r>
          </w:p>
        </w:tc>
      </w:tr>
      <w:tr w:rsidR="00627BE6" w:rsidRPr="00C96EB1" w14:paraId="0F4D4AF2" w14:textId="77777777">
        <w:tc>
          <w:tcPr>
            <w:tcW w:w="2518" w:type="dxa"/>
          </w:tcPr>
          <w:p w14:paraId="4242AB2A" w14:textId="77777777" w:rsidR="00627BE6" w:rsidRPr="00C96EB1" w:rsidRDefault="00627BE6" w:rsidP="00627BE6">
            <w:pPr>
              <w:rPr>
                <w:sz w:val="22"/>
              </w:rPr>
            </w:pPr>
            <w:r w:rsidRPr="00C96EB1">
              <w:rPr>
                <w:b/>
                <w:sz w:val="22"/>
              </w:rPr>
              <w:t>Descripción</w:t>
            </w:r>
          </w:p>
        </w:tc>
        <w:tc>
          <w:tcPr>
            <w:tcW w:w="6515" w:type="dxa"/>
          </w:tcPr>
          <w:p w14:paraId="12AD4898" w14:textId="77777777" w:rsidR="00627BE6" w:rsidRPr="00C96EB1" w:rsidRDefault="00627BE6" w:rsidP="00627BE6">
            <w:pPr>
              <w:rPr>
                <w:sz w:val="22"/>
              </w:rPr>
            </w:pPr>
            <w:r w:rsidRPr="00C96EB1">
              <w:rPr>
                <w:sz w:val="22"/>
              </w:rPr>
              <w:t>Ilustración. El concilio de Trento</w:t>
            </w:r>
          </w:p>
          <w:p w14:paraId="1CC6BCFF" w14:textId="77777777" w:rsidR="00627BE6" w:rsidRPr="00C96EB1" w:rsidRDefault="00627BE6" w:rsidP="00627BE6">
            <w:pPr>
              <w:rPr>
                <w:sz w:val="22"/>
              </w:rPr>
            </w:pPr>
            <w:r w:rsidRPr="00C96EB1">
              <w:rPr>
                <w:noProof/>
                <w:sz w:val="22"/>
                <w:lang w:val="es-ES" w:eastAsia="es-ES"/>
              </w:rPr>
              <w:lastRenderedPageBreak/>
              <w:drawing>
                <wp:inline distT="0" distB="0" distL="0" distR="0" wp14:anchorId="72208AB3" wp14:editId="6575DDDA">
                  <wp:extent cx="681022" cy="770798"/>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1661" cy="771522"/>
                          </a:xfrm>
                          <a:prstGeom prst="rect">
                            <a:avLst/>
                          </a:prstGeom>
                          <a:noFill/>
                          <a:ln>
                            <a:noFill/>
                          </a:ln>
                        </pic:spPr>
                      </pic:pic>
                    </a:graphicData>
                  </a:graphic>
                </wp:inline>
              </w:drawing>
            </w:r>
          </w:p>
        </w:tc>
      </w:tr>
      <w:tr w:rsidR="00627BE6" w:rsidRPr="00C96EB1" w14:paraId="7FBC0A88" w14:textId="77777777">
        <w:tc>
          <w:tcPr>
            <w:tcW w:w="2518" w:type="dxa"/>
          </w:tcPr>
          <w:p w14:paraId="2340E442" w14:textId="77777777" w:rsidR="00627BE6" w:rsidRPr="00C96EB1" w:rsidRDefault="00627BE6" w:rsidP="00627BE6">
            <w:pPr>
              <w:rPr>
                <w:sz w:val="22"/>
              </w:rPr>
            </w:pPr>
            <w:r w:rsidRPr="00C96EB1">
              <w:rPr>
                <w:b/>
                <w:sz w:val="22"/>
              </w:rPr>
              <w:lastRenderedPageBreak/>
              <w:t>Código Shutterstock (o URL o la ruta en AulaPlaneta)</w:t>
            </w:r>
          </w:p>
        </w:tc>
        <w:tc>
          <w:tcPr>
            <w:tcW w:w="6515" w:type="dxa"/>
          </w:tcPr>
          <w:p w14:paraId="0B817040" w14:textId="77777777" w:rsidR="00627BE6" w:rsidRPr="00C96EB1" w:rsidRDefault="00627BE6" w:rsidP="00627BE6">
            <w:pPr>
              <w:rPr>
                <w:sz w:val="22"/>
              </w:rPr>
            </w:pPr>
            <w:r w:rsidRPr="00C96EB1">
              <w:rPr>
                <w:sz w:val="22"/>
              </w:rPr>
              <w:t>2 ESO/El siglo XVI: monarquías autoritarias e Imperios/La Reforma y la Contrarreforma</w:t>
            </w:r>
          </w:p>
        </w:tc>
      </w:tr>
      <w:tr w:rsidR="00627BE6" w:rsidRPr="00C96EB1" w14:paraId="47F16BF6" w14:textId="77777777">
        <w:tc>
          <w:tcPr>
            <w:tcW w:w="2518" w:type="dxa"/>
          </w:tcPr>
          <w:p w14:paraId="6BED07F4" w14:textId="77777777" w:rsidR="00627BE6" w:rsidRPr="00C96EB1" w:rsidRDefault="00627BE6" w:rsidP="00627BE6">
            <w:pPr>
              <w:rPr>
                <w:sz w:val="22"/>
              </w:rPr>
            </w:pPr>
            <w:r w:rsidRPr="00C96EB1">
              <w:rPr>
                <w:b/>
                <w:sz w:val="22"/>
              </w:rPr>
              <w:t>Pie de imagen</w:t>
            </w:r>
          </w:p>
        </w:tc>
        <w:tc>
          <w:tcPr>
            <w:tcW w:w="6515" w:type="dxa"/>
          </w:tcPr>
          <w:p w14:paraId="7F5701EA" w14:textId="49E438D8" w:rsidR="00627BE6" w:rsidRPr="00C96EB1" w:rsidRDefault="00627BE6" w:rsidP="000F20F9">
            <w:pPr>
              <w:rPr>
                <w:sz w:val="22"/>
              </w:rPr>
            </w:pPr>
            <w:r w:rsidRPr="00C96EB1">
              <w:rPr>
                <w:sz w:val="22"/>
              </w:rPr>
              <w:t xml:space="preserve">El concilio de Trento (1545-1563) fue la reacción </w:t>
            </w:r>
            <w:r w:rsidR="000549BD">
              <w:rPr>
                <w:sz w:val="22"/>
              </w:rPr>
              <w:t xml:space="preserve">de la Iglesia católica </w:t>
            </w:r>
            <w:r w:rsidRPr="00C96EB1">
              <w:rPr>
                <w:sz w:val="22"/>
              </w:rPr>
              <w:t xml:space="preserve">ante la extensión del protestantismo. Uno de los grandes promotores fue Carlos V, pues consideraba necesario frenar la lucha entre sus súbditos. El concilio, sin embargo, evidenció la profunda crisis espiritual de la Iglesia y la necesidad de redefinir sus planteamientos. El concilio se reunió en varias sesiones dominadas por el clero español e italiano, el sector más reacio a las reformas, mientras que los protestantes se negaron a asistir. Esto no hizo más que afirmar la división entre </w:t>
            </w:r>
            <w:r w:rsidRPr="00F5527A">
              <w:rPr>
                <w:b/>
                <w:sz w:val="22"/>
              </w:rPr>
              <w:t>protestantes</w:t>
            </w:r>
            <w:r w:rsidRPr="00C96EB1">
              <w:rPr>
                <w:sz w:val="22"/>
              </w:rPr>
              <w:t xml:space="preserve"> y </w:t>
            </w:r>
            <w:r w:rsidRPr="00F5527A">
              <w:rPr>
                <w:b/>
                <w:sz w:val="22"/>
              </w:rPr>
              <w:t>católicos</w:t>
            </w:r>
            <w:r w:rsidRPr="00C96EB1">
              <w:rPr>
                <w:sz w:val="22"/>
              </w:rPr>
              <w:t>.</w:t>
            </w:r>
          </w:p>
        </w:tc>
      </w:tr>
    </w:tbl>
    <w:p w14:paraId="13C7A33F" w14:textId="77777777" w:rsidR="00627BE6" w:rsidRPr="00C96EB1" w:rsidRDefault="00627BE6" w:rsidP="00627BE6">
      <w:pPr>
        <w:spacing w:after="0"/>
        <w:rPr>
          <w:sz w:val="22"/>
        </w:rPr>
      </w:pPr>
    </w:p>
    <w:tbl>
      <w:tblPr>
        <w:tblStyle w:val="Tablaconcuadrcula"/>
        <w:tblW w:w="0" w:type="auto"/>
        <w:tblLook w:val="04A0" w:firstRow="1" w:lastRow="0" w:firstColumn="1" w:lastColumn="0" w:noHBand="0" w:noVBand="1"/>
      </w:tblPr>
      <w:tblGrid>
        <w:gridCol w:w="2518"/>
        <w:gridCol w:w="6536"/>
      </w:tblGrid>
      <w:tr w:rsidR="00627BE6" w:rsidRPr="00C96EB1" w14:paraId="45D59676" w14:textId="77777777">
        <w:tc>
          <w:tcPr>
            <w:tcW w:w="9054" w:type="dxa"/>
            <w:gridSpan w:val="2"/>
            <w:shd w:val="clear" w:color="auto" w:fill="000000" w:themeFill="text1"/>
          </w:tcPr>
          <w:p w14:paraId="6CCE6A6C" w14:textId="77777777" w:rsidR="00627BE6" w:rsidRPr="00C96EB1" w:rsidRDefault="00627BE6" w:rsidP="00627BE6">
            <w:pPr>
              <w:jc w:val="center"/>
              <w:rPr>
                <w:b/>
                <w:sz w:val="22"/>
              </w:rPr>
            </w:pPr>
            <w:r w:rsidRPr="00C96EB1">
              <w:rPr>
                <w:b/>
                <w:sz w:val="22"/>
              </w:rPr>
              <w:t>Profundiza: recurso aprovechado</w:t>
            </w:r>
          </w:p>
        </w:tc>
      </w:tr>
      <w:tr w:rsidR="00627BE6" w:rsidRPr="00C96EB1" w14:paraId="703ED3AE" w14:textId="77777777">
        <w:tc>
          <w:tcPr>
            <w:tcW w:w="2518" w:type="dxa"/>
          </w:tcPr>
          <w:p w14:paraId="2DFA15FE" w14:textId="77777777" w:rsidR="00627BE6" w:rsidRPr="00C96EB1" w:rsidRDefault="00627BE6" w:rsidP="00627BE6">
            <w:pPr>
              <w:rPr>
                <w:b/>
                <w:sz w:val="22"/>
              </w:rPr>
            </w:pPr>
            <w:r w:rsidRPr="00C96EB1">
              <w:rPr>
                <w:b/>
                <w:sz w:val="22"/>
              </w:rPr>
              <w:t>Código</w:t>
            </w:r>
          </w:p>
        </w:tc>
        <w:tc>
          <w:tcPr>
            <w:tcW w:w="6536" w:type="dxa"/>
          </w:tcPr>
          <w:p w14:paraId="6E2A850A" w14:textId="1899B415" w:rsidR="00627BE6" w:rsidRPr="00C96EB1" w:rsidRDefault="00627BE6" w:rsidP="00F20747">
            <w:pPr>
              <w:rPr>
                <w:b/>
                <w:sz w:val="22"/>
              </w:rPr>
            </w:pPr>
            <w:r w:rsidRPr="00C96EB1">
              <w:rPr>
                <w:sz w:val="22"/>
              </w:rPr>
              <w:t>CS_</w:t>
            </w:r>
            <w:r w:rsidR="00F20747" w:rsidRPr="00C96EB1">
              <w:rPr>
                <w:sz w:val="22"/>
              </w:rPr>
              <w:t>07_</w:t>
            </w:r>
            <w:r w:rsidRPr="00C96EB1">
              <w:rPr>
                <w:sz w:val="22"/>
              </w:rPr>
              <w:t>0</w:t>
            </w:r>
            <w:r w:rsidR="00F20747" w:rsidRPr="00C96EB1">
              <w:rPr>
                <w:sz w:val="22"/>
              </w:rPr>
              <w:t>4_REC</w:t>
            </w:r>
            <w:r w:rsidR="00DF397E" w:rsidRPr="00C96EB1">
              <w:rPr>
                <w:sz w:val="22"/>
              </w:rPr>
              <w:t>80</w:t>
            </w:r>
          </w:p>
        </w:tc>
      </w:tr>
      <w:tr w:rsidR="00627BE6" w:rsidRPr="00C96EB1" w14:paraId="2E8DB13F" w14:textId="77777777">
        <w:tc>
          <w:tcPr>
            <w:tcW w:w="2518" w:type="dxa"/>
          </w:tcPr>
          <w:p w14:paraId="354BAE93" w14:textId="77777777" w:rsidR="00627BE6" w:rsidRPr="00C96EB1" w:rsidRDefault="00627BE6" w:rsidP="00627BE6">
            <w:pPr>
              <w:rPr>
                <w:sz w:val="22"/>
              </w:rPr>
            </w:pPr>
            <w:r w:rsidRPr="00C96EB1">
              <w:rPr>
                <w:b/>
                <w:sz w:val="22"/>
              </w:rPr>
              <w:t>Ubicación en Aula Planeta</w:t>
            </w:r>
          </w:p>
        </w:tc>
        <w:tc>
          <w:tcPr>
            <w:tcW w:w="6536" w:type="dxa"/>
          </w:tcPr>
          <w:p w14:paraId="33751AB0" w14:textId="77777777" w:rsidR="00627BE6" w:rsidRPr="00C96EB1" w:rsidRDefault="00627BE6" w:rsidP="00627BE6">
            <w:pPr>
              <w:rPr>
                <w:sz w:val="22"/>
              </w:rPr>
            </w:pPr>
            <w:r w:rsidRPr="00C96EB1">
              <w:rPr>
                <w:sz w:val="22"/>
              </w:rPr>
              <w:t>2 ESO/El siglo XVI: monarquías autoritarias e Imperios/La Reforma y la Contrarreforma</w:t>
            </w:r>
          </w:p>
        </w:tc>
      </w:tr>
      <w:tr w:rsidR="00627BE6" w:rsidRPr="00C96EB1" w14:paraId="2CCEB3D9" w14:textId="77777777">
        <w:tc>
          <w:tcPr>
            <w:tcW w:w="2518" w:type="dxa"/>
          </w:tcPr>
          <w:p w14:paraId="0A58072E" w14:textId="77777777" w:rsidR="00627BE6" w:rsidRPr="00C96EB1" w:rsidRDefault="00627BE6" w:rsidP="00627BE6">
            <w:pPr>
              <w:rPr>
                <w:b/>
                <w:sz w:val="22"/>
              </w:rPr>
            </w:pPr>
            <w:r w:rsidRPr="00C96EB1">
              <w:rPr>
                <w:b/>
                <w:sz w:val="22"/>
              </w:rPr>
              <w:t>Título</w:t>
            </w:r>
          </w:p>
        </w:tc>
        <w:tc>
          <w:tcPr>
            <w:tcW w:w="6536" w:type="dxa"/>
          </w:tcPr>
          <w:p w14:paraId="6E181446" w14:textId="77777777" w:rsidR="00627BE6" w:rsidRPr="00C96EB1" w:rsidRDefault="00627BE6" w:rsidP="00627BE6">
            <w:pPr>
              <w:rPr>
                <w:sz w:val="22"/>
              </w:rPr>
            </w:pPr>
            <w:r w:rsidRPr="00C96EB1">
              <w:rPr>
                <w:sz w:val="22"/>
              </w:rPr>
              <w:t>La Contrarreforma</w:t>
            </w:r>
          </w:p>
        </w:tc>
      </w:tr>
      <w:tr w:rsidR="00627BE6" w:rsidRPr="00C96EB1" w14:paraId="0BE4385E" w14:textId="77777777">
        <w:tc>
          <w:tcPr>
            <w:tcW w:w="2518" w:type="dxa"/>
          </w:tcPr>
          <w:p w14:paraId="10D64D66" w14:textId="77777777" w:rsidR="00627BE6" w:rsidRPr="00C96EB1" w:rsidRDefault="00627BE6" w:rsidP="00627BE6">
            <w:pPr>
              <w:rPr>
                <w:b/>
                <w:sz w:val="22"/>
              </w:rPr>
            </w:pPr>
            <w:r w:rsidRPr="00C96EB1">
              <w:rPr>
                <w:b/>
                <w:sz w:val="22"/>
              </w:rPr>
              <w:t>Descripción</w:t>
            </w:r>
          </w:p>
        </w:tc>
        <w:tc>
          <w:tcPr>
            <w:tcW w:w="6536" w:type="dxa"/>
          </w:tcPr>
          <w:p w14:paraId="0863F310" w14:textId="77777777" w:rsidR="00627BE6" w:rsidRPr="00C96EB1" w:rsidRDefault="00627BE6" w:rsidP="00627BE6">
            <w:pPr>
              <w:rPr>
                <w:sz w:val="22"/>
              </w:rPr>
            </w:pPr>
            <w:r w:rsidRPr="00C96EB1">
              <w:rPr>
                <w:sz w:val="22"/>
              </w:rPr>
              <w:t>Secuencia de imágenes destinada a mostrar las características de la Contrarreforma católica</w:t>
            </w:r>
          </w:p>
          <w:p w14:paraId="7D705858" w14:textId="77777777" w:rsidR="00627BE6" w:rsidRPr="00C96EB1" w:rsidRDefault="00627BE6" w:rsidP="00627BE6">
            <w:pPr>
              <w:rPr>
                <w:b/>
                <w:sz w:val="22"/>
              </w:rPr>
            </w:pPr>
            <w:r w:rsidRPr="00C96EB1">
              <w:rPr>
                <w:b/>
                <w:sz w:val="22"/>
              </w:rPr>
              <w:t>La Contrarreforma</w:t>
            </w:r>
          </w:p>
          <w:p w14:paraId="59FA1643" w14:textId="77777777" w:rsidR="00627BE6" w:rsidRPr="00C96EB1" w:rsidRDefault="00627BE6" w:rsidP="00627BE6">
            <w:pPr>
              <w:spacing w:after="0"/>
              <w:rPr>
                <w:sz w:val="22"/>
              </w:rPr>
            </w:pPr>
            <w:r w:rsidRPr="00C96EB1">
              <w:rPr>
                <w:sz w:val="22"/>
              </w:rPr>
              <w:t>15 minutos</w:t>
            </w:r>
          </w:p>
          <w:p w14:paraId="6A34F090" w14:textId="77777777" w:rsidR="00627BE6" w:rsidRPr="00C96EB1" w:rsidRDefault="00627BE6" w:rsidP="00627BE6">
            <w:pPr>
              <w:spacing w:after="0"/>
              <w:rPr>
                <w:sz w:val="22"/>
              </w:rPr>
            </w:pPr>
            <w:r w:rsidRPr="00C96EB1">
              <w:rPr>
                <w:sz w:val="22"/>
              </w:rPr>
              <w:t>Secuencia de imágenes</w:t>
            </w:r>
          </w:p>
          <w:p w14:paraId="0BFDB78E" w14:textId="77777777" w:rsidR="00627BE6" w:rsidRPr="00C96EB1" w:rsidRDefault="00627BE6" w:rsidP="00627BE6">
            <w:pPr>
              <w:spacing w:after="0"/>
              <w:rPr>
                <w:sz w:val="22"/>
              </w:rPr>
            </w:pPr>
            <w:r w:rsidRPr="00C96EB1">
              <w:rPr>
                <w:sz w:val="22"/>
              </w:rPr>
              <w:t>Exposición</w:t>
            </w:r>
          </w:p>
          <w:p w14:paraId="1F778400" w14:textId="77777777" w:rsidR="00627BE6" w:rsidRPr="00C96EB1" w:rsidRDefault="00627BE6" w:rsidP="00627BE6">
            <w:pPr>
              <w:rPr>
                <w:sz w:val="22"/>
              </w:rPr>
            </w:pPr>
            <w:r w:rsidRPr="00C96EB1">
              <w:rPr>
                <w:sz w:val="22"/>
              </w:rPr>
              <w:t>Competencia social y ciudadana</w:t>
            </w:r>
          </w:p>
          <w:p w14:paraId="470FBD6E" w14:textId="77777777" w:rsidR="00627BE6" w:rsidRPr="00C96EB1" w:rsidRDefault="00627BE6" w:rsidP="00627BE6">
            <w:pPr>
              <w:rPr>
                <w:sz w:val="22"/>
              </w:rPr>
            </w:pPr>
          </w:p>
          <w:p w14:paraId="41E2FF1A" w14:textId="53659660" w:rsidR="00627BE6" w:rsidRPr="00C96EB1" w:rsidRDefault="00627BE6" w:rsidP="00627BE6">
            <w:pPr>
              <w:rPr>
                <w:b/>
                <w:sz w:val="22"/>
              </w:rPr>
            </w:pPr>
            <w:r w:rsidRPr="00C96EB1">
              <w:rPr>
                <w:b/>
                <w:sz w:val="22"/>
              </w:rPr>
              <w:t xml:space="preserve">Ficha del </w:t>
            </w:r>
            <w:r w:rsidR="008C5E47">
              <w:rPr>
                <w:b/>
                <w:sz w:val="22"/>
              </w:rPr>
              <w:t>docente</w:t>
            </w:r>
          </w:p>
          <w:p w14:paraId="3C614FA1" w14:textId="77777777" w:rsidR="00627BE6" w:rsidRPr="00C96EB1" w:rsidRDefault="00627BE6" w:rsidP="00627BE6">
            <w:pPr>
              <w:rPr>
                <w:b/>
                <w:sz w:val="22"/>
              </w:rPr>
            </w:pPr>
            <w:r w:rsidRPr="00C96EB1">
              <w:rPr>
                <w:b/>
                <w:sz w:val="22"/>
              </w:rPr>
              <w:t>Objetivo</w:t>
            </w:r>
          </w:p>
          <w:p w14:paraId="7C389C64" w14:textId="77777777" w:rsidR="00627BE6" w:rsidRPr="00C96EB1" w:rsidRDefault="00627BE6" w:rsidP="00627BE6">
            <w:pPr>
              <w:rPr>
                <w:sz w:val="22"/>
              </w:rPr>
            </w:pPr>
            <w:r w:rsidRPr="00C96EB1">
              <w:rPr>
                <w:sz w:val="22"/>
              </w:rPr>
              <w:t xml:space="preserve">La siguiente secuencia de imágenes permite mostrar cuáles </w:t>
            </w:r>
            <w:r w:rsidRPr="00C96EB1">
              <w:rPr>
                <w:sz w:val="22"/>
              </w:rPr>
              <w:lastRenderedPageBreak/>
              <w:t>fueron las principales características del proceso de Con</w:t>
            </w:r>
            <w:r w:rsidR="006E77CA" w:rsidRPr="00C96EB1">
              <w:rPr>
                <w:sz w:val="22"/>
              </w:rPr>
              <w:t>trarreforma o Reforma católica.</w:t>
            </w:r>
          </w:p>
          <w:p w14:paraId="22D49E6B" w14:textId="77777777" w:rsidR="006E77CA" w:rsidRPr="00C96EB1" w:rsidRDefault="006E77CA" w:rsidP="00627BE6">
            <w:pPr>
              <w:rPr>
                <w:b/>
                <w:sz w:val="22"/>
              </w:rPr>
            </w:pPr>
          </w:p>
          <w:p w14:paraId="51CE2C89" w14:textId="77777777" w:rsidR="00627BE6" w:rsidRPr="00C96EB1" w:rsidRDefault="00627BE6" w:rsidP="00627BE6">
            <w:pPr>
              <w:rPr>
                <w:b/>
                <w:sz w:val="22"/>
              </w:rPr>
            </w:pPr>
            <w:r w:rsidRPr="00C96EB1">
              <w:rPr>
                <w:b/>
                <w:sz w:val="22"/>
              </w:rPr>
              <w:t>Propuesta</w:t>
            </w:r>
          </w:p>
          <w:p w14:paraId="6D8F706A" w14:textId="77777777" w:rsidR="00627BE6" w:rsidRPr="00C96EB1" w:rsidRDefault="00627BE6" w:rsidP="00627BE6">
            <w:pPr>
              <w:rPr>
                <w:b/>
                <w:sz w:val="22"/>
              </w:rPr>
            </w:pPr>
            <w:r w:rsidRPr="00C96EB1">
              <w:rPr>
                <w:b/>
                <w:sz w:val="22"/>
              </w:rPr>
              <w:t>Antes de la presentación</w:t>
            </w:r>
          </w:p>
          <w:p w14:paraId="32D87AE2" w14:textId="77777777" w:rsidR="00627BE6" w:rsidRPr="00C96EB1" w:rsidRDefault="00627BE6" w:rsidP="00627BE6">
            <w:pPr>
              <w:rPr>
                <w:sz w:val="22"/>
              </w:rPr>
            </w:pPr>
            <w:r w:rsidRPr="00C96EB1">
              <w:rPr>
                <w:sz w:val="22"/>
              </w:rPr>
              <w:t>Antes de la presentación del recurso, puede plantear una serie de preguntas para recordar qué fue la Reforma protestante:</w:t>
            </w:r>
          </w:p>
          <w:p w14:paraId="35EF0AFE" w14:textId="77777777" w:rsidR="00627BE6" w:rsidRPr="00C96EB1" w:rsidRDefault="00627BE6" w:rsidP="00627BE6">
            <w:pPr>
              <w:rPr>
                <w:sz w:val="22"/>
              </w:rPr>
            </w:pPr>
            <w:r w:rsidRPr="00C96EB1">
              <w:rPr>
                <w:sz w:val="22"/>
              </w:rPr>
              <w:t>- ¿Quién fue Martín Lutero?</w:t>
            </w:r>
          </w:p>
          <w:p w14:paraId="2E85726A" w14:textId="77777777" w:rsidR="00627BE6" w:rsidRPr="00C96EB1" w:rsidRDefault="00627BE6" w:rsidP="00627BE6">
            <w:pPr>
              <w:rPr>
                <w:sz w:val="22"/>
              </w:rPr>
            </w:pPr>
            <w:r w:rsidRPr="00C96EB1">
              <w:rPr>
                <w:sz w:val="22"/>
              </w:rPr>
              <w:t>- ¿Qué criticaban los protestantes de la Iglesia católica?</w:t>
            </w:r>
          </w:p>
          <w:p w14:paraId="50831291" w14:textId="77777777" w:rsidR="00627BE6" w:rsidRPr="00C96EB1" w:rsidRDefault="00627BE6" w:rsidP="00627BE6">
            <w:pPr>
              <w:rPr>
                <w:sz w:val="22"/>
              </w:rPr>
            </w:pPr>
            <w:r w:rsidRPr="00C96EB1">
              <w:rPr>
                <w:sz w:val="22"/>
              </w:rPr>
              <w:t>- ¿Qué doctrinas protestantes surgieron en Europa durante el siglo XVI?</w:t>
            </w:r>
          </w:p>
          <w:p w14:paraId="4F6C1825" w14:textId="7B46CDE4" w:rsidR="00627BE6" w:rsidRPr="00C96EB1" w:rsidRDefault="00627BE6" w:rsidP="00627BE6">
            <w:pPr>
              <w:rPr>
                <w:sz w:val="22"/>
              </w:rPr>
            </w:pPr>
            <w:r w:rsidRPr="00C96EB1">
              <w:rPr>
                <w:sz w:val="22"/>
              </w:rPr>
              <w:t xml:space="preserve">- ¿Qué consecuencias tuvo la aparición de las nuevas doctrinas protestantes </w:t>
            </w:r>
            <w:r w:rsidR="000F20F9">
              <w:rPr>
                <w:sz w:val="22"/>
              </w:rPr>
              <w:t xml:space="preserve">en el campo </w:t>
            </w:r>
            <w:r w:rsidRPr="00C96EB1">
              <w:rPr>
                <w:sz w:val="22"/>
              </w:rPr>
              <w:t>religioso, político, social y económico?</w:t>
            </w:r>
          </w:p>
          <w:p w14:paraId="00E72A9F" w14:textId="77777777" w:rsidR="006E77CA" w:rsidRPr="00C96EB1" w:rsidRDefault="006E77CA" w:rsidP="00627BE6">
            <w:pPr>
              <w:rPr>
                <w:b/>
                <w:sz w:val="22"/>
              </w:rPr>
            </w:pPr>
          </w:p>
          <w:p w14:paraId="3F5ACDCF" w14:textId="77777777" w:rsidR="00627BE6" w:rsidRPr="00C96EB1" w:rsidRDefault="006E77CA" w:rsidP="00627BE6">
            <w:pPr>
              <w:rPr>
                <w:b/>
                <w:sz w:val="22"/>
              </w:rPr>
            </w:pPr>
            <w:r w:rsidRPr="00C96EB1">
              <w:rPr>
                <w:b/>
                <w:sz w:val="22"/>
              </w:rPr>
              <w:t>Durante la presentación</w:t>
            </w:r>
          </w:p>
          <w:p w14:paraId="199652F2" w14:textId="77777777" w:rsidR="00627BE6" w:rsidRPr="00C96EB1" w:rsidRDefault="006E77CA" w:rsidP="00627BE6">
            <w:pPr>
              <w:rPr>
                <w:sz w:val="22"/>
              </w:rPr>
            </w:pPr>
            <w:r w:rsidRPr="00C96EB1">
              <w:rPr>
                <w:sz w:val="22"/>
              </w:rPr>
              <w:t>L</w:t>
            </w:r>
            <w:r w:rsidR="00627BE6" w:rsidRPr="00C96EB1">
              <w:rPr>
                <w:sz w:val="22"/>
              </w:rPr>
              <w:t>e</w:t>
            </w:r>
            <w:r w:rsidRPr="00C96EB1">
              <w:rPr>
                <w:sz w:val="22"/>
              </w:rPr>
              <w:t xml:space="preserve"> sugerimos hacer que los estudiantes</w:t>
            </w:r>
            <w:r w:rsidR="00627BE6" w:rsidRPr="00C96EB1">
              <w:rPr>
                <w:sz w:val="22"/>
              </w:rPr>
              <w:t xml:space="preserve"> reflexionen sobre l</w:t>
            </w:r>
            <w:r w:rsidRPr="00C96EB1">
              <w:rPr>
                <w:sz w:val="22"/>
              </w:rPr>
              <w:t>a historia como ciencia. Destaque</w:t>
            </w:r>
            <w:r w:rsidR="00627BE6" w:rsidRPr="00C96EB1">
              <w:rPr>
                <w:sz w:val="22"/>
              </w:rPr>
              <w:t xml:space="preserve"> la idea de causa-efecto en el desarrollo de los acontecimientos históricos, tomando como referencia el caso de la Reforma y la Contrarreforma.</w:t>
            </w:r>
          </w:p>
          <w:p w14:paraId="36F8DD90" w14:textId="77777777" w:rsidR="00627BE6" w:rsidRPr="00C96EB1" w:rsidRDefault="006E77CA" w:rsidP="00627BE6">
            <w:pPr>
              <w:rPr>
                <w:sz w:val="22"/>
              </w:rPr>
            </w:pPr>
            <w:r w:rsidRPr="00C96EB1">
              <w:rPr>
                <w:sz w:val="22"/>
              </w:rPr>
              <w:t>También puede</w:t>
            </w:r>
            <w:r w:rsidR="00627BE6" w:rsidRPr="00C96EB1">
              <w:rPr>
                <w:sz w:val="22"/>
              </w:rPr>
              <w:t xml:space="preserve"> señalar que el término “Contrarreforma” está siendo cuestionado por muchos historiadores que abogan por utilizar el concepto de “Reforma c</w:t>
            </w:r>
            <w:r w:rsidRPr="00C96EB1">
              <w:rPr>
                <w:sz w:val="22"/>
              </w:rPr>
              <w:t>atólica”. Con este inciso puede</w:t>
            </w:r>
            <w:r w:rsidR="00474F93" w:rsidRPr="00C96EB1">
              <w:rPr>
                <w:sz w:val="22"/>
              </w:rPr>
              <w:t xml:space="preserve"> hacer ver a los estudiantes</w:t>
            </w:r>
            <w:r w:rsidR="00627BE6" w:rsidRPr="00C96EB1">
              <w:rPr>
                <w:sz w:val="22"/>
              </w:rPr>
              <w:t xml:space="preserve"> que la historia no es una ciencia cerrada, sino que está sujeta a continuas revisiones y reinterpretaciones.</w:t>
            </w:r>
          </w:p>
          <w:p w14:paraId="0458BA61" w14:textId="77777777" w:rsidR="00627BE6" w:rsidRPr="00C96EB1" w:rsidRDefault="00627BE6" w:rsidP="00627BE6">
            <w:pPr>
              <w:rPr>
                <w:sz w:val="22"/>
              </w:rPr>
            </w:pPr>
          </w:p>
          <w:p w14:paraId="5AF2BF47" w14:textId="77777777" w:rsidR="00627BE6" w:rsidRPr="00C96EB1" w:rsidRDefault="00627BE6" w:rsidP="00627BE6">
            <w:pPr>
              <w:rPr>
                <w:b/>
                <w:sz w:val="22"/>
              </w:rPr>
            </w:pPr>
            <w:r w:rsidRPr="00C96EB1">
              <w:rPr>
                <w:b/>
                <w:sz w:val="22"/>
              </w:rPr>
              <w:t>Descripción de las imágenes</w:t>
            </w:r>
          </w:p>
          <w:p w14:paraId="2DA0EECB" w14:textId="7A3D87FD" w:rsidR="00627BE6" w:rsidRPr="00C96EB1" w:rsidRDefault="00627BE6" w:rsidP="00627BE6">
            <w:pPr>
              <w:rPr>
                <w:sz w:val="22"/>
              </w:rPr>
            </w:pPr>
            <w:r w:rsidRPr="00C96EB1">
              <w:rPr>
                <w:sz w:val="22"/>
              </w:rPr>
              <w:t xml:space="preserve">1. </w:t>
            </w:r>
            <w:r w:rsidRPr="00C96EB1">
              <w:rPr>
                <w:i/>
                <w:sz w:val="22"/>
              </w:rPr>
              <w:t>Martín Lutero</w:t>
            </w:r>
            <w:r w:rsidRPr="00C96EB1">
              <w:rPr>
                <w:sz w:val="22"/>
              </w:rPr>
              <w:t xml:space="preserve">, 1543, de Lucas Cranach </w:t>
            </w:r>
            <w:r w:rsidR="00EB176F">
              <w:rPr>
                <w:sz w:val="22"/>
              </w:rPr>
              <w:t>‘</w:t>
            </w:r>
            <w:r w:rsidRPr="00C96EB1">
              <w:rPr>
                <w:sz w:val="22"/>
              </w:rPr>
              <w:t>El Viejo</w:t>
            </w:r>
            <w:r w:rsidR="00EB176F">
              <w:rPr>
                <w:sz w:val="22"/>
              </w:rPr>
              <w:t>’</w:t>
            </w:r>
            <w:r w:rsidRPr="00C96EB1">
              <w:rPr>
                <w:sz w:val="22"/>
              </w:rPr>
              <w:t xml:space="preserve"> (Galería de los Uffizi, Florencia, Italia).</w:t>
            </w:r>
          </w:p>
          <w:p w14:paraId="11F5C015" w14:textId="77777777" w:rsidR="00627BE6" w:rsidRPr="00C96EB1" w:rsidRDefault="00627BE6" w:rsidP="00627BE6">
            <w:pPr>
              <w:rPr>
                <w:sz w:val="22"/>
              </w:rPr>
            </w:pPr>
            <w:r w:rsidRPr="00C96EB1">
              <w:rPr>
                <w:sz w:val="22"/>
              </w:rPr>
              <w:t>2. San Pío V.</w:t>
            </w:r>
          </w:p>
          <w:p w14:paraId="1BD6B368" w14:textId="77777777" w:rsidR="00627BE6" w:rsidRPr="00C96EB1" w:rsidRDefault="00627BE6" w:rsidP="00627BE6">
            <w:pPr>
              <w:rPr>
                <w:sz w:val="22"/>
              </w:rPr>
            </w:pPr>
            <w:r w:rsidRPr="00C96EB1">
              <w:rPr>
                <w:sz w:val="22"/>
              </w:rPr>
              <w:t xml:space="preserve">3. </w:t>
            </w:r>
            <w:r w:rsidRPr="00C96EB1">
              <w:rPr>
                <w:i/>
                <w:sz w:val="22"/>
              </w:rPr>
              <w:t>Santa Teresa de Jesús</w:t>
            </w:r>
            <w:r w:rsidRPr="00C96EB1">
              <w:rPr>
                <w:sz w:val="22"/>
              </w:rPr>
              <w:t xml:space="preserve">, 1650, de Francisco de Zurbarán </w:t>
            </w:r>
            <w:r w:rsidRPr="00C96EB1">
              <w:rPr>
                <w:sz w:val="22"/>
              </w:rPr>
              <w:lastRenderedPageBreak/>
              <w:t>(Catedral de Sevilla).</w:t>
            </w:r>
          </w:p>
          <w:p w14:paraId="16AD6517" w14:textId="77777777" w:rsidR="00627BE6" w:rsidRPr="00C96EB1" w:rsidRDefault="00627BE6" w:rsidP="00627BE6">
            <w:pPr>
              <w:rPr>
                <w:sz w:val="22"/>
              </w:rPr>
            </w:pPr>
            <w:r w:rsidRPr="00C96EB1">
              <w:rPr>
                <w:sz w:val="22"/>
              </w:rPr>
              <w:t xml:space="preserve">4. </w:t>
            </w:r>
            <w:r w:rsidRPr="00C96EB1">
              <w:rPr>
                <w:i/>
                <w:sz w:val="22"/>
              </w:rPr>
              <w:t>Auto de fe de la Inquisición</w:t>
            </w:r>
            <w:r w:rsidRPr="00C96EB1">
              <w:rPr>
                <w:sz w:val="22"/>
              </w:rPr>
              <w:t>, ca. 1812-1819, de Francisco de Goya (Real Academia de Bellas Artes de San Fernando, Madrid).</w:t>
            </w:r>
          </w:p>
          <w:p w14:paraId="150BE1B3" w14:textId="77777777" w:rsidR="00627BE6" w:rsidRPr="00C96EB1" w:rsidRDefault="00627BE6" w:rsidP="00627BE6">
            <w:pPr>
              <w:rPr>
                <w:sz w:val="22"/>
              </w:rPr>
            </w:pPr>
            <w:r w:rsidRPr="00C96EB1">
              <w:rPr>
                <w:sz w:val="22"/>
              </w:rPr>
              <w:t xml:space="preserve">5. </w:t>
            </w:r>
            <w:r w:rsidRPr="00C96EB1">
              <w:rPr>
                <w:i/>
                <w:sz w:val="22"/>
              </w:rPr>
              <w:t>Representación de un auto de fe presidido por santo Domingo</w:t>
            </w:r>
            <w:r w:rsidRPr="00C96EB1">
              <w:rPr>
                <w:sz w:val="22"/>
              </w:rPr>
              <w:t>, de Pedro Berruguete (Museo del Prado, Madrid).</w:t>
            </w:r>
          </w:p>
          <w:p w14:paraId="03DE484D" w14:textId="77777777" w:rsidR="00627BE6" w:rsidRPr="00C96EB1" w:rsidRDefault="00627BE6" w:rsidP="00627BE6">
            <w:pPr>
              <w:rPr>
                <w:sz w:val="22"/>
              </w:rPr>
            </w:pPr>
            <w:r w:rsidRPr="00C96EB1">
              <w:rPr>
                <w:sz w:val="22"/>
              </w:rPr>
              <w:t xml:space="preserve">6. </w:t>
            </w:r>
            <w:r w:rsidRPr="00C96EB1">
              <w:rPr>
                <w:i/>
                <w:sz w:val="22"/>
              </w:rPr>
              <w:t>Apertura del concilio de Trento</w:t>
            </w:r>
            <w:r w:rsidRPr="00C96EB1">
              <w:rPr>
                <w:sz w:val="22"/>
              </w:rPr>
              <w:t>, anónimo (Museo Diocesano, Trento, Italia).</w:t>
            </w:r>
          </w:p>
          <w:p w14:paraId="01887543" w14:textId="77777777" w:rsidR="00627BE6" w:rsidRPr="00C96EB1" w:rsidRDefault="00627BE6" w:rsidP="00627BE6">
            <w:pPr>
              <w:rPr>
                <w:sz w:val="22"/>
              </w:rPr>
            </w:pPr>
            <w:r w:rsidRPr="00C96EB1">
              <w:rPr>
                <w:sz w:val="22"/>
              </w:rPr>
              <w:t xml:space="preserve">7. </w:t>
            </w:r>
            <w:r w:rsidRPr="00C96EB1">
              <w:rPr>
                <w:i/>
                <w:sz w:val="22"/>
              </w:rPr>
              <w:t>Los milagros de san Ignacio de Loyola</w:t>
            </w:r>
            <w:r w:rsidRPr="00C96EB1">
              <w:rPr>
                <w:sz w:val="22"/>
              </w:rPr>
              <w:t>, ca. 1617-1618, de Rubens (Museo de Historia del Arte, Viena, Austria).</w:t>
            </w:r>
          </w:p>
          <w:p w14:paraId="6B074329" w14:textId="77777777" w:rsidR="00627BE6" w:rsidRPr="00C96EB1" w:rsidRDefault="00627BE6" w:rsidP="00627BE6">
            <w:pPr>
              <w:rPr>
                <w:sz w:val="22"/>
              </w:rPr>
            </w:pPr>
            <w:r w:rsidRPr="00C96EB1">
              <w:rPr>
                <w:sz w:val="22"/>
              </w:rPr>
              <w:t>8. Iglesia de San Nicolás (Guadalajara).</w:t>
            </w:r>
          </w:p>
          <w:p w14:paraId="10A8621A" w14:textId="77777777" w:rsidR="00627BE6" w:rsidRPr="00350B1E" w:rsidRDefault="00627BE6" w:rsidP="00627BE6">
            <w:pPr>
              <w:rPr>
                <w:sz w:val="22"/>
                <w:lang w:val="it-IT"/>
              </w:rPr>
            </w:pPr>
            <w:r w:rsidRPr="00350B1E">
              <w:rPr>
                <w:sz w:val="22"/>
                <w:lang w:val="it-IT"/>
              </w:rPr>
              <w:t xml:space="preserve">9. </w:t>
            </w:r>
            <w:r w:rsidRPr="00350B1E">
              <w:rPr>
                <w:i/>
                <w:sz w:val="22"/>
                <w:lang w:val="it-IT"/>
              </w:rPr>
              <w:t>Éxtasis de Santa Teresa</w:t>
            </w:r>
            <w:r w:rsidRPr="00350B1E">
              <w:rPr>
                <w:sz w:val="22"/>
                <w:lang w:val="it-IT"/>
              </w:rPr>
              <w:t>, 1647-1652, de Bernini (Capilla Cornaro, Santa Maria della Vittoria, Roma, Italia).</w:t>
            </w:r>
          </w:p>
          <w:p w14:paraId="26C8352C" w14:textId="77777777" w:rsidR="00627BE6" w:rsidRPr="00C96EB1" w:rsidRDefault="00627BE6" w:rsidP="00627BE6">
            <w:pPr>
              <w:rPr>
                <w:sz w:val="22"/>
              </w:rPr>
            </w:pPr>
            <w:r w:rsidRPr="00C96EB1">
              <w:rPr>
                <w:sz w:val="22"/>
              </w:rPr>
              <w:t xml:space="preserve">10. </w:t>
            </w:r>
            <w:r w:rsidRPr="00C96EB1">
              <w:rPr>
                <w:i/>
                <w:sz w:val="22"/>
              </w:rPr>
              <w:t>Entrada de los protestantes en Lyon en 1562 y saqueo de la ciudad por parte del barón Adrets</w:t>
            </w:r>
            <w:r w:rsidRPr="00C96EB1">
              <w:rPr>
                <w:sz w:val="22"/>
              </w:rPr>
              <w:t>, anónimo (Museo Histórico, Lyon, Francia).</w:t>
            </w:r>
          </w:p>
          <w:p w14:paraId="69AC9586" w14:textId="77777777" w:rsidR="00627BE6" w:rsidRPr="00C96EB1" w:rsidRDefault="006E77CA" w:rsidP="00627BE6">
            <w:pPr>
              <w:rPr>
                <w:b/>
                <w:sz w:val="22"/>
              </w:rPr>
            </w:pPr>
            <w:r w:rsidRPr="00C96EB1">
              <w:rPr>
                <w:b/>
                <w:sz w:val="22"/>
              </w:rPr>
              <w:t>Después de la presentación</w:t>
            </w:r>
          </w:p>
          <w:p w14:paraId="1CF12CE5" w14:textId="4598CCD3" w:rsidR="00627BE6" w:rsidRPr="00C96EB1" w:rsidRDefault="006E77CA" w:rsidP="00627BE6">
            <w:pPr>
              <w:rPr>
                <w:sz w:val="22"/>
              </w:rPr>
            </w:pPr>
            <w:r w:rsidRPr="00C96EB1">
              <w:rPr>
                <w:sz w:val="22"/>
              </w:rPr>
              <w:t>Pida</w:t>
            </w:r>
            <w:r w:rsidR="00627BE6" w:rsidRPr="00C96EB1">
              <w:rPr>
                <w:sz w:val="22"/>
              </w:rPr>
              <w:t xml:space="preserve"> a los </w:t>
            </w:r>
            <w:r w:rsidR="00DA0A41" w:rsidRPr="00C96EB1">
              <w:rPr>
                <w:sz w:val="22"/>
              </w:rPr>
              <w:t>estudiantes</w:t>
            </w:r>
            <w:r w:rsidRPr="00C96EB1">
              <w:rPr>
                <w:sz w:val="22"/>
              </w:rPr>
              <w:t xml:space="preserve"> que hagan una síntesis </w:t>
            </w:r>
            <w:r w:rsidR="00EB176F">
              <w:rPr>
                <w:sz w:val="22"/>
              </w:rPr>
              <w:t xml:space="preserve">con </w:t>
            </w:r>
            <w:r w:rsidR="00627BE6" w:rsidRPr="00C96EB1">
              <w:rPr>
                <w:sz w:val="22"/>
              </w:rPr>
              <w:t xml:space="preserve">las ideas clave </w:t>
            </w:r>
            <w:r w:rsidR="00C66F9F" w:rsidRPr="00C96EB1">
              <w:rPr>
                <w:sz w:val="22"/>
              </w:rPr>
              <w:t>sobre este proceso. La sintesis deberá tocar</w:t>
            </w:r>
            <w:r w:rsidR="009F275F">
              <w:rPr>
                <w:sz w:val="22"/>
              </w:rPr>
              <w:t xml:space="preserve"> </w:t>
            </w:r>
            <w:r w:rsidR="00421C9F" w:rsidRPr="00C96EB1">
              <w:rPr>
                <w:sz w:val="22"/>
              </w:rPr>
              <w:t>los siguientes puntos:</w:t>
            </w:r>
          </w:p>
          <w:p w14:paraId="6B54004A" w14:textId="77777777" w:rsidR="00627BE6" w:rsidRPr="00C96EB1" w:rsidRDefault="00627BE6" w:rsidP="00627BE6">
            <w:pPr>
              <w:rPr>
                <w:sz w:val="22"/>
              </w:rPr>
            </w:pPr>
            <w:r w:rsidRPr="00C96EB1">
              <w:rPr>
                <w:sz w:val="22"/>
              </w:rPr>
              <w:t>- Causas de la Contrarreforma.</w:t>
            </w:r>
          </w:p>
          <w:p w14:paraId="109C1271" w14:textId="77777777" w:rsidR="00627BE6" w:rsidRPr="00C96EB1" w:rsidRDefault="00627BE6" w:rsidP="00627BE6">
            <w:pPr>
              <w:rPr>
                <w:sz w:val="22"/>
              </w:rPr>
            </w:pPr>
            <w:r w:rsidRPr="00C96EB1">
              <w:rPr>
                <w:sz w:val="22"/>
              </w:rPr>
              <w:t>- Antecedentes de la Contrarreforma.</w:t>
            </w:r>
          </w:p>
          <w:p w14:paraId="4E7C40C2" w14:textId="77777777" w:rsidR="00627BE6" w:rsidRPr="00C96EB1" w:rsidRDefault="00627BE6" w:rsidP="00627BE6">
            <w:pPr>
              <w:rPr>
                <w:sz w:val="22"/>
              </w:rPr>
            </w:pPr>
            <w:r w:rsidRPr="00C96EB1">
              <w:rPr>
                <w:sz w:val="22"/>
              </w:rPr>
              <w:t>- El concilio de Trento: sesiones, participantes y medidas tomadas.</w:t>
            </w:r>
          </w:p>
          <w:p w14:paraId="0FCD25CD" w14:textId="77777777" w:rsidR="00627BE6" w:rsidRPr="00C96EB1" w:rsidRDefault="00627BE6" w:rsidP="00627BE6">
            <w:pPr>
              <w:rPr>
                <w:sz w:val="22"/>
              </w:rPr>
            </w:pPr>
            <w:r w:rsidRPr="00C96EB1">
              <w:rPr>
                <w:sz w:val="22"/>
              </w:rPr>
              <w:t>- Los instrumentos de la Contrarreforma.</w:t>
            </w:r>
          </w:p>
          <w:p w14:paraId="4C2FDC59" w14:textId="77777777" w:rsidR="00627BE6" w:rsidRPr="00C96EB1" w:rsidRDefault="00627BE6" w:rsidP="00627BE6">
            <w:pPr>
              <w:rPr>
                <w:sz w:val="22"/>
              </w:rPr>
            </w:pPr>
            <w:r w:rsidRPr="00C96EB1">
              <w:rPr>
                <w:sz w:val="22"/>
              </w:rPr>
              <w:t>- Conclusión y reflexión personal.</w:t>
            </w:r>
          </w:p>
          <w:p w14:paraId="632528FB" w14:textId="77777777" w:rsidR="00DA0A41" w:rsidRPr="00C96EB1" w:rsidRDefault="00DA0A41" w:rsidP="00627BE6">
            <w:pPr>
              <w:rPr>
                <w:sz w:val="22"/>
              </w:rPr>
            </w:pPr>
          </w:p>
          <w:p w14:paraId="23A21F8B" w14:textId="77777777" w:rsidR="00DA0A41" w:rsidRPr="00C96EB1" w:rsidRDefault="00DA0A41" w:rsidP="00627BE6">
            <w:pPr>
              <w:rPr>
                <w:b/>
                <w:sz w:val="22"/>
              </w:rPr>
            </w:pPr>
            <w:r w:rsidRPr="00C96EB1">
              <w:rPr>
                <w:b/>
                <w:sz w:val="22"/>
              </w:rPr>
              <w:t>Ficha del estudiante</w:t>
            </w:r>
          </w:p>
          <w:p w14:paraId="1DA0E2BA" w14:textId="77777777" w:rsidR="00DA0A41" w:rsidRPr="00C96EB1" w:rsidRDefault="00DA0A41" w:rsidP="00DA0A41">
            <w:pPr>
              <w:rPr>
                <w:b/>
                <w:sz w:val="22"/>
              </w:rPr>
            </w:pPr>
            <w:r w:rsidRPr="00C96EB1">
              <w:rPr>
                <w:b/>
                <w:sz w:val="22"/>
              </w:rPr>
              <w:t>El conflicto religioso: la Contrarreforma</w:t>
            </w:r>
          </w:p>
          <w:p w14:paraId="4026BB22" w14:textId="11F69159" w:rsidR="00DA0A41" w:rsidRPr="00C96EB1" w:rsidRDefault="00DA0A41" w:rsidP="00DA0A41">
            <w:pPr>
              <w:rPr>
                <w:sz w:val="22"/>
              </w:rPr>
            </w:pPr>
            <w:r w:rsidRPr="00C96EB1">
              <w:rPr>
                <w:sz w:val="22"/>
              </w:rPr>
              <w:t xml:space="preserve">La </w:t>
            </w:r>
            <w:r w:rsidRPr="00F5527A">
              <w:rPr>
                <w:b/>
                <w:sz w:val="22"/>
              </w:rPr>
              <w:t>Contrarreforma</w:t>
            </w:r>
            <w:r w:rsidRPr="00C96EB1">
              <w:rPr>
                <w:sz w:val="22"/>
              </w:rPr>
              <w:t xml:space="preserve"> o </w:t>
            </w:r>
            <w:r w:rsidRPr="00F5527A">
              <w:rPr>
                <w:b/>
                <w:sz w:val="22"/>
              </w:rPr>
              <w:t>R</w:t>
            </w:r>
            <w:r w:rsidR="003A14A8" w:rsidRPr="00F5527A">
              <w:rPr>
                <w:b/>
                <w:sz w:val="22"/>
              </w:rPr>
              <w:t xml:space="preserve">eforma católica </w:t>
            </w:r>
            <w:r w:rsidR="003A14A8" w:rsidRPr="00C96EB1">
              <w:rPr>
                <w:sz w:val="22"/>
              </w:rPr>
              <w:t xml:space="preserve">fue, primero, </w:t>
            </w:r>
            <w:r w:rsidRPr="00C96EB1">
              <w:rPr>
                <w:sz w:val="22"/>
              </w:rPr>
              <w:t>la respuesta de la Iglesia de Roma a la Reforma protestante</w:t>
            </w:r>
            <w:r w:rsidR="003A14A8" w:rsidRPr="00C96EB1">
              <w:rPr>
                <w:sz w:val="22"/>
              </w:rPr>
              <w:t>,</w:t>
            </w:r>
            <w:r w:rsidRPr="00C96EB1">
              <w:rPr>
                <w:sz w:val="22"/>
              </w:rPr>
              <w:t xml:space="preserve"> y</w:t>
            </w:r>
            <w:r w:rsidR="003A14A8" w:rsidRPr="00C96EB1">
              <w:rPr>
                <w:sz w:val="22"/>
              </w:rPr>
              <w:t xml:space="preserve">, </w:t>
            </w:r>
            <w:r w:rsidR="003A14A8" w:rsidRPr="00C96EB1">
              <w:rPr>
                <w:sz w:val="22"/>
              </w:rPr>
              <w:lastRenderedPageBreak/>
              <w:t>segundo,</w:t>
            </w:r>
            <w:r w:rsidRPr="00C96EB1">
              <w:rPr>
                <w:sz w:val="22"/>
              </w:rPr>
              <w:t xml:space="preserve"> un movimiento de reforma interna de la propia Iglesia católica (reclamado desde hacía tiempo).</w:t>
            </w:r>
          </w:p>
          <w:p w14:paraId="28E5DEB8" w14:textId="01FB0D01" w:rsidR="00DA0A41" w:rsidRPr="00C96EB1" w:rsidRDefault="00DA0A41" w:rsidP="00DA0A41">
            <w:pPr>
              <w:rPr>
                <w:sz w:val="22"/>
              </w:rPr>
            </w:pPr>
            <w:r w:rsidRPr="00C96EB1">
              <w:rPr>
                <w:sz w:val="22"/>
              </w:rPr>
              <w:t>Para hacer frente a las divisiones del mundo católico, se consideró necesario convocar un concilio en el que se debatie</w:t>
            </w:r>
            <w:r w:rsidR="009F275F">
              <w:rPr>
                <w:sz w:val="22"/>
              </w:rPr>
              <w:t>ran</w:t>
            </w:r>
            <w:r w:rsidRPr="00C96EB1">
              <w:rPr>
                <w:sz w:val="22"/>
              </w:rPr>
              <w:t xml:space="preserve"> y consensu</w:t>
            </w:r>
            <w:r w:rsidR="009F275F">
              <w:rPr>
                <w:sz w:val="22"/>
              </w:rPr>
              <w:t>aran</w:t>
            </w:r>
            <w:r w:rsidRPr="00C96EB1">
              <w:rPr>
                <w:sz w:val="22"/>
              </w:rPr>
              <w:t xml:space="preserve"> las medidas necesarias para asegurar la unidad de la Iglesia. El emperador Carlos V lo reclamó insistentemente, pero </w:t>
            </w:r>
            <w:r w:rsidR="000549BD">
              <w:rPr>
                <w:sz w:val="22"/>
              </w:rPr>
              <w:t xml:space="preserve">solo </w:t>
            </w:r>
            <w:r w:rsidRPr="00C96EB1">
              <w:rPr>
                <w:sz w:val="22"/>
              </w:rPr>
              <w:t>hasta 1545 se inaugur</w:t>
            </w:r>
            <w:r w:rsidR="000549BD">
              <w:rPr>
                <w:sz w:val="22"/>
              </w:rPr>
              <w:t>ó</w:t>
            </w:r>
            <w:r w:rsidRPr="00C96EB1">
              <w:rPr>
                <w:sz w:val="22"/>
              </w:rPr>
              <w:t xml:space="preserve"> el </w:t>
            </w:r>
            <w:r w:rsidRPr="00F5527A">
              <w:rPr>
                <w:b/>
                <w:sz w:val="22"/>
              </w:rPr>
              <w:t>concilio de Trento</w:t>
            </w:r>
            <w:r w:rsidRPr="00C96EB1">
              <w:rPr>
                <w:sz w:val="22"/>
              </w:rPr>
              <w:t>.</w:t>
            </w:r>
          </w:p>
          <w:p w14:paraId="159E0ABE" w14:textId="77777777" w:rsidR="00DA0A41" w:rsidRPr="00C96EB1" w:rsidRDefault="00DA0A41" w:rsidP="00DA0A41">
            <w:pPr>
              <w:rPr>
                <w:sz w:val="22"/>
              </w:rPr>
            </w:pPr>
          </w:p>
          <w:p w14:paraId="6B0EE2F4" w14:textId="77777777" w:rsidR="00DA0A41" w:rsidRPr="00C96EB1" w:rsidRDefault="00DA0A41" w:rsidP="00DA0A41">
            <w:pPr>
              <w:rPr>
                <w:b/>
                <w:sz w:val="22"/>
              </w:rPr>
            </w:pPr>
            <w:r w:rsidRPr="00C96EB1">
              <w:rPr>
                <w:b/>
                <w:sz w:val="22"/>
              </w:rPr>
              <w:t>El concilio de Trento</w:t>
            </w:r>
          </w:p>
          <w:p w14:paraId="352592DE" w14:textId="77777777" w:rsidR="00DA0A41" w:rsidRPr="00C96EB1" w:rsidRDefault="00DA0A41" w:rsidP="00DA0A41">
            <w:pPr>
              <w:rPr>
                <w:sz w:val="22"/>
              </w:rPr>
            </w:pPr>
            <w:r w:rsidRPr="00C96EB1">
              <w:rPr>
                <w:sz w:val="22"/>
              </w:rPr>
              <w:t>En el concilio de Trento (1545-1563), donde acabaron imponiéndose los sectores más radicales de la Iglesia católica, se estableció:</w:t>
            </w:r>
          </w:p>
          <w:p w14:paraId="7D801B99" w14:textId="77777777" w:rsidR="00DA0A41" w:rsidRPr="00C96EB1" w:rsidRDefault="00DA0A41" w:rsidP="00DA0A41">
            <w:pPr>
              <w:rPr>
                <w:sz w:val="22"/>
              </w:rPr>
            </w:pPr>
            <w:r w:rsidRPr="00C96EB1">
              <w:rPr>
                <w:sz w:val="22"/>
              </w:rPr>
              <w:t>- La salvación de las almas depende de las obras.</w:t>
            </w:r>
          </w:p>
          <w:p w14:paraId="36AFAB54" w14:textId="77777777" w:rsidR="00DA0A41" w:rsidRPr="00C96EB1" w:rsidRDefault="00DA0A41" w:rsidP="00DA0A41">
            <w:pPr>
              <w:rPr>
                <w:sz w:val="22"/>
              </w:rPr>
            </w:pPr>
            <w:r w:rsidRPr="00C96EB1">
              <w:rPr>
                <w:sz w:val="22"/>
              </w:rPr>
              <w:t>- Los creyentes necesitan de la intermediación de la Iglesia para relacionarse con Dios.</w:t>
            </w:r>
          </w:p>
          <w:p w14:paraId="0C4C7AFA" w14:textId="77777777" w:rsidR="00DA0A41" w:rsidRPr="00C96EB1" w:rsidRDefault="00DA0A41" w:rsidP="00DA0A41">
            <w:pPr>
              <w:rPr>
                <w:sz w:val="22"/>
              </w:rPr>
            </w:pPr>
            <w:r w:rsidRPr="00C96EB1">
              <w:rPr>
                <w:sz w:val="22"/>
              </w:rPr>
              <w:t>- La Biblia y la tradición son la fuente de la fe cristiana y solo la Iglesia puede interpretar la Biblia.</w:t>
            </w:r>
          </w:p>
          <w:p w14:paraId="6D168AE8" w14:textId="77777777" w:rsidR="00DA0A41" w:rsidRPr="00C96EB1" w:rsidRDefault="00DA0A41" w:rsidP="00DA0A41">
            <w:pPr>
              <w:rPr>
                <w:sz w:val="22"/>
              </w:rPr>
            </w:pPr>
            <w:r w:rsidRPr="00C96EB1">
              <w:rPr>
                <w:sz w:val="22"/>
              </w:rPr>
              <w:t>- La definición de los siete sacramentos: bautismo, confirmación, eucaristía, penitencia, unción de los enfermos, orden sagrado y matrimonio.</w:t>
            </w:r>
          </w:p>
          <w:p w14:paraId="14DBC811" w14:textId="77777777" w:rsidR="00DA0A41" w:rsidRPr="00C96EB1" w:rsidRDefault="00DA0A41" w:rsidP="00DA0A41">
            <w:pPr>
              <w:rPr>
                <w:sz w:val="22"/>
              </w:rPr>
            </w:pPr>
            <w:r w:rsidRPr="00C96EB1">
              <w:rPr>
                <w:sz w:val="22"/>
              </w:rPr>
              <w:t>- La afirmación del papel de intermediación de la Virgen y de los santos.</w:t>
            </w:r>
          </w:p>
          <w:p w14:paraId="4E96E94D" w14:textId="77777777" w:rsidR="00DA0A41" w:rsidRPr="00C96EB1" w:rsidRDefault="00DA0A41" w:rsidP="00DA0A41">
            <w:pPr>
              <w:rPr>
                <w:sz w:val="22"/>
              </w:rPr>
            </w:pPr>
            <w:r w:rsidRPr="00C96EB1">
              <w:rPr>
                <w:sz w:val="22"/>
              </w:rPr>
              <w:t>- El aumento de la autoridad papal en los países católicos.</w:t>
            </w:r>
          </w:p>
          <w:p w14:paraId="0E81007F" w14:textId="77777777" w:rsidR="00DA0A41" w:rsidRPr="00C96EB1" w:rsidRDefault="00DA0A41" w:rsidP="00DA0A41">
            <w:pPr>
              <w:rPr>
                <w:sz w:val="22"/>
              </w:rPr>
            </w:pPr>
            <w:r w:rsidRPr="00C96EB1">
              <w:rPr>
                <w:sz w:val="22"/>
              </w:rPr>
              <w:t>- La creación de seminarios para mejorar la formación del clero y la redacción del Catecismo romano para guiar la actuación de los sacerdotes.</w:t>
            </w:r>
          </w:p>
          <w:p w14:paraId="05FCD398" w14:textId="77777777" w:rsidR="00DA0A41" w:rsidRPr="00C96EB1" w:rsidRDefault="00DA0A41" w:rsidP="00DA0A41">
            <w:pPr>
              <w:rPr>
                <w:sz w:val="22"/>
              </w:rPr>
            </w:pPr>
          </w:p>
          <w:p w14:paraId="4F4E1E52" w14:textId="77777777" w:rsidR="00DA0A41" w:rsidRPr="00C96EB1" w:rsidRDefault="00DA0A41" w:rsidP="00DA0A41">
            <w:pPr>
              <w:rPr>
                <w:b/>
                <w:sz w:val="22"/>
              </w:rPr>
            </w:pPr>
            <w:r w:rsidRPr="00C96EB1">
              <w:rPr>
                <w:b/>
                <w:sz w:val="22"/>
              </w:rPr>
              <w:t>La difusión de la Contrarreforma</w:t>
            </w:r>
          </w:p>
          <w:p w14:paraId="02EE2129" w14:textId="172E826F" w:rsidR="00DA0A41" w:rsidRPr="00C96EB1" w:rsidRDefault="00DA0A41" w:rsidP="00DA0A41">
            <w:pPr>
              <w:rPr>
                <w:sz w:val="22"/>
              </w:rPr>
            </w:pPr>
            <w:r w:rsidRPr="00C96EB1">
              <w:rPr>
                <w:sz w:val="22"/>
              </w:rPr>
              <w:t xml:space="preserve">La difusión de las ideas trentistas estuvo favorecida por la reforma de algunas órdenes religiosas, como la de las carmelitas de </w:t>
            </w:r>
            <w:r w:rsidRPr="00F5527A">
              <w:rPr>
                <w:b/>
                <w:sz w:val="22"/>
              </w:rPr>
              <w:t>santa Teresa de Jesús</w:t>
            </w:r>
            <w:r w:rsidRPr="00C96EB1">
              <w:rPr>
                <w:sz w:val="22"/>
              </w:rPr>
              <w:t xml:space="preserve">, y </w:t>
            </w:r>
            <w:r w:rsidR="003A14A8" w:rsidRPr="00C96EB1">
              <w:rPr>
                <w:sz w:val="22"/>
              </w:rPr>
              <w:t xml:space="preserve">por </w:t>
            </w:r>
            <w:r w:rsidRPr="00C96EB1">
              <w:rPr>
                <w:sz w:val="22"/>
              </w:rPr>
              <w:t xml:space="preserve">la creación de otras, como la </w:t>
            </w:r>
            <w:r w:rsidRPr="00F5527A">
              <w:rPr>
                <w:b/>
                <w:sz w:val="22"/>
              </w:rPr>
              <w:t>Compañía de Jesús</w:t>
            </w:r>
            <w:r w:rsidRPr="00C96EB1">
              <w:rPr>
                <w:sz w:val="22"/>
              </w:rPr>
              <w:t xml:space="preserve">, fundada por san Ignacio de Loyola. Esta orden, sometida directamente al papa, creó </w:t>
            </w:r>
            <w:r w:rsidRPr="00C96EB1">
              <w:rPr>
                <w:sz w:val="22"/>
              </w:rPr>
              <w:lastRenderedPageBreak/>
              <w:t>escuelas y misiones dirigidas a difundir el espíritu de la Contrarreforma.</w:t>
            </w:r>
          </w:p>
          <w:p w14:paraId="047ACE8E" w14:textId="77777777" w:rsidR="00DA0A41" w:rsidRPr="00C96EB1" w:rsidRDefault="00DA0A41" w:rsidP="00DA0A41">
            <w:pPr>
              <w:rPr>
                <w:sz w:val="22"/>
              </w:rPr>
            </w:pPr>
          </w:p>
          <w:p w14:paraId="7652DAF4" w14:textId="77777777" w:rsidR="00DA0A41" w:rsidRPr="00C96EB1" w:rsidRDefault="00DA0A41" w:rsidP="00DA0A41">
            <w:pPr>
              <w:rPr>
                <w:b/>
                <w:sz w:val="22"/>
              </w:rPr>
            </w:pPr>
            <w:r w:rsidRPr="00C96EB1">
              <w:rPr>
                <w:b/>
                <w:sz w:val="22"/>
              </w:rPr>
              <w:t>Las guerras de religión</w:t>
            </w:r>
          </w:p>
          <w:p w14:paraId="63A6AA68" w14:textId="77777777" w:rsidR="00DA0A41" w:rsidRPr="00C96EB1" w:rsidRDefault="00DA0A41" w:rsidP="00DA0A41">
            <w:pPr>
              <w:rPr>
                <w:sz w:val="22"/>
              </w:rPr>
            </w:pPr>
            <w:r w:rsidRPr="00C96EB1">
              <w:rPr>
                <w:sz w:val="22"/>
              </w:rPr>
              <w:t>La división de Europa entre protestantes y católicos llevó a un aumento de la intolerancia religiosa y al estallido de distintas guerras de religión en los siglos XVI y XVII, como las que enfrentaron a Carlos V con los príncipes protestantes alemanes, los problemas de Francia con los hugonotes o la guerra de los Treinta Años. En todos estos conflictos existía un trasfondo, además de religioso, político y económico.</w:t>
            </w:r>
          </w:p>
        </w:tc>
      </w:tr>
    </w:tbl>
    <w:p w14:paraId="4D5326CB" w14:textId="77777777" w:rsidR="00627BE6" w:rsidRPr="00C96EB1" w:rsidRDefault="00627BE6" w:rsidP="00627BE6">
      <w:pPr>
        <w:spacing w:after="0"/>
        <w:rPr>
          <w:sz w:val="22"/>
        </w:rPr>
      </w:pPr>
    </w:p>
    <w:p w14:paraId="0A041FE1" w14:textId="77777777" w:rsidR="00D12335" w:rsidRPr="00C96EB1" w:rsidRDefault="00D12335" w:rsidP="00D12335">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460"/>
      </w:tblGrid>
      <w:tr w:rsidR="00497B6C" w:rsidRPr="00C96EB1" w14:paraId="658381B7" w14:textId="77777777">
        <w:tc>
          <w:tcPr>
            <w:tcW w:w="8978" w:type="dxa"/>
            <w:gridSpan w:val="2"/>
            <w:shd w:val="clear" w:color="auto" w:fill="000000" w:themeFill="text1"/>
          </w:tcPr>
          <w:p w14:paraId="5B479DF4" w14:textId="77777777" w:rsidR="00497B6C" w:rsidRPr="00C96EB1" w:rsidRDefault="00497B6C" w:rsidP="00D32F25">
            <w:pPr>
              <w:jc w:val="center"/>
              <w:rPr>
                <w:b/>
                <w:color w:val="365F91" w:themeColor="accent1" w:themeShade="BF"/>
                <w:sz w:val="22"/>
              </w:rPr>
            </w:pPr>
            <w:r w:rsidRPr="00C96EB1">
              <w:rPr>
                <w:b/>
                <w:color w:val="365F91" w:themeColor="accent1" w:themeShade="BF"/>
                <w:sz w:val="22"/>
              </w:rPr>
              <w:t>Recuerda</w:t>
            </w:r>
          </w:p>
        </w:tc>
      </w:tr>
      <w:tr w:rsidR="00497B6C" w:rsidRPr="00C96EB1" w14:paraId="68FB1B87" w14:textId="77777777">
        <w:tc>
          <w:tcPr>
            <w:tcW w:w="2518" w:type="dxa"/>
          </w:tcPr>
          <w:p w14:paraId="01142ECA" w14:textId="77777777" w:rsidR="00497B6C" w:rsidRPr="00C96EB1" w:rsidRDefault="00497B6C" w:rsidP="00D32F25">
            <w:pPr>
              <w:rPr>
                <w:b/>
                <w:color w:val="365F91" w:themeColor="accent1" w:themeShade="BF"/>
                <w:sz w:val="22"/>
              </w:rPr>
            </w:pPr>
            <w:r w:rsidRPr="00C96EB1">
              <w:rPr>
                <w:b/>
                <w:color w:val="365F91" w:themeColor="accent1" w:themeShade="BF"/>
                <w:sz w:val="22"/>
              </w:rPr>
              <w:t>Contenido</w:t>
            </w:r>
          </w:p>
        </w:tc>
        <w:tc>
          <w:tcPr>
            <w:tcW w:w="6460" w:type="dxa"/>
          </w:tcPr>
          <w:p w14:paraId="762151AA" w14:textId="56FB13A1" w:rsidR="003E25BB" w:rsidRDefault="00C94E5B" w:rsidP="000C0A4F">
            <w:pPr>
              <w:rPr>
                <w:color w:val="365F91" w:themeColor="accent1" w:themeShade="BF"/>
                <w:sz w:val="22"/>
              </w:rPr>
            </w:pPr>
            <w:r>
              <w:rPr>
                <w:color w:val="365F91" w:themeColor="accent1" w:themeShade="BF"/>
                <w:sz w:val="22"/>
              </w:rPr>
              <w:t xml:space="preserve">San </w:t>
            </w:r>
            <w:r w:rsidR="00196BAB" w:rsidRPr="00C94E5B">
              <w:rPr>
                <w:color w:val="365F91" w:themeColor="accent1" w:themeShade="BF"/>
                <w:sz w:val="22"/>
              </w:rPr>
              <w:t xml:space="preserve">Ignacio de Loyola </w:t>
            </w:r>
            <w:r>
              <w:rPr>
                <w:color w:val="365F91" w:themeColor="accent1" w:themeShade="BF"/>
                <w:sz w:val="22"/>
              </w:rPr>
              <w:t>(1491?-15</w:t>
            </w:r>
            <w:r w:rsidR="000C0A4F">
              <w:rPr>
                <w:color w:val="365F91" w:themeColor="accent1" w:themeShade="BF"/>
                <w:sz w:val="22"/>
              </w:rPr>
              <w:t>56) en compañía de sus condicípulos de filosofía (Pedro Fabro, Francisco Javier y Diego Laínez) juran “</w:t>
            </w:r>
            <w:r w:rsidR="000C0A4F" w:rsidRPr="000C0A4F">
              <w:rPr>
                <w:color w:val="365F91" w:themeColor="accent1" w:themeShade="BF"/>
                <w:sz w:val="22"/>
              </w:rPr>
              <w:t>servir a nuestro Señor, de</w:t>
            </w:r>
            <w:r w:rsidR="000C0A4F">
              <w:rPr>
                <w:color w:val="365F91" w:themeColor="accent1" w:themeShade="BF"/>
                <w:sz w:val="22"/>
              </w:rPr>
              <w:t>j</w:t>
            </w:r>
            <w:r w:rsidR="003E25BB">
              <w:rPr>
                <w:color w:val="365F91" w:themeColor="accent1" w:themeShade="BF"/>
                <w:sz w:val="22"/>
              </w:rPr>
              <w:t>ando todas las cosas del mundo”,</w:t>
            </w:r>
            <w:r w:rsidR="000C0A4F">
              <w:rPr>
                <w:color w:val="365F91" w:themeColor="accent1" w:themeShade="BF"/>
                <w:sz w:val="22"/>
              </w:rPr>
              <w:t xml:space="preserve"> </w:t>
            </w:r>
            <w:r w:rsidR="00910B99">
              <w:rPr>
                <w:color w:val="365F91" w:themeColor="accent1" w:themeShade="BF"/>
                <w:sz w:val="22"/>
              </w:rPr>
              <w:t xml:space="preserve">para </w:t>
            </w:r>
            <w:r w:rsidR="000C0A4F">
              <w:rPr>
                <w:color w:val="365F91" w:themeColor="accent1" w:themeShade="BF"/>
                <w:sz w:val="22"/>
              </w:rPr>
              <w:t>funda</w:t>
            </w:r>
            <w:r w:rsidR="00910B99">
              <w:rPr>
                <w:color w:val="365F91" w:themeColor="accent1" w:themeShade="BF"/>
                <w:sz w:val="22"/>
              </w:rPr>
              <w:t>r</w:t>
            </w:r>
            <w:r w:rsidR="000C0A4F">
              <w:rPr>
                <w:color w:val="365F91" w:themeColor="accent1" w:themeShade="BF"/>
                <w:sz w:val="22"/>
              </w:rPr>
              <w:t xml:space="preserve"> de este modo (</w:t>
            </w:r>
            <w:r w:rsidR="000C0A4F" w:rsidRPr="000C0A4F">
              <w:rPr>
                <w:color w:val="365F91" w:themeColor="accent1" w:themeShade="BF"/>
                <w:sz w:val="22"/>
              </w:rPr>
              <w:t>15 de agosto de 1534</w:t>
            </w:r>
            <w:r w:rsidR="000C0A4F">
              <w:rPr>
                <w:color w:val="365F91" w:themeColor="accent1" w:themeShade="BF"/>
                <w:sz w:val="22"/>
              </w:rPr>
              <w:t>)</w:t>
            </w:r>
            <w:r w:rsidR="000C0A4F" w:rsidRPr="000C0A4F">
              <w:rPr>
                <w:color w:val="365F91" w:themeColor="accent1" w:themeShade="BF"/>
                <w:sz w:val="22"/>
              </w:rPr>
              <w:t xml:space="preserve"> la Soc</w:t>
            </w:r>
            <w:r w:rsidR="000C0A4F">
              <w:rPr>
                <w:color w:val="365F91" w:themeColor="accent1" w:themeShade="BF"/>
                <w:sz w:val="22"/>
              </w:rPr>
              <w:t>iedad de Jesús, que luego se llamará</w:t>
            </w:r>
            <w:r w:rsidR="000C0A4F" w:rsidRPr="000C0A4F">
              <w:rPr>
                <w:color w:val="365F91" w:themeColor="accent1" w:themeShade="BF"/>
                <w:sz w:val="22"/>
              </w:rPr>
              <w:t xml:space="preserve"> la Compañía de Jesús</w:t>
            </w:r>
            <w:r w:rsidR="001D31E3">
              <w:rPr>
                <w:color w:val="365F91" w:themeColor="accent1" w:themeShade="BF"/>
                <w:sz w:val="22"/>
              </w:rPr>
              <w:t xml:space="preserve">. </w:t>
            </w:r>
          </w:p>
          <w:p w14:paraId="7E539EAC" w14:textId="792CEDC3" w:rsidR="00497B6C" w:rsidRPr="00C94E5B" w:rsidRDefault="001D31E3" w:rsidP="00345101">
            <w:pPr>
              <w:rPr>
                <w:color w:val="365F91" w:themeColor="accent1" w:themeShade="BF"/>
                <w:sz w:val="22"/>
              </w:rPr>
            </w:pPr>
            <w:r>
              <w:rPr>
                <w:color w:val="365F91" w:themeColor="accent1" w:themeShade="BF"/>
                <w:sz w:val="22"/>
              </w:rPr>
              <w:t xml:space="preserve">Para </w:t>
            </w:r>
            <w:r w:rsidR="00345101">
              <w:rPr>
                <w:color w:val="365F91" w:themeColor="accent1" w:themeShade="BF"/>
                <w:sz w:val="22"/>
              </w:rPr>
              <w:t>s</w:t>
            </w:r>
            <w:r>
              <w:rPr>
                <w:color w:val="365F91" w:themeColor="accent1" w:themeShade="BF"/>
                <w:sz w:val="22"/>
              </w:rPr>
              <w:t>an Ignacio era claro que él y sus amigos estaban llamados</w:t>
            </w:r>
            <w:r w:rsidR="009F275F">
              <w:rPr>
                <w:color w:val="365F91" w:themeColor="accent1" w:themeShade="BF"/>
                <w:sz w:val="22"/>
              </w:rPr>
              <w:t xml:space="preserve"> a</w:t>
            </w:r>
            <w:r>
              <w:rPr>
                <w:color w:val="365F91" w:themeColor="accent1" w:themeShade="BF"/>
                <w:sz w:val="22"/>
              </w:rPr>
              <w:t xml:space="preserve"> </w:t>
            </w:r>
            <w:r w:rsidRPr="001D31E3">
              <w:rPr>
                <w:color w:val="365F91" w:themeColor="accent1" w:themeShade="BF"/>
                <w:sz w:val="22"/>
              </w:rPr>
              <w:t>ser compañeros de J</w:t>
            </w:r>
            <w:r>
              <w:rPr>
                <w:color w:val="365F91" w:themeColor="accent1" w:themeShade="BF"/>
                <w:sz w:val="22"/>
              </w:rPr>
              <w:t>esús,</w:t>
            </w:r>
            <w:r w:rsidR="003E25BB">
              <w:rPr>
                <w:color w:val="365F91" w:themeColor="accent1" w:themeShade="BF"/>
                <w:sz w:val="22"/>
              </w:rPr>
              <w:t xml:space="preserve"> y en esa medida debían ponerse a</w:t>
            </w:r>
            <w:r w:rsidRPr="001D31E3">
              <w:rPr>
                <w:color w:val="365F91" w:themeColor="accent1" w:themeShade="BF"/>
                <w:sz w:val="22"/>
              </w:rPr>
              <w:t xml:space="preserve">l servicio de Dios y </w:t>
            </w:r>
            <w:r w:rsidR="003E25BB">
              <w:rPr>
                <w:color w:val="365F91" w:themeColor="accent1" w:themeShade="BF"/>
                <w:sz w:val="22"/>
              </w:rPr>
              <w:t>del bien de los hombres</w:t>
            </w:r>
            <w:r>
              <w:rPr>
                <w:color w:val="365F91" w:themeColor="accent1" w:themeShade="BF"/>
                <w:sz w:val="22"/>
              </w:rPr>
              <w:t>; esto en el marco de la reforma protestante.</w:t>
            </w:r>
          </w:p>
        </w:tc>
      </w:tr>
    </w:tbl>
    <w:p w14:paraId="045BF6C5" w14:textId="77777777" w:rsidR="00627BE6" w:rsidRPr="00C96EB1" w:rsidRDefault="00627BE6" w:rsidP="00D12335">
      <w:pPr>
        <w:spacing w:after="0"/>
        <w:rPr>
          <w:color w:val="365F91" w:themeColor="accent1" w:themeShade="BF"/>
          <w:sz w:val="22"/>
        </w:rPr>
      </w:pPr>
    </w:p>
    <w:p w14:paraId="4E5036F4" w14:textId="77777777" w:rsidR="00627BE6" w:rsidRPr="00C96EB1" w:rsidRDefault="00627BE6" w:rsidP="00D12335">
      <w:pPr>
        <w:spacing w:after="0"/>
        <w:rPr>
          <w:color w:val="365F91" w:themeColor="accent1" w:themeShade="BF"/>
          <w:sz w:val="22"/>
        </w:rPr>
      </w:pPr>
    </w:p>
    <w:tbl>
      <w:tblPr>
        <w:tblStyle w:val="Tablaconcuadrcula"/>
        <w:tblW w:w="0" w:type="auto"/>
        <w:tblLook w:val="04A0" w:firstRow="1" w:lastRow="0" w:firstColumn="1" w:lastColumn="0" w:noHBand="0" w:noVBand="1"/>
      </w:tblPr>
      <w:tblGrid>
        <w:gridCol w:w="2518"/>
        <w:gridCol w:w="6536"/>
      </w:tblGrid>
      <w:tr w:rsidR="00D12335" w:rsidRPr="00C96EB1" w14:paraId="5208B873" w14:textId="77777777">
        <w:tc>
          <w:tcPr>
            <w:tcW w:w="9054" w:type="dxa"/>
            <w:gridSpan w:val="2"/>
            <w:shd w:val="clear" w:color="auto" w:fill="000000" w:themeFill="text1"/>
          </w:tcPr>
          <w:p w14:paraId="765911B1" w14:textId="77777777" w:rsidR="00D12335" w:rsidRPr="00C96EB1" w:rsidRDefault="00D12335" w:rsidP="00D12335">
            <w:pPr>
              <w:jc w:val="center"/>
              <w:rPr>
                <w:b/>
                <w:sz w:val="22"/>
              </w:rPr>
            </w:pPr>
            <w:r w:rsidRPr="00C96EB1">
              <w:rPr>
                <w:b/>
                <w:sz w:val="22"/>
              </w:rPr>
              <w:t>Practica: recurso aprovechado</w:t>
            </w:r>
          </w:p>
        </w:tc>
      </w:tr>
      <w:tr w:rsidR="00D12335" w:rsidRPr="00C96EB1" w14:paraId="03DB9C66" w14:textId="77777777">
        <w:tc>
          <w:tcPr>
            <w:tcW w:w="2518" w:type="dxa"/>
          </w:tcPr>
          <w:p w14:paraId="3398E513" w14:textId="77777777" w:rsidR="00D12335" w:rsidRPr="00C96EB1" w:rsidRDefault="00D12335" w:rsidP="00D12335">
            <w:pPr>
              <w:rPr>
                <w:b/>
                <w:sz w:val="22"/>
              </w:rPr>
            </w:pPr>
            <w:r w:rsidRPr="00C96EB1">
              <w:rPr>
                <w:b/>
                <w:sz w:val="22"/>
              </w:rPr>
              <w:t>Código</w:t>
            </w:r>
          </w:p>
        </w:tc>
        <w:tc>
          <w:tcPr>
            <w:tcW w:w="6536" w:type="dxa"/>
          </w:tcPr>
          <w:p w14:paraId="0B98E6D1" w14:textId="029315A2" w:rsidR="00D12335" w:rsidRPr="00C96EB1" w:rsidRDefault="00945A4B" w:rsidP="00AE5CA8">
            <w:pPr>
              <w:rPr>
                <w:b/>
                <w:sz w:val="22"/>
              </w:rPr>
            </w:pPr>
            <w:r w:rsidRPr="00C96EB1">
              <w:rPr>
                <w:sz w:val="22"/>
              </w:rPr>
              <w:t>CS_07_04</w:t>
            </w:r>
            <w:r w:rsidR="003A14A8" w:rsidRPr="00C96EB1">
              <w:rPr>
                <w:sz w:val="22"/>
              </w:rPr>
              <w:t>_REC</w:t>
            </w:r>
            <w:r w:rsidR="00AE5CA8" w:rsidRPr="00C96EB1">
              <w:rPr>
                <w:sz w:val="22"/>
              </w:rPr>
              <w:t>9</w:t>
            </w:r>
            <w:r w:rsidR="00D12335" w:rsidRPr="00C96EB1">
              <w:rPr>
                <w:sz w:val="22"/>
              </w:rPr>
              <w:t>0</w:t>
            </w:r>
          </w:p>
        </w:tc>
      </w:tr>
      <w:tr w:rsidR="00D12335" w:rsidRPr="00C96EB1" w14:paraId="524A2CF1" w14:textId="77777777">
        <w:tc>
          <w:tcPr>
            <w:tcW w:w="2518" w:type="dxa"/>
          </w:tcPr>
          <w:p w14:paraId="1B0B9893" w14:textId="77777777" w:rsidR="00D12335" w:rsidRPr="00C96EB1" w:rsidRDefault="00D12335" w:rsidP="00D12335">
            <w:pPr>
              <w:rPr>
                <w:sz w:val="22"/>
              </w:rPr>
            </w:pPr>
            <w:r w:rsidRPr="00C96EB1">
              <w:rPr>
                <w:b/>
                <w:sz w:val="22"/>
              </w:rPr>
              <w:t>Ubicación en Aula Planeta</w:t>
            </w:r>
          </w:p>
        </w:tc>
        <w:tc>
          <w:tcPr>
            <w:tcW w:w="6536" w:type="dxa"/>
          </w:tcPr>
          <w:p w14:paraId="26E8F6A0" w14:textId="77777777" w:rsidR="00D12335" w:rsidRPr="00C96EB1" w:rsidRDefault="008B6A10" w:rsidP="00D12335">
            <w:pPr>
              <w:rPr>
                <w:sz w:val="22"/>
              </w:rPr>
            </w:pPr>
            <w:r w:rsidRPr="00C96EB1">
              <w:rPr>
                <w:sz w:val="22"/>
              </w:rPr>
              <w:t>2 ESO/El siglo XVI: monarquías autoritarias e Imperios/La Reforma y la Contrarreforma</w:t>
            </w:r>
            <w:r w:rsidR="00B020BD" w:rsidRPr="00C96EB1">
              <w:rPr>
                <w:sz w:val="22"/>
              </w:rPr>
              <w:t>/Practica</w:t>
            </w:r>
          </w:p>
        </w:tc>
      </w:tr>
      <w:tr w:rsidR="00D12335" w:rsidRPr="00C96EB1" w14:paraId="464E903D" w14:textId="77777777">
        <w:tc>
          <w:tcPr>
            <w:tcW w:w="2518" w:type="dxa"/>
          </w:tcPr>
          <w:p w14:paraId="02AB0B12" w14:textId="77777777" w:rsidR="00D12335" w:rsidRPr="00C96EB1" w:rsidRDefault="00D12335" w:rsidP="00D12335">
            <w:pPr>
              <w:rPr>
                <w:sz w:val="22"/>
              </w:rPr>
            </w:pPr>
            <w:r w:rsidRPr="00C96EB1">
              <w:rPr>
                <w:b/>
                <w:sz w:val="22"/>
              </w:rPr>
              <w:t>Cambio (descripción o capturas de pantallas)</w:t>
            </w:r>
          </w:p>
        </w:tc>
        <w:tc>
          <w:tcPr>
            <w:tcW w:w="6536" w:type="dxa"/>
          </w:tcPr>
          <w:p w14:paraId="76D46C21" w14:textId="77777777" w:rsidR="00B020BD" w:rsidRPr="00C96EB1" w:rsidRDefault="00B020BD" w:rsidP="00B020BD">
            <w:pPr>
              <w:spacing w:after="0" w:line="240" w:lineRule="auto"/>
              <w:rPr>
                <w:rFonts w:eastAsia="Cambria"/>
                <w:sz w:val="22"/>
              </w:rPr>
            </w:pPr>
            <w:r w:rsidRPr="00C96EB1">
              <w:rPr>
                <w:rFonts w:eastAsia="Cambria"/>
                <w:sz w:val="22"/>
              </w:rPr>
              <w:t>Cambiar en la descripción</w:t>
            </w:r>
          </w:p>
          <w:p w14:paraId="4E452FD7" w14:textId="77777777" w:rsidR="00B020BD" w:rsidRPr="00C96EB1" w:rsidRDefault="00B020BD" w:rsidP="00B020BD">
            <w:pPr>
              <w:spacing w:after="0" w:line="240" w:lineRule="auto"/>
              <w:rPr>
                <w:rFonts w:eastAsia="Cambria"/>
                <w:sz w:val="22"/>
              </w:rPr>
            </w:pPr>
            <w:r w:rsidRPr="00C96EB1">
              <w:rPr>
                <w:rFonts w:eastAsia="Cambria"/>
                <w:sz w:val="22"/>
              </w:rPr>
              <w:t xml:space="preserve">Donde dice: “[…] </w:t>
            </w:r>
            <w:r w:rsidRPr="00C96EB1">
              <w:rPr>
                <w:sz w:val="22"/>
              </w:rPr>
              <w:t>en la edad moderna</w:t>
            </w:r>
            <w:r w:rsidRPr="00C96EB1">
              <w:rPr>
                <w:rFonts w:eastAsia="Cambria"/>
                <w:sz w:val="22"/>
              </w:rPr>
              <w:t>”</w:t>
            </w:r>
          </w:p>
          <w:p w14:paraId="4F4933A1" w14:textId="77777777" w:rsidR="00D12335" w:rsidRPr="00C96EB1" w:rsidRDefault="00B020BD" w:rsidP="00B020BD">
            <w:pPr>
              <w:rPr>
                <w:sz w:val="22"/>
              </w:rPr>
            </w:pPr>
            <w:r w:rsidRPr="00C96EB1">
              <w:rPr>
                <w:rFonts w:eastAsia="Cambria"/>
                <w:sz w:val="22"/>
              </w:rPr>
              <w:t>Debe decir: “[…]</w:t>
            </w:r>
            <w:r w:rsidRPr="00C96EB1">
              <w:rPr>
                <w:sz w:val="22"/>
              </w:rPr>
              <w:t>en la Edad Moderna</w:t>
            </w:r>
            <w:r w:rsidRPr="00C96EB1">
              <w:rPr>
                <w:rFonts w:eastAsia="Cambria"/>
                <w:sz w:val="22"/>
              </w:rPr>
              <w:t>”</w:t>
            </w:r>
          </w:p>
        </w:tc>
      </w:tr>
      <w:tr w:rsidR="00D12335" w:rsidRPr="00C96EB1" w14:paraId="234DBA98" w14:textId="77777777">
        <w:tc>
          <w:tcPr>
            <w:tcW w:w="2518" w:type="dxa"/>
          </w:tcPr>
          <w:p w14:paraId="4F004B73" w14:textId="77777777" w:rsidR="00D12335" w:rsidRPr="00C96EB1" w:rsidRDefault="00D12335" w:rsidP="00D12335">
            <w:pPr>
              <w:rPr>
                <w:b/>
                <w:sz w:val="22"/>
              </w:rPr>
            </w:pPr>
            <w:r w:rsidRPr="00C96EB1">
              <w:rPr>
                <w:b/>
                <w:sz w:val="22"/>
              </w:rPr>
              <w:t>Título</w:t>
            </w:r>
          </w:p>
        </w:tc>
        <w:tc>
          <w:tcPr>
            <w:tcW w:w="6536" w:type="dxa"/>
          </w:tcPr>
          <w:p w14:paraId="595B6C11" w14:textId="77777777" w:rsidR="00D12335" w:rsidRPr="00C96EB1" w:rsidRDefault="00B020BD" w:rsidP="00D12335">
            <w:pPr>
              <w:rPr>
                <w:sz w:val="22"/>
              </w:rPr>
            </w:pPr>
            <w:r w:rsidRPr="00C96EB1">
              <w:rPr>
                <w:sz w:val="22"/>
              </w:rPr>
              <w:t>Reconoce el conflicto religioso del siglo XVI</w:t>
            </w:r>
          </w:p>
        </w:tc>
      </w:tr>
      <w:tr w:rsidR="00D12335" w:rsidRPr="00C96EB1" w14:paraId="20574843" w14:textId="77777777">
        <w:tc>
          <w:tcPr>
            <w:tcW w:w="2518" w:type="dxa"/>
          </w:tcPr>
          <w:p w14:paraId="77FC1AB4" w14:textId="77777777" w:rsidR="00D12335" w:rsidRPr="00C96EB1" w:rsidRDefault="00D12335" w:rsidP="00D12335">
            <w:pPr>
              <w:rPr>
                <w:b/>
                <w:sz w:val="22"/>
              </w:rPr>
            </w:pPr>
            <w:r w:rsidRPr="00C96EB1">
              <w:rPr>
                <w:b/>
                <w:sz w:val="22"/>
              </w:rPr>
              <w:lastRenderedPageBreak/>
              <w:t>Descripción</w:t>
            </w:r>
          </w:p>
        </w:tc>
        <w:tc>
          <w:tcPr>
            <w:tcW w:w="6536" w:type="dxa"/>
          </w:tcPr>
          <w:p w14:paraId="1D996228" w14:textId="77777777" w:rsidR="00D12335" w:rsidRPr="00C96EB1" w:rsidRDefault="00B020BD" w:rsidP="00D12335">
            <w:pPr>
              <w:rPr>
                <w:sz w:val="22"/>
              </w:rPr>
            </w:pPr>
            <w:r w:rsidRPr="00C96EB1">
              <w:rPr>
                <w:sz w:val="22"/>
              </w:rPr>
              <w:t>Actividad para comprender los conflictos entre católicos y protestantes en la Edad Moderna</w:t>
            </w:r>
          </w:p>
        </w:tc>
      </w:tr>
    </w:tbl>
    <w:p w14:paraId="7C7446B2" w14:textId="77777777" w:rsidR="00E457D3" w:rsidRDefault="00E457D3" w:rsidP="00D12335">
      <w:pPr>
        <w:rPr>
          <w:sz w:val="22"/>
        </w:rPr>
      </w:pPr>
    </w:p>
    <w:p w14:paraId="633A05E9" w14:textId="07694A01" w:rsidR="00D12335" w:rsidRPr="00C96EB1" w:rsidRDefault="00B020BD" w:rsidP="00D12335">
      <w:pPr>
        <w:rPr>
          <w:b/>
          <w:sz w:val="22"/>
        </w:rPr>
      </w:pPr>
      <w:r w:rsidRPr="00C96EB1">
        <w:rPr>
          <w:b/>
          <w:sz w:val="22"/>
          <w:highlight w:val="yellow"/>
        </w:rPr>
        <w:t>[Sección 2]</w:t>
      </w:r>
      <w:r w:rsidRPr="00C96EB1">
        <w:rPr>
          <w:b/>
          <w:sz w:val="22"/>
        </w:rPr>
        <w:t xml:space="preserve"> 2.</w:t>
      </w:r>
      <w:r w:rsidR="00A019B0" w:rsidRPr="00C96EB1">
        <w:rPr>
          <w:b/>
          <w:sz w:val="22"/>
        </w:rPr>
        <w:t>3</w:t>
      </w:r>
      <w:r w:rsidRPr="00C96EB1">
        <w:rPr>
          <w:b/>
          <w:sz w:val="22"/>
        </w:rPr>
        <w:t xml:space="preserve"> </w:t>
      </w:r>
      <w:r w:rsidR="008B6A10" w:rsidRPr="00C96EB1">
        <w:rPr>
          <w:b/>
          <w:sz w:val="22"/>
        </w:rPr>
        <w:t xml:space="preserve">Consolidación </w:t>
      </w:r>
    </w:p>
    <w:p w14:paraId="44019D80" w14:textId="77777777" w:rsidR="00B020BD" w:rsidRPr="00C96EB1" w:rsidRDefault="00B020BD" w:rsidP="00B020BD">
      <w:pPr>
        <w:spacing w:after="0"/>
        <w:rPr>
          <w:sz w:val="22"/>
        </w:rPr>
      </w:pPr>
      <w:r w:rsidRPr="00C96EB1">
        <w:rPr>
          <w:sz w:val="22"/>
        </w:rPr>
        <w:t>Actividades para consolidar lo que has aprendido en esta sección</w:t>
      </w:r>
      <w:r w:rsidR="00945A4B" w:rsidRPr="00C96EB1">
        <w:rPr>
          <w:sz w:val="22"/>
        </w:rPr>
        <w:t>.</w:t>
      </w:r>
    </w:p>
    <w:p w14:paraId="0D0419E2" w14:textId="77777777" w:rsidR="00B020BD" w:rsidRPr="00C96EB1" w:rsidRDefault="00B020BD" w:rsidP="00B020BD">
      <w:pPr>
        <w:spacing w:after="0"/>
        <w:rPr>
          <w:sz w:val="22"/>
        </w:rPr>
      </w:pPr>
    </w:p>
    <w:tbl>
      <w:tblPr>
        <w:tblStyle w:val="Tablaconcuadrcula"/>
        <w:tblW w:w="0" w:type="auto"/>
        <w:tblLook w:val="04A0" w:firstRow="1" w:lastRow="0" w:firstColumn="1" w:lastColumn="0" w:noHBand="0" w:noVBand="1"/>
      </w:tblPr>
      <w:tblGrid>
        <w:gridCol w:w="2518"/>
        <w:gridCol w:w="6536"/>
      </w:tblGrid>
      <w:tr w:rsidR="00B020BD" w:rsidRPr="00C96EB1" w14:paraId="4D178CB8" w14:textId="77777777">
        <w:tc>
          <w:tcPr>
            <w:tcW w:w="9054" w:type="dxa"/>
            <w:gridSpan w:val="2"/>
            <w:shd w:val="clear" w:color="auto" w:fill="000000" w:themeFill="text1"/>
          </w:tcPr>
          <w:p w14:paraId="7161B988" w14:textId="77777777" w:rsidR="00B020BD" w:rsidRPr="00C96EB1" w:rsidRDefault="00B020BD" w:rsidP="000E30C5">
            <w:pPr>
              <w:jc w:val="center"/>
              <w:rPr>
                <w:b/>
                <w:sz w:val="22"/>
              </w:rPr>
            </w:pPr>
            <w:r w:rsidRPr="00C96EB1">
              <w:rPr>
                <w:b/>
                <w:sz w:val="22"/>
              </w:rPr>
              <w:t>Practica: recurso aprovechado</w:t>
            </w:r>
          </w:p>
        </w:tc>
      </w:tr>
      <w:tr w:rsidR="00B020BD" w:rsidRPr="00C96EB1" w14:paraId="72CE1BC5" w14:textId="77777777">
        <w:tc>
          <w:tcPr>
            <w:tcW w:w="2518" w:type="dxa"/>
          </w:tcPr>
          <w:p w14:paraId="1B7E417E" w14:textId="77777777" w:rsidR="00B020BD" w:rsidRPr="00C96EB1" w:rsidRDefault="00B020BD" w:rsidP="000E30C5">
            <w:pPr>
              <w:rPr>
                <w:b/>
                <w:sz w:val="22"/>
              </w:rPr>
            </w:pPr>
            <w:r w:rsidRPr="00C96EB1">
              <w:rPr>
                <w:b/>
                <w:sz w:val="22"/>
              </w:rPr>
              <w:t>Código</w:t>
            </w:r>
          </w:p>
        </w:tc>
        <w:tc>
          <w:tcPr>
            <w:tcW w:w="6536" w:type="dxa"/>
          </w:tcPr>
          <w:p w14:paraId="55A33FA9" w14:textId="3BE5B416" w:rsidR="00B020BD" w:rsidRPr="00C96EB1" w:rsidRDefault="00B020BD" w:rsidP="00AE5CA8">
            <w:pPr>
              <w:rPr>
                <w:b/>
                <w:sz w:val="22"/>
              </w:rPr>
            </w:pPr>
            <w:r w:rsidRPr="00C96EB1">
              <w:rPr>
                <w:sz w:val="22"/>
              </w:rPr>
              <w:t>CS_</w:t>
            </w:r>
            <w:r w:rsidR="00945A4B" w:rsidRPr="00C96EB1">
              <w:rPr>
                <w:sz w:val="22"/>
              </w:rPr>
              <w:t>07_04</w:t>
            </w:r>
            <w:r w:rsidRPr="00C96EB1">
              <w:rPr>
                <w:sz w:val="22"/>
              </w:rPr>
              <w:t>_R</w:t>
            </w:r>
            <w:r w:rsidR="003A14A8" w:rsidRPr="00C96EB1">
              <w:rPr>
                <w:sz w:val="22"/>
              </w:rPr>
              <w:t>EC</w:t>
            </w:r>
            <w:r w:rsidR="00DF397E" w:rsidRPr="00C96EB1">
              <w:rPr>
                <w:sz w:val="22"/>
              </w:rPr>
              <w:t>1</w:t>
            </w:r>
            <w:r w:rsidR="00AE5CA8" w:rsidRPr="00C96EB1">
              <w:rPr>
                <w:sz w:val="22"/>
              </w:rPr>
              <w:t>0</w:t>
            </w:r>
            <w:r w:rsidR="00DF397E" w:rsidRPr="00C96EB1">
              <w:rPr>
                <w:sz w:val="22"/>
              </w:rPr>
              <w:t>0</w:t>
            </w:r>
          </w:p>
        </w:tc>
      </w:tr>
      <w:tr w:rsidR="00B020BD" w:rsidRPr="00C96EB1" w14:paraId="3E3EAC00" w14:textId="77777777">
        <w:tc>
          <w:tcPr>
            <w:tcW w:w="2518" w:type="dxa"/>
          </w:tcPr>
          <w:p w14:paraId="680C4B8D" w14:textId="77777777" w:rsidR="00B020BD" w:rsidRPr="00C96EB1" w:rsidRDefault="00B020BD" w:rsidP="000E30C5">
            <w:pPr>
              <w:rPr>
                <w:sz w:val="22"/>
              </w:rPr>
            </w:pPr>
            <w:r w:rsidRPr="00C96EB1">
              <w:rPr>
                <w:b/>
                <w:sz w:val="22"/>
              </w:rPr>
              <w:t>Ubicación en Aula Planeta</w:t>
            </w:r>
          </w:p>
        </w:tc>
        <w:tc>
          <w:tcPr>
            <w:tcW w:w="6536" w:type="dxa"/>
          </w:tcPr>
          <w:p w14:paraId="3ABB4B25" w14:textId="77777777" w:rsidR="00B020BD" w:rsidRPr="00C96EB1" w:rsidRDefault="00B020BD" w:rsidP="000E30C5">
            <w:pPr>
              <w:rPr>
                <w:sz w:val="22"/>
              </w:rPr>
            </w:pPr>
            <w:r w:rsidRPr="00C96EB1">
              <w:rPr>
                <w:sz w:val="22"/>
              </w:rPr>
              <w:t>2 ESO/El siglo XVI: monarquías autoritarias e Imperios/La Reforma y la Contrarreforma/Consolidación</w:t>
            </w:r>
          </w:p>
        </w:tc>
      </w:tr>
      <w:tr w:rsidR="00B020BD" w:rsidRPr="00C96EB1" w14:paraId="18CAF5E5" w14:textId="77777777">
        <w:tc>
          <w:tcPr>
            <w:tcW w:w="2518" w:type="dxa"/>
          </w:tcPr>
          <w:p w14:paraId="05594283" w14:textId="77777777" w:rsidR="00B020BD" w:rsidRPr="00C96EB1" w:rsidRDefault="00B020BD" w:rsidP="000E30C5">
            <w:pPr>
              <w:rPr>
                <w:b/>
                <w:sz w:val="22"/>
              </w:rPr>
            </w:pPr>
            <w:r w:rsidRPr="00C96EB1">
              <w:rPr>
                <w:b/>
                <w:sz w:val="22"/>
              </w:rPr>
              <w:t>Título</w:t>
            </w:r>
          </w:p>
        </w:tc>
        <w:tc>
          <w:tcPr>
            <w:tcW w:w="6536" w:type="dxa"/>
          </w:tcPr>
          <w:p w14:paraId="4C594C25" w14:textId="77777777" w:rsidR="00B020BD" w:rsidRPr="00C96EB1" w:rsidRDefault="00B020BD" w:rsidP="000E30C5">
            <w:pPr>
              <w:rPr>
                <w:sz w:val="22"/>
              </w:rPr>
            </w:pPr>
            <w:r w:rsidRPr="00C96EB1">
              <w:rPr>
                <w:sz w:val="22"/>
              </w:rPr>
              <w:t>Refuerza tu aprendizaje: La Reforma y la Contrarreforma</w:t>
            </w:r>
          </w:p>
        </w:tc>
      </w:tr>
      <w:tr w:rsidR="00B020BD" w:rsidRPr="00C96EB1" w14:paraId="642CE32F" w14:textId="77777777">
        <w:tc>
          <w:tcPr>
            <w:tcW w:w="2518" w:type="dxa"/>
          </w:tcPr>
          <w:p w14:paraId="3D480C7C" w14:textId="77777777" w:rsidR="00B020BD" w:rsidRPr="00C96EB1" w:rsidRDefault="00B020BD" w:rsidP="000E30C5">
            <w:pPr>
              <w:rPr>
                <w:b/>
                <w:sz w:val="22"/>
              </w:rPr>
            </w:pPr>
            <w:r w:rsidRPr="00C96EB1">
              <w:rPr>
                <w:b/>
                <w:sz w:val="22"/>
              </w:rPr>
              <w:t>Descripción</w:t>
            </w:r>
          </w:p>
        </w:tc>
        <w:tc>
          <w:tcPr>
            <w:tcW w:w="6536" w:type="dxa"/>
          </w:tcPr>
          <w:p w14:paraId="1013D707" w14:textId="49347DFD" w:rsidR="00B020BD" w:rsidRPr="00C96EB1" w:rsidRDefault="00AE5CA8" w:rsidP="006606E4">
            <w:pPr>
              <w:rPr>
                <w:sz w:val="22"/>
              </w:rPr>
            </w:pPr>
            <w:r w:rsidRPr="00C96EB1">
              <w:rPr>
                <w:sz w:val="22"/>
              </w:rPr>
              <w:t>Actividad</w:t>
            </w:r>
            <w:r w:rsidR="00117D5E" w:rsidRPr="00C96EB1">
              <w:rPr>
                <w:sz w:val="22"/>
              </w:rPr>
              <w:t xml:space="preserve"> sobre </w:t>
            </w:r>
            <w:r w:rsidR="00B82E74" w:rsidRPr="00C96EB1">
              <w:rPr>
                <w:sz w:val="22"/>
              </w:rPr>
              <w:t>L</w:t>
            </w:r>
            <w:r w:rsidR="00117D5E" w:rsidRPr="00C96EB1">
              <w:rPr>
                <w:sz w:val="22"/>
              </w:rPr>
              <w:t>a</w:t>
            </w:r>
            <w:r w:rsidR="00B020BD" w:rsidRPr="00C96EB1">
              <w:rPr>
                <w:sz w:val="22"/>
              </w:rPr>
              <w:t xml:space="preserve"> Reforma y la Contrarreforma</w:t>
            </w:r>
          </w:p>
        </w:tc>
      </w:tr>
    </w:tbl>
    <w:p w14:paraId="10754AE3" w14:textId="77777777" w:rsidR="00D621DD" w:rsidRPr="00C96EB1" w:rsidRDefault="00D621DD" w:rsidP="00D621DD">
      <w:pPr>
        <w:rPr>
          <w:sz w:val="22"/>
        </w:rPr>
      </w:pPr>
    </w:p>
    <w:p w14:paraId="7EC690CC" w14:textId="407A47BC" w:rsidR="00D621DD" w:rsidRPr="00C96EB1" w:rsidRDefault="0043629B" w:rsidP="00D621DD">
      <w:pPr>
        <w:rPr>
          <w:b/>
          <w:sz w:val="22"/>
        </w:rPr>
      </w:pPr>
      <w:r w:rsidRPr="00C96EB1">
        <w:rPr>
          <w:b/>
          <w:sz w:val="22"/>
          <w:highlight w:val="yellow"/>
        </w:rPr>
        <w:t xml:space="preserve"> </w:t>
      </w:r>
      <w:r w:rsidR="00DD36FB" w:rsidRPr="00C96EB1">
        <w:rPr>
          <w:b/>
          <w:sz w:val="22"/>
          <w:highlight w:val="yellow"/>
        </w:rPr>
        <w:t>[Sección 1]</w:t>
      </w:r>
      <w:r w:rsidR="00DD36FB" w:rsidRPr="00C96EB1">
        <w:rPr>
          <w:b/>
          <w:sz w:val="22"/>
        </w:rPr>
        <w:t xml:space="preserve"> </w:t>
      </w:r>
      <w:r w:rsidR="00D621DD" w:rsidRPr="00C96EB1">
        <w:rPr>
          <w:b/>
          <w:sz w:val="22"/>
        </w:rPr>
        <w:t xml:space="preserve">3 </w:t>
      </w:r>
      <w:r w:rsidR="00A019B0" w:rsidRPr="00C96EB1">
        <w:rPr>
          <w:b/>
          <w:sz w:val="22"/>
        </w:rPr>
        <w:t>El d</w:t>
      </w:r>
      <w:r w:rsidR="00D621DD" w:rsidRPr="00C96EB1">
        <w:rPr>
          <w:b/>
          <w:sz w:val="22"/>
        </w:rPr>
        <w:t>esarrollo científico y tecnológico en los siglos XVI y XVII</w:t>
      </w:r>
    </w:p>
    <w:p w14:paraId="22ADD401" w14:textId="77777777" w:rsidR="0067061E" w:rsidRPr="00C96EB1" w:rsidRDefault="00117D5E" w:rsidP="0067061E">
      <w:pPr>
        <w:rPr>
          <w:sz w:val="22"/>
        </w:rPr>
      </w:pPr>
      <w:r w:rsidRPr="00C96EB1">
        <w:rPr>
          <w:sz w:val="22"/>
        </w:rPr>
        <w:t>El peri</w:t>
      </w:r>
      <w:r w:rsidR="0067061E" w:rsidRPr="00C96EB1">
        <w:rPr>
          <w:sz w:val="22"/>
        </w:rPr>
        <w:t xml:space="preserve">odo comprendido entre 1500 y 1700 estuvo marcado por el gran desarrollo de la ciencia frente a la etapa precedente. La conocida como </w:t>
      </w:r>
      <w:r w:rsidR="0067061E" w:rsidRPr="00C96EB1">
        <w:rPr>
          <w:b/>
          <w:sz w:val="22"/>
        </w:rPr>
        <w:t>revolución científica</w:t>
      </w:r>
      <w:r w:rsidR="0067061E" w:rsidRPr="00C96EB1">
        <w:rPr>
          <w:sz w:val="22"/>
        </w:rPr>
        <w:t xml:space="preserve"> </w:t>
      </w:r>
      <w:r w:rsidR="0067061E" w:rsidRPr="00C96EB1">
        <w:rPr>
          <w:b/>
          <w:sz w:val="22"/>
        </w:rPr>
        <w:t>y técnica</w:t>
      </w:r>
      <w:r w:rsidR="0067061E" w:rsidRPr="00C96EB1">
        <w:rPr>
          <w:sz w:val="22"/>
        </w:rPr>
        <w:t xml:space="preserve"> representó un avance extraordinario en campos como la astronomía, las matemáticas, la física, la anatomía y la medicina.</w:t>
      </w:r>
    </w:p>
    <w:p w14:paraId="13974C93" w14:textId="77777777" w:rsidR="0043629B" w:rsidRPr="00350B1E" w:rsidRDefault="0043629B" w:rsidP="0043629B">
      <w:pPr>
        <w:spacing w:after="0"/>
        <w:rPr>
          <w:sz w:val="22"/>
          <w:lang w:val="es-MX"/>
        </w:rPr>
      </w:pPr>
    </w:p>
    <w:tbl>
      <w:tblPr>
        <w:tblStyle w:val="Tablaconcuadrcula"/>
        <w:tblW w:w="0" w:type="auto"/>
        <w:tblLayout w:type="fixed"/>
        <w:tblLook w:val="04A0" w:firstRow="1" w:lastRow="0" w:firstColumn="1" w:lastColumn="0" w:noHBand="0" w:noVBand="1"/>
      </w:tblPr>
      <w:tblGrid>
        <w:gridCol w:w="2943"/>
        <w:gridCol w:w="6394"/>
      </w:tblGrid>
      <w:tr w:rsidR="0043629B" w:rsidRPr="00C96EB1" w14:paraId="6657A988" w14:textId="77777777">
        <w:tc>
          <w:tcPr>
            <w:tcW w:w="9337" w:type="dxa"/>
            <w:gridSpan w:val="2"/>
            <w:shd w:val="clear" w:color="auto" w:fill="0D0D0D" w:themeFill="text1" w:themeFillTint="F2"/>
          </w:tcPr>
          <w:p w14:paraId="2E615070" w14:textId="77777777" w:rsidR="0043629B" w:rsidRPr="00C96EB1" w:rsidRDefault="0043629B" w:rsidP="00D32F25">
            <w:pPr>
              <w:jc w:val="center"/>
              <w:rPr>
                <w:b/>
                <w:sz w:val="22"/>
              </w:rPr>
            </w:pPr>
            <w:r w:rsidRPr="00C96EB1">
              <w:rPr>
                <w:b/>
                <w:sz w:val="22"/>
              </w:rPr>
              <w:t>Imagen (fotografía, gráfica o ilustración)</w:t>
            </w:r>
          </w:p>
        </w:tc>
      </w:tr>
      <w:tr w:rsidR="0043629B" w:rsidRPr="00C96EB1" w14:paraId="46DC97E8" w14:textId="77777777">
        <w:tc>
          <w:tcPr>
            <w:tcW w:w="2943" w:type="dxa"/>
          </w:tcPr>
          <w:p w14:paraId="4C0FC63C" w14:textId="77777777" w:rsidR="0043629B" w:rsidRPr="00C96EB1" w:rsidRDefault="0043629B" w:rsidP="00D32F25">
            <w:pPr>
              <w:rPr>
                <w:b/>
                <w:sz w:val="22"/>
              </w:rPr>
            </w:pPr>
            <w:r w:rsidRPr="00C96EB1">
              <w:rPr>
                <w:b/>
                <w:sz w:val="22"/>
              </w:rPr>
              <w:t>Código</w:t>
            </w:r>
          </w:p>
        </w:tc>
        <w:tc>
          <w:tcPr>
            <w:tcW w:w="6394" w:type="dxa"/>
          </w:tcPr>
          <w:p w14:paraId="1434C0FE" w14:textId="492531CB" w:rsidR="0043629B" w:rsidRPr="00C96EB1" w:rsidRDefault="00E7268B" w:rsidP="00D32F25">
            <w:pPr>
              <w:rPr>
                <w:b/>
                <w:sz w:val="22"/>
              </w:rPr>
            </w:pPr>
            <w:r>
              <w:rPr>
                <w:rFonts w:eastAsia="Cambria"/>
                <w:sz w:val="22"/>
              </w:rPr>
              <w:t>CS_07_04_IMG</w:t>
            </w:r>
            <w:r w:rsidR="00E17F15" w:rsidRPr="00C96EB1">
              <w:rPr>
                <w:rFonts w:eastAsia="Cambria"/>
                <w:sz w:val="22"/>
              </w:rPr>
              <w:t>11</w:t>
            </w:r>
          </w:p>
        </w:tc>
      </w:tr>
      <w:tr w:rsidR="0043629B" w:rsidRPr="00C96EB1" w14:paraId="0DDA14E6" w14:textId="77777777">
        <w:tc>
          <w:tcPr>
            <w:tcW w:w="2943" w:type="dxa"/>
          </w:tcPr>
          <w:p w14:paraId="17BC6BA3" w14:textId="77777777" w:rsidR="0043629B" w:rsidRPr="00C96EB1" w:rsidRDefault="0043629B" w:rsidP="00D32F25">
            <w:pPr>
              <w:rPr>
                <w:sz w:val="22"/>
              </w:rPr>
            </w:pPr>
            <w:r w:rsidRPr="00C96EB1">
              <w:rPr>
                <w:b/>
                <w:sz w:val="22"/>
              </w:rPr>
              <w:t>Descripción</w:t>
            </w:r>
          </w:p>
        </w:tc>
        <w:tc>
          <w:tcPr>
            <w:tcW w:w="6394" w:type="dxa"/>
          </w:tcPr>
          <w:p w14:paraId="327A0337" w14:textId="77777777" w:rsidR="0043629B" w:rsidRPr="00C96EB1" w:rsidRDefault="007E7FF7" w:rsidP="00D32F25">
            <w:pPr>
              <w:rPr>
                <w:sz w:val="22"/>
              </w:rPr>
            </w:pPr>
            <w:r w:rsidRPr="00C96EB1">
              <w:rPr>
                <w:noProof/>
                <w:sz w:val="22"/>
                <w:lang w:val="es-ES" w:eastAsia="es-ES"/>
              </w:rPr>
              <w:drawing>
                <wp:inline distT="0" distB="0" distL="0" distR="0" wp14:anchorId="75CCD287" wp14:editId="6A9810ED">
                  <wp:extent cx="587829" cy="7441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FC01.jpg"/>
                          <pic:cNvPicPr/>
                        </pic:nvPicPr>
                        <pic:blipFill>
                          <a:blip r:embed="rId23">
                            <a:extLst>
                              <a:ext uri="{28A0092B-C50C-407E-A947-70E740481C1C}">
                                <a14:useLocalDpi xmlns:a14="http://schemas.microsoft.com/office/drawing/2010/main" val="0"/>
                              </a:ext>
                            </a:extLst>
                          </a:blip>
                          <a:stretch>
                            <a:fillRect/>
                          </a:stretch>
                        </pic:blipFill>
                        <pic:spPr>
                          <a:xfrm>
                            <a:off x="0" y="0"/>
                            <a:ext cx="588137" cy="744505"/>
                          </a:xfrm>
                          <a:prstGeom prst="rect">
                            <a:avLst/>
                          </a:prstGeom>
                        </pic:spPr>
                      </pic:pic>
                    </a:graphicData>
                  </a:graphic>
                </wp:inline>
              </w:drawing>
            </w:r>
          </w:p>
        </w:tc>
      </w:tr>
      <w:tr w:rsidR="0043629B" w:rsidRPr="00C96EB1" w14:paraId="09F5CF8D" w14:textId="77777777">
        <w:tc>
          <w:tcPr>
            <w:tcW w:w="2943" w:type="dxa"/>
          </w:tcPr>
          <w:p w14:paraId="02606CB6" w14:textId="77777777" w:rsidR="0043629B" w:rsidRPr="00C96EB1" w:rsidRDefault="0043629B" w:rsidP="00D32F25">
            <w:pPr>
              <w:rPr>
                <w:sz w:val="22"/>
              </w:rPr>
            </w:pPr>
            <w:r w:rsidRPr="00C96EB1">
              <w:rPr>
                <w:b/>
                <w:sz w:val="22"/>
              </w:rPr>
              <w:t>Código Shutterstock (o URL o la ruta en AulaPlaneta)</w:t>
            </w:r>
          </w:p>
        </w:tc>
        <w:tc>
          <w:tcPr>
            <w:tcW w:w="6394" w:type="dxa"/>
          </w:tcPr>
          <w:p w14:paraId="48373B96" w14:textId="77777777" w:rsidR="0043629B" w:rsidRPr="00C96EB1" w:rsidRDefault="007E7FF7" w:rsidP="00D32F25">
            <w:pPr>
              <w:rPr>
                <w:sz w:val="22"/>
              </w:rPr>
            </w:pPr>
            <w:r w:rsidRPr="00C96EB1">
              <w:rPr>
                <w:sz w:val="22"/>
              </w:rPr>
              <w:t>http://aulaplaneta.planetasaber.com/encyclopedia/default.asp?idpack=9&amp;idpil=0009FC01&amp;ruta=Buscador</w:t>
            </w:r>
          </w:p>
        </w:tc>
      </w:tr>
      <w:tr w:rsidR="0043629B" w:rsidRPr="00C96EB1" w14:paraId="5BAB81BE" w14:textId="77777777">
        <w:tc>
          <w:tcPr>
            <w:tcW w:w="2943" w:type="dxa"/>
          </w:tcPr>
          <w:p w14:paraId="36280779" w14:textId="77777777" w:rsidR="0043629B" w:rsidRPr="00C96EB1" w:rsidRDefault="0043629B" w:rsidP="00D32F25">
            <w:pPr>
              <w:rPr>
                <w:sz w:val="22"/>
              </w:rPr>
            </w:pPr>
            <w:r w:rsidRPr="00C96EB1">
              <w:rPr>
                <w:b/>
                <w:sz w:val="22"/>
              </w:rPr>
              <w:t>Pie de imagen</w:t>
            </w:r>
          </w:p>
        </w:tc>
        <w:tc>
          <w:tcPr>
            <w:tcW w:w="6394" w:type="dxa"/>
          </w:tcPr>
          <w:p w14:paraId="38B39017" w14:textId="5FC125AD" w:rsidR="0043629B" w:rsidRPr="00C96EB1" w:rsidRDefault="007E7FF7" w:rsidP="0097760B">
            <w:pPr>
              <w:rPr>
                <w:sz w:val="22"/>
              </w:rPr>
            </w:pPr>
            <w:r w:rsidRPr="00C96EB1">
              <w:rPr>
                <w:rFonts w:eastAsiaTheme="minorEastAsia"/>
                <w:sz w:val="22"/>
                <w:lang w:val="es-ES" w:eastAsia="es-ES"/>
              </w:rPr>
              <w:t xml:space="preserve">El papa Urbano VIII aprobó la acción de la Inquisición contra Galileo por defender las ideas de Copérnico. </w:t>
            </w:r>
            <w:r w:rsidR="0097760B">
              <w:rPr>
                <w:rFonts w:eastAsiaTheme="minorEastAsia"/>
                <w:sz w:val="22"/>
                <w:lang w:val="es-ES" w:eastAsia="es-ES"/>
              </w:rPr>
              <w:t>(</w:t>
            </w:r>
            <w:r w:rsidRPr="00C96EB1">
              <w:rPr>
                <w:rFonts w:eastAsiaTheme="minorEastAsia"/>
                <w:i/>
                <w:iCs/>
                <w:sz w:val="22"/>
                <w:lang w:val="es-ES" w:eastAsia="es-ES"/>
              </w:rPr>
              <w:t>Galileo ante el tribunal de la Inquisición</w:t>
            </w:r>
            <w:r w:rsidRPr="00C96EB1">
              <w:rPr>
                <w:rFonts w:eastAsiaTheme="minorEastAsia"/>
                <w:sz w:val="22"/>
                <w:lang w:val="es-ES" w:eastAsia="es-ES"/>
              </w:rPr>
              <w:t xml:space="preserve">, Joseph </w:t>
            </w:r>
            <w:proofErr w:type="spellStart"/>
            <w:r w:rsidRPr="00C96EB1">
              <w:rPr>
                <w:rFonts w:eastAsiaTheme="minorEastAsia"/>
                <w:sz w:val="22"/>
                <w:lang w:val="es-ES" w:eastAsia="es-ES"/>
              </w:rPr>
              <w:t>Clerian</w:t>
            </w:r>
            <w:proofErr w:type="spellEnd"/>
            <w:r w:rsidR="0097760B">
              <w:rPr>
                <w:rFonts w:eastAsiaTheme="minorEastAsia"/>
                <w:sz w:val="22"/>
                <w:lang w:val="es-ES" w:eastAsia="es-ES"/>
              </w:rPr>
              <w:t>.</w:t>
            </w:r>
            <w:r w:rsidRPr="00C96EB1">
              <w:rPr>
                <w:rFonts w:eastAsiaTheme="minorEastAsia"/>
                <w:sz w:val="22"/>
                <w:lang w:val="es-ES" w:eastAsia="es-ES"/>
              </w:rPr>
              <w:t xml:space="preserve"> Museo </w:t>
            </w:r>
            <w:proofErr w:type="spellStart"/>
            <w:r w:rsidRPr="00C96EB1">
              <w:rPr>
                <w:rFonts w:eastAsiaTheme="minorEastAsia"/>
                <w:sz w:val="22"/>
                <w:lang w:val="es-ES" w:eastAsia="es-ES"/>
              </w:rPr>
              <w:t>Granet</w:t>
            </w:r>
            <w:proofErr w:type="spellEnd"/>
            <w:r w:rsidRPr="00C96EB1">
              <w:rPr>
                <w:rFonts w:eastAsiaTheme="minorEastAsia"/>
                <w:sz w:val="22"/>
                <w:lang w:val="es-ES" w:eastAsia="es-ES"/>
              </w:rPr>
              <w:t xml:space="preserve">, </w:t>
            </w:r>
            <w:proofErr w:type="spellStart"/>
            <w:r w:rsidRPr="00C96EB1">
              <w:rPr>
                <w:rFonts w:eastAsiaTheme="minorEastAsia"/>
                <w:sz w:val="22"/>
                <w:lang w:val="es-ES" w:eastAsia="es-ES"/>
              </w:rPr>
              <w:t>Aix</w:t>
            </w:r>
            <w:proofErr w:type="spellEnd"/>
            <w:r w:rsidRPr="00C96EB1">
              <w:rPr>
                <w:rFonts w:eastAsiaTheme="minorEastAsia"/>
                <w:sz w:val="22"/>
                <w:lang w:val="es-ES" w:eastAsia="es-ES"/>
              </w:rPr>
              <w:t>-en-</w:t>
            </w:r>
            <w:proofErr w:type="spellStart"/>
            <w:r w:rsidRPr="00C96EB1">
              <w:rPr>
                <w:rFonts w:eastAsiaTheme="minorEastAsia"/>
                <w:sz w:val="22"/>
                <w:lang w:val="es-ES" w:eastAsia="es-ES"/>
              </w:rPr>
              <w:t>Provence</w:t>
            </w:r>
            <w:proofErr w:type="spellEnd"/>
            <w:r w:rsidRPr="00C96EB1">
              <w:rPr>
                <w:rFonts w:eastAsiaTheme="minorEastAsia"/>
                <w:sz w:val="22"/>
                <w:lang w:val="es-ES" w:eastAsia="es-ES"/>
              </w:rPr>
              <w:t>, Francia)</w:t>
            </w:r>
            <w:r w:rsidR="00894BFE" w:rsidRPr="00C96EB1">
              <w:rPr>
                <w:rFonts w:eastAsiaTheme="minorEastAsia"/>
                <w:sz w:val="22"/>
                <w:lang w:val="es-ES" w:eastAsia="es-ES"/>
              </w:rPr>
              <w:t>.</w:t>
            </w:r>
          </w:p>
        </w:tc>
      </w:tr>
      <w:tr w:rsidR="0043629B" w:rsidRPr="00C96EB1" w14:paraId="3B89C100" w14:textId="77777777">
        <w:tc>
          <w:tcPr>
            <w:tcW w:w="2943" w:type="dxa"/>
          </w:tcPr>
          <w:p w14:paraId="5D9D497D" w14:textId="77777777" w:rsidR="0043629B" w:rsidRPr="00C96EB1" w:rsidRDefault="0043629B" w:rsidP="00D32F25">
            <w:pPr>
              <w:rPr>
                <w:b/>
                <w:sz w:val="22"/>
              </w:rPr>
            </w:pPr>
            <w:r w:rsidRPr="00C96EB1">
              <w:rPr>
                <w:b/>
                <w:sz w:val="22"/>
              </w:rPr>
              <w:lastRenderedPageBreak/>
              <w:t>Ubicación del pie de imagen</w:t>
            </w:r>
          </w:p>
        </w:tc>
        <w:tc>
          <w:tcPr>
            <w:tcW w:w="6394" w:type="dxa"/>
          </w:tcPr>
          <w:p w14:paraId="761916B9" w14:textId="5B4A9B13" w:rsidR="0043629B" w:rsidRPr="00C96EB1" w:rsidRDefault="0043629B" w:rsidP="006606E4">
            <w:pPr>
              <w:rPr>
                <w:sz w:val="22"/>
              </w:rPr>
            </w:pPr>
            <w:r w:rsidRPr="00C96EB1">
              <w:rPr>
                <w:sz w:val="22"/>
              </w:rPr>
              <w:t xml:space="preserve">Inferior </w:t>
            </w:r>
          </w:p>
        </w:tc>
      </w:tr>
    </w:tbl>
    <w:p w14:paraId="2EBDF857" w14:textId="77777777" w:rsidR="008E02FC" w:rsidRPr="00C96EB1" w:rsidRDefault="008E02FC" w:rsidP="00C743B1">
      <w:pPr>
        <w:spacing w:after="0"/>
        <w:rPr>
          <w:sz w:val="22"/>
          <w:highlight w:val="yellow"/>
        </w:rPr>
      </w:pPr>
    </w:p>
    <w:p w14:paraId="48ECE531" w14:textId="24DA0293" w:rsidR="00C743B1" w:rsidRPr="00C96EB1" w:rsidRDefault="00C743B1" w:rsidP="00C743B1">
      <w:pPr>
        <w:spacing w:after="0"/>
        <w:rPr>
          <w:b/>
          <w:sz w:val="22"/>
        </w:rPr>
      </w:pPr>
      <w:r w:rsidRPr="00C96EB1">
        <w:rPr>
          <w:b/>
          <w:sz w:val="22"/>
          <w:highlight w:val="yellow"/>
        </w:rPr>
        <w:t>[Sección 2]</w:t>
      </w:r>
      <w:r w:rsidRPr="00C96EB1">
        <w:rPr>
          <w:b/>
          <w:sz w:val="22"/>
        </w:rPr>
        <w:t xml:space="preserve"> 3.</w:t>
      </w:r>
      <w:r w:rsidR="00EF0F90" w:rsidRPr="00C96EB1">
        <w:rPr>
          <w:b/>
          <w:sz w:val="22"/>
        </w:rPr>
        <w:t>1</w:t>
      </w:r>
      <w:r w:rsidRPr="00C96EB1">
        <w:rPr>
          <w:b/>
          <w:sz w:val="22"/>
        </w:rPr>
        <w:t xml:space="preserve"> </w:t>
      </w:r>
      <w:r w:rsidR="00242B03" w:rsidRPr="00C96EB1">
        <w:rPr>
          <w:b/>
          <w:sz w:val="22"/>
        </w:rPr>
        <w:t>Los a</w:t>
      </w:r>
      <w:r w:rsidRPr="00C96EB1">
        <w:rPr>
          <w:b/>
          <w:sz w:val="22"/>
        </w:rPr>
        <w:t>delantos tecnológicos</w:t>
      </w:r>
    </w:p>
    <w:p w14:paraId="43215C7F" w14:textId="77777777" w:rsidR="00C743B1" w:rsidRPr="00C96EB1" w:rsidRDefault="00C743B1" w:rsidP="00C743B1">
      <w:pPr>
        <w:spacing w:after="0"/>
        <w:rPr>
          <w:sz w:val="22"/>
        </w:rPr>
      </w:pPr>
    </w:p>
    <w:p w14:paraId="71E649DA" w14:textId="77777777" w:rsidR="00C743B1" w:rsidRPr="00C96EB1" w:rsidRDefault="00117D5E" w:rsidP="00C743B1">
      <w:pPr>
        <w:spacing w:after="0"/>
        <w:rPr>
          <w:sz w:val="22"/>
        </w:rPr>
      </w:pPr>
      <w:r w:rsidRPr="00C96EB1">
        <w:rPr>
          <w:sz w:val="22"/>
        </w:rPr>
        <w:t>A nivel técnico, este peri</w:t>
      </w:r>
      <w:r w:rsidR="0067061E" w:rsidRPr="00C96EB1">
        <w:rPr>
          <w:sz w:val="22"/>
        </w:rPr>
        <w:t>odo fue muy importante, pues se desarrollaron instrumentos como el telescopio, el microscopio, el termómetro y las primeras calculadoras.</w:t>
      </w:r>
    </w:p>
    <w:p w14:paraId="2AAC289B" w14:textId="77777777" w:rsidR="00C743B1" w:rsidRDefault="00C743B1" w:rsidP="00C743B1">
      <w:pPr>
        <w:spacing w:after="0"/>
        <w:rPr>
          <w:sz w:val="22"/>
        </w:rPr>
      </w:pPr>
    </w:p>
    <w:p w14:paraId="2AD7F285" w14:textId="604F9128" w:rsidR="00B907CB" w:rsidRPr="00B907CB" w:rsidRDefault="002D7C6A" w:rsidP="00C743B1">
      <w:pPr>
        <w:spacing w:after="0"/>
        <w:rPr>
          <w:b/>
          <w:sz w:val="22"/>
        </w:rPr>
      </w:pPr>
      <w:r>
        <w:rPr>
          <w:b/>
          <w:sz w:val="22"/>
          <w:highlight w:val="yellow"/>
        </w:rPr>
        <w:t>[Sección 3</w:t>
      </w:r>
      <w:r w:rsidRPr="00C96EB1">
        <w:rPr>
          <w:b/>
          <w:sz w:val="22"/>
          <w:highlight w:val="yellow"/>
        </w:rPr>
        <w:t>]</w:t>
      </w:r>
      <w:r w:rsidRPr="00C96EB1">
        <w:rPr>
          <w:b/>
          <w:sz w:val="22"/>
        </w:rPr>
        <w:t xml:space="preserve"> </w:t>
      </w:r>
      <w:r w:rsidR="00B907CB" w:rsidRPr="00B907CB">
        <w:rPr>
          <w:b/>
          <w:sz w:val="22"/>
        </w:rPr>
        <w:t>3.1.1 El termómetro</w:t>
      </w:r>
      <w:r w:rsidR="00B907CB">
        <w:rPr>
          <w:b/>
          <w:sz w:val="22"/>
        </w:rPr>
        <w:t xml:space="preserve"> de Galileo</w:t>
      </w:r>
    </w:p>
    <w:p w14:paraId="483CE85A" w14:textId="1D6CB788" w:rsidR="00345101" w:rsidRDefault="00B907CB" w:rsidP="00067BC9">
      <w:pPr>
        <w:spacing w:after="0"/>
        <w:rPr>
          <w:sz w:val="22"/>
        </w:rPr>
      </w:pPr>
      <w:r>
        <w:rPr>
          <w:sz w:val="22"/>
        </w:rPr>
        <w:t xml:space="preserve">Lo primero que hay que decir es que </w:t>
      </w:r>
      <w:r w:rsidR="00067BC9">
        <w:rPr>
          <w:sz w:val="22"/>
        </w:rPr>
        <w:t xml:space="preserve">Galileo Galilei </w:t>
      </w:r>
      <w:r w:rsidRPr="00B907CB">
        <w:rPr>
          <w:sz w:val="22"/>
        </w:rPr>
        <w:t xml:space="preserve">descubrió que la </w:t>
      </w:r>
      <w:r w:rsidRPr="00F5527A">
        <w:rPr>
          <w:b/>
          <w:sz w:val="22"/>
        </w:rPr>
        <w:t>densidad</w:t>
      </w:r>
      <w:r w:rsidRPr="00B907CB">
        <w:rPr>
          <w:sz w:val="22"/>
        </w:rPr>
        <w:t xml:space="preserve"> de un líquido cambia según la temperatura.</w:t>
      </w:r>
      <w:r>
        <w:rPr>
          <w:sz w:val="22"/>
        </w:rPr>
        <w:t xml:space="preserve"> Este descubrimiento lo llevó a pensar que era posible aprovecharlo para medir la temperatura del ambiente, así que </w:t>
      </w:r>
      <w:r w:rsidRPr="00067BC9">
        <w:rPr>
          <w:sz w:val="22"/>
        </w:rPr>
        <w:t>en 1592</w:t>
      </w:r>
      <w:r>
        <w:rPr>
          <w:sz w:val="22"/>
        </w:rPr>
        <w:t xml:space="preserve"> inventó el </w:t>
      </w:r>
      <w:r w:rsidRPr="00F5527A">
        <w:rPr>
          <w:b/>
          <w:sz w:val="22"/>
        </w:rPr>
        <w:t>termómetro</w:t>
      </w:r>
      <w:r w:rsidR="00067BC9" w:rsidRPr="00067BC9">
        <w:rPr>
          <w:sz w:val="22"/>
        </w:rPr>
        <w:t xml:space="preserve">. </w:t>
      </w:r>
      <w:r w:rsidR="00067BC9">
        <w:rPr>
          <w:sz w:val="22"/>
        </w:rPr>
        <w:t>Ese primer termómetro consistía en</w:t>
      </w:r>
      <w:r w:rsidR="00067BC9" w:rsidRPr="00067BC9">
        <w:rPr>
          <w:sz w:val="22"/>
        </w:rPr>
        <w:t xml:space="preserve"> un tubo de vidrio </w:t>
      </w:r>
      <w:r>
        <w:rPr>
          <w:sz w:val="22"/>
        </w:rPr>
        <w:t xml:space="preserve">lleno de agua en el que flotaban </w:t>
      </w:r>
      <w:r w:rsidR="00067BC9" w:rsidRPr="00067BC9">
        <w:rPr>
          <w:sz w:val="22"/>
        </w:rPr>
        <w:t xml:space="preserve">una </w:t>
      </w:r>
      <w:r>
        <w:rPr>
          <w:sz w:val="22"/>
        </w:rPr>
        <w:t xml:space="preserve">serie de esferas </w:t>
      </w:r>
      <w:r w:rsidR="00961B12">
        <w:rPr>
          <w:sz w:val="22"/>
        </w:rPr>
        <w:t xml:space="preserve">que contenían una cantidad diferente de líquido y por ello cada esfera tenía una densidad </w:t>
      </w:r>
      <w:r w:rsidR="007F2727">
        <w:rPr>
          <w:sz w:val="22"/>
        </w:rPr>
        <w:t>distinta</w:t>
      </w:r>
      <w:r w:rsidR="00961B12" w:rsidRPr="00961B12">
        <w:rPr>
          <w:sz w:val="22"/>
        </w:rPr>
        <w:t xml:space="preserve"> y</w:t>
      </w:r>
      <w:r w:rsidR="00961B12">
        <w:rPr>
          <w:sz w:val="22"/>
        </w:rPr>
        <w:t>, por lo tanto, flotaban</w:t>
      </w:r>
      <w:r w:rsidR="00961B12" w:rsidRPr="00961B12">
        <w:rPr>
          <w:sz w:val="22"/>
        </w:rPr>
        <w:t xml:space="preserve"> a diferentes alturas</w:t>
      </w:r>
      <w:r w:rsidR="00961B12">
        <w:rPr>
          <w:sz w:val="22"/>
        </w:rPr>
        <w:t>.</w:t>
      </w:r>
    </w:p>
    <w:p w14:paraId="2290EAF4" w14:textId="77777777" w:rsidR="00345101" w:rsidRDefault="00345101" w:rsidP="00067BC9">
      <w:pPr>
        <w:spacing w:after="0"/>
        <w:rPr>
          <w:sz w:val="22"/>
        </w:rPr>
      </w:pPr>
    </w:p>
    <w:p w14:paraId="2BC3EDF8" w14:textId="4861E317" w:rsidR="00961B12" w:rsidRDefault="00961B12" w:rsidP="00067BC9">
      <w:pPr>
        <w:spacing w:after="0"/>
        <w:rPr>
          <w:sz w:val="22"/>
        </w:rPr>
      </w:pPr>
      <w:r>
        <w:rPr>
          <w:sz w:val="22"/>
        </w:rPr>
        <w:t xml:space="preserve">Es importante anotar que en el termómetro de Galileo el cilindro </w:t>
      </w:r>
      <w:r w:rsidR="002D7C6A">
        <w:rPr>
          <w:sz w:val="22"/>
        </w:rPr>
        <w:t>no tenía ningún tipo graduación.</w:t>
      </w:r>
      <w:r>
        <w:rPr>
          <w:sz w:val="22"/>
        </w:rPr>
        <w:t xml:space="preserve"> </w:t>
      </w:r>
      <w:r w:rsidR="002D7C6A">
        <w:rPr>
          <w:sz w:val="22"/>
        </w:rPr>
        <w:t>Las que</w:t>
      </w:r>
      <w:r>
        <w:rPr>
          <w:sz w:val="22"/>
        </w:rPr>
        <w:t xml:space="preserve"> llevaban una marca </w:t>
      </w:r>
      <w:r w:rsidR="007F2727">
        <w:rPr>
          <w:sz w:val="22"/>
        </w:rPr>
        <w:t xml:space="preserve">para </w:t>
      </w:r>
      <w:r>
        <w:rPr>
          <w:sz w:val="22"/>
        </w:rPr>
        <w:t>indica</w:t>
      </w:r>
      <w:r w:rsidR="007F2727">
        <w:rPr>
          <w:sz w:val="22"/>
        </w:rPr>
        <w:t>r</w:t>
      </w:r>
      <w:r>
        <w:rPr>
          <w:sz w:val="22"/>
        </w:rPr>
        <w:t xml:space="preserve"> </w:t>
      </w:r>
      <w:r w:rsidR="002D7C6A">
        <w:rPr>
          <w:sz w:val="22"/>
        </w:rPr>
        <w:t>una temperatura eran cada una de las esferas.</w:t>
      </w:r>
      <w:r>
        <w:rPr>
          <w:sz w:val="22"/>
        </w:rPr>
        <w:t xml:space="preserve"> </w:t>
      </w:r>
    </w:p>
    <w:p w14:paraId="52D37DFD" w14:textId="77777777" w:rsidR="00E354A6" w:rsidRPr="00350B1E" w:rsidRDefault="00E354A6" w:rsidP="00E354A6">
      <w:pPr>
        <w:spacing w:after="0"/>
        <w:rPr>
          <w:color w:val="000000"/>
          <w:sz w:val="22"/>
          <w:lang w:val="es-MX"/>
        </w:rPr>
      </w:pPr>
    </w:p>
    <w:tbl>
      <w:tblPr>
        <w:tblStyle w:val="Tablaconcuadrcula"/>
        <w:tblW w:w="0" w:type="auto"/>
        <w:tblLayout w:type="fixed"/>
        <w:tblLook w:val="04A0" w:firstRow="1" w:lastRow="0" w:firstColumn="1" w:lastColumn="0" w:noHBand="0" w:noVBand="1"/>
      </w:tblPr>
      <w:tblGrid>
        <w:gridCol w:w="3085"/>
        <w:gridCol w:w="6252"/>
      </w:tblGrid>
      <w:tr w:rsidR="00E354A6" w:rsidRPr="00E354A6" w14:paraId="7649B7BE" w14:textId="77777777" w:rsidTr="000B31B5">
        <w:tc>
          <w:tcPr>
            <w:tcW w:w="9337" w:type="dxa"/>
            <w:gridSpan w:val="2"/>
            <w:shd w:val="clear" w:color="auto" w:fill="0D0D0D" w:themeFill="text1" w:themeFillTint="F2"/>
          </w:tcPr>
          <w:p w14:paraId="16953CC9" w14:textId="77777777" w:rsidR="00E354A6" w:rsidRPr="00E354A6" w:rsidRDefault="00E354A6" w:rsidP="000B31B5">
            <w:pPr>
              <w:jc w:val="center"/>
              <w:rPr>
                <w:b/>
                <w:color w:val="FFFFFF" w:themeColor="background1"/>
                <w:sz w:val="22"/>
              </w:rPr>
            </w:pPr>
            <w:r w:rsidRPr="00E354A6">
              <w:rPr>
                <w:b/>
                <w:color w:val="FFFFFF" w:themeColor="background1"/>
                <w:sz w:val="22"/>
              </w:rPr>
              <w:t>Imagen (fotografía, gráfica o ilustración)</w:t>
            </w:r>
          </w:p>
        </w:tc>
      </w:tr>
      <w:tr w:rsidR="000B31B5" w:rsidRPr="00E354A6" w14:paraId="17960049" w14:textId="77777777" w:rsidTr="000B31B5">
        <w:tc>
          <w:tcPr>
            <w:tcW w:w="3085" w:type="dxa"/>
          </w:tcPr>
          <w:p w14:paraId="051AF43B" w14:textId="77777777" w:rsidR="00E354A6" w:rsidRPr="00E354A6" w:rsidRDefault="00E354A6" w:rsidP="000B31B5">
            <w:pPr>
              <w:rPr>
                <w:b/>
                <w:color w:val="000000"/>
                <w:sz w:val="22"/>
              </w:rPr>
            </w:pPr>
            <w:r w:rsidRPr="00E354A6">
              <w:rPr>
                <w:b/>
                <w:color w:val="000000"/>
                <w:sz w:val="22"/>
              </w:rPr>
              <w:t>Código</w:t>
            </w:r>
          </w:p>
        </w:tc>
        <w:tc>
          <w:tcPr>
            <w:tcW w:w="6252" w:type="dxa"/>
          </w:tcPr>
          <w:p w14:paraId="761826D0" w14:textId="70EBB43C" w:rsidR="00E354A6" w:rsidRPr="00E354A6" w:rsidRDefault="00E354A6" w:rsidP="000B31B5">
            <w:pPr>
              <w:rPr>
                <w:b/>
                <w:color w:val="000000"/>
                <w:sz w:val="22"/>
              </w:rPr>
            </w:pPr>
            <w:r>
              <w:rPr>
                <w:color w:val="000000"/>
                <w:sz w:val="22"/>
              </w:rPr>
              <w:t>CS_07_04</w:t>
            </w:r>
            <w:r w:rsidR="0026144E">
              <w:rPr>
                <w:color w:val="000000"/>
                <w:sz w:val="22"/>
              </w:rPr>
              <w:t>_IMG12</w:t>
            </w:r>
          </w:p>
        </w:tc>
      </w:tr>
      <w:tr w:rsidR="000B31B5" w:rsidRPr="00E354A6" w14:paraId="7F4451FF" w14:textId="77777777" w:rsidTr="000B31B5">
        <w:tc>
          <w:tcPr>
            <w:tcW w:w="3085" w:type="dxa"/>
          </w:tcPr>
          <w:p w14:paraId="7095BAC5" w14:textId="77777777" w:rsidR="00E354A6" w:rsidRPr="00E354A6" w:rsidRDefault="00E354A6" w:rsidP="000B31B5">
            <w:pPr>
              <w:rPr>
                <w:color w:val="000000"/>
                <w:sz w:val="22"/>
              </w:rPr>
            </w:pPr>
            <w:r w:rsidRPr="00E354A6">
              <w:rPr>
                <w:b/>
                <w:color w:val="000000"/>
                <w:sz w:val="22"/>
              </w:rPr>
              <w:t>Descripción</w:t>
            </w:r>
          </w:p>
        </w:tc>
        <w:tc>
          <w:tcPr>
            <w:tcW w:w="6252" w:type="dxa"/>
          </w:tcPr>
          <w:p w14:paraId="2984737B" w14:textId="77777777" w:rsidR="00E354A6" w:rsidRDefault="00E354A6" w:rsidP="000B31B5">
            <w:pPr>
              <w:rPr>
                <w:color w:val="000000"/>
                <w:sz w:val="22"/>
              </w:rPr>
            </w:pPr>
            <w:r>
              <w:rPr>
                <w:color w:val="000000"/>
                <w:sz w:val="22"/>
              </w:rPr>
              <w:t>Fotografía</w:t>
            </w:r>
          </w:p>
          <w:p w14:paraId="3B2B17FE" w14:textId="11335340" w:rsidR="00E354A6" w:rsidRPr="00E354A6" w:rsidRDefault="00E354A6" w:rsidP="000B31B5">
            <w:pPr>
              <w:rPr>
                <w:color w:val="000000"/>
                <w:sz w:val="22"/>
              </w:rPr>
            </w:pPr>
            <w:r>
              <w:rPr>
                <w:noProof/>
                <w:sz w:val="22"/>
                <w:lang w:val="es-ES" w:eastAsia="es-ES"/>
              </w:rPr>
              <w:drawing>
                <wp:inline distT="0" distB="0" distL="0" distR="0" wp14:anchorId="790D75EB" wp14:editId="1471B701">
                  <wp:extent cx="1260910" cy="2078801"/>
                  <wp:effectExtent l="0" t="0" r="9525" b="4445"/>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1899" cy="2080431"/>
                          </a:xfrm>
                          <a:prstGeom prst="rect">
                            <a:avLst/>
                          </a:prstGeom>
                          <a:noFill/>
                          <a:ln>
                            <a:noFill/>
                          </a:ln>
                        </pic:spPr>
                      </pic:pic>
                    </a:graphicData>
                  </a:graphic>
                </wp:inline>
              </w:drawing>
            </w:r>
          </w:p>
        </w:tc>
      </w:tr>
      <w:tr w:rsidR="000B31B5" w:rsidRPr="00E354A6" w14:paraId="32B3DFDC" w14:textId="77777777" w:rsidTr="000B31B5">
        <w:tc>
          <w:tcPr>
            <w:tcW w:w="3085" w:type="dxa"/>
          </w:tcPr>
          <w:p w14:paraId="7B0AA4F6" w14:textId="594EEC74" w:rsidR="00E354A6" w:rsidRPr="00E354A6" w:rsidRDefault="00E354A6" w:rsidP="000B31B5">
            <w:pPr>
              <w:rPr>
                <w:color w:val="000000"/>
                <w:sz w:val="22"/>
              </w:rPr>
            </w:pPr>
            <w:r w:rsidRPr="00E354A6">
              <w:rPr>
                <w:b/>
                <w:color w:val="000000"/>
                <w:sz w:val="22"/>
              </w:rPr>
              <w:t>Código Shutterstock (o URL o la ruta en AulaPlaneta)</w:t>
            </w:r>
          </w:p>
        </w:tc>
        <w:tc>
          <w:tcPr>
            <w:tcW w:w="6252" w:type="dxa"/>
          </w:tcPr>
          <w:p w14:paraId="62675EFC" w14:textId="53659C87" w:rsidR="00E354A6" w:rsidRPr="00E354A6" w:rsidRDefault="007F2727" w:rsidP="000B31B5">
            <w:pPr>
              <w:rPr>
                <w:color w:val="000000"/>
                <w:sz w:val="22"/>
              </w:rPr>
            </w:pPr>
            <w:hyperlink r:id="rId25" w:history="1">
              <w:r w:rsidRPr="00C94134">
                <w:rPr>
                  <w:rStyle w:val="Hipervnculo"/>
                  <w:sz w:val="22"/>
                </w:rPr>
                <w:t>https://upload.wikimedia.org/wikipedia/commons/d/d5/Galileo_Thermometer_24_degrees.jpg</w:t>
              </w:r>
            </w:hyperlink>
          </w:p>
        </w:tc>
      </w:tr>
      <w:tr w:rsidR="000B31B5" w:rsidRPr="00E354A6" w14:paraId="58357195" w14:textId="77777777" w:rsidTr="000B31B5">
        <w:tc>
          <w:tcPr>
            <w:tcW w:w="3085" w:type="dxa"/>
          </w:tcPr>
          <w:p w14:paraId="399FCD7E" w14:textId="77777777" w:rsidR="00E354A6" w:rsidRPr="00E354A6" w:rsidRDefault="00E354A6" w:rsidP="000B31B5">
            <w:pPr>
              <w:rPr>
                <w:color w:val="000000"/>
                <w:sz w:val="22"/>
              </w:rPr>
            </w:pPr>
            <w:r w:rsidRPr="00E354A6">
              <w:rPr>
                <w:b/>
                <w:color w:val="000000"/>
                <w:sz w:val="22"/>
              </w:rPr>
              <w:t>Pie de imagen</w:t>
            </w:r>
          </w:p>
        </w:tc>
        <w:tc>
          <w:tcPr>
            <w:tcW w:w="6252" w:type="dxa"/>
          </w:tcPr>
          <w:p w14:paraId="429B3B0E" w14:textId="31AD6D3C" w:rsidR="00E354A6" w:rsidRPr="00E354A6" w:rsidRDefault="007F6E43" w:rsidP="00D15779">
            <w:pPr>
              <w:rPr>
                <w:color w:val="000000"/>
                <w:sz w:val="22"/>
              </w:rPr>
            </w:pPr>
            <w:r>
              <w:rPr>
                <w:color w:val="000000"/>
                <w:sz w:val="22"/>
              </w:rPr>
              <w:t xml:space="preserve">Galileo Galilei </w:t>
            </w:r>
            <w:r w:rsidR="00D15779">
              <w:rPr>
                <w:color w:val="000000"/>
                <w:sz w:val="22"/>
              </w:rPr>
              <w:t>estableció las bases de la c</w:t>
            </w:r>
            <w:r w:rsidRPr="007F6E43">
              <w:rPr>
                <w:color w:val="000000"/>
                <w:sz w:val="22"/>
              </w:rPr>
              <w:t xml:space="preserve">iencia </w:t>
            </w:r>
            <w:r w:rsidR="00D15779">
              <w:rPr>
                <w:color w:val="000000"/>
                <w:sz w:val="22"/>
              </w:rPr>
              <w:t xml:space="preserve">moderna al </w:t>
            </w:r>
            <w:r w:rsidR="00D15779">
              <w:rPr>
                <w:color w:val="000000"/>
                <w:sz w:val="22"/>
              </w:rPr>
              <w:lastRenderedPageBreak/>
              <w:t xml:space="preserve">proponer un método </w:t>
            </w:r>
            <w:r w:rsidRPr="007F6E43">
              <w:rPr>
                <w:color w:val="000000"/>
                <w:sz w:val="22"/>
              </w:rPr>
              <w:t xml:space="preserve">basado en la verificación experimental de las hipótesis o </w:t>
            </w:r>
            <w:r w:rsidR="00D15779">
              <w:rPr>
                <w:color w:val="000000"/>
                <w:sz w:val="22"/>
              </w:rPr>
              <w:t xml:space="preserve">de las </w:t>
            </w:r>
            <w:r w:rsidRPr="007F6E43">
              <w:rPr>
                <w:color w:val="000000"/>
                <w:sz w:val="22"/>
              </w:rPr>
              <w:t>explicaciones sobre los fenómenos naturales.</w:t>
            </w:r>
          </w:p>
        </w:tc>
      </w:tr>
    </w:tbl>
    <w:p w14:paraId="65445369" w14:textId="77777777" w:rsidR="00D15779" w:rsidRDefault="00D15779" w:rsidP="00067BC9">
      <w:pPr>
        <w:spacing w:after="0"/>
        <w:rPr>
          <w:sz w:val="22"/>
        </w:rPr>
      </w:pPr>
    </w:p>
    <w:p w14:paraId="45ACE8E5" w14:textId="69082CC9" w:rsidR="00067BC9" w:rsidRPr="00067BC9" w:rsidRDefault="002D7C6A" w:rsidP="00067BC9">
      <w:pPr>
        <w:spacing w:after="0"/>
        <w:rPr>
          <w:sz w:val="22"/>
        </w:rPr>
      </w:pPr>
      <w:r>
        <w:rPr>
          <w:sz w:val="22"/>
        </w:rPr>
        <w:t>Ahora bien, e</w:t>
      </w:r>
      <w:r w:rsidR="00067BC9">
        <w:rPr>
          <w:sz w:val="22"/>
        </w:rPr>
        <w:t>l problema</w:t>
      </w:r>
      <w:r>
        <w:rPr>
          <w:sz w:val="22"/>
        </w:rPr>
        <w:t xml:space="preserve"> con el agua es que se congela</w:t>
      </w:r>
      <w:r w:rsidR="00067BC9">
        <w:rPr>
          <w:sz w:val="22"/>
        </w:rPr>
        <w:t xml:space="preserve"> a los cero grados, </w:t>
      </w:r>
      <w:r w:rsidR="007F2727">
        <w:rPr>
          <w:sz w:val="22"/>
        </w:rPr>
        <w:t xml:space="preserve">lo </w:t>
      </w:r>
      <w:r w:rsidR="00C672DE">
        <w:rPr>
          <w:sz w:val="22"/>
        </w:rPr>
        <w:t xml:space="preserve">que </w:t>
      </w:r>
      <w:r w:rsidR="00067BC9">
        <w:rPr>
          <w:sz w:val="22"/>
        </w:rPr>
        <w:t>impid</w:t>
      </w:r>
      <w:r w:rsidR="007F2727">
        <w:rPr>
          <w:sz w:val="22"/>
        </w:rPr>
        <w:t>e</w:t>
      </w:r>
      <w:r w:rsidR="00067BC9">
        <w:rPr>
          <w:sz w:val="22"/>
        </w:rPr>
        <w:t xml:space="preserve"> medir temperaturas más bajas; de tal modo que </w:t>
      </w:r>
      <w:r>
        <w:rPr>
          <w:sz w:val="22"/>
        </w:rPr>
        <w:t xml:space="preserve">el agua </w:t>
      </w:r>
      <w:r w:rsidR="00C672DE">
        <w:rPr>
          <w:sz w:val="22"/>
        </w:rPr>
        <w:t xml:space="preserve">se </w:t>
      </w:r>
      <w:r>
        <w:rPr>
          <w:sz w:val="22"/>
        </w:rPr>
        <w:t>sustitu</w:t>
      </w:r>
      <w:r w:rsidR="00C672DE">
        <w:rPr>
          <w:sz w:val="22"/>
        </w:rPr>
        <w:t>yó</w:t>
      </w:r>
      <w:r>
        <w:rPr>
          <w:sz w:val="22"/>
        </w:rPr>
        <w:t xml:space="preserve"> por</w:t>
      </w:r>
      <w:r w:rsidR="00067BC9">
        <w:rPr>
          <w:sz w:val="22"/>
        </w:rPr>
        <w:t xml:space="preserve"> alcohol. A</w:t>
      </w:r>
      <w:r w:rsidR="00B907CB">
        <w:rPr>
          <w:sz w:val="22"/>
        </w:rPr>
        <w:t xml:space="preserve"> comienzos de</w:t>
      </w:r>
      <w:r w:rsidR="00067BC9">
        <w:rPr>
          <w:sz w:val="22"/>
        </w:rPr>
        <w:t xml:space="preserve"> la primera década del siglo XVII </w:t>
      </w:r>
      <w:proofErr w:type="spellStart"/>
      <w:r w:rsidR="00B907CB">
        <w:rPr>
          <w:sz w:val="22"/>
        </w:rPr>
        <w:t>Santorre</w:t>
      </w:r>
      <w:proofErr w:type="spellEnd"/>
      <w:r w:rsidR="00B907CB">
        <w:rPr>
          <w:sz w:val="22"/>
        </w:rPr>
        <w:t xml:space="preserve"> </w:t>
      </w:r>
      <w:proofErr w:type="spellStart"/>
      <w:r w:rsidR="00B907CB">
        <w:rPr>
          <w:sz w:val="22"/>
        </w:rPr>
        <w:t>Santorio</w:t>
      </w:r>
      <w:proofErr w:type="spellEnd"/>
      <w:r w:rsidR="00B907CB">
        <w:rPr>
          <w:sz w:val="22"/>
        </w:rPr>
        <w:t xml:space="preserve"> –un médico italiano interesado en emplear instrumentos de precisión con fines médicos– </w:t>
      </w:r>
      <w:r w:rsidR="00067BC9" w:rsidRPr="00067BC9">
        <w:rPr>
          <w:sz w:val="22"/>
        </w:rPr>
        <w:t xml:space="preserve">introdujo una </w:t>
      </w:r>
      <w:r w:rsidR="00067BC9" w:rsidRPr="00F5527A">
        <w:rPr>
          <w:b/>
          <w:sz w:val="22"/>
        </w:rPr>
        <w:t>graduación numérica</w:t>
      </w:r>
      <w:r w:rsidR="00067BC9" w:rsidRPr="00067BC9">
        <w:rPr>
          <w:sz w:val="22"/>
        </w:rPr>
        <w:t xml:space="preserve"> al invento de Galileo y le dio un uso medicinal.</w:t>
      </w:r>
    </w:p>
    <w:p w14:paraId="156F6579" w14:textId="77777777" w:rsidR="00067BC9" w:rsidRPr="00067BC9" w:rsidRDefault="00067BC9" w:rsidP="00067BC9">
      <w:pPr>
        <w:spacing w:after="0"/>
        <w:rPr>
          <w:sz w:val="22"/>
        </w:rPr>
      </w:pPr>
    </w:p>
    <w:p w14:paraId="30FB6964" w14:textId="2FE3E3EF" w:rsidR="00E457D3" w:rsidRDefault="002D7C6A" w:rsidP="00C743B1">
      <w:pPr>
        <w:spacing w:after="0"/>
        <w:rPr>
          <w:b/>
          <w:sz w:val="22"/>
        </w:rPr>
      </w:pPr>
      <w:r>
        <w:rPr>
          <w:b/>
          <w:sz w:val="22"/>
          <w:highlight w:val="yellow"/>
        </w:rPr>
        <w:t>[Sección 3</w:t>
      </w:r>
      <w:r w:rsidRPr="00C96EB1">
        <w:rPr>
          <w:b/>
          <w:sz w:val="22"/>
          <w:highlight w:val="yellow"/>
        </w:rPr>
        <w:t>]</w:t>
      </w:r>
      <w:r w:rsidRPr="00C96EB1">
        <w:rPr>
          <w:b/>
          <w:sz w:val="22"/>
        </w:rPr>
        <w:t xml:space="preserve"> </w:t>
      </w:r>
      <w:r>
        <w:rPr>
          <w:b/>
          <w:sz w:val="22"/>
        </w:rPr>
        <w:t>3.1.2</w:t>
      </w:r>
      <w:r w:rsidRPr="00B907CB">
        <w:rPr>
          <w:b/>
          <w:sz w:val="22"/>
        </w:rPr>
        <w:t xml:space="preserve"> El</w:t>
      </w:r>
      <w:r>
        <w:rPr>
          <w:b/>
          <w:sz w:val="22"/>
        </w:rPr>
        <w:t xml:space="preserve"> telescopio</w:t>
      </w:r>
    </w:p>
    <w:p w14:paraId="72CA549D" w14:textId="77777777" w:rsidR="000B26C3" w:rsidRPr="0003286B" w:rsidRDefault="000B26C3" w:rsidP="00C743B1">
      <w:pPr>
        <w:spacing w:after="0"/>
        <w:rPr>
          <w:sz w:val="22"/>
        </w:rPr>
      </w:pPr>
    </w:p>
    <w:p w14:paraId="0E430A32" w14:textId="79AB1320" w:rsidR="00B413D4" w:rsidRDefault="00B413D4" w:rsidP="0003286B">
      <w:pPr>
        <w:rPr>
          <w:sz w:val="22"/>
        </w:rPr>
      </w:pPr>
      <w:r>
        <w:rPr>
          <w:sz w:val="22"/>
        </w:rPr>
        <w:t>Decir quién fue el que inventó el telescopio no es del todo fácil</w:t>
      </w:r>
      <w:r w:rsidR="007F2727">
        <w:rPr>
          <w:sz w:val="22"/>
        </w:rPr>
        <w:t>,</w:t>
      </w:r>
      <w:r>
        <w:rPr>
          <w:sz w:val="22"/>
        </w:rPr>
        <w:t xml:space="preserve"> puesto que </w:t>
      </w:r>
      <w:r w:rsidR="00AF28D3">
        <w:rPr>
          <w:sz w:val="22"/>
        </w:rPr>
        <w:t xml:space="preserve">en su </w:t>
      </w:r>
      <w:r w:rsidR="006C66FD">
        <w:rPr>
          <w:sz w:val="22"/>
        </w:rPr>
        <w:t xml:space="preserve">desarrollo </w:t>
      </w:r>
      <w:r w:rsidR="00AF28D3">
        <w:rPr>
          <w:sz w:val="22"/>
        </w:rPr>
        <w:t>tal como lo conocem</w:t>
      </w:r>
      <w:r w:rsidR="00532D07">
        <w:rPr>
          <w:sz w:val="22"/>
        </w:rPr>
        <w:t>os hoy intervinieron varios cien</w:t>
      </w:r>
      <w:r w:rsidR="00AF28D3">
        <w:rPr>
          <w:sz w:val="22"/>
        </w:rPr>
        <w:t xml:space="preserve">tíficos en momentos distintos. Para </w:t>
      </w:r>
      <w:r>
        <w:rPr>
          <w:sz w:val="22"/>
        </w:rPr>
        <w:t>los holande</w:t>
      </w:r>
      <w:r w:rsidR="00AF28D3">
        <w:rPr>
          <w:sz w:val="22"/>
        </w:rPr>
        <w:t>ses</w:t>
      </w:r>
      <w:r>
        <w:rPr>
          <w:sz w:val="22"/>
        </w:rPr>
        <w:t xml:space="preserve"> su creador fue el alemán </w:t>
      </w:r>
      <w:r w:rsidRPr="00F5527A">
        <w:rPr>
          <w:b/>
          <w:sz w:val="22"/>
        </w:rPr>
        <w:t xml:space="preserve">Hans </w:t>
      </w:r>
      <w:proofErr w:type="spellStart"/>
      <w:r w:rsidRPr="00F5527A">
        <w:rPr>
          <w:b/>
          <w:sz w:val="22"/>
        </w:rPr>
        <w:t>Lippershey</w:t>
      </w:r>
      <w:proofErr w:type="spellEnd"/>
      <w:r w:rsidRPr="00B413D4">
        <w:rPr>
          <w:sz w:val="22"/>
        </w:rPr>
        <w:t xml:space="preserve"> </w:t>
      </w:r>
      <w:r w:rsidR="00AF28D3">
        <w:rPr>
          <w:sz w:val="22"/>
        </w:rPr>
        <w:t>(</w:t>
      </w:r>
      <w:r>
        <w:rPr>
          <w:sz w:val="22"/>
        </w:rPr>
        <w:t>1608)</w:t>
      </w:r>
      <w:r w:rsidR="007F2727">
        <w:rPr>
          <w:sz w:val="22"/>
        </w:rPr>
        <w:t>,</w:t>
      </w:r>
      <w:r>
        <w:rPr>
          <w:sz w:val="22"/>
        </w:rPr>
        <w:t xml:space="preserve"> quien al patentar su</w:t>
      </w:r>
      <w:r w:rsidRPr="00B413D4">
        <w:rPr>
          <w:sz w:val="22"/>
        </w:rPr>
        <w:t xml:space="preserve"> instrumento </w:t>
      </w:r>
      <w:r>
        <w:rPr>
          <w:sz w:val="22"/>
        </w:rPr>
        <w:t>lo llamó</w:t>
      </w:r>
      <w:r w:rsidRPr="00B413D4">
        <w:rPr>
          <w:sz w:val="22"/>
        </w:rPr>
        <w:t xml:space="preserve"> </w:t>
      </w:r>
      <w:proofErr w:type="spellStart"/>
      <w:r w:rsidRPr="00B413D4">
        <w:rPr>
          <w:i/>
          <w:sz w:val="22"/>
        </w:rPr>
        <w:t>kijker</w:t>
      </w:r>
      <w:proofErr w:type="spellEnd"/>
      <w:r w:rsidRPr="00B413D4">
        <w:rPr>
          <w:sz w:val="22"/>
        </w:rPr>
        <w:t xml:space="preserve">, que significa mirador. </w:t>
      </w:r>
    </w:p>
    <w:p w14:paraId="602703DE" w14:textId="3309B959" w:rsidR="00BD36FA" w:rsidRPr="00D15779" w:rsidRDefault="00B413D4" w:rsidP="00D15779">
      <w:pPr>
        <w:rPr>
          <w:sz w:val="22"/>
        </w:rPr>
      </w:pPr>
      <w:r w:rsidRPr="00F5527A">
        <w:rPr>
          <w:b/>
          <w:sz w:val="22"/>
        </w:rPr>
        <w:t>Galileo Galilei</w:t>
      </w:r>
      <w:r>
        <w:rPr>
          <w:sz w:val="22"/>
        </w:rPr>
        <w:t xml:space="preserve"> en 1609 le hizo mejoras al “mirador” de </w:t>
      </w:r>
      <w:proofErr w:type="spellStart"/>
      <w:r w:rsidRPr="00B413D4">
        <w:rPr>
          <w:sz w:val="22"/>
        </w:rPr>
        <w:t>Lippershey</w:t>
      </w:r>
      <w:proofErr w:type="spellEnd"/>
      <w:r w:rsidR="007F2727">
        <w:rPr>
          <w:sz w:val="22"/>
        </w:rPr>
        <w:t>,</w:t>
      </w:r>
      <w:r w:rsidRPr="00B413D4">
        <w:rPr>
          <w:sz w:val="22"/>
        </w:rPr>
        <w:t xml:space="preserve"> </w:t>
      </w:r>
      <w:r w:rsidR="00184D4F">
        <w:rPr>
          <w:sz w:val="22"/>
        </w:rPr>
        <w:t xml:space="preserve">para </w:t>
      </w:r>
      <w:r>
        <w:rPr>
          <w:sz w:val="22"/>
        </w:rPr>
        <w:t>que aquel peculiar</w:t>
      </w:r>
      <w:r w:rsidR="00AF28D3">
        <w:rPr>
          <w:sz w:val="22"/>
        </w:rPr>
        <w:t xml:space="preserve"> </w:t>
      </w:r>
      <w:r w:rsidR="00AF28D3" w:rsidRPr="00AF28D3">
        <w:rPr>
          <w:sz w:val="22"/>
        </w:rPr>
        <w:t>artefacto</w:t>
      </w:r>
      <w:r w:rsidR="00AF28D3">
        <w:rPr>
          <w:sz w:val="22"/>
        </w:rPr>
        <w:t xml:space="preserve"> se pudiese usar</w:t>
      </w:r>
      <w:r w:rsidR="00D22DB1">
        <w:rPr>
          <w:sz w:val="22"/>
        </w:rPr>
        <w:t xml:space="preserve"> como</w:t>
      </w:r>
      <w:r w:rsidR="00AF28D3">
        <w:rPr>
          <w:sz w:val="22"/>
        </w:rPr>
        <w:t xml:space="preserve"> instrumento para la </w:t>
      </w:r>
      <w:r>
        <w:rPr>
          <w:sz w:val="22"/>
        </w:rPr>
        <w:t>astronomía</w:t>
      </w:r>
      <w:r w:rsidRPr="00B413D4">
        <w:rPr>
          <w:sz w:val="22"/>
        </w:rPr>
        <w:t xml:space="preserve">. </w:t>
      </w:r>
    </w:p>
    <w:tbl>
      <w:tblPr>
        <w:tblStyle w:val="Tablaconcuadrcula"/>
        <w:tblW w:w="0" w:type="auto"/>
        <w:tblLayout w:type="fixed"/>
        <w:tblLook w:val="04A0" w:firstRow="1" w:lastRow="0" w:firstColumn="1" w:lastColumn="0" w:noHBand="0" w:noVBand="1"/>
      </w:tblPr>
      <w:tblGrid>
        <w:gridCol w:w="3085"/>
        <w:gridCol w:w="6252"/>
      </w:tblGrid>
      <w:tr w:rsidR="00BD36FA" w:rsidRPr="00BD36FA" w14:paraId="44AFFAEE" w14:textId="77777777" w:rsidTr="00BD36FA">
        <w:tc>
          <w:tcPr>
            <w:tcW w:w="9337" w:type="dxa"/>
            <w:gridSpan w:val="2"/>
            <w:shd w:val="clear" w:color="auto" w:fill="0D0D0D" w:themeFill="text1" w:themeFillTint="F2"/>
          </w:tcPr>
          <w:p w14:paraId="1EF1FE28" w14:textId="77777777" w:rsidR="00BD36FA" w:rsidRPr="00BD36FA" w:rsidRDefault="00BD36FA" w:rsidP="000B31B5">
            <w:pPr>
              <w:jc w:val="center"/>
              <w:rPr>
                <w:b/>
                <w:color w:val="FFFFFF" w:themeColor="background1"/>
                <w:sz w:val="22"/>
              </w:rPr>
            </w:pPr>
            <w:r w:rsidRPr="00BD36FA">
              <w:rPr>
                <w:b/>
                <w:color w:val="FFFFFF" w:themeColor="background1"/>
                <w:sz w:val="22"/>
              </w:rPr>
              <w:t>Imagen (fotografía, gráfica o ilustración)</w:t>
            </w:r>
          </w:p>
        </w:tc>
      </w:tr>
      <w:tr w:rsidR="00BD36FA" w:rsidRPr="00BD36FA" w14:paraId="29A4DB8C" w14:textId="77777777" w:rsidTr="00BD36FA">
        <w:tc>
          <w:tcPr>
            <w:tcW w:w="3085" w:type="dxa"/>
          </w:tcPr>
          <w:p w14:paraId="2E3A515B" w14:textId="77777777" w:rsidR="00BD36FA" w:rsidRPr="00BD36FA" w:rsidRDefault="00BD36FA" w:rsidP="000B31B5">
            <w:pPr>
              <w:rPr>
                <w:b/>
                <w:color w:val="000000"/>
                <w:sz w:val="22"/>
              </w:rPr>
            </w:pPr>
            <w:r w:rsidRPr="00BD36FA">
              <w:rPr>
                <w:b/>
                <w:color w:val="000000"/>
                <w:sz w:val="22"/>
              </w:rPr>
              <w:t>Código</w:t>
            </w:r>
          </w:p>
        </w:tc>
        <w:tc>
          <w:tcPr>
            <w:tcW w:w="6252" w:type="dxa"/>
          </w:tcPr>
          <w:p w14:paraId="0E4FE22F" w14:textId="7CE05725" w:rsidR="00BD36FA" w:rsidRPr="00BD36FA" w:rsidRDefault="00BD36FA" w:rsidP="000B31B5">
            <w:pPr>
              <w:rPr>
                <w:b/>
                <w:color w:val="000000"/>
                <w:sz w:val="22"/>
              </w:rPr>
            </w:pPr>
            <w:r>
              <w:rPr>
                <w:color w:val="000000"/>
                <w:sz w:val="22"/>
              </w:rPr>
              <w:t>CS_07_04</w:t>
            </w:r>
            <w:r w:rsidR="0026144E">
              <w:rPr>
                <w:color w:val="000000"/>
                <w:sz w:val="22"/>
              </w:rPr>
              <w:t>_IMG13</w:t>
            </w:r>
          </w:p>
        </w:tc>
      </w:tr>
      <w:tr w:rsidR="00BD36FA" w:rsidRPr="00BD36FA" w14:paraId="0BB72678" w14:textId="77777777" w:rsidTr="00BD36FA">
        <w:tc>
          <w:tcPr>
            <w:tcW w:w="3085" w:type="dxa"/>
          </w:tcPr>
          <w:p w14:paraId="348765B9" w14:textId="77777777" w:rsidR="00BD36FA" w:rsidRPr="00BD36FA" w:rsidRDefault="00BD36FA" w:rsidP="000B31B5">
            <w:pPr>
              <w:rPr>
                <w:color w:val="000000"/>
                <w:sz w:val="22"/>
              </w:rPr>
            </w:pPr>
            <w:r w:rsidRPr="00BD36FA">
              <w:rPr>
                <w:b/>
                <w:color w:val="000000"/>
                <w:sz w:val="22"/>
              </w:rPr>
              <w:t>Descripción</w:t>
            </w:r>
          </w:p>
        </w:tc>
        <w:tc>
          <w:tcPr>
            <w:tcW w:w="6252" w:type="dxa"/>
          </w:tcPr>
          <w:p w14:paraId="64009A30" w14:textId="77777777" w:rsidR="00BD36FA" w:rsidRDefault="00BD36FA" w:rsidP="000B31B5">
            <w:pPr>
              <w:rPr>
                <w:color w:val="000000"/>
                <w:sz w:val="22"/>
              </w:rPr>
            </w:pPr>
            <w:r>
              <w:rPr>
                <w:color w:val="000000"/>
                <w:sz w:val="22"/>
              </w:rPr>
              <w:t xml:space="preserve">Fotografía </w:t>
            </w:r>
          </w:p>
          <w:p w14:paraId="49563835" w14:textId="19B845D2" w:rsidR="00BD36FA" w:rsidRPr="00BD36FA" w:rsidRDefault="00BD36FA" w:rsidP="000B31B5">
            <w:pPr>
              <w:rPr>
                <w:color w:val="000000"/>
                <w:sz w:val="22"/>
              </w:rPr>
            </w:pPr>
            <w:r>
              <w:rPr>
                <w:noProof/>
                <w:color w:val="000000"/>
                <w:sz w:val="22"/>
                <w:lang w:val="es-ES" w:eastAsia="es-ES"/>
              </w:rPr>
              <w:drawing>
                <wp:inline distT="0" distB="0" distL="0" distR="0" wp14:anchorId="70F27911" wp14:editId="74317344">
                  <wp:extent cx="1838425" cy="2762134"/>
                  <wp:effectExtent l="0" t="0" r="0" b="6985"/>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9136" cy="2763202"/>
                          </a:xfrm>
                          <a:prstGeom prst="rect">
                            <a:avLst/>
                          </a:prstGeom>
                          <a:noFill/>
                          <a:ln>
                            <a:noFill/>
                          </a:ln>
                        </pic:spPr>
                      </pic:pic>
                    </a:graphicData>
                  </a:graphic>
                </wp:inline>
              </w:drawing>
            </w:r>
          </w:p>
        </w:tc>
      </w:tr>
      <w:tr w:rsidR="00BD36FA" w:rsidRPr="00BD36FA" w14:paraId="455DC432" w14:textId="77777777" w:rsidTr="00BD36FA">
        <w:tc>
          <w:tcPr>
            <w:tcW w:w="3085" w:type="dxa"/>
          </w:tcPr>
          <w:p w14:paraId="0C4B7B93" w14:textId="062818C7" w:rsidR="00BD36FA" w:rsidRPr="00BD36FA" w:rsidRDefault="00BD36FA" w:rsidP="000B31B5">
            <w:pPr>
              <w:rPr>
                <w:color w:val="000000"/>
                <w:sz w:val="22"/>
              </w:rPr>
            </w:pPr>
            <w:r w:rsidRPr="00BD36FA">
              <w:rPr>
                <w:b/>
                <w:color w:val="000000"/>
                <w:sz w:val="22"/>
              </w:rPr>
              <w:t xml:space="preserve">Código Shutterstock (o URL o la ruta en </w:t>
            </w:r>
            <w:r w:rsidRPr="00BD36FA">
              <w:rPr>
                <w:b/>
                <w:color w:val="000000"/>
                <w:sz w:val="22"/>
              </w:rPr>
              <w:lastRenderedPageBreak/>
              <w:t>AulaPlaneta)</w:t>
            </w:r>
          </w:p>
        </w:tc>
        <w:tc>
          <w:tcPr>
            <w:tcW w:w="6252" w:type="dxa"/>
          </w:tcPr>
          <w:p w14:paraId="46D06FCC" w14:textId="7EC2EED6" w:rsidR="00BD36FA" w:rsidRPr="00BD36FA" w:rsidRDefault="00BD36FA" w:rsidP="000B31B5">
            <w:pPr>
              <w:rPr>
                <w:color w:val="000000"/>
                <w:szCs w:val="20"/>
              </w:rPr>
            </w:pPr>
            <w:r w:rsidRPr="00BD36FA">
              <w:rPr>
                <w:color w:val="000000"/>
                <w:szCs w:val="20"/>
              </w:rPr>
              <w:lastRenderedPageBreak/>
              <w:t>http://aulaplaneta.planetasaber.com/encyclopedia/default.asp?idpack=9&amp;idpil=0009OA01&amp;ruta=Buscador</w:t>
            </w:r>
          </w:p>
        </w:tc>
      </w:tr>
      <w:tr w:rsidR="00BD36FA" w14:paraId="1B56BC8B" w14:textId="77777777" w:rsidTr="00BD36FA">
        <w:tc>
          <w:tcPr>
            <w:tcW w:w="3085" w:type="dxa"/>
          </w:tcPr>
          <w:p w14:paraId="393C78E6" w14:textId="77777777" w:rsidR="00BD36FA" w:rsidRPr="00BD36FA" w:rsidRDefault="00BD36FA" w:rsidP="000B31B5">
            <w:pPr>
              <w:rPr>
                <w:color w:val="000000"/>
                <w:sz w:val="22"/>
              </w:rPr>
            </w:pPr>
            <w:r w:rsidRPr="00BD36FA">
              <w:rPr>
                <w:b/>
                <w:color w:val="000000"/>
                <w:sz w:val="22"/>
              </w:rPr>
              <w:lastRenderedPageBreak/>
              <w:t>Pie de imagen</w:t>
            </w:r>
          </w:p>
        </w:tc>
        <w:tc>
          <w:tcPr>
            <w:tcW w:w="6252" w:type="dxa"/>
          </w:tcPr>
          <w:p w14:paraId="5FF6D503" w14:textId="17185597" w:rsidR="00BD36FA" w:rsidRPr="00BD36FA" w:rsidRDefault="00BD36FA" w:rsidP="00184D4F">
            <w:pPr>
              <w:rPr>
                <w:color w:val="000000"/>
                <w:sz w:val="22"/>
              </w:rPr>
            </w:pPr>
            <w:r w:rsidRPr="00BD36FA">
              <w:rPr>
                <w:color w:val="000000"/>
                <w:sz w:val="22"/>
              </w:rPr>
              <w:t>El físico, astrónomo y matemático italiano Galileo Galilei creó en 1609 el telescopio astronómico</w:t>
            </w:r>
            <w:r w:rsidR="00D22DB1">
              <w:rPr>
                <w:color w:val="000000"/>
                <w:sz w:val="22"/>
              </w:rPr>
              <w:t>, o el telescopio de Galileo</w:t>
            </w:r>
            <w:r w:rsidRPr="00BD36FA">
              <w:rPr>
                <w:color w:val="000000"/>
                <w:sz w:val="22"/>
              </w:rPr>
              <w:t xml:space="preserve">, con dos lentes, una convergente y otra divergente. Su defensa de la teoría heliocéntrica del </w:t>
            </w:r>
            <w:r w:rsidR="00184D4F">
              <w:rPr>
                <w:color w:val="000000"/>
                <w:sz w:val="22"/>
              </w:rPr>
              <w:t>u</w:t>
            </w:r>
            <w:r w:rsidRPr="00BD36FA">
              <w:rPr>
                <w:color w:val="000000"/>
                <w:sz w:val="22"/>
              </w:rPr>
              <w:t xml:space="preserve">niverso hizo que fuera juzgado por un tribunal de la Inquisición. </w:t>
            </w:r>
          </w:p>
        </w:tc>
      </w:tr>
    </w:tbl>
    <w:p w14:paraId="698BDBE9" w14:textId="77777777" w:rsidR="00BD36FA" w:rsidRDefault="00BD36FA" w:rsidP="00BD36FA">
      <w:pPr>
        <w:spacing w:after="0"/>
        <w:rPr>
          <w:rFonts w:ascii="Times New Roman" w:hAnsi="Times New Roman" w:cs="Times New Roman"/>
          <w:color w:val="000000"/>
        </w:rPr>
      </w:pPr>
    </w:p>
    <w:p w14:paraId="69F5CE0F" w14:textId="1B98358F" w:rsidR="00AF28D3" w:rsidRDefault="00AF28D3" w:rsidP="0003286B">
      <w:pPr>
        <w:rPr>
          <w:sz w:val="22"/>
        </w:rPr>
      </w:pPr>
      <w:r>
        <w:rPr>
          <w:sz w:val="22"/>
        </w:rPr>
        <w:t>Dos años después, e</w:t>
      </w:r>
      <w:r w:rsidRPr="00AF28D3">
        <w:rPr>
          <w:sz w:val="22"/>
        </w:rPr>
        <w:t xml:space="preserve">n 1611 el alemán </w:t>
      </w:r>
      <w:r w:rsidRPr="00F5527A">
        <w:rPr>
          <w:b/>
          <w:sz w:val="22"/>
        </w:rPr>
        <w:t>Johannes Kepler</w:t>
      </w:r>
      <w:r w:rsidRPr="00AF28D3">
        <w:rPr>
          <w:sz w:val="22"/>
        </w:rPr>
        <w:t xml:space="preserve"> fue el primero en usar dos lentes convex</w:t>
      </w:r>
      <w:r w:rsidR="006C66FD">
        <w:rPr>
          <w:sz w:val="22"/>
        </w:rPr>
        <w:t>o</w:t>
      </w:r>
      <w:r w:rsidRPr="00AF28D3">
        <w:rPr>
          <w:sz w:val="22"/>
        </w:rPr>
        <w:t>s que enfocab</w:t>
      </w:r>
      <w:r>
        <w:rPr>
          <w:sz w:val="22"/>
        </w:rPr>
        <w:t>an los rayos en un mismo punto. Esta idea</w:t>
      </w:r>
      <w:r w:rsidR="006C66FD">
        <w:rPr>
          <w:sz w:val="22"/>
        </w:rPr>
        <w:t>,</w:t>
      </w:r>
      <w:r>
        <w:rPr>
          <w:sz w:val="22"/>
        </w:rPr>
        <w:t xml:space="preserve"> denominada la </w:t>
      </w:r>
      <w:r w:rsidRPr="00AF28D3">
        <w:rPr>
          <w:sz w:val="22"/>
        </w:rPr>
        <w:t>configuración de Kepler</w:t>
      </w:r>
      <w:r w:rsidR="006C66FD">
        <w:rPr>
          <w:sz w:val="22"/>
        </w:rPr>
        <w:t>,</w:t>
      </w:r>
      <w:r w:rsidRPr="00AF28D3">
        <w:rPr>
          <w:sz w:val="22"/>
        </w:rPr>
        <w:t xml:space="preserve"> </w:t>
      </w:r>
      <w:r>
        <w:rPr>
          <w:sz w:val="22"/>
        </w:rPr>
        <w:t xml:space="preserve">es la base del </w:t>
      </w:r>
      <w:r w:rsidRPr="00AF28D3">
        <w:rPr>
          <w:sz w:val="22"/>
        </w:rPr>
        <w:t>telescopio refractor</w:t>
      </w:r>
      <w:r>
        <w:rPr>
          <w:sz w:val="22"/>
        </w:rPr>
        <w:t>,</w:t>
      </w:r>
      <w:r w:rsidRPr="00AF28D3">
        <w:rPr>
          <w:sz w:val="22"/>
        </w:rPr>
        <w:t xml:space="preserve"> </w:t>
      </w:r>
      <w:r>
        <w:rPr>
          <w:sz w:val="22"/>
        </w:rPr>
        <w:t xml:space="preserve">de los </w:t>
      </w:r>
      <w:r w:rsidRPr="00AF28D3">
        <w:rPr>
          <w:sz w:val="22"/>
        </w:rPr>
        <w:t xml:space="preserve">binoculares y </w:t>
      </w:r>
      <w:r>
        <w:rPr>
          <w:sz w:val="22"/>
        </w:rPr>
        <w:t>de las cámaras fotográficas.</w:t>
      </w:r>
    </w:p>
    <w:p w14:paraId="7930C140" w14:textId="1DF46B49" w:rsidR="00D15779" w:rsidRPr="00C96EB1" w:rsidRDefault="00AF28D3" w:rsidP="00D15779">
      <w:pPr>
        <w:rPr>
          <w:sz w:val="22"/>
        </w:rPr>
      </w:pPr>
      <w:r>
        <w:rPr>
          <w:sz w:val="22"/>
        </w:rPr>
        <w:t>Ahora bien, más im</w:t>
      </w:r>
      <w:r w:rsidR="00713331">
        <w:rPr>
          <w:sz w:val="22"/>
        </w:rPr>
        <w:t>portante que saber quién creó</w:t>
      </w:r>
      <w:r>
        <w:rPr>
          <w:sz w:val="22"/>
        </w:rPr>
        <w:t xml:space="preserve"> el telescopio</w:t>
      </w:r>
      <w:r w:rsidR="00713331">
        <w:rPr>
          <w:sz w:val="22"/>
        </w:rPr>
        <w:t>,</w:t>
      </w:r>
      <w:r>
        <w:rPr>
          <w:sz w:val="22"/>
        </w:rPr>
        <w:t xml:space="preserve"> hay que decir que a comienzos del siglo XVII </w:t>
      </w:r>
      <w:r w:rsidR="00713331">
        <w:rPr>
          <w:sz w:val="22"/>
        </w:rPr>
        <w:t>este fue un invento</w:t>
      </w:r>
      <w:r w:rsidR="0003286B">
        <w:rPr>
          <w:sz w:val="22"/>
        </w:rPr>
        <w:t xml:space="preserve"> que revolucionó no s</w:t>
      </w:r>
      <w:r w:rsidR="00D22DB1">
        <w:rPr>
          <w:sz w:val="22"/>
        </w:rPr>
        <w:t>o</w:t>
      </w:r>
      <w:r w:rsidR="0003286B">
        <w:rPr>
          <w:sz w:val="22"/>
        </w:rPr>
        <w:t>lo el conocimien</w:t>
      </w:r>
      <w:r w:rsidR="00713331">
        <w:rPr>
          <w:sz w:val="22"/>
        </w:rPr>
        <w:t xml:space="preserve">to sino que sacudió la manera como </w:t>
      </w:r>
      <w:r w:rsidR="0003286B">
        <w:rPr>
          <w:sz w:val="22"/>
        </w:rPr>
        <w:t xml:space="preserve">el </w:t>
      </w:r>
      <w:r w:rsidR="00C672DE">
        <w:rPr>
          <w:sz w:val="22"/>
        </w:rPr>
        <w:t xml:space="preserve">ser humano </w:t>
      </w:r>
      <w:r w:rsidR="00713331">
        <w:rPr>
          <w:sz w:val="22"/>
        </w:rPr>
        <w:t xml:space="preserve">pensaba </w:t>
      </w:r>
      <w:r w:rsidR="0003286B">
        <w:rPr>
          <w:sz w:val="22"/>
        </w:rPr>
        <w:t>sobre sí mismo</w:t>
      </w:r>
      <w:r w:rsidR="00713331">
        <w:rPr>
          <w:sz w:val="22"/>
        </w:rPr>
        <w:t>,</w:t>
      </w:r>
      <w:r w:rsidR="0003286B">
        <w:rPr>
          <w:sz w:val="22"/>
        </w:rPr>
        <w:t xml:space="preserve"> pues se dio cuenta </w:t>
      </w:r>
      <w:r w:rsidR="00EA0DF9">
        <w:rPr>
          <w:sz w:val="22"/>
        </w:rPr>
        <w:t xml:space="preserve">de </w:t>
      </w:r>
      <w:r w:rsidR="0003286B">
        <w:rPr>
          <w:sz w:val="22"/>
        </w:rPr>
        <w:t xml:space="preserve">que no era el centro del cosmos, del mismo modo que la </w:t>
      </w:r>
      <w:r w:rsidR="0003286B" w:rsidRPr="00F5527A">
        <w:rPr>
          <w:b/>
          <w:sz w:val="22"/>
        </w:rPr>
        <w:t>Tierra</w:t>
      </w:r>
      <w:r w:rsidR="0003286B">
        <w:rPr>
          <w:sz w:val="22"/>
        </w:rPr>
        <w:t xml:space="preserve"> no era el centro del universo</w:t>
      </w:r>
      <w:r w:rsidR="00713331">
        <w:rPr>
          <w:sz w:val="22"/>
        </w:rPr>
        <w:t>.</w:t>
      </w:r>
    </w:p>
    <w:tbl>
      <w:tblPr>
        <w:tblStyle w:val="Tablaconcuadrcula"/>
        <w:tblW w:w="0" w:type="auto"/>
        <w:tblLayout w:type="fixed"/>
        <w:tblLook w:val="04A0" w:firstRow="1" w:lastRow="0" w:firstColumn="1" w:lastColumn="0" w:noHBand="0" w:noVBand="1"/>
      </w:tblPr>
      <w:tblGrid>
        <w:gridCol w:w="2943"/>
        <w:gridCol w:w="6394"/>
      </w:tblGrid>
      <w:tr w:rsidR="00D15779" w:rsidRPr="00C96EB1" w14:paraId="6EFAD50F" w14:textId="77777777" w:rsidTr="00E7268B">
        <w:tc>
          <w:tcPr>
            <w:tcW w:w="9337" w:type="dxa"/>
            <w:gridSpan w:val="2"/>
            <w:shd w:val="clear" w:color="auto" w:fill="0D0D0D" w:themeFill="text1" w:themeFillTint="F2"/>
          </w:tcPr>
          <w:p w14:paraId="5E72A398" w14:textId="77777777" w:rsidR="00D15779" w:rsidRPr="00C96EB1" w:rsidRDefault="00D15779" w:rsidP="00E7268B">
            <w:pPr>
              <w:jc w:val="center"/>
              <w:rPr>
                <w:b/>
                <w:sz w:val="22"/>
              </w:rPr>
            </w:pPr>
            <w:r w:rsidRPr="00C96EB1">
              <w:rPr>
                <w:b/>
                <w:sz w:val="22"/>
              </w:rPr>
              <w:t>Imagen (fotografía, gráfica o ilustración)</w:t>
            </w:r>
          </w:p>
        </w:tc>
      </w:tr>
      <w:tr w:rsidR="00D15779" w:rsidRPr="00C96EB1" w14:paraId="3E556386" w14:textId="77777777" w:rsidTr="00E7268B">
        <w:tc>
          <w:tcPr>
            <w:tcW w:w="2943" w:type="dxa"/>
          </w:tcPr>
          <w:p w14:paraId="27CC8E4C" w14:textId="77777777" w:rsidR="00D15779" w:rsidRPr="00C96EB1" w:rsidRDefault="00D15779" w:rsidP="00E7268B">
            <w:pPr>
              <w:rPr>
                <w:b/>
                <w:sz w:val="22"/>
              </w:rPr>
            </w:pPr>
            <w:r w:rsidRPr="00C96EB1">
              <w:rPr>
                <w:b/>
                <w:sz w:val="22"/>
              </w:rPr>
              <w:t>Código</w:t>
            </w:r>
          </w:p>
        </w:tc>
        <w:tc>
          <w:tcPr>
            <w:tcW w:w="6394" w:type="dxa"/>
          </w:tcPr>
          <w:p w14:paraId="6D7BB82C" w14:textId="1DC58DDE" w:rsidR="00D15779" w:rsidRPr="00C96EB1" w:rsidRDefault="0026144E" w:rsidP="00E7268B">
            <w:pPr>
              <w:rPr>
                <w:b/>
                <w:sz w:val="22"/>
              </w:rPr>
            </w:pPr>
            <w:r>
              <w:rPr>
                <w:rFonts w:eastAsia="Cambria"/>
                <w:sz w:val="22"/>
              </w:rPr>
              <w:t>CS_07_04_IMG</w:t>
            </w:r>
            <w:r w:rsidR="00D15779" w:rsidRPr="00C96EB1">
              <w:rPr>
                <w:rFonts w:eastAsia="Cambria"/>
                <w:sz w:val="22"/>
              </w:rPr>
              <w:t>1</w:t>
            </w:r>
            <w:r>
              <w:rPr>
                <w:rFonts w:eastAsia="Cambria"/>
                <w:sz w:val="22"/>
              </w:rPr>
              <w:t>4</w:t>
            </w:r>
          </w:p>
        </w:tc>
      </w:tr>
      <w:tr w:rsidR="00D15779" w:rsidRPr="00C96EB1" w14:paraId="3439CE34" w14:textId="77777777" w:rsidTr="00E7268B">
        <w:tc>
          <w:tcPr>
            <w:tcW w:w="2943" w:type="dxa"/>
          </w:tcPr>
          <w:p w14:paraId="6CD7E91D" w14:textId="77777777" w:rsidR="00D15779" w:rsidRPr="00C96EB1" w:rsidRDefault="00D15779" w:rsidP="00E7268B">
            <w:pPr>
              <w:rPr>
                <w:sz w:val="22"/>
              </w:rPr>
            </w:pPr>
            <w:r w:rsidRPr="00C96EB1">
              <w:rPr>
                <w:b/>
                <w:sz w:val="22"/>
              </w:rPr>
              <w:t>Descripción</w:t>
            </w:r>
          </w:p>
        </w:tc>
        <w:tc>
          <w:tcPr>
            <w:tcW w:w="6394" w:type="dxa"/>
          </w:tcPr>
          <w:p w14:paraId="3216EAC8" w14:textId="77777777" w:rsidR="00D15779" w:rsidRPr="00C96EB1" w:rsidRDefault="00D15779" w:rsidP="00E7268B">
            <w:pPr>
              <w:rPr>
                <w:sz w:val="22"/>
              </w:rPr>
            </w:pPr>
            <w:r w:rsidRPr="00C96EB1">
              <w:rPr>
                <w:noProof/>
                <w:sz w:val="22"/>
                <w:lang w:val="es-ES" w:eastAsia="es-ES"/>
              </w:rPr>
              <w:drawing>
                <wp:inline distT="0" distB="0" distL="0" distR="0" wp14:anchorId="0934C1F3" wp14:editId="4801441E">
                  <wp:extent cx="1004207" cy="847335"/>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1004569" cy="847640"/>
                          </a:xfrm>
                          <a:prstGeom prst="rect">
                            <a:avLst/>
                          </a:prstGeom>
                          <a:noFill/>
                          <a:ln w="9525">
                            <a:noFill/>
                            <a:miter lim="800000"/>
                            <a:headEnd/>
                            <a:tailEnd/>
                          </a:ln>
                        </pic:spPr>
                      </pic:pic>
                    </a:graphicData>
                  </a:graphic>
                </wp:inline>
              </w:drawing>
            </w:r>
          </w:p>
        </w:tc>
      </w:tr>
      <w:tr w:rsidR="00D15779" w:rsidRPr="00C96EB1" w14:paraId="0CF4490D" w14:textId="77777777" w:rsidTr="00E7268B">
        <w:trPr>
          <w:trHeight w:val="931"/>
        </w:trPr>
        <w:tc>
          <w:tcPr>
            <w:tcW w:w="2943" w:type="dxa"/>
          </w:tcPr>
          <w:p w14:paraId="28A868AC" w14:textId="77777777" w:rsidR="00D15779" w:rsidRPr="00C96EB1" w:rsidRDefault="00D15779" w:rsidP="00E7268B">
            <w:pPr>
              <w:rPr>
                <w:sz w:val="22"/>
              </w:rPr>
            </w:pPr>
            <w:r w:rsidRPr="00C96EB1">
              <w:rPr>
                <w:b/>
                <w:sz w:val="22"/>
              </w:rPr>
              <w:t>Código Shutterstock (o URL o la ruta en AulaPlaneta)</w:t>
            </w:r>
          </w:p>
        </w:tc>
        <w:tc>
          <w:tcPr>
            <w:tcW w:w="6394" w:type="dxa"/>
          </w:tcPr>
          <w:p w14:paraId="5FC468C5" w14:textId="77777777" w:rsidR="00D15779" w:rsidRPr="00C96EB1" w:rsidRDefault="00D15779" w:rsidP="00E7268B">
            <w:pPr>
              <w:rPr>
                <w:sz w:val="22"/>
              </w:rPr>
            </w:pPr>
            <w:r w:rsidRPr="00C96EB1">
              <w:rPr>
                <w:sz w:val="22"/>
              </w:rPr>
              <w:t>http://hispanicasaber.planetasaber.com/encyclopedia/default.asp?idpack=9&amp;idpil=001A9Q01&amp;ruta=Buscador</w:t>
            </w:r>
          </w:p>
        </w:tc>
      </w:tr>
      <w:tr w:rsidR="00D15779" w:rsidRPr="00C96EB1" w14:paraId="709D0F48" w14:textId="77777777" w:rsidTr="00E7268B">
        <w:tc>
          <w:tcPr>
            <w:tcW w:w="2943" w:type="dxa"/>
          </w:tcPr>
          <w:p w14:paraId="12A33864" w14:textId="77777777" w:rsidR="00D15779" w:rsidRPr="00C96EB1" w:rsidRDefault="00D15779" w:rsidP="00E7268B">
            <w:pPr>
              <w:rPr>
                <w:sz w:val="22"/>
              </w:rPr>
            </w:pPr>
            <w:r w:rsidRPr="00C96EB1">
              <w:rPr>
                <w:b/>
                <w:sz w:val="22"/>
              </w:rPr>
              <w:t>Pie de imagen</w:t>
            </w:r>
          </w:p>
        </w:tc>
        <w:tc>
          <w:tcPr>
            <w:tcW w:w="6394" w:type="dxa"/>
            <w:shd w:val="clear" w:color="auto" w:fill="auto"/>
          </w:tcPr>
          <w:p w14:paraId="1AB6FE71" w14:textId="44C49EDE" w:rsidR="00D15779" w:rsidRPr="00C96EB1" w:rsidRDefault="00D15779" w:rsidP="00E7268B">
            <w:pPr>
              <w:spacing w:after="0" w:line="240" w:lineRule="auto"/>
              <w:rPr>
                <w:rFonts w:eastAsiaTheme="minorEastAsia" w:cstheme="minorBidi"/>
                <w:sz w:val="22"/>
                <w:shd w:val="clear" w:color="auto" w:fill="73ADD6"/>
                <w:lang w:eastAsia="es-ES_tradnl"/>
              </w:rPr>
            </w:pPr>
            <w:r w:rsidRPr="00C96EB1">
              <w:rPr>
                <w:rFonts w:eastAsiaTheme="minorEastAsia" w:cstheme="minorBidi"/>
                <w:sz w:val="22"/>
                <w:lang w:eastAsia="es-ES_tradnl"/>
              </w:rPr>
              <w:t>Telescopio aéreo (o telescopio sin tubo), un complejo instrumento de más de 45 m de longitud, de Johannes Hevelius, según un grabado del s</w:t>
            </w:r>
            <w:r w:rsidR="00EA0DF9">
              <w:rPr>
                <w:rFonts w:eastAsiaTheme="minorEastAsia" w:cstheme="minorBidi"/>
                <w:sz w:val="22"/>
                <w:lang w:eastAsia="es-ES_tradnl"/>
              </w:rPr>
              <w:t>iglo</w:t>
            </w:r>
            <w:r w:rsidRPr="00C96EB1">
              <w:rPr>
                <w:rFonts w:eastAsiaTheme="minorEastAsia" w:cstheme="minorBidi"/>
                <w:sz w:val="22"/>
                <w:lang w:eastAsia="es-ES_tradnl"/>
              </w:rPr>
              <w:t xml:space="preserve"> XVII. Además de ser autor del primer mapa de la superficie lunar, Hevelius estudió las manchas solares y dedujo el periodo de rotación del Sol.</w:t>
            </w:r>
          </w:p>
          <w:p w14:paraId="794BEBAC" w14:textId="77777777" w:rsidR="00D15779" w:rsidRPr="00C96EB1" w:rsidRDefault="00D15779" w:rsidP="00E7268B">
            <w:pPr>
              <w:spacing w:after="0" w:line="240" w:lineRule="auto"/>
              <w:rPr>
                <w:rFonts w:eastAsiaTheme="minorEastAsia" w:cstheme="minorBidi"/>
                <w:sz w:val="22"/>
                <w:lang w:eastAsia="es-ES_tradnl"/>
              </w:rPr>
            </w:pPr>
          </w:p>
        </w:tc>
      </w:tr>
      <w:tr w:rsidR="00D15779" w:rsidRPr="00C96EB1" w14:paraId="44A1AB48" w14:textId="77777777" w:rsidTr="00E7268B">
        <w:tc>
          <w:tcPr>
            <w:tcW w:w="2943" w:type="dxa"/>
          </w:tcPr>
          <w:p w14:paraId="54602947" w14:textId="77777777" w:rsidR="00D15779" w:rsidRPr="00C96EB1" w:rsidRDefault="00D15779" w:rsidP="00E7268B">
            <w:pPr>
              <w:rPr>
                <w:b/>
                <w:sz w:val="22"/>
              </w:rPr>
            </w:pPr>
            <w:r w:rsidRPr="00C96EB1">
              <w:rPr>
                <w:b/>
                <w:sz w:val="22"/>
              </w:rPr>
              <w:t>Ubicación del pie de imagen</w:t>
            </w:r>
          </w:p>
        </w:tc>
        <w:tc>
          <w:tcPr>
            <w:tcW w:w="6394" w:type="dxa"/>
          </w:tcPr>
          <w:p w14:paraId="081C66D5" w14:textId="77777777" w:rsidR="00D15779" w:rsidRPr="00C96EB1" w:rsidRDefault="00D15779" w:rsidP="00E7268B">
            <w:pPr>
              <w:rPr>
                <w:sz w:val="22"/>
              </w:rPr>
            </w:pPr>
            <w:r w:rsidRPr="00C96EB1">
              <w:rPr>
                <w:sz w:val="22"/>
              </w:rPr>
              <w:t>Lateral</w:t>
            </w:r>
          </w:p>
        </w:tc>
      </w:tr>
    </w:tbl>
    <w:p w14:paraId="496EBBE0" w14:textId="77777777" w:rsidR="00D15779" w:rsidRDefault="00D15779" w:rsidP="00C743B1">
      <w:pPr>
        <w:spacing w:after="0"/>
        <w:rPr>
          <w:b/>
          <w:sz w:val="22"/>
          <w:highlight w:val="yellow"/>
        </w:rPr>
      </w:pPr>
    </w:p>
    <w:p w14:paraId="571CF6EE" w14:textId="2BF30248" w:rsidR="000B26C3" w:rsidRPr="0003286B" w:rsidRDefault="00532D07" w:rsidP="00C743B1">
      <w:pPr>
        <w:spacing w:after="0"/>
        <w:rPr>
          <w:sz w:val="22"/>
        </w:rPr>
      </w:pPr>
      <w:r>
        <w:rPr>
          <w:b/>
          <w:sz w:val="22"/>
          <w:highlight w:val="yellow"/>
        </w:rPr>
        <w:t>[Sección 3</w:t>
      </w:r>
      <w:r w:rsidRPr="00C96EB1">
        <w:rPr>
          <w:b/>
          <w:sz w:val="22"/>
          <w:highlight w:val="yellow"/>
        </w:rPr>
        <w:t>]</w:t>
      </w:r>
      <w:r w:rsidRPr="00C96EB1">
        <w:rPr>
          <w:b/>
          <w:sz w:val="22"/>
        </w:rPr>
        <w:t xml:space="preserve"> </w:t>
      </w:r>
      <w:r>
        <w:rPr>
          <w:b/>
          <w:sz w:val="22"/>
        </w:rPr>
        <w:t xml:space="preserve">3.1.3 </w:t>
      </w:r>
      <w:r w:rsidRPr="00532D07">
        <w:rPr>
          <w:b/>
          <w:sz w:val="22"/>
        </w:rPr>
        <w:t>El microscopio</w:t>
      </w:r>
    </w:p>
    <w:p w14:paraId="32F41A14" w14:textId="77777777" w:rsidR="00E7268B" w:rsidRDefault="00E7268B" w:rsidP="00C743B1">
      <w:pPr>
        <w:spacing w:after="0"/>
        <w:rPr>
          <w:sz w:val="22"/>
        </w:rPr>
      </w:pPr>
    </w:p>
    <w:p w14:paraId="03D0913E" w14:textId="16C4E3AC" w:rsidR="00E603B4" w:rsidRPr="00DC540D" w:rsidRDefault="00D15779" w:rsidP="00E603B4">
      <w:pPr>
        <w:spacing w:after="0"/>
        <w:rPr>
          <w:sz w:val="22"/>
        </w:rPr>
      </w:pPr>
      <w:r w:rsidRPr="00D15779">
        <w:rPr>
          <w:sz w:val="22"/>
        </w:rPr>
        <w:t xml:space="preserve">El microscopio </w:t>
      </w:r>
      <w:r w:rsidR="00453B07">
        <w:rPr>
          <w:sz w:val="22"/>
        </w:rPr>
        <w:t>compuesto, es decir, con dos lentes</w:t>
      </w:r>
      <w:r w:rsidR="00DC38CB" w:rsidRPr="00DC38CB">
        <w:rPr>
          <w:sz w:val="22"/>
        </w:rPr>
        <w:t>,</w:t>
      </w:r>
      <w:r w:rsidR="00DC38CB">
        <w:rPr>
          <w:sz w:val="22"/>
        </w:rPr>
        <w:t xml:space="preserve"> </w:t>
      </w:r>
      <w:r w:rsidRPr="00D15779">
        <w:rPr>
          <w:sz w:val="22"/>
        </w:rPr>
        <w:t xml:space="preserve">fue inventado </w:t>
      </w:r>
      <w:r w:rsidR="00453B07">
        <w:rPr>
          <w:sz w:val="22"/>
        </w:rPr>
        <w:t xml:space="preserve">alrededor de 1590 </w:t>
      </w:r>
      <w:r w:rsidRPr="00D15779">
        <w:rPr>
          <w:sz w:val="22"/>
        </w:rPr>
        <w:t>por un fabricante de anteo</w:t>
      </w:r>
      <w:r w:rsidR="00453B07">
        <w:rPr>
          <w:sz w:val="22"/>
        </w:rPr>
        <w:t xml:space="preserve">jos </w:t>
      </w:r>
      <w:r w:rsidR="00E7268B">
        <w:rPr>
          <w:sz w:val="22"/>
        </w:rPr>
        <w:t xml:space="preserve">holandés, </w:t>
      </w:r>
      <w:proofErr w:type="spellStart"/>
      <w:r w:rsidRPr="00F5527A">
        <w:rPr>
          <w:b/>
          <w:sz w:val="22"/>
        </w:rPr>
        <w:t>Zaccharias</w:t>
      </w:r>
      <w:proofErr w:type="spellEnd"/>
      <w:r w:rsidRPr="00F5527A">
        <w:rPr>
          <w:b/>
          <w:sz w:val="22"/>
        </w:rPr>
        <w:t xml:space="preserve"> </w:t>
      </w:r>
      <w:proofErr w:type="spellStart"/>
      <w:r w:rsidRPr="00F5527A">
        <w:rPr>
          <w:b/>
          <w:sz w:val="22"/>
        </w:rPr>
        <w:t>Janssen</w:t>
      </w:r>
      <w:proofErr w:type="spellEnd"/>
      <w:r w:rsidR="00453B07">
        <w:rPr>
          <w:sz w:val="22"/>
        </w:rPr>
        <w:t>.</w:t>
      </w:r>
    </w:p>
    <w:tbl>
      <w:tblPr>
        <w:tblStyle w:val="Tablaconcuadrcula"/>
        <w:tblW w:w="0" w:type="auto"/>
        <w:tblLayout w:type="fixed"/>
        <w:tblLook w:val="04A0" w:firstRow="1" w:lastRow="0" w:firstColumn="1" w:lastColumn="0" w:noHBand="0" w:noVBand="1"/>
      </w:tblPr>
      <w:tblGrid>
        <w:gridCol w:w="2376"/>
        <w:gridCol w:w="6961"/>
      </w:tblGrid>
      <w:tr w:rsidR="00E603B4" w:rsidRPr="00E603B4" w14:paraId="5E285532" w14:textId="77777777" w:rsidTr="00E603B4">
        <w:tc>
          <w:tcPr>
            <w:tcW w:w="9337" w:type="dxa"/>
            <w:gridSpan w:val="2"/>
            <w:shd w:val="clear" w:color="auto" w:fill="0D0D0D" w:themeFill="text1" w:themeFillTint="F2"/>
          </w:tcPr>
          <w:p w14:paraId="7360A860" w14:textId="77777777" w:rsidR="00E603B4" w:rsidRPr="00E603B4" w:rsidRDefault="00E603B4" w:rsidP="00285883">
            <w:pPr>
              <w:jc w:val="center"/>
              <w:rPr>
                <w:b/>
                <w:color w:val="FFFFFF" w:themeColor="background1"/>
                <w:sz w:val="22"/>
              </w:rPr>
            </w:pPr>
            <w:r w:rsidRPr="00E603B4">
              <w:rPr>
                <w:b/>
                <w:color w:val="FFFFFF" w:themeColor="background1"/>
                <w:sz w:val="22"/>
              </w:rPr>
              <w:lastRenderedPageBreak/>
              <w:t>Imagen (fotografía, gráfica o ilustración)</w:t>
            </w:r>
          </w:p>
        </w:tc>
      </w:tr>
      <w:tr w:rsidR="00E603B4" w:rsidRPr="00E603B4" w14:paraId="1D55E1AD" w14:textId="77777777" w:rsidTr="00E603B4">
        <w:tc>
          <w:tcPr>
            <w:tcW w:w="2376" w:type="dxa"/>
          </w:tcPr>
          <w:p w14:paraId="4C5955C6" w14:textId="77777777" w:rsidR="00E603B4" w:rsidRPr="00E603B4" w:rsidRDefault="00E603B4" w:rsidP="00285883">
            <w:pPr>
              <w:rPr>
                <w:b/>
                <w:color w:val="000000"/>
                <w:sz w:val="22"/>
              </w:rPr>
            </w:pPr>
            <w:r w:rsidRPr="00E603B4">
              <w:rPr>
                <w:b/>
                <w:color w:val="000000"/>
                <w:sz w:val="22"/>
              </w:rPr>
              <w:t>Código</w:t>
            </w:r>
          </w:p>
        </w:tc>
        <w:tc>
          <w:tcPr>
            <w:tcW w:w="6961" w:type="dxa"/>
          </w:tcPr>
          <w:p w14:paraId="1A3C7B60" w14:textId="17D1B945" w:rsidR="00E603B4" w:rsidRPr="00E603B4" w:rsidRDefault="00E603B4" w:rsidP="00285883">
            <w:pPr>
              <w:rPr>
                <w:b/>
                <w:color w:val="000000"/>
                <w:sz w:val="22"/>
              </w:rPr>
            </w:pPr>
            <w:r>
              <w:rPr>
                <w:color w:val="000000"/>
                <w:sz w:val="22"/>
              </w:rPr>
              <w:t>CS_07_04_IMG15</w:t>
            </w:r>
          </w:p>
        </w:tc>
      </w:tr>
      <w:tr w:rsidR="00E603B4" w:rsidRPr="00E603B4" w14:paraId="2AE4D302" w14:textId="77777777" w:rsidTr="00E603B4">
        <w:tc>
          <w:tcPr>
            <w:tcW w:w="2376" w:type="dxa"/>
          </w:tcPr>
          <w:p w14:paraId="02BF6E7C" w14:textId="77777777" w:rsidR="00E603B4" w:rsidRPr="00E603B4" w:rsidRDefault="00E603B4" w:rsidP="00285883">
            <w:pPr>
              <w:rPr>
                <w:color w:val="000000"/>
                <w:sz w:val="22"/>
              </w:rPr>
            </w:pPr>
            <w:r w:rsidRPr="00E603B4">
              <w:rPr>
                <w:b/>
                <w:color w:val="000000"/>
                <w:sz w:val="22"/>
              </w:rPr>
              <w:t>Descripción</w:t>
            </w:r>
          </w:p>
        </w:tc>
        <w:tc>
          <w:tcPr>
            <w:tcW w:w="6961" w:type="dxa"/>
          </w:tcPr>
          <w:p w14:paraId="28629ADD" w14:textId="77777777" w:rsidR="00E603B4" w:rsidRDefault="00E603B4" w:rsidP="00285883">
            <w:pPr>
              <w:rPr>
                <w:color w:val="000000"/>
                <w:sz w:val="22"/>
              </w:rPr>
            </w:pPr>
            <w:r>
              <w:rPr>
                <w:color w:val="000000"/>
                <w:sz w:val="22"/>
              </w:rPr>
              <w:t>Fotografía</w:t>
            </w:r>
          </w:p>
          <w:p w14:paraId="04FE4D36" w14:textId="59330EA0" w:rsidR="00E603B4" w:rsidRPr="00E603B4" w:rsidRDefault="00E603B4" w:rsidP="00285883">
            <w:pPr>
              <w:rPr>
                <w:color w:val="000000"/>
                <w:sz w:val="22"/>
              </w:rPr>
            </w:pPr>
            <w:r>
              <w:rPr>
                <w:noProof/>
                <w:color w:val="000000"/>
                <w:sz w:val="22"/>
                <w:lang w:val="es-ES" w:eastAsia="es-ES"/>
              </w:rPr>
              <w:drawing>
                <wp:inline distT="0" distB="0" distL="0" distR="0" wp14:anchorId="01319AA1" wp14:editId="4C964E83">
                  <wp:extent cx="2367280" cy="1491916"/>
                  <wp:effectExtent l="0" t="0" r="0" b="6985"/>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7946" cy="1492336"/>
                          </a:xfrm>
                          <a:prstGeom prst="rect">
                            <a:avLst/>
                          </a:prstGeom>
                          <a:noFill/>
                          <a:ln>
                            <a:noFill/>
                          </a:ln>
                        </pic:spPr>
                      </pic:pic>
                    </a:graphicData>
                  </a:graphic>
                </wp:inline>
              </w:drawing>
            </w:r>
          </w:p>
        </w:tc>
      </w:tr>
      <w:tr w:rsidR="00E603B4" w:rsidRPr="00E603B4" w14:paraId="669AB399" w14:textId="77777777" w:rsidTr="00E603B4">
        <w:tc>
          <w:tcPr>
            <w:tcW w:w="2376" w:type="dxa"/>
          </w:tcPr>
          <w:p w14:paraId="277FBBA6" w14:textId="69DBD07F" w:rsidR="00E603B4" w:rsidRPr="00E603B4" w:rsidRDefault="00E603B4" w:rsidP="00285883">
            <w:pPr>
              <w:rPr>
                <w:color w:val="000000"/>
                <w:sz w:val="22"/>
              </w:rPr>
            </w:pPr>
            <w:r w:rsidRPr="00E603B4">
              <w:rPr>
                <w:b/>
                <w:color w:val="000000"/>
                <w:sz w:val="22"/>
              </w:rPr>
              <w:t>Código Shutterstock (o URL o la ruta en AulaPlaneta)</w:t>
            </w:r>
          </w:p>
        </w:tc>
        <w:tc>
          <w:tcPr>
            <w:tcW w:w="6961" w:type="dxa"/>
          </w:tcPr>
          <w:p w14:paraId="6A4EA848" w14:textId="793506F3" w:rsidR="00E603B4" w:rsidRPr="00E603B4" w:rsidRDefault="00EA0DF9" w:rsidP="00285883">
            <w:pPr>
              <w:rPr>
                <w:color w:val="000000"/>
                <w:sz w:val="22"/>
              </w:rPr>
            </w:pPr>
            <w:hyperlink r:id="rId29" w:history="1">
              <w:r w:rsidRPr="00C94134">
                <w:rPr>
                  <w:rStyle w:val="Hipervnculo"/>
                  <w:sz w:val="22"/>
                </w:rPr>
                <w:t>https://upload.wikimedia.org/wikipedia/commons/b/bd/First_compound_microscope.jpg</w:t>
              </w:r>
            </w:hyperlink>
          </w:p>
        </w:tc>
      </w:tr>
      <w:tr w:rsidR="00E603B4" w:rsidRPr="00E603B4" w14:paraId="2AA3D11C" w14:textId="77777777" w:rsidTr="00E603B4">
        <w:tc>
          <w:tcPr>
            <w:tcW w:w="2376" w:type="dxa"/>
          </w:tcPr>
          <w:p w14:paraId="57E8EA38" w14:textId="77777777" w:rsidR="00E603B4" w:rsidRPr="00E603B4" w:rsidRDefault="00E603B4" w:rsidP="00285883">
            <w:pPr>
              <w:rPr>
                <w:color w:val="000000"/>
                <w:sz w:val="22"/>
              </w:rPr>
            </w:pPr>
            <w:r w:rsidRPr="00E603B4">
              <w:rPr>
                <w:b/>
                <w:color w:val="000000"/>
                <w:sz w:val="22"/>
              </w:rPr>
              <w:t>Pie de imagen</w:t>
            </w:r>
          </w:p>
        </w:tc>
        <w:tc>
          <w:tcPr>
            <w:tcW w:w="6961" w:type="dxa"/>
          </w:tcPr>
          <w:p w14:paraId="1D6E46EE" w14:textId="6B6C8E02" w:rsidR="00E603B4" w:rsidRPr="00E603B4" w:rsidRDefault="00E603B4" w:rsidP="00F42F91">
            <w:pPr>
              <w:spacing w:after="0"/>
              <w:rPr>
                <w:sz w:val="22"/>
              </w:rPr>
            </w:pPr>
            <w:r>
              <w:rPr>
                <w:sz w:val="22"/>
              </w:rPr>
              <w:t>Los primeros microscopios</w:t>
            </w:r>
            <w:r w:rsidRPr="0076701D">
              <w:rPr>
                <w:sz w:val="22"/>
              </w:rPr>
              <w:t xml:space="preserve"> </w:t>
            </w:r>
            <w:r>
              <w:rPr>
                <w:sz w:val="22"/>
              </w:rPr>
              <w:t xml:space="preserve">que construyó </w:t>
            </w:r>
            <w:r w:rsidRPr="0076701D">
              <w:rPr>
                <w:sz w:val="22"/>
              </w:rPr>
              <w:t>Janssen eran simplemente un tubo de 70 cm de largo y 9 cm de diámetro con un</w:t>
            </w:r>
            <w:r>
              <w:rPr>
                <w:sz w:val="22"/>
              </w:rPr>
              <w:t xml:space="preserve"> lente convex</w:t>
            </w:r>
            <w:r w:rsidR="00EA0DF9">
              <w:rPr>
                <w:sz w:val="22"/>
              </w:rPr>
              <w:t>o</w:t>
            </w:r>
            <w:r>
              <w:rPr>
                <w:sz w:val="22"/>
              </w:rPr>
              <w:t xml:space="preserve"> en cada extremo</w:t>
            </w:r>
            <w:r w:rsidR="00F42F91">
              <w:rPr>
                <w:sz w:val="22"/>
              </w:rPr>
              <w:t>,</w:t>
            </w:r>
            <w:r>
              <w:rPr>
                <w:sz w:val="22"/>
              </w:rPr>
              <w:t xml:space="preserve"> y dependiendo del tamaño de la apertura del diafragma se podía ir entre 3 y 9 aumentos.</w:t>
            </w:r>
          </w:p>
        </w:tc>
      </w:tr>
    </w:tbl>
    <w:p w14:paraId="6999DEEF" w14:textId="77777777" w:rsidR="00E603B4" w:rsidRPr="00E603B4" w:rsidRDefault="00E603B4" w:rsidP="00E603B4">
      <w:pPr>
        <w:spacing w:after="0"/>
        <w:rPr>
          <w:color w:val="000000"/>
          <w:sz w:val="22"/>
        </w:rPr>
      </w:pPr>
    </w:p>
    <w:p w14:paraId="256737B3" w14:textId="5467B859" w:rsidR="00E603B4" w:rsidRDefault="00453B07" w:rsidP="00C743B1">
      <w:pPr>
        <w:spacing w:after="0"/>
        <w:rPr>
          <w:sz w:val="22"/>
        </w:rPr>
      </w:pPr>
      <w:r w:rsidRPr="00F5527A">
        <w:rPr>
          <w:b/>
          <w:sz w:val="22"/>
        </w:rPr>
        <w:t xml:space="preserve">Robert Hooke </w:t>
      </w:r>
      <w:r>
        <w:rPr>
          <w:sz w:val="22"/>
        </w:rPr>
        <w:t>(inglés) en 1655 construyó</w:t>
      </w:r>
      <w:r w:rsidRPr="00453B07">
        <w:rPr>
          <w:sz w:val="22"/>
        </w:rPr>
        <w:t xml:space="preserve"> el primer mi</w:t>
      </w:r>
      <w:r>
        <w:rPr>
          <w:sz w:val="22"/>
        </w:rPr>
        <w:t>croscopio compuesto en el que se empleaban dos sistemas de lentes: l</w:t>
      </w:r>
      <w:r w:rsidR="00EA0DF9">
        <w:rPr>
          <w:sz w:val="22"/>
        </w:rPr>
        <w:t>o</w:t>
      </w:r>
      <w:r>
        <w:rPr>
          <w:sz w:val="22"/>
        </w:rPr>
        <w:t xml:space="preserve">s lentes oculares </w:t>
      </w:r>
      <w:r w:rsidRPr="00453B07">
        <w:rPr>
          <w:sz w:val="22"/>
        </w:rPr>
        <w:t>para visualizar y l</w:t>
      </w:r>
      <w:r w:rsidR="00EA0DF9">
        <w:rPr>
          <w:sz w:val="22"/>
        </w:rPr>
        <w:t>o</w:t>
      </w:r>
      <w:r w:rsidRPr="00453B07">
        <w:rPr>
          <w:sz w:val="22"/>
        </w:rPr>
        <w:t>s lentes objetivos.</w:t>
      </w:r>
      <w:r>
        <w:rPr>
          <w:sz w:val="22"/>
        </w:rPr>
        <w:t xml:space="preserve"> </w:t>
      </w:r>
    </w:p>
    <w:p w14:paraId="0D26C6D5" w14:textId="77777777" w:rsidR="00DC540D" w:rsidRPr="00350B1E" w:rsidRDefault="00DC540D" w:rsidP="00DC540D">
      <w:pPr>
        <w:spacing w:after="0"/>
        <w:rPr>
          <w:color w:val="000000"/>
          <w:sz w:val="22"/>
          <w:lang w:val="es-MX"/>
        </w:rPr>
      </w:pPr>
    </w:p>
    <w:tbl>
      <w:tblPr>
        <w:tblStyle w:val="Tablaconcuadrcula"/>
        <w:tblW w:w="0" w:type="auto"/>
        <w:tblLook w:val="04A0" w:firstRow="1" w:lastRow="0" w:firstColumn="1" w:lastColumn="0" w:noHBand="0" w:noVBand="1"/>
      </w:tblPr>
      <w:tblGrid>
        <w:gridCol w:w="1624"/>
        <w:gridCol w:w="7713"/>
      </w:tblGrid>
      <w:tr w:rsidR="00DC540D" w:rsidRPr="00DC540D" w14:paraId="6A3ED4A0" w14:textId="77777777" w:rsidTr="00DC540D">
        <w:tc>
          <w:tcPr>
            <w:tcW w:w="9033" w:type="dxa"/>
            <w:gridSpan w:val="2"/>
            <w:shd w:val="clear" w:color="auto" w:fill="0D0D0D" w:themeFill="text1" w:themeFillTint="F2"/>
          </w:tcPr>
          <w:p w14:paraId="35A085EE" w14:textId="77777777" w:rsidR="00DC540D" w:rsidRPr="00DC540D" w:rsidRDefault="00DC540D" w:rsidP="00DC540D">
            <w:pPr>
              <w:jc w:val="center"/>
              <w:rPr>
                <w:b/>
                <w:color w:val="FFFFFF" w:themeColor="background1"/>
                <w:sz w:val="22"/>
              </w:rPr>
            </w:pPr>
            <w:r w:rsidRPr="00DC540D">
              <w:rPr>
                <w:b/>
                <w:color w:val="FFFFFF" w:themeColor="background1"/>
                <w:sz w:val="22"/>
              </w:rPr>
              <w:t>Imagen (fotografía, gráfica o ilustración)</w:t>
            </w:r>
          </w:p>
        </w:tc>
      </w:tr>
      <w:tr w:rsidR="00DC540D" w:rsidRPr="00DC540D" w14:paraId="4CD3BC47" w14:textId="77777777" w:rsidTr="00DC540D">
        <w:tc>
          <w:tcPr>
            <w:tcW w:w="2518" w:type="dxa"/>
          </w:tcPr>
          <w:p w14:paraId="076FDDD0" w14:textId="77777777" w:rsidR="00DC540D" w:rsidRPr="00DC540D" w:rsidRDefault="00DC540D" w:rsidP="00DC540D">
            <w:pPr>
              <w:rPr>
                <w:b/>
                <w:color w:val="000000"/>
                <w:sz w:val="22"/>
              </w:rPr>
            </w:pPr>
            <w:r w:rsidRPr="00DC540D">
              <w:rPr>
                <w:b/>
                <w:color w:val="000000"/>
                <w:sz w:val="22"/>
              </w:rPr>
              <w:t>Código</w:t>
            </w:r>
          </w:p>
        </w:tc>
        <w:tc>
          <w:tcPr>
            <w:tcW w:w="6515" w:type="dxa"/>
          </w:tcPr>
          <w:p w14:paraId="699D2650" w14:textId="49ED65FE" w:rsidR="00DC540D" w:rsidRPr="00DC540D" w:rsidRDefault="00DC540D" w:rsidP="00DC540D">
            <w:pPr>
              <w:rPr>
                <w:b/>
                <w:color w:val="000000"/>
                <w:sz w:val="22"/>
              </w:rPr>
            </w:pPr>
            <w:r>
              <w:rPr>
                <w:color w:val="000000"/>
                <w:sz w:val="22"/>
              </w:rPr>
              <w:t>CS_07_05_IMG16</w:t>
            </w:r>
          </w:p>
        </w:tc>
      </w:tr>
      <w:tr w:rsidR="00DC540D" w:rsidRPr="00DC540D" w14:paraId="728AAB72" w14:textId="77777777" w:rsidTr="00DC540D">
        <w:tc>
          <w:tcPr>
            <w:tcW w:w="2518" w:type="dxa"/>
          </w:tcPr>
          <w:p w14:paraId="71EADB3D" w14:textId="77777777" w:rsidR="00DC540D" w:rsidRPr="00DC540D" w:rsidRDefault="00DC540D" w:rsidP="00DC540D">
            <w:pPr>
              <w:rPr>
                <w:color w:val="000000"/>
                <w:sz w:val="22"/>
              </w:rPr>
            </w:pPr>
            <w:r w:rsidRPr="00DC540D">
              <w:rPr>
                <w:b/>
                <w:color w:val="000000"/>
                <w:sz w:val="22"/>
              </w:rPr>
              <w:t>Descripción</w:t>
            </w:r>
          </w:p>
        </w:tc>
        <w:tc>
          <w:tcPr>
            <w:tcW w:w="6515" w:type="dxa"/>
          </w:tcPr>
          <w:p w14:paraId="62C848ED" w14:textId="77777777" w:rsidR="00DC540D" w:rsidRDefault="00DC540D" w:rsidP="00DC540D">
            <w:pPr>
              <w:rPr>
                <w:color w:val="000000"/>
                <w:sz w:val="22"/>
              </w:rPr>
            </w:pPr>
            <w:r>
              <w:rPr>
                <w:color w:val="000000"/>
                <w:sz w:val="22"/>
              </w:rPr>
              <w:t>Ilustración</w:t>
            </w:r>
          </w:p>
          <w:p w14:paraId="59E99F21" w14:textId="74597464" w:rsidR="00DC540D" w:rsidRPr="00DC540D" w:rsidRDefault="00DC540D" w:rsidP="00DC540D">
            <w:pPr>
              <w:rPr>
                <w:color w:val="000000"/>
                <w:sz w:val="22"/>
              </w:rPr>
            </w:pPr>
            <w:r>
              <w:rPr>
                <w:noProof/>
                <w:color w:val="000000"/>
                <w:sz w:val="22"/>
                <w:lang w:val="es-ES" w:eastAsia="es-ES"/>
              </w:rPr>
              <w:drawing>
                <wp:inline distT="0" distB="0" distL="0" distR="0" wp14:anchorId="7CED1758" wp14:editId="7F8DF9B6">
                  <wp:extent cx="1347536" cy="1308735"/>
                  <wp:effectExtent l="0" t="0" r="0" b="12065"/>
                  <wp:docPr id="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48275" cy="1309453"/>
                          </a:xfrm>
                          <a:prstGeom prst="rect">
                            <a:avLst/>
                          </a:prstGeom>
                          <a:noFill/>
                          <a:ln>
                            <a:noFill/>
                          </a:ln>
                        </pic:spPr>
                      </pic:pic>
                    </a:graphicData>
                  </a:graphic>
                </wp:inline>
              </w:drawing>
            </w:r>
          </w:p>
        </w:tc>
      </w:tr>
      <w:tr w:rsidR="00DC540D" w:rsidRPr="00DC540D" w14:paraId="67135332" w14:textId="77777777" w:rsidTr="00DC540D">
        <w:tc>
          <w:tcPr>
            <w:tcW w:w="2518" w:type="dxa"/>
          </w:tcPr>
          <w:p w14:paraId="4CE03B49" w14:textId="38A29F0A" w:rsidR="00DC540D" w:rsidRPr="00DC540D" w:rsidRDefault="00DC540D" w:rsidP="00DC540D">
            <w:pPr>
              <w:rPr>
                <w:color w:val="000000"/>
                <w:sz w:val="22"/>
              </w:rPr>
            </w:pPr>
            <w:r w:rsidRPr="00DC540D">
              <w:rPr>
                <w:b/>
                <w:color w:val="000000"/>
                <w:sz w:val="22"/>
              </w:rPr>
              <w:t xml:space="preserve">Código Shutterstock (o URL o la </w:t>
            </w:r>
            <w:r w:rsidRPr="00DC540D">
              <w:rPr>
                <w:b/>
                <w:color w:val="000000"/>
                <w:sz w:val="22"/>
              </w:rPr>
              <w:lastRenderedPageBreak/>
              <w:t>ruta en AulaPlaneta)</w:t>
            </w:r>
          </w:p>
        </w:tc>
        <w:tc>
          <w:tcPr>
            <w:tcW w:w="6515" w:type="dxa"/>
          </w:tcPr>
          <w:p w14:paraId="514F378F" w14:textId="58D6E0E1" w:rsidR="00DC540D" w:rsidRPr="00DC540D" w:rsidRDefault="00DC540D" w:rsidP="00DC540D">
            <w:pPr>
              <w:rPr>
                <w:color w:val="000000"/>
                <w:sz w:val="22"/>
              </w:rPr>
            </w:pPr>
            <w:r w:rsidRPr="00DC540D">
              <w:rPr>
                <w:color w:val="000000"/>
                <w:sz w:val="22"/>
              </w:rPr>
              <w:lastRenderedPageBreak/>
              <w:t>https://upload.wikimedia.org/wikipedia/commons/3/30/Hooke_Microscope.jpg</w:t>
            </w:r>
          </w:p>
        </w:tc>
      </w:tr>
      <w:tr w:rsidR="00DC540D" w:rsidRPr="00DC540D" w14:paraId="3C81F5F4" w14:textId="77777777" w:rsidTr="00DC540D">
        <w:tc>
          <w:tcPr>
            <w:tcW w:w="2518" w:type="dxa"/>
          </w:tcPr>
          <w:p w14:paraId="6B6B94BB" w14:textId="77777777" w:rsidR="00DC540D" w:rsidRPr="00DC540D" w:rsidRDefault="00DC540D" w:rsidP="00DC540D">
            <w:pPr>
              <w:rPr>
                <w:color w:val="000000"/>
                <w:sz w:val="22"/>
              </w:rPr>
            </w:pPr>
            <w:r w:rsidRPr="00DC540D">
              <w:rPr>
                <w:b/>
                <w:color w:val="000000"/>
                <w:sz w:val="22"/>
              </w:rPr>
              <w:lastRenderedPageBreak/>
              <w:t>Pie de imagen</w:t>
            </w:r>
          </w:p>
        </w:tc>
        <w:tc>
          <w:tcPr>
            <w:tcW w:w="6515" w:type="dxa"/>
          </w:tcPr>
          <w:p w14:paraId="1935B589" w14:textId="4A59DBFE" w:rsidR="00DC540D" w:rsidRPr="00DC540D" w:rsidRDefault="00DC540D" w:rsidP="00DC540D">
            <w:pPr>
              <w:spacing w:after="0"/>
              <w:rPr>
                <w:sz w:val="22"/>
              </w:rPr>
            </w:pPr>
            <w:r w:rsidRPr="00453B07">
              <w:rPr>
                <w:sz w:val="22"/>
              </w:rPr>
              <w:t xml:space="preserve">Hooke </w:t>
            </w:r>
            <w:r>
              <w:rPr>
                <w:sz w:val="22"/>
              </w:rPr>
              <w:t>hizo un registro de lo que veía a través del microscopio y p</w:t>
            </w:r>
            <w:r w:rsidRPr="00453B07">
              <w:rPr>
                <w:sz w:val="22"/>
              </w:rPr>
              <w:t xml:space="preserve">ublicó </w:t>
            </w:r>
            <w:r w:rsidRPr="00453B07">
              <w:rPr>
                <w:i/>
                <w:sz w:val="22"/>
              </w:rPr>
              <w:t>Micrographia</w:t>
            </w:r>
            <w:r w:rsidRPr="00453B07">
              <w:rPr>
                <w:sz w:val="22"/>
              </w:rPr>
              <w:t>, el primer libro en el que se describ</w:t>
            </w:r>
            <w:r>
              <w:rPr>
                <w:sz w:val="22"/>
              </w:rPr>
              <w:t xml:space="preserve">ían las observaciones de organismos hechas a través de un </w:t>
            </w:r>
            <w:r w:rsidRPr="00453B07">
              <w:rPr>
                <w:sz w:val="22"/>
              </w:rPr>
              <w:t>microscopio.</w:t>
            </w:r>
          </w:p>
        </w:tc>
      </w:tr>
    </w:tbl>
    <w:p w14:paraId="67344D0C" w14:textId="77777777" w:rsidR="00DC540D" w:rsidRDefault="00DC540D" w:rsidP="00C743B1">
      <w:pPr>
        <w:spacing w:after="0"/>
        <w:rPr>
          <w:sz w:val="22"/>
        </w:rPr>
      </w:pPr>
    </w:p>
    <w:p w14:paraId="03B8E0DF" w14:textId="7A094E9B" w:rsidR="00DC540D" w:rsidRPr="00DC540D" w:rsidRDefault="00DC540D" w:rsidP="00DC540D">
      <w:pPr>
        <w:spacing w:after="0"/>
        <w:rPr>
          <w:sz w:val="22"/>
        </w:rPr>
      </w:pPr>
      <w:r>
        <w:rPr>
          <w:sz w:val="22"/>
        </w:rPr>
        <w:t xml:space="preserve">Otro científico holandés, </w:t>
      </w:r>
      <w:proofErr w:type="spellStart"/>
      <w:r w:rsidRPr="00DC540D">
        <w:rPr>
          <w:sz w:val="22"/>
        </w:rPr>
        <w:t>Antoni</w:t>
      </w:r>
      <w:r w:rsidR="00EA0DF9">
        <w:rPr>
          <w:sz w:val="22"/>
        </w:rPr>
        <w:t>e</w:t>
      </w:r>
      <w:proofErr w:type="spellEnd"/>
      <w:r w:rsidRPr="00DC540D">
        <w:rPr>
          <w:sz w:val="22"/>
        </w:rPr>
        <w:t xml:space="preserve"> </w:t>
      </w:r>
      <w:r w:rsidR="00EA0DF9">
        <w:rPr>
          <w:sz w:val="22"/>
        </w:rPr>
        <w:t>v</w:t>
      </w:r>
      <w:r w:rsidRPr="00DC540D">
        <w:rPr>
          <w:sz w:val="22"/>
        </w:rPr>
        <w:t xml:space="preserve">an </w:t>
      </w:r>
      <w:proofErr w:type="spellStart"/>
      <w:r w:rsidRPr="00DC540D">
        <w:rPr>
          <w:sz w:val="22"/>
        </w:rPr>
        <w:t>Leeuvenhoek</w:t>
      </w:r>
      <w:proofErr w:type="spellEnd"/>
      <w:r w:rsidR="00EA0DF9">
        <w:rPr>
          <w:sz w:val="22"/>
        </w:rPr>
        <w:t>,</w:t>
      </w:r>
      <w:r w:rsidRPr="00DC540D">
        <w:rPr>
          <w:sz w:val="22"/>
        </w:rPr>
        <w:t xml:space="preserve"> fabricó sus propios microscopios simples, </w:t>
      </w:r>
      <w:r>
        <w:rPr>
          <w:sz w:val="22"/>
        </w:rPr>
        <w:t xml:space="preserve">y con ellos </w:t>
      </w:r>
      <w:r w:rsidRPr="00DC540D">
        <w:rPr>
          <w:sz w:val="22"/>
        </w:rPr>
        <w:t>en 1673</w:t>
      </w:r>
      <w:r>
        <w:rPr>
          <w:sz w:val="22"/>
        </w:rPr>
        <w:t xml:space="preserve"> descubrió </w:t>
      </w:r>
      <w:r w:rsidRPr="00DC540D">
        <w:rPr>
          <w:sz w:val="22"/>
        </w:rPr>
        <w:t>los glóbulos rojos</w:t>
      </w:r>
      <w:r w:rsidR="00D22DB1">
        <w:rPr>
          <w:sz w:val="22"/>
        </w:rPr>
        <w:t>,</w:t>
      </w:r>
      <w:r w:rsidRPr="00DC540D">
        <w:rPr>
          <w:sz w:val="22"/>
        </w:rPr>
        <w:t xml:space="preserve"> </w:t>
      </w:r>
      <w:r>
        <w:rPr>
          <w:sz w:val="22"/>
        </w:rPr>
        <w:t>y más tarde</w:t>
      </w:r>
      <w:r w:rsidR="00EA0DF9">
        <w:rPr>
          <w:sz w:val="22"/>
        </w:rPr>
        <w:t>,</w:t>
      </w:r>
      <w:r>
        <w:rPr>
          <w:sz w:val="22"/>
        </w:rPr>
        <w:t xml:space="preserve"> </w:t>
      </w:r>
      <w:proofErr w:type="spellStart"/>
      <w:r>
        <w:rPr>
          <w:sz w:val="22"/>
        </w:rPr>
        <w:t>bacterias</w:t>
      </w:r>
      <w:r w:rsidR="00EA0DF9">
        <w:rPr>
          <w:sz w:val="22"/>
        </w:rPr>
        <w:t>T</w:t>
      </w:r>
      <w:r>
        <w:rPr>
          <w:sz w:val="22"/>
        </w:rPr>
        <w:t>ambién</w:t>
      </w:r>
      <w:proofErr w:type="spellEnd"/>
      <w:r>
        <w:rPr>
          <w:sz w:val="22"/>
        </w:rPr>
        <w:t xml:space="preserve"> hizo observaciones sobre el esperma del hombre.</w:t>
      </w:r>
    </w:p>
    <w:p w14:paraId="14B4CA8D" w14:textId="53CB89AF" w:rsidR="00DC540D" w:rsidRDefault="00DC540D" w:rsidP="00C743B1">
      <w:pPr>
        <w:spacing w:after="0"/>
        <w:rPr>
          <w:sz w:val="22"/>
        </w:rPr>
      </w:pPr>
    </w:p>
    <w:p w14:paraId="656A6EA3" w14:textId="77777777" w:rsidR="00BF75E5" w:rsidRPr="00350B1E" w:rsidRDefault="00BF75E5" w:rsidP="00BF75E5">
      <w:pPr>
        <w:spacing w:after="0"/>
        <w:rPr>
          <w:color w:val="000000"/>
          <w:sz w:val="22"/>
          <w:lang w:val="es-MX"/>
        </w:rPr>
      </w:pPr>
    </w:p>
    <w:tbl>
      <w:tblPr>
        <w:tblStyle w:val="Tablaconcuadrcula"/>
        <w:tblW w:w="0" w:type="auto"/>
        <w:tblLook w:val="04A0" w:firstRow="1" w:lastRow="0" w:firstColumn="1" w:lastColumn="0" w:noHBand="0" w:noVBand="1"/>
      </w:tblPr>
      <w:tblGrid>
        <w:gridCol w:w="2518"/>
        <w:gridCol w:w="6515"/>
      </w:tblGrid>
      <w:tr w:rsidR="00BF75E5" w:rsidRPr="007447B2" w14:paraId="475CE313" w14:textId="77777777" w:rsidTr="00EC5E7D">
        <w:tc>
          <w:tcPr>
            <w:tcW w:w="9033" w:type="dxa"/>
            <w:gridSpan w:val="2"/>
            <w:shd w:val="clear" w:color="auto" w:fill="0D0D0D" w:themeFill="text1" w:themeFillTint="F2"/>
          </w:tcPr>
          <w:p w14:paraId="3F2346B8" w14:textId="77777777" w:rsidR="00BF75E5" w:rsidRPr="007447B2" w:rsidRDefault="00BF75E5" w:rsidP="00EC5E7D">
            <w:pPr>
              <w:jc w:val="center"/>
              <w:rPr>
                <w:b/>
                <w:color w:val="FFFFFF" w:themeColor="background1"/>
                <w:sz w:val="22"/>
              </w:rPr>
            </w:pPr>
            <w:r w:rsidRPr="007447B2">
              <w:rPr>
                <w:b/>
                <w:color w:val="FFFFFF" w:themeColor="background1"/>
                <w:sz w:val="22"/>
              </w:rPr>
              <w:t>Imagen (fotografía, gráfica o ilustración)</w:t>
            </w:r>
          </w:p>
        </w:tc>
      </w:tr>
      <w:tr w:rsidR="00BF75E5" w:rsidRPr="007447B2" w14:paraId="29764FBB" w14:textId="77777777" w:rsidTr="00EC5E7D">
        <w:tc>
          <w:tcPr>
            <w:tcW w:w="2518" w:type="dxa"/>
          </w:tcPr>
          <w:p w14:paraId="51802EC3" w14:textId="77777777" w:rsidR="00BF75E5" w:rsidRPr="007447B2" w:rsidRDefault="00BF75E5" w:rsidP="00EC5E7D">
            <w:pPr>
              <w:rPr>
                <w:b/>
                <w:color w:val="000000"/>
                <w:sz w:val="22"/>
              </w:rPr>
            </w:pPr>
            <w:r w:rsidRPr="007447B2">
              <w:rPr>
                <w:b/>
                <w:color w:val="000000"/>
                <w:sz w:val="22"/>
              </w:rPr>
              <w:t>Código</w:t>
            </w:r>
          </w:p>
        </w:tc>
        <w:tc>
          <w:tcPr>
            <w:tcW w:w="6515" w:type="dxa"/>
          </w:tcPr>
          <w:p w14:paraId="3D8EC708" w14:textId="4D490C1F" w:rsidR="00BF75E5" w:rsidRPr="007447B2" w:rsidRDefault="00BF75E5" w:rsidP="00EC5E7D">
            <w:pPr>
              <w:rPr>
                <w:b/>
                <w:color w:val="000000"/>
                <w:sz w:val="22"/>
              </w:rPr>
            </w:pPr>
            <w:r>
              <w:rPr>
                <w:color w:val="000000"/>
                <w:sz w:val="22"/>
              </w:rPr>
              <w:t>CS_07_04_IMG17</w:t>
            </w:r>
          </w:p>
        </w:tc>
      </w:tr>
      <w:tr w:rsidR="00BF75E5" w:rsidRPr="007447B2" w14:paraId="7F91A4A2" w14:textId="77777777" w:rsidTr="00EC5E7D">
        <w:tc>
          <w:tcPr>
            <w:tcW w:w="2518" w:type="dxa"/>
          </w:tcPr>
          <w:p w14:paraId="3ADD79E6" w14:textId="77777777" w:rsidR="00BF75E5" w:rsidRPr="007447B2" w:rsidRDefault="00BF75E5" w:rsidP="00EC5E7D">
            <w:pPr>
              <w:rPr>
                <w:color w:val="000000"/>
                <w:sz w:val="22"/>
              </w:rPr>
            </w:pPr>
            <w:r w:rsidRPr="007447B2">
              <w:rPr>
                <w:b/>
                <w:color w:val="000000"/>
                <w:sz w:val="22"/>
              </w:rPr>
              <w:t>Descripción</w:t>
            </w:r>
          </w:p>
        </w:tc>
        <w:tc>
          <w:tcPr>
            <w:tcW w:w="6515" w:type="dxa"/>
          </w:tcPr>
          <w:p w14:paraId="0662E12C" w14:textId="0D7D84EF" w:rsidR="00BF75E5" w:rsidRDefault="00BF75E5" w:rsidP="00EC5E7D">
            <w:pPr>
              <w:rPr>
                <w:color w:val="000000"/>
                <w:sz w:val="22"/>
              </w:rPr>
            </w:pPr>
            <w:r>
              <w:rPr>
                <w:color w:val="000000"/>
                <w:sz w:val="22"/>
              </w:rPr>
              <w:t>Ilustración</w:t>
            </w:r>
          </w:p>
          <w:p w14:paraId="33E2476F" w14:textId="1D834175" w:rsidR="00BF75E5" w:rsidRDefault="00BF75E5" w:rsidP="00EC5E7D">
            <w:pPr>
              <w:rPr>
                <w:color w:val="000000"/>
                <w:sz w:val="22"/>
              </w:rPr>
            </w:pPr>
            <w:r>
              <w:rPr>
                <w:noProof/>
                <w:color w:val="000000"/>
                <w:sz w:val="22"/>
                <w:lang w:val="es-ES" w:eastAsia="es-ES"/>
              </w:rPr>
              <w:drawing>
                <wp:inline distT="0" distB="0" distL="0" distR="0" wp14:anchorId="4DCF0F7F" wp14:editId="76409CB8">
                  <wp:extent cx="2444750" cy="1328287"/>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5675" cy="1328790"/>
                          </a:xfrm>
                          <a:prstGeom prst="rect">
                            <a:avLst/>
                          </a:prstGeom>
                          <a:noFill/>
                          <a:ln>
                            <a:noFill/>
                          </a:ln>
                        </pic:spPr>
                      </pic:pic>
                    </a:graphicData>
                  </a:graphic>
                </wp:inline>
              </w:drawing>
            </w:r>
          </w:p>
          <w:p w14:paraId="5D9A3289" w14:textId="77777777" w:rsidR="00BF75E5" w:rsidRPr="007447B2" w:rsidRDefault="00BF75E5" w:rsidP="00EC5E7D">
            <w:pPr>
              <w:rPr>
                <w:color w:val="000000"/>
                <w:sz w:val="22"/>
              </w:rPr>
            </w:pPr>
          </w:p>
        </w:tc>
      </w:tr>
      <w:tr w:rsidR="00BF75E5" w:rsidRPr="007447B2" w14:paraId="383B795F" w14:textId="77777777" w:rsidTr="00EC5E7D">
        <w:tc>
          <w:tcPr>
            <w:tcW w:w="2518" w:type="dxa"/>
          </w:tcPr>
          <w:p w14:paraId="1165C627" w14:textId="1A651BA5" w:rsidR="00BF75E5" w:rsidRPr="007447B2" w:rsidRDefault="00BF75E5" w:rsidP="00EC5E7D">
            <w:pPr>
              <w:rPr>
                <w:color w:val="000000"/>
                <w:sz w:val="22"/>
              </w:rPr>
            </w:pPr>
            <w:r w:rsidRPr="007447B2">
              <w:rPr>
                <w:b/>
                <w:color w:val="000000"/>
                <w:sz w:val="22"/>
              </w:rPr>
              <w:t>Código Shutterstock (o URL o la ruta en AulaPlaneta)</w:t>
            </w:r>
          </w:p>
        </w:tc>
        <w:tc>
          <w:tcPr>
            <w:tcW w:w="6515" w:type="dxa"/>
          </w:tcPr>
          <w:p w14:paraId="086F7DD8" w14:textId="4F8DD6D1" w:rsidR="00BF75E5" w:rsidRPr="007447B2" w:rsidRDefault="00BF75E5" w:rsidP="00EC5E7D">
            <w:pPr>
              <w:rPr>
                <w:color w:val="000000"/>
                <w:sz w:val="22"/>
              </w:rPr>
            </w:pPr>
            <w:r w:rsidRPr="00BF75E5">
              <w:rPr>
                <w:color w:val="000000"/>
                <w:sz w:val="22"/>
              </w:rPr>
              <w:t>https://histoptica.files.wordpress.com/2011/05/microscopio-de-anthony-leeuwenhoek.jpg?w=640&amp;h=355</w:t>
            </w:r>
          </w:p>
        </w:tc>
      </w:tr>
      <w:tr w:rsidR="00BF75E5" w:rsidRPr="007447B2" w14:paraId="4F971E11" w14:textId="77777777" w:rsidTr="00EC5E7D">
        <w:tc>
          <w:tcPr>
            <w:tcW w:w="2518" w:type="dxa"/>
          </w:tcPr>
          <w:p w14:paraId="5CAC0A4D" w14:textId="77777777" w:rsidR="00BF75E5" w:rsidRPr="007447B2" w:rsidRDefault="00BF75E5" w:rsidP="00EC5E7D">
            <w:pPr>
              <w:rPr>
                <w:color w:val="000000"/>
                <w:sz w:val="22"/>
              </w:rPr>
            </w:pPr>
            <w:r w:rsidRPr="007447B2">
              <w:rPr>
                <w:b/>
                <w:color w:val="000000"/>
                <w:sz w:val="22"/>
              </w:rPr>
              <w:t>Pie de imagen</w:t>
            </w:r>
          </w:p>
        </w:tc>
        <w:tc>
          <w:tcPr>
            <w:tcW w:w="6515" w:type="dxa"/>
          </w:tcPr>
          <w:p w14:paraId="4F140F2D" w14:textId="77777777" w:rsidR="00BF75E5" w:rsidRPr="007447B2" w:rsidRDefault="00BF75E5" w:rsidP="00EC5E7D">
            <w:pPr>
              <w:rPr>
                <w:color w:val="000000"/>
                <w:sz w:val="22"/>
              </w:rPr>
            </w:pPr>
          </w:p>
        </w:tc>
      </w:tr>
    </w:tbl>
    <w:p w14:paraId="73696184" w14:textId="77777777" w:rsidR="00BF75E5" w:rsidRPr="007447B2" w:rsidRDefault="00BF75E5" w:rsidP="00BF75E5">
      <w:pPr>
        <w:spacing w:after="0"/>
        <w:rPr>
          <w:color w:val="000000"/>
          <w:sz w:val="22"/>
        </w:rPr>
      </w:pPr>
    </w:p>
    <w:p w14:paraId="70EC556F" w14:textId="77777777" w:rsidR="00DC540D" w:rsidRPr="00C96EB1" w:rsidRDefault="00DC540D" w:rsidP="00C743B1">
      <w:pPr>
        <w:spacing w:after="0"/>
        <w:rPr>
          <w:sz w:val="22"/>
        </w:rPr>
      </w:pPr>
    </w:p>
    <w:tbl>
      <w:tblPr>
        <w:tblStyle w:val="Tablaconcuadrcula"/>
        <w:tblW w:w="0" w:type="auto"/>
        <w:tblLook w:val="04A0" w:firstRow="1" w:lastRow="0" w:firstColumn="1" w:lastColumn="0" w:noHBand="0" w:noVBand="1"/>
      </w:tblPr>
      <w:tblGrid>
        <w:gridCol w:w="2518"/>
        <w:gridCol w:w="6515"/>
      </w:tblGrid>
      <w:tr w:rsidR="00C743B1" w:rsidRPr="00C96EB1" w14:paraId="194B614A" w14:textId="77777777">
        <w:tc>
          <w:tcPr>
            <w:tcW w:w="9033" w:type="dxa"/>
            <w:gridSpan w:val="2"/>
            <w:shd w:val="clear" w:color="auto" w:fill="000000" w:themeFill="text1"/>
          </w:tcPr>
          <w:p w14:paraId="5774075D" w14:textId="07D817A5" w:rsidR="00C743B1" w:rsidRPr="00C96EB1" w:rsidRDefault="0033327B" w:rsidP="00AE5CA8">
            <w:pPr>
              <w:jc w:val="center"/>
              <w:rPr>
                <w:b/>
                <w:sz w:val="22"/>
              </w:rPr>
            </w:pPr>
            <w:r w:rsidRPr="00C96EB1">
              <w:rPr>
                <w:b/>
                <w:sz w:val="22"/>
              </w:rPr>
              <w:t xml:space="preserve">Profundiza </w:t>
            </w:r>
            <w:r w:rsidR="00C743B1" w:rsidRPr="00C96EB1">
              <w:rPr>
                <w:b/>
                <w:sz w:val="22"/>
              </w:rPr>
              <w:t xml:space="preserve">recurso </w:t>
            </w:r>
            <w:r w:rsidR="00A76204" w:rsidRPr="00C96EB1">
              <w:rPr>
                <w:b/>
                <w:sz w:val="22"/>
              </w:rPr>
              <w:t>nuevo</w:t>
            </w:r>
          </w:p>
        </w:tc>
      </w:tr>
      <w:tr w:rsidR="00C743B1" w:rsidRPr="00C96EB1" w14:paraId="1C03D525" w14:textId="77777777">
        <w:tc>
          <w:tcPr>
            <w:tcW w:w="2518" w:type="dxa"/>
          </w:tcPr>
          <w:p w14:paraId="7BE019F0" w14:textId="77777777" w:rsidR="00C743B1" w:rsidRPr="00C96EB1" w:rsidRDefault="00C743B1" w:rsidP="00D32F25">
            <w:pPr>
              <w:rPr>
                <w:b/>
                <w:sz w:val="22"/>
              </w:rPr>
            </w:pPr>
            <w:r w:rsidRPr="00C96EB1">
              <w:rPr>
                <w:b/>
                <w:sz w:val="22"/>
              </w:rPr>
              <w:t>Código</w:t>
            </w:r>
          </w:p>
        </w:tc>
        <w:tc>
          <w:tcPr>
            <w:tcW w:w="6515" w:type="dxa"/>
          </w:tcPr>
          <w:p w14:paraId="5F500605" w14:textId="601E2754" w:rsidR="00C743B1" w:rsidRPr="00C96EB1" w:rsidRDefault="00DF397E" w:rsidP="00AE5CA8">
            <w:pPr>
              <w:rPr>
                <w:b/>
                <w:sz w:val="22"/>
              </w:rPr>
            </w:pPr>
            <w:r w:rsidRPr="00C96EB1">
              <w:rPr>
                <w:rFonts w:eastAsia="Cambria"/>
                <w:sz w:val="22"/>
              </w:rPr>
              <w:t>CS_07_04_REC1</w:t>
            </w:r>
            <w:r w:rsidR="00AE5CA8" w:rsidRPr="00C96EB1">
              <w:rPr>
                <w:rFonts w:eastAsia="Cambria"/>
                <w:sz w:val="22"/>
              </w:rPr>
              <w:t>1</w:t>
            </w:r>
            <w:r w:rsidRPr="00C96EB1">
              <w:rPr>
                <w:rFonts w:eastAsia="Cambria"/>
                <w:sz w:val="22"/>
              </w:rPr>
              <w:t>0</w:t>
            </w:r>
          </w:p>
        </w:tc>
      </w:tr>
      <w:tr w:rsidR="00C743B1" w:rsidRPr="00C96EB1" w14:paraId="175BC662" w14:textId="77777777">
        <w:tc>
          <w:tcPr>
            <w:tcW w:w="2518" w:type="dxa"/>
          </w:tcPr>
          <w:p w14:paraId="5A14B26C" w14:textId="77777777" w:rsidR="00C743B1" w:rsidRPr="00C96EB1" w:rsidRDefault="00C743B1" w:rsidP="00D32F25">
            <w:pPr>
              <w:rPr>
                <w:sz w:val="22"/>
              </w:rPr>
            </w:pPr>
            <w:r w:rsidRPr="00C96EB1">
              <w:rPr>
                <w:b/>
                <w:sz w:val="22"/>
              </w:rPr>
              <w:t>Título</w:t>
            </w:r>
          </w:p>
        </w:tc>
        <w:tc>
          <w:tcPr>
            <w:tcW w:w="6515" w:type="dxa"/>
          </w:tcPr>
          <w:p w14:paraId="670DCC19" w14:textId="77777777" w:rsidR="00C743B1" w:rsidRPr="00C96EB1" w:rsidRDefault="00C743B1" w:rsidP="00C743B1">
            <w:pPr>
              <w:rPr>
                <w:sz w:val="22"/>
              </w:rPr>
            </w:pPr>
            <w:r w:rsidRPr="00C96EB1">
              <w:rPr>
                <w:sz w:val="22"/>
              </w:rPr>
              <w:t>Los avances tecnológicos en el siglo XVI</w:t>
            </w:r>
          </w:p>
        </w:tc>
      </w:tr>
      <w:tr w:rsidR="00C743B1" w:rsidRPr="00C96EB1" w14:paraId="53E1FC58" w14:textId="77777777">
        <w:tc>
          <w:tcPr>
            <w:tcW w:w="2518" w:type="dxa"/>
          </w:tcPr>
          <w:p w14:paraId="36D65546" w14:textId="77777777" w:rsidR="00C743B1" w:rsidRPr="00C96EB1" w:rsidRDefault="00C743B1" w:rsidP="00D32F25">
            <w:pPr>
              <w:rPr>
                <w:sz w:val="22"/>
              </w:rPr>
            </w:pPr>
            <w:r w:rsidRPr="00C96EB1">
              <w:rPr>
                <w:b/>
                <w:sz w:val="22"/>
              </w:rPr>
              <w:t>Descripción</w:t>
            </w:r>
          </w:p>
        </w:tc>
        <w:tc>
          <w:tcPr>
            <w:tcW w:w="6515" w:type="dxa"/>
          </w:tcPr>
          <w:p w14:paraId="1F492375" w14:textId="4891C10C" w:rsidR="00C743B1" w:rsidRPr="00C96EB1" w:rsidRDefault="00B82E74" w:rsidP="00B82E74">
            <w:pPr>
              <w:rPr>
                <w:sz w:val="22"/>
              </w:rPr>
            </w:pPr>
            <w:r w:rsidRPr="00C96EB1">
              <w:rPr>
                <w:sz w:val="22"/>
              </w:rPr>
              <w:t>Secuencia de i</w:t>
            </w:r>
            <w:r w:rsidR="00C743B1" w:rsidRPr="00C96EB1">
              <w:rPr>
                <w:sz w:val="22"/>
              </w:rPr>
              <w:t>mágenes de los avances tecnológicos en el siglo XVI</w:t>
            </w:r>
          </w:p>
        </w:tc>
      </w:tr>
    </w:tbl>
    <w:p w14:paraId="04B1C48A" w14:textId="77777777" w:rsidR="00DC540D" w:rsidRDefault="00DC540D" w:rsidP="00C743B1">
      <w:pPr>
        <w:spacing w:after="0"/>
        <w:rPr>
          <w:b/>
          <w:sz w:val="22"/>
          <w:highlight w:val="yellow"/>
        </w:rPr>
      </w:pPr>
    </w:p>
    <w:p w14:paraId="32CD9AB4" w14:textId="77777777" w:rsidR="00DC540D" w:rsidRPr="00C96EB1" w:rsidRDefault="00DC540D" w:rsidP="00C743B1">
      <w:pPr>
        <w:spacing w:after="0"/>
        <w:rPr>
          <w:b/>
          <w:sz w:val="22"/>
          <w:highlight w:val="yellow"/>
        </w:rPr>
      </w:pPr>
    </w:p>
    <w:p w14:paraId="0B465749" w14:textId="12D05A1A" w:rsidR="00C743B1" w:rsidRPr="00C96EB1" w:rsidRDefault="00C743B1" w:rsidP="00C743B1">
      <w:pPr>
        <w:spacing w:after="0"/>
        <w:rPr>
          <w:b/>
          <w:sz w:val="22"/>
        </w:rPr>
      </w:pPr>
      <w:r w:rsidRPr="00C96EB1">
        <w:rPr>
          <w:b/>
          <w:sz w:val="22"/>
          <w:highlight w:val="yellow"/>
        </w:rPr>
        <w:t>[Sección 2]</w:t>
      </w:r>
      <w:r w:rsidRPr="00C96EB1">
        <w:rPr>
          <w:b/>
          <w:sz w:val="22"/>
        </w:rPr>
        <w:t xml:space="preserve"> 3.</w:t>
      </w:r>
      <w:r w:rsidR="00DE3DAA" w:rsidRPr="00C96EB1">
        <w:rPr>
          <w:b/>
          <w:sz w:val="22"/>
        </w:rPr>
        <w:t>2 El d</w:t>
      </w:r>
      <w:r w:rsidRPr="00C96EB1">
        <w:rPr>
          <w:b/>
          <w:sz w:val="22"/>
        </w:rPr>
        <w:t xml:space="preserve">esarrollo </w:t>
      </w:r>
      <w:r w:rsidR="00BD5936" w:rsidRPr="00C96EB1">
        <w:rPr>
          <w:b/>
          <w:sz w:val="22"/>
        </w:rPr>
        <w:t>de la ciencia</w:t>
      </w:r>
    </w:p>
    <w:p w14:paraId="248F3BDA" w14:textId="77777777" w:rsidR="00C743B1" w:rsidRPr="00C96EB1" w:rsidRDefault="00C743B1" w:rsidP="00C743B1">
      <w:pPr>
        <w:spacing w:after="0"/>
        <w:rPr>
          <w:sz w:val="22"/>
        </w:rPr>
      </w:pPr>
    </w:p>
    <w:p w14:paraId="25F7D3BE" w14:textId="77777777" w:rsidR="0067061E" w:rsidRPr="00C96EB1" w:rsidRDefault="0067061E" w:rsidP="0067061E">
      <w:pPr>
        <w:rPr>
          <w:sz w:val="22"/>
        </w:rPr>
      </w:pPr>
      <w:r w:rsidRPr="00C96EB1">
        <w:rPr>
          <w:sz w:val="22"/>
        </w:rPr>
        <w:t xml:space="preserve">Sin embargo, la revolución científica y técnica solo fue posible con el desarrollo de dos nuevos </w:t>
      </w:r>
      <w:r w:rsidRPr="00C96EB1">
        <w:rPr>
          <w:b/>
          <w:sz w:val="22"/>
        </w:rPr>
        <w:t>métodos de análisis</w:t>
      </w:r>
      <w:r w:rsidRPr="00C96EB1">
        <w:rPr>
          <w:sz w:val="22"/>
        </w:rPr>
        <w:t xml:space="preserve"> y de </w:t>
      </w:r>
      <w:r w:rsidRPr="00C96EB1">
        <w:rPr>
          <w:b/>
          <w:sz w:val="22"/>
        </w:rPr>
        <w:t>investigación</w:t>
      </w:r>
      <w:r w:rsidRPr="00C96EB1">
        <w:rPr>
          <w:sz w:val="22"/>
        </w:rPr>
        <w:t>:</w:t>
      </w:r>
    </w:p>
    <w:p w14:paraId="2F82E6AF" w14:textId="77777777" w:rsidR="0067061E" w:rsidRPr="00C96EB1" w:rsidRDefault="0067061E" w:rsidP="0067061E">
      <w:pPr>
        <w:pStyle w:val="Prrafodelista"/>
        <w:numPr>
          <w:ilvl w:val="0"/>
          <w:numId w:val="6"/>
        </w:numPr>
        <w:rPr>
          <w:sz w:val="22"/>
        </w:rPr>
      </w:pPr>
      <w:r w:rsidRPr="00C96EB1">
        <w:rPr>
          <w:sz w:val="22"/>
        </w:rPr>
        <w:t xml:space="preserve">El </w:t>
      </w:r>
      <w:r w:rsidRPr="00C96EB1">
        <w:rPr>
          <w:b/>
          <w:sz w:val="22"/>
        </w:rPr>
        <w:t>racionalismo cartesiano</w:t>
      </w:r>
      <w:r w:rsidRPr="00C96EB1">
        <w:rPr>
          <w:sz w:val="22"/>
        </w:rPr>
        <w:t xml:space="preserve">: sistema filosófico según el cual la </w:t>
      </w:r>
      <w:r w:rsidRPr="00F5527A">
        <w:rPr>
          <w:b/>
          <w:sz w:val="22"/>
        </w:rPr>
        <w:t>razón</w:t>
      </w:r>
      <w:r w:rsidRPr="00C96EB1">
        <w:rPr>
          <w:sz w:val="22"/>
        </w:rPr>
        <w:t xml:space="preserve"> es la única fuente de conocimiento. Sus mayores representantes fueron </w:t>
      </w:r>
      <w:r w:rsidRPr="00C96EB1">
        <w:rPr>
          <w:b/>
          <w:sz w:val="22"/>
        </w:rPr>
        <w:t>René Descartes</w:t>
      </w:r>
      <w:r w:rsidRPr="00C96EB1">
        <w:rPr>
          <w:sz w:val="22"/>
        </w:rPr>
        <w:t xml:space="preserve">, conocido por su frase: “Pienso, luego existo”, </w:t>
      </w:r>
      <w:r w:rsidRPr="00F5527A">
        <w:rPr>
          <w:b/>
          <w:sz w:val="22"/>
        </w:rPr>
        <w:t xml:space="preserve">Baruch </w:t>
      </w:r>
      <w:r w:rsidRPr="00C96EB1">
        <w:rPr>
          <w:b/>
          <w:sz w:val="22"/>
        </w:rPr>
        <w:t>Spinoza</w:t>
      </w:r>
      <w:r w:rsidRPr="00C96EB1">
        <w:rPr>
          <w:sz w:val="22"/>
        </w:rPr>
        <w:t xml:space="preserve"> y </w:t>
      </w:r>
      <w:r w:rsidRPr="00F5527A">
        <w:rPr>
          <w:b/>
          <w:sz w:val="22"/>
        </w:rPr>
        <w:t xml:space="preserve">Gottfried Wilhelm </w:t>
      </w:r>
      <w:r w:rsidRPr="00C96EB1">
        <w:rPr>
          <w:b/>
          <w:sz w:val="22"/>
        </w:rPr>
        <w:t>Leibniz</w:t>
      </w:r>
      <w:r w:rsidRPr="00C96EB1">
        <w:rPr>
          <w:sz w:val="22"/>
        </w:rPr>
        <w:t xml:space="preserve">. </w:t>
      </w:r>
    </w:p>
    <w:p w14:paraId="4BD88610" w14:textId="77777777" w:rsidR="004312BF" w:rsidRPr="00C96EB1" w:rsidRDefault="0067061E" w:rsidP="00D717C4">
      <w:pPr>
        <w:pStyle w:val="Prrafodelista"/>
        <w:numPr>
          <w:ilvl w:val="0"/>
          <w:numId w:val="6"/>
        </w:numPr>
        <w:rPr>
          <w:sz w:val="22"/>
        </w:rPr>
      </w:pPr>
      <w:r w:rsidRPr="00C96EB1">
        <w:rPr>
          <w:b/>
          <w:sz w:val="22"/>
        </w:rPr>
        <w:t>El empirismo</w:t>
      </w:r>
      <w:r w:rsidRPr="00C96EB1">
        <w:rPr>
          <w:sz w:val="22"/>
        </w:rPr>
        <w:t xml:space="preserve">: sistema filosófico de origen británico según el cual todos los conocimientos son fruto de la experiencia. Entre sus principales representantes se cuentan </w:t>
      </w:r>
      <w:r w:rsidRPr="00F5527A">
        <w:rPr>
          <w:b/>
          <w:sz w:val="22"/>
        </w:rPr>
        <w:t>Francis</w:t>
      </w:r>
      <w:r w:rsidRPr="00C96EB1">
        <w:rPr>
          <w:sz w:val="22"/>
        </w:rPr>
        <w:t xml:space="preserve"> </w:t>
      </w:r>
      <w:r w:rsidRPr="00C96EB1">
        <w:rPr>
          <w:b/>
          <w:sz w:val="22"/>
        </w:rPr>
        <w:t>Bacon</w:t>
      </w:r>
      <w:r w:rsidRPr="00C96EB1">
        <w:rPr>
          <w:sz w:val="22"/>
        </w:rPr>
        <w:t xml:space="preserve">, </w:t>
      </w:r>
      <w:r w:rsidRPr="00F5527A">
        <w:rPr>
          <w:b/>
          <w:sz w:val="22"/>
        </w:rPr>
        <w:t>George</w:t>
      </w:r>
      <w:r w:rsidRPr="00C96EB1">
        <w:rPr>
          <w:sz w:val="22"/>
        </w:rPr>
        <w:t xml:space="preserve"> </w:t>
      </w:r>
      <w:r w:rsidRPr="00C96EB1">
        <w:rPr>
          <w:b/>
          <w:sz w:val="22"/>
        </w:rPr>
        <w:t>Berkeley</w:t>
      </w:r>
      <w:r w:rsidRPr="00C96EB1">
        <w:rPr>
          <w:sz w:val="22"/>
        </w:rPr>
        <w:t xml:space="preserve">, </w:t>
      </w:r>
      <w:r w:rsidRPr="00F5527A">
        <w:rPr>
          <w:b/>
          <w:sz w:val="22"/>
        </w:rPr>
        <w:t>John</w:t>
      </w:r>
      <w:r w:rsidRPr="00C96EB1">
        <w:rPr>
          <w:sz w:val="22"/>
        </w:rPr>
        <w:t xml:space="preserve"> </w:t>
      </w:r>
      <w:r w:rsidRPr="00C96EB1">
        <w:rPr>
          <w:b/>
          <w:sz w:val="22"/>
        </w:rPr>
        <w:t>Locke</w:t>
      </w:r>
      <w:r w:rsidRPr="00C96EB1">
        <w:rPr>
          <w:sz w:val="22"/>
        </w:rPr>
        <w:t xml:space="preserve"> y </w:t>
      </w:r>
      <w:r w:rsidRPr="00F5527A">
        <w:rPr>
          <w:b/>
          <w:sz w:val="22"/>
        </w:rPr>
        <w:t>David</w:t>
      </w:r>
      <w:r w:rsidRPr="00C96EB1">
        <w:rPr>
          <w:sz w:val="22"/>
        </w:rPr>
        <w:t xml:space="preserve"> </w:t>
      </w:r>
      <w:r w:rsidRPr="00C96EB1">
        <w:rPr>
          <w:b/>
          <w:sz w:val="22"/>
        </w:rPr>
        <w:t>Hume</w:t>
      </w:r>
      <w:r w:rsidRPr="00C96EB1">
        <w:rPr>
          <w:sz w:val="22"/>
        </w:rPr>
        <w:t>.</w:t>
      </w:r>
    </w:p>
    <w:tbl>
      <w:tblPr>
        <w:tblStyle w:val="Tablaconcuadrcula"/>
        <w:tblW w:w="0" w:type="auto"/>
        <w:tblLook w:val="04A0" w:firstRow="1" w:lastRow="0" w:firstColumn="1" w:lastColumn="0" w:noHBand="0" w:noVBand="1"/>
      </w:tblPr>
      <w:tblGrid>
        <w:gridCol w:w="2518"/>
        <w:gridCol w:w="6515"/>
      </w:tblGrid>
      <w:tr w:rsidR="004312BF" w:rsidRPr="00C96EB1" w14:paraId="17C79103" w14:textId="77777777">
        <w:tc>
          <w:tcPr>
            <w:tcW w:w="9033" w:type="dxa"/>
            <w:gridSpan w:val="2"/>
            <w:shd w:val="clear" w:color="auto" w:fill="0D0D0D" w:themeFill="text1" w:themeFillTint="F2"/>
          </w:tcPr>
          <w:p w14:paraId="4C9C0062" w14:textId="77777777" w:rsidR="004312BF" w:rsidRPr="00C96EB1" w:rsidRDefault="004312BF" w:rsidP="004312BF">
            <w:pPr>
              <w:jc w:val="center"/>
              <w:rPr>
                <w:b/>
                <w:sz w:val="22"/>
              </w:rPr>
            </w:pPr>
            <w:r w:rsidRPr="00C96EB1">
              <w:rPr>
                <w:b/>
                <w:sz w:val="22"/>
              </w:rPr>
              <w:t>Imagen (fotografía, gráfica o ilustración)</w:t>
            </w:r>
          </w:p>
        </w:tc>
      </w:tr>
      <w:tr w:rsidR="004312BF" w:rsidRPr="00C96EB1" w14:paraId="11B1D74A" w14:textId="77777777">
        <w:tc>
          <w:tcPr>
            <w:tcW w:w="2518" w:type="dxa"/>
          </w:tcPr>
          <w:p w14:paraId="5E12D8A9" w14:textId="77777777" w:rsidR="004312BF" w:rsidRPr="00C96EB1" w:rsidRDefault="004312BF" w:rsidP="004312BF">
            <w:pPr>
              <w:rPr>
                <w:b/>
                <w:sz w:val="22"/>
              </w:rPr>
            </w:pPr>
            <w:r w:rsidRPr="00C96EB1">
              <w:rPr>
                <w:b/>
                <w:sz w:val="22"/>
              </w:rPr>
              <w:t>Código</w:t>
            </w:r>
          </w:p>
        </w:tc>
        <w:tc>
          <w:tcPr>
            <w:tcW w:w="6515" w:type="dxa"/>
          </w:tcPr>
          <w:p w14:paraId="140EAA8E" w14:textId="592F7D43" w:rsidR="004312BF" w:rsidRPr="00C96EB1" w:rsidRDefault="0067061E" w:rsidP="00117D5E">
            <w:pPr>
              <w:rPr>
                <w:b/>
                <w:sz w:val="22"/>
              </w:rPr>
            </w:pPr>
            <w:r w:rsidRPr="00C96EB1">
              <w:rPr>
                <w:sz w:val="22"/>
              </w:rPr>
              <w:t>CS_</w:t>
            </w:r>
            <w:r w:rsidR="00117D5E" w:rsidRPr="00C96EB1">
              <w:rPr>
                <w:sz w:val="22"/>
              </w:rPr>
              <w:t>07</w:t>
            </w:r>
            <w:r w:rsidRPr="00C96EB1">
              <w:rPr>
                <w:sz w:val="22"/>
              </w:rPr>
              <w:t>_0</w:t>
            </w:r>
            <w:r w:rsidR="00117D5E" w:rsidRPr="00C96EB1">
              <w:rPr>
                <w:sz w:val="22"/>
              </w:rPr>
              <w:t>4</w:t>
            </w:r>
            <w:r w:rsidR="004312BF" w:rsidRPr="00C96EB1">
              <w:rPr>
                <w:sz w:val="22"/>
              </w:rPr>
              <w:t>_IMG</w:t>
            </w:r>
            <w:r w:rsidR="00E17F15" w:rsidRPr="00C96EB1">
              <w:rPr>
                <w:sz w:val="22"/>
              </w:rPr>
              <w:t>1</w:t>
            </w:r>
            <w:r w:rsidR="00070224">
              <w:rPr>
                <w:sz w:val="22"/>
              </w:rPr>
              <w:t>8</w:t>
            </w:r>
          </w:p>
        </w:tc>
      </w:tr>
      <w:tr w:rsidR="004312BF" w:rsidRPr="00C96EB1" w14:paraId="4F6A6BC7" w14:textId="77777777">
        <w:tc>
          <w:tcPr>
            <w:tcW w:w="2518" w:type="dxa"/>
          </w:tcPr>
          <w:p w14:paraId="6E9CF338" w14:textId="77777777" w:rsidR="004312BF" w:rsidRPr="00C96EB1" w:rsidRDefault="004312BF" w:rsidP="004312BF">
            <w:pPr>
              <w:rPr>
                <w:sz w:val="22"/>
              </w:rPr>
            </w:pPr>
            <w:r w:rsidRPr="00C96EB1">
              <w:rPr>
                <w:b/>
                <w:sz w:val="22"/>
              </w:rPr>
              <w:t>Descripción</w:t>
            </w:r>
          </w:p>
        </w:tc>
        <w:tc>
          <w:tcPr>
            <w:tcW w:w="6515" w:type="dxa"/>
          </w:tcPr>
          <w:p w14:paraId="162B942C" w14:textId="77777777" w:rsidR="004312BF" w:rsidRPr="00C96EB1" w:rsidRDefault="0067061E" w:rsidP="004312BF">
            <w:pPr>
              <w:rPr>
                <w:sz w:val="22"/>
              </w:rPr>
            </w:pPr>
            <w:r w:rsidRPr="00C96EB1">
              <w:rPr>
                <w:sz w:val="22"/>
              </w:rPr>
              <w:t>Ilustración. René Descartes</w:t>
            </w:r>
          </w:p>
          <w:p w14:paraId="20E013F5" w14:textId="77777777" w:rsidR="0067061E" w:rsidRPr="00C96EB1" w:rsidRDefault="0067061E" w:rsidP="004312BF">
            <w:pPr>
              <w:rPr>
                <w:sz w:val="22"/>
              </w:rPr>
            </w:pPr>
            <w:r w:rsidRPr="00C96EB1">
              <w:rPr>
                <w:noProof/>
                <w:sz w:val="22"/>
                <w:lang w:val="es-ES" w:eastAsia="es-ES"/>
              </w:rPr>
              <w:drawing>
                <wp:inline distT="0" distB="0" distL="0" distR="0" wp14:anchorId="3B4D70F8" wp14:editId="24F39E21">
                  <wp:extent cx="697502" cy="79472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8282" cy="795615"/>
                          </a:xfrm>
                          <a:prstGeom prst="rect">
                            <a:avLst/>
                          </a:prstGeom>
                          <a:noFill/>
                          <a:ln>
                            <a:noFill/>
                          </a:ln>
                        </pic:spPr>
                      </pic:pic>
                    </a:graphicData>
                  </a:graphic>
                </wp:inline>
              </w:drawing>
            </w:r>
          </w:p>
        </w:tc>
      </w:tr>
      <w:tr w:rsidR="004312BF" w:rsidRPr="00C96EB1" w14:paraId="64EBE22C" w14:textId="77777777">
        <w:tc>
          <w:tcPr>
            <w:tcW w:w="2518" w:type="dxa"/>
          </w:tcPr>
          <w:p w14:paraId="40B59FF6" w14:textId="77777777" w:rsidR="004312BF" w:rsidRPr="00C96EB1" w:rsidRDefault="004312BF" w:rsidP="004312BF">
            <w:pPr>
              <w:rPr>
                <w:sz w:val="22"/>
              </w:rPr>
            </w:pPr>
            <w:r w:rsidRPr="00C96EB1">
              <w:rPr>
                <w:b/>
                <w:sz w:val="22"/>
              </w:rPr>
              <w:t>Código Shutterstock (o URL o la ruta en AulaPlaneta)</w:t>
            </w:r>
          </w:p>
        </w:tc>
        <w:tc>
          <w:tcPr>
            <w:tcW w:w="6515" w:type="dxa"/>
          </w:tcPr>
          <w:p w14:paraId="12C68513" w14:textId="77777777" w:rsidR="004312BF" w:rsidRPr="00C96EB1" w:rsidRDefault="0067061E" w:rsidP="004312BF">
            <w:pPr>
              <w:rPr>
                <w:sz w:val="22"/>
              </w:rPr>
            </w:pPr>
            <w:r w:rsidRPr="00C96EB1">
              <w:rPr>
                <w:sz w:val="22"/>
              </w:rPr>
              <w:t>2 ESO/El siglo XVII: el absolutismo/La revolución científica y técnica</w:t>
            </w:r>
          </w:p>
        </w:tc>
      </w:tr>
      <w:tr w:rsidR="004312BF" w:rsidRPr="00C96EB1" w14:paraId="69C36378" w14:textId="77777777">
        <w:tc>
          <w:tcPr>
            <w:tcW w:w="2518" w:type="dxa"/>
          </w:tcPr>
          <w:p w14:paraId="48509BA2" w14:textId="77777777" w:rsidR="004312BF" w:rsidRPr="00C96EB1" w:rsidRDefault="004312BF" w:rsidP="004312BF">
            <w:pPr>
              <w:rPr>
                <w:sz w:val="22"/>
              </w:rPr>
            </w:pPr>
            <w:r w:rsidRPr="00C96EB1">
              <w:rPr>
                <w:b/>
                <w:sz w:val="22"/>
              </w:rPr>
              <w:t>Pie de imagen</w:t>
            </w:r>
          </w:p>
        </w:tc>
        <w:tc>
          <w:tcPr>
            <w:tcW w:w="6515" w:type="dxa"/>
          </w:tcPr>
          <w:p w14:paraId="576F7409" w14:textId="77777777" w:rsidR="004312BF" w:rsidRPr="00C96EB1" w:rsidRDefault="0067061E" w:rsidP="004312BF">
            <w:pPr>
              <w:rPr>
                <w:sz w:val="22"/>
              </w:rPr>
            </w:pPr>
            <w:r w:rsidRPr="00C96EB1">
              <w:rPr>
                <w:sz w:val="22"/>
              </w:rPr>
              <w:t xml:space="preserve">René Descartes, considerado el padre de la filosofía moderna, desarrolló el </w:t>
            </w:r>
            <w:r w:rsidRPr="00F5527A">
              <w:rPr>
                <w:b/>
                <w:sz w:val="22"/>
              </w:rPr>
              <w:t>método científico</w:t>
            </w:r>
            <w:r w:rsidRPr="00C96EB1">
              <w:rPr>
                <w:sz w:val="22"/>
              </w:rPr>
              <w:t>. Este constaba de cuatro pasos: la certeza, el análisis, la síntesis y la enumeración.</w:t>
            </w:r>
          </w:p>
        </w:tc>
      </w:tr>
    </w:tbl>
    <w:p w14:paraId="07CBE982" w14:textId="77777777" w:rsidR="00C743B1" w:rsidRPr="00C96EB1" w:rsidRDefault="00C743B1" w:rsidP="0067061E">
      <w:pPr>
        <w:shd w:val="clear" w:color="auto" w:fill="FFFFFF"/>
        <w:rPr>
          <w:rFonts w:eastAsiaTheme="minorEastAsia"/>
          <w:sz w:val="22"/>
          <w:lang w:eastAsia="es-ES"/>
        </w:rPr>
      </w:pPr>
    </w:p>
    <w:p w14:paraId="34C9DDD2" w14:textId="52198BCA" w:rsidR="0067061E" w:rsidRPr="00C96EB1" w:rsidRDefault="0067061E" w:rsidP="00C743B1">
      <w:pPr>
        <w:spacing w:after="0"/>
        <w:rPr>
          <w:rFonts w:eastAsiaTheme="minorEastAsia"/>
          <w:sz w:val="22"/>
          <w:lang w:eastAsia="es-ES"/>
        </w:rPr>
      </w:pPr>
      <w:r w:rsidRPr="00C96EB1">
        <w:rPr>
          <w:rFonts w:eastAsiaTheme="minorEastAsia"/>
          <w:sz w:val="22"/>
          <w:lang w:eastAsia="es-ES"/>
        </w:rPr>
        <w:t>Entre los principales científicos del siglo XVII se encuentran </w:t>
      </w:r>
      <w:r w:rsidRPr="00C96EB1">
        <w:rPr>
          <w:rFonts w:eastAsiaTheme="minorEastAsia"/>
          <w:b/>
          <w:bCs/>
          <w:sz w:val="22"/>
          <w:lang w:eastAsia="es-ES"/>
        </w:rPr>
        <w:t>Johannes Kepler</w:t>
      </w:r>
      <w:r w:rsidRPr="00C96EB1">
        <w:rPr>
          <w:rFonts w:eastAsiaTheme="minorEastAsia"/>
          <w:sz w:val="22"/>
          <w:lang w:eastAsia="es-ES"/>
        </w:rPr>
        <w:t xml:space="preserve">, </w:t>
      </w:r>
      <w:r w:rsidRPr="00C96EB1">
        <w:rPr>
          <w:rFonts w:eastAsiaTheme="minorEastAsia"/>
          <w:b/>
          <w:bCs/>
          <w:sz w:val="22"/>
          <w:lang w:eastAsia="es-ES"/>
        </w:rPr>
        <w:t>Galileo Galilei</w:t>
      </w:r>
      <w:r w:rsidRPr="00C96EB1">
        <w:rPr>
          <w:rFonts w:eastAsiaTheme="minorEastAsia"/>
          <w:sz w:val="22"/>
          <w:lang w:eastAsia="es-ES"/>
        </w:rPr>
        <w:t> </w:t>
      </w:r>
      <w:r w:rsidR="00D22DB1">
        <w:rPr>
          <w:rFonts w:eastAsiaTheme="minorEastAsia"/>
          <w:sz w:val="22"/>
          <w:lang w:eastAsia="es-ES"/>
        </w:rPr>
        <w:t>e</w:t>
      </w:r>
      <w:r w:rsidRPr="00C96EB1">
        <w:rPr>
          <w:rFonts w:eastAsiaTheme="minorEastAsia"/>
          <w:sz w:val="22"/>
          <w:lang w:eastAsia="es-ES"/>
        </w:rPr>
        <w:t> </w:t>
      </w:r>
      <w:r w:rsidRPr="00C96EB1">
        <w:rPr>
          <w:rFonts w:eastAsiaTheme="minorEastAsia"/>
          <w:b/>
          <w:bCs/>
          <w:sz w:val="22"/>
          <w:lang w:eastAsia="es-ES"/>
        </w:rPr>
        <w:t>Isaac Newton</w:t>
      </w:r>
      <w:r w:rsidRPr="00C96EB1">
        <w:rPr>
          <w:rFonts w:eastAsiaTheme="minorEastAsia"/>
          <w:sz w:val="22"/>
          <w:lang w:eastAsia="es-ES"/>
        </w:rPr>
        <w:t>.</w:t>
      </w:r>
    </w:p>
    <w:p w14:paraId="68058070" w14:textId="77777777" w:rsidR="002917E0" w:rsidRPr="00C96EB1" w:rsidRDefault="002917E0" w:rsidP="002917E0">
      <w:pPr>
        <w:spacing w:after="0"/>
        <w:rPr>
          <w:sz w:val="22"/>
        </w:rPr>
      </w:pPr>
    </w:p>
    <w:tbl>
      <w:tblPr>
        <w:tblStyle w:val="Tablaconcuadrcula"/>
        <w:tblW w:w="0" w:type="auto"/>
        <w:tblLayout w:type="fixed"/>
        <w:tblLook w:val="04A0" w:firstRow="1" w:lastRow="0" w:firstColumn="1" w:lastColumn="0" w:noHBand="0" w:noVBand="1"/>
      </w:tblPr>
      <w:tblGrid>
        <w:gridCol w:w="3510"/>
        <w:gridCol w:w="5529"/>
      </w:tblGrid>
      <w:tr w:rsidR="002917E0" w:rsidRPr="00C96EB1" w14:paraId="1C992378" w14:textId="77777777" w:rsidTr="00694C30">
        <w:tc>
          <w:tcPr>
            <w:tcW w:w="9039" w:type="dxa"/>
            <w:gridSpan w:val="2"/>
            <w:shd w:val="clear" w:color="auto" w:fill="000000" w:themeFill="text1"/>
          </w:tcPr>
          <w:p w14:paraId="361D497D" w14:textId="429E4ED6" w:rsidR="002917E0" w:rsidRPr="00C96EB1" w:rsidRDefault="00E77FB4" w:rsidP="004819B3">
            <w:pPr>
              <w:jc w:val="center"/>
              <w:rPr>
                <w:b/>
                <w:sz w:val="22"/>
              </w:rPr>
            </w:pPr>
            <w:r w:rsidRPr="00C96EB1">
              <w:rPr>
                <w:b/>
                <w:sz w:val="22"/>
              </w:rPr>
              <w:t>Practica</w:t>
            </w:r>
            <w:r w:rsidR="000410A3" w:rsidRPr="00C96EB1">
              <w:rPr>
                <w:b/>
                <w:sz w:val="22"/>
              </w:rPr>
              <w:t xml:space="preserve"> </w:t>
            </w:r>
            <w:r w:rsidR="004819B3" w:rsidRPr="00C96EB1">
              <w:rPr>
                <w:b/>
                <w:sz w:val="22"/>
              </w:rPr>
              <w:t>recurso nuevo</w:t>
            </w:r>
          </w:p>
        </w:tc>
      </w:tr>
      <w:tr w:rsidR="002917E0" w:rsidRPr="00C96EB1" w14:paraId="3A1747CB" w14:textId="77777777" w:rsidTr="00694C30">
        <w:tc>
          <w:tcPr>
            <w:tcW w:w="3510" w:type="dxa"/>
          </w:tcPr>
          <w:p w14:paraId="39F26B04" w14:textId="77777777" w:rsidR="002917E0" w:rsidRPr="00C96EB1" w:rsidRDefault="002917E0" w:rsidP="00D32F25">
            <w:pPr>
              <w:rPr>
                <w:b/>
                <w:sz w:val="22"/>
              </w:rPr>
            </w:pPr>
            <w:r w:rsidRPr="00C96EB1">
              <w:rPr>
                <w:b/>
                <w:sz w:val="22"/>
              </w:rPr>
              <w:t>Código</w:t>
            </w:r>
          </w:p>
        </w:tc>
        <w:tc>
          <w:tcPr>
            <w:tcW w:w="5529" w:type="dxa"/>
          </w:tcPr>
          <w:p w14:paraId="240049AD" w14:textId="4BAB82C6" w:rsidR="002917E0" w:rsidRPr="00C96EB1" w:rsidRDefault="00DF397E" w:rsidP="007A581B">
            <w:pPr>
              <w:rPr>
                <w:b/>
                <w:sz w:val="22"/>
              </w:rPr>
            </w:pPr>
            <w:r w:rsidRPr="00C96EB1">
              <w:rPr>
                <w:rFonts w:eastAsia="Cambria"/>
                <w:sz w:val="22"/>
              </w:rPr>
              <w:t>CS_07_04_REC1</w:t>
            </w:r>
            <w:r w:rsidR="007A581B" w:rsidRPr="00C96EB1">
              <w:rPr>
                <w:rFonts w:eastAsia="Cambria"/>
                <w:sz w:val="22"/>
              </w:rPr>
              <w:t>2</w:t>
            </w:r>
            <w:r w:rsidRPr="00C96EB1">
              <w:rPr>
                <w:rFonts w:eastAsia="Cambria"/>
                <w:sz w:val="22"/>
              </w:rPr>
              <w:t>0</w:t>
            </w:r>
          </w:p>
        </w:tc>
      </w:tr>
      <w:tr w:rsidR="008B2B9C" w:rsidRPr="00C96EB1" w14:paraId="50CA5E99" w14:textId="77777777" w:rsidTr="00694C30">
        <w:tc>
          <w:tcPr>
            <w:tcW w:w="3510" w:type="dxa"/>
          </w:tcPr>
          <w:p w14:paraId="7F260994" w14:textId="74CF92F0" w:rsidR="008B2B9C" w:rsidRPr="00C96EB1" w:rsidRDefault="002A30AC" w:rsidP="00D32F25">
            <w:pPr>
              <w:rPr>
                <w:b/>
                <w:sz w:val="22"/>
              </w:rPr>
            </w:pPr>
            <w:r w:rsidRPr="00C96EB1">
              <w:rPr>
                <w:b/>
                <w:sz w:val="22"/>
              </w:rPr>
              <w:t>Ubicación en Aula Planeta</w:t>
            </w:r>
          </w:p>
        </w:tc>
        <w:tc>
          <w:tcPr>
            <w:tcW w:w="5529" w:type="dxa"/>
          </w:tcPr>
          <w:p w14:paraId="714A7729" w14:textId="222981EC" w:rsidR="008B2B9C" w:rsidRPr="00C96EB1" w:rsidRDefault="002C7A67" w:rsidP="00D32F25">
            <w:pPr>
              <w:rPr>
                <w:rFonts w:eastAsia="Cambria"/>
                <w:sz w:val="22"/>
              </w:rPr>
            </w:pPr>
            <w:hyperlink r:id="rId33" w:history="1">
              <w:r w:rsidRPr="00C94134">
                <w:rPr>
                  <w:rStyle w:val="Hipervnculo"/>
                  <w:sz w:val="22"/>
                </w:rPr>
                <w:t>http://hispanicasaber.planetasaber.com/encyclopedia/default.asp?idpack=10&amp;idpil=DI000802&amp;ruta=Buscador</w:t>
              </w:r>
            </w:hyperlink>
          </w:p>
        </w:tc>
      </w:tr>
      <w:tr w:rsidR="002917E0" w:rsidRPr="00C96EB1" w14:paraId="62212A32" w14:textId="77777777" w:rsidTr="00694C30">
        <w:tc>
          <w:tcPr>
            <w:tcW w:w="3510" w:type="dxa"/>
          </w:tcPr>
          <w:p w14:paraId="2A29F756" w14:textId="77777777" w:rsidR="002917E0" w:rsidRPr="00C96EB1" w:rsidRDefault="002917E0" w:rsidP="00D32F25">
            <w:pPr>
              <w:rPr>
                <w:sz w:val="22"/>
              </w:rPr>
            </w:pPr>
            <w:r w:rsidRPr="00C96EB1">
              <w:rPr>
                <w:b/>
                <w:sz w:val="22"/>
              </w:rPr>
              <w:lastRenderedPageBreak/>
              <w:t>Título</w:t>
            </w:r>
          </w:p>
        </w:tc>
        <w:tc>
          <w:tcPr>
            <w:tcW w:w="5529" w:type="dxa"/>
          </w:tcPr>
          <w:p w14:paraId="2252EB7F" w14:textId="2A76AAFB" w:rsidR="002917E0" w:rsidRPr="00C96EB1" w:rsidRDefault="0035442D" w:rsidP="003D3018">
            <w:pPr>
              <w:rPr>
                <w:sz w:val="22"/>
              </w:rPr>
            </w:pPr>
            <w:r w:rsidRPr="00C96EB1">
              <w:rPr>
                <w:sz w:val="22"/>
              </w:rPr>
              <w:t>E</w:t>
            </w:r>
            <w:r w:rsidR="0079063B" w:rsidRPr="00C96EB1">
              <w:rPr>
                <w:sz w:val="22"/>
              </w:rPr>
              <w:t>l desarrollo filosófico</w:t>
            </w:r>
            <w:r w:rsidR="003D3018" w:rsidRPr="00C96EB1">
              <w:rPr>
                <w:sz w:val="22"/>
              </w:rPr>
              <w:t xml:space="preserve"> y científico</w:t>
            </w:r>
            <w:r w:rsidR="004A54E5" w:rsidRPr="00C96EB1">
              <w:rPr>
                <w:sz w:val="22"/>
              </w:rPr>
              <w:t xml:space="preserve"> en la E</w:t>
            </w:r>
            <w:r w:rsidR="00230FF5" w:rsidRPr="00C96EB1">
              <w:rPr>
                <w:sz w:val="22"/>
              </w:rPr>
              <w:t>dad Moderna</w:t>
            </w:r>
          </w:p>
        </w:tc>
      </w:tr>
      <w:tr w:rsidR="002917E0" w:rsidRPr="00C96EB1" w14:paraId="170592D8" w14:textId="77777777" w:rsidTr="00694C30">
        <w:tc>
          <w:tcPr>
            <w:tcW w:w="3510" w:type="dxa"/>
          </w:tcPr>
          <w:p w14:paraId="2D5CAFCF" w14:textId="77777777" w:rsidR="002917E0" w:rsidRPr="00C96EB1" w:rsidRDefault="002917E0" w:rsidP="00D32F25">
            <w:pPr>
              <w:rPr>
                <w:sz w:val="22"/>
              </w:rPr>
            </w:pPr>
            <w:r w:rsidRPr="00C96EB1">
              <w:rPr>
                <w:b/>
                <w:sz w:val="22"/>
              </w:rPr>
              <w:t>Descripción</w:t>
            </w:r>
          </w:p>
        </w:tc>
        <w:tc>
          <w:tcPr>
            <w:tcW w:w="5529" w:type="dxa"/>
          </w:tcPr>
          <w:p w14:paraId="57D16466" w14:textId="4033A9F3" w:rsidR="00717750" w:rsidRPr="00C96EB1" w:rsidRDefault="008B2B9C" w:rsidP="008B2B9C">
            <w:pPr>
              <w:rPr>
                <w:sz w:val="22"/>
              </w:rPr>
            </w:pPr>
            <w:r w:rsidRPr="00C96EB1">
              <w:rPr>
                <w:sz w:val="22"/>
              </w:rPr>
              <w:t>Actividad con video sobre el desarrollo filosófico y científico</w:t>
            </w:r>
            <w:r w:rsidR="004A54E5" w:rsidRPr="00C96EB1">
              <w:rPr>
                <w:sz w:val="22"/>
              </w:rPr>
              <w:t xml:space="preserve"> en la E</w:t>
            </w:r>
            <w:r w:rsidR="00230FF5" w:rsidRPr="00C96EB1">
              <w:rPr>
                <w:sz w:val="22"/>
              </w:rPr>
              <w:t>dad Moderna</w:t>
            </w:r>
            <w:r w:rsidRPr="00C96EB1">
              <w:rPr>
                <w:sz w:val="22"/>
              </w:rPr>
              <w:t xml:space="preserve"> </w:t>
            </w:r>
          </w:p>
        </w:tc>
      </w:tr>
    </w:tbl>
    <w:p w14:paraId="4F930070" w14:textId="77777777" w:rsidR="00192CF3" w:rsidRPr="00C96EB1" w:rsidRDefault="00192CF3" w:rsidP="00D12335">
      <w:pPr>
        <w:spacing w:after="0"/>
        <w:rPr>
          <w:sz w:val="22"/>
        </w:rPr>
      </w:pPr>
    </w:p>
    <w:p w14:paraId="61EAD61C" w14:textId="24DE70C3" w:rsidR="0067061E" w:rsidRPr="00C96EB1" w:rsidRDefault="0067061E" w:rsidP="0067061E">
      <w:pPr>
        <w:spacing w:after="0"/>
        <w:rPr>
          <w:b/>
          <w:sz w:val="22"/>
        </w:rPr>
      </w:pPr>
      <w:r w:rsidRPr="00C96EB1">
        <w:rPr>
          <w:b/>
          <w:sz w:val="22"/>
          <w:highlight w:val="yellow"/>
        </w:rPr>
        <w:t>[Sección 2]</w:t>
      </w:r>
      <w:r w:rsidRPr="00C96EB1">
        <w:rPr>
          <w:b/>
          <w:sz w:val="22"/>
        </w:rPr>
        <w:t xml:space="preserve"> 3.</w:t>
      </w:r>
      <w:r w:rsidR="00BD5936" w:rsidRPr="00C96EB1">
        <w:rPr>
          <w:b/>
          <w:sz w:val="22"/>
        </w:rPr>
        <w:t>3</w:t>
      </w:r>
      <w:r w:rsidRPr="00C96EB1">
        <w:rPr>
          <w:b/>
          <w:sz w:val="22"/>
        </w:rPr>
        <w:t xml:space="preserve"> Consolidación</w:t>
      </w:r>
    </w:p>
    <w:p w14:paraId="0924DFAB" w14:textId="77777777" w:rsidR="0067061E" w:rsidRPr="00C96EB1" w:rsidRDefault="0067061E" w:rsidP="0067061E">
      <w:pPr>
        <w:spacing w:after="0"/>
        <w:rPr>
          <w:sz w:val="22"/>
        </w:rPr>
      </w:pPr>
      <w:r w:rsidRPr="00C96EB1">
        <w:rPr>
          <w:sz w:val="22"/>
        </w:rPr>
        <w:t>Actividades para consolidar lo que has aprendido en esta sección.</w:t>
      </w:r>
    </w:p>
    <w:p w14:paraId="66A56162" w14:textId="77777777" w:rsidR="0067061E" w:rsidRPr="00C96EB1" w:rsidRDefault="0067061E" w:rsidP="0067061E">
      <w:pPr>
        <w:spacing w:after="0"/>
        <w:rPr>
          <w:sz w:val="22"/>
        </w:rPr>
      </w:pPr>
    </w:p>
    <w:tbl>
      <w:tblPr>
        <w:tblStyle w:val="Tablaconcuadrcula"/>
        <w:tblW w:w="0" w:type="auto"/>
        <w:tblLook w:val="04A0" w:firstRow="1" w:lastRow="0" w:firstColumn="1" w:lastColumn="0" w:noHBand="0" w:noVBand="1"/>
      </w:tblPr>
      <w:tblGrid>
        <w:gridCol w:w="2518"/>
        <w:gridCol w:w="6536"/>
      </w:tblGrid>
      <w:tr w:rsidR="00D12335" w:rsidRPr="00C96EB1" w14:paraId="1F571043" w14:textId="77777777">
        <w:tc>
          <w:tcPr>
            <w:tcW w:w="9054" w:type="dxa"/>
            <w:gridSpan w:val="2"/>
            <w:shd w:val="clear" w:color="auto" w:fill="000000" w:themeFill="text1"/>
          </w:tcPr>
          <w:p w14:paraId="7195EAA1" w14:textId="77777777" w:rsidR="00D12335" w:rsidRPr="00C96EB1" w:rsidRDefault="00D12335" w:rsidP="00D12335">
            <w:pPr>
              <w:jc w:val="center"/>
              <w:rPr>
                <w:b/>
                <w:sz w:val="22"/>
              </w:rPr>
            </w:pPr>
            <w:r w:rsidRPr="00C96EB1">
              <w:rPr>
                <w:b/>
                <w:sz w:val="22"/>
              </w:rPr>
              <w:t>Practica: recurso aprovechado</w:t>
            </w:r>
          </w:p>
        </w:tc>
      </w:tr>
      <w:tr w:rsidR="00D12335" w:rsidRPr="00C96EB1" w14:paraId="2CCF8912" w14:textId="77777777">
        <w:tc>
          <w:tcPr>
            <w:tcW w:w="2518" w:type="dxa"/>
          </w:tcPr>
          <w:p w14:paraId="6A1791DC" w14:textId="77777777" w:rsidR="00D12335" w:rsidRPr="00C96EB1" w:rsidRDefault="00D12335" w:rsidP="00D12335">
            <w:pPr>
              <w:rPr>
                <w:b/>
                <w:sz w:val="22"/>
              </w:rPr>
            </w:pPr>
            <w:r w:rsidRPr="00C96EB1">
              <w:rPr>
                <w:b/>
                <w:sz w:val="22"/>
              </w:rPr>
              <w:t>Código</w:t>
            </w:r>
          </w:p>
        </w:tc>
        <w:tc>
          <w:tcPr>
            <w:tcW w:w="6536" w:type="dxa"/>
          </w:tcPr>
          <w:p w14:paraId="2543959E" w14:textId="204E6E1E" w:rsidR="00D12335" w:rsidRPr="00C96EB1" w:rsidRDefault="0067061E" w:rsidP="00731AA9">
            <w:pPr>
              <w:rPr>
                <w:b/>
                <w:sz w:val="22"/>
              </w:rPr>
            </w:pPr>
            <w:r w:rsidRPr="00C96EB1">
              <w:rPr>
                <w:sz w:val="22"/>
              </w:rPr>
              <w:t>CS_</w:t>
            </w:r>
            <w:r w:rsidR="00117D5E" w:rsidRPr="00C96EB1">
              <w:rPr>
                <w:sz w:val="22"/>
              </w:rPr>
              <w:t>07</w:t>
            </w:r>
            <w:r w:rsidRPr="00C96EB1">
              <w:rPr>
                <w:sz w:val="22"/>
              </w:rPr>
              <w:t>_0</w:t>
            </w:r>
            <w:r w:rsidR="00117D5E" w:rsidRPr="00C96EB1">
              <w:rPr>
                <w:sz w:val="22"/>
              </w:rPr>
              <w:t>4</w:t>
            </w:r>
            <w:r w:rsidR="003A14A8" w:rsidRPr="00C96EB1">
              <w:rPr>
                <w:sz w:val="22"/>
              </w:rPr>
              <w:t>_REC</w:t>
            </w:r>
            <w:r w:rsidR="00DF397E" w:rsidRPr="00C96EB1">
              <w:rPr>
                <w:sz w:val="22"/>
              </w:rPr>
              <w:t>1</w:t>
            </w:r>
            <w:r w:rsidR="00731AA9" w:rsidRPr="00C96EB1">
              <w:rPr>
                <w:sz w:val="22"/>
              </w:rPr>
              <w:t>3</w:t>
            </w:r>
            <w:r w:rsidR="00DF397E" w:rsidRPr="00C96EB1">
              <w:rPr>
                <w:sz w:val="22"/>
              </w:rPr>
              <w:t>0</w:t>
            </w:r>
          </w:p>
        </w:tc>
      </w:tr>
      <w:tr w:rsidR="00D12335" w:rsidRPr="00C96EB1" w14:paraId="1BEFD871" w14:textId="77777777">
        <w:tc>
          <w:tcPr>
            <w:tcW w:w="2518" w:type="dxa"/>
          </w:tcPr>
          <w:p w14:paraId="30CA33A2" w14:textId="77777777" w:rsidR="00D12335" w:rsidRPr="00C96EB1" w:rsidRDefault="00D12335" w:rsidP="00D12335">
            <w:pPr>
              <w:rPr>
                <w:sz w:val="22"/>
              </w:rPr>
            </w:pPr>
            <w:r w:rsidRPr="00C96EB1">
              <w:rPr>
                <w:b/>
                <w:sz w:val="22"/>
              </w:rPr>
              <w:t>Ubicación en Aula Planeta</w:t>
            </w:r>
          </w:p>
        </w:tc>
        <w:tc>
          <w:tcPr>
            <w:tcW w:w="6536" w:type="dxa"/>
          </w:tcPr>
          <w:p w14:paraId="582B9B40" w14:textId="77777777" w:rsidR="00D12335" w:rsidRPr="00C96EB1" w:rsidRDefault="0067061E" w:rsidP="00D12335">
            <w:pPr>
              <w:rPr>
                <w:sz w:val="22"/>
              </w:rPr>
            </w:pPr>
            <w:r w:rsidRPr="00C96EB1">
              <w:rPr>
                <w:sz w:val="22"/>
              </w:rPr>
              <w:t>2 ESO/El siglo XVII: el absolutismo/La revolución científica y técnica/Consolida</w:t>
            </w:r>
          </w:p>
        </w:tc>
      </w:tr>
      <w:tr w:rsidR="00D12335" w:rsidRPr="00C96EB1" w14:paraId="46C4C5F3" w14:textId="77777777">
        <w:tc>
          <w:tcPr>
            <w:tcW w:w="2518" w:type="dxa"/>
          </w:tcPr>
          <w:p w14:paraId="5B4F39FF" w14:textId="77777777" w:rsidR="00D12335" w:rsidRPr="00C96EB1" w:rsidRDefault="00D12335" w:rsidP="00D12335">
            <w:pPr>
              <w:rPr>
                <w:b/>
                <w:sz w:val="22"/>
              </w:rPr>
            </w:pPr>
            <w:r w:rsidRPr="00C96EB1">
              <w:rPr>
                <w:b/>
                <w:sz w:val="22"/>
              </w:rPr>
              <w:t>Título</w:t>
            </w:r>
          </w:p>
        </w:tc>
        <w:tc>
          <w:tcPr>
            <w:tcW w:w="6536" w:type="dxa"/>
          </w:tcPr>
          <w:p w14:paraId="0970C867" w14:textId="5F8E56D2" w:rsidR="00D12335" w:rsidRPr="00C96EB1" w:rsidRDefault="0067061E" w:rsidP="00D12335">
            <w:pPr>
              <w:rPr>
                <w:sz w:val="22"/>
              </w:rPr>
            </w:pPr>
            <w:r w:rsidRPr="00C96EB1">
              <w:rPr>
                <w:sz w:val="22"/>
              </w:rPr>
              <w:t>Refuerza tu aprendizaje: La revolución científica y técnica</w:t>
            </w:r>
            <w:r w:rsidR="00804665" w:rsidRPr="00C96EB1">
              <w:rPr>
                <w:sz w:val="22"/>
              </w:rPr>
              <w:t xml:space="preserve"> en la Edad Moderna</w:t>
            </w:r>
          </w:p>
        </w:tc>
      </w:tr>
      <w:tr w:rsidR="00D12335" w:rsidRPr="00C96EB1" w14:paraId="139A6CB1" w14:textId="77777777">
        <w:tc>
          <w:tcPr>
            <w:tcW w:w="2518" w:type="dxa"/>
          </w:tcPr>
          <w:p w14:paraId="05EACD67" w14:textId="77777777" w:rsidR="00D12335" w:rsidRPr="00C96EB1" w:rsidRDefault="00D12335" w:rsidP="00D12335">
            <w:pPr>
              <w:rPr>
                <w:b/>
                <w:sz w:val="22"/>
              </w:rPr>
            </w:pPr>
            <w:r w:rsidRPr="00C96EB1">
              <w:rPr>
                <w:b/>
                <w:sz w:val="22"/>
              </w:rPr>
              <w:t>Descripción</w:t>
            </w:r>
          </w:p>
        </w:tc>
        <w:tc>
          <w:tcPr>
            <w:tcW w:w="6536" w:type="dxa"/>
          </w:tcPr>
          <w:p w14:paraId="1BD69EE5" w14:textId="72A58CFA" w:rsidR="00D12335" w:rsidRPr="00C96EB1" w:rsidRDefault="00731AA9" w:rsidP="00D12335">
            <w:pPr>
              <w:rPr>
                <w:sz w:val="22"/>
              </w:rPr>
            </w:pPr>
            <w:r w:rsidRPr="00C96EB1">
              <w:rPr>
                <w:sz w:val="22"/>
              </w:rPr>
              <w:t>Actividad</w:t>
            </w:r>
            <w:r w:rsidR="0067061E" w:rsidRPr="00C96EB1">
              <w:rPr>
                <w:sz w:val="22"/>
              </w:rPr>
              <w:t xml:space="preserve"> sobre La revolución científica y técnica</w:t>
            </w:r>
            <w:r w:rsidR="00804665" w:rsidRPr="00C96EB1">
              <w:rPr>
                <w:sz w:val="22"/>
              </w:rPr>
              <w:t xml:space="preserve"> en la Edad Moderna</w:t>
            </w:r>
          </w:p>
        </w:tc>
      </w:tr>
    </w:tbl>
    <w:p w14:paraId="2648904E" w14:textId="77777777" w:rsidR="00D12335" w:rsidRPr="00C96EB1" w:rsidRDefault="00D12335" w:rsidP="00D12335">
      <w:pPr>
        <w:spacing w:after="0"/>
        <w:rPr>
          <w:sz w:val="22"/>
          <w:highlight w:val="yellow"/>
        </w:rPr>
      </w:pPr>
    </w:p>
    <w:p w14:paraId="23845E6B" w14:textId="77777777" w:rsidR="00D621DD" w:rsidRPr="00C96EB1" w:rsidRDefault="00244338" w:rsidP="00D621DD">
      <w:pPr>
        <w:rPr>
          <w:b/>
          <w:sz w:val="22"/>
        </w:rPr>
      </w:pPr>
      <w:r w:rsidRPr="00C96EB1">
        <w:rPr>
          <w:b/>
          <w:sz w:val="22"/>
          <w:highlight w:val="yellow"/>
        </w:rPr>
        <w:t>[Sección 1</w:t>
      </w:r>
      <w:r w:rsidR="00DD36FB" w:rsidRPr="00C96EB1">
        <w:rPr>
          <w:b/>
          <w:sz w:val="22"/>
          <w:highlight w:val="yellow"/>
        </w:rPr>
        <w:t>]</w:t>
      </w:r>
      <w:r w:rsidR="00DD36FB" w:rsidRPr="00C96EB1">
        <w:rPr>
          <w:b/>
          <w:sz w:val="22"/>
        </w:rPr>
        <w:t xml:space="preserve"> </w:t>
      </w:r>
      <w:r w:rsidRPr="00C96EB1">
        <w:rPr>
          <w:b/>
          <w:sz w:val="22"/>
        </w:rPr>
        <w:t>4</w:t>
      </w:r>
      <w:r w:rsidR="00D621DD" w:rsidRPr="00C96EB1">
        <w:rPr>
          <w:b/>
          <w:sz w:val="22"/>
        </w:rPr>
        <w:t xml:space="preserve"> El absolutismo en Europa</w:t>
      </w:r>
    </w:p>
    <w:p w14:paraId="2826E845" w14:textId="6900AB9E" w:rsidR="007B035F" w:rsidRPr="00C96EB1" w:rsidRDefault="007B035F" w:rsidP="007B035F">
      <w:pPr>
        <w:rPr>
          <w:sz w:val="22"/>
        </w:rPr>
      </w:pPr>
      <w:r w:rsidRPr="00C23653">
        <w:rPr>
          <w:sz w:val="22"/>
        </w:rPr>
        <w:t xml:space="preserve">El </w:t>
      </w:r>
      <w:r w:rsidRPr="00C23653">
        <w:rPr>
          <w:b/>
          <w:sz w:val="22"/>
        </w:rPr>
        <w:t>Antiguo Régimen</w:t>
      </w:r>
      <w:r w:rsidRPr="00C23653">
        <w:rPr>
          <w:sz w:val="22"/>
        </w:rPr>
        <w:t xml:space="preserve"> es el sistema político, económico y social vigente en Europa entre los siglos </w:t>
      </w:r>
      <w:r w:rsidRPr="00C23653">
        <w:rPr>
          <w:b/>
          <w:sz w:val="22"/>
        </w:rPr>
        <w:t xml:space="preserve">XVI </w:t>
      </w:r>
      <w:r w:rsidRPr="00C23653">
        <w:rPr>
          <w:sz w:val="22"/>
        </w:rPr>
        <w:t xml:space="preserve">y </w:t>
      </w:r>
      <w:r w:rsidRPr="00C23653">
        <w:rPr>
          <w:b/>
          <w:sz w:val="22"/>
        </w:rPr>
        <w:t>XVIII</w:t>
      </w:r>
      <w:r w:rsidRPr="00C23653">
        <w:rPr>
          <w:sz w:val="22"/>
        </w:rPr>
        <w:t>. La sociedad estamental, la pervivencia del feudalismo, la aparición de un incipiente capitalismo y el predominio del absolutismo, marcaron aquel per</w:t>
      </w:r>
      <w:r w:rsidR="00430E84" w:rsidRPr="00F5527A">
        <w:rPr>
          <w:sz w:val="22"/>
        </w:rPr>
        <w:t>i</w:t>
      </w:r>
      <w:r w:rsidRPr="00C23653">
        <w:rPr>
          <w:sz w:val="22"/>
        </w:rPr>
        <w:t xml:space="preserve">odo. Estudiar el final de este sistema nos permitirá entender cómo la humanidad entró en la </w:t>
      </w:r>
      <w:r w:rsidR="00F54366" w:rsidRPr="00F5527A">
        <w:rPr>
          <w:b/>
          <w:sz w:val="22"/>
        </w:rPr>
        <w:t>Edad Contemporánea</w:t>
      </w:r>
      <w:r w:rsidR="00F54366" w:rsidRPr="00C23653">
        <w:rPr>
          <w:sz w:val="22"/>
        </w:rPr>
        <w:t xml:space="preserve"> </w:t>
      </w:r>
      <w:r w:rsidRPr="00C23653">
        <w:rPr>
          <w:sz w:val="22"/>
        </w:rPr>
        <w:t xml:space="preserve">y cuáles fueron los cambios más importantes que esto </w:t>
      </w:r>
      <w:r w:rsidR="00C23653">
        <w:rPr>
          <w:sz w:val="22"/>
        </w:rPr>
        <w:t>generó</w:t>
      </w:r>
      <w:r w:rsidRPr="00C23653">
        <w:rPr>
          <w:sz w:val="22"/>
        </w:rPr>
        <w:t>.</w:t>
      </w:r>
    </w:p>
    <w:p w14:paraId="77A957C9" w14:textId="38E5C6BD" w:rsidR="003D3018" w:rsidRPr="00C96EB1" w:rsidRDefault="005C7D6F" w:rsidP="007B035F">
      <w:pPr>
        <w:rPr>
          <w:b/>
          <w:sz w:val="22"/>
        </w:rPr>
      </w:pPr>
      <w:r w:rsidRPr="00C96EB1">
        <w:rPr>
          <w:b/>
          <w:sz w:val="22"/>
          <w:highlight w:val="yellow"/>
        </w:rPr>
        <w:t>[Sección 2]</w:t>
      </w:r>
      <w:r w:rsidRPr="00C96EB1">
        <w:rPr>
          <w:b/>
          <w:sz w:val="22"/>
        </w:rPr>
        <w:t xml:space="preserve"> </w:t>
      </w:r>
      <w:r w:rsidR="00962D43" w:rsidRPr="00C96EB1">
        <w:rPr>
          <w:b/>
          <w:sz w:val="22"/>
        </w:rPr>
        <w:t>4.</w:t>
      </w:r>
      <w:r w:rsidR="000643E6" w:rsidRPr="00C96EB1">
        <w:rPr>
          <w:b/>
          <w:sz w:val="22"/>
        </w:rPr>
        <w:t>1</w:t>
      </w:r>
      <w:r w:rsidR="003D3018" w:rsidRPr="00C96EB1">
        <w:rPr>
          <w:b/>
          <w:sz w:val="22"/>
        </w:rPr>
        <w:t xml:space="preserve"> </w:t>
      </w:r>
      <w:r w:rsidR="000643E6" w:rsidRPr="00C96EB1">
        <w:rPr>
          <w:b/>
          <w:sz w:val="22"/>
        </w:rPr>
        <w:t>Las m</w:t>
      </w:r>
      <w:r w:rsidR="003D3018" w:rsidRPr="00C96EB1">
        <w:rPr>
          <w:b/>
          <w:sz w:val="22"/>
        </w:rPr>
        <w:t>onarquías absolutas</w:t>
      </w:r>
    </w:p>
    <w:p w14:paraId="6D04BAE8" w14:textId="08A335B8" w:rsidR="004D6BAC" w:rsidRPr="00C96EB1" w:rsidRDefault="007B035F" w:rsidP="007B035F">
      <w:pPr>
        <w:rPr>
          <w:sz w:val="22"/>
        </w:rPr>
      </w:pPr>
      <w:r w:rsidRPr="00C96EB1">
        <w:rPr>
          <w:sz w:val="22"/>
        </w:rPr>
        <w:t xml:space="preserve">La forma de gobierno más extendida en la Europa del Antiguo Régimen era la </w:t>
      </w:r>
      <w:r w:rsidRPr="00C96EB1">
        <w:rPr>
          <w:b/>
          <w:sz w:val="22"/>
        </w:rPr>
        <w:t>monarquía absoluta</w:t>
      </w:r>
      <w:r w:rsidRPr="00C96EB1">
        <w:rPr>
          <w:sz w:val="22"/>
        </w:rPr>
        <w:t xml:space="preserve"> [</w:t>
      </w:r>
      <w:hyperlink r:id="rId34" w:history="1">
        <w:r w:rsidR="00D45870" w:rsidRPr="00C96EB1">
          <w:rPr>
            <w:rStyle w:val="Hipervnculo"/>
            <w:color w:val="auto"/>
            <w:sz w:val="22"/>
          </w:rPr>
          <w:t>VER</w:t>
        </w:r>
      </w:hyperlink>
      <w:r w:rsidRPr="00C96EB1">
        <w:rPr>
          <w:sz w:val="22"/>
        </w:rPr>
        <w:t>].</w:t>
      </w:r>
      <w:r w:rsidR="004D6BAC" w:rsidRPr="00C96EB1">
        <w:rPr>
          <w:sz w:val="22"/>
        </w:rPr>
        <w:t xml:space="preserve"> </w:t>
      </w:r>
      <w:hyperlink r:id="rId35" w:history="1">
        <w:r w:rsidR="004D6BAC" w:rsidRPr="00C96EB1">
          <w:rPr>
            <w:rStyle w:val="Hipervnculo"/>
            <w:color w:val="auto"/>
            <w:sz w:val="22"/>
          </w:rPr>
          <w:t>http://www.claseshistoria.com/antiguoregimen/politica.htm</w:t>
        </w:r>
      </w:hyperlink>
    </w:p>
    <w:p w14:paraId="3699A71E" w14:textId="41538A94" w:rsidR="007B035F" w:rsidRPr="00C96EB1" w:rsidRDefault="007B035F" w:rsidP="007B035F">
      <w:pPr>
        <w:rPr>
          <w:sz w:val="22"/>
        </w:rPr>
      </w:pPr>
      <w:r w:rsidRPr="00C96EB1">
        <w:rPr>
          <w:sz w:val="22"/>
        </w:rPr>
        <w:t xml:space="preserve">Se conocía con este nombre porque se definía por el </w:t>
      </w:r>
      <w:r w:rsidRPr="00C96EB1">
        <w:rPr>
          <w:b/>
          <w:sz w:val="22"/>
        </w:rPr>
        <w:t>poder absoluto</w:t>
      </w:r>
      <w:r w:rsidRPr="00C96EB1">
        <w:rPr>
          <w:sz w:val="22"/>
        </w:rPr>
        <w:t xml:space="preserve"> de los </w:t>
      </w:r>
      <w:r w:rsidRPr="00C96EB1">
        <w:rPr>
          <w:b/>
          <w:sz w:val="22"/>
        </w:rPr>
        <w:t>reyes</w:t>
      </w:r>
      <w:r w:rsidRPr="00C96EB1">
        <w:rPr>
          <w:sz w:val="22"/>
        </w:rPr>
        <w:t>, el cual se apoyaba en:</w:t>
      </w:r>
    </w:p>
    <w:p w14:paraId="3FACEF5B" w14:textId="77777777" w:rsidR="007B035F" w:rsidRPr="00C96EB1" w:rsidRDefault="007B035F" w:rsidP="007B035F">
      <w:pPr>
        <w:pStyle w:val="Prrafodelista"/>
        <w:numPr>
          <w:ilvl w:val="0"/>
          <w:numId w:val="5"/>
        </w:numPr>
        <w:rPr>
          <w:sz w:val="22"/>
        </w:rPr>
      </w:pPr>
      <w:r w:rsidRPr="00C96EB1">
        <w:rPr>
          <w:sz w:val="22"/>
        </w:rPr>
        <w:t xml:space="preserve">El </w:t>
      </w:r>
      <w:r w:rsidRPr="00C96EB1">
        <w:rPr>
          <w:b/>
          <w:sz w:val="22"/>
        </w:rPr>
        <w:t>derecho divino</w:t>
      </w:r>
      <w:r w:rsidRPr="00C96EB1">
        <w:rPr>
          <w:sz w:val="22"/>
        </w:rPr>
        <w:t>: el poder real emanaba directamente de Dios.</w:t>
      </w:r>
    </w:p>
    <w:p w14:paraId="68675E82" w14:textId="6AAA225D" w:rsidR="007B035F" w:rsidRPr="00C96EB1" w:rsidRDefault="007B035F" w:rsidP="007B035F">
      <w:pPr>
        <w:pStyle w:val="Prrafodelista"/>
        <w:numPr>
          <w:ilvl w:val="0"/>
          <w:numId w:val="5"/>
        </w:numPr>
        <w:rPr>
          <w:sz w:val="22"/>
        </w:rPr>
      </w:pPr>
      <w:r w:rsidRPr="00C96EB1">
        <w:rPr>
          <w:sz w:val="22"/>
        </w:rPr>
        <w:t xml:space="preserve">El </w:t>
      </w:r>
      <w:r w:rsidRPr="00C96EB1">
        <w:rPr>
          <w:b/>
          <w:sz w:val="22"/>
        </w:rPr>
        <w:t>centralismo político</w:t>
      </w:r>
      <w:r w:rsidRPr="00C96EB1">
        <w:rPr>
          <w:sz w:val="22"/>
        </w:rPr>
        <w:t>: el Reino se gobernaba desde la capital.</w:t>
      </w:r>
    </w:p>
    <w:p w14:paraId="4ADC13FB" w14:textId="1DF0A218" w:rsidR="00192CF3" w:rsidRDefault="007B035F" w:rsidP="0003286B">
      <w:pPr>
        <w:pStyle w:val="Prrafodelista"/>
        <w:numPr>
          <w:ilvl w:val="0"/>
          <w:numId w:val="5"/>
        </w:numPr>
        <w:rPr>
          <w:sz w:val="22"/>
        </w:rPr>
      </w:pPr>
      <w:r w:rsidRPr="00C96EB1">
        <w:rPr>
          <w:sz w:val="22"/>
        </w:rPr>
        <w:t xml:space="preserve">La </w:t>
      </w:r>
      <w:r w:rsidRPr="00C96EB1">
        <w:rPr>
          <w:b/>
          <w:sz w:val="22"/>
        </w:rPr>
        <w:t>burocracia del Estado</w:t>
      </w:r>
      <w:r w:rsidRPr="00C96EB1">
        <w:rPr>
          <w:sz w:val="22"/>
        </w:rPr>
        <w:t>: el monarca contaba con un gran número de funcionarios para administrar el Estado.</w:t>
      </w:r>
    </w:p>
    <w:p w14:paraId="0ABF640B" w14:textId="77777777" w:rsidR="00580A82" w:rsidRPr="00580A82" w:rsidRDefault="00580A82" w:rsidP="00580A82">
      <w:pPr>
        <w:rPr>
          <w:sz w:val="22"/>
        </w:rPr>
      </w:pPr>
    </w:p>
    <w:tbl>
      <w:tblPr>
        <w:tblStyle w:val="Tablaconcuadrcula"/>
        <w:tblW w:w="0" w:type="auto"/>
        <w:tblLook w:val="04A0" w:firstRow="1" w:lastRow="0" w:firstColumn="1" w:lastColumn="0" w:noHBand="0" w:noVBand="1"/>
      </w:tblPr>
      <w:tblGrid>
        <w:gridCol w:w="2518"/>
        <w:gridCol w:w="6515"/>
      </w:tblGrid>
      <w:tr w:rsidR="003543E8" w:rsidRPr="00C96EB1" w14:paraId="3DE6CBB1" w14:textId="77777777">
        <w:tc>
          <w:tcPr>
            <w:tcW w:w="9033" w:type="dxa"/>
            <w:gridSpan w:val="2"/>
            <w:shd w:val="clear" w:color="auto" w:fill="0D0D0D" w:themeFill="text1" w:themeFillTint="F2"/>
          </w:tcPr>
          <w:p w14:paraId="7A16206C" w14:textId="77777777" w:rsidR="003543E8" w:rsidRPr="00C96EB1" w:rsidRDefault="003543E8" w:rsidP="00217FF4">
            <w:pPr>
              <w:jc w:val="center"/>
              <w:rPr>
                <w:b/>
                <w:sz w:val="22"/>
              </w:rPr>
            </w:pPr>
            <w:r w:rsidRPr="00C96EB1">
              <w:rPr>
                <w:b/>
                <w:sz w:val="22"/>
              </w:rPr>
              <w:lastRenderedPageBreak/>
              <w:t>Imagen (fotografía, gráfica o ilustración)</w:t>
            </w:r>
          </w:p>
        </w:tc>
      </w:tr>
      <w:tr w:rsidR="003543E8" w:rsidRPr="00C96EB1" w14:paraId="606D888A" w14:textId="77777777">
        <w:tc>
          <w:tcPr>
            <w:tcW w:w="2518" w:type="dxa"/>
          </w:tcPr>
          <w:p w14:paraId="5A2113E6" w14:textId="77777777" w:rsidR="003543E8" w:rsidRPr="00C96EB1" w:rsidRDefault="003543E8" w:rsidP="00217FF4">
            <w:pPr>
              <w:rPr>
                <w:b/>
                <w:sz w:val="22"/>
              </w:rPr>
            </w:pPr>
            <w:r w:rsidRPr="00C96EB1">
              <w:rPr>
                <w:b/>
                <w:sz w:val="22"/>
              </w:rPr>
              <w:t>Código</w:t>
            </w:r>
          </w:p>
        </w:tc>
        <w:tc>
          <w:tcPr>
            <w:tcW w:w="6515" w:type="dxa"/>
          </w:tcPr>
          <w:p w14:paraId="42054D26" w14:textId="336C7140" w:rsidR="003543E8" w:rsidRPr="00C96EB1" w:rsidRDefault="003543E8" w:rsidP="00217FF4">
            <w:pPr>
              <w:rPr>
                <w:b/>
                <w:sz w:val="22"/>
              </w:rPr>
            </w:pPr>
            <w:r w:rsidRPr="00C96EB1">
              <w:rPr>
                <w:sz w:val="22"/>
              </w:rPr>
              <w:t>CS_07_04_IMG</w:t>
            </w:r>
            <w:r w:rsidR="00E17F15" w:rsidRPr="00C96EB1">
              <w:rPr>
                <w:sz w:val="22"/>
              </w:rPr>
              <w:t>1</w:t>
            </w:r>
            <w:r w:rsidR="00070224">
              <w:rPr>
                <w:sz w:val="22"/>
              </w:rPr>
              <w:t>9</w:t>
            </w:r>
          </w:p>
        </w:tc>
      </w:tr>
      <w:tr w:rsidR="003543E8" w:rsidRPr="00C96EB1" w14:paraId="21E7BB98" w14:textId="77777777">
        <w:tc>
          <w:tcPr>
            <w:tcW w:w="2518" w:type="dxa"/>
          </w:tcPr>
          <w:p w14:paraId="651BF8E3" w14:textId="77777777" w:rsidR="003543E8" w:rsidRPr="00C96EB1" w:rsidRDefault="003543E8" w:rsidP="00217FF4">
            <w:pPr>
              <w:rPr>
                <w:sz w:val="22"/>
              </w:rPr>
            </w:pPr>
            <w:r w:rsidRPr="00C96EB1">
              <w:rPr>
                <w:b/>
                <w:sz w:val="22"/>
              </w:rPr>
              <w:t>Descripción</w:t>
            </w:r>
          </w:p>
        </w:tc>
        <w:tc>
          <w:tcPr>
            <w:tcW w:w="6515" w:type="dxa"/>
          </w:tcPr>
          <w:p w14:paraId="7D2805BC" w14:textId="77777777" w:rsidR="003543E8" w:rsidRPr="00C96EB1" w:rsidRDefault="003543E8" w:rsidP="00217FF4">
            <w:pPr>
              <w:rPr>
                <w:sz w:val="22"/>
              </w:rPr>
            </w:pPr>
            <w:r w:rsidRPr="00C96EB1">
              <w:rPr>
                <w:noProof/>
                <w:sz w:val="22"/>
                <w:lang w:val="es-ES" w:eastAsia="es-ES"/>
              </w:rPr>
              <w:drawing>
                <wp:inline distT="0" distB="0" distL="0" distR="0" wp14:anchorId="31062F22" wp14:editId="554AE858">
                  <wp:extent cx="873368" cy="988043"/>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3969" cy="988723"/>
                          </a:xfrm>
                          <a:prstGeom prst="rect">
                            <a:avLst/>
                          </a:prstGeom>
                          <a:noFill/>
                          <a:ln>
                            <a:noFill/>
                          </a:ln>
                        </pic:spPr>
                      </pic:pic>
                    </a:graphicData>
                  </a:graphic>
                </wp:inline>
              </w:drawing>
            </w:r>
            <w:r w:rsidRPr="00C96EB1">
              <w:rPr>
                <w:sz w:val="22"/>
              </w:rPr>
              <w:t xml:space="preserve"> </w:t>
            </w:r>
          </w:p>
          <w:p w14:paraId="0371055F" w14:textId="77777777" w:rsidR="003543E8" w:rsidRPr="00C96EB1" w:rsidRDefault="003543E8" w:rsidP="00217FF4">
            <w:pPr>
              <w:rPr>
                <w:sz w:val="22"/>
              </w:rPr>
            </w:pPr>
            <w:r w:rsidRPr="00C96EB1">
              <w:rPr>
                <w:sz w:val="22"/>
              </w:rPr>
              <w:t>Ilustración. Luis XIV de Francia</w:t>
            </w:r>
          </w:p>
        </w:tc>
      </w:tr>
      <w:tr w:rsidR="003543E8" w:rsidRPr="00C96EB1" w14:paraId="0D8A19F2" w14:textId="77777777">
        <w:tc>
          <w:tcPr>
            <w:tcW w:w="2518" w:type="dxa"/>
          </w:tcPr>
          <w:p w14:paraId="521484E5" w14:textId="77777777" w:rsidR="003543E8" w:rsidRPr="00C96EB1" w:rsidRDefault="003543E8" w:rsidP="00217FF4">
            <w:pPr>
              <w:rPr>
                <w:sz w:val="22"/>
              </w:rPr>
            </w:pPr>
            <w:r w:rsidRPr="00C96EB1">
              <w:rPr>
                <w:b/>
                <w:sz w:val="22"/>
              </w:rPr>
              <w:t>Código Shutterstock (o URL o la ruta en AulaPlaneta)</w:t>
            </w:r>
          </w:p>
        </w:tc>
        <w:tc>
          <w:tcPr>
            <w:tcW w:w="6515" w:type="dxa"/>
          </w:tcPr>
          <w:p w14:paraId="783B1463" w14:textId="77777777" w:rsidR="003543E8" w:rsidRPr="00C96EB1" w:rsidRDefault="003543E8" w:rsidP="00217FF4">
            <w:pPr>
              <w:rPr>
                <w:sz w:val="22"/>
              </w:rPr>
            </w:pPr>
            <w:r w:rsidRPr="00C96EB1">
              <w:rPr>
                <w:sz w:val="22"/>
              </w:rPr>
              <w:t>4 ESO/El fin del Antiguo Régimen/La monarquía absoluta</w:t>
            </w:r>
          </w:p>
        </w:tc>
      </w:tr>
      <w:tr w:rsidR="003543E8" w:rsidRPr="00C96EB1" w14:paraId="09DD65D6" w14:textId="77777777">
        <w:tc>
          <w:tcPr>
            <w:tcW w:w="2518" w:type="dxa"/>
          </w:tcPr>
          <w:p w14:paraId="061215AF" w14:textId="77777777" w:rsidR="003543E8" w:rsidRPr="00C96EB1" w:rsidRDefault="003543E8" w:rsidP="00217FF4">
            <w:pPr>
              <w:rPr>
                <w:sz w:val="22"/>
              </w:rPr>
            </w:pPr>
            <w:r w:rsidRPr="00C96EB1">
              <w:rPr>
                <w:b/>
                <w:sz w:val="22"/>
              </w:rPr>
              <w:t>Pie de imagen</w:t>
            </w:r>
          </w:p>
        </w:tc>
        <w:tc>
          <w:tcPr>
            <w:tcW w:w="6515" w:type="dxa"/>
          </w:tcPr>
          <w:p w14:paraId="7ED699F6" w14:textId="77777777" w:rsidR="003543E8" w:rsidRPr="00C96EB1" w:rsidRDefault="003543E8" w:rsidP="00217FF4">
            <w:pPr>
              <w:rPr>
                <w:sz w:val="22"/>
              </w:rPr>
            </w:pPr>
            <w:r w:rsidRPr="00C96EB1">
              <w:rPr>
                <w:sz w:val="22"/>
              </w:rPr>
              <w:t>El ejemplo más representativo de monarca absoluto es Luis XIV de Francia, a quien se le atribuye la frase: “El Estado soy yo”, expresión que representa la idea de la acumulación de todos los poderes del Estado en manos del soberano. El modelo de organización que implantó Luis XIV sirvió de referencia a los monarcas del momento, quienes gobernaban sin convocar a los parlamentarios e imponiendo su voluntad por encima de todo.</w:t>
            </w:r>
          </w:p>
        </w:tc>
      </w:tr>
    </w:tbl>
    <w:p w14:paraId="0D9872C6" w14:textId="77777777" w:rsidR="003543E8" w:rsidRPr="00C96EB1" w:rsidRDefault="003543E8" w:rsidP="003543E8">
      <w:pPr>
        <w:rPr>
          <w:sz w:val="22"/>
        </w:rPr>
      </w:pPr>
    </w:p>
    <w:tbl>
      <w:tblPr>
        <w:tblStyle w:val="Tablaconcuadrcula"/>
        <w:tblW w:w="0" w:type="auto"/>
        <w:tblLook w:val="04A0" w:firstRow="1" w:lastRow="0" w:firstColumn="1" w:lastColumn="0" w:noHBand="0" w:noVBand="1"/>
      </w:tblPr>
      <w:tblGrid>
        <w:gridCol w:w="2518"/>
        <w:gridCol w:w="6515"/>
      </w:tblGrid>
      <w:tr w:rsidR="001A2444" w:rsidRPr="00C96EB1" w14:paraId="7A028126" w14:textId="77777777">
        <w:tc>
          <w:tcPr>
            <w:tcW w:w="9033" w:type="dxa"/>
            <w:gridSpan w:val="2"/>
            <w:shd w:val="clear" w:color="auto" w:fill="000000" w:themeFill="text1"/>
          </w:tcPr>
          <w:p w14:paraId="0376A772" w14:textId="7294D80A" w:rsidR="001A2444" w:rsidRPr="00C96EB1" w:rsidRDefault="001A2444" w:rsidP="00D32F25">
            <w:pPr>
              <w:jc w:val="center"/>
              <w:rPr>
                <w:b/>
                <w:sz w:val="22"/>
              </w:rPr>
            </w:pPr>
            <w:r w:rsidRPr="00C96EB1">
              <w:rPr>
                <w:b/>
                <w:sz w:val="22"/>
              </w:rPr>
              <w:t xml:space="preserve">Profundiza </w:t>
            </w:r>
            <w:r w:rsidR="00731AA9" w:rsidRPr="00C96EB1">
              <w:rPr>
                <w:b/>
                <w:sz w:val="22"/>
              </w:rPr>
              <w:t xml:space="preserve">recurso </w:t>
            </w:r>
            <w:r w:rsidR="00AF197A" w:rsidRPr="00C96EB1">
              <w:rPr>
                <w:b/>
                <w:sz w:val="22"/>
              </w:rPr>
              <w:t>nuevo</w:t>
            </w:r>
          </w:p>
        </w:tc>
      </w:tr>
      <w:tr w:rsidR="001A2444" w:rsidRPr="00C96EB1" w14:paraId="1F75F2D1" w14:textId="77777777">
        <w:tc>
          <w:tcPr>
            <w:tcW w:w="2518" w:type="dxa"/>
          </w:tcPr>
          <w:p w14:paraId="4D218C9C" w14:textId="77777777" w:rsidR="001A2444" w:rsidRPr="00C96EB1" w:rsidRDefault="001A2444" w:rsidP="00D32F25">
            <w:pPr>
              <w:rPr>
                <w:b/>
                <w:sz w:val="22"/>
              </w:rPr>
            </w:pPr>
            <w:r w:rsidRPr="00C96EB1">
              <w:rPr>
                <w:b/>
                <w:sz w:val="22"/>
              </w:rPr>
              <w:t>Código</w:t>
            </w:r>
          </w:p>
        </w:tc>
        <w:tc>
          <w:tcPr>
            <w:tcW w:w="6515" w:type="dxa"/>
          </w:tcPr>
          <w:p w14:paraId="1B1C159D" w14:textId="141FF26D" w:rsidR="001A2444" w:rsidRPr="00C96EB1" w:rsidRDefault="00DF397E" w:rsidP="00731AA9">
            <w:pPr>
              <w:rPr>
                <w:b/>
                <w:sz w:val="22"/>
              </w:rPr>
            </w:pPr>
            <w:r w:rsidRPr="00C96EB1">
              <w:rPr>
                <w:rFonts w:eastAsia="Cambria"/>
                <w:sz w:val="22"/>
              </w:rPr>
              <w:t>CS_07_04_REC1</w:t>
            </w:r>
            <w:r w:rsidR="00731AA9" w:rsidRPr="00C96EB1">
              <w:rPr>
                <w:rFonts w:eastAsia="Cambria"/>
                <w:sz w:val="22"/>
              </w:rPr>
              <w:t>4</w:t>
            </w:r>
            <w:r w:rsidRPr="00C96EB1">
              <w:rPr>
                <w:rFonts w:eastAsia="Cambria"/>
                <w:sz w:val="22"/>
              </w:rPr>
              <w:t>0</w:t>
            </w:r>
          </w:p>
        </w:tc>
      </w:tr>
      <w:tr w:rsidR="001A2444" w:rsidRPr="00C96EB1" w14:paraId="19A74C39" w14:textId="77777777">
        <w:tc>
          <w:tcPr>
            <w:tcW w:w="2518" w:type="dxa"/>
          </w:tcPr>
          <w:p w14:paraId="0AF0FA0B" w14:textId="77777777" w:rsidR="001A2444" w:rsidRPr="00C96EB1" w:rsidRDefault="001A2444" w:rsidP="00D32F25">
            <w:pPr>
              <w:rPr>
                <w:sz w:val="22"/>
              </w:rPr>
            </w:pPr>
            <w:r w:rsidRPr="00C96EB1">
              <w:rPr>
                <w:b/>
                <w:sz w:val="22"/>
              </w:rPr>
              <w:t>Título</w:t>
            </w:r>
          </w:p>
        </w:tc>
        <w:tc>
          <w:tcPr>
            <w:tcW w:w="6515" w:type="dxa"/>
          </w:tcPr>
          <w:p w14:paraId="59B541B9" w14:textId="37A4C0D3" w:rsidR="001A2444" w:rsidRPr="00C96EB1" w:rsidRDefault="00B06CB8" w:rsidP="00D32F25">
            <w:pPr>
              <w:rPr>
                <w:sz w:val="22"/>
              </w:rPr>
            </w:pPr>
            <w:r w:rsidRPr="00C96EB1">
              <w:rPr>
                <w:sz w:val="22"/>
              </w:rPr>
              <w:t>Las m</w:t>
            </w:r>
            <w:r w:rsidR="00D26248" w:rsidRPr="00C96EB1">
              <w:rPr>
                <w:sz w:val="22"/>
              </w:rPr>
              <w:t>onarquías absolutas</w:t>
            </w:r>
          </w:p>
        </w:tc>
      </w:tr>
      <w:tr w:rsidR="001A2444" w:rsidRPr="00C96EB1" w14:paraId="39E3AF3D" w14:textId="77777777">
        <w:tc>
          <w:tcPr>
            <w:tcW w:w="2518" w:type="dxa"/>
          </w:tcPr>
          <w:p w14:paraId="4223DD68" w14:textId="77777777" w:rsidR="001A2444" w:rsidRPr="00C96EB1" w:rsidRDefault="001A2444" w:rsidP="00D32F25">
            <w:pPr>
              <w:rPr>
                <w:sz w:val="22"/>
              </w:rPr>
            </w:pPr>
            <w:r w:rsidRPr="00C96EB1">
              <w:rPr>
                <w:b/>
                <w:sz w:val="22"/>
              </w:rPr>
              <w:t>Descripción</w:t>
            </w:r>
          </w:p>
        </w:tc>
        <w:tc>
          <w:tcPr>
            <w:tcW w:w="6515" w:type="dxa"/>
          </w:tcPr>
          <w:p w14:paraId="75F45812" w14:textId="773A06EF" w:rsidR="001A2444" w:rsidRPr="00C96EB1" w:rsidRDefault="00487C50" w:rsidP="00AE670C">
            <w:pPr>
              <w:rPr>
                <w:sz w:val="22"/>
              </w:rPr>
            </w:pPr>
            <w:r w:rsidRPr="00C96EB1">
              <w:rPr>
                <w:color w:val="000000"/>
                <w:sz w:val="22"/>
              </w:rPr>
              <w:t>Interactivo para reconocer los aspectos más representativos de las monarquías absolutas</w:t>
            </w:r>
          </w:p>
        </w:tc>
      </w:tr>
    </w:tbl>
    <w:p w14:paraId="50E9935D" w14:textId="77777777" w:rsidR="00F6349E" w:rsidRPr="00C96EB1" w:rsidRDefault="00F6349E" w:rsidP="00F6349E">
      <w:pPr>
        <w:rPr>
          <w:sz w:val="22"/>
        </w:rPr>
      </w:pPr>
    </w:p>
    <w:tbl>
      <w:tblPr>
        <w:tblStyle w:val="Tablaconcuadrcula"/>
        <w:tblW w:w="0" w:type="auto"/>
        <w:tblLayout w:type="fixed"/>
        <w:tblLook w:val="04A0" w:firstRow="1" w:lastRow="0" w:firstColumn="1" w:lastColumn="0" w:noHBand="0" w:noVBand="1"/>
      </w:tblPr>
      <w:tblGrid>
        <w:gridCol w:w="4077"/>
        <w:gridCol w:w="5260"/>
      </w:tblGrid>
      <w:tr w:rsidR="00F6349E" w:rsidRPr="00C96EB1" w14:paraId="14A9AFE7" w14:textId="77777777" w:rsidTr="000C0916">
        <w:tc>
          <w:tcPr>
            <w:tcW w:w="9337" w:type="dxa"/>
            <w:gridSpan w:val="2"/>
            <w:shd w:val="clear" w:color="auto" w:fill="0D0D0D" w:themeFill="text1" w:themeFillTint="F2"/>
          </w:tcPr>
          <w:p w14:paraId="2BC73785" w14:textId="77777777" w:rsidR="00F6349E" w:rsidRPr="00C96EB1" w:rsidRDefault="00F6349E" w:rsidP="00217FF4">
            <w:pPr>
              <w:jc w:val="center"/>
              <w:rPr>
                <w:b/>
                <w:sz w:val="22"/>
              </w:rPr>
            </w:pPr>
            <w:r w:rsidRPr="00C96EB1">
              <w:rPr>
                <w:b/>
                <w:sz w:val="22"/>
              </w:rPr>
              <w:t>Imagen (fotografía, gráfica o ilustración)</w:t>
            </w:r>
          </w:p>
        </w:tc>
      </w:tr>
      <w:tr w:rsidR="00F6349E" w:rsidRPr="00C96EB1" w14:paraId="4850C745" w14:textId="77777777" w:rsidTr="000C0916">
        <w:tc>
          <w:tcPr>
            <w:tcW w:w="4077" w:type="dxa"/>
          </w:tcPr>
          <w:p w14:paraId="4CCDE870" w14:textId="77777777" w:rsidR="00F6349E" w:rsidRPr="00C96EB1" w:rsidRDefault="00F6349E" w:rsidP="00217FF4">
            <w:pPr>
              <w:rPr>
                <w:b/>
                <w:sz w:val="22"/>
              </w:rPr>
            </w:pPr>
            <w:r w:rsidRPr="00C96EB1">
              <w:rPr>
                <w:b/>
                <w:sz w:val="22"/>
              </w:rPr>
              <w:t>Código</w:t>
            </w:r>
          </w:p>
        </w:tc>
        <w:tc>
          <w:tcPr>
            <w:tcW w:w="5260" w:type="dxa"/>
          </w:tcPr>
          <w:p w14:paraId="125B0162" w14:textId="4FB9D83A" w:rsidR="00F6349E" w:rsidRPr="00C96EB1" w:rsidRDefault="00070224" w:rsidP="00217FF4">
            <w:pPr>
              <w:rPr>
                <w:b/>
                <w:sz w:val="22"/>
              </w:rPr>
            </w:pPr>
            <w:r>
              <w:rPr>
                <w:rFonts w:eastAsia="Cambria"/>
                <w:sz w:val="22"/>
              </w:rPr>
              <w:t>CS_07_04_IMG20</w:t>
            </w:r>
          </w:p>
        </w:tc>
      </w:tr>
      <w:tr w:rsidR="00F6349E" w:rsidRPr="00C96EB1" w14:paraId="52EAAF75" w14:textId="77777777" w:rsidTr="000C0916">
        <w:tc>
          <w:tcPr>
            <w:tcW w:w="4077" w:type="dxa"/>
          </w:tcPr>
          <w:p w14:paraId="5DF98485" w14:textId="77777777" w:rsidR="00F6349E" w:rsidRPr="00C96EB1" w:rsidRDefault="00F6349E" w:rsidP="00217FF4">
            <w:pPr>
              <w:rPr>
                <w:sz w:val="22"/>
              </w:rPr>
            </w:pPr>
            <w:r w:rsidRPr="00C96EB1">
              <w:rPr>
                <w:b/>
                <w:sz w:val="22"/>
              </w:rPr>
              <w:t>Descripción</w:t>
            </w:r>
          </w:p>
        </w:tc>
        <w:tc>
          <w:tcPr>
            <w:tcW w:w="5260" w:type="dxa"/>
          </w:tcPr>
          <w:p w14:paraId="485DD615" w14:textId="77777777" w:rsidR="00F6349E" w:rsidRPr="00C96EB1" w:rsidRDefault="00F6349E" w:rsidP="00217FF4">
            <w:pPr>
              <w:rPr>
                <w:sz w:val="22"/>
              </w:rPr>
            </w:pPr>
            <w:r w:rsidRPr="00C96EB1">
              <w:rPr>
                <w:noProof/>
                <w:sz w:val="22"/>
                <w:lang w:val="es-ES" w:eastAsia="es-ES"/>
              </w:rPr>
              <w:drawing>
                <wp:inline distT="0" distB="0" distL="0" distR="0" wp14:anchorId="35C04C44" wp14:editId="2D3A8D71">
                  <wp:extent cx="1280703" cy="918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BF001-2.jpg"/>
                          <pic:cNvPicPr/>
                        </pic:nvPicPr>
                        <pic:blipFill>
                          <a:blip r:embed="rId37">
                            <a:extLst>
                              <a:ext uri="{28A0092B-C50C-407E-A947-70E740481C1C}">
                                <a14:useLocalDpi xmlns:a14="http://schemas.microsoft.com/office/drawing/2010/main" val="0"/>
                              </a:ext>
                            </a:extLst>
                          </a:blip>
                          <a:stretch>
                            <a:fillRect/>
                          </a:stretch>
                        </pic:blipFill>
                        <pic:spPr>
                          <a:xfrm>
                            <a:off x="0" y="0"/>
                            <a:ext cx="1280874" cy="918983"/>
                          </a:xfrm>
                          <a:prstGeom prst="rect">
                            <a:avLst/>
                          </a:prstGeom>
                        </pic:spPr>
                      </pic:pic>
                    </a:graphicData>
                  </a:graphic>
                </wp:inline>
              </w:drawing>
            </w:r>
          </w:p>
        </w:tc>
      </w:tr>
      <w:tr w:rsidR="00F6349E" w:rsidRPr="00C96EB1" w14:paraId="39F21907" w14:textId="77777777" w:rsidTr="000C0916">
        <w:tc>
          <w:tcPr>
            <w:tcW w:w="4077" w:type="dxa"/>
          </w:tcPr>
          <w:p w14:paraId="1059EE74" w14:textId="77777777" w:rsidR="00F6349E" w:rsidRPr="00C96EB1" w:rsidRDefault="00F6349E" w:rsidP="00217FF4">
            <w:pPr>
              <w:rPr>
                <w:sz w:val="22"/>
              </w:rPr>
            </w:pPr>
            <w:r w:rsidRPr="00C96EB1">
              <w:rPr>
                <w:b/>
                <w:sz w:val="22"/>
              </w:rPr>
              <w:lastRenderedPageBreak/>
              <w:t>Código Shutterstock (o URL o la ruta en AulaPlaneta)</w:t>
            </w:r>
          </w:p>
        </w:tc>
        <w:tc>
          <w:tcPr>
            <w:tcW w:w="5260" w:type="dxa"/>
          </w:tcPr>
          <w:p w14:paraId="651D8E89" w14:textId="55B6C0A1" w:rsidR="00F6349E" w:rsidRPr="00C96EB1" w:rsidRDefault="009205C0" w:rsidP="00217FF4">
            <w:pPr>
              <w:rPr>
                <w:sz w:val="22"/>
              </w:rPr>
            </w:pPr>
            <w:hyperlink r:id="rId38" w:history="1">
              <w:r w:rsidRPr="001D4D4D">
                <w:rPr>
                  <w:rStyle w:val="Hipervnculo"/>
                  <w:sz w:val="22"/>
                </w:rPr>
                <w:t>http://aulaplaneta.planetasaber.com/encyclopedia/default.asp?idpack=9&amp;idpil=001BF001&amp;ruta=Buscador</w:t>
              </w:r>
            </w:hyperlink>
          </w:p>
        </w:tc>
      </w:tr>
      <w:tr w:rsidR="00F6349E" w:rsidRPr="00C96EB1" w14:paraId="25E0AC15" w14:textId="77777777" w:rsidTr="000C0916">
        <w:tc>
          <w:tcPr>
            <w:tcW w:w="4077" w:type="dxa"/>
          </w:tcPr>
          <w:p w14:paraId="17B6F3AB" w14:textId="77777777" w:rsidR="00F6349E" w:rsidRPr="00C96EB1" w:rsidRDefault="00F6349E" w:rsidP="00217FF4">
            <w:pPr>
              <w:rPr>
                <w:sz w:val="22"/>
              </w:rPr>
            </w:pPr>
            <w:r w:rsidRPr="00C96EB1">
              <w:rPr>
                <w:b/>
                <w:sz w:val="22"/>
              </w:rPr>
              <w:t>Pie de imagen</w:t>
            </w:r>
          </w:p>
        </w:tc>
        <w:tc>
          <w:tcPr>
            <w:tcW w:w="5260" w:type="dxa"/>
          </w:tcPr>
          <w:p w14:paraId="60AE9D98" w14:textId="59C4A962" w:rsidR="00F6349E" w:rsidRPr="00C96EB1" w:rsidRDefault="00F75017" w:rsidP="00F75017">
            <w:pPr>
              <w:rPr>
                <w:sz w:val="22"/>
              </w:rPr>
            </w:pPr>
            <w:r>
              <w:rPr>
                <w:rFonts w:eastAsiaTheme="minorEastAsia"/>
                <w:i/>
                <w:iCs/>
                <w:sz w:val="22"/>
                <w:lang w:val="es-ES" w:eastAsia="es-ES"/>
              </w:rPr>
              <w:t>(</w:t>
            </w:r>
            <w:r w:rsidR="00F6349E" w:rsidRPr="00C96EB1">
              <w:rPr>
                <w:rFonts w:eastAsiaTheme="minorEastAsia"/>
                <w:i/>
                <w:iCs/>
                <w:sz w:val="22"/>
                <w:lang w:val="es-ES" w:eastAsia="es-ES"/>
              </w:rPr>
              <w:t xml:space="preserve">Desfile de Luis XIV en el palacio de las </w:t>
            </w:r>
            <w:proofErr w:type="spellStart"/>
            <w:r w:rsidR="00F6349E" w:rsidRPr="00C96EB1">
              <w:rPr>
                <w:rFonts w:eastAsiaTheme="minorEastAsia"/>
                <w:i/>
                <w:iCs/>
                <w:sz w:val="22"/>
                <w:lang w:val="es-ES" w:eastAsia="es-ES"/>
              </w:rPr>
              <w:t>Tullerías</w:t>
            </w:r>
            <w:proofErr w:type="spellEnd"/>
            <w:r w:rsidR="00F6349E" w:rsidRPr="00C96EB1">
              <w:rPr>
                <w:rFonts w:eastAsiaTheme="minorEastAsia"/>
                <w:sz w:val="22"/>
                <w:lang w:val="es-ES" w:eastAsia="es-ES"/>
              </w:rPr>
              <w:t>, s. XVII, anónimo de la escuela francesa</w:t>
            </w:r>
            <w:r>
              <w:rPr>
                <w:rFonts w:eastAsiaTheme="minorEastAsia"/>
                <w:sz w:val="22"/>
                <w:lang w:val="es-ES" w:eastAsia="es-ES"/>
              </w:rPr>
              <w:t>.</w:t>
            </w:r>
            <w:r w:rsidR="00F6349E" w:rsidRPr="00C96EB1">
              <w:rPr>
                <w:rFonts w:eastAsiaTheme="minorEastAsia"/>
                <w:sz w:val="22"/>
                <w:lang w:val="es-ES" w:eastAsia="es-ES"/>
              </w:rPr>
              <w:t xml:space="preserve"> Palacio de Versalles, Francia)</w:t>
            </w:r>
            <w:r w:rsidR="00A71AE6" w:rsidRPr="00C96EB1">
              <w:rPr>
                <w:rFonts w:eastAsiaTheme="minorEastAsia"/>
                <w:sz w:val="22"/>
                <w:lang w:val="es-ES" w:eastAsia="es-ES"/>
              </w:rPr>
              <w:t>.</w:t>
            </w:r>
          </w:p>
        </w:tc>
      </w:tr>
      <w:tr w:rsidR="00F6349E" w:rsidRPr="00C96EB1" w14:paraId="4FD5BB5E" w14:textId="77777777" w:rsidTr="000C0916">
        <w:tc>
          <w:tcPr>
            <w:tcW w:w="4077" w:type="dxa"/>
          </w:tcPr>
          <w:p w14:paraId="37366FA1" w14:textId="77777777" w:rsidR="00F6349E" w:rsidRPr="00C96EB1" w:rsidRDefault="00F6349E" w:rsidP="00217FF4">
            <w:pPr>
              <w:rPr>
                <w:b/>
                <w:sz w:val="22"/>
              </w:rPr>
            </w:pPr>
            <w:r w:rsidRPr="00C96EB1">
              <w:rPr>
                <w:b/>
                <w:sz w:val="22"/>
              </w:rPr>
              <w:t>Ubicación del pie de imagen</w:t>
            </w:r>
          </w:p>
        </w:tc>
        <w:tc>
          <w:tcPr>
            <w:tcW w:w="5260" w:type="dxa"/>
          </w:tcPr>
          <w:p w14:paraId="3E6550B3" w14:textId="14A65D03" w:rsidR="00F6349E" w:rsidRPr="00C96EB1" w:rsidRDefault="00F6349E" w:rsidP="00B85961">
            <w:pPr>
              <w:rPr>
                <w:sz w:val="22"/>
              </w:rPr>
            </w:pPr>
            <w:r w:rsidRPr="00C96EB1">
              <w:rPr>
                <w:sz w:val="22"/>
              </w:rPr>
              <w:t xml:space="preserve">Inferior </w:t>
            </w:r>
          </w:p>
        </w:tc>
      </w:tr>
    </w:tbl>
    <w:p w14:paraId="5581E4E8" w14:textId="77777777" w:rsidR="00F6349E" w:rsidRPr="00C96EB1" w:rsidRDefault="00F6349E" w:rsidP="00F6349E">
      <w:pPr>
        <w:rPr>
          <w:sz w:val="22"/>
        </w:rPr>
      </w:pPr>
    </w:p>
    <w:tbl>
      <w:tblPr>
        <w:tblW w:w="5000" w:type="pct"/>
        <w:tblCellMar>
          <w:left w:w="0" w:type="dxa"/>
          <w:right w:w="0" w:type="dxa"/>
        </w:tblCellMar>
        <w:tblLook w:val="04A0" w:firstRow="1" w:lastRow="0" w:firstColumn="1" w:lastColumn="0" w:noHBand="0" w:noVBand="1"/>
      </w:tblPr>
      <w:tblGrid>
        <w:gridCol w:w="2190"/>
        <w:gridCol w:w="7171"/>
      </w:tblGrid>
      <w:tr w:rsidR="00894BFE" w:rsidRPr="00C96EB1" w14:paraId="51D59C66" w14:textId="77777777">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tcPr>
          <w:p w14:paraId="22FFFE90" w14:textId="68F037E6" w:rsidR="00894BFE" w:rsidRPr="00C96EB1" w:rsidRDefault="00894BFE" w:rsidP="00A71AE6">
            <w:pPr>
              <w:shd w:val="clear" w:color="auto" w:fill="958372"/>
              <w:spacing w:after="0" w:line="240" w:lineRule="auto"/>
              <w:rPr>
                <w:rFonts w:eastAsia="Times New Roman"/>
                <w:b/>
                <w:bCs/>
                <w:sz w:val="22"/>
                <w:lang w:eastAsia="es-ES"/>
              </w:rPr>
            </w:pPr>
            <w:r w:rsidRPr="00C96EB1">
              <w:rPr>
                <w:rFonts w:eastAsia="Times New Roman"/>
                <w:b/>
                <w:bCs/>
                <w:sz w:val="22"/>
                <w:lang w:eastAsia="es-ES"/>
              </w:rPr>
              <w:t>El siglo XVII: el absolutismo</w:t>
            </w:r>
          </w:p>
        </w:tc>
      </w:tr>
      <w:tr w:rsidR="00894BFE" w:rsidRPr="00C96EB1" w14:paraId="1EBDE816" w14:textId="77777777">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tcPr>
          <w:p w14:paraId="0ADDD6D7"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B87AB27"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PRINCIPALES HITOS</w:t>
            </w:r>
          </w:p>
        </w:tc>
      </w:tr>
      <w:tr w:rsidR="00894BFE" w:rsidRPr="00C96EB1" w14:paraId="7DE8C921"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67D63A3"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1598-1621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36467A4"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El reinado de </w:t>
            </w:r>
            <w:r w:rsidRPr="00C96EB1">
              <w:rPr>
                <w:rFonts w:eastAsia="Times New Roman"/>
                <w:b/>
                <w:bCs/>
                <w:sz w:val="22"/>
                <w:lang w:eastAsia="es-ES"/>
              </w:rPr>
              <w:t>Felipe III</w:t>
            </w:r>
            <w:r w:rsidRPr="00C96EB1">
              <w:rPr>
                <w:rFonts w:eastAsia="Times New Roman"/>
                <w:sz w:val="22"/>
                <w:lang w:eastAsia="es-ES"/>
              </w:rPr>
              <w:t>.</w:t>
            </w:r>
          </w:p>
        </w:tc>
      </w:tr>
      <w:tr w:rsidR="00894BFE" w:rsidRPr="00C96EB1" w14:paraId="7833E410"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678ECEC"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1609-1621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8261657"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tregua de los </w:t>
            </w:r>
            <w:r w:rsidRPr="00C96EB1">
              <w:rPr>
                <w:rFonts w:eastAsia="Times New Roman"/>
                <w:b/>
                <w:bCs/>
                <w:sz w:val="22"/>
                <w:lang w:eastAsia="es-ES"/>
              </w:rPr>
              <w:t>Doce Años</w:t>
            </w:r>
            <w:r w:rsidRPr="00C96EB1">
              <w:rPr>
                <w:rFonts w:eastAsia="Times New Roman"/>
                <w:sz w:val="22"/>
                <w:lang w:eastAsia="es-ES"/>
              </w:rPr>
              <w:t> con las Provincias Unidas.</w:t>
            </w:r>
          </w:p>
        </w:tc>
      </w:tr>
      <w:tr w:rsidR="00894BFE" w:rsidRPr="00C96EB1" w14:paraId="53B989DE"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9C13F8E"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1609</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5B033A2"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expulsión de los </w:t>
            </w:r>
            <w:r w:rsidRPr="00C96EB1">
              <w:rPr>
                <w:rFonts w:eastAsia="Times New Roman"/>
                <w:b/>
                <w:bCs/>
                <w:sz w:val="22"/>
                <w:lang w:eastAsia="es-ES"/>
              </w:rPr>
              <w:t>moriscos</w:t>
            </w:r>
            <w:r w:rsidRPr="00C96EB1">
              <w:rPr>
                <w:rFonts w:eastAsia="Times New Roman"/>
                <w:sz w:val="22"/>
                <w:lang w:eastAsia="es-ES"/>
              </w:rPr>
              <w:t>.</w:t>
            </w:r>
          </w:p>
        </w:tc>
      </w:tr>
      <w:tr w:rsidR="00894BFE" w:rsidRPr="00C96EB1" w14:paraId="660E195B"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FEAF673"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1618-1648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3FD435D"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guerra de los </w:t>
            </w:r>
            <w:r w:rsidRPr="00C96EB1">
              <w:rPr>
                <w:rFonts w:eastAsia="Times New Roman"/>
                <w:b/>
                <w:bCs/>
                <w:sz w:val="22"/>
                <w:lang w:eastAsia="es-ES"/>
              </w:rPr>
              <w:t>Treinta Años</w:t>
            </w:r>
            <w:r w:rsidRPr="00C96EB1">
              <w:rPr>
                <w:rFonts w:eastAsia="Times New Roman"/>
                <w:sz w:val="22"/>
                <w:lang w:eastAsia="es-ES"/>
              </w:rPr>
              <w:t>.</w:t>
            </w:r>
          </w:p>
        </w:tc>
      </w:tr>
      <w:tr w:rsidR="00894BFE" w:rsidRPr="00C96EB1" w14:paraId="01E67B10"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5EF9857"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1621-1665</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3B42B1C"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El reinado de </w:t>
            </w:r>
            <w:r w:rsidRPr="00C96EB1">
              <w:rPr>
                <w:rFonts w:eastAsia="Times New Roman"/>
                <w:b/>
                <w:bCs/>
                <w:sz w:val="22"/>
                <w:lang w:eastAsia="es-ES"/>
              </w:rPr>
              <w:t>Felipe IV</w:t>
            </w:r>
            <w:r w:rsidRPr="00C96EB1">
              <w:rPr>
                <w:rFonts w:eastAsia="Times New Roman"/>
                <w:sz w:val="22"/>
                <w:lang w:eastAsia="es-ES"/>
              </w:rPr>
              <w:t>.</w:t>
            </w:r>
          </w:p>
        </w:tc>
      </w:tr>
      <w:tr w:rsidR="00894BFE" w:rsidRPr="00C96EB1" w14:paraId="6DF97FE2"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20BB689"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1635-1659</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6664F36"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guerra </w:t>
            </w:r>
            <w:r w:rsidRPr="00C96EB1">
              <w:rPr>
                <w:rFonts w:eastAsia="Times New Roman"/>
                <w:b/>
                <w:bCs/>
                <w:sz w:val="22"/>
                <w:lang w:eastAsia="es-ES"/>
              </w:rPr>
              <w:t>hispano-francesa</w:t>
            </w:r>
            <w:r w:rsidRPr="00C96EB1">
              <w:rPr>
                <w:rFonts w:eastAsia="Times New Roman"/>
                <w:sz w:val="22"/>
                <w:lang w:eastAsia="es-ES"/>
              </w:rPr>
              <w:t>.</w:t>
            </w:r>
          </w:p>
        </w:tc>
      </w:tr>
      <w:tr w:rsidR="00894BFE" w:rsidRPr="00C96EB1" w14:paraId="6230C071"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7ABFF4D"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1640-1668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C6DFA86"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guerra de </w:t>
            </w:r>
            <w:r w:rsidRPr="00C96EB1">
              <w:rPr>
                <w:rFonts w:eastAsia="Times New Roman"/>
                <w:b/>
                <w:bCs/>
                <w:sz w:val="22"/>
                <w:lang w:eastAsia="es-ES"/>
              </w:rPr>
              <w:t>Separación de Portugal</w:t>
            </w:r>
            <w:r w:rsidRPr="00C96EB1">
              <w:rPr>
                <w:rFonts w:eastAsia="Times New Roman"/>
                <w:sz w:val="22"/>
                <w:lang w:eastAsia="es-ES"/>
              </w:rPr>
              <w:t>.</w:t>
            </w:r>
          </w:p>
        </w:tc>
      </w:tr>
      <w:tr w:rsidR="00894BFE" w:rsidRPr="00C96EB1" w14:paraId="3DDB95FF"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353A01F"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1640-1652</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A327C69"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guerra de </w:t>
            </w:r>
            <w:proofErr w:type="spellStart"/>
            <w:r w:rsidRPr="00C96EB1">
              <w:rPr>
                <w:rFonts w:eastAsia="Times New Roman"/>
                <w:b/>
                <w:bCs/>
                <w:sz w:val="22"/>
                <w:lang w:eastAsia="es-ES"/>
              </w:rPr>
              <w:t>Els</w:t>
            </w:r>
            <w:proofErr w:type="spellEnd"/>
            <w:r w:rsidRPr="00C96EB1">
              <w:rPr>
                <w:rFonts w:eastAsia="Times New Roman"/>
                <w:b/>
                <w:bCs/>
                <w:sz w:val="22"/>
                <w:lang w:eastAsia="es-ES"/>
              </w:rPr>
              <w:t xml:space="preserve"> </w:t>
            </w:r>
            <w:proofErr w:type="spellStart"/>
            <w:r w:rsidRPr="00C96EB1">
              <w:rPr>
                <w:rFonts w:eastAsia="Times New Roman"/>
                <w:b/>
                <w:bCs/>
                <w:sz w:val="22"/>
                <w:lang w:eastAsia="es-ES"/>
              </w:rPr>
              <w:t>Segadors</w:t>
            </w:r>
            <w:proofErr w:type="spellEnd"/>
            <w:r w:rsidRPr="00C96EB1">
              <w:rPr>
                <w:rFonts w:eastAsia="Times New Roman"/>
                <w:sz w:val="22"/>
                <w:lang w:eastAsia="es-ES"/>
              </w:rPr>
              <w:t>.</w:t>
            </w:r>
          </w:p>
        </w:tc>
      </w:tr>
      <w:tr w:rsidR="00894BFE" w:rsidRPr="00C96EB1" w14:paraId="23772184"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C163DEA"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1642-1649</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C521186"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guerra </w:t>
            </w:r>
            <w:r w:rsidRPr="00C96EB1">
              <w:rPr>
                <w:rFonts w:eastAsia="Times New Roman"/>
                <w:b/>
                <w:bCs/>
                <w:sz w:val="22"/>
                <w:lang w:eastAsia="es-ES"/>
              </w:rPr>
              <w:t>civil inglesa</w:t>
            </w:r>
            <w:r w:rsidRPr="00C96EB1">
              <w:rPr>
                <w:rFonts w:eastAsia="Times New Roman"/>
                <w:sz w:val="22"/>
                <w:lang w:eastAsia="es-ES"/>
              </w:rPr>
              <w:t>.</w:t>
            </w:r>
          </w:p>
        </w:tc>
      </w:tr>
      <w:tr w:rsidR="00894BFE" w:rsidRPr="00C96EB1" w14:paraId="75BF274F"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C4D84B8"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1643-1715</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4E9506D"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El reinado de </w:t>
            </w:r>
            <w:r w:rsidRPr="00C96EB1">
              <w:rPr>
                <w:rFonts w:eastAsia="Times New Roman"/>
                <w:b/>
                <w:bCs/>
                <w:sz w:val="22"/>
                <w:lang w:eastAsia="es-ES"/>
              </w:rPr>
              <w:t>Luis XIV</w:t>
            </w:r>
            <w:r w:rsidRPr="00C96EB1">
              <w:rPr>
                <w:rFonts w:eastAsia="Times New Roman"/>
                <w:sz w:val="22"/>
                <w:lang w:eastAsia="es-ES"/>
              </w:rPr>
              <w:t> de Francia.</w:t>
            </w:r>
          </w:p>
        </w:tc>
      </w:tr>
      <w:tr w:rsidR="00894BFE" w:rsidRPr="00C96EB1" w14:paraId="6FCC177F"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153E701"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1648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AD1DB04"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paz de </w:t>
            </w:r>
            <w:r w:rsidRPr="00C96EB1">
              <w:rPr>
                <w:rFonts w:eastAsia="Times New Roman"/>
                <w:b/>
                <w:bCs/>
                <w:sz w:val="22"/>
                <w:lang w:eastAsia="es-ES"/>
              </w:rPr>
              <w:t>Westfalia</w:t>
            </w:r>
            <w:r w:rsidRPr="00C96EB1">
              <w:rPr>
                <w:rFonts w:eastAsia="Times New Roman"/>
                <w:sz w:val="22"/>
                <w:lang w:eastAsia="es-ES"/>
              </w:rPr>
              <w:t>.</w:t>
            </w:r>
            <w:r w:rsidRPr="00C96EB1">
              <w:rPr>
                <w:rFonts w:eastAsia="Times New Roman"/>
                <w:sz w:val="22"/>
                <w:lang w:eastAsia="es-ES"/>
              </w:rPr>
              <w:br/>
              <w:t>La independencia de los </w:t>
            </w:r>
            <w:r w:rsidRPr="00C96EB1">
              <w:rPr>
                <w:rFonts w:eastAsia="Times New Roman"/>
                <w:b/>
                <w:bCs/>
                <w:sz w:val="22"/>
                <w:lang w:eastAsia="es-ES"/>
              </w:rPr>
              <w:t>Países Bajos</w:t>
            </w:r>
            <w:r w:rsidRPr="00C96EB1">
              <w:rPr>
                <w:rFonts w:eastAsia="Times New Roman"/>
                <w:sz w:val="22"/>
                <w:lang w:eastAsia="es-ES"/>
              </w:rPr>
              <w:t>.</w:t>
            </w:r>
          </w:p>
        </w:tc>
      </w:tr>
      <w:tr w:rsidR="00894BFE" w:rsidRPr="00C96EB1" w14:paraId="74246851"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3AE4453"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1659</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F7FC7E4"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paz de los </w:t>
            </w:r>
            <w:r w:rsidRPr="00C96EB1">
              <w:rPr>
                <w:rFonts w:eastAsia="Times New Roman"/>
                <w:b/>
                <w:bCs/>
                <w:sz w:val="22"/>
                <w:lang w:eastAsia="es-ES"/>
              </w:rPr>
              <w:t>Pirineos</w:t>
            </w:r>
            <w:r w:rsidRPr="00C96EB1">
              <w:rPr>
                <w:rFonts w:eastAsia="Times New Roman"/>
                <w:sz w:val="22"/>
                <w:lang w:eastAsia="es-ES"/>
              </w:rPr>
              <w:t>.</w:t>
            </w:r>
          </w:p>
        </w:tc>
      </w:tr>
      <w:tr w:rsidR="00894BFE" w:rsidRPr="00C96EB1" w14:paraId="64275485"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3C2DA3F"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1665-1700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53B6F3D"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El reinado de </w:t>
            </w:r>
            <w:r w:rsidRPr="00C96EB1">
              <w:rPr>
                <w:rFonts w:eastAsia="Times New Roman"/>
                <w:b/>
                <w:bCs/>
                <w:sz w:val="22"/>
                <w:lang w:eastAsia="es-ES"/>
              </w:rPr>
              <w:t>Carlos II</w:t>
            </w:r>
            <w:r w:rsidRPr="00C96EB1">
              <w:rPr>
                <w:rFonts w:eastAsia="Times New Roman"/>
                <w:sz w:val="22"/>
                <w:lang w:eastAsia="es-ES"/>
              </w:rPr>
              <w:t>.</w:t>
            </w:r>
          </w:p>
        </w:tc>
      </w:tr>
      <w:tr w:rsidR="00894BFE" w:rsidRPr="00C96EB1" w14:paraId="603C8A21"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3E25898"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1668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D6D96BD"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independencia de </w:t>
            </w:r>
            <w:r w:rsidRPr="00C96EB1">
              <w:rPr>
                <w:rFonts w:eastAsia="Times New Roman"/>
                <w:b/>
                <w:bCs/>
                <w:sz w:val="22"/>
                <w:lang w:eastAsia="es-ES"/>
              </w:rPr>
              <w:t>Portugal</w:t>
            </w:r>
            <w:r w:rsidRPr="00C96EB1">
              <w:rPr>
                <w:rFonts w:eastAsia="Times New Roman"/>
                <w:sz w:val="22"/>
                <w:lang w:eastAsia="es-ES"/>
              </w:rPr>
              <w:t>.</w:t>
            </w:r>
          </w:p>
        </w:tc>
      </w:tr>
      <w:tr w:rsidR="00894BFE" w:rsidRPr="00C96EB1" w14:paraId="13493882" w14:textId="77777777">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D8BFA0B"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1678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E043A9B"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paz de </w:t>
            </w:r>
            <w:r w:rsidRPr="00C96EB1">
              <w:rPr>
                <w:rFonts w:eastAsia="Times New Roman"/>
                <w:b/>
                <w:bCs/>
                <w:sz w:val="22"/>
                <w:lang w:eastAsia="es-ES"/>
              </w:rPr>
              <w:t>Nimega</w:t>
            </w:r>
            <w:r w:rsidRPr="00C96EB1">
              <w:rPr>
                <w:rFonts w:eastAsia="Times New Roman"/>
                <w:sz w:val="22"/>
                <w:lang w:eastAsia="es-ES"/>
              </w:rPr>
              <w:t>.</w:t>
            </w:r>
          </w:p>
        </w:tc>
      </w:tr>
      <w:tr w:rsidR="00894BFE" w:rsidRPr="00C96EB1" w14:paraId="3DC36C2C" w14:textId="77777777">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tcPr>
          <w:p w14:paraId="7B0991CA"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lastRenderedPageBreak/>
              <w:t>1701-1715</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tcPr>
          <w:p w14:paraId="392AE5EC" w14:textId="77777777" w:rsidR="00894BFE" w:rsidRPr="00C96EB1" w:rsidRDefault="00894BFE" w:rsidP="00AD3F8A">
            <w:pPr>
              <w:spacing w:after="0" w:line="330" w:lineRule="atLeast"/>
              <w:rPr>
                <w:rFonts w:eastAsia="Times New Roman"/>
                <w:sz w:val="22"/>
                <w:lang w:eastAsia="es-ES"/>
              </w:rPr>
            </w:pPr>
            <w:r w:rsidRPr="00C96EB1">
              <w:rPr>
                <w:rFonts w:eastAsia="Times New Roman"/>
                <w:sz w:val="22"/>
                <w:lang w:eastAsia="es-ES"/>
              </w:rPr>
              <w:t>La guerra de </w:t>
            </w:r>
            <w:r w:rsidRPr="00C96EB1">
              <w:rPr>
                <w:rFonts w:eastAsia="Times New Roman"/>
                <w:b/>
                <w:bCs/>
                <w:sz w:val="22"/>
                <w:lang w:eastAsia="es-ES"/>
              </w:rPr>
              <w:t>Sucesión española</w:t>
            </w:r>
            <w:r w:rsidRPr="00C96EB1">
              <w:rPr>
                <w:rFonts w:eastAsia="Times New Roman"/>
                <w:sz w:val="22"/>
                <w:lang w:eastAsia="es-ES"/>
              </w:rPr>
              <w:t>.</w:t>
            </w:r>
          </w:p>
        </w:tc>
      </w:tr>
    </w:tbl>
    <w:p w14:paraId="7B633353" w14:textId="77777777" w:rsidR="00895F49" w:rsidRPr="00C96EB1" w:rsidRDefault="00895F49" w:rsidP="00D12335">
      <w:pPr>
        <w:spacing w:after="0"/>
        <w:rPr>
          <w:b/>
          <w:sz w:val="22"/>
          <w:highlight w:val="yellow"/>
        </w:rPr>
      </w:pPr>
    </w:p>
    <w:p w14:paraId="68292834" w14:textId="50067B2D" w:rsidR="00894BFE" w:rsidRPr="00C96EB1" w:rsidRDefault="005C7D6F" w:rsidP="00D12335">
      <w:pPr>
        <w:spacing w:after="0"/>
        <w:rPr>
          <w:b/>
          <w:sz w:val="22"/>
        </w:rPr>
      </w:pPr>
      <w:r w:rsidRPr="00C96EB1">
        <w:rPr>
          <w:b/>
          <w:sz w:val="22"/>
          <w:highlight w:val="yellow"/>
        </w:rPr>
        <w:t>[Sección 2]</w:t>
      </w:r>
      <w:r w:rsidRPr="00C96EB1">
        <w:rPr>
          <w:b/>
          <w:sz w:val="22"/>
        </w:rPr>
        <w:t xml:space="preserve"> </w:t>
      </w:r>
      <w:r w:rsidR="003D3018" w:rsidRPr="00C96EB1">
        <w:rPr>
          <w:b/>
          <w:sz w:val="22"/>
        </w:rPr>
        <w:t>4.</w:t>
      </w:r>
      <w:r w:rsidR="000643E6" w:rsidRPr="00C96EB1">
        <w:rPr>
          <w:b/>
          <w:sz w:val="22"/>
        </w:rPr>
        <w:t>2</w:t>
      </w:r>
      <w:r w:rsidR="009C6457">
        <w:rPr>
          <w:b/>
          <w:sz w:val="22"/>
        </w:rPr>
        <w:t xml:space="preserve"> </w:t>
      </w:r>
      <w:r w:rsidR="0092528F" w:rsidRPr="00C96EB1">
        <w:rPr>
          <w:b/>
          <w:sz w:val="22"/>
        </w:rPr>
        <w:t xml:space="preserve"> La sociedad del Antiguo Régimen </w:t>
      </w:r>
    </w:p>
    <w:p w14:paraId="1C1C3750" w14:textId="23B04B4F" w:rsidR="0092528F" w:rsidRPr="00C96EB1" w:rsidRDefault="0092528F" w:rsidP="0092528F">
      <w:pPr>
        <w:pStyle w:val="u"/>
        <w:shd w:val="clear" w:color="auto" w:fill="FFFFFF"/>
        <w:spacing w:before="0" w:beforeAutospacing="0" w:after="0" w:afterAutospacing="0" w:line="345" w:lineRule="atLeast"/>
        <w:rPr>
          <w:rFonts w:ascii="Arial" w:hAnsi="Arial" w:cs="Arial"/>
          <w:color w:val="333333"/>
          <w:sz w:val="22"/>
          <w:szCs w:val="22"/>
        </w:rPr>
      </w:pPr>
      <w:r w:rsidRPr="00C96EB1">
        <w:rPr>
          <w:rStyle w:val="un"/>
          <w:rFonts w:ascii="Arial" w:hAnsi="Arial" w:cs="Arial"/>
          <w:color w:val="333333"/>
          <w:sz w:val="22"/>
          <w:szCs w:val="22"/>
        </w:rPr>
        <w:t>La</w:t>
      </w:r>
      <w:r w:rsidRPr="00C96EB1">
        <w:rPr>
          <w:rStyle w:val="apple-converted-space"/>
          <w:rFonts w:ascii="Arial" w:hAnsi="Arial" w:cs="Arial"/>
          <w:color w:val="333333"/>
          <w:sz w:val="22"/>
          <w:szCs w:val="22"/>
        </w:rPr>
        <w:t> </w:t>
      </w:r>
      <w:r w:rsidRPr="00C96EB1">
        <w:rPr>
          <w:rStyle w:val="Textoennegrita"/>
          <w:rFonts w:ascii="Arial" w:hAnsi="Arial" w:cs="Arial"/>
          <w:color w:val="333333"/>
          <w:sz w:val="22"/>
          <w:szCs w:val="22"/>
        </w:rPr>
        <w:t>organización estamental</w:t>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 xml:space="preserve">de la sociedad europea, surgida durante la </w:t>
      </w:r>
      <w:r w:rsidR="00B533F9">
        <w:rPr>
          <w:rStyle w:val="un"/>
          <w:rFonts w:ascii="Arial" w:hAnsi="Arial" w:cs="Arial"/>
          <w:color w:val="333333"/>
          <w:sz w:val="22"/>
          <w:szCs w:val="22"/>
        </w:rPr>
        <w:t>E</w:t>
      </w:r>
      <w:r w:rsidRPr="00C96EB1">
        <w:rPr>
          <w:rStyle w:val="un"/>
          <w:rFonts w:ascii="Arial" w:hAnsi="Arial" w:cs="Arial"/>
          <w:color w:val="333333"/>
          <w:sz w:val="22"/>
          <w:szCs w:val="22"/>
        </w:rPr>
        <w:t xml:space="preserve">dad </w:t>
      </w:r>
      <w:r w:rsidR="00B533F9">
        <w:rPr>
          <w:rStyle w:val="un"/>
          <w:rFonts w:ascii="Arial" w:hAnsi="Arial" w:cs="Arial"/>
          <w:color w:val="333333"/>
          <w:sz w:val="22"/>
          <w:szCs w:val="22"/>
        </w:rPr>
        <w:t>M</w:t>
      </w:r>
      <w:r w:rsidRPr="00C96EB1">
        <w:rPr>
          <w:rStyle w:val="un"/>
          <w:rFonts w:ascii="Arial" w:hAnsi="Arial" w:cs="Arial"/>
          <w:color w:val="333333"/>
          <w:sz w:val="22"/>
          <w:szCs w:val="22"/>
        </w:rPr>
        <w:t>edia</w:t>
      </w:r>
      <w:r w:rsidRPr="00C96EB1">
        <w:rPr>
          <w:rStyle w:val="apple-converted-space"/>
          <w:rFonts w:ascii="Arial" w:hAnsi="Arial" w:cs="Arial"/>
          <w:color w:val="333333"/>
          <w:sz w:val="22"/>
          <w:szCs w:val="22"/>
        </w:rPr>
        <w:t> </w:t>
      </w:r>
      <w:r w:rsidR="00345101">
        <w:fldChar w:fldCharType="begin"/>
      </w:r>
      <w:r w:rsidR="00345101">
        <w:instrText xml:space="preserve"> HYPERLINK "http://clio.rediris.es/n30/segunda/antiguoregsoc.htm" \t "_blank" </w:instrText>
      </w:r>
      <w:r w:rsidR="00345101">
        <w:fldChar w:fldCharType="separate"/>
      </w:r>
      <w:r w:rsidRPr="00C96EB1">
        <w:rPr>
          <w:rStyle w:val="Hipervnculo"/>
          <w:rFonts w:ascii="Arial" w:hAnsi="Arial" w:cs="Arial"/>
          <w:color w:val="958372"/>
          <w:sz w:val="22"/>
          <w:szCs w:val="22"/>
        </w:rPr>
        <w:t>[</w:t>
      </w:r>
      <w:r w:rsidR="009205C0">
        <w:rPr>
          <w:rStyle w:val="Hipervnculo"/>
          <w:rFonts w:ascii="Arial" w:hAnsi="Arial" w:cs="Arial"/>
          <w:color w:val="958372"/>
          <w:sz w:val="22"/>
          <w:szCs w:val="22"/>
        </w:rPr>
        <w:t>VER</w:t>
      </w:r>
      <w:r w:rsidRPr="00C96EB1">
        <w:rPr>
          <w:rStyle w:val="Hipervnculo"/>
          <w:rFonts w:ascii="Arial" w:hAnsi="Arial" w:cs="Arial"/>
          <w:color w:val="958372"/>
          <w:sz w:val="22"/>
          <w:szCs w:val="22"/>
        </w:rPr>
        <w:t>]</w:t>
      </w:r>
      <w:r w:rsidR="00345101">
        <w:rPr>
          <w:rStyle w:val="Hipervnculo"/>
          <w:rFonts w:ascii="Arial" w:hAnsi="Arial" w:cs="Arial"/>
          <w:color w:val="958372"/>
          <w:sz w:val="22"/>
          <w:szCs w:val="22"/>
        </w:rPr>
        <w:fldChar w:fldCharType="end"/>
      </w:r>
      <w:r w:rsidRPr="00C96EB1">
        <w:rPr>
          <w:rStyle w:val="un"/>
          <w:rFonts w:ascii="Arial" w:hAnsi="Arial" w:cs="Arial"/>
          <w:color w:val="333333"/>
          <w:sz w:val="22"/>
          <w:szCs w:val="22"/>
        </w:rPr>
        <w:t>, se mantuvo a lo largo de la mayor parte del siglo XVIII.</w:t>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Los tres estamentos en los que se dividía la sociedad del Antiguo Régimen eran:</w:t>
      </w:r>
    </w:p>
    <w:p w14:paraId="0182CA43" w14:textId="77777777" w:rsidR="0092528F" w:rsidRPr="00C96EB1" w:rsidRDefault="0092528F" w:rsidP="0092528F">
      <w:pPr>
        <w:numPr>
          <w:ilvl w:val="0"/>
          <w:numId w:val="9"/>
        </w:numPr>
        <w:shd w:val="clear" w:color="auto" w:fill="FFFFFF"/>
        <w:spacing w:after="0" w:line="345" w:lineRule="atLeast"/>
        <w:ind w:left="300"/>
        <w:rPr>
          <w:rFonts w:eastAsia="Times New Roman"/>
          <w:color w:val="333333"/>
          <w:sz w:val="22"/>
        </w:rPr>
      </w:pPr>
      <w:r w:rsidRPr="00C96EB1">
        <w:rPr>
          <w:rStyle w:val="un"/>
          <w:rFonts w:eastAsia="Times New Roman"/>
          <w:color w:val="333333"/>
          <w:sz w:val="22"/>
        </w:rPr>
        <w:t>La</w:t>
      </w:r>
      <w:r w:rsidRPr="00C96EB1">
        <w:rPr>
          <w:rStyle w:val="apple-converted-space"/>
          <w:rFonts w:eastAsia="Times New Roman"/>
          <w:color w:val="333333"/>
          <w:sz w:val="22"/>
        </w:rPr>
        <w:t> </w:t>
      </w:r>
      <w:r w:rsidRPr="00C96EB1">
        <w:rPr>
          <w:rStyle w:val="Textoennegrita"/>
          <w:rFonts w:eastAsia="Times New Roman"/>
          <w:color w:val="333333"/>
          <w:sz w:val="22"/>
        </w:rPr>
        <w:t>nobleza</w:t>
      </w:r>
      <w:r w:rsidRPr="00C96EB1">
        <w:rPr>
          <w:rStyle w:val="un"/>
          <w:rFonts w:eastAsia="Times New Roman"/>
          <w:color w:val="333333"/>
          <w:sz w:val="22"/>
        </w:rPr>
        <w:t>: este reducido estamento estaba integrado por nobles y aristócratas, y formaba parte del</w:t>
      </w:r>
      <w:r w:rsidRPr="00C96EB1">
        <w:rPr>
          <w:rStyle w:val="apple-converted-space"/>
          <w:rFonts w:eastAsia="Times New Roman"/>
          <w:color w:val="333333"/>
          <w:sz w:val="22"/>
        </w:rPr>
        <w:t> </w:t>
      </w:r>
      <w:r w:rsidRPr="00C96EB1">
        <w:rPr>
          <w:rStyle w:val="Textoennegrita"/>
          <w:rFonts w:eastAsia="Times New Roman"/>
          <w:color w:val="333333"/>
          <w:sz w:val="22"/>
        </w:rPr>
        <w:t>grupo de los privilegiados</w:t>
      </w:r>
      <w:r w:rsidRPr="00C96EB1">
        <w:rPr>
          <w:rStyle w:val="un"/>
          <w:rFonts w:eastAsia="Times New Roman"/>
          <w:color w:val="333333"/>
          <w:sz w:val="22"/>
        </w:rPr>
        <w:t>.</w:t>
      </w:r>
      <w:r w:rsidRPr="00C96EB1">
        <w:rPr>
          <w:rStyle w:val="apple-converted-space"/>
          <w:rFonts w:eastAsia="Times New Roman"/>
          <w:color w:val="333333"/>
          <w:sz w:val="22"/>
        </w:rPr>
        <w:t> </w:t>
      </w:r>
      <w:r w:rsidRPr="00C96EB1">
        <w:rPr>
          <w:rStyle w:val="un"/>
          <w:rFonts w:eastAsia="Times New Roman"/>
          <w:color w:val="333333"/>
          <w:sz w:val="22"/>
        </w:rPr>
        <w:t>Estaban exentos de pagar impuestos y vivían de las rentas que generaban sus posesiones.</w:t>
      </w:r>
    </w:p>
    <w:p w14:paraId="119629C9" w14:textId="3D45E6FF" w:rsidR="0092528F" w:rsidRPr="00C96EB1" w:rsidRDefault="0092528F" w:rsidP="0092528F">
      <w:pPr>
        <w:numPr>
          <w:ilvl w:val="0"/>
          <w:numId w:val="9"/>
        </w:numPr>
        <w:shd w:val="clear" w:color="auto" w:fill="FFFFFF"/>
        <w:spacing w:after="0" w:line="345" w:lineRule="atLeast"/>
        <w:ind w:left="300"/>
        <w:rPr>
          <w:rFonts w:eastAsia="Times New Roman"/>
          <w:color w:val="333333"/>
          <w:sz w:val="22"/>
        </w:rPr>
      </w:pPr>
      <w:r w:rsidRPr="00C96EB1">
        <w:rPr>
          <w:rStyle w:val="un"/>
          <w:rFonts w:eastAsia="Times New Roman"/>
          <w:color w:val="333333"/>
          <w:sz w:val="22"/>
        </w:rPr>
        <w:t>El</w:t>
      </w:r>
      <w:r w:rsidRPr="00C96EB1">
        <w:rPr>
          <w:rStyle w:val="apple-converted-space"/>
          <w:rFonts w:eastAsia="Times New Roman"/>
          <w:color w:val="333333"/>
          <w:sz w:val="22"/>
        </w:rPr>
        <w:t> </w:t>
      </w:r>
      <w:r w:rsidRPr="00C96EB1">
        <w:rPr>
          <w:rStyle w:val="Textoennegrita"/>
          <w:rFonts w:eastAsia="Times New Roman"/>
          <w:color w:val="333333"/>
          <w:sz w:val="22"/>
        </w:rPr>
        <w:t>clero</w:t>
      </w:r>
      <w:r w:rsidRPr="00C96EB1">
        <w:rPr>
          <w:rStyle w:val="un"/>
          <w:rFonts w:eastAsia="Times New Roman"/>
          <w:color w:val="333333"/>
          <w:sz w:val="22"/>
        </w:rPr>
        <w:t>: estaba integrado por los miembros de la</w:t>
      </w:r>
      <w:r w:rsidRPr="00C96EB1">
        <w:rPr>
          <w:rStyle w:val="apple-converted-space"/>
          <w:rFonts w:eastAsia="Times New Roman"/>
          <w:color w:val="333333"/>
          <w:sz w:val="22"/>
        </w:rPr>
        <w:t> </w:t>
      </w:r>
      <w:r w:rsidRPr="00C96EB1">
        <w:rPr>
          <w:rStyle w:val="Textoennegrita"/>
          <w:rFonts w:eastAsia="Times New Roman"/>
          <w:color w:val="333333"/>
          <w:sz w:val="22"/>
        </w:rPr>
        <w:t>Iglesia</w:t>
      </w:r>
      <w:r w:rsidRPr="00C96EB1">
        <w:rPr>
          <w:rStyle w:val="un"/>
          <w:rFonts w:eastAsia="Times New Roman"/>
          <w:color w:val="333333"/>
          <w:sz w:val="22"/>
        </w:rPr>
        <w:t>.</w:t>
      </w:r>
      <w:r w:rsidRPr="00C96EB1">
        <w:rPr>
          <w:rStyle w:val="apple-converted-space"/>
          <w:rFonts w:eastAsia="Times New Roman"/>
          <w:color w:val="333333"/>
          <w:sz w:val="22"/>
        </w:rPr>
        <w:t> </w:t>
      </w:r>
      <w:r w:rsidRPr="00C96EB1">
        <w:rPr>
          <w:rStyle w:val="un"/>
          <w:rFonts w:eastAsia="Times New Roman"/>
          <w:color w:val="333333"/>
          <w:sz w:val="22"/>
        </w:rPr>
        <w:t>Este estamento formaba parte del</w:t>
      </w:r>
      <w:r w:rsidRPr="00C96EB1">
        <w:rPr>
          <w:rStyle w:val="apple-converted-space"/>
          <w:rFonts w:eastAsia="Times New Roman"/>
          <w:color w:val="333333"/>
          <w:sz w:val="22"/>
        </w:rPr>
        <w:t> </w:t>
      </w:r>
      <w:r w:rsidRPr="00C96EB1">
        <w:rPr>
          <w:rStyle w:val="Textoennegrita"/>
          <w:rFonts w:eastAsia="Times New Roman"/>
          <w:color w:val="333333"/>
          <w:sz w:val="22"/>
        </w:rPr>
        <w:t>grupo de los privilegiados</w:t>
      </w:r>
      <w:r w:rsidRPr="00C96EB1">
        <w:rPr>
          <w:rStyle w:val="apple-converted-space"/>
          <w:rFonts w:eastAsia="Times New Roman"/>
          <w:color w:val="333333"/>
          <w:sz w:val="22"/>
        </w:rPr>
        <w:t> </w:t>
      </w:r>
      <w:r w:rsidRPr="00C96EB1">
        <w:rPr>
          <w:rStyle w:val="un"/>
          <w:rFonts w:eastAsia="Times New Roman"/>
          <w:color w:val="333333"/>
          <w:sz w:val="22"/>
        </w:rPr>
        <w:t xml:space="preserve">junto </w:t>
      </w:r>
      <w:r w:rsidR="0027301C">
        <w:rPr>
          <w:rStyle w:val="un"/>
          <w:rFonts w:eastAsia="Times New Roman"/>
          <w:color w:val="333333"/>
          <w:sz w:val="22"/>
        </w:rPr>
        <w:t>con</w:t>
      </w:r>
      <w:r w:rsidRPr="00C96EB1">
        <w:rPr>
          <w:rStyle w:val="un"/>
          <w:rFonts w:eastAsia="Times New Roman"/>
          <w:color w:val="333333"/>
          <w:sz w:val="22"/>
        </w:rPr>
        <w:t xml:space="preserve"> la nobleza.</w:t>
      </w:r>
      <w:r w:rsidRPr="00C96EB1">
        <w:rPr>
          <w:rStyle w:val="apple-converted-space"/>
          <w:rFonts w:eastAsia="Times New Roman"/>
          <w:color w:val="333333"/>
          <w:sz w:val="22"/>
        </w:rPr>
        <w:t> </w:t>
      </w:r>
      <w:r w:rsidRPr="00C96EB1">
        <w:rPr>
          <w:rStyle w:val="un"/>
          <w:rFonts w:eastAsia="Times New Roman"/>
          <w:color w:val="333333"/>
          <w:sz w:val="22"/>
        </w:rPr>
        <w:t>Se puede distinguir entre el</w:t>
      </w:r>
      <w:r w:rsidRPr="00C96EB1">
        <w:rPr>
          <w:rStyle w:val="apple-converted-space"/>
          <w:rFonts w:eastAsia="Times New Roman"/>
          <w:color w:val="333333"/>
          <w:sz w:val="22"/>
        </w:rPr>
        <w:t> </w:t>
      </w:r>
      <w:r w:rsidRPr="00C96EB1">
        <w:rPr>
          <w:rStyle w:val="Textoennegrita"/>
          <w:rFonts w:eastAsia="Times New Roman"/>
          <w:color w:val="333333"/>
          <w:sz w:val="22"/>
        </w:rPr>
        <w:t>alto clero</w:t>
      </w:r>
      <w:r w:rsidRPr="00C96EB1">
        <w:rPr>
          <w:rStyle w:val="apple-converted-space"/>
          <w:rFonts w:eastAsia="Times New Roman"/>
          <w:color w:val="333333"/>
          <w:sz w:val="22"/>
        </w:rPr>
        <w:t> </w:t>
      </w:r>
      <w:r w:rsidRPr="00C96EB1">
        <w:rPr>
          <w:rStyle w:val="un"/>
          <w:rFonts w:eastAsia="Times New Roman"/>
          <w:color w:val="333333"/>
          <w:sz w:val="22"/>
        </w:rPr>
        <w:t>(cardenales, obispos, abades, etc.), cuyos miembros pertenecían a familias nobles y adineradas, y el</w:t>
      </w:r>
      <w:r w:rsidRPr="00C96EB1">
        <w:rPr>
          <w:rStyle w:val="apple-converted-space"/>
          <w:rFonts w:eastAsia="Times New Roman"/>
          <w:color w:val="333333"/>
          <w:sz w:val="22"/>
        </w:rPr>
        <w:t> </w:t>
      </w:r>
      <w:r w:rsidRPr="00C96EB1">
        <w:rPr>
          <w:rStyle w:val="Textoennegrita"/>
          <w:rFonts w:eastAsia="Times New Roman"/>
          <w:color w:val="333333"/>
          <w:sz w:val="22"/>
        </w:rPr>
        <w:t>bajo clero</w:t>
      </w:r>
      <w:r w:rsidR="00B533F9">
        <w:rPr>
          <w:rStyle w:val="Textoennegrita"/>
          <w:rFonts w:eastAsia="Times New Roman"/>
          <w:color w:val="333333"/>
          <w:sz w:val="22"/>
        </w:rPr>
        <w:t xml:space="preserve"> </w:t>
      </w:r>
      <w:r w:rsidRPr="00C96EB1">
        <w:rPr>
          <w:rStyle w:val="un"/>
          <w:rFonts w:eastAsia="Times New Roman"/>
          <w:color w:val="333333"/>
          <w:sz w:val="22"/>
        </w:rPr>
        <w:t>(sacerdotes, monjes, monjas, etc.), cuyos miembros procedían de grupos más humildes de la sociedad.</w:t>
      </w:r>
    </w:p>
    <w:p w14:paraId="48CDB566" w14:textId="28E99F45" w:rsidR="0092528F" w:rsidRDefault="0092528F" w:rsidP="0092528F">
      <w:pPr>
        <w:numPr>
          <w:ilvl w:val="0"/>
          <w:numId w:val="9"/>
        </w:numPr>
        <w:shd w:val="clear" w:color="auto" w:fill="FFFFFF"/>
        <w:spacing w:after="0" w:line="345" w:lineRule="atLeast"/>
        <w:ind w:left="300"/>
        <w:rPr>
          <w:rStyle w:val="un"/>
          <w:rFonts w:eastAsia="Times New Roman"/>
          <w:color w:val="333333"/>
          <w:sz w:val="22"/>
        </w:rPr>
      </w:pPr>
      <w:r w:rsidRPr="00C96EB1">
        <w:rPr>
          <w:rStyle w:val="un"/>
          <w:rFonts w:eastAsia="Times New Roman"/>
          <w:color w:val="333333"/>
          <w:sz w:val="22"/>
        </w:rPr>
        <w:t>El</w:t>
      </w:r>
      <w:r w:rsidRPr="00C96EB1">
        <w:rPr>
          <w:rStyle w:val="apple-converted-space"/>
          <w:rFonts w:eastAsia="Times New Roman"/>
          <w:color w:val="333333"/>
          <w:sz w:val="22"/>
        </w:rPr>
        <w:t> </w:t>
      </w:r>
      <w:r w:rsidRPr="00C96EB1">
        <w:rPr>
          <w:rStyle w:val="Textoennegrita"/>
          <w:rFonts w:eastAsia="Times New Roman"/>
          <w:color w:val="333333"/>
          <w:sz w:val="22"/>
        </w:rPr>
        <w:t>tercer estado</w:t>
      </w:r>
      <w:r w:rsidRPr="00C96EB1">
        <w:rPr>
          <w:rStyle w:val="un"/>
          <w:rFonts w:eastAsia="Times New Roman"/>
          <w:color w:val="333333"/>
          <w:sz w:val="22"/>
        </w:rPr>
        <w:t>: representaba a la mayoría de la población.</w:t>
      </w:r>
      <w:r w:rsidRPr="00C96EB1">
        <w:rPr>
          <w:rStyle w:val="apple-converted-space"/>
          <w:rFonts w:eastAsia="Times New Roman"/>
          <w:color w:val="333333"/>
          <w:sz w:val="22"/>
        </w:rPr>
        <w:t> </w:t>
      </w:r>
      <w:r w:rsidRPr="00C96EB1">
        <w:rPr>
          <w:rStyle w:val="un"/>
          <w:rFonts w:eastAsia="Times New Roman"/>
          <w:color w:val="333333"/>
          <w:sz w:val="22"/>
        </w:rPr>
        <w:t>Las clases populares vivían de su trabajo y pagaban altos impuestos para mantener a los otros dos estamentos (nobleza y clero).</w:t>
      </w:r>
      <w:r w:rsidRPr="00C96EB1">
        <w:rPr>
          <w:rStyle w:val="apple-converted-space"/>
          <w:rFonts w:eastAsia="Times New Roman"/>
          <w:color w:val="333333"/>
          <w:sz w:val="22"/>
        </w:rPr>
        <w:t> </w:t>
      </w:r>
      <w:r w:rsidRPr="00C96EB1">
        <w:rPr>
          <w:rStyle w:val="un"/>
          <w:rFonts w:eastAsia="Times New Roman"/>
          <w:color w:val="333333"/>
          <w:sz w:val="22"/>
        </w:rPr>
        <w:t>No se trata de un grupo homogéneo, estaba formado por distintos colectivos</w:t>
      </w:r>
      <w:r w:rsidR="0027301C">
        <w:rPr>
          <w:rStyle w:val="un"/>
          <w:rFonts w:eastAsia="Times New Roman"/>
          <w:color w:val="333333"/>
          <w:sz w:val="22"/>
        </w:rPr>
        <w:t>,</w:t>
      </w:r>
      <w:r w:rsidRPr="00C96EB1">
        <w:rPr>
          <w:rStyle w:val="un"/>
          <w:rFonts w:eastAsia="Times New Roman"/>
          <w:color w:val="333333"/>
          <w:sz w:val="22"/>
        </w:rPr>
        <w:t xml:space="preserve"> como los</w:t>
      </w:r>
      <w:r w:rsidRPr="00C96EB1">
        <w:rPr>
          <w:rStyle w:val="apple-converted-space"/>
          <w:rFonts w:eastAsia="Times New Roman"/>
          <w:color w:val="333333"/>
          <w:sz w:val="22"/>
        </w:rPr>
        <w:t> </w:t>
      </w:r>
      <w:r w:rsidRPr="00C96EB1">
        <w:rPr>
          <w:rStyle w:val="Textoennegrita"/>
          <w:rFonts w:eastAsia="Times New Roman"/>
          <w:color w:val="333333"/>
          <w:sz w:val="22"/>
        </w:rPr>
        <w:t>burgueses</w:t>
      </w:r>
      <w:r w:rsidRPr="00C96EB1">
        <w:rPr>
          <w:rStyle w:val="un"/>
          <w:rFonts w:eastAsia="Times New Roman"/>
          <w:color w:val="333333"/>
          <w:sz w:val="22"/>
        </w:rPr>
        <w:t>, las</w:t>
      </w:r>
      <w:r w:rsidRPr="00C96EB1">
        <w:rPr>
          <w:rStyle w:val="apple-converted-space"/>
          <w:rFonts w:eastAsia="Times New Roman"/>
          <w:color w:val="333333"/>
          <w:sz w:val="22"/>
        </w:rPr>
        <w:t> </w:t>
      </w:r>
      <w:r w:rsidRPr="00C96EB1">
        <w:rPr>
          <w:rStyle w:val="Textoennegrita"/>
          <w:rFonts w:eastAsia="Times New Roman"/>
          <w:color w:val="333333"/>
          <w:sz w:val="22"/>
        </w:rPr>
        <w:t>clases populares urbanas</w:t>
      </w:r>
      <w:r w:rsidRPr="00C96EB1">
        <w:rPr>
          <w:rStyle w:val="apple-converted-space"/>
          <w:rFonts w:eastAsia="Times New Roman"/>
          <w:color w:val="333333"/>
          <w:sz w:val="22"/>
        </w:rPr>
        <w:t> </w:t>
      </w:r>
      <w:r w:rsidRPr="00C96EB1">
        <w:rPr>
          <w:rStyle w:val="un"/>
          <w:rFonts w:eastAsia="Times New Roman"/>
          <w:color w:val="333333"/>
          <w:sz w:val="22"/>
        </w:rPr>
        <w:t>y el</w:t>
      </w:r>
      <w:r w:rsidRPr="00C96EB1">
        <w:rPr>
          <w:rStyle w:val="apple-converted-space"/>
          <w:rFonts w:eastAsia="Times New Roman"/>
          <w:color w:val="333333"/>
          <w:sz w:val="22"/>
        </w:rPr>
        <w:t> </w:t>
      </w:r>
      <w:r w:rsidRPr="00C96EB1">
        <w:rPr>
          <w:rStyle w:val="Textoennegrita"/>
          <w:rFonts w:eastAsia="Times New Roman"/>
          <w:color w:val="333333"/>
          <w:sz w:val="22"/>
        </w:rPr>
        <w:t>campesinado</w:t>
      </w:r>
      <w:r w:rsidRPr="00C96EB1">
        <w:rPr>
          <w:rStyle w:val="un"/>
          <w:rFonts w:eastAsia="Times New Roman"/>
          <w:color w:val="333333"/>
          <w:sz w:val="22"/>
        </w:rPr>
        <w:t>.</w:t>
      </w:r>
    </w:p>
    <w:p w14:paraId="338740B8" w14:textId="77777777" w:rsidR="0003286B" w:rsidRPr="00C96EB1" w:rsidRDefault="0003286B" w:rsidP="0003286B">
      <w:pPr>
        <w:shd w:val="clear" w:color="auto" w:fill="FFFFFF"/>
        <w:spacing w:after="0" w:line="345" w:lineRule="atLeast"/>
        <w:ind w:left="300"/>
        <w:rPr>
          <w:rFonts w:eastAsia="Times New Roman"/>
          <w:color w:val="333333"/>
          <w:sz w:val="22"/>
        </w:rPr>
      </w:pPr>
    </w:p>
    <w:p w14:paraId="5B7C29E9" w14:textId="77777777" w:rsidR="00EA67AE" w:rsidRPr="00350B1E" w:rsidRDefault="00EA67AE" w:rsidP="00EA67AE">
      <w:pPr>
        <w:spacing w:after="0"/>
        <w:rPr>
          <w:rFonts w:cs="Times New Roman"/>
          <w:color w:val="000000"/>
          <w:sz w:val="22"/>
          <w:lang w:val="es-MX"/>
        </w:rPr>
      </w:pPr>
    </w:p>
    <w:tbl>
      <w:tblPr>
        <w:tblStyle w:val="Tablaconcuadrcula"/>
        <w:tblW w:w="0" w:type="auto"/>
        <w:tblLook w:val="04A0" w:firstRow="1" w:lastRow="0" w:firstColumn="1" w:lastColumn="0" w:noHBand="0" w:noVBand="1"/>
      </w:tblPr>
      <w:tblGrid>
        <w:gridCol w:w="2518"/>
        <w:gridCol w:w="6515"/>
      </w:tblGrid>
      <w:tr w:rsidR="00EA67AE" w:rsidRPr="00C96EB1" w14:paraId="27951442" w14:textId="77777777" w:rsidTr="00ED323A">
        <w:tc>
          <w:tcPr>
            <w:tcW w:w="9033" w:type="dxa"/>
            <w:gridSpan w:val="2"/>
            <w:shd w:val="clear" w:color="auto" w:fill="0D0D0D" w:themeFill="text1" w:themeFillTint="F2"/>
          </w:tcPr>
          <w:p w14:paraId="4560A48A" w14:textId="77777777" w:rsidR="00EA67AE" w:rsidRPr="00C96EB1" w:rsidRDefault="00EA67AE" w:rsidP="00ED323A">
            <w:pPr>
              <w:jc w:val="center"/>
              <w:rPr>
                <w:rFonts w:cs="Times New Roman"/>
                <w:b/>
                <w:color w:val="FFFFFF" w:themeColor="background1"/>
                <w:sz w:val="22"/>
              </w:rPr>
            </w:pPr>
            <w:r w:rsidRPr="00C96EB1">
              <w:rPr>
                <w:rFonts w:cs="Times New Roman"/>
                <w:b/>
                <w:color w:val="FFFFFF" w:themeColor="background1"/>
                <w:sz w:val="22"/>
              </w:rPr>
              <w:t>Imagen (fotografía, gráfica o ilustración)</w:t>
            </w:r>
          </w:p>
        </w:tc>
      </w:tr>
      <w:tr w:rsidR="00EA67AE" w:rsidRPr="00C96EB1" w14:paraId="00780A95" w14:textId="77777777" w:rsidTr="00ED323A">
        <w:tc>
          <w:tcPr>
            <w:tcW w:w="2518" w:type="dxa"/>
          </w:tcPr>
          <w:p w14:paraId="1D36DE74" w14:textId="77777777" w:rsidR="00EA67AE" w:rsidRPr="00C96EB1" w:rsidRDefault="00EA67AE" w:rsidP="00ED323A">
            <w:pPr>
              <w:rPr>
                <w:rFonts w:cs="Times New Roman"/>
                <w:b/>
                <w:color w:val="000000"/>
                <w:sz w:val="22"/>
              </w:rPr>
            </w:pPr>
            <w:r w:rsidRPr="00C96EB1">
              <w:rPr>
                <w:rFonts w:cs="Times New Roman"/>
                <w:b/>
                <w:color w:val="000000"/>
                <w:sz w:val="22"/>
              </w:rPr>
              <w:t>Código</w:t>
            </w:r>
          </w:p>
        </w:tc>
        <w:tc>
          <w:tcPr>
            <w:tcW w:w="6515" w:type="dxa"/>
          </w:tcPr>
          <w:p w14:paraId="5D00BDA3" w14:textId="1CB5D5BB" w:rsidR="00EA67AE" w:rsidRPr="00C96EB1" w:rsidRDefault="00E7223A" w:rsidP="00ED323A">
            <w:pPr>
              <w:rPr>
                <w:rFonts w:cs="Times New Roman"/>
                <w:b/>
                <w:color w:val="000000"/>
                <w:sz w:val="22"/>
              </w:rPr>
            </w:pPr>
            <w:r w:rsidRPr="00C96EB1">
              <w:rPr>
                <w:rFonts w:cs="Times New Roman"/>
                <w:color w:val="000000"/>
                <w:sz w:val="22"/>
              </w:rPr>
              <w:t>CS_07_04</w:t>
            </w:r>
            <w:r w:rsidR="0026144E">
              <w:rPr>
                <w:rFonts w:cs="Times New Roman"/>
                <w:color w:val="000000"/>
                <w:sz w:val="22"/>
              </w:rPr>
              <w:t>_IMG</w:t>
            </w:r>
            <w:r w:rsidR="00070224">
              <w:rPr>
                <w:rFonts w:cs="Times New Roman"/>
                <w:color w:val="000000"/>
                <w:sz w:val="22"/>
              </w:rPr>
              <w:t>2</w:t>
            </w:r>
            <w:r w:rsidR="0026144E">
              <w:rPr>
                <w:rFonts w:cs="Times New Roman"/>
                <w:color w:val="000000"/>
                <w:sz w:val="22"/>
              </w:rPr>
              <w:t>1</w:t>
            </w:r>
          </w:p>
        </w:tc>
      </w:tr>
      <w:tr w:rsidR="00EA67AE" w:rsidRPr="00C96EB1" w14:paraId="1F20CF28" w14:textId="77777777" w:rsidTr="00ED323A">
        <w:tc>
          <w:tcPr>
            <w:tcW w:w="2518" w:type="dxa"/>
          </w:tcPr>
          <w:p w14:paraId="183AACFB" w14:textId="77777777" w:rsidR="00EA67AE" w:rsidRPr="00C96EB1" w:rsidRDefault="00EA67AE" w:rsidP="00ED323A">
            <w:pPr>
              <w:rPr>
                <w:rFonts w:cs="Times New Roman"/>
                <w:color w:val="000000"/>
                <w:sz w:val="22"/>
              </w:rPr>
            </w:pPr>
            <w:r w:rsidRPr="00C96EB1">
              <w:rPr>
                <w:rFonts w:cs="Times New Roman"/>
                <w:b/>
                <w:color w:val="000000"/>
                <w:sz w:val="22"/>
              </w:rPr>
              <w:t>Descripción</w:t>
            </w:r>
          </w:p>
        </w:tc>
        <w:tc>
          <w:tcPr>
            <w:tcW w:w="6515" w:type="dxa"/>
          </w:tcPr>
          <w:p w14:paraId="736CA947" w14:textId="77777777" w:rsidR="00EA67AE" w:rsidRPr="00C96EB1" w:rsidRDefault="00E7223A" w:rsidP="00ED323A">
            <w:pPr>
              <w:rPr>
                <w:rFonts w:cs="Times New Roman"/>
                <w:color w:val="000000"/>
                <w:sz w:val="22"/>
              </w:rPr>
            </w:pPr>
            <w:r w:rsidRPr="00C96EB1">
              <w:rPr>
                <w:rFonts w:cs="Times New Roman"/>
                <w:color w:val="000000"/>
                <w:sz w:val="22"/>
              </w:rPr>
              <w:t>Ilustración</w:t>
            </w:r>
          </w:p>
          <w:p w14:paraId="1E0ACB2A" w14:textId="36EBF594" w:rsidR="00E7223A" w:rsidRPr="00C96EB1" w:rsidRDefault="00895F49" w:rsidP="00ED323A">
            <w:pPr>
              <w:rPr>
                <w:rFonts w:cs="Times New Roman"/>
                <w:color w:val="000000"/>
                <w:sz w:val="22"/>
              </w:rPr>
            </w:pPr>
            <w:r w:rsidRPr="00C96EB1">
              <w:rPr>
                <w:rFonts w:cs="Times New Roman"/>
                <w:noProof/>
                <w:color w:val="000000"/>
                <w:sz w:val="22"/>
                <w:lang w:val="es-ES" w:eastAsia="es-ES"/>
              </w:rPr>
              <w:drawing>
                <wp:inline distT="0" distB="0" distL="0" distR="0" wp14:anchorId="55F96D6C" wp14:editId="79DFD7FB">
                  <wp:extent cx="1010653" cy="1751330"/>
                  <wp:effectExtent l="0" t="0" r="5715" b="127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0939" cy="1751825"/>
                          </a:xfrm>
                          <a:prstGeom prst="rect">
                            <a:avLst/>
                          </a:prstGeom>
                          <a:noFill/>
                          <a:ln>
                            <a:noFill/>
                          </a:ln>
                        </pic:spPr>
                      </pic:pic>
                    </a:graphicData>
                  </a:graphic>
                </wp:inline>
              </w:drawing>
            </w:r>
          </w:p>
        </w:tc>
      </w:tr>
      <w:tr w:rsidR="00EA67AE" w:rsidRPr="00C96EB1" w14:paraId="76CEA760" w14:textId="77777777" w:rsidTr="00ED323A">
        <w:tc>
          <w:tcPr>
            <w:tcW w:w="2518" w:type="dxa"/>
          </w:tcPr>
          <w:p w14:paraId="48B7F8E6" w14:textId="2AA7064D" w:rsidR="00EA67AE" w:rsidRPr="00C96EB1" w:rsidRDefault="00EA67AE" w:rsidP="00ED323A">
            <w:pPr>
              <w:rPr>
                <w:rFonts w:cs="Times New Roman"/>
                <w:color w:val="000000"/>
                <w:sz w:val="22"/>
              </w:rPr>
            </w:pPr>
            <w:r w:rsidRPr="00C96EB1">
              <w:rPr>
                <w:rFonts w:cs="Times New Roman"/>
                <w:b/>
                <w:color w:val="000000"/>
                <w:sz w:val="22"/>
              </w:rPr>
              <w:t>Código Shutterstock (o URL o la ruta en AulaPlaneta)</w:t>
            </w:r>
          </w:p>
        </w:tc>
        <w:tc>
          <w:tcPr>
            <w:tcW w:w="6515" w:type="dxa"/>
          </w:tcPr>
          <w:p w14:paraId="54D47D10" w14:textId="55375D04" w:rsidR="00EA67AE" w:rsidRPr="00C96EB1" w:rsidRDefault="00C721E7" w:rsidP="00ED323A">
            <w:pPr>
              <w:rPr>
                <w:rFonts w:cs="Times New Roman"/>
                <w:color w:val="000000"/>
                <w:sz w:val="22"/>
              </w:rPr>
            </w:pPr>
            <w:r w:rsidRPr="00C96EB1">
              <w:rPr>
                <w:rFonts w:cs="Times New Roman"/>
                <w:color w:val="000000"/>
                <w:sz w:val="22"/>
              </w:rPr>
              <w:t>4ESO/El fin del antiguo régimen/La sociedad del Antiguo Régimen</w:t>
            </w:r>
          </w:p>
        </w:tc>
      </w:tr>
      <w:tr w:rsidR="00EA67AE" w:rsidRPr="00C96EB1" w14:paraId="398F8B5C" w14:textId="77777777" w:rsidTr="00ED323A">
        <w:tc>
          <w:tcPr>
            <w:tcW w:w="2518" w:type="dxa"/>
          </w:tcPr>
          <w:p w14:paraId="70F80289" w14:textId="77777777" w:rsidR="00EA67AE" w:rsidRPr="00C96EB1" w:rsidRDefault="00EA67AE" w:rsidP="00ED323A">
            <w:pPr>
              <w:rPr>
                <w:rFonts w:cs="Times New Roman"/>
                <w:color w:val="000000"/>
                <w:sz w:val="22"/>
              </w:rPr>
            </w:pPr>
            <w:r w:rsidRPr="00C96EB1">
              <w:rPr>
                <w:rFonts w:cs="Times New Roman"/>
                <w:b/>
                <w:color w:val="000000"/>
                <w:sz w:val="22"/>
              </w:rPr>
              <w:lastRenderedPageBreak/>
              <w:t>Pie de imagen</w:t>
            </w:r>
          </w:p>
        </w:tc>
        <w:tc>
          <w:tcPr>
            <w:tcW w:w="6515" w:type="dxa"/>
          </w:tcPr>
          <w:p w14:paraId="75863AED" w14:textId="3DBBA18C" w:rsidR="00EA67AE" w:rsidRPr="00C96EB1" w:rsidRDefault="00E52DDA" w:rsidP="0027301C">
            <w:pPr>
              <w:rPr>
                <w:rFonts w:cs="Times New Roman"/>
                <w:color w:val="000000"/>
                <w:sz w:val="22"/>
              </w:rPr>
            </w:pPr>
            <w:r w:rsidRPr="00C96EB1">
              <w:rPr>
                <w:rFonts w:cs="Times New Roman"/>
                <w:color w:val="000000"/>
                <w:sz w:val="22"/>
              </w:rPr>
              <w:t>La sociedad estamental se definió por la desigualdad ante la ley y ante la hacienda pública. El nacimiento determinaba pertenecer a un estamento u otro. El ascenso social era muy difícil y en la mayoría de los casos solo era posible dentro del mismo estamento.</w:t>
            </w:r>
          </w:p>
        </w:tc>
      </w:tr>
    </w:tbl>
    <w:p w14:paraId="52E22C9A" w14:textId="77777777" w:rsidR="00EA67AE" w:rsidRPr="00C96EB1" w:rsidRDefault="00EA67AE" w:rsidP="00EA67AE">
      <w:pPr>
        <w:spacing w:after="0"/>
        <w:rPr>
          <w:rFonts w:cs="Times New Roman"/>
          <w:color w:val="000000"/>
          <w:sz w:val="22"/>
        </w:rPr>
      </w:pPr>
    </w:p>
    <w:p w14:paraId="45F7F171" w14:textId="62315AB0" w:rsidR="000D04F9" w:rsidRPr="00C96EB1" w:rsidRDefault="000D04F9" w:rsidP="000D04F9">
      <w:pPr>
        <w:spacing w:after="0" w:line="240" w:lineRule="auto"/>
        <w:rPr>
          <w:rFonts w:eastAsia="Times New Roman" w:cs="Times New Roman"/>
          <w:sz w:val="22"/>
          <w:lang w:eastAsia="es-ES"/>
        </w:rPr>
      </w:pPr>
      <w:r w:rsidRPr="00C96EB1">
        <w:rPr>
          <w:rFonts w:eastAsia="Times New Roman"/>
          <w:color w:val="333333"/>
          <w:sz w:val="22"/>
          <w:shd w:val="clear" w:color="auto" w:fill="FFFFFF"/>
          <w:lang w:eastAsia="es-ES"/>
        </w:rPr>
        <w:t xml:space="preserve">Sin embargo, la estática sociedad estamental empezó a entrar en crisis a finales del siglo XVIII. Uno de los principales cambios fue el creciente protagonismo de la </w:t>
      </w:r>
      <w:r w:rsidRPr="00C96EB1">
        <w:rPr>
          <w:rFonts w:eastAsia="Times New Roman"/>
          <w:b/>
          <w:bCs/>
          <w:color w:val="333333"/>
          <w:sz w:val="22"/>
          <w:shd w:val="clear" w:color="auto" w:fill="FFFFFF"/>
          <w:lang w:eastAsia="es-ES"/>
        </w:rPr>
        <w:t>burguesía</w:t>
      </w:r>
      <w:r w:rsidRPr="00C96EB1">
        <w:rPr>
          <w:rFonts w:eastAsia="Times New Roman"/>
          <w:color w:val="333333"/>
          <w:sz w:val="22"/>
          <w:shd w:val="clear" w:color="auto" w:fill="FFFFFF"/>
          <w:lang w:eastAsia="es-ES"/>
        </w:rPr>
        <w:t>, cuyo </w:t>
      </w:r>
      <w:r w:rsidRPr="00C96EB1">
        <w:rPr>
          <w:rFonts w:eastAsia="Times New Roman"/>
          <w:b/>
          <w:bCs/>
          <w:color w:val="333333"/>
          <w:sz w:val="22"/>
          <w:shd w:val="clear" w:color="auto" w:fill="FFFFFF"/>
          <w:lang w:eastAsia="es-ES"/>
        </w:rPr>
        <w:t>poder económico</w:t>
      </w:r>
      <w:r w:rsidRPr="00C96EB1">
        <w:rPr>
          <w:rFonts w:eastAsia="Times New Roman"/>
          <w:color w:val="333333"/>
          <w:sz w:val="22"/>
          <w:shd w:val="clear" w:color="auto" w:fill="FFFFFF"/>
          <w:lang w:eastAsia="es-ES"/>
        </w:rPr>
        <w:t> l</w:t>
      </w:r>
      <w:r w:rsidR="0027301C">
        <w:rPr>
          <w:rFonts w:eastAsia="Times New Roman"/>
          <w:color w:val="333333"/>
          <w:sz w:val="22"/>
          <w:shd w:val="clear" w:color="auto" w:fill="FFFFFF"/>
          <w:lang w:eastAsia="es-ES"/>
        </w:rPr>
        <w:t>a</w:t>
      </w:r>
      <w:r w:rsidRPr="00C96EB1">
        <w:rPr>
          <w:rFonts w:eastAsia="Times New Roman"/>
          <w:color w:val="333333"/>
          <w:sz w:val="22"/>
          <w:shd w:val="clear" w:color="auto" w:fill="FFFFFF"/>
          <w:lang w:eastAsia="es-ES"/>
        </w:rPr>
        <w:t xml:space="preserve"> llevó a reclamar también el </w:t>
      </w:r>
      <w:r w:rsidRPr="00C96EB1">
        <w:rPr>
          <w:rFonts w:eastAsia="Times New Roman"/>
          <w:b/>
          <w:bCs/>
          <w:color w:val="333333"/>
          <w:sz w:val="22"/>
          <w:shd w:val="clear" w:color="auto" w:fill="FFFFFF"/>
          <w:lang w:eastAsia="es-ES"/>
        </w:rPr>
        <w:t>poder político</w:t>
      </w:r>
      <w:r w:rsidRPr="00C96EB1">
        <w:rPr>
          <w:rFonts w:eastAsia="Times New Roman"/>
          <w:color w:val="333333"/>
          <w:sz w:val="22"/>
          <w:shd w:val="clear" w:color="auto" w:fill="FFFFFF"/>
          <w:lang w:eastAsia="es-ES"/>
        </w:rPr>
        <w:t>.</w:t>
      </w:r>
    </w:p>
    <w:p w14:paraId="3E44E877" w14:textId="77777777" w:rsidR="00EA67AE" w:rsidRPr="00C96EB1" w:rsidRDefault="00EA67AE" w:rsidP="00EA67AE">
      <w:pPr>
        <w:spacing w:after="0"/>
        <w:rPr>
          <w:sz w:val="22"/>
        </w:rPr>
      </w:pPr>
    </w:p>
    <w:tbl>
      <w:tblPr>
        <w:tblStyle w:val="Tablaconcuadrcula"/>
        <w:tblW w:w="0" w:type="auto"/>
        <w:tblLook w:val="04A0" w:firstRow="1" w:lastRow="0" w:firstColumn="1" w:lastColumn="0" w:noHBand="0" w:noVBand="1"/>
      </w:tblPr>
      <w:tblGrid>
        <w:gridCol w:w="2518"/>
        <w:gridCol w:w="6536"/>
      </w:tblGrid>
      <w:tr w:rsidR="00EA67AE" w:rsidRPr="00C96EB1" w14:paraId="5E7D201D" w14:textId="77777777" w:rsidTr="00ED323A">
        <w:tc>
          <w:tcPr>
            <w:tcW w:w="9054" w:type="dxa"/>
            <w:gridSpan w:val="2"/>
            <w:shd w:val="clear" w:color="auto" w:fill="000000" w:themeFill="text1"/>
          </w:tcPr>
          <w:p w14:paraId="7496F68B" w14:textId="77777777" w:rsidR="00EA67AE" w:rsidRPr="00C96EB1" w:rsidRDefault="00EA67AE" w:rsidP="00ED323A">
            <w:pPr>
              <w:jc w:val="center"/>
              <w:rPr>
                <w:rFonts w:cs="Times New Roman"/>
                <w:b/>
                <w:color w:val="FFFFFF" w:themeColor="background1"/>
                <w:sz w:val="22"/>
              </w:rPr>
            </w:pPr>
            <w:r w:rsidRPr="00C96EB1">
              <w:rPr>
                <w:rFonts w:cs="Times New Roman"/>
                <w:b/>
                <w:color w:val="FFFFFF" w:themeColor="background1"/>
                <w:sz w:val="22"/>
              </w:rPr>
              <w:t>Practica: recurso aprovechado</w:t>
            </w:r>
          </w:p>
        </w:tc>
      </w:tr>
      <w:tr w:rsidR="00EA67AE" w:rsidRPr="00C96EB1" w14:paraId="681CC8B3" w14:textId="77777777" w:rsidTr="00ED323A">
        <w:tc>
          <w:tcPr>
            <w:tcW w:w="2518" w:type="dxa"/>
          </w:tcPr>
          <w:p w14:paraId="0145EEDA" w14:textId="77777777" w:rsidR="00EA67AE" w:rsidRPr="00C96EB1" w:rsidRDefault="00EA67AE" w:rsidP="00ED323A">
            <w:pPr>
              <w:rPr>
                <w:rFonts w:cs="Times New Roman"/>
                <w:b/>
                <w:color w:val="000000"/>
                <w:sz w:val="22"/>
              </w:rPr>
            </w:pPr>
            <w:r w:rsidRPr="00C96EB1">
              <w:rPr>
                <w:rFonts w:cs="Times New Roman"/>
                <w:b/>
                <w:color w:val="000000"/>
                <w:sz w:val="22"/>
              </w:rPr>
              <w:t>Código</w:t>
            </w:r>
          </w:p>
        </w:tc>
        <w:tc>
          <w:tcPr>
            <w:tcW w:w="6536" w:type="dxa"/>
          </w:tcPr>
          <w:p w14:paraId="72E8CD66" w14:textId="7E2D4446" w:rsidR="00EA67AE" w:rsidRPr="00C96EB1" w:rsidRDefault="00895F49" w:rsidP="00ED323A">
            <w:pPr>
              <w:rPr>
                <w:rFonts w:cs="Times New Roman"/>
                <w:b/>
                <w:color w:val="000000"/>
                <w:sz w:val="22"/>
              </w:rPr>
            </w:pPr>
            <w:r w:rsidRPr="00C96EB1">
              <w:rPr>
                <w:rFonts w:cs="Times New Roman"/>
                <w:color w:val="000000"/>
                <w:sz w:val="22"/>
              </w:rPr>
              <w:t>CS_07_04</w:t>
            </w:r>
            <w:r w:rsidR="00580A82">
              <w:rPr>
                <w:rFonts w:cs="Times New Roman"/>
                <w:color w:val="000000"/>
                <w:sz w:val="22"/>
              </w:rPr>
              <w:t>_REC15</w:t>
            </w:r>
            <w:r w:rsidR="00EA67AE" w:rsidRPr="00C96EB1">
              <w:rPr>
                <w:rFonts w:cs="Times New Roman"/>
                <w:color w:val="000000"/>
                <w:sz w:val="22"/>
              </w:rPr>
              <w:t>0</w:t>
            </w:r>
          </w:p>
        </w:tc>
      </w:tr>
      <w:tr w:rsidR="00EA67AE" w:rsidRPr="00C96EB1" w14:paraId="6B2BA561" w14:textId="77777777" w:rsidTr="00ED323A">
        <w:tc>
          <w:tcPr>
            <w:tcW w:w="2518" w:type="dxa"/>
          </w:tcPr>
          <w:p w14:paraId="334C7024" w14:textId="77777777" w:rsidR="00EA67AE" w:rsidRPr="00C96EB1" w:rsidRDefault="00EA67AE" w:rsidP="00ED323A">
            <w:pPr>
              <w:rPr>
                <w:rFonts w:cs="Times New Roman"/>
                <w:color w:val="000000"/>
                <w:sz w:val="22"/>
              </w:rPr>
            </w:pPr>
            <w:r w:rsidRPr="00C96EB1">
              <w:rPr>
                <w:rFonts w:cs="Times New Roman"/>
                <w:b/>
                <w:color w:val="000000"/>
                <w:sz w:val="22"/>
              </w:rPr>
              <w:t>Ubicación en Aula Planeta</w:t>
            </w:r>
          </w:p>
        </w:tc>
        <w:tc>
          <w:tcPr>
            <w:tcW w:w="6536" w:type="dxa"/>
          </w:tcPr>
          <w:p w14:paraId="1676EB40" w14:textId="7973BF43" w:rsidR="00EA67AE" w:rsidRPr="00C96EB1" w:rsidRDefault="00397ECE" w:rsidP="00ED323A">
            <w:pPr>
              <w:rPr>
                <w:rFonts w:cs="Times New Roman"/>
                <w:color w:val="000000"/>
                <w:sz w:val="22"/>
              </w:rPr>
            </w:pPr>
            <w:r w:rsidRPr="00C96EB1">
              <w:rPr>
                <w:rFonts w:cs="Times New Roman"/>
                <w:color w:val="000000"/>
                <w:sz w:val="22"/>
              </w:rPr>
              <w:t>4ESO/El fin del antiguo régimen/La sociedad del Antiguo Régimen</w:t>
            </w:r>
          </w:p>
        </w:tc>
      </w:tr>
      <w:tr w:rsidR="00EA67AE" w:rsidRPr="00C96EB1" w14:paraId="67A4B078" w14:textId="77777777" w:rsidTr="00ED323A">
        <w:tc>
          <w:tcPr>
            <w:tcW w:w="2518" w:type="dxa"/>
          </w:tcPr>
          <w:p w14:paraId="04745DBF" w14:textId="77777777" w:rsidR="00EA67AE" w:rsidRPr="00C96EB1" w:rsidRDefault="00EA67AE" w:rsidP="00ED323A">
            <w:pPr>
              <w:rPr>
                <w:rFonts w:cs="Times New Roman"/>
                <w:color w:val="000000"/>
                <w:sz w:val="22"/>
              </w:rPr>
            </w:pPr>
            <w:r w:rsidRPr="00C96EB1">
              <w:rPr>
                <w:rFonts w:cs="Times New Roman"/>
                <w:b/>
                <w:color w:val="000000"/>
                <w:sz w:val="22"/>
              </w:rPr>
              <w:t>Cambio (descripción o capturas de pantallas)</w:t>
            </w:r>
          </w:p>
        </w:tc>
        <w:tc>
          <w:tcPr>
            <w:tcW w:w="6536" w:type="dxa"/>
          </w:tcPr>
          <w:p w14:paraId="7F3D2440" w14:textId="77777777" w:rsidR="00EA67AE" w:rsidRPr="00C96EB1" w:rsidRDefault="00EA67AE" w:rsidP="00ED323A">
            <w:pPr>
              <w:rPr>
                <w:rFonts w:cs="Times New Roman"/>
                <w:color w:val="000000"/>
                <w:sz w:val="22"/>
              </w:rPr>
            </w:pPr>
          </w:p>
        </w:tc>
      </w:tr>
      <w:tr w:rsidR="00EA67AE" w:rsidRPr="00C96EB1" w14:paraId="7C79063B" w14:textId="77777777" w:rsidTr="00ED323A">
        <w:tc>
          <w:tcPr>
            <w:tcW w:w="2518" w:type="dxa"/>
          </w:tcPr>
          <w:p w14:paraId="3412EA4C" w14:textId="77777777" w:rsidR="00EA67AE" w:rsidRPr="00C96EB1" w:rsidRDefault="00EA67AE" w:rsidP="00ED323A">
            <w:pPr>
              <w:rPr>
                <w:rFonts w:cs="Times New Roman"/>
                <w:b/>
                <w:color w:val="000000"/>
                <w:sz w:val="22"/>
              </w:rPr>
            </w:pPr>
            <w:r w:rsidRPr="00C96EB1">
              <w:rPr>
                <w:rFonts w:cs="Times New Roman"/>
                <w:b/>
                <w:color w:val="000000"/>
                <w:sz w:val="22"/>
              </w:rPr>
              <w:t>Título</w:t>
            </w:r>
          </w:p>
        </w:tc>
        <w:tc>
          <w:tcPr>
            <w:tcW w:w="6536" w:type="dxa"/>
          </w:tcPr>
          <w:p w14:paraId="54B3455E" w14:textId="56C344ED" w:rsidR="00EA67AE" w:rsidRPr="00C96EB1" w:rsidRDefault="001C5548" w:rsidP="00ED323A">
            <w:pPr>
              <w:rPr>
                <w:rFonts w:cs="Times New Roman"/>
                <w:color w:val="000000"/>
                <w:sz w:val="22"/>
              </w:rPr>
            </w:pPr>
            <w:r w:rsidRPr="00C96EB1">
              <w:rPr>
                <w:rFonts w:cs="Times New Roman"/>
                <w:color w:val="000000"/>
                <w:sz w:val="22"/>
              </w:rPr>
              <w:t>Describe la sociedad del Antiguo Régimen</w:t>
            </w:r>
          </w:p>
        </w:tc>
      </w:tr>
      <w:tr w:rsidR="00EA67AE" w:rsidRPr="00C96EB1" w14:paraId="60B4D6BC" w14:textId="77777777" w:rsidTr="00ED323A">
        <w:tc>
          <w:tcPr>
            <w:tcW w:w="2518" w:type="dxa"/>
          </w:tcPr>
          <w:p w14:paraId="49F0F287" w14:textId="77777777" w:rsidR="00EA67AE" w:rsidRPr="00C96EB1" w:rsidRDefault="00EA67AE" w:rsidP="00ED323A">
            <w:pPr>
              <w:rPr>
                <w:rFonts w:cs="Times New Roman"/>
                <w:b/>
                <w:color w:val="000000"/>
                <w:sz w:val="22"/>
              </w:rPr>
            </w:pPr>
            <w:r w:rsidRPr="00C96EB1">
              <w:rPr>
                <w:rFonts w:cs="Times New Roman"/>
                <w:b/>
                <w:color w:val="000000"/>
                <w:sz w:val="22"/>
              </w:rPr>
              <w:t>Descripción</w:t>
            </w:r>
          </w:p>
        </w:tc>
        <w:tc>
          <w:tcPr>
            <w:tcW w:w="6536" w:type="dxa"/>
          </w:tcPr>
          <w:p w14:paraId="3B9510DE" w14:textId="0466612D" w:rsidR="00EA67AE" w:rsidRPr="00C96EB1" w:rsidRDefault="001C5548" w:rsidP="00ED323A">
            <w:pPr>
              <w:rPr>
                <w:rFonts w:cs="Times New Roman"/>
                <w:color w:val="000000"/>
                <w:sz w:val="22"/>
              </w:rPr>
            </w:pPr>
            <w:r w:rsidRPr="00C96EB1">
              <w:rPr>
                <w:rFonts w:cs="Times New Roman"/>
                <w:color w:val="000000"/>
                <w:sz w:val="22"/>
              </w:rPr>
              <w:t>Actividad que requiere completar un texto sobre el Antiguo Régimen con los conceptos clave del periodo</w:t>
            </w:r>
          </w:p>
        </w:tc>
      </w:tr>
    </w:tbl>
    <w:p w14:paraId="01E6531E" w14:textId="77777777" w:rsidR="00EA67AE" w:rsidRPr="00C96EB1" w:rsidRDefault="00EA67AE" w:rsidP="00D12335">
      <w:pPr>
        <w:spacing w:after="0"/>
        <w:rPr>
          <w:sz w:val="22"/>
        </w:rPr>
      </w:pPr>
    </w:p>
    <w:p w14:paraId="08D0E16E" w14:textId="77777777" w:rsidR="0003286B" w:rsidRDefault="0092528F" w:rsidP="0003286B">
      <w:pPr>
        <w:spacing w:after="0"/>
        <w:rPr>
          <w:b/>
          <w:sz w:val="22"/>
        </w:rPr>
      </w:pPr>
      <w:r w:rsidRPr="00C96EB1">
        <w:rPr>
          <w:b/>
          <w:sz w:val="22"/>
          <w:highlight w:val="yellow"/>
        </w:rPr>
        <w:t>[Sección 2]</w:t>
      </w:r>
      <w:r w:rsidRPr="00C96EB1">
        <w:rPr>
          <w:b/>
          <w:sz w:val="22"/>
        </w:rPr>
        <w:t xml:space="preserve"> 4.3 La economía del siglo XVIII</w:t>
      </w:r>
    </w:p>
    <w:p w14:paraId="16EB8E2D" w14:textId="77777777" w:rsidR="0003286B" w:rsidRDefault="0003286B" w:rsidP="0003286B">
      <w:pPr>
        <w:spacing w:after="0"/>
        <w:rPr>
          <w:rFonts w:eastAsia="Times New Roman"/>
          <w:color w:val="333333"/>
          <w:sz w:val="22"/>
          <w:shd w:val="clear" w:color="auto" w:fill="FFFFFF"/>
          <w:lang w:eastAsia="es-ES"/>
        </w:rPr>
      </w:pPr>
    </w:p>
    <w:p w14:paraId="792743F8" w14:textId="7C6D7C4B" w:rsidR="0092528F" w:rsidRPr="0003286B" w:rsidRDefault="0092528F" w:rsidP="0003286B">
      <w:pPr>
        <w:spacing w:after="0"/>
        <w:rPr>
          <w:b/>
          <w:sz w:val="22"/>
        </w:rPr>
      </w:pPr>
      <w:r w:rsidRPr="00C96EB1">
        <w:rPr>
          <w:rFonts w:eastAsia="Times New Roman"/>
          <w:color w:val="333333"/>
          <w:sz w:val="22"/>
          <w:shd w:val="clear" w:color="auto" w:fill="FFFFFF"/>
          <w:lang w:eastAsia="es-ES"/>
        </w:rPr>
        <w:t>La </w:t>
      </w:r>
      <w:r w:rsidRPr="00C96EB1">
        <w:rPr>
          <w:rFonts w:eastAsia="Times New Roman"/>
          <w:b/>
          <w:bCs/>
          <w:color w:val="333333"/>
          <w:sz w:val="22"/>
          <w:shd w:val="clear" w:color="auto" w:fill="FFFFFF"/>
          <w:lang w:eastAsia="es-ES"/>
        </w:rPr>
        <w:t>agricultura</w:t>
      </w:r>
      <w:r w:rsidRPr="00C96EB1">
        <w:rPr>
          <w:rFonts w:eastAsia="Times New Roman"/>
          <w:color w:val="333333"/>
          <w:sz w:val="22"/>
          <w:shd w:val="clear" w:color="auto" w:fill="FFFFFF"/>
          <w:lang w:eastAsia="es-ES"/>
        </w:rPr>
        <w:t> continuaba siendo en la Europa del siglo XVIII la primera fuente de riqueza y ocupaba a cerca del 80</w:t>
      </w:r>
      <w:r w:rsidR="0056048C">
        <w:rPr>
          <w:rFonts w:eastAsia="Times New Roman"/>
          <w:color w:val="333333"/>
          <w:sz w:val="22"/>
          <w:shd w:val="clear" w:color="auto" w:fill="FFFFFF"/>
          <w:lang w:eastAsia="es-ES"/>
        </w:rPr>
        <w:t xml:space="preserve"> </w:t>
      </w:r>
      <w:r w:rsidRPr="00C96EB1">
        <w:rPr>
          <w:rFonts w:eastAsia="Times New Roman"/>
          <w:color w:val="333333"/>
          <w:sz w:val="22"/>
          <w:shd w:val="clear" w:color="auto" w:fill="FFFFFF"/>
          <w:lang w:eastAsia="es-ES"/>
        </w:rPr>
        <w:t xml:space="preserve">% de la población en edad de trabajar. Los </w:t>
      </w:r>
      <w:r w:rsidRPr="00C96EB1">
        <w:rPr>
          <w:rFonts w:eastAsia="Times New Roman"/>
          <w:b/>
          <w:bCs/>
          <w:color w:val="333333"/>
          <w:sz w:val="22"/>
          <w:shd w:val="clear" w:color="auto" w:fill="FFFFFF"/>
          <w:lang w:eastAsia="es-ES"/>
        </w:rPr>
        <w:t>cereales</w:t>
      </w:r>
      <w:r w:rsidRPr="00C96EB1">
        <w:rPr>
          <w:rFonts w:eastAsia="Times New Roman"/>
          <w:color w:val="333333"/>
          <w:sz w:val="22"/>
          <w:shd w:val="clear" w:color="auto" w:fill="FFFFFF"/>
          <w:lang w:eastAsia="es-ES"/>
        </w:rPr>
        <w:t> eran el principal cultivo, aunque la </w:t>
      </w:r>
      <w:r w:rsidRPr="00C96EB1">
        <w:rPr>
          <w:rFonts w:eastAsia="Times New Roman"/>
          <w:b/>
          <w:bCs/>
          <w:color w:val="333333"/>
          <w:sz w:val="22"/>
          <w:shd w:val="clear" w:color="auto" w:fill="FFFFFF"/>
          <w:lang w:eastAsia="es-ES"/>
        </w:rPr>
        <w:t>productividad</w:t>
      </w:r>
      <w:r w:rsidRPr="00C96EB1">
        <w:rPr>
          <w:rFonts w:eastAsia="Times New Roman"/>
          <w:color w:val="333333"/>
          <w:sz w:val="22"/>
          <w:shd w:val="clear" w:color="auto" w:fill="FFFFFF"/>
          <w:lang w:eastAsia="es-ES"/>
        </w:rPr>
        <w:t> de los campos era muy baja. Las </w:t>
      </w:r>
      <w:r w:rsidRPr="00C96EB1">
        <w:rPr>
          <w:rFonts w:eastAsia="Times New Roman"/>
          <w:b/>
          <w:bCs/>
          <w:color w:val="333333"/>
          <w:sz w:val="22"/>
          <w:shd w:val="clear" w:color="auto" w:fill="FFFFFF"/>
          <w:lang w:eastAsia="es-ES"/>
        </w:rPr>
        <w:t>técnicas de cultivo eran rudimentarias</w:t>
      </w:r>
      <w:r w:rsidRPr="00C96EB1">
        <w:rPr>
          <w:rFonts w:eastAsia="Times New Roman"/>
          <w:color w:val="333333"/>
          <w:sz w:val="22"/>
          <w:shd w:val="clear" w:color="auto" w:fill="FFFFFF"/>
          <w:lang w:eastAsia="es-ES"/>
        </w:rPr>
        <w:t> y la mayor parte de la producción se dedicaba al </w:t>
      </w:r>
      <w:r w:rsidRPr="00C96EB1">
        <w:rPr>
          <w:rFonts w:eastAsia="Times New Roman"/>
          <w:b/>
          <w:bCs/>
          <w:color w:val="333333"/>
          <w:sz w:val="22"/>
          <w:shd w:val="clear" w:color="auto" w:fill="FFFFFF"/>
          <w:lang w:eastAsia="es-ES"/>
        </w:rPr>
        <w:t>autoconsumo</w:t>
      </w:r>
      <w:r w:rsidRPr="00C96EB1">
        <w:rPr>
          <w:rFonts w:eastAsia="Times New Roman"/>
          <w:color w:val="333333"/>
          <w:sz w:val="22"/>
          <w:shd w:val="clear" w:color="auto" w:fill="FFFFFF"/>
          <w:lang w:eastAsia="es-ES"/>
        </w:rPr>
        <w:t>. Las </w:t>
      </w:r>
      <w:r w:rsidRPr="00C96EB1">
        <w:rPr>
          <w:rFonts w:eastAsia="Times New Roman"/>
          <w:b/>
          <w:bCs/>
          <w:color w:val="333333"/>
          <w:sz w:val="22"/>
          <w:shd w:val="clear" w:color="auto" w:fill="FFFFFF"/>
          <w:lang w:eastAsia="es-ES"/>
        </w:rPr>
        <w:t>malas cosechas</w:t>
      </w:r>
      <w:r w:rsidRPr="00C96EB1">
        <w:rPr>
          <w:rFonts w:eastAsia="Times New Roman"/>
          <w:color w:val="333333"/>
          <w:sz w:val="22"/>
          <w:shd w:val="clear" w:color="auto" w:fill="FFFFFF"/>
          <w:lang w:eastAsia="es-ES"/>
        </w:rPr>
        <w:t> eran frecuentes y provocaban </w:t>
      </w:r>
      <w:r w:rsidRPr="00C96EB1">
        <w:rPr>
          <w:rFonts w:eastAsia="Times New Roman"/>
          <w:b/>
          <w:bCs/>
          <w:color w:val="333333"/>
          <w:sz w:val="22"/>
          <w:shd w:val="clear" w:color="auto" w:fill="FFFFFF"/>
          <w:lang w:eastAsia="es-ES"/>
        </w:rPr>
        <w:t>crisis de subsistencia</w:t>
      </w:r>
      <w:r w:rsidRPr="00C96EB1">
        <w:rPr>
          <w:rFonts w:eastAsia="Times New Roman"/>
          <w:color w:val="333333"/>
          <w:sz w:val="22"/>
          <w:shd w:val="clear" w:color="auto" w:fill="FFFFFF"/>
          <w:lang w:eastAsia="es-ES"/>
        </w:rPr>
        <w:t xml:space="preserve"> y </w:t>
      </w:r>
      <w:r w:rsidR="0056048C">
        <w:rPr>
          <w:rFonts w:eastAsia="Times New Roman"/>
          <w:color w:val="333333"/>
          <w:sz w:val="22"/>
          <w:shd w:val="clear" w:color="auto" w:fill="FFFFFF"/>
          <w:lang w:eastAsia="es-ES"/>
        </w:rPr>
        <w:t>tiempos</w:t>
      </w:r>
      <w:r w:rsidRPr="00C96EB1">
        <w:rPr>
          <w:rFonts w:eastAsia="Times New Roman"/>
          <w:color w:val="333333"/>
          <w:sz w:val="22"/>
          <w:shd w:val="clear" w:color="auto" w:fill="FFFFFF"/>
          <w:lang w:eastAsia="es-ES"/>
        </w:rPr>
        <w:t xml:space="preserve"> de escasez de alimentos. Las crisis de subsistencia provocaban per</w:t>
      </w:r>
      <w:r w:rsidR="0056048C">
        <w:rPr>
          <w:rFonts w:eastAsia="Times New Roman"/>
          <w:color w:val="333333"/>
          <w:sz w:val="22"/>
          <w:shd w:val="clear" w:color="auto" w:fill="FFFFFF"/>
          <w:lang w:eastAsia="es-ES"/>
        </w:rPr>
        <w:t>i</w:t>
      </w:r>
      <w:r w:rsidRPr="00C96EB1">
        <w:rPr>
          <w:rFonts w:eastAsia="Times New Roman"/>
          <w:color w:val="333333"/>
          <w:sz w:val="22"/>
          <w:shd w:val="clear" w:color="auto" w:fill="FFFFFF"/>
          <w:lang w:eastAsia="es-ES"/>
        </w:rPr>
        <w:t>odos de mortalidad catastrófica, debido a las deficientes técnicas de cultivo.</w:t>
      </w:r>
    </w:p>
    <w:p w14:paraId="38FD3B75" w14:textId="77777777" w:rsidR="00C96EB1" w:rsidRPr="00350B1E" w:rsidRDefault="00C96EB1" w:rsidP="000D04F9">
      <w:pPr>
        <w:spacing w:after="0"/>
        <w:rPr>
          <w:rFonts w:cs="Times New Roman"/>
          <w:color w:val="000000"/>
          <w:sz w:val="22"/>
          <w:lang w:val="es-MX"/>
        </w:rPr>
      </w:pPr>
    </w:p>
    <w:p w14:paraId="29A13F32" w14:textId="77777777" w:rsidR="00580A82" w:rsidRPr="00350B1E" w:rsidRDefault="00580A82" w:rsidP="000D04F9">
      <w:pPr>
        <w:spacing w:after="0"/>
        <w:rPr>
          <w:rFonts w:cs="Times New Roman"/>
          <w:color w:val="000000"/>
          <w:sz w:val="22"/>
          <w:lang w:val="es-MX"/>
        </w:rPr>
      </w:pPr>
    </w:p>
    <w:p w14:paraId="2A022E1E" w14:textId="77777777" w:rsidR="00580A82" w:rsidRPr="00350B1E" w:rsidRDefault="00580A82" w:rsidP="000D04F9">
      <w:pPr>
        <w:spacing w:after="0"/>
        <w:rPr>
          <w:rFonts w:cs="Times New Roman"/>
          <w:color w:val="000000"/>
          <w:sz w:val="22"/>
          <w:lang w:val="es-MX"/>
        </w:rPr>
      </w:pPr>
    </w:p>
    <w:p w14:paraId="30AFFD48" w14:textId="77777777" w:rsidR="00580A82" w:rsidRPr="00350B1E" w:rsidRDefault="00580A82" w:rsidP="000D04F9">
      <w:pPr>
        <w:spacing w:after="0"/>
        <w:rPr>
          <w:rFonts w:cs="Times New Roman"/>
          <w:color w:val="000000"/>
          <w:sz w:val="22"/>
          <w:lang w:val="es-MX"/>
        </w:rPr>
      </w:pPr>
    </w:p>
    <w:p w14:paraId="6A947876" w14:textId="77777777" w:rsidR="00580A82" w:rsidRPr="00350B1E" w:rsidRDefault="00580A82" w:rsidP="000D04F9">
      <w:pPr>
        <w:spacing w:after="0"/>
        <w:rPr>
          <w:rFonts w:cs="Times New Roman"/>
          <w:color w:val="000000"/>
          <w:sz w:val="22"/>
          <w:lang w:val="es-MX"/>
        </w:rPr>
      </w:pPr>
    </w:p>
    <w:p w14:paraId="5CDE47BE" w14:textId="77777777" w:rsidR="00580A82" w:rsidRPr="00350B1E" w:rsidRDefault="00580A82" w:rsidP="000D04F9">
      <w:pPr>
        <w:spacing w:after="0"/>
        <w:rPr>
          <w:rFonts w:cs="Times New Roman"/>
          <w:color w:val="000000"/>
          <w:sz w:val="22"/>
          <w:lang w:val="es-MX"/>
        </w:rPr>
      </w:pPr>
    </w:p>
    <w:p w14:paraId="56732E0C" w14:textId="77777777" w:rsidR="00580A82" w:rsidRPr="00350B1E" w:rsidRDefault="00580A82" w:rsidP="000D04F9">
      <w:pPr>
        <w:spacing w:after="0"/>
        <w:rPr>
          <w:rFonts w:cs="Times New Roman"/>
          <w:color w:val="000000"/>
          <w:sz w:val="22"/>
          <w:lang w:val="es-MX"/>
        </w:rPr>
      </w:pPr>
    </w:p>
    <w:p w14:paraId="1BBA5D06" w14:textId="77777777" w:rsidR="00580A82" w:rsidRPr="00350B1E" w:rsidRDefault="00580A82" w:rsidP="000D04F9">
      <w:pPr>
        <w:spacing w:after="0"/>
        <w:rPr>
          <w:rFonts w:cs="Times New Roman"/>
          <w:color w:val="000000"/>
          <w:sz w:val="22"/>
          <w:lang w:val="es-MX"/>
        </w:rPr>
      </w:pPr>
    </w:p>
    <w:tbl>
      <w:tblPr>
        <w:tblStyle w:val="Tablaconcuadrcula"/>
        <w:tblW w:w="0" w:type="auto"/>
        <w:tblLook w:val="04A0" w:firstRow="1" w:lastRow="0" w:firstColumn="1" w:lastColumn="0" w:noHBand="0" w:noVBand="1"/>
      </w:tblPr>
      <w:tblGrid>
        <w:gridCol w:w="2518"/>
        <w:gridCol w:w="6515"/>
      </w:tblGrid>
      <w:tr w:rsidR="000D04F9" w:rsidRPr="00C96EB1" w14:paraId="1174A294" w14:textId="77777777" w:rsidTr="00ED323A">
        <w:tc>
          <w:tcPr>
            <w:tcW w:w="9033" w:type="dxa"/>
            <w:gridSpan w:val="2"/>
            <w:shd w:val="clear" w:color="auto" w:fill="0D0D0D" w:themeFill="text1" w:themeFillTint="F2"/>
          </w:tcPr>
          <w:p w14:paraId="1C62B2DE" w14:textId="77777777" w:rsidR="000D04F9" w:rsidRPr="00C96EB1" w:rsidRDefault="000D04F9" w:rsidP="00ED323A">
            <w:pPr>
              <w:jc w:val="center"/>
              <w:rPr>
                <w:rFonts w:cs="Times New Roman"/>
                <w:b/>
                <w:color w:val="FFFFFF" w:themeColor="background1"/>
                <w:sz w:val="22"/>
              </w:rPr>
            </w:pPr>
            <w:r w:rsidRPr="00C96EB1">
              <w:rPr>
                <w:rFonts w:cs="Times New Roman"/>
                <w:b/>
                <w:color w:val="FFFFFF" w:themeColor="background1"/>
                <w:sz w:val="22"/>
              </w:rPr>
              <w:lastRenderedPageBreak/>
              <w:t>Imagen (fotografía, gráfica o ilustración)</w:t>
            </w:r>
          </w:p>
        </w:tc>
      </w:tr>
      <w:tr w:rsidR="000D04F9" w:rsidRPr="00C96EB1" w14:paraId="00474772" w14:textId="77777777" w:rsidTr="00ED323A">
        <w:tc>
          <w:tcPr>
            <w:tcW w:w="2518" w:type="dxa"/>
          </w:tcPr>
          <w:p w14:paraId="428DB685" w14:textId="77777777" w:rsidR="000D04F9" w:rsidRPr="00C96EB1" w:rsidRDefault="000D04F9" w:rsidP="00ED323A">
            <w:pPr>
              <w:rPr>
                <w:rFonts w:cs="Times New Roman"/>
                <w:b/>
                <w:color w:val="000000"/>
                <w:sz w:val="22"/>
              </w:rPr>
            </w:pPr>
            <w:r w:rsidRPr="00C96EB1">
              <w:rPr>
                <w:rFonts w:cs="Times New Roman"/>
                <w:b/>
                <w:color w:val="000000"/>
                <w:sz w:val="22"/>
              </w:rPr>
              <w:t>Código</w:t>
            </w:r>
          </w:p>
        </w:tc>
        <w:tc>
          <w:tcPr>
            <w:tcW w:w="6515" w:type="dxa"/>
          </w:tcPr>
          <w:p w14:paraId="519FF358" w14:textId="316F6EE9" w:rsidR="000D04F9" w:rsidRPr="00C96EB1" w:rsidRDefault="00070224" w:rsidP="00ED323A">
            <w:pPr>
              <w:rPr>
                <w:rFonts w:cs="Times New Roman"/>
                <w:b/>
                <w:color w:val="000000"/>
                <w:sz w:val="22"/>
              </w:rPr>
            </w:pPr>
            <w:r>
              <w:rPr>
                <w:rFonts w:cs="Times New Roman"/>
                <w:color w:val="000000"/>
                <w:sz w:val="22"/>
              </w:rPr>
              <w:t>CS_07_04_IMG22</w:t>
            </w:r>
          </w:p>
        </w:tc>
      </w:tr>
      <w:tr w:rsidR="000D04F9" w:rsidRPr="00C96EB1" w14:paraId="410D6CAF" w14:textId="77777777" w:rsidTr="00ED323A">
        <w:tc>
          <w:tcPr>
            <w:tcW w:w="2518" w:type="dxa"/>
          </w:tcPr>
          <w:p w14:paraId="498C9709" w14:textId="77777777" w:rsidR="000D04F9" w:rsidRPr="00C96EB1" w:rsidRDefault="000D04F9" w:rsidP="00ED323A">
            <w:pPr>
              <w:rPr>
                <w:rFonts w:cs="Times New Roman"/>
                <w:color w:val="000000"/>
                <w:sz w:val="22"/>
              </w:rPr>
            </w:pPr>
            <w:r w:rsidRPr="00C96EB1">
              <w:rPr>
                <w:rFonts w:cs="Times New Roman"/>
                <w:b/>
                <w:color w:val="000000"/>
                <w:sz w:val="22"/>
              </w:rPr>
              <w:t>Descripción</w:t>
            </w:r>
          </w:p>
        </w:tc>
        <w:tc>
          <w:tcPr>
            <w:tcW w:w="6515" w:type="dxa"/>
          </w:tcPr>
          <w:p w14:paraId="318B1E12" w14:textId="1A26695D" w:rsidR="000D04F9" w:rsidRPr="00C96EB1" w:rsidRDefault="00ED323A" w:rsidP="00ED323A">
            <w:pPr>
              <w:rPr>
                <w:rFonts w:cs="Times New Roman"/>
                <w:color w:val="000000"/>
                <w:sz w:val="22"/>
              </w:rPr>
            </w:pPr>
            <w:r w:rsidRPr="00C96EB1">
              <w:rPr>
                <w:rFonts w:cs="Times New Roman"/>
                <w:noProof/>
                <w:color w:val="000000"/>
                <w:sz w:val="22"/>
                <w:lang w:val="es-ES" w:eastAsia="es-ES"/>
              </w:rPr>
              <w:drawing>
                <wp:inline distT="0" distB="0" distL="0" distR="0" wp14:anchorId="5C698CCD" wp14:editId="20587ABE">
                  <wp:extent cx="3128010" cy="1790299"/>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211" cy="1790414"/>
                          </a:xfrm>
                          <a:prstGeom prst="rect">
                            <a:avLst/>
                          </a:prstGeom>
                          <a:noFill/>
                          <a:ln>
                            <a:noFill/>
                          </a:ln>
                        </pic:spPr>
                      </pic:pic>
                    </a:graphicData>
                  </a:graphic>
                </wp:inline>
              </w:drawing>
            </w:r>
          </w:p>
        </w:tc>
      </w:tr>
      <w:tr w:rsidR="000D04F9" w:rsidRPr="00C96EB1" w14:paraId="74177015" w14:textId="77777777" w:rsidTr="00ED323A">
        <w:tc>
          <w:tcPr>
            <w:tcW w:w="2518" w:type="dxa"/>
          </w:tcPr>
          <w:p w14:paraId="3B0F4EBD" w14:textId="77777777" w:rsidR="000D04F9" w:rsidRPr="00C96EB1" w:rsidRDefault="000D04F9" w:rsidP="00ED323A">
            <w:pPr>
              <w:rPr>
                <w:rFonts w:cs="Times New Roman"/>
                <w:color w:val="000000"/>
                <w:sz w:val="22"/>
              </w:rPr>
            </w:pPr>
            <w:r w:rsidRPr="00C96EB1">
              <w:rPr>
                <w:rFonts w:cs="Times New Roman"/>
                <w:b/>
                <w:color w:val="000000"/>
                <w:sz w:val="22"/>
              </w:rPr>
              <w:t>Código Shutterstock (o URL o la ruta en AulaPlaneta)</w:t>
            </w:r>
          </w:p>
        </w:tc>
        <w:tc>
          <w:tcPr>
            <w:tcW w:w="6515" w:type="dxa"/>
          </w:tcPr>
          <w:p w14:paraId="554C8858" w14:textId="61FF6EE8" w:rsidR="000D04F9" w:rsidRPr="00C96EB1" w:rsidRDefault="0092229C" w:rsidP="00ED323A">
            <w:pPr>
              <w:rPr>
                <w:rFonts w:cs="Times New Roman"/>
                <w:color w:val="000000"/>
                <w:sz w:val="22"/>
              </w:rPr>
            </w:pPr>
            <w:r w:rsidRPr="00C96EB1">
              <w:rPr>
                <w:rFonts w:cs="Times New Roman"/>
                <w:color w:val="000000"/>
                <w:sz w:val="22"/>
              </w:rPr>
              <w:t>4ESO/El fin del antiguo régimen/</w:t>
            </w:r>
            <w:r w:rsidR="002337D8" w:rsidRPr="00C96EB1">
              <w:rPr>
                <w:rFonts w:cs="Times New Roman"/>
                <w:color w:val="000000"/>
                <w:sz w:val="22"/>
              </w:rPr>
              <w:t>La economía delsiglo XVIII</w:t>
            </w:r>
          </w:p>
        </w:tc>
      </w:tr>
      <w:tr w:rsidR="000D04F9" w:rsidRPr="00C96EB1" w14:paraId="2150D7DA" w14:textId="77777777" w:rsidTr="00ED323A">
        <w:tc>
          <w:tcPr>
            <w:tcW w:w="2518" w:type="dxa"/>
          </w:tcPr>
          <w:p w14:paraId="4233C6D9" w14:textId="77777777" w:rsidR="000D04F9" w:rsidRPr="00C96EB1" w:rsidRDefault="000D04F9" w:rsidP="00ED323A">
            <w:pPr>
              <w:rPr>
                <w:rFonts w:cs="Times New Roman"/>
                <w:color w:val="000000"/>
                <w:sz w:val="22"/>
              </w:rPr>
            </w:pPr>
            <w:r w:rsidRPr="00C96EB1">
              <w:rPr>
                <w:rFonts w:cs="Times New Roman"/>
                <w:b/>
                <w:color w:val="000000"/>
                <w:sz w:val="22"/>
              </w:rPr>
              <w:t>Pie de imagen</w:t>
            </w:r>
          </w:p>
        </w:tc>
        <w:tc>
          <w:tcPr>
            <w:tcW w:w="6515" w:type="dxa"/>
          </w:tcPr>
          <w:p w14:paraId="576037FD" w14:textId="15BBFB1E" w:rsidR="000D04F9" w:rsidRPr="00C96EB1" w:rsidRDefault="002E2FA0" w:rsidP="0056048C">
            <w:pPr>
              <w:rPr>
                <w:rFonts w:cs="Times New Roman"/>
                <w:color w:val="000000"/>
                <w:sz w:val="22"/>
              </w:rPr>
            </w:pPr>
            <w:r w:rsidRPr="00C96EB1">
              <w:rPr>
                <w:rFonts w:cs="Times New Roman"/>
                <w:color w:val="000000"/>
                <w:sz w:val="22"/>
              </w:rPr>
              <w:t>Durante el Antiguo Régimen fueron frecuentes los per</w:t>
            </w:r>
            <w:r w:rsidR="0056048C">
              <w:rPr>
                <w:rFonts w:cs="Times New Roman"/>
                <w:color w:val="000000"/>
                <w:sz w:val="22"/>
              </w:rPr>
              <w:t>i</w:t>
            </w:r>
            <w:r w:rsidRPr="00C96EB1">
              <w:rPr>
                <w:rFonts w:cs="Times New Roman"/>
                <w:color w:val="000000"/>
                <w:sz w:val="22"/>
              </w:rPr>
              <w:t xml:space="preserve">odos de malas cosechas, lo que provocaba </w:t>
            </w:r>
            <w:r w:rsidR="0056048C">
              <w:rPr>
                <w:rFonts w:cs="Times New Roman"/>
                <w:color w:val="000000"/>
                <w:sz w:val="22"/>
              </w:rPr>
              <w:t>grandes</w:t>
            </w:r>
            <w:r w:rsidRPr="00C96EB1">
              <w:rPr>
                <w:rFonts w:cs="Times New Roman"/>
                <w:color w:val="000000"/>
                <w:sz w:val="22"/>
              </w:rPr>
              <w:t xml:space="preserve"> crisis de subsistencia y, en consecuencia, el aumento de la mortalidad. Esto puede observarse en los efectos que el aumento del precio del trigo, derivado de las malas cosechas, tuvo en la localidad francesa de Pontoise (Île-de-France) entre 1691 y 1695.</w:t>
            </w:r>
          </w:p>
        </w:tc>
      </w:tr>
    </w:tbl>
    <w:p w14:paraId="62BE9ECC" w14:textId="77777777" w:rsidR="00511570" w:rsidRPr="00C96EB1" w:rsidRDefault="00511570" w:rsidP="00511570">
      <w:pPr>
        <w:spacing w:after="0"/>
        <w:rPr>
          <w:sz w:val="22"/>
        </w:rPr>
      </w:pPr>
    </w:p>
    <w:tbl>
      <w:tblPr>
        <w:tblStyle w:val="Tablaconcuadrcula"/>
        <w:tblW w:w="0" w:type="auto"/>
        <w:tblLook w:val="04A0" w:firstRow="1" w:lastRow="0" w:firstColumn="1" w:lastColumn="0" w:noHBand="0" w:noVBand="1"/>
      </w:tblPr>
      <w:tblGrid>
        <w:gridCol w:w="2518"/>
        <w:gridCol w:w="6460"/>
      </w:tblGrid>
      <w:tr w:rsidR="00511570" w:rsidRPr="00C96EB1" w14:paraId="144259C0" w14:textId="77777777" w:rsidTr="00ED323A">
        <w:tc>
          <w:tcPr>
            <w:tcW w:w="8978" w:type="dxa"/>
            <w:gridSpan w:val="2"/>
            <w:shd w:val="clear" w:color="auto" w:fill="000000" w:themeFill="text1"/>
          </w:tcPr>
          <w:p w14:paraId="45DEED4C" w14:textId="77777777" w:rsidR="00511570" w:rsidRPr="00C96EB1" w:rsidRDefault="00511570" w:rsidP="00ED323A">
            <w:pPr>
              <w:jc w:val="center"/>
              <w:rPr>
                <w:rFonts w:cs="Times New Roman"/>
                <w:b/>
                <w:color w:val="FFFFFF" w:themeColor="background1"/>
                <w:sz w:val="22"/>
              </w:rPr>
            </w:pPr>
            <w:r w:rsidRPr="00C96EB1">
              <w:rPr>
                <w:rFonts w:cs="Times New Roman"/>
                <w:b/>
                <w:color w:val="FFFFFF" w:themeColor="background1"/>
                <w:sz w:val="22"/>
              </w:rPr>
              <w:t>Recuerda</w:t>
            </w:r>
          </w:p>
        </w:tc>
      </w:tr>
      <w:tr w:rsidR="00511570" w:rsidRPr="00C96EB1" w14:paraId="44E98CC5" w14:textId="77777777" w:rsidTr="00ED323A">
        <w:tc>
          <w:tcPr>
            <w:tcW w:w="2518" w:type="dxa"/>
          </w:tcPr>
          <w:p w14:paraId="5079C5C2" w14:textId="77777777" w:rsidR="00511570" w:rsidRPr="00C96EB1" w:rsidRDefault="00511570" w:rsidP="00ED323A">
            <w:pPr>
              <w:rPr>
                <w:b/>
                <w:sz w:val="22"/>
              </w:rPr>
            </w:pPr>
            <w:r w:rsidRPr="00C96EB1">
              <w:rPr>
                <w:b/>
                <w:sz w:val="22"/>
              </w:rPr>
              <w:t>Contenido</w:t>
            </w:r>
          </w:p>
        </w:tc>
        <w:tc>
          <w:tcPr>
            <w:tcW w:w="6460" w:type="dxa"/>
          </w:tcPr>
          <w:p w14:paraId="6AA4875B" w14:textId="4EB46132" w:rsidR="00511570" w:rsidRPr="00C96EB1" w:rsidRDefault="00580A82" w:rsidP="00895F49">
            <w:pPr>
              <w:spacing w:after="0" w:line="240" w:lineRule="auto"/>
              <w:rPr>
                <w:rFonts w:eastAsia="Times New Roman" w:cs="Times New Roman"/>
                <w:sz w:val="22"/>
                <w:lang w:eastAsia="es-ES"/>
              </w:rPr>
            </w:pPr>
            <w:r w:rsidRPr="00580A82">
              <w:rPr>
                <w:rFonts w:eastAsia="Times New Roman" w:cs="Times New Roman"/>
                <w:sz w:val="22"/>
                <w:lang w:eastAsia="es-ES"/>
              </w:rPr>
              <w:t>Durante el siglo XVIII el Antiguo Régimen siguió vigente. Esto permitía a los nobles exigir a los campesinos el pago de tributos que solía hacerse con la entrega de una parte de la cosecha. Esta situación impedía que la agricultura prosperase y que se vivieran constantes crisis de subsistencia, típicas de la época feudal.</w:t>
            </w:r>
          </w:p>
        </w:tc>
      </w:tr>
    </w:tbl>
    <w:p w14:paraId="65BA19CE" w14:textId="77777777" w:rsidR="0003286B" w:rsidRDefault="0003286B" w:rsidP="0092528F">
      <w:pPr>
        <w:spacing w:after="0"/>
        <w:rPr>
          <w:b/>
          <w:sz w:val="22"/>
          <w:highlight w:val="yellow"/>
        </w:rPr>
      </w:pPr>
    </w:p>
    <w:p w14:paraId="6966D3A8" w14:textId="34DE2D24" w:rsidR="0092528F" w:rsidRPr="00C96EB1" w:rsidRDefault="0092528F" w:rsidP="0092528F">
      <w:pPr>
        <w:spacing w:after="0"/>
        <w:rPr>
          <w:sz w:val="22"/>
        </w:rPr>
      </w:pPr>
      <w:r w:rsidRPr="00C96EB1">
        <w:rPr>
          <w:b/>
          <w:sz w:val="22"/>
          <w:highlight w:val="yellow"/>
        </w:rPr>
        <w:t>[Sección 3]</w:t>
      </w:r>
      <w:r w:rsidRPr="00C96EB1">
        <w:rPr>
          <w:b/>
          <w:sz w:val="22"/>
        </w:rPr>
        <w:t xml:space="preserve"> 4.3.1 El mercantilismo</w:t>
      </w:r>
    </w:p>
    <w:p w14:paraId="19A6018C" w14:textId="77777777" w:rsidR="0092528F" w:rsidRPr="00C96EB1" w:rsidRDefault="0092528F" w:rsidP="0092528F">
      <w:pPr>
        <w:spacing w:after="0"/>
        <w:rPr>
          <w:sz w:val="22"/>
        </w:rPr>
      </w:pPr>
    </w:p>
    <w:p w14:paraId="28D2C8B2" w14:textId="77777777" w:rsidR="0092528F" w:rsidRPr="00C96EB1" w:rsidRDefault="0092528F" w:rsidP="0092528F">
      <w:pPr>
        <w:spacing w:after="0"/>
        <w:rPr>
          <w:sz w:val="22"/>
        </w:rPr>
      </w:pPr>
      <w:r w:rsidRPr="00C96EB1">
        <w:rPr>
          <w:sz w:val="22"/>
        </w:rPr>
        <w:t xml:space="preserve">Entre los siglos XVI y XVIII, se desarrolló el </w:t>
      </w:r>
      <w:r w:rsidRPr="00F5527A">
        <w:rPr>
          <w:b/>
          <w:sz w:val="22"/>
        </w:rPr>
        <w:t>mercantilismo</w:t>
      </w:r>
      <w:r w:rsidRPr="00C96EB1">
        <w:rPr>
          <w:sz w:val="22"/>
        </w:rPr>
        <w:t xml:space="preserve">, una teoría económica cuya aparición se vincula a la formación de los Estados modernos y a la transición de la economía feudal a la </w:t>
      </w:r>
      <w:r w:rsidRPr="00F5527A">
        <w:rPr>
          <w:b/>
          <w:sz w:val="22"/>
        </w:rPr>
        <w:t>economía capitalista</w:t>
      </w:r>
      <w:r w:rsidRPr="00C96EB1">
        <w:rPr>
          <w:sz w:val="22"/>
        </w:rPr>
        <w:t>.</w:t>
      </w:r>
    </w:p>
    <w:p w14:paraId="660F5DCE" w14:textId="77777777" w:rsidR="00511570" w:rsidRPr="00C96EB1" w:rsidRDefault="00511570" w:rsidP="0092528F">
      <w:pPr>
        <w:spacing w:after="0"/>
        <w:rPr>
          <w:sz w:val="22"/>
        </w:rPr>
      </w:pPr>
    </w:p>
    <w:p w14:paraId="396A2763" w14:textId="77777777" w:rsidR="0092528F" w:rsidRPr="00C96EB1" w:rsidRDefault="0092528F" w:rsidP="0092528F">
      <w:pPr>
        <w:spacing w:after="0"/>
        <w:rPr>
          <w:sz w:val="22"/>
        </w:rPr>
      </w:pPr>
      <w:r w:rsidRPr="00C96EB1">
        <w:rPr>
          <w:sz w:val="22"/>
        </w:rPr>
        <w:t xml:space="preserve">El pensamiento mercantilista </w:t>
      </w:r>
      <w:r w:rsidRPr="00F5527A">
        <w:rPr>
          <w:sz w:val="22"/>
        </w:rPr>
        <w:t>defiende</w:t>
      </w:r>
      <w:r w:rsidRPr="00350B1E">
        <w:rPr>
          <w:b/>
          <w:sz w:val="22"/>
        </w:rPr>
        <w:t xml:space="preserve"> el intervencionismo </w:t>
      </w:r>
      <w:r w:rsidRPr="00F5527A">
        <w:rPr>
          <w:sz w:val="22"/>
        </w:rPr>
        <w:t>del Estado en la economía</w:t>
      </w:r>
      <w:r w:rsidRPr="00C96EB1">
        <w:rPr>
          <w:sz w:val="22"/>
        </w:rPr>
        <w:t xml:space="preserve"> y la </w:t>
      </w:r>
      <w:r w:rsidRPr="00F5527A">
        <w:rPr>
          <w:sz w:val="22"/>
        </w:rPr>
        <w:t>necesidad de</w:t>
      </w:r>
      <w:r w:rsidRPr="00350B1E">
        <w:rPr>
          <w:b/>
          <w:sz w:val="22"/>
        </w:rPr>
        <w:t xml:space="preserve"> políticas proteccionistas </w:t>
      </w:r>
      <w:r w:rsidRPr="00F5527A">
        <w:rPr>
          <w:sz w:val="22"/>
        </w:rPr>
        <w:t>con el fin de incrementar la riqueza estatal</w:t>
      </w:r>
      <w:r w:rsidRPr="00C96EB1">
        <w:rPr>
          <w:sz w:val="22"/>
        </w:rPr>
        <w:t xml:space="preserve">. Esta corriente consideraba que la riqueza de un Estado dependía de la cantidad de </w:t>
      </w:r>
      <w:r w:rsidRPr="00F5527A">
        <w:rPr>
          <w:b/>
          <w:sz w:val="22"/>
        </w:rPr>
        <w:t>metales preciosos</w:t>
      </w:r>
      <w:r w:rsidRPr="00C96EB1">
        <w:rPr>
          <w:sz w:val="22"/>
        </w:rPr>
        <w:t xml:space="preserve"> (oro y plata) que poseyese.</w:t>
      </w:r>
    </w:p>
    <w:p w14:paraId="424F816E" w14:textId="2D5B5A7C" w:rsidR="00B53956" w:rsidRPr="00C96EB1" w:rsidRDefault="0092528F" w:rsidP="0092528F">
      <w:pPr>
        <w:spacing w:after="0"/>
        <w:rPr>
          <w:sz w:val="22"/>
        </w:rPr>
      </w:pPr>
      <w:r w:rsidRPr="00C96EB1">
        <w:rPr>
          <w:sz w:val="22"/>
        </w:rPr>
        <w:lastRenderedPageBreak/>
        <w:t xml:space="preserve">El </w:t>
      </w:r>
      <w:r w:rsidRPr="00F5527A">
        <w:rPr>
          <w:b/>
          <w:sz w:val="22"/>
        </w:rPr>
        <w:t>proteccionismo</w:t>
      </w:r>
      <w:r w:rsidRPr="00C96EB1">
        <w:rPr>
          <w:sz w:val="22"/>
        </w:rPr>
        <w:t xml:space="preserve"> es una doctrina económica que recomienda la protección de la producción nacional frente a la competencia de los productos extranjeros</w:t>
      </w:r>
      <w:r w:rsidR="00FE684D">
        <w:rPr>
          <w:sz w:val="22"/>
        </w:rPr>
        <w:t>,</w:t>
      </w:r>
      <w:r w:rsidRPr="00C96EB1">
        <w:rPr>
          <w:sz w:val="22"/>
        </w:rPr>
        <w:t xml:space="preserve"> a través de un conjunto de medidas de política económica.</w:t>
      </w:r>
    </w:p>
    <w:p w14:paraId="08E4E58B" w14:textId="77777777" w:rsidR="00511570" w:rsidRPr="00C96EB1" w:rsidRDefault="00511570" w:rsidP="00511570">
      <w:pPr>
        <w:spacing w:after="0"/>
        <w:rPr>
          <w:sz w:val="22"/>
        </w:rPr>
      </w:pPr>
    </w:p>
    <w:tbl>
      <w:tblPr>
        <w:tblStyle w:val="Tablaconcuadrcula"/>
        <w:tblW w:w="0" w:type="auto"/>
        <w:tblLook w:val="04A0" w:firstRow="1" w:lastRow="0" w:firstColumn="1" w:lastColumn="0" w:noHBand="0" w:noVBand="1"/>
      </w:tblPr>
      <w:tblGrid>
        <w:gridCol w:w="2518"/>
        <w:gridCol w:w="6460"/>
      </w:tblGrid>
      <w:tr w:rsidR="00511570" w:rsidRPr="00C96EB1" w14:paraId="46A8894F" w14:textId="77777777" w:rsidTr="00ED323A">
        <w:tc>
          <w:tcPr>
            <w:tcW w:w="8978" w:type="dxa"/>
            <w:gridSpan w:val="2"/>
            <w:shd w:val="clear" w:color="auto" w:fill="000000" w:themeFill="text1"/>
          </w:tcPr>
          <w:p w14:paraId="5046C962" w14:textId="77777777" w:rsidR="00511570" w:rsidRPr="00C96EB1" w:rsidRDefault="00511570" w:rsidP="00ED323A">
            <w:pPr>
              <w:jc w:val="center"/>
              <w:rPr>
                <w:rFonts w:cs="Times New Roman"/>
                <w:b/>
                <w:color w:val="FFFFFF" w:themeColor="background1"/>
                <w:sz w:val="22"/>
              </w:rPr>
            </w:pPr>
            <w:r w:rsidRPr="00C96EB1">
              <w:rPr>
                <w:rFonts w:cs="Times New Roman"/>
                <w:b/>
                <w:color w:val="FFFFFF" w:themeColor="background1"/>
                <w:sz w:val="22"/>
              </w:rPr>
              <w:t>Recuerda</w:t>
            </w:r>
          </w:p>
        </w:tc>
      </w:tr>
      <w:tr w:rsidR="00511570" w:rsidRPr="00C96EB1" w14:paraId="2F1B0ADD" w14:textId="77777777" w:rsidTr="00ED323A">
        <w:tc>
          <w:tcPr>
            <w:tcW w:w="2518" w:type="dxa"/>
          </w:tcPr>
          <w:p w14:paraId="4AA86F9E" w14:textId="77777777" w:rsidR="00511570" w:rsidRPr="00C96EB1" w:rsidRDefault="00511570" w:rsidP="00ED323A">
            <w:pPr>
              <w:rPr>
                <w:b/>
                <w:sz w:val="22"/>
              </w:rPr>
            </w:pPr>
            <w:r w:rsidRPr="00C96EB1">
              <w:rPr>
                <w:b/>
                <w:sz w:val="22"/>
              </w:rPr>
              <w:t>Contenido</w:t>
            </w:r>
          </w:p>
        </w:tc>
        <w:tc>
          <w:tcPr>
            <w:tcW w:w="6460" w:type="dxa"/>
          </w:tcPr>
          <w:p w14:paraId="3ACEEB06" w14:textId="4FEB30D6" w:rsidR="00511570" w:rsidRPr="00C96EB1" w:rsidRDefault="00580A82" w:rsidP="00895F49">
            <w:pPr>
              <w:spacing w:after="0" w:line="240" w:lineRule="auto"/>
              <w:rPr>
                <w:rFonts w:eastAsia="Times New Roman" w:cs="Times New Roman"/>
                <w:sz w:val="22"/>
                <w:lang w:eastAsia="es-ES"/>
              </w:rPr>
            </w:pPr>
            <w:r w:rsidRPr="00580A82">
              <w:rPr>
                <w:rFonts w:eastAsia="Times New Roman" w:cs="Times New Roman"/>
                <w:sz w:val="22"/>
                <w:lang w:eastAsia="es-ES"/>
              </w:rPr>
              <w:t xml:space="preserve">Para acumular oro y plata, era necesario aumentar las </w:t>
            </w:r>
            <w:r w:rsidRPr="00F5527A">
              <w:rPr>
                <w:rFonts w:eastAsia="Times New Roman" w:cs="Times New Roman"/>
                <w:b/>
                <w:sz w:val="22"/>
                <w:lang w:eastAsia="es-ES"/>
              </w:rPr>
              <w:t>exportaciones</w:t>
            </w:r>
            <w:r w:rsidRPr="00580A82">
              <w:rPr>
                <w:rFonts w:eastAsia="Times New Roman" w:cs="Times New Roman"/>
                <w:sz w:val="22"/>
                <w:lang w:eastAsia="es-ES"/>
              </w:rPr>
              <w:t xml:space="preserve"> y reducir las </w:t>
            </w:r>
            <w:r w:rsidRPr="00F5527A">
              <w:rPr>
                <w:rFonts w:eastAsia="Times New Roman" w:cs="Times New Roman"/>
                <w:b/>
                <w:sz w:val="22"/>
                <w:lang w:eastAsia="es-ES"/>
              </w:rPr>
              <w:t>importaciones</w:t>
            </w:r>
            <w:r w:rsidRPr="00580A82">
              <w:rPr>
                <w:rFonts w:eastAsia="Times New Roman" w:cs="Times New Roman"/>
                <w:sz w:val="22"/>
                <w:lang w:eastAsia="es-ES"/>
              </w:rPr>
              <w:t xml:space="preserve">. Para conseguir esto, se establecían altas tasas aduaneras que </w:t>
            </w:r>
            <w:r w:rsidRPr="00F5527A">
              <w:rPr>
                <w:rFonts w:eastAsia="Times New Roman" w:cs="Times New Roman"/>
                <w:b/>
                <w:sz w:val="22"/>
                <w:lang w:eastAsia="es-ES"/>
              </w:rPr>
              <w:t>gravasen</w:t>
            </w:r>
            <w:r w:rsidRPr="00580A82">
              <w:rPr>
                <w:rFonts w:eastAsia="Times New Roman" w:cs="Times New Roman"/>
                <w:sz w:val="22"/>
                <w:lang w:eastAsia="es-ES"/>
              </w:rPr>
              <w:t xml:space="preserve"> los productos extranjeros. Estos se encarecían, por lo que se hacían menos atractivos a los compradores.</w:t>
            </w:r>
          </w:p>
        </w:tc>
      </w:tr>
    </w:tbl>
    <w:p w14:paraId="3B7C9747" w14:textId="77777777" w:rsidR="00511570" w:rsidRPr="00C96EB1" w:rsidRDefault="00511570" w:rsidP="00511570">
      <w:pPr>
        <w:spacing w:after="0"/>
        <w:rPr>
          <w:sz w:val="22"/>
        </w:rPr>
      </w:pPr>
    </w:p>
    <w:p w14:paraId="365A0E64" w14:textId="35EA0157" w:rsidR="0092528F" w:rsidRPr="00C96EB1" w:rsidRDefault="0092528F" w:rsidP="0092528F">
      <w:pPr>
        <w:spacing w:after="0"/>
        <w:rPr>
          <w:b/>
          <w:sz w:val="22"/>
        </w:rPr>
      </w:pPr>
      <w:r w:rsidRPr="00C96EB1">
        <w:rPr>
          <w:b/>
          <w:sz w:val="22"/>
          <w:highlight w:val="yellow"/>
        </w:rPr>
        <w:t>[Sección 3]</w:t>
      </w:r>
      <w:r w:rsidRPr="00C96EB1">
        <w:rPr>
          <w:b/>
          <w:sz w:val="22"/>
        </w:rPr>
        <w:t xml:space="preserve"> 4.3.2 El comercio colonial</w:t>
      </w:r>
    </w:p>
    <w:p w14:paraId="628D0F8A" w14:textId="77777777" w:rsidR="0092528F" w:rsidRPr="00C96EB1" w:rsidRDefault="0092528F" w:rsidP="0092528F">
      <w:pPr>
        <w:spacing w:after="0"/>
        <w:rPr>
          <w:sz w:val="22"/>
        </w:rPr>
      </w:pPr>
    </w:p>
    <w:p w14:paraId="37E6E5E0" w14:textId="679D687E" w:rsidR="0092528F" w:rsidRPr="00C96EB1" w:rsidRDefault="0092528F" w:rsidP="0092528F">
      <w:pPr>
        <w:spacing w:after="0"/>
        <w:rPr>
          <w:sz w:val="22"/>
        </w:rPr>
      </w:pPr>
      <w:r w:rsidRPr="00C96EB1">
        <w:rPr>
          <w:sz w:val="22"/>
        </w:rPr>
        <w:t>Durante el siglo XVIII, el Reino de Gran Bretaña consolidó un importante Imperio colonial y construyó una marina potente</w:t>
      </w:r>
      <w:r w:rsidR="00FE684D">
        <w:rPr>
          <w:sz w:val="22"/>
        </w:rPr>
        <w:t>,</w:t>
      </w:r>
      <w:r w:rsidRPr="00C96EB1">
        <w:rPr>
          <w:sz w:val="22"/>
        </w:rPr>
        <w:t xml:space="preserve"> que le permitió dominar las </w:t>
      </w:r>
      <w:r w:rsidRPr="00F5527A">
        <w:rPr>
          <w:b/>
          <w:sz w:val="22"/>
        </w:rPr>
        <w:t xml:space="preserve">rutas marítimas </w:t>
      </w:r>
      <w:r w:rsidRPr="00C96EB1">
        <w:rPr>
          <w:sz w:val="22"/>
        </w:rPr>
        <w:t xml:space="preserve">y garantizar la seguridad del comercio entre la </w:t>
      </w:r>
      <w:r w:rsidRPr="00F5527A">
        <w:rPr>
          <w:b/>
          <w:sz w:val="22"/>
        </w:rPr>
        <w:t>metrópoli</w:t>
      </w:r>
      <w:r w:rsidRPr="00C96EB1">
        <w:rPr>
          <w:sz w:val="22"/>
        </w:rPr>
        <w:t xml:space="preserve"> y las </w:t>
      </w:r>
      <w:r w:rsidRPr="00F5527A">
        <w:rPr>
          <w:b/>
          <w:sz w:val="22"/>
        </w:rPr>
        <w:t>colonias</w:t>
      </w:r>
      <w:r w:rsidRPr="00C96EB1">
        <w:rPr>
          <w:sz w:val="22"/>
        </w:rPr>
        <w:t>.</w:t>
      </w:r>
    </w:p>
    <w:p w14:paraId="736967DF" w14:textId="77777777" w:rsidR="0030013B" w:rsidRPr="00C96EB1" w:rsidRDefault="0030013B" w:rsidP="0092528F">
      <w:pPr>
        <w:spacing w:after="0"/>
        <w:rPr>
          <w:sz w:val="22"/>
        </w:rPr>
      </w:pPr>
    </w:p>
    <w:p w14:paraId="78E7C04E" w14:textId="79018ACF" w:rsidR="0092528F" w:rsidRPr="00C96EB1" w:rsidRDefault="0092528F" w:rsidP="0092528F">
      <w:pPr>
        <w:spacing w:after="0"/>
        <w:rPr>
          <w:sz w:val="22"/>
        </w:rPr>
      </w:pPr>
      <w:r w:rsidRPr="00C96EB1">
        <w:rPr>
          <w:sz w:val="22"/>
        </w:rPr>
        <w:t xml:space="preserve">El denominado </w:t>
      </w:r>
      <w:r w:rsidRPr="00F5527A">
        <w:rPr>
          <w:b/>
          <w:sz w:val="22"/>
        </w:rPr>
        <w:t>comercio colonial</w:t>
      </w:r>
      <w:r w:rsidRPr="00C96EB1">
        <w:rPr>
          <w:sz w:val="22"/>
        </w:rPr>
        <w:t xml:space="preserve"> permitió a los británicos contar con un suministro continuo de </w:t>
      </w:r>
      <w:r w:rsidRPr="00F5527A">
        <w:rPr>
          <w:b/>
          <w:sz w:val="22"/>
        </w:rPr>
        <w:t>materias primas</w:t>
      </w:r>
      <w:r w:rsidRPr="00C96EB1">
        <w:rPr>
          <w:sz w:val="22"/>
        </w:rPr>
        <w:t xml:space="preserve"> y un mercado europeo y mundial en el </w:t>
      </w:r>
      <w:r w:rsidR="00D1292A">
        <w:rPr>
          <w:sz w:val="22"/>
        </w:rPr>
        <w:t>cual</w:t>
      </w:r>
      <w:r w:rsidR="00D1292A" w:rsidRPr="00C96EB1">
        <w:rPr>
          <w:sz w:val="22"/>
        </w:rPr>
        <w:t xml:space="preserve"> </w:t>
      </w:r>
      <w:r w:rsidRPr="00C96EB1">
        <w:rPr>
          <w:sz w:val="22"/>
        </w:rPr>
        <w:t>poder vender sus productos manufacturados. Aquellos ya empezaban a producirse de forma mecánica en hogares, talleres y en unas incipientes industrias.</w:t>
      </w:r>
    </w:p>
    <w:p w14:paraId="79109BBC" w14:textId="77777777" w:rsidR="00CC083F" w:rsidRPr="00C96EB1" w:rsidRDefault="00CC083F" w:rsidP="00CC083F">
      <w:pPr>
        <w:spacing w:after="0"/>
        <w:rPr>
          <w:sz w:val="22"/>
        </w:rPr>
      </w:pPr>
    </w:p>
    <w:tbl>
      <w:tblPr>
        <w:tblStyle w:val="Tablaconcuadrcula"/>
        <w:tblW w:w="0" w:type="auto"/>
        <w:tblLook w:val="04A0" w:firstRow="1" w:lastRow="0" w:firstColumn="1" w:lastColumn="0" w:noHBand="0" w:noVBand="1"/>
      </w:tblPr>
      <w:tblGrid>
        <w:gridCol w:w="2518"/>
        <w:gridCol w:w="6460"/>
      </w:tblGrid>
      <w:tr w:rsidR="00CC083F" w:rsidRPr="00C96EB1" w14:paraId="0B690B6D" w14:textId="77777777" w:rsidTr="00ED323A">
        <w:tc>
          <w:tcPr>
            <w:tcW w:w="8978" w:type="dxa"/>
            <w:gridSpan w:val="2"/>
            <w:shd w:val="clear" w:color="auto" w:fill="000000" w:themeFill="text1"/>
          </w:tcPr>
          <w:p w14:paraId="0D337DAD" w14:textId="77777777" w:rsidR="00CC083F" w:rsidRPr="00C96EB1" w:rsidRDefault="00CC083F" w:rsidP="00ED323A">
            <w:pPr>
              <w:jc w:val="center"/>
              <w:rPr>
                <w:rFonts w:cs="Times New Roman"/>
                <w:b/>
                <w:color w:val="FFFFFF" w:themeColor="background1"/>
                <w:sz w:val="22"/>
              </w:rPr>
            </w:pPr>
            <w:r w:rsidRPr="00C96EB1">
              <w:rPr>
                <w:rFonts w:cs="Times New Roman"/>
                <w:b/>
                <w:color w:val="FFFFFF" w:themeColor="background1"/>
                <w:sz w:val="22"/>
              </w:rPr>
              <w:t>Destacado</w:t>
            </w:r>
          </w:p>
        </w:tc>
      </w:tr>
      <w:tr w:rsidR="00CC083F" w:rsidRPr="00C96EB1" w14:paraId="0E4507E7" w14:textId="77777777" w:rsidTr="00ED323A">
        <w:tc>
          <w:tcPr>
            <w:tcW w:w="2518" w:type="dxa"/>
          </w:tcPr>
          <w:p w14:paraId="57E80334" w14:textId="77777777" w:rsidR="00CC083F" w:rsidRPr="00C96EB1" w:rsidRDefault="00CC083F" w:rsidP="00ED323A">
            <w:pPr>
              <w:rPr>
                <w:b/>
                <w:sz w:val="22"/>
              </w:rPr>
            </w:pPr>
            <w:r w:rsidRPr="00C96EB1">
              <w:rPr>
                <w:b/>
                <w:sz w:val="22"/>
              </w:rPr>
              <w:t>Título</w:t>
            </w:r>
          </w:p>
        </w:tc>
        <w:tc>
          <w:tcPr>
            <w:tcW w:w="6460" w:type="dxa"/>
          </w:tcPr>
          <w:p w14:paraId="7ACFBAFA" w14:textId="77777777" w:rsidR="00CC083F" w:rsidRPr="00C96EB1" w:rsidRDefault="00CC083F" w:rsidP="00ED323A">
            <w:pPr>
              <w:tabs>
                <w:tab w:val="left" w:pos="819"/>
              </w:tabs>
              <w:rPr>
                <w:b/>
                <w:sz w:val="22"/>
              </w:rPr>
            </w:pPr>
            <w:r w:rsidRPr="00C96EB1">
              <w:rPr>
                <w:b/>
                <w:sz w:val="22"/>
              </w:rPr>
              <w:t>El comercio triangular</w:t>
            </w:r>
          </w:p>
        </w:tc>
      </w:tr>
      <w:tr w:rsidR="00CC083F" w:rsidRPr="00C96EB1" w14:paraId="130C65AE" w14:textId="77777777" w:rsidTr="00ED323A">
        <w:tc>
          <w:tcPr>
            <w:tcW w:w="2518" w:type="dxa"/>
          </w:tcPr>
          <w:p w14:paraId="094CDECC" w14:textId="77777777" w:rsidR="00CC083F" w:rsidRPr="00C96EB1" w:rsidRDefault="00CC083F" w:rsidP="00ED323A">
            <w:pPr>
              <w:rPr>
                <w:sz w:val="22"/>
              </w:rPr>
            </w:pPr>
            <w:r w:rsidRPr="00C96EB1">
              <w:rPr>
                <w:b/>
                <w:sz w:val="22"/>
              </w:rPr>
              <w:t>Contenido</w:t>
            </w:r>
          </w:p>
        </w:tc>
        <w:tc>
          <w:tcPr>
            <w:tcW w:w="6460" w:type="dxa"/>
          </w:tcPr>
          <w:p w14:paraId="650BDC39" w14:textId="5278A8E3" w:rsidR="00CC083F" w:rsidRPr="00C96EB1" w:rsidRDefault="0003286B" w:rsidP="00ED323A">
            <w:pPr>
              <w:spacing w:after="0" w:line="240" w:lineRule="auto"/>
              <w:rPr>
                <w:rFonts w:eastAsia="Times New Roman" w:cs="Times New Roman"/>
                <w:sz w:val="22"/>
                <w:lang w:eastAsia="es-ES"/>
              </w:rPr>
            </w:pPr>
            <w:r w:rsidRPr="0003286B">
              <w:rPr>
                <w:rFonts w:eastAsia="Times New Roman" w:cs="Times New Roman"/>
                <w:sz w:val="22"/>
                <w:lang w:eastAsia="es-ES"/>
              </w:rPr>
              <w:t xml:space="preserve">Con este nombre se denominó a las </w:t>
            </w:r>
            <w:r w:rsidRPr="00F5527A">
              <w:rPr>
                <w:rFonts w:eastAsia="Times New Roman" w:cs="Times New Roman"/>
                <w:b/>
                <w:sz w:val="22"/>
                <w:lang w:eastAsia="es-ES"/>
              </w:rPr>
              <w:t>rutas comerciales</w:t>
            </w:r>
            <w:r w:rsidRPr="0003286B">
              <w:rPr>
                <w:rFonts w:eastAsia="Times New Roman" w:cs="Times New Roman"/>
                <w:sz w:val="22"/>
                <w:lang w:eastAsia="es-ES"/>
              </w:rPr>
              <w:t xml:space="preserve"> que se establecieron entre </w:t>
            </w:r>
            <w:r w:rsidRPr="00F5527A">
              <w:rPr>
                <w:rFonts w:eastAsia="Times New Roman" w:cs="Times New Roman"/>
                <w:b/>
                <w:sz w:val="22"/>
                <w:lang w:eastAsia="es-ES"/>
              </w:rPr>
              <w:t>Europa</w:t>
            </w:r>
            <w:r w:rsidRPr="0003286B">
              <w:rPr>
                <w:rFonts w:eastAsia="Times New Roman" w:cs="Times New Roman"/>
                <w:sz w:val="22"/>
                <w:lang w:eastAsia="es-ES"/>
              </w:rPr>
              <w:t xml:space="preserve">, </w:t>
            </w:r>
            <w:r w:rsidRPr="00F5527A">
              <w:rPr>
                <w:rFonts w:eastAsia="Times New Roman" w:cs="Times New Roman"/>
                <w:b/>
                <w:sz w:val="22"/>
                <w:lang w:eastAsia="es-ES"/>
              </w:rPr>
              <w:t>África</w:t>
            </w:r>
            <w:r w:rsidRPr="0003286B">
              <w:rPr>
                <w:rFonts w:eastAsia="Times New Roman" w:cs="Times New Roman"/>
                <w:sz w:val="22"/>
                <w:lang w:eastAsia="es-ES"/>
              </w:rPr>
              <w:t xml:space="preserve"> y </w:t>
            </w:r>
            <w:r w:rsidRPr="00F5527A">
              <w:rPr>
                <w:rFonts w:eastAsia="Times New Roman" w:cs="Times New Roman"/>
                <w:b/>
                <w:sz w:val="22"/>
                <w:lang w:eastAsia="es-ES"/>
              </w:rPr>
              <w:t>América</w:t>
            </w:r>
            <w:r w:rsidRPr="0003286B">
              <w:rPr>
                <w:rFonts w:eastAsia="Times New Roman" w:cs="Times New Roman"/>
                <w:sz w:val="22"/>
                <w:lang w:eastAsia="es-ES"/>
              </w:rPr>
              <w:t xml:space="preserve"> en el siglo XVIII. Este tipo de comercio permitía intercambiar productos europeos de baja calidad por esclavos africanos</w:t>
            </w:r>
            <w:r w:rsidR="00FE684D">
              <w:rPr>
                <w:rFonts w:eastAsia="Times New Roman" w:cs="Times New Roman"/>
                <w:sz w:val="22"/>
                <w:lang w:eastAsia="es-ES"/>
              </w:rPr>
              <w:t>,</w:t>
            </w:r>
            <w:r w:rsidRPr="0003286B">
              <w:rPr>
                <w:rFonts w:eastAsia="Times New Roman" w:cs="Times New Roman"/>
                <w:sz w:val="22"/>
                <w:lang w:eastAsia="es-ES"/>
              </w:rPr>
              <w:t xml:space="preserve"> que, a la vez, se cambiaban por las materias primas de las colonias americanas.</w:t>
            </w:r>
          </w:p>
        </w:tc>
      </w:tr>
    </w:tbl>
    <w:p w14:paraId="5DA5780F" w14:textId="77777777" w:rsidR="00CC083F" w:rsidRPr="00C96EB1" w:rsidRDefault="00CC083F" w:rsidP="00CC083F">
      <w:pPr>
        <w:spacing w:after="0"/>
        <w:rPr>
          <w:sz w:val="22"/>
        </w:rPr>
      </w:pPr>
    </w:p>
    <w:p w14:paraId="7F2542AE" w14:textId="566C8070" w:rsidR="00B53956" w:rsidRPr="00C96EB1" w:rsidRDefault="00580A82" w:rsidP="00D12335">
      <w:pPr>
        <w:spacing w:after="0"/>
        <w:rPr>
          <w:b/>
          <w:sz w:val="22"/>
        </w:rPr>
      </w:pPr>
      <w:r>
        <w:rPr>
          <w:b/>
          <w:sz w:val="22"/>
          <w:highlight w:val="yellow"/>
        </w:rPr>
        <w:t>[Sección 2</w:t>
      </w:r>
      <w:r w:rsidR="005B494F" w:rsidRPr="00C96EB1">
        <w:rPr>
          <w:b/>
          <w:sz w:val="22"/>
          <w:highlight w:val="yellow"/>
        </w:rPr>
        <w:t>]</w:t>
      </w:r>
      <w:r w:rsidR="005B494F" w:rsidRPr="00C96EB1">
        <w:rPr>
          <w:b/>
          <w:sz w:val="22"/>
        </w:rPr>
        <w:t xml:space="preserve"> 4.4 </w:t>
      </w:r>
      <w:r w:rsidR="0092528F" w:rsidRPr="00C96EB1">
        <w:rPr>
          <w:b/>
          <w:sz w:val="22"/>
        </w:rPr>
        <w:t>La crisis del Antiguo Régimen</w:t>
      </w:r>
    </w:p>
    <w:p w14:paraId="569764B9" w14:textId="77777777" w:rsidR="008C11CD" w:rsidRPr="00C96EB1" w:rsidRDefault="008C11CD" w:rsidP="008C11CD">
      <w:pPr>
        <w:spacing w:after="0"/>
        <w:rPr>
          <w:b/>
          <w:sz w:val="22"/>
        </w:rPr>
      </w:pPr>
    </w:p>
    <w:p w14:paraId="09000133" w14:textId="4B372AA0" w:rsidR="008C11CD" w:rsidRPr="00C96EB1" w:rsidRDefault="008C11CD" w:rsidP="008C11CD">
      <w:pPr>
        <w:spacing w:after="0"/>
        <w:rPr>
          <w:sz w:val="22"/>
        </w:rPr>
      </w:pPr>
      <w:r w:rsidRPr="00C96EB1">
        <w:rPr>
          <w:sz w:val="22"/>
        </w:rPr>
        <w:t>El per</w:t>
      </w:r>
      <w:r w:rsidR="00D1292A">
        <w:rPr>
          <w:sz w:val="22"/>
        </w:rPr>
        <w:t>i</w:t>
      </w:r>
      <w:r w:rsidRPr="00C96EB1">
        <w:rPr>
          <w:sz w:val="22"/>
        </w:rPr>
        <w:t>odo histórico que se inició a finales del siglo XVIII</w:t>
      </w:r>
      <w:r w:rsidR="00D1292A">
        <w:rPr>
          <w:sz w:val="22"/>
        </w:rPr>
        <w:t>,</w:t>
      </w:r>
      <w:r w:rsidRPr="00C96EB1">
        <w:rPr>
          <w:sz w:val="22"/>
        </w:rPr>
        <w:t xml:space="preserve"> y que comprende las primeras décadas del siglo XIX</w:t>
      </w:r>
      <w:r w:rsidR="00D1292A">
        <w:rPr>
          <w:sz w:val="22"/>
        </w:rPr>
        <w:t>,</w:t>
      </w:r>
      <w:r w:rsidRPr="00C96EB1">
        <w:rPr>
          <w:sz w:val="22"/>
        </w:rPr>
        <w:t xml:space="preserve"> está marcado por unas profundas </w:t>
      </w:r>
      <w:r w:rsidRPr="00F5527A">
        <w:rPr>
          <w:b/>
          <w:sz w:val="22"/>
        </w:rPr>
        <w:t>transformaciones políticas</w:t>
      </w:r>
      <w:r w:rsidRPr="00C96EB1">
        <w:rPr>
          <w:sz w:val="22"/>
        </w:rPr>
        <w:t xml:space="preserve"> y </w:t>
      </w:r>
      <w:r w:rsidRPr="00F5527A">
        <w:rPr>
          <w:b/>
          <w:sz w:val="22"/>
        </w:rPr>
        <w:t>sociales</w:t>
      </w:r>
      <w:r w:rsidRPr="00C96EB1">
        <w:rPr>
          <w:sz w:val="22"/>
        </w:rPr>
        <w:t xml:space="preserve"> que pusieron las bases del mundo contemporáneo. Estos cambios, unidos a la gran influencia mundial de las ideas de la Ilustración, causaron grandes transformaciones en la sociedad europea.</w:t>
      </w:r>
    </w:p>
    <w:p w14:paraId="3DF55C63" w14:textId="77777777" w:rsidR="008C11CD" w:rsidRPr="00C96EB1" w:rsidRDefault="008C11CD" w:rsidP="008C11CD">
      <w:pPr>
        <w:spacing w:after="0"/>
        <w:rPr>
          <w:sz w:val="22"/>
        </w:rPr>
      </w:pPr>
    </w:p>
    <w:p w14:paraId="1A887EF6" w14:textId="540B2CDC" w:rsidR="005B494F" w:rsidRPr="00C96EB1" w:rsidRDefault="008C11CD" w:rsidP="008C11CD">
      <w:pPr>
        <w:spacing w:after="0"/>
        <w:rPr>
          <w:sz w:val="22"/>
        </w:rPr>
      </w:pPr>
      <w:r w:rsidRPr="00C96EB1">
        <w:rPr>
          <w:sz w:val="22"/>
        </w:rPr>
        <w:t xml:space="preserve">La </w:t>
      </w:r>
      <w:r w:rsidRPr="00F5527A">
        <w:rPr>
          <w:b/>
          <w:sz w:val="22"/>
        </w:rPr>
        <w:t>burguesía</w:t>
      </w:r>
      <w:r w:rsidRPr="00C96EB1">
        <w:rPr>
          <w:sz w:val="22"/>
        </w:rPr>
        <w:t xml:space="preserve">, la clase social emergente a lo largo del siglo XVIII, protagonizó las revoluciones liberales que pondrían fin a la </w:t>
      </w:r>
      <w:r w:rsidR="009421EA">
        <w:rPr>
          <w:sz w:val="22"/>
        </w:rPr>
        <w:t>E</w:t>
      </w:r>
      <w:r w:rsidRPr="00C96EB1">
        <w:rPr>
          <w:sz w:val="22"/>
        </w:rPr>
        <w:t xml:space="preserve">dad </w:t>
      </w:r>
      <w:r w:rsidR="009421EA">
        <w:rPr>
          <w:sz w:val="22"/>
        </w:rPr>
        <w:t>M</w:t>
      </w:r>
      <w:r w:rsidRPr="00C96EB1">
        <w:rPr>
          <w:sz w:val="22"/>
        </w:rPr>
        <w:t xml:space="preserve">oderna y al </w:t>
      </w:r>
      <w:r w:rsidRPr="00F5527A">
        <w:rPr>
          <w:b/>
          <w:sz w:val="22"/>
        </w:rPr>
        <w:t>Antiguo Régimen</w:t>
      </w:r>
      <w:r w:rsidRPr="00C96EB1">
        <w:rPr>
          <w:sz w:val="22"/>
        </w:rPr>
        <w:t xml:space="preserve"> e inaugurarían una nueva etapa en la historia universal. La burguesía se había enriquecido </w:t>
      </w:r>
      <w:r w:rsidRPr="00C96EB1">
        <w:rPr>
          <w:sz w:val="22"/>
        </w:rPr>
        <w:lastRenderedPageBreak/>
        <w:t xml:space="preserve">enormemente, pero el Antiguo Régimen no le permitía el ascenso social ni la participación política. Dos de los acontecimientos más relevantes y decisivos en el inicio de la </w:t>
      </w:r>
      <w:r w:rsidR="009421EA">
        <w:rPr>
          <w:sz w:val="22"/>
        </w:rPr>
        <w:t>E</w:t>
      </w:r>
      <w:r w:rsidRPr="00C96EB1">
        <w:rPr>
          <w:sz w:val="22"/>
        </w:rPr>
        <w:t xml:space="preserve">dad </w:t>
      </w:r>
      <w:r w:rsidR="009421EA">
        <w:rPr>
          <w:sz w:val="22"/>
        </w:rPr>
        <w:t>C</w:t>
      </w:r>
      <w:r w:rsidRPr="00C96EB1">
        <w:rPr>
          <w:sz w:val="22"/>
        </w:rPr>
        <w:t xml:space="preserve">ontemporánea fueron la </w:t>
      </w:r>
      <w:r w:rsidR="00470DAD" w:rsidRPr="00F5527A">
        <w:rPr>
          <w:b/>
          <w:sz w:val="22"/>
        </w:rPr>
        <w:t>R</w:t>
      </w:r>
      <w:r w:rsidRPr="00F5527A">
        <w:rPr>
          <w:b/>
          <w:sz w:val="22"/>
        </w:rPr>
        <w:t>evolución americana</w:t>
      </w:r>
      <w:r w:rsidRPr="00C96EB1">
        <w:rPr>
          <w:sz w:val="22"/>
        </w:rPr>
        <w:t xml:space="preserve"> y la </w:t>
      </w:r>
      <w:r w:rsidR="00470DAD" w:rsidRPr="00F5527A">
        <w:rPr>
          <w:b/>
          <w:sz w:val="22"/>
        </w:rPr>
        <w:t>R</w:t>
      </w:r>
      <w:r w:rsidRPr="00F5527A">
        <w:rPr>
          <w:b/>
          <w:sz w:val="22"/>
        </w:rPr>
        <w:t>evolución francesa</w:t>
      </w:r>
      <w:r w:rsidRPr="00C96EB1">
        <w:rPr>
          <w:sz w:val="22"/>
        </w:rPr>
        <w:t>.</w:t>
      </w:r>
    </w:p>
    <w:p w14:paraId="44F616C9" w14:textId="77777777" w:rsidR="005B494F" w:rsidRPr="00C96EB1" w:rsidRDefault="005B494F" w:rsidP="00D12335">
      <w:pPr>
        <w:spacing w:after="0"/>
        <w:rPr>
          <w:sz w:val="22"/>
        </w:rPr>
      </w:pPr>
    </w:p>
    <w:tbl>
      <w:tblPr>
        <w:tblStyle w:val="Tablaconcuadrcula"/>
        <w:tblW w:w="0" w:type="auto"/>
        <w:tblLook w:val="04A0" w:firstRow="1" w:lastRow="0" w:firstColumn="1" w:lastColumn="0" w:noHBand="0" w:noVBand="1"/>
      </w:tblPr>
      <w:tblGrid>
        <w:gridCol w:w="1144"/>
        <w:gridCol w:w="8193"/>
      </w:tblGrid>
      <w:tr w:rsidR="00D12335" w:rsidRPr="00C96EB1" w14:paraId="0522B605" w14:textId="77777777">
        <w:tc>
          <w:tcPr>
            <w:tcW w:w="9054" w:type="dxa"/>
            <w:gridSpan w:val="2"/>
            <w:shd w:val="clear" w:color="auto" w:fill="000000" w:themeFill="text1"/>
          </w:tcPr>
          <w:p w14:paraId="0626449C" w14:textId="77777777" w:rsidR="00D12335" w:rsidRPr="00C96EB1" w:rsidRDefault="00D12335" w:rsidP="00D12335">
            <w:pPr>
              <w:jc w:val="center"/>
              <w:rPr>
                <w:b/>
                <w:sz w:val="22"/>
              </w:rPr>
            </w:pPr>
            <w:r w:rsidRPr="00C96EB1">
              <w:rPr>
                <w:b/>
                <w:sz w:val="22"/>
              </w:rPr>
              <w:t>Profundiza: recurso aprovechado</w:t>
            </w:r>
          </w:p>
        </w:tc>
      </w:tr>
      <w:tr w:rsidR="00D12335" w:rsidRPr="00C96EB1" w14:paraId="3D670346" w14:textId="77777777">
        <w:tc>
          <w:tcPr>
            <w:tcW w:w="2518" w:type="dxa"/>
          </w:tcPr>
          <w:p w14:paraId="1FAD8AC7" w14:textId="77777777" w:rsidR="00D12335" w:rsidRPr="00C96EB1" w:rsidRDefault="00D12335" w:rsidP="00D12335">
            <w:pPr>
              <w:rPr>
                <w:b/>
                <w:sz w:val="22"/>
              </w:rPr>
            </w:pPr>
            <w:r w:rsidRPr="00C96EB1">
              <w:rPr>
                <w:b/>
                <w:sz w:val="22"/>
              </w:rPr>
              <w:t>Código</w:t>
            </w:r>
          </w:p>
        </w:tc>
        <w:tc>
          <w:tcPr>
            <w:tcW w:w="6536" w:type="dxa"/>
          </w:tcPr>
          <w:p w14:paraId="5FB1A72B" w14:textId="54673B43" w:rsidR="00D12335" w:rsidRPr="00C96EB1" w:rsidRDefault="00CF7224" w:rsidP="00731AA9">
            <w:pPr>
              <w:rPr>
                <w:b/>
                <w:sz w:val="22"/>
              </w:rPr>
            </w:pPr>
            <w:r w:rsidRPr="00C96EB1">
              <w:rPr>
                <w:sz w:val="22"/>
              </w:rPr>
              <w:t>CS_</w:t>
            </w:r>
            <w:r w:rsidR="00FA26CD" w:rsidRPr="00C96EB1">
              <w:rPr>
                <w:sz w:val="22"/>
              </w:rPr>
              <w:t>07</w:t>
            </w:r>
            <w:r w:rsidRPr="00C96EB1">
              <w:rPr>
                <w:sz w:val="22"/>
              </w:rPr>
              <w:t>_0</w:t>
            </w:r>
            <w:r w:rsidR="00FA26CD" w:rsidRPr="00C96EB1">
              <w:rPr>
                <w:sz w:val="22"/>
              </w:rPr>
              <w:t>4</w:t>
            </w:r>
            <w:r w:rsidR="00F54366" w:rsidRPr="00C96EB1">
              <w:rPr>
                <w:sz w:val="22"/>
              </w:rPr>
              <w:t>_REC</w:t>
            </w:r>
            <w:r w:rsidR="00DF397E" w:rsidRPr="00C96EB1">
              <w:rPr>
                <w:sz w:val="22"/>
              </w:rPr>
              <w:t>1</w:t>
            </w:r>
            <w:r w:rsidR="00580A82">
              <w:rPr>
                <w:sz w:val="22"/>
              </w:rPr>
              <w:t>6</w:t>
            </w:r>
            <w:r w:rsidR="00DF397E" w:rsidRPr="00C96EB1">
              <w:rPr>
                <w:sz w:val="22"/>
              </w:rPr>
              <w:t>0</w:t>
            </w:r>
          </w:p>
        </w:tc>
      </w:tr>
      <w:tr w:rsidR="00D12335" w:rsidRPr="00C96EB1" w14:paraId="58F7CE94" w14:textId="77777777">
        <w:tc>
          <w:tcPr>
            <w:tcW w:w="2518" w:type="dxa"/>
          </w:tcPr>
          <w:p w14:paraId="33F5686D" w14:textId="77777777" w:rsidR="00D12335" w:rsidRPr="00C96EB1" w:rsidRDefault="00D12335" w:rsidP="00D12335">
            <w:pPr>
              <w:rPr>
                <w:sz w:val="22"/>
              </w:rPr>
            </w:pPr>
            <w:r w:rsidRPr="00C96EB1">
              <w:rPr>
                <w:b/>
                <w:sz w:val="22"/>
              </w:rPr>
              <w:t>Ubicación en Aula Planeta</w:t>
            </w:r>
          </w:p>
        </w:tc>
        <w:tc>
          <w:tcPr>
            <w:tcW w:w="6536" w:type="dxa"/>
          </w:tcPr>
          <w:p w14:paraId="68B3E8D3" w14:textId="77777777" w:rsidR="00D12335" w:rsidRPr="00C96EB1" w:rsidRDefault="00CF7224" w:rsidP="00D12335">
            <w:pPr>
              <w:rPr>
                <w:sz w:val="22"/>
              </w:rPr>
            </w:pPr>
            <w:r w:rsidRPr="00C96EB1">
              <w:rPr>
                <w:sz w:val="22"/>
              </w:rPr>
              <w:t>4 ESO/El fin del Antiguo Régimen/La monarquía absoluta</w:t>
            </w:r>
          </w:p>
        </w:tc>
      </w:tr>
      <w:tr w:rsidR="00D12335" w:rsidRPr="00C96EB1" w14:paraId="2AD2D411" w14:textId="77777777">
        <w:tc>
          <w:tcPr>
            <w:tcW w:w="2518" w:type="dxa"/>
          </w:tcPr>
          <w:p w14:paraId="35BCDB22" w14:textId="77777777" w:rsidR="00D12335" w:rsidRPr="00C96EB1" w:rsidRDefault="00D12335" w:rsidP="00D12335">
            <w:pPr>
              <w:rPr>
                <w:sz w:val="22"/>
              </w:rPr>
            </w:pPr>
            <w:r w:rsidRPr="00C96EB1">
              <w:rPr>
                <w:b/>
                <w:sz w:val="22"/>
              </w:rPr>
              <w:t>Cambio (descripción o capturas de pantallas)</w:t>
            </w:r>
          </w:p>
        </w:tc>
        <w:tc>
          <w:tcPr>
            <w:tcW w:w="6536" w:type="dxa"/>
          </w:tcPr>
          <w:p w14:paraId="292F7940" w14:textId="77777777" w:rsidR="00D272A7" w:rsidRPr="00C96EB1" w:rsidRDefault="00D272A7" w:rsidP="00D272A7">
            <w:pPr>
              <w:spacing w:after="0" w:line="240" w:lineRule="auto"/>
              <w:rPr>
                <w:rFonts w:eastAsia="Cambria"/>
                <w:sz w:val="22"/>
              </w:rPr>
            </w:pPr>
            <w:r w:rsidRPr="00C96EB1">
              <w:rPr>
                <w:rFonts w:eastAsia="Cambria"/>
                <w:sz w:val="22"/>
              </w:rPr>
              <w:t>Cambiar en la descripción</w:t>
            </w:r>
          </w:p>
          <w:p w14:paraId="1D4B542F" w14:textId="77777777" w:rsidR="00D272A7" w:rsidRPr="00C96EB1" w:rsidRDefault="00D272A7" w:rsidP="00D272A7">
            <w:pPr>
              <w:spacing w:after="0" w:line="240" w:lineRule="auto"/>
              <w:rPr>
                <w:rFonts w:eastAsia="Cambria"/>
                <w:sz w:val="22"/>
              </w:rPr>
            </w:pPr>
            <w:r w:rsidRPr="00C96EB1">
              <w:rPr>
                <w:rFonts w:eastAsia="Cambria"/>
                <w:sz w:val="22"/>
              </w:rPr>
              <w:t>Donde dice: “Vídeo […]”</w:t>
            </w:r>
          </w:p>
          <w:p w14:paraId="6DE950EF" w14:textId="77777777" w:rsidR="00D12335" w:rsidRPr="00C96EB1" w:rsidRDefault="00D272A7" w:rsidP="00D272A7">
            <w:pPr>
              <w:rPr>
                <w:sz w:val="22"/>
              </w:rPr>
            </w:pPr>
            <w:r w:rsidRPr="00C96EB1">
              <w:rPr>
                <w:rFonts w:eastAsia="Cambria"/>
                <w:sz w:val="22"/>
              </w:rPr>
              <w:t>Debe decir: “Video […]”</w:t>
            </w:r>
          </w:p>
        </w:tc>
      </w:tr>
      <w:tr w:rsidR="00D12335" w:rsidRPr="00C96EB1" w14:paraId="5AD8B997" w14:textId="77777777">
        <w:tc>
          <w:tcPr>
            <w:tcW w:w="2518" w:type="dxa"/>
          </w:tcPr>
          <w:p w14:paraId="751E51BC" w14:textId="77777777" w:rsidR="00D12335" w:rsidRPr="00C96EB1" w:rsidRDefault="00D12335" w:rsidP="00D12335">
            <w:pPr>
              <w:rPr>
                <w:b/>
                <w:sz w:val="22"/>
              </w:rPr>
            </w:pPr>
            <w:r w:rsidRPr="00C96EB1">
              <w:rPr>
                <w:b/>
                <w:sz w:val="22"/>
              </w:rPr>
              <w:t>Título</w:t>
            </w:r>
          </w:p>
        </w:tc>
        <w:tc>
          <w:tcPr>
            <w:tcW w:w="6536" w:type="dxa"/>
          </w:tcPr>
          <w:p w14:paraId="27329707" w14:textId="77777777" w:rsidR="00D12335" w:rsidRPr="00C96EB1" w:rsidRDefault="003C0F13" w:rsidP="00D12335">
            <w:pPr>
              <w:rPr>
                <w:sz w:val="22"/>
              </w:rPr>
            </w:pPr>
            <w:r w:rsidRPr="00C96EB1">
              <w:rPr>
                <w:sz w:val="22"/>
              </w:rPr>
              <w:t>El absolutismo</w:t>
            </w:r>
          </w:p>
        </w:tc>
      </w:tr>
      <w:tr w:rsidR="00D12335" w:rsidRPr="00C96EB1" w14:paraId="6E98B898" w14:textId="77777777">
        <w:tc>
          <w:tcPr>
            <w:tcW w:w="2518" w:type="dxa"/>
          </w:tcPr>
          <w:p w14:paraId="4754ABB9" w14:textId="77777777" w:rsidR="00D12335" w:rsidRPr="00C96EB1" w:rsidRDefault="00D12335" w:rsidP="00D12335">
            <w:pPr>
              <w:rPr>
                <w:b/>
                <w:sz w:val="22"/>
              </w:rPr>
            </w:pPr>
            <w:r w:rsidRPr="00C96EB1">
              <w:rPr>
                <w:b/>
                <w:sz w:val="22"/>
              </w:rPr>
              <w:t>Descripción</w:t>
            </w:r>
          </w:p>
        </w:tc>
        <w:tc>
          <w:tcPr>
            <w:tcW w:w="6536" w:type="dxa"/>
          </w:tcPr>
          <w:p w14:paraId="164CB831" w14:textId="77777777" w:rsidR="003C0F13" w:rsidRPr="00C96EB1" w:rsidRDefault="003C0F13" w:rsidP="003C0F13">
            <w:pPr>
              <w:rPr>
                <w:sz w:val="22"/>
              </w:rPr>
            </w:pPr>
            <w:r w:rsidRPr="00C96EB1">
              <w:rPr>
                <w:sz w:val="22"/>
              </w:rPr>
              <w:t>Video que presenta los rasgos definitorios de la monarquía absoluta</w:t>
            </w:r>
          </w:p>
          <w:p w14:paraId="1842FD6E" w14:textId="77777777" w:rsidR="003C0F13" w:rsidRPr="00C96EB1" w:rsidRDefault="003C0F13" w:rsidP="003C0F13">
            <w:pPr>
              <w:spacing w:after="0"/>
              <w:rPr>
                <w:sz w:val="22"/>
              </w:rPr>
            </w:pPr>
            <w:r w:rsidRPr="00C96EB1">
              <w:rPr>
                <w:sz w:val="22"/>
              </w:rPr>
              <w:t>30 minutos</w:t>
            </w:r>
          </w:p>
          <w:p w14:paraId="5D011F54" w14:textId="77777777" w:rsidR="003C0F13" w:rsidRPr="00C96EB1" w:rsidRDefault="00D272A7" w:rsidP="003C0F13">
            <w:pPr>
              <w:spacing w:after="0"/>
              <w:rPr>
                <w:sz w:val="22"/>
              </w:rPr>
            </w:pPr>
            <w:r w:rsidRPr="00C96EB1">
              <w:rPr>
                <w:sz w:val="22"/>
              </w:rPr>
              <w:t>Vi</w:t>
            </w:r>
            <w:r w:rsidR="003C0F13" w:rsidRPr="00C96EB1">
              <w:rPr>
                <w:sz w:val="22"/>
              </w:rPr>
              <w:t>deo</w:t>
            </w:r>
          </w:p>
          <w:p w14:paraId="0F1BC677" w14:textId="77777777" w:rsidR="003C0F13" w:rsidRPr="00C96EB1" w:rsidRDefault="003C0F13" w:rsidP="003C0F13">
            <w:pPr>
              <w:spacing w:after="0"/>
              <w:rPr>
                <w:sz w:val="22"/>
              </w:rPr>
            </w:pPr>
            <w:r w:rsidRPr="00C96EB1">
              <w:rPr>
                <w:sz w:val="22"/>
              </w:rPr>
              <w:t>Exposición</w:t>
            </w:r>
          </w:p>
          <w:p w14:paraId="37997AC1" w14:textId="77777777" w:rsidR="003C0F13" w:rsidRPr="00C96EB1" w:rsidRDefault="003C0F13" w:rsidP="003C0F13">
            <w:pPr>
              <w:spacing w:after="0"/>
              <w:rPr>
                <w:sz w:val="22"/>
              </w:rPr>
            </w:pPr>
            <w:r w:rsidRPr="00C96EB1">
              <w:rPr>
                <w:sz w:val="22"/>
              </w:rPr>
              <w:t>Competencia social y ciudadana</w:t>
            </w:r>
          </w:p>
          <w:p w14:paraId="16070872" w14:textId="77777777" w:rsidR="003C0F13" w:rsidRPr="00C96EB1" w:rsidRDefault="003C0F13" w:rsidP="003C0F13">
            <w:pPr>
              <w:rPr>
                <w:b/>
                <w:sz w:val="22"/>
              </w:rPr>
            </w:pPr>
          </w:p>
          <w:p w14:paraId="26DBB816" w14:textId="4BC4E5BD" w:rsidR="003C0F13" w:rsidRPr="00C96EB1" w:rsidRDefault="003C0F13" w:rsidP="003C0F13">
            <w:pPr>
              <w:rPr>
                <w:b/>
                <w:sz w:val="22"/>
              </w:rPr>
            </w:pPr>
            <w:r w:rsidRPr="00C96EB1">
              <w:rPr>
                <w:b/>
                <w:sz w:val="22"/>
              </w:rPr>
              <w:t xml:space="preserve">Ficha del </w:t>
            </w:r>
            <w:r w:rsidR="00FE684D">
              <w:rPr>
                <w:b/>
                <w:sz w:val="22"/>
              </w:rPr>
              <w:t>docente</w:t>
            </w:r>
            <w:r w:rsidR="008C5E47">
              <w:rPr>
                <w:b/>
                <w:sz w:val="22"/>
              </w:rPr>
              <w:t>docente</w:t>
            </w:r>
          </w:p>
          <w:p w14:paraId="5631E015" w14:textId="77777777" w:rsidR="003C0F13" w:rsidRPr="00C96EB1" w:rsidRDefault="003C0F13" w:rsidP="003C0F13">
            <w:pPr>
              <w:rPr>
                <w:b/>
                <w:sz w:val="22"/>
              </w:rPr>
            </w:pPr>
            <w:r w:rsidRPr="00C96EB1">
              <w:rPr>
                <w:b/>
                <w:sz w:val="22"/>
              </w:rPr>
              <w:t>Objetivo</w:t>
            </w:r>
          </w:p>
          <w:p w14:paraId="526E7964" w14:textId="77777777" w:rsidR="003C0F13" w:rsidRPr="00C96EB1" w:rsidRDefault="003C0F13" w:rsidP="003C0F13">
            <w:pPr>
              <w:rPr>
                <w:sz w:val="22"/>
              </w:rPr>
            </w:pPr>
            <w:r w:rsidRPr="00C96EB1">
              <w:rPr>
                <w:sz w:val="22"/>
              </w:rPr>
              <w:t>Este video presenta las características del fin del Antiguo Régimen en Francia y la propagación de sus ideas por el resto de Europa.</w:t>
            </w:r>
          </w:p>
          <w:p w14:paraId="7333E384" w14:textId="77777777" w:rsidR="003C0F13" w:rsidRPr="00C96EB1" w:rsidRDefault="003C0F13" w:rsidP="003C0F13">
            <w:pPr>
              <w:rPr>
                <w:sz w:val="22"/>
              </w:rPr>
            </w:pPr>
          </w:p>
          <w:p w14:paraId="28AC3844" w14:textId="77777777" w:rsidR="003C0F13" w:rsidRPr="00C96EB1" w:rsidRDefault="003C0F13" w:rsidP="003C0F13">
            <w:pPr>
              <w:rPr>
                <w:b/>
                <w:sz w:val="22"/>
              </w:rPr>
            </w:pPr>
            <w:r w:rsidRPr="00C96EB1">
              <w:rPr>
                <w:b/>
                <w:sz w:val="22"/>
              </w:rPr>
              <w:t>Presentación</w:t>
            </w:r>
          </w:p>
          <w:p w14:paraId="71F73F2C" w14:textId="77777777" w:rsidR="003C0F13" w:rsidRPr="00C96EB1" w:rsidRDefault="003C0F13" w:rsidP="003C0F13">
            <w:pPr>
              <w:rPr>
                <w:b/>
                <w:sz w:val="22"/>
              </w:rPr>
            </w:pPr>
            <w:r w:rsidRPr="00C96EB1">
              <w:rPr>
                <w:b/>
                <w:sz w:val="22"/>
              </w:rPr>
              <w:t>Antes de la presentación</w:t>
            </w:r>
          </w:p>
          <w:p w14:paraId="4D5B69BA" w14:textId="4823D055" w:rsidR="00EA5926" w:rsidRPr="00C96EB1" w:rsidRDefault="003C0F13" w:rsidP="003C0F13">
            <w:pPr>
              <w:rPr>
                <w:sz w:val="22"/>
              </w:rPr>
            </w:pPr>
            <w:r w:rsidRPr="00C96EB1">
              <w:rPr>
                <w:sz w:val="22"/>
              </w:rPr>
              <w:t>Como paso previo</w:t>
            </w:r>
            <w:r w:rsidR="00CF7224" w:rsidRPr="00C96EB1">
              <w:rPr>
                <w:sz w:val="22"/>
              </w:rPr>
              <w:t>, l</w:t>
            </w:r>
            <w:r w:rsidRPr="00C96EB1">
              <w:rPr>
                <w:sz w:val="22"/>
              </w:rPr>
              <w:t xml:space="preserve">e sugerimos trabajar con el texto del </w:t>
            </w:r>
            <w:r w:rsidRPr="00C96EB1">
              <w:rPr>
                <w:i/>
                <w:sz w:val="22"/>
              </w:rPr>
              <w:t>Tratado sobre el gobierno civil</w:t>
            </w:r>
            <w:r w:rsidRPr="00C96EB1">
              <w:rPr>
                <w:sz w:val="22"/>
              </w:rPr>
              <w:t xml:space="preserve">, escrito en 1690 por John Locke </w:t>
            </w:r>
            <w:r w:rsidR="00625F8A">
              <w:fldChar w:fldCharType="begin"/>
            </w:r>
            <w:r w:rsidR="00625F8A">
              <w:instrText xml:space="preserve"> HYPERLINK "http://213.0.8.18/portal/educantabria/contenidoseducativosdigitales/bachillerato/citexfi/citex/cit/Locke/locketexto.pdf." </w:instrText>
            </w:r>
            <w:r w:rsidR="00625F8A">
              <w:fldChar w:fldCharType="separate"/>
            </w:r>
            <w:r w:rsidRPr="00C96EB1">
              <w:rPr>
                <w:rStyle w:val="Hipervnculo"/>
                <w:color w:val="auto"/>
                <w:sz w:val="22"/>
              </w:rPr>
              <w:t>[</w:t>
            </w:r>
            <w:r w:rsidR="00EB4BFE" w:rsidRPr="00C96EB1">
              <w:rPr>
                <w:rStyle w:val="Hipervnculo"/>
                <w:color w:val="auto"/>
                <w:sz w:val="22"/>
              </w:rPr>
              <w:t>VER</w:t>
            </w:r>
            <w:r w:rsidRPr="00C96EB1">
              <w:rPr>
                <w:rStyle w:val="Hipervnculo"/>
                <w:color w:val="auto"/>
                <w:sz w:val="22"/>
              </w:rPr>
              <w:t>]</w:t>
            </w:r>
            <w:r w:rsidR="00625F8A">
              <w:rPr>
                <w:rStyle w:val="Hipervnculo"/>
                <w:color w:val="auto"/>
                <w:sz w:val="22"/>
              </w:rPr>
              <w:fldChar w:fldCharType="end"/>
            </w:r>
            <w:r w:rsidRPr="00C96EB1">
              <w:rPr>
                <w:sz w:val="22"/>
              </w:rPr>
              <w:t xml:space="preserve">, </w:t>
            </w:r>
            <w:hyperlink r:id="rId41" w:history="1">
              <w:r w:rsidR="00EA5926" w:rsidRPr="00C96EB1">
                <w:rPr>
                  <w:rStyle w:val="Hipervnculo"/>
                  <w:color w:val="auto"/>
                  <w:sz w:val="22"/>
                </w:rPr>
                <w:t>http://213.0.8.18/portal/educantabria/contenidoseducativosdigitales/bachillerato/ci</w:t>
              </w:r>
              <w:r w:rsidR="00EA5926" w:rsidRPr="00C96EB1">
                <w:rPr>
                  <w:rStyle w:val="Hipervnculo"/>
                  <w:color w:val="auto"/>
                  <w:sz w:val="22"/>
                </w:rPr>
                <w:lastRenderedPageBreak/>
                <w:t>texfi/citex/cit/Locke/locketexto.pdf</w:t>
              </w:r>
            </w:hyperlink>
            <w:r w:rsidR="00EA5926" w:rsidRPr="00C96EB1">
              <w:rPr>
                <w:sz w:val="22"/>
              </w:rPr>
              <w:t>.</w:t>
            </w:r>
          </w:p>
          <w:p w14:paraId="353F7D36" w14:textId="46F3E980" w:rsidR="003C0F13" w:rsidRPr="00C96EB1" w:rsidRDefault="003C0F13" w:rsidP="003C0F13">
            <w:pPr>
              <w:rPr>
                <w:sz w:val="22"/>
              </w:rPr>
            </w:pPr>
            <w:r w:rsidRPr="00C96EB1">
              <w:rPr>
                <w:sz w:val="22"/>
              </w:rPr>
              <w:t>en el que el autor cuestiona el absolutismo monárquico.</w:t>
            </w:r>
          </w:p>
          <w:p w14:paraId="5FB34EC4" w14:textId="77777777" w:rsidR="003C0F13" w:rsidRPr="00C96EB1" w:rsidRDefault="003C0F13" w:rsidP="001671D1">
            <w:pPr>
              <w:rPr>
                <w:sz w:val="22"/>
              </w:rPr>
            </w:pPr>
          </w:p>
          <w:p w14:paraId="7CE1A059" w14:textId="77777777" w:rsidR="003C0F13" w:rsidRPr="00C96EB1" w:rsidRDefault="003C0F13" w:rsidP="003C0F13">
            <w:pPr>
              <w:rPr>
                <w:b/>
                <w:sz w:val="22"/>
              </w:rPr>
            </w:pPr>
            <w:r w:rsidRPr="00C96EB1">
              <w:rPr>
                <w:b/>
                <w:sz w:val="22"/>
              </w:rPr>
              <w:t>Durante la presentación</w:t>
            </w:r>
          </w:p>
          <w:p w14:paraId="76D16CCA" w14:textId="6CE2D94B" w:rsidR="003C0F13" w:rsidRPr="00C96EB1" w:rsidRDefault="00CF7224" w:rsidP="003C0F13">
            <w:pPr>
              <w:rPr>
                <w:sz w:val="22"/>
              </w:rPr>
            </w:pPr>
            <w:r w:rsidRPr="00C96EB1">
              <w:rPr>
                <w:sz w:val="22"/>
              </w:rPr>
              <w:t>A partir del vi</w:t>
            </w:r>
            <w:r w:rsidR="002F0FAB" w:rsidRPr="00C96EB1">
              <w:rPr>
                <w:sz w:val="22"/>
              </w:rPr>
              <w:t xml:space="preserve">deo </w:t>
            </w:r>
            <w:r w:rsidR="003C0F13" w:rsidRPr="00C96EB1">
              <w:rPr>
                <w:sz w:val="22"/>
              </w:rPr>
              <w:t xml:space="preserve">y con el fin de asegurar </w:t>
            </w:r>
            <w:r w:rsidR="00A5609D">
              <w:rPr>
                <w:sz w:val="22"/>
              </w:rPr>
              <w:t>su</w:t>
            </w:r>
            <w:r w:rsidR="00B204B1">
              <w:rPr>
                <w:sz w:val="22"/>
              </w:rPr>
              <w:t xml:space="preserve"> comprensión</w:t>
            </w:r>
            <w:r w:rsidRPr="00C96EB1">
              <w:rPr>
                <w:sz w:val="22"/>
              </w:rPr>
              <w:t>, l</w:t>
            </w:r>
            <w:r w:rsidR="00474F93" w:rsidRPr="00C96EB1">
              <w:rPr>
                <w:sz w:val="22"/>
              </w:rPr>
              <w:t>e aconsejamos que los estudiante</w:t>
            </w:r>
            <w:r w:rsidR="003C0F13" w:rsidRPr="00C96EB1">
              <w:rPr>
                <w:sz w:val="22"/>
              </w:rPr>
              <w:t>s respondan unas preguntas:</w:t>
            </w:r>
          </w:p>
          <w:p w14:paraId="5B478854" w14:textId="2AF2CCB0" w:rsidR="003C0F13" w:rsidRPr="00C96EB1" w:rsidRDefault="003C0F13" w:rsidP="003C0F13">
            <w:pPr>
              <w:rPr>
                <w:sz w:val="22"/>
              </w:rPr>
            </w:pPr>
            <w:r w:rsidRPr="00C96EB1">
              <w:rPr>
                <w:sz w:val="22"/>
              </w:rPr>
              <w:t>- ¿</w:t>
            </w:r>
            <w:r w:rsidR="00D1292A">
              <w:rPr>
                <w:sz w:val="22"/>
              </w:rPr>
              <w:t>Q</w:t>
            </w:r>
            <w:r w:rsidRPr="00C96EB1">
              <w:rPr>
                <w:sz w:val="22"/>
              </w:rPr>
              <w:t xml:space="preserve">ué sistema político regía </w:t>
            </w:r>
            <w:r w:rsidR="00A5609D">
              <w:rPr>
                <w:sz w:val="22"/>
              </w:rPr>
              <w:t xml:space="preserve">en </w:t>
            </w:r>
            <w:r w:rsidRPr="00C96EB1">
              <w:rPr>
                <w:sz w:val="22"/>
              </w:rPr>
              <w:t xml:space="preserve">Europa occidental durante la </w:t>
            </w:r>
            <w:r w:rsidR="00CF7224" w:rsidRPr="00C96EB1">
              <w:rPr>
                <w:sz w:val="22"/>
              </w:rPr>
              <w:t>Edad Moderna</w:t>
            </w:r>
            <w:r w:rsidRPr="00C96EB1">
              <w:rPr>
                <w:sz w:val="22"/>
              </w:rPr>
              <w:t>? ¿Cuáles eran sus características polític</w:t>
            </w:r>
            <w:r w:rsidR="00A5609D">
              <w:rPr>
                <w:sz w:val="22"/>
              </w:rPr>
              <w:t>as</w:t>
            </w:r>
            <w:r w:rsidRPr="00C96EB1">
              <w:rPr>
                <w:sz w:val="22"/>
              </w:rPr>
              <w:t xml:space="preserve"> y eonómic</w:t>
            </w:r>
            <w:r w:rsidR="00A5609D">
              <w:rPr>
                <w:sz w:val="22"/>
              </w:rPr>
              <w:t>as</w:t>
            </w:r>
            <w:r w:rsidRPr="00C96EB1">
              <w:rPr>
                <w:sz w:val="22"/>
              </w:rPr>
              <w:t>?</w:t>
            </w:r>
          </w:p>
          <w:p w14:paraId="6245DD99" w14:textId="77777777" w:rsidR="003C0F13" w:rsidRPr="00C96EB1" w:rsidRDefault="003C0F13" w:rsidP="003C0F13">
            <w:pPr>
              <w:rPr>
                <w:sz w:val="22"/>
              </w:rPr>
            </w:pPr>
            <w:r w:rsidRPr="00C96EB1">
              <w:rPr>
                <w:sz w:val="22"/>
              </w:rPr>
              <w:t>- ¿Qué se conmemora el 14 de julio en Francia? ¿Por qué es tan relevante esta fecha?</w:t>
            </w:r>
          </w:p>
          <w:p w14:paraId="2D5323AE" w14:textId="77777777" w:rsidR="00CF7224" w:rsidRPr="00C96EB1" w:rsidRDefault="00CF7224" w:rsidP="003C0F13">
            <w:pPr>
              <w:rPr>
                <w:sz w:val="22"/>
              </w:rPr>
            </w:pPr>
          </w:p>
          <w:p w14:paraId="698C8FAB" w14:textId="77777777" w:rsidR="003C0F13" w:rsidRPr="00C96EB1" w:rsidRDefault="003C0F13" w:rsidP="003C0F13">
            <w:pPr>
              <w:rPr>
                <w:b/>
                <w:sz w:val="22"/>
              </w:rPr>
            </w:pPr>
            <w:r w:rsidRPr="00C96EB1">
              <w:rPr>
                <w:b/>
                <w:sz w:val="22"/>
              </w:rPr>
              <w:t>Después de la presentación</w:t>
            </w:r>
          </w:p>
          <w:p w14:paraId="687C3EAE" w14:textId="3FA34392" w:rsidR="001671D1" w:rsidRPr="00C96EB1" w:rsidRDefault="003C0F13" w:rsidP="003C0F13">
            <w:pPr>
              <w:rPr>
                <w:sz w:val="22"/>
              </w:rPr>
            </w:pPr>
            <w:r w:rsidRPr="00C96EB1">
              <w:rPr>
                <w:sz w:val="22"/>
              </w:rPr>
              <w:t xml:space="preserve">Con el </w:t>
            </w:r>
            <w:r w:rsidR="00CF7224" w:rsidRPr="00C96EB1">
              <w:rPr>
                <w:sz w:val="22"/>
              </w:rPr>
              <w:t>fin de completar la actividad, l</w:t>
            </w:r>
            <w:r w:rsidR="00474F93" w:rsidRPr="00C96EB1">
              <w:rPr>
                <w:sz w:val="22"/>
              </w:rPr>
              <w:t>e proponemos que los estudiante</w:t>
            </w:r>
            <w:r w:rsidRPr="00C96EB1">
              <w:rPr>
                <w:sz w:val="22"/>
              </w:rPr>
              <w:t xml:space="preserve">s hagan un comentario sobre algunas imágenes que </w:t>
            </w:r>
            <w:r w:rsidR="00FE684D">
              <w:rPr>
                <w:sz w:val="22"/>
              </w:rPr>
              <w:t>presenta</w:t>
            </w:r>
            <w:r w:rsidRPr="00C96EB1">
              <w:rPr>
                <w:sz w:val="22"/>
              </w:rPr>
              <w:t xml:space="preserve"> la página en ing</w:t>
            </w:r>
            <w:r w:rsidR="00CF7224" w:rsidRPr="00C96EB1">
              <w:rPr>
                <w:sz w:val="22"/>
              </w:rPr>
              <w:t>l</w:t>
            </w:r>
            <w:r w:rsidRPr="00C96EB1">
              <w:rPr>
                <w:sz w:val="22"/>
              </w:rPr>
              <w:t xml:space="preserve">és titulada </w:t>
            </w:r>
            <w:r w:rsidR="00CF7224" w:rsidRPr="00C96EB1">
              <w:rPr>
                <w:i/>
                <w:sz w:val="22"/>
              </w:rPr>
              <w:t>Liberty, equality, fraternity: Exploring the French R</w:t>
            </w:r>
            <w:r w:rsidRPr="00C96EB1">
              <w:rPr>
                <w:i/>
                <w:sz w:val="22"/>
              </w:rPr>
              <w:t>evolution</w:t>
            </w:r>
            <w:r w:rsidRPr="00C96EB1">
              <w:rPr>
                <w:sz w:val="22"/>
              </w:rPr>
              <w:t xml:space="preserve"> </w:t>
            </w:r>
            <w:hyperlink r:id="rId42" w:history="1">
              <w:r w:rsidRPr="00C96EB1">
                <w:rPr>
                  <w:rStyle w:val="Hipervnculo"/>
                  <w:color w:val="auto"/>
                  <w:sz w:val="22"/>
                </w:rPr>
                <w:t>[</w:t>
              </w:r>
              <w:r w:rsidR="002F0FAB" w:rsidRPr="00C96EB1">
                <w:rPr>
                  <w:rStyle w:val="Hipervnculo"/>
                  <w:color w:val="auto"/>
                  <w:sz w:val="22"/>
                </w:rPr>
                <w:t>VER</w:t>
              </w:r>
              <w:r w:rsidRPr="00C96EB1">
                <w:rPr>
                  <w:rStyle w:val="Hipervnculo"/>
                  <w:color w:val="auto"/>
                  <w:sz w:val="22"/>
                </w:rPr>
                <w:t>]</w:t>
              </w:r>
            </w:hyperlink>
            <w:r w:rsidRPr="00C96EB1">
              <w:rPr>
                <w:sz w:val="22"/>
              </w:rPr>
              <w:t>,</w:t>
            </w:r>
            <w:r w:rsidR="001671D1" w:rsidRPr="00C96EB1">
              <w:rPr>
                <w:sz w:val="22"/>
              </w:rPr>
              <w:t xml:space="preserve"> </w:t>
            </w:r>
            <w:hyperlink r:id="rId43" w:history="1">
              <w:r w:rsidR="001671D1" w:rsidRPr="00C96EB1">
                <w:rPr>
                  <w:rStyle w:val="Hipervnculo"/>
                  <w:color w:val="auto"/>
                  <w:sz w:val="22"/>
                </w:rPr>
                <w:t>http://chnm.gmu.edu/revolution/</w:t>
              </w:r>
            </w:hyperlink>
          </w:p>
          <w:p w14:paraId="50707B92" w14:textId="75640463" w:rsidR="003C0F13" w:rsidRPr="00C96EB1" w:rsidRDefault="003C0F13" w:rsidP="003C0F13">
            <w:pPr>
              <w:rPr>
                <w:sz w:val="22"/>
              </w:rPr>
            </w:pPr>
            <w:r w:rsidRPr="00C96EB1">
              <w:rPr>
                <w:sz w:val="22"/>
              </w:rPr>
              <w:t xml:space="preserve"> en las que se satiriza sobre algunos aspectos del Antiguo Régimen:</w:t>
            </w:r>
          </w:p>
          <w:p w14:paraId="064171D3" w14:textId="2CD8236C" w:rsidR="003C0F13" w:rsidRPr="00C96EB1" w:rsidRDefault="002F0FAB" w:rsidP="001671D1">
            <w:pPr>
              <w:pStyle w:val="Prrafodelista"/>
              <w:numPr>
                <w:ilvl w:val="0"/>
                <w:numId w:val="8"/>
              </w:numPr>
              <w:rPr>
                <w:sz w:val="22"/>
              </w:rPr>
            </w:pPr>
            <w:r w:rsidRPr="00C96EB1">
              <w:rPr>
                <w:sz w:val="22"/>
              </w:rPr>
              <w:t xml:space="preserve">Luis XVI como un borracho </w:t>
            </w:r>
            <w:r w:rsidR="00625F8A">
              <w:fldChar w:fldCharType="begin"/>
            </w:r>
            <w:r w:rsidR="00625F8A">
              <w:instrText xml:space="preserve"> HYPERLINK "http://chnm.gmu.edu/revolution/d/466/" </w:instrText>
            </w:r>
            <w:r w:rsidR="00625F8A">
              <w:fldChar w:fldCharType="separate"/>
            </w:r>
            <w:r w:rsidRPr="00C96EB1">
              <w:rPr>
                <w:rStyle w:val="Hipervnculo"/>
                <w:color w:val="auto"/>
                <w:sz w:val="22"/>
              </w:rPr>
              <w:t>[VER]</w:t>
            </w:r>
            <w:r w:rsidR="00625F8A">
              <w:rPr>
                <w:rStyle w:val="Hipervnculo"/>
                <w:color w:val="auto"/>
                <w:sz w:val="22"/>
              </w:rPr>
              <w:fldChar w:fldCharType="end"/>
            </w:r>
            <w:r w:rsidR="003C0F13" w:rsidRPr="00C96EB1">
              <w:rPr>
                <w:sz w:val="22"/>
              </w:rPr>
              <w:t>.</w:t>
            </w:r>
            <w:r w:rsidR="001671D1" w:rsidRPr="00C96EB1">
              <w:rPr>
                <w:sz w:val="22"/>
              </w:rPr>
              <w:t xml:space="preserve"> </w:t>
            </w:r>
            <w:hyperlink r:id="rId44" w:history="1">
              <w:r w:rsidR="001671D1" w:rsidRPr="00C96EB1">
                <w:rPr>
                  <w:rStyle w:val="Hipervnculo"/>
                  <w:color w:val="auto"/>
                  <w:sz w:val="22"/>
                </w:rPr>
                <w:t>http://chnm.gmu.edu/revolution/d/466/</w:t>
              </w:r>
            </w:hyperlink>
          </w:p>
          <w:p w14:paraId="2759140F" w14:textId="77777777" w:rsidR="001671D1" w:rsidRPr="00C96EB1" w:rsidRDefault="001671D1" w:rsidP="001671D1">
            <w:pPr>
              <w:pStyle w:val="Prrafodelista"/>
              <w:rPr>
                <w:sz w:val="22"/>
              </w:rPr>
            </w:pPr>
          </w:p>
          <w:p w14:paraId="17B860B4" w14:textId="1396F5DB" w:rsidR="003C0F13" w:rsidRPr="00C96EB1" w:rsidRDefault="003C0F13" w:rsidP="001671D1">
            <w:pPr>
              <w:pStyle w:val="Prrafodelista"/>
              <w:numPr>
                <w:ilvl w:val="0"/>
                <w:numId w:val="8"/>
              </w:numPr>
              <w:rPr>
                <w:sz w:val="22"/>
              </w:rPr>
            </w:pPr>
            <w:r w:rsidRPr="00C96EB1">
              <w:rPr>
                <w:sz w:val="22"/>
              </w:rPr>
              <w:t>El pueblo</w:t>
            </w:r>
            <w:r w:rsidR="002F0FAB" w:rsidRPr="00C96EB1">
              <w:rPr>
                <w:sz w:val="22"/>
              </w:rPr>
              <w:t xml:space="preserve"> bajo el Antiguo Régimen </w:t>
            </w:r>
            <w:r w:rsidR="00625F8A">
              <w:fldChar w:fldCharType="begin"/>
            </w:r>
            <w:r w:rsidR="00625F8A">
              <w:instrText xml:space="preserve"> HYPERLINK "http://chnm.gmu.edu/revolution/d/215/" </w:instrText>
            </w:r>
            <w:r w:rsidR="00625F8A">
              <w:fldChar w:fldCharType="separate"/>
            </w:r>
            <w:r w:rsidR="002F0FAB" w:rsidRPr="00C96EB1">
              <w:rPr>
                <w:rStyle w:val="Hipervnculo"/>
                <w:color w:val="auto"/>
                <w:sz w:val="22"/>
              </w:rPr>
              <w:t>[VER]</w:t>
            </w:r>
            <w:r w:rsidR="00625F8A">
              <w:rPr>
                <w:rStyle w:val="Hipervnculo"/>
                <w:color w:val="auto"/>
                <w:sz w:val="22"/>
              </w:rPr>
              <w:fldChar w:fldCharType="end"/>
            </w:r>
            <w:r w:rsidRPr="00C96EB1">
              <w:rPr>
                <w:sz w:val="22"/>
              </w:rPr>
              <w:t>.</w:t>
            </w:r>
            <w:r w:rsidR="001671D1" w:rsidRPr="00C96EB1">
              <w:rPr>
                <w:sz w:val="22"/>
              </w:rPr>
              <w:t xml:space="preserve"> </w:t>
            </w:r>
            <w:hyperlink r:id="rId45" w:history="1">
              <w:r w:rsidR="001671D1" w:rsidRPr="00C96EB1">
                <w:rPr>
                  <w:rStyle w:val="Hipervnculo"/>
                  <w:color w:val="auto"/>
                  <w:sz w:val="22"/>
                </w:rPr>
                <w:t>http://chnm.gmu.edu/revolution/d/215/</w:t>
              </w:r>
            </w:hyperlink>
          </w:p>
          <w:p w14:paraId="1762A3F2" w14:textId="6274C92B" w:rsidR="003C0F13" w:rsidRPr="00C96EB1" w:rsidRDefault="003C0F13" w:rsidP="005F4F8C">
            <w:pPr>
              <w:pStyle w:val="Prrafodelista"/>
              <w:numPr>
                <w:ilvl w:val="0"/>
                <w:numId w:val="8"/>
              </w:numPr>
              <w:rPr>
                <w:sz w:val="22"/>
              </w:rPr>
            </w:pPr>
            <w:r w:rsidRPr="00C96EB1">
              <w:rPr>
                <w:sz w:val="22"/>
              </w:rPr>
              <w:t>Luis XVI montado sobre un</w:t>
            </w:r>
            <w:r w:rsidR="002F0FAB" w:rsidRPr="00C96EB1">
              <w:rPr>
                <w:sz w:val="22"/>
              </w:rPr>
              <w:t xml:space="preserve"> cerdo </w:t>
            </w:r>
            <w:r w:rsidR="00625F8A">
              <w:fldChar w:fldCharType="begin"/>
            </w:r>
            <w:r w:rsidR="00625F8A">
              <w:instrText xml:space="preserve"> HYPERLINK "http://chnm.gmu.edu/rev</w:instrText>
            </w:r>
            <w:r w:rsidR="00625F8A">
              <w:instrText xml:space="preserve">olution/d/77/" </w:instrText>
            </w:r>
            <w:r w:rsidR="00625F8A">
              <w:fldChar w:fldCharType="separate"/>
            </w:r>
            <w:r w:rsidR="002F0FAB" w:rsidRPr="00C96EB1">
              <w:rPr>
                <w:rStyle w:val="Hipervnculo"/>
                <w:color w:val="auto"/>
                <w:sz w:val="22"/>
              </w:rPr>
              <w:t>[VER]</w:t>
            </w:r>
            <w:r w:rsidR="00625F8A">
              <w:rPr>
                <w:rStyle w:val="Hipervnculo"/>
                <w:color w:val="auto"/>
                <w:sz w:val="22"/>
              </w:rPr>
              <w:fldChar w:fldCharType="end"/>
            </w:r>
            <w:r w:rsidRPr="00C96EB1">
              <w:rPr>
                <w:sz w:val="22"/>
              </w:rPr>
              <w:t>.</w:t>
            </w:r>
            <w:r w:rsidR="005F4F8C" w:rsidRPr="00C96EB1">
              <w:rPr>
                <w:sz w:val="22"/>
              </w:rPr>
              <w:t xml:space="preserve"> </w:t>
            </w:r>
            <w:hyperlink r:id="rId46" w:history="1">
              <w:r w:rsidR="005F4F8C" w:rsidRPr="00C96EB1">
                <w:rPr>
                  <w:rStyle w:val="Hipervnculo"/>
                  <w:color w:val="auto"/>
                  <w:sz w:val="22"/>
                </w:rPr>
                <w:t>http://chnm.gmu.edu/revolution/d/77/</w:t>
              </w:r>
            </w:hyperlink>
          </w:p>
          <w:p w14:paraId="620A1F6A" w14:textId="77777777" w:rsidR="005F4F8C" w:rsidRPr="00C96EB1" w:rsidRDefault="005F4F8C" w:rsidP="005F4F8C">
            <w:pPr>
              <w:pStyle w:val="Prrafodelista"/>
              <w:rPr>
                <w:sz w:val="22"/>
              </w:rPr>
            </w:pPr>
          </w:p>
          <w:p w14:paraId="3E384A7D" w14:textId="77777777" w:rsidR="003C0F13" w:rsidRPr="00C96EB1" w:rsidRDefault="003C0F13" w:rsidP="003C0F13">
            <w:pPr>
              <w:rPr>
                <w:sz w:val="22"/>
              </w:rPr>
            </w:pPr>
            <w:r w:rsidRPr="00C96EB1">
              <w:rPr>
                <w:sz w:val="22"/>
              </w:rPr>
              <w:t>Para realizar el comentario de cada una de las imágenes propuestas, así como de otras que con</w:t>
            </w:r>
            <w:r w:rsidR="00CF7224" w:rsidRPr="00C96EB1">
              <w:rPr>
                <w:sz w:val="22"/>
              </w:rPr>
              <w:t>sidere interesantes, puede</w:t>
            </w:r>
            <w:r w:rsidRPr="00C96EB1">
              <w:rPr>
                <w:sz w:val="22"/>
              </w:rPr>
              <w:t xml:space="preserve"> plantear preguntas como las que se sugieren a continuación:</w:t>
            </w:r>
          </w:p>
          <w:p w14:paraId="108E7382" w14:textId="77777777" w:rsidR="003C0F13" w:rsidRPr="00C96EB1" w:rsidRDefault="003C0F13" w:rsidP="003C0F13">
            <w:pPr>
              <w:rPr>
                <w:sz w:val="22"/>
              </w:rPr>
            </w:pPr>
            <w:r w:rsidRPr="00C96EB1">
              <w:rPr>
                <w:sz w:val="22"/>
              </w:rPr>
              <w:t>- ¿De qué tipo de obra se trata?</w:t>
            </w:r>
          </w:p>
          <w:p w14:paraId="43F1EA63" w14:textId="77777777" w:rsidR="003C0F13" w:rsidRPr="00C96EB1" w:rsidRDefault="003C0F13" w:rsidP="003C0F13">
            <w:pPr>
              <w:rPr>
                <w:sz w:val="22"/>
              </w:rPr>
            </w:pPr>
            <w:r w:rsidRPr="00C96EB1">
              <w:rPr>
                <w:sz w:val="22"/>
              </w:rPr>
              <w:t>- ¿Quién aparece representado?</w:t>
            </w:r>
          </w:p>
          <w:p w14:paraId="32B9BF98" w14:textId="77777777" w:rsidR="003C0F13" w:rsidRPr="00C96EB1" w:rsidRDefault="003C0F13" w:rsidP="003C0F13">
            <w:pPr>
              <w:rPr>
                <w:sz w:val="22"/>
              </w:rPr>
            </w:pPr>
            <w:r w:rsidRPr="00C96EB1">
              <w:rPr>
                <w:sz w:val="22"/>
              </w:rPr>
              <w:t>- ¿Qué sucede en la escena?</w:t>
            </w:r>
          </w:p>
          <w:p w14:paraId="1AF7E5B7" w14:textId="77777777" w:rsidR="003C0F13" w:rsidRPr="00C96EB1" w:rsidRDefault="003C0F13" w:rsidP="003C0F13">
            <w:pPr>
              <w:rPr>
                <w:sz w:val="22"/>
              </w:rPr>
            </w:pPr>
            <w:r w:rsidRPr="00C96EB1">
              <w:rPr>
                <w:sz w:val="22"/>
              </w:rPr>
              <w:t>- ¿Cuál es la finalidad de esta imagen?</w:t>
            </w:r>
          </w:p>
          <w:p w14:paraId="33345980" w14:textId="77777777" w:rsidR="00D12335" w:rsidRPr="00C96EB1" w:rsidRDefault="003C0F13" w:rsidP="003C0F13">
            <w:pPr>
              <w:rPr>
                <w:sz w:val="22"/>
              </w:rPr>
            </w:pPr>
            <w:r w:rsidRPr="00C96EB1">
              <w:rPr>
                <w:sz w:val="22"/>
              </w:rPr>
              <w:lastRenderedPageBreak/>
              <w:t>- ¿Qué diferencias se observan con otras imágenes de la época?</w:t>
            </w:r>
          </w:p>
          <w:p w14:paraId="7A5A49EE" w14:textId="77777777" w:rsidR="003C0F13" w:rsidRPr="00C96EB1" w:rsidRDefault="003C0F13" w:rsidP="003C0F13">
            <w:pPr>
              <w:rPr>
                <w:sz w:val="22"/>
              </w:rPr>
            </w:pPr>
          </w:p>
          <w:p w14:paraId="74D325C5" w14:textId="77777777" w:rsidR="003C0F13" w:rsidRPr="00C96EB1" w:rsidRDefault="003C0F13" w:rsidP="003C0F13">
            <w:pPr>
              <w:rPr>
                <w:b/>
                <w:sz w:val="22"/>
              </w:rPr>
            </w:pPr>
            <w:r w:rsidRPr="00C96EB1">
              <w:rPr>
                <w:b/>
                <w:sz w:val="22"/>
              </w:rPr>
              <w:t>Ficha del estudiante</w:t>
            </w:r>
          </w:p>
          <w:p w14:paraId="635CEF93" w14:textId="77777777" w:rsidR="003C0F13" w:rsidRPr="00C96EB1" w:rsidRDefault="003C0F13" w:rsidP="003C0F13">
            <w:pPr>
              <w:rPr>
                <w:b/>
                <w:sz w:val="22"/>
              </w:rPr>
            </w:pPr>
            <w:r w:rsidRPr="00C96EB1">
              <w:rPr>
                <w:b/>
                <w:sz w:val="22"/>
              </w:rPr>
              <w:t>Los orígenes del absolutismo</w:t>
            </w:r>
          </w:p>
          <w:p w14:paraId="7F5FC1BA" w14:textId="4774E6BF" w:rsidR="003C0F13" w:rsidRPr="00C96EB1" w:rsidRDefault="003C0F13" w:rsidP="003C0F13">
            <w:pPr>
              <w:rPr>
                <w:sz w:val="22"/>
              </w:rPr>
            </w:pPr>
            <w:r w:rsidRPr="00C96EB1">
              <w:rPr>
                <w:sz w:val="22"/>
              </w:rPr>
              <w:t>La mayor parte de la Europa del siglo XVIII estuvo gobernada por monarcas absolutos. En aquella centuria este sistema de gobierno había alcanzado su apogeo, aunque sus orígenes se remontaban a la Francia de la segunda mitad del siglo XVII.</w:t>
            </w:r>
          </w:p>
          <w:p w14:paraId="1797E8EB" w14:textId="77777777" w:rsidR="003C0F13" w:rsidRPr="00C96EB1" w:rsidRDefault="003C0F13" w:rsidP="003C0F13">
            <w:pPr>
              <w:rPr>
                <w:sz w:val="22"/>
              </w:rPr>
            </w:pPr>
            <w:r w:rsidRPr="00C96EB1">
              <w:rPr>
                <w:sz w:val="22"/>
              </w:rPr>
              <w:t>El artífice y mayor representante del absolutismo fue Luis XIV, rey de Francia (1643-1715). Al alcanzar la mayoría de edad (1661), este decidió tomar las riendas del poder hasta el punto que apostó por convertirse en la encarnación misma del Estado. La tradición le atribuye la frase: “El Estado soy yo”.</w:t>
            </w:r>
          </w:p>
          <w:p w14:paraId="39CF4C06" w14:textId="77777777" w:rsidR="003C0F13" w:rsidRPr="00C96EB1" w:rsidRDefault="003C0F13" w:rsidP="003C0F13">
            <w:pPr>
              <w:rPr>
                <w:b/>
                <w:sz w:val="22"/>
              </w:rPr>
            </w:pPr>
            <w:r w:rsidRPr="00C96EB1">
              <w:rPr>
                <w:b/>
                <w:sz w:val="22"/>
              </w:rPr>
              <w:t>Los rasgos de la monarquía absoluta</w:t>
            </w:r>
          </w:p>
          <w:p w14:paraId="60A4550C" w14:textId="19094DB1" w:rsidR="003C0F13" w:rsidRPr="00C96EB1" w:rsidRDefault="003C0F13" w:rsidP="003C0F13">
            <w:pPr>
              <w:rPr>
                <w:sz w:val="22"/>
              </w:rPr>
            </w:pPr>
            <w:r w:rsidRPr="00C96EB1">
              <w:rPr>
                <w:sz w:val="22"/>
              </w:rPr>
              <w:t xml:space="preserve">Los monarcas absolutos ejercían un poder de origen divino y, </w:t>
            </w:r>
            <w:r w:rsidR="00404DC5" w:rsidRPr="00C96EB1">
              <w:rPr>
                <w:sz w:val="22"/>
              </w:rPr>
              <w:t>con</w:t>
            </w:r>
            <w:r w:rsidRPr="00C96EB1">
              <w:rPr>
                <w:sz w:val="22"/>
              </w:rPr>
              <w:t xml:space="preserve"> base </w:t>
            </w:r>
            <w:r w:rsidR="00A5609D">
              <w:rPr>
                <w:sz w:val="22"/>
              </w:rPr>
              <w:t>en</w:t>
            </w:r>
            <w:r w:rsidRPr="00C96EB1">
              <w:rPr>
                <w:sz w:val="22"/>
              </w:rPr>
              <w:t xml:space="preserve"> este, ejercían un poder </w:t>
            </w:r>
            <w:r w:rsidR="00D1292A" w:rsidRPr="00C96EB1">
              <w:rPr>
                <w:sz w:val="22"/>
              </w:rPr>
              <w:t>despótico</w:t>
            </w:r>
            <w:r w:rsidRPr="00C96EB1">
              <w:rPr>
                <w:sz w:val="22"/>
              </w:rPr>
              <w:t>. Además, estos reyes concentraban los tres poderes del Estado:</w:t>
            </w:r>
          </w:p>
          <w:p w14:paraId="1B5FA985" w14:textId="14F63F5E" w:rsidR="003C0F13" w:rsidRPr="00C96EB1" w:rsidRDefault="003C0F13" w:rsidP="003C0F13">
            <w:pPr>
              <w:rPr>
                <w:sz w:val="22"/>
              </w:rPr>
            </w:pPr>
            <w:r w:rsidRPr="00C96EB1">
              <w:rPr>
                <w:sz w:val="22"/>
              </w:rPr>
              <w:t xml:space="preserve">- Poder </w:t>
            </w:r>
            <w:r w:rsidR="00541FB2">
              <w:rPr>
                <w:sz w:val="22"/>
              </w:rPr>
              <w:t>l</w:t>
            </w:r>
            <w:r w:rsidRPr="00C96EB1">
              <w:rPr>
                <w:sz w:val="22"/>
              </w:rPr>
              <w:t>egislativo: el soberano dictaba y sancionaba las leyes del Reino. También decidía la convocatoria de cortes estamentales (aunque, para evitar limitaciones a su poder, nunca lo hacía).</w:t>
            </w:r>
          </w:p>
          <w:p w14:paraId="3FF705F8" w14:textId="324DD3C1" w:rsidR="003C0F13" w:rsidRPr="00C96EB1" w:rsidRDefault="003C0F13" w:rsidP="003C0F13">
            <w:pPr>
              <w:rPr>
                <w:sz w:val="22"/>
              </w:rPr>
            </w:pPr>
            <w:r w:rsidRPr="00C96EB1">
              <w:rPr>
                <w:sz w:val="22"/>
              </w:rPr>
              <w:t xml:space="preserve">- Poder </w:t>
            </w:r>
            <w:r w:rsidR="00541FB2">
              <w:rPr>
                <w:sz w:val="22"/>
              </w:rPr>
              <w:t>e</w:t>
            </w:r>
            <w:r w:rsidRPr="00C96EB1">
              <w:rPr>
                <w:sz w:val="22"/>
              </w:rPr>
              <w:t xml:space="preserve">jecutivo: para el gobierno del Reino, se </w:t>
            </w:r>
            <w:r w:rsidR="00A5609D">
              <w:rPr>
                <w:sz w:val="22"/>
              </w:rPr>
              <w:t>organizó</w:t>
            </w:r>
            <w:r w:rsidRPr="00C96EB1">
              <w:rPr>
                <w:sz w:val="22"/>
              </w:rPr>
              <w:t xml:space="preserve"> un Estado centralizado y gobernado a través de ministros, consejeros, intendentes y otros funcionarios (burocracia).</w:t>
            </w:r>
          </w:p>
          <w:p w14:paraId="02ACCCD8" w14:textId="6EC1538D" w:rsidR="003C0F13" w:rsidRPr="00C96EB1" w:rsidRDefault="003C0F13" w:rsidP="003C0F13">
            <w:pPr>
              <w:rPr>
                <w:sz w:val="22"/>
              </w:rPr>
            </w:pPr>
            <w:r w:rsidRPr="00C96EB1">
              <w:rPr>
                <w:sz w:val="22"/>
              </w:rPr>
              <w:t xml:space="preserve">- Poder </w:t>
            </w:r>
            <w:r w:rsidR="00541FB2">
              <w:rPr>
                <w:sz w:val="22"/>
              </w:rPr>
              <w:t>j</w:t>
            </w:r>
            <w:r w:rsidRPr="00C96EB1">
              <w:rPr>
                <w:sz w:val="22"/>
              </w:rPr>
              <w:t>udicial: el soberano era el juez supremo y en su nombre se impartía justicia.</w:t>
            </w:r>
          </w:p>
          <w:p w14:paraId="3A3B3477" w14:textId="09AF2A28" w:rsidR="003C0F13" w:rsidRPr="00C96EB1" w:rsidRDefault="00404DC5" w:rsidP="003C0F13">
            <w:pPr>
              <w:rPr>
                <w:sz w:val="22"/>
              </w:rPr>
            </w:pPr>
            <w:r w:rsidRPr="00C96EB1">
              <w:rPr>
                <w:sz w:val="22"/>
              </w:rPr>
              <w:t xml:space="preserve">Con </w:t>
            </w:r>
            <w:r w:rsidR="003C0F13" w:rsidRPr="00C96EB1">
              <w:rPr>
                <w:sz w:val="22"/>
              </w:rPr>
              <w:t xml:space="preserve">base </w:t>
            </w:r>
            <w:r w:rsidR="00A5609D">
              <w:rPr>
                <w:sz w:val="22"/>
              </w:rPr>
              <w:t>en</w:t>
            </w:r>
            <w:r w:rsidR="003C0F13" w:rsidRPr="00C96EB1">
              <w:rPr>
                <w:sz w:val="22"/>
              </w:rPr>
              <w:t xml:space="preserve"> ello, solo el derecho divino, el derecho natural (privilegios tradicionales) y algunas leyes fundamentales del Reino, podían limitar el poder del monarca absoluto.</w:t>
            </w:r>
          </w:p>
          <w:p w14:paraId="0C588357" w14:textId="77777777" w:rsidR="003C0F13" w:rsidRPr="00C96EB1" w:rsidRDefault="003C0F13" w:rsidP="003C0F13">
            <w:pPr>
              <w:rPr>
                <w:sz w:val="22"/>
              </w:rPr>
            </w:pPr>
            <w:r w:rsidRPr="00C96EB1">
              <w:rPr>
                <w:sz w:val="22"/>
              </w:rPr>
              <w:t>Aunque las monarquías absolutas se asentaban sobre un teórico poder de origen divino, sus principales puntos de apoyo eran la Iglesia y la nobleza.</w:t>
            </w:r>
          </w:p>
          <w:p w14:paraId="3AB35D5F" w14:textId="77777777" w:rsidR="003C0F13" w:rsidRPr="00C96EB1" w:rsidRDefault="003C0F13" w:rsidP="003C0F13">
            <w:pPr>
              <w:rPr>
                <w:sz w:val="22"/>
              </w:rPr>
            </w:pPr>
            <w:r w:rsidRPr="00C96EB1">
              <w:rPr>
                <w:sz w:val="22"/>
              </w:rPr>
              <w:t>En una sociedad estamental basada en los privilegios de una minoría, el régimen feudal fue el verdadero sustento del poder real y, al tiempo, el germen de su decadencia.</w:t>
            </w:r>
          </w:p>
          <w:p w14:paraId="0E11EB45" w14:textId="1FF10398" w:rsidR="003C0F13" w:rsidRPr="00C96EB1" w:rsidRDefault="003C0F13" w:rsidP="003C0F13">
            <w:pPr>
              <w:rPr>
                <w:sz w:val="22"/>
              </w:rPr>
            </w:pPr>
            <w:r w:rsidRPr="00C96EB1">
              <w:rPr>
                <w:sz w:val="22"/>
              </w:rPr>
              <w:t>Durante el siglo XVIII, la burguesía experimentó un progresivo enriquecimiento. Esto hizo que sus miembros comenza</w:t>
            </w:r>
            <w:r w:rsidR="006E1A04">
              <w:rPr>
                <w:sz w:val="22"/>
              </w:rPr>
              <w:t>ran</w:t>
            </w:r>
            <w:r w:rsidRPr="00C96EB1">
              <w:rPr>
                <w:sz w:val="22"/>
              </w:rPr>
              <w:t xml:space="preserve"> a rechazar los privilegios por </w:t>
            </w:r>
            <w:r w:rsidRPr="00C96EB1">
              <w:rPr>
                <w:sz w:val="22"/>
              </w:rPr>
              <w:lastRenderedPageBreak/>
              <w:t>cuestiones de sangre y a cuestionar la soberanía regia tal y como se concebía hasta entonces.</w:t>
            </w:r>
          </w:p>
          <w:p w14:paraId="607B5CCD" w14:textId="7EDDA5B3" w:rsidR="003C0F13" w:rsidRPr="00C96EB1" w:rsidRDefault="003C0F13" w:rsidP="003C0F13">
            <w:pPr>
              <w:rPr>
                <w:sz w:val="22"/>
              </w:rPr>
            </w:pPr>
            <w:r w:rsidRPr="00C96EB1">
              <w:rPr>
                <w:sz w:val="22"/>
              </w:rPr>
              <w:t xml:space="preserve">A finales del siglo, el absolutismo comenzó a verse amenazado como consecuencia del alto coste de mantener una estructura estatal tan vasta y compleja. Los impuestos dejaron de ser suficientes para mantener en marcha la maquinaria del Estado, por lo que las monarquías </w:t>
            </w:r>
            <w:r w:rsidR="00DE0D52">
              <w:rPr>
                <w:sz w:val="22"/>
              </w:rPr>
              <w:t xml:space="preserve">tuvieron que </w:t>
            </w:r>
            <w:r w:rsidRPr="00C96EB1">
              <w:rPr>
                <w:sz w:val="22"/>
              </w:rPr>
              <w:t>recurrir a unos préstamos que no siempre pudieron devolver. Además, a todo ello se sumó el agotamiento del sistema feudal. Cada vez más burgueses reclamaban acceder a las tierras que, en su mayor parte, estaban vinculadas a los títulos de nobleza.</w:t>
            </w:r>
          </w:p>
          <w:p w14:paraId="77A42126" w14:textId="3A2A2F07" w:rsidR="003C0F13" w:rsidRPr="00C96EB1" w:rsidRDefault="003C0F13" w:rsidP="00DE0D52">
            <w:pPr>
              <w:rPr>
                <w:sz w:val="22"/>
              </w:rPr>
            </w:pPr>
            <w:r w:rsidRPr="00C96EB1">
              <w:rPr>
                <w:sz w:val="22"/>
              </w:rPr>
              <w:t xml:space="preserve">El triunfo de la </w:t>
            </w:r>
            <w:r w:rsidR="00DE0D52">
              <w:rPr>
                <w:sz w:val="22"/>
              </w:rPr>
              <w:t>R</w:t>
            </w:r>
            <w:r w:rsidRPr="00C96EB1">
              <w:rPr>
                <w:sz w:val="22"/>
              </w:rPr>
              <w:t xml:space="preserve">evolución francesa (1789-1799) y la aprobación de la Constitución de 1812, </w:t>
            </w:r>
            <w:r w:rsidR="00DE0D52">
              <w:rPr>
                <w:sz w:val="22"/>
              </w:rPr>
              <w:t xml:space="preserve">en </w:t>
            </w:r>
            <w:r w:rsidRPr="00C96EB1">
              <w:rPr>
                <w:sz w:val="22"/>
              </w:rPr>
              <w:t>plena guerra de la Independencia española (1808-1814), son los dos hitos que marcaron el fin del Antiguo Régimen en Francia y España.</w:t>
            </w:r>
          </w:p>
        </w:tc>
      </w:tr>
    </w:tbl>
    <w:p w14:paraId="73EEA0EB" w14:textId="77777777" w:rsidR="00D12335" w:rsidRPr="00C96EB1" w:rsidRDefault="00D12335" w:rsidP="00D12335">
      <w:pPr>
        <w:spacing w:after="0"/>
        <w:rPr>
          <w:sz w:val="22"/>
        </w:rPr>
      </w:pPr>
    </w:p>
    <w:p w14:paraId="24A04166" w14:textId="04D8144B" w:rsidR="00CF7224" w:rsidRPr="00C96EB1" w:rsidRDefault="00CF7224" w:rsidP="00CF7224">
      <w:pPr>
        <w:spacing w:after="0"/>
        <w:rPr>
          <w:b/>
          <w:sz w:val="22"/>
        </w:rPr>
      </w:pPr>
      <w:r w:rsidRPr="00C96EB1">
        <w:rPr>
          <w:sz w:val="22"/>
          <w:highlight w:val="yellow"/>
        </w:rPr>
        <w:t>[</w:t>
      </w:r>
      <w:r w:rsidRPr="00C96EB1">
        <w:rPr>
          <w:b/>
          <w:sz w:val="22"/>
          <w:highlight w:val="yellow"/>
        </w:rPr>
        <w:t>Sección 2]</w:t>
      </w:r>
      <w:r w:rsidRPr="00C96EB1">
        <w:rPr>
          <w:b/>
          <w:sz w:val="22"/>
        </w:rPr>
        <w:t xml:space="preserve"> </w:t>
      </w:r>
      <w:r w:rsidR="00244338" w:rsidRPr="00C96EB1">
        <w:rPr>
          <w:b/>
          <w:sz w:val="22"/>
        </w:rPr>
        <w:t>4.</w:t>
      </w:r>
      <w:r w:rsidR="00400F19" w:rsidRPr="00C96EB1">
        <w:rPr>
          <w:b/>
          <w:sz w:val="22"/>
        </w:rPr>
        <w:t>3</w:t>
      </w:r>
      <w:r w:rsidRPr="00C96EB1">
        <w:rPr>
          <w:b/>
          <w:sz w:val="22"/>
        </w:rPr>
        <w:t xml:space="preserve"> Consolidación</w:t>
      </w:r>
    </w:p>
    <w:p w14:paraId="32F99A6E" w14:textId="77777777" w:rsidR="00D12335" w:rsidRPr="00C96EB1" w:rsidRDefault="00CF7224" w:rsidP="00CF7224">
      <w:pPr>
        <w:spacing w:after="0"/>
        <w:rPr>
          <w:sz w:val="22"/>
        </w:rPr>
      </w:pPr>
      <w:r w:rsidRPr="00C96EB1">
        <w:rPr>
          <w:sz w:val="22"/>
        </w:rPr>
        <w:t>Actividades para consolidar lo que has aprendido en esta sección.</w:t>
      </w:r>
    </w:p>
    <w:p w14:paraId="2CA64687" w14:textId="77777777" w:rsidR="00CF7224" w:rsidRPr="00C96EB1" w:rsidRDefault="00CF7224" w:rsidP="00CF7224">
      <w:pPr>
        <w:spacing w:after="0"/>
        <w:rPr>
          <w:sz w:val="22"/>
        </w:rPr>
      </w:pPr>
    </w:p>
    <w:tbl>
      <w:tblPr>
        <w:tblStyle w:val="Tablaconcuadrcula"/>
        <w:tblW w:w="0" w:type="auto"/>
        <w:tblLook w:val="04A0" w:firstRow="1" w:lastRow="0" w:firstColumn="1" w:lastColumn="0" w:noHBand="0" w:noVBand="1"/>
      </w:tblPr>
      <w:tblGrid>
        <w:gridCol w:w="2518"/>
        <w:gridCol w:w="6536"/>
      </w:tblGrid>
      <w:tr w:rsidR="00D12335" w:rsidRPr="00C96EB1" w14:paraId="67AB3DB0" w14:textId="77777777">
        <w:tc>
          <w:tcPr>
            <w:tcW w:w="9054" w:type="dxa"/>
            <w:gridSpan w:val="2"/>
            <w:shd w:val="clear" w:color="auto" w:fill="000000" w:themeFill="text1"/>
          </w:tcPr>
          <w:p w14:paraId="01EC7759" w14:textId="77777777" w:rsidR="00D12335" w:rsidRPr="00C96EB1" w:rsidRDefault="00D12335" w:rsidP="00D12335">
            <w:pPr>
              <w:jc w:val="center"/>
              <w:rPr>
                <w:b/>
                <w:sz w:val="22"/>
              </w:rPr>
            </w:pPr>
            <w:r w:rsidRPr="00C96EB1">
              <w:rPr>
                <w:b/>
                <w:sz w:val="22"/>
              </w:rPr>
              <w:t>Practica: recurso aprovechado</w:t>
            </w:r>
          </w:p>
        </w:tc>
      </w:tr>
      <w:tr w:rsidR="00D12335" w:rsidRPr="00C96EB1" w14:paraId="5F0500AD" w14:textId="77777777">
        <w:tc>
          <w:tcPr>
            <w:tcW w:w="2518" w:type="dxa"/>
          </w:tcPr>
          <w:p w14:paraId="2F6A7729" w14:textId="77777777" w:rsidR="00D12335" w:rsidRPr="00C96EB1" w:rsidRDefault="00D12335" w:rsidP="00D12335">
            <w:pPr>
              <w:rPr>
                <w:b/>
                <w:sz w:val="22"/>
              </w:rPr>
            </w:pPr>
            <w:r w:rsidRPr="00C96EB1">
              <w:rPr>
                <w:b/>
                <w:sz w:val="22"/>
              </w:rPr>
              <w:t>Código</w:t>
            </w:r>
          </w:p>
        </w:tc>
        <w:tc>
          <w:tcPr>
            <w:tcW w:w="6536" w:type="dxa"/>
          </w:tcPr>
          <w:p w14:paraId="226A31CB" w14:textId="583DA45D" w:rsidR="00D12335" w:rsidRPr="00C96EB1" w:rsidRDefault="00DA6E65" w:rsidP="00731AA9">
            <w:pPr>
              <w:rPr>
                <w:b/>
                <w:sz w:val="22"/>
              </w:rPr>
            </w:pPr>
            <w:r w:rsidRPr="00C96EB1">
              <w:rPr>
                <w:sz w:val="22"/>
              </w:rPr>
              <w:t>CS_</w:t>
            </w:r>
            <w:r w:rsidR="00CF7224" w:rsidRPr="00C96EB1">
              <w:rPr>
                <w:sz w:val="22"/>
              </w:rPr>
              <w:t>0</w:t>
            </w:r>
            <w:r w:rsidRPr="00C96EB1">
              <w:rPr>
                <w:sz w:val="22"/>
              </w:rPr>
              <w:t>7</w:t>
            </w:r>
            <w:r w:rsidR="00CF7224" w:rsidRPr="00C96EB1">
              <w:rPr>
                <w:sz w:val="22"/>
              </w:rPr>
              <w:t>_0</w:t>
            </w:r>
            <w:r w:rsidRPr="00C96EB1">
              <w:rPr>
                <w:sz w:val="22"/>
              </w:rPr>
              <w:t>4</w:t>
            </w:r>
            <w:r w:rsidR="00D12335" w:rsidRPr="00C96EB1">
              <w:rPr>
                <w:sz w:val="22"/>
              </w:rPr>
              <w:t>_REC</w:t>
            </w:r>
            <w:r w:rsidR="006D63FF" w:rsidRPr="00C96EB1">
              <w:rPr>
                <w:sz w:val="22"/>
              </w:rPr>
              <w:t>1</w:t>
            </w:r>
            <w:r w:rsidR="00580A82">
              <w:rPr>
                <w:sz w:val="22"/>
              </w:rPr>
              <w:t>7</w:t>
            </w:r>
            <w:r w:rsidR="00D12335" w:rsidRPr="00C96EB1">
              <w:rPr>
                <w:sz w:val="22"/>
              </w:rPr>
              <w:t>0</w:t>
            </w:r>
          </w:p>
        </w:tc>
      </w:tr>
      <w:tr w:rsidR="00D12335" w:rsidRPr="00C96EB1" w14:paraId="6D2EE811" w14:textId="77777777">
        <w:tc>
          <w:tcPr>
            <w:tcW w:w="2518" w:type="dxa"/>
          </w:tcPr>
          <w:p w14:paraId="5DF7D512" w14:textId="77777777" w:rsidR="00D12335" w:rsidRPr="00C96EB1" w:rsidRDefault="00D12335" w:rsidP="00D12335">
            <w:pPr>
              <w:rPr>
                <w:sz w:val="22"/>
              </w:rPr>
            </w:pPr>
            <w:r w:rsidRPr="00C96EB1">
              <w:rPr>
                <w:b/>
                <w:sz w:val="22"/>
              </w:rPr>
              <w:t>Ubicación en Aula Planeta</w:t>
            </w:r>
          </w:p>
        </w:tc>
        <w:tc>
          <w:tcPr>
            <w:tcW w:w="6536" w:type="dxa"/>
          </w:tcPr>
          <w:p w14:paraId="07B606C8" w14:textId="77777777" w:rsidR="00D12335" w:rsidRPr="00C96EB1" w:rsidRDefault="00D272A7" w:rsidP="00D12335">
            <w:pPr>
              <w:rPr>
                <w:sz w:val="22"/>
              </w:rPr>
            </w:pPr>
            <w:r w:rsidRPr="00C96EB1">
              <w:rPr>
                <w:sz w:val="22"/>
              </w:rPr>
              <w:t>4 ESO/El fin del Antiguo Régimen/La monarquía absoluta/Consolidación</w:t>
            </w:r>
          </w:p>
        </w:tc>
      </w:tr>
      <w:tr w:rsidR="00D12335" w:rsidRPr="00C96EB1" w14:paraId="3F5F924C" w14:textId="77777777">
        <w:tc>
          <w:tcPr>
            <w:tcW w:w="2518" w:type="dxa"/>
          </w:tcPr>
          <w:p w14:paraId="73748D16" w14:textId="77777777" w:rsidR="00D12335" w:rsidRPr="00C96EB1" w:rsidRDefault="00D12335" w:rsidP="00D12335">
            <w:pPr>
              <w:rPr>
                <w:b/>
                <w:sz w:val="22"/>
              </w:rPr>
            </w:pPr>
            <w:r w:rsidRPr="00C96EB1">
              <w:rPr>
                <w:b/>
                <w:sz w:val="22"/>
              </w:rPr>
              <w:t>Título</w:t>
            </w:r>
          </w:p>
        </w:tc>
        <w:tc>
          <w:tcPr>
            <w:tcW w:w="6536" w:type="dxa"/>
          </w:tcPr>
          <w:p w14:paraId="59557B14" w14:textId="77777777" w:rsidR="00D12335" w:rsidRPr="00C96EB1" w:rsidRDefault="00D272A7" w:rsidP="00D12335">
            <w:pPr>
              <w:rPr>
                <w:sz w:val="22"/>
              </w:rPr>
            </w:pPr>
            <w:r w:rsidRPr="00C96EB1">
              <w:rPr>
                <w:sz w:val="22"/>
              </w:rPr>
              <w:t>Refuerza tu aprendizaje: La monarquía absoluta</w:t>
            </w:r>
          </w:p>
        </w:tc>
      </w:tr>
      <w:tr w:rsidR="00D12335" w:rsidRPr="00C96EB1" w14:paraId="682B97B4" w14:textId="77777777">
        <w:tc>
          <w:tcPr>
            <w:tcW w:w="2518" w:type="dxa"/>
          </w:tcPr>
          <w:p w14:paraId="507C33E4" w14:textId="77777777" w:rsidR="00D12335" w:rsidRPr="00C96EB1" w:rsidRDefault="00D12335" w:rsidP="00D12335">
            <w:pPr>
              <w:rPr>
                <w:b/>
                <w:sz w:val="22"/>
              </w:rPr>
            </w:pPr>
            <w:r w:rsidRPr="00C96EB1">
              <w:rPr>
                <w:b/>
                <w:sz w:val="22"/>
              </w:rPr>
              <w:t>Descripción</w:t>
            </w:r>
          </w:p>
        </w:tc>
        <w:tc>
          <w:tcPr>
            <w:tcW w:w="6536" w:type="dxa"/>
          </w:tcPr>
          <w:p w14:paraId="47DF9A34" w14:textId="06983912" w:rsidR="00D12335" w:rsidRPr="00C96EB1" w:rsidRDefault="00F4124E" w:rsidP="00D12335">
            <w:pPr>
              <w:rPr>
                <w:sz w:val="22"/>
              </w:rPr>
            </w:pPr>
            <w:r w:rsidRPr="00C96EB1">
              <w:rPr>
                <w:sz w:val="22"/>
              </w:rPr>
              <w:t>Actividad</w:t>
            </w:r>
            <w:r w:rsidR="00D272A7" w:rsidRPr="00C96EB1">
              <w:rPr>
                <w:sz w:val="22"/>
              </w:rPr>
              <w:t xml:space="preserve"> sobre La monarquía absoluta</w:t>
            </w:r>
          </w:p>
        </w:tc>
      </w:tr>
    </w:tbl>
    <w:p w14:paraId="6B67B3EC" w14:textId="77777777" w:rsidR="004D0345" w:rsidRPr="00C96EB1" w:rsidRDefault="004D0345" w:rsidP="00D621DD">
      <w:pPr>
        <w:rPr>
          <w:sz w:val="22"/>
          <w:highlight w:val="yellow"/>
        </w:rPr>
      </w:pPr>
    </w:p>
    <w:p w14:paraId="046E5548" w14:textId="0D7F3D57" w:rsidR="00D621DD" w:rsidRPr="00C96EB1" w:rsidRDefault="00DD36FB" w:rsidP="00D621DD">
      <w:pPr>
        <w:rPr>
          <w:b/>
          <w:sz w:val="22"/>
        </w:rPr>
      </w:pPr>
      <w:r w:rsidRPr="00C96EB1">
        <w:rPr>
          <w:b/>
          <w:sz w:val="22"/>
          <w:highlight w:val="yellow"/>
        </w:rPr>
        <w:t>[Sección 1]</w:t>
      </w:r>
      <w:r w:rsidRPr="00C96EB1">
        <w:rPr>
          <w:b/>
          <w:sz w:val="22"/>
        </w:rPr>
        <w:t xml:space="preserve"> </w:t>
      </w:r>
      <w:r w:rsidR="006D63FF" w:rsidRPr="00C96EB1">
        <w:rPr>
          <w:b/>
          <w:sz w:val="22"/>
        </w:rPr>
        <w:t>5</w:t>
      </w:r>
      <w:r w:rsidR="00D621DD" w:rsidRPr="00C96EB1">
        <w:rPr>
          <w:b/>
          <w:sz w:val="22"/>
        </w:rPr>
        <w:t xml:space="preserve"> La Ilustración</w:t>
      </w:r>
    </w:p>
    <w:p w14:paraId="177B79AC" w14:textId="3D8894FD" w:rsidR="00C96EB1" w:rsidRDefault="004312BF" w:rsidP="00C96EB1">
      <w:pPr>
        <w:rPr>
          <w:rStyle w:val="Hipervnculo"/>
          <w:color w:val="auto"/>
          <w:sz w:val="22"/>
        </w:rPr>
      </w:pPr>
      <w:r w:rsidRPr="00C96EB1">
        <w:rPr>
          <w:sz w:val="22"/>
        </w:rPr>
        <w:t xml:space="preserve">A lo largo del siglo </w:t>
      </w:r>
      <w:r w:rsidRPr="00F5527A">
        <w:rPr>
          <w:sz w:val="22"/>
        </w:rPr>
        <w:t>XVIII</w:t>
      </w:r>
      <w:r w:rsidRPr="00C96EB1">
        <w:rPr>
          <w:sz w:val="22"/>
        </w:rPr>
        <w:t xml:space="preserve">, en toda Europa triunfó una </w:t>
      </w:r>
      <w:r w:rsidRPr="00F5527A">
        <w:rPr>
          <w:b/>
          <w:sz w:val="22"/>
        </w:rPr>
        <w:t>corriente cultural</w:t>
      </w:r>
      <w:r w:rsidRPr="00C96EB1">
        <w:rPr>
          <w:sz w:val="22"/>
        </w:rPr>
        <w:t xml:space="preserve"> y de pensamiento: la </w:t>
      </w:r>
      <w:r w:rsidRPr="00F5527A">
        <w:rPr>
          <w:b/>
          <w:sz w:val="22"/>
        </w:rPr>
        <w:t>Ilustración</w:t>
      </w:r>
      <w:r w:rsidRPr="00C96EB1">
        <w:rPr>
          <w:sz w:val="22"/>
        </w:rPr>
        <w:t xml:space="preserve">. Esta utilizó el </w:t>
      </w:r>
      <w:r w:rsidRPr="00C96EB1">
        <w:rPr>
          <w:b/>
          <w:sz w:val="22"/>
        </w:rPr>
        <w:t>racionalismo</w:t>
      </w:r>
      <w:r w:rsidRPr="00C96EB1">
        <w:rPr>
          <w:sz w:val="22"/>
        </w:rPr>
        <w:t xml:space="preserve">, la </w:t>
      </w:r>
      <w:r w:rsidRPr="00C96EB1">
        <w:rPr>
          <w:b/>
          <w:sz w:val="22"/>
        </w:rPr>
        <w:t>observación</w:t>
      </w:r>
      <w:r w:rsidRPr="00C96EB1">
        <w:rPr>
          <w:sz w:val="22"/>
        </w:rPr>
        <w:t xml:space="preserve"> y la </w:t>
      </w:r>
      <w:r w:rsidRPr="00C96EB1">
        <w:rPr>
          <w:b/>
          <w:sz w:val="22"/>
        </w:rPr>
        <w:t>experimentación</w:t>
      </w:r>
      <w:r w:rsidR="005954E3">
        <w:rPr>
          <w:b/>
          <w:sz w:val="22"/>
        </w:rPr>
        <w:t>,</w:t>
      </w:r>
      <w:r w:rsidRPr="00C96EB1">
        <w:rPr>
          <w:sz w:val="22"/>
        </w:rPr>
        <w:t xml:space="preserve"> como métodos de estudio del mundo con la voluntad de poner fin a siglos de ignorancia y superstición [</w:t>
      </w:r>
      <w:hyperlink r:id="rId47" w:history="1">
        <w:r w:rsidR="00D45870" w:rsidRPr="00C96EB1">
          <w:rPr>
            <w:rStyle w:val="Hipervnculo"/>
            <w:color w:val="auto"/>
            <w:sz w:val="22"/>
          </w:rPr>
          <w:t>VER</w:t>
        </w:r>
      </w:hyperlink>
      <w:r w:rsidRPr="00C96EB1">
        <w:rPr>
          <w:sz w:val="22"/>
        </w:rPr>
        <w:t>].</w:t>
      </w:r>
      <w:r w:rsidR="005F4F8C" w:rsidRPr="00C96EB1">
        <w:rPr>
          <w:sz w:val="22"/>
        </w:rPr>
        <w:t xml:space="preserve"> </w:t>
      </w:r>
      <w:hyperlink r:id="rId48" w:history="1">
        <w:r w:rsidR="005F4F8C" w:rsidRPr="00C96EB1">
          <w:rPr>
            <w:rStyle w:val="Hipervnculo"/>
            <w:color w:val="auto"/>
            <w:sz w:val="22"/>
          </w:rPr>
          <w:t>http://ntic.educacion.es/w3//eos/MaterialesEducativos/bachillerato/historia/revfran/actividades/ilustraciontest.htm</w:t>
        </w:r>
      </w:hyperlink>
    </w:p>
    <w:p w14:paraId="4FD77BE5" w14:textId="77777777" w:rsidR="00580A82" w:rsidRDefault="00580A82" w:rsidP="00C96EB1">
      <w:pPr>
        <w:rPr>
          <w:rStyle w:val="Hipervnculo"/>
          <w:color w:val="auto"/>
          <w:sz w:val="22"/>
        </w:rPr>
      </w:pPr>
    </w:p>
    <w:p w14:paraId="18B8E08D" w14:textId="77777777" w:rsidR="00580A82" w:rsidRPr="00C96EB1" w:rsidRDefault="00580A82" w:rsidP="00C96EB1">
      <w:pPr>
        <w:rPr>
          <w:sz w:val="22"/>
        </w:rPr>
      </w:pPr>
    </w:p>
    <w:tbl>
      <w:tblPr>
        <w:tblStyle w:val="Tablaconcuadrcula"/>
        <w:tblW w:w="0" w:type="auto"/>
        <w:tblLayout w:type="fixed"/>
        <w:tblLook w:val="04A0" w:firstRow="1" w:lastRow="0" w:firstColumn="1" w:lastColumn="0" w:noHBand="0" w:noVBand="1"/>
      </w:tblPr>
      <w:tblGrid>
        <w:gridCol w:w="3227"/>
        <w:gridCol w:w="6110"/>
      </w:tblGrid>
      <w:tr w:rsidR="004D0345" w:rsidRPr="00C96EB1" w14:paraId="5C5A12EB" w14:textId="77777777" w:rsidTr="00E114F9">
        <w:tc>
          <w:tcPr>
            <w:tcW w:w="9337" w:type="dxa"/>
            <w:gridSpan w:val="2"/>
            <w:shd w:val="clear" w:color="auto" w:fill="0D0D0D" w:themeFill="text1" w:themeFillTint="F2"/>
          </w:tcPr>
          <w:p w14:paraId="48400DB1" w14:textId="77777777" w:rsidR="004D0345" w:rsidRPr="00C96EB1" w:rsidRDefault="004D0345" w:rsidP="00D32F25">
            <w:pPr>
              <w:jc w:val="center"/>
              <w:rPr>
                <w:b/>
                <w:sz w:val="22"/>
              </w:rPr>
            </w:pPr>
            <w:r w:rsidRPr="00C96EB1">
              <w:rPr>
                <w:b/>
                <w:sz w:val="22"/>
              </w:rPr>
              <w:lastRenderedPageBreak/>
              <w:t>Imagen (fotografía, gráfica o ilustración)</w:t>
            </w:r>
          </w:p>
        </w:tc>
      </w:tr>
      <w:tr w:rsidR="004D0345" w:rsidRPr="00C96EB1" w14:paraId="5E81D879" w14:textId="77777777" w:rsidTr="00E114F9">
        <w:tc>
          <w:tcPr>
            <w:tcW w:w="3227" w:type="dxa"/>
          </w:tcPr>
          <w:p w14:paraId="0694B67D" w14:textId="77777777" w:rsidR="004D0345" w:rsidRPr="00C96EB1" w:rsidRDefault="004D0345" w:rsidP="00D32F25">
            <w:pPr>
              <w:rPr>
                <w:b/>
                <w:sz w:val="22"/>
              </w:rPr>
            </w:pPr>
            <w:r w:rsidRPr="00C96EB1">
              <w:rPr>
                <w:b/>
                <w:sz w:val="22"/>
              </w:rPr>
              <w:t>Código</w:t>
            </w:r>
          </w:p>
        </w:tc>
        <w:tc>
          <w:tcPr>
            <w:tcW w:w="6110" w:type="dxa"/>
          </w:tcPr>
          <w:p w14:paraId="12298938" w14:textId="352BC7EC" w:rsidR="004D0345" w:rsidRPr="00C96EB1" w:rsidRDefault="00E7268B" w:rsidP="00D32F25">
            <w:pPr>
              <w:rPr>
                <w:b/>
                <w:sz w:val="22"/>
              </w:rPr>
            </w:pPr>
            <w:r>
              <w:rPr>
                <w:rFonts w:eastAsia="Cambria"/>
                <w:sz w:val="22"/>
              </w:rPr>
              <w:t>CS_07_04_IMG2</w:t>
            </w:r>
            <w:r w:rsidR="00070224">
              <w:rPr>
                <w:rFonts w:eastAsia="Cambria"/>
                <w:sz w:val="22"/>
              </w:rPr>
              <w:t>3</w:t>
            </w:r>
          </w:p>
        </w:tc>
      </w:tr>
      <w:tr w:rsidR="004D0345" w:rsidRPr="00C96EB1" w14:paraId="3D066FF1" w14:textId="77777777" w:rsidTr="00E114F9">
        <w:tc>
          <w:tcPr>
            <w:tcW w:w="3227" w:type="dxa"/>
          </w:tcPr>
          <w:p w14:paraId="365A7D76" w14:textId="77777777" w:rsidR="004D0345" w:rsidRPr="00C96EB1" w:rsidRDefault="004D0345" w:rsidP="00D32F25">
            <w:pPr>
              <w:rPr>
                <w:sz w:val="22"/>
              </w:rPr>
            </w:pPr>
            <w:r w:rsidRPr="00C96EB1">
              <w:rPr>
                <w:b/>
                <w:sz w:val="22"/>
              </w:rPr>
              <w:t>Descripción</w:t>
            </w:r>
          </w:p>
        </w:tc>
        <w:tc>
          <w:tcPr>
            <w:tcW w:w="6110" w:type="dxa"/>
          </w:tcPr>
          <w:p w14:paraId="488BFA19" w14:textId="77777777" w:rsidR="004D0345" w:rsidRPr="00C96EB1" w:rsidRDefault="00C57FD5" w:rsidP="00D32F25">
            <w:pPr>
              <w:rPr>
                <w:sz w:val="22"/>
              </w:rPr>
            </w:pPr>
            <w:r w:rsidRPr="00C96EB1">
              <w:rPr>
                <w:noProof/>
                <w:sz w:val="22"/>
                <w:lang w:val="es-ES" w:eastAsia="es-ES"/>
              </w:rPr>
              <w:drawing>
                <wp:inline distT="0" distB="0" distL="0" distR="0" wp14:anchorId="3A50FF7E" wp14:editId="50665DA3">
                  <wp:extent cx="899614" cy="1344347"/>
                  <wp:effectExtent l="2540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901376" cy="1346980"/>
                          </a:xfrm>
                          <a:prstGeom prst="rect">
                            <a:avLst/>
                          </a:prstGeom>
                          <a:noFill/>
                          <a:ln w="9525">
                            <a:noFill/>
                            <a:miter lim="800000"/>
                            <a:headEnd/>
                            <a:tailEnd/>
                          </a:ln>
                        </pic:spPr>
                      </pic:pic>
                    </a:graphicData>
                  </a:graphic>
                </wp:inline>
              </w:drawing>
            </w:r>
          </w:p>
        </w:tc>
      </w:tr>
      <w:tr w:rsidR="004D0345" w:rsidRPr="00C96EB1" w14:paraId="1852AFCC" w14:textId="77777777" w:rsidTr="00E114F9">
        <w:tc>
          <w:tcPr>
            <w:tcW w:w="3227" w:type="dxa"/>
          </w:tcPr>
          <w:p w14:paraId="3B0148BE" w14:textId="77777777" w:rsidR="004D0345" w:rsidRPr="00C96EB1" w:rsidRDefault="004D0345" w:rsidP="00D32F25">
            <w:pPr>
              <w:rPr>
                <w:sz w:val="22"/>
              </w:rPr>
            </w:pPr>
            <w:r w:rsidRPr="00C96EB1">
              <w:rPr>
                <w:b/>
                <w:sz w:val="22"/>
              </w:rPr>
              <w:t>Código Shutterstock (o URL o la ruta en AulaPlaneta)</w:t>
            </w:r>
          </w:p>
        </w:tc>
        <w:tc>
          <w:tcPr>
            <w:tcW w:w="6110" w:type="dxa"/>
          </w:tcPr>
          <w:p w14:paraId="3B5072D9" w14:textId="77777777" w:rsidR="004D0345" w:rsidRPr="00C96EB1" w:rsidRDefault="00C57FD5" w:rsidP="00D32F25">
            <w:pPr>
              <w:rPr>
                <w:sz w:val="22"/>
              </w:rPr>
            </w:pPr>
            <w:r w:rsidRPr="00C96EB1">
              <w:rPr>
                <w:sz w:val="22"/>
              </w:rPr>
              <w:t>http://hispanicasaber.planetasaber.com/encyclopedia/default.asp?idpack=9&amp;idpil=0007XF01&amp;ruta=Buscador</w:t>
            </w:r>
          </w:p>
        </w:tc>
      </w:tr>
      <w:tr w:rsidR="004D0345" w:rsidRPr="00C96EB1" w14:paraId="3D90089D" w14:textId="77777777" w:rsidTr="00E114F9">
        <w:tc>
          <w:tcPr>
            <w:tcW w:w="3227" w:type="dxa"/>
          </w:tcPr>
          <w:p w14:paraId="372EEB18" w14:textId="77777777" w:rsidR="004D0345" w:rsidRPr="00C96EB1" w:rsidRDefault="004D0345" w:rsidP="00D32F25">
            <w:pPr>
              <w:rPr>
                <w:sz w:val="22"/>
              </w:rPr>
            </w:pPr>
            <w:r w:rsidRPr="00C96EB1">
              <w:rPr>
                <w:b/>
                <w:sz w:val="22"/>
              </w:rPr>
              <w:t>Pie de imagen</w:t>
            </w:r>
          </w:p>
        </w:tc>
        <w:tc>
          <w:tcPr>
            <w:tcW w:w="6110" w:type="dxa"/>
            <w:shd w:val="clear" w:color="auto" w:fill="auto"/>
          </w:tcPr>
          <w:p w14:paraId="2B5D83A5" w14:textId="438CD975" w:rsidR="004D0345" w:rsidRPr="0003286B" w:rsidRDefault="00C57FD5" w:rsidP="0003286B">
            <w:pPr>
              <w:spacing w:after="0" w:line="240" w:lineRule="auto"/>
              <w:rPr>
                <w:rFonts w:eastAsiaTheme="minorEastAsia" w:cstheme="minorBidi"/>
                <w:sz w:val="22"/>
                <w:lang w:eastAsia="es-ES_tradnl"/>
              </w:rPr>
            </w:pPr>
            <w:r w:rsidRPr="00C96EB1">
              <w:rPr>
                <w:rFonts w:eastAsiaTheme="minorEastAsia" w:cstheme="minorBidi"/>
                <w:sz w:val="22"/>
                <w:lang w:eastAsia="es-ES_tradnl"/>
              </w:rPr>
              <w:t>Gottfried Leibniz, filósofo y matemático alemán, erudito e interesado por numerosas disciplinas, creó un espacio epistemológico propio y vital al interrelacionar el racionalismo europeo continental de Descartes y Spinoza con el empirismo británico de Hobbes y Locke</w:t>
            </w:r>
            <w:r w:rsidR="00E114F9" w:rsidRPr="00C96EB1">
              <w:rPr>
                <w:rFonts w:eastAsiaTheme="minorEastAsia" w:cstheme="minorBidi"/>
                <w:sz w:val="22"/>
                <w:lang w:eastAsia="es-ES_tradnl"/>
              </w:rPr>
              <w:t>.</w:t>
            </w:r>
          </w:p>
        </w:tc>
      </w:tr>
      <w:tr w:rsidR="004D0345" w:rsidRPr="00C96EB1" w14:paraId="6E53750B" w14:textId="77777777" w:rsidTr="00E114F9">
        <w:tc>
          <w:tcPr>
            <w:tcW w:w="3227" w:type="dxa"/>
          </w:tcPr>
          <w:p w14:paraId="59A7474D" w14:textId="77777777" w:rsidR="004D0345" w:rsidRPr="00C96EB1" w:rsidRDefault="004D0345" w:rsidP="00D32F25">
            <w:pPr>
              <w:rPr>
                <w:b/>
                <w:sz w:val="22"/>
              </w:rPr>
            </w:pPr>
            <w:r w:rsidRPr="00C96EB1">
              <w:rPr>
                <w:b/>
                <w:sz w:val="22"/>
              </w:rPr>
              <w:t>Ubicación del pie de imagen</w:t>
            </w:r>
          </w:p>
        </w:tc>
        <w:tc>
          <w:tcPr>
            <w:tcW w:w="6110" w:type="dxa"/>
          </w:tcPr>
          <w:p w14:paraId="01672DC4" w14:textId="69BA6336" w:rsidR="004D0345" w:rsidRPr="00C96EB1" w:rsidRDefault="004D0345" w:rsidP="00C80174">
            <w:pPr>
              <w:rPr>
                <w:sz w:val="22"/>
              </w:rPr>
            </w:pPr>
            <w:r w:rsidRPr="00C96EB1">
              <w:rPr>
                <w:sz w:val="22"/>
              </w:rPr>
              <w:t xml:space="preserve">Inferior </w:t>
            </w:r>
          </w:p>
        </w:tc>
      </w:tr>
    </w:tbl>
    <w:p w14:paraId="21074E71" w14:textId="77777777" w:rsidR="004D0345" w:rsidRPr="00C96EB1" w:rsidRDefault="004D0345" w:rsidP="004312BF">
      <w:pPr>
        <w:rPr>
          <w:sz w:val="22"/>
        </w:rPr>
      </w:pPr>
    </w:p>
    <w:p w14:paraId="3058FB4D" w14:textId="40BE30B1" w:rsidR="004312BF" w:rsidRPr="00C96EB1" w:rsidRDefault="0068775D" w:rsidP="004312BF">
      <w:pPr>
        <w:rPr>
          <w:b/>
          <w:sz w:val="22"/>
        </w:rPr>
      </w:pPr>
      <w:r w:rsidRPr="00C96EB1">
        <w:rPr>
          <w:b/>
          <w:sz w:val="22"/>
          <w:highlight w:val="yellow"/>
        </w:rPr>
        <w:t>[Sección 2]</w:t>
      </w:r>
      <w:r w:rsidRPr="00C96EB1">
        <w:rPr>
          <w:b/>
          <w:sz w:val="22"/>
        </w:rPr>
        <w:t xml:space="preserve"> </w:t>
      </w:r>
      <w:r w:rsidR="006D63FF" w:rsidRPr="00C96EB1">
        <w:rPr>
          <w:b/>
          <w:sz w:val="22"/>
        </w:rPr>
        <w:t>5</w:t>
      </w:r>
      <w:r w:rsidR="004312BF" w:rsidRPr="00C96EB1">
        <w:rPr>
          <w:b/>
          <w:sz w:val="22"/>
        </w:rPr>
        <w:t>.</w:t>
      </w:r>
      <w:r w:rsidR="00400F19" w:rsidRPr="00C96EB1">
        <w:rPr>
          <w:b/>
          <w:sz w:val="22"/>
        </w:rPr>
        <w:t>1</w:t>
      </w:r>
      <w:r w:rsidRPr="00C96EB1">
        <w:rPr>
          <w:b/>
          <w:sz w:val="22"/>
        </w:rPr>
        <w:t xml:space="preserve"> </w:t>
      </w:r>
      <w:r w:rsidR="004312BF" w:rsidRPr="00C96EB1">
        <w:rPr>
          <w:b/>
          <w:sz w:val="22"/>
        </w:rPr>
        <w:t>El pensamiento ilustrado</w:t>
      </w:r>
    </w:p>
    <w:p w14:paraId="60AD7FEE" w14:textId="77777777" w:rsidR="004312BF" w:rsidRPr="00C96EB1" w:rsidRDefault="004312BF" w:rsidP="004312BF">
      <w:pPr>
        <w:rPr>
          <w:sz w:val="22"/>
        </w:rPr>
      </w:pPr>
      <w:r w:rsidRPr="00C96EB1">
        <w:rPr>
          <w:sz w:val="22"/>
        </w:rPr>
        <w:t xml:space="preserve">La Ilustración fue un </w:t>
      </w:r>
      <w:r w:rsidRPr="00C96EB1">
        <w:rPr>
          <w:b/>
          <w:sz w:val="22"/>
        </w:rPr>
        <w:t>movimiento cultural</w:t>
      </w:r>
      <w:r w:rsidRPr="00C96EB1">
        <w:rPr>
          <w:sz w:val="22"/>
        </w:rPr>
        <w:t xml:space="preserve">, desarrollado durante el siglo XVIII, basado en la confianza en el </w:t>
      </w:r>
      <w:r w:rsidRPr="00C96EB1">
        <w:rPr>
          <w:b/>
          <w:sz w:val="22"/>
        </w:rPr>
        <w:t>poder de la razón</w:t>
      </w:r>
      <w:r w:rsidRPr="00C96EB1">
        <w:rPr>
          <w:sz w:val="22"/>
        </w:rPr>
        <w:t xml:space="preserve"> como herramienta de progreso.</w:t>
      </w:r>
    </w:p>
    <w:p w14:paraId="6F6025BD" w14:textId="74A0B854" w:rsidR="004D0345" w:rsidRPr="00C96EB1" w:rsidRDefault="004312BF" w:rsidP="00580A82">
      <w:pPr>
        <w:rPr>
          <w:sz w:val="22"/>
        </w:rPr>
      </w:pPr>
      <w:r w:rsidRPr="00C96EB1">
        <w:rPr>
          <w:sz w:val="22"/>
        </w:rPr>
        <w:t xml:space="preserve">Las inquietudes de los ilustrados por el conocimiento se concretaron, por ejemplo, en la organización de </w:t>
      </w:r>
      <w:r w:rsidRPr="00F5527A">
        <w:rPr>
          <w:b/>
          <w:sz w:val="22"/>
        </w:rPr>
        <w:t>expediciones científicas</w:t>
      </w:r>
      <w:r w:rsidRPr="00C96EB1">
        <w:rPr>
          <w:sz w:val="22"/>
        </w:rPr>
        <w:t xml:space="preserve">. Entre ellas se cuentan algunas tan importantes </w:t>
      </w:r>
      <w:r w:rsidR="00D45870" w:rsidRPr="00C96EB1">
        <w:rPr>
          <w:sz w:val="22"/>
        </w:rPr>
        <w:t xml:space="preserve">como la de </w:t>
      </w:r>
      <w:r w:rsidR="00D45870" w:rsidRPr="00F5527A">
        <w:rPr>
          <w:b/>
          <w:sz w:val="22"/>
        </w:rPr>
        <w:t xml:space="preserve">Alejandro </w:t>
      </w:r>
      <w:proofErr w:type="spellStart"/>
      <w:r w:rsidR="00D45870" w:rsidRPr="00F5527A">
        <w:rPr>
          <w:b/>
          <w:sz w:val="22"/>
        </w:rPr>
        <w:t>Malaspina</w:t>
      </w:r>
      <w:proofErr w:type="spellEnd"/>
      <w:r w:rsidRPr="00C96EB1">
        <w:rPr>
          <w:sz w:val="22"/>
        </w:rPr>
        <w:t>, en los dominios coloniales</w:t>
      </w:r>
      <w:r w:rsidR="00D45870" w:rsidRPr="00C96EB1">
        <w:rPr>
          <w:sz w:val="22"/>
        </w:rPr>
        <w:t xml:space="preserve"> de España,</w:t>
      </w:r>
      <w:r w:rsidR="005D1DAD" w:rsidRPr="00C96EB1">
        <w:rPr>
          <w:sz w:val="22"/>
        </w:rPr>
        <w:t xml:space="preserve"> </w:t>
      </w:r>
      <w:r w:rsidR="00D45870" w:rsidRPr="00C96EB1">
        <w:rPr>
          <w:sz w:val="22"/>
        </w:rPr>
        <w:t xml:space="preserve">la de </w:t>
      </w:r>
      <w:r w:rsidR="00D45870" w:rsidRPr="00F5527A">
        <w:rPr>
          <w:b/>
          <w:sz w:val="22"/>
        </w:rPr>
        <w:t>James Cook</w:t>
      </w:r>
      <w:r w:rsidRPr="00C96EB1">
        <w:rPr>
          <w:sz w:val="22"/>
        </w:rPr>
        <w:t>, en el Pacífico</w:t>
      </w:r>
      <w:r w:rsidR="005D1DAD" w:rsidRPr="00C96EB1">
        <w:rPr>
          <w:sz w:val="22"/>
        </w:rPr>
        <w:t xml:space="preserve"> o la de </w:t>
      </w:r>
      <w:r w:rsidR="005D1DAD" w:rsidRPr="00F5527A">
        <w:rPr>
          <w:b/>
          <w:sz w:val="22"/>
        </w:rPr>
        <w:t xml:space="preserve">Alexander </w:t>
      </w:r>
      <w:r w:rsidR="00AF197A" w:rsidRPr="00F5527A">
        <w:rPr>
          <w:b/>
          <w:sz w:val="22"/>
        </w:rPr>
        <w:t>v</w:t>
      </w:r>
      <w:r w:rsidR="005D1DAD" w:rsidRPr="00F5527A">
        <w:rPr>
          <w:b/>
          <w:sz w:val="22"/>
        </w:rPr>
        <w:t xml:space="preserve">on </w:t>
      </w:r>
      <w:r w:rsidR="00E719D2" w:rsidRPr="00F5527A">
        <w:rPr>
          <w:b/>
          <w:sz w:val="22"/>
        </w:rPr>
        <w:t>Humboldt</w:t>
      </w:r>
      <w:r w:rsidR="005D1DAD" w:rsidRPr="00C96EB1">
        <w:rPr>
          <w:sz w:val="22"/>
        </w:rPr>
        <w:t xml:space="preserve">, considerado el padre de la geografía moderna, en diferentes lugares del </w:t>
      </w:r>
      <w:r w:rsidR="00A34882" w:rsidRPr="00C96EB1">
        <w:rPr>
          <w:sz w:val="22"/>
        </w:rPr>
        <w:t>hemisferio</w:t>
      </w:r>
      <w:r w:rsidR="005D1DAD" w:rsidRPr="00C96EB1">
        <w:rPr>
          <w:sz w:val="22"/>
        </w:rPr>
        <w:t xml:space="preserve">, </w:t>
      </w:r>
      <w:r w:rsidR="00B14539" w:rsidRPr="00C96EB1">
        <w:rPr>
          <w:sz w:val="22"/>
        </w:rPr>
        <w:t>como</w:t>
      </w:r>
      <w:r w:rsidR="005D1DAD" w:rsidRPr="00C96EB1">
        <w:rPr>
          <w:sz w:val="22"/>
        </w:rPr>
        <w:t xml:space="preserve"> Europa, América y Asia.</w:t>
      </w:r>
    </w:p>
    <w:tbl>
      <w:tblPr>
        <w:tblStyle w:val="Tablaconcuadrcula"/>
        <w:tblW w:w="0" w:type="auto"/>
        <w:tblLayout w:type="fixed"/>
        <w:tblLook w:val="04A0" w:firstRow="1" w:lastRow="0" w:firstColumn="1" w:lastColumn="0" w:noHBand="0" w:noVBand="1"/>
      </w:tblPr>
      <w:tblGrid>
        <w:gridCol w:w="2376"/>
        <w:gridCol w:w="6961"/>
      </w:tblGrid>
      <w:tr w:rsidR="004D0345" w:rsidRPr="00C96EB1" w14:paraId="1FC9B979" w14:textId="77777777" w:rsidTr="00B06CB8">
        <w:tc>
          <w:tcPr>
            <w:tcW w:w="9337" w:type="dxa"/>
            <w:gridSpan w:val="2"/>
            <w:shd w:val="clear" w:color="auto" w:fill="000000" w:themeFill="text1"/>
          </w:tcPr>
          <w:p w14:paraId="5694A6A4" w14:textId="39AF01EE" w:rsidR="004D0345" w:rsidRPr="00C96EB1" w:rsidRDefault="004D0345" w:rsidP="00D32F25">
            <w:pPr>
              <w:jc w:val="center"/>
              <w:rPr>
                <w:b/>
                <w:sz w:val="22"/>
              </w:rPr>
            </w:pPr>
            <w:r w:rsidRPr="00C96EB1">
              <w:rPr>
                <w:b/>
                <w:sz w:val="22"/>
              </w:rPr>
              <w:t xml:space="preserve">Profundiza </w:t>
            </w:r>
            <w:r w:rsidR="00952D79" w:rsidRPr="00C96EB1">
              <w:rPr>
                <w:b/>
                <w:sz w:val="22"/>
              </w:rPr>
              <w:t xml:space="preserve">recurso </w:t>
            </w:r>
            <w:r w:rsidR="00CD1DD6" w:rsidRPr="00C96EB1">
              <w:rPr>
                <w:b/>
                <w:sz w:val="22"/>
              </w:rPr>
              <w:t>nuevo</w:t>
            </w:r>
            <w:r w:rsidR="00746EB5" w:rsidRPr="00C96EB1">
              <w:rPr>
                <w:b/>
                <w:sz w:val="22"/>
              </w:rPr>
              <w:t xml:space="preserve"> </w:t>
            </w:r>
          </w:p>
        </w:tc>
      </w:tr>
      <w:tr w:rsidR="004D0345" w:rsidRPr="00C96EB1" w14:paraId="36FA576B" w14:textId="77777777" w:rsidTr="00B06CB8">
        <w:tc>
          <w:tcPr>
            <w:tcW w:w="2376" w:type="dxa"/>
          </w:tcPr>
          <w:p w14:paraId="18DD0CE8" w14:textId="77777777" w:rsidR="004D0345" w:rsidRPr="00C96EB1" w:rsidRDefault="004D0345" w:rsidP="00D32F25">
            <w:pPr>
              <w:rPr>
                <w:b/>
                <w:sz w:val="22"/>
              </w:rPr>
            </w:pPr>
            <w:r w:rsidRPr="00C96EB1">
              <w:rPr>
                <w:b/>
                <w:sz w:val="22"/>
              </w:rPr>
              <w:t>Código</w:t>
            </w:r>
          </w:p>
        </w:tc>
        <w:tc>
          <w:tcPr>
            <w:tcW w:w="6961" w:type="dxa"/>
          </w:tcPr>
          <w:p w14:paraId="7344F1BA" w14:textId="4141E048" w:rsidR="004D0345" w:rsidRPr="00C96EB1" w:rsidRDefault="00DF397E" w:rsidP="00580A82">
            <w:pPr>
              <w:rPr>
                <w:b/>
                <w:sz w:val="22"/>
              </w:rPr>
            </w:pPr>
            <w:r w:rsidRPr="00C96EB1">
              <w:rPr>
                <w:rFonts w:eastAsia="Cambria"/>
                <w:sz w:val="22"/>
              </w:rPr>
              <w:t>CS_07_04_REC1</w:t>
            </w:r>
            <w:r w:rsidR="00580A82">
              <w:rPr>
                <w:rFonts w:eastAsia="Cambria"/>
                <w:sz w:val="22"/>
              </w:rPr>
              <w:t>80</w:t>
            </w:r>
          </w:p>
        </w:tc>
      </w:tr>
      <w:tr w:rsidR="00FE3F18" w:rsidRPr="00C96EB1" w14:paraId="175F6F2E" w14:textId="77777777" w:rsidTr="00B06CB8">
        <w:tc>
          <w:tcPr>
            <w:tcW w:w="2376" w:type="dxa"/>
          </w:tcPr>
          <w:p w14:paraId="7FC03420" w14:textId="77777777" w:rsidR="00FE3F18" w:rsidRPr="00C96EB1" w:rsidRDefault="00FE3F18" w:rsidP="00D32F25">
            <w:pPr>
              <w:rPr>
                <w:b/>
                <w:sz w:val="22"/>
              </w:rPr>
            </w:pPr>
          </w:p>
        </w:tc>
        <w:tc>
          <w:tcPr>
            <w:tcW w:w="6961" w:type="dxa"/>
          </w:tcPr>
          <w:p w14:paraId="0B9CBF31" w14:textId="0EC5E428" w:rsidR="00FE3F18" w:rsidRPr="00C96EB1" w:rsidRDefault="00625F8A" w:rsidP="00D32F25">
            <w:pPr>
              <w:rPr>
                <w:sz w:val="22"/>
              </w:rPr>
            </w:pPr>
            <w:hyperlink r:id="rId50" w:history="1">
              <w:r w:rsidR="00FE3F18" w:rsidRPr="00C96EB1">
                <w:rPr>
                  <w:rStyle w:val="Hipervnculo"/>
                  <w:color w:val="auto"/>
                  <w:sz w:val="22"/>
                </w:rPr>
                <w:t>http://profesores.aulaplaneta.com/AuxPages/RecursoPopUp.aspx?RecursoID=724775&amp;CursoID=5&amp;AsignaturaID=31</w:t>
              </w:r>
            </w:hyperlink>
          </w:p>
        </w:tc>
      </w:tr>
      <w:tr w:rsidR="004D0345" w:rsidRPr="00C96EB1" w14:paraId="75D3A296" w14:textId="77777777" w:rsidTr="00B06CB8">
        <w:tc>
          <w:tcPr>
            <w:tcW w:w="2376" w:type="dxa"/>
          </w:tcPr>
          <w:p w14:paraId="3CF87E9C" w14:textId="77777777" w:rsidR="004D0345" w:rsidRPr="00C96EB1" w:rsidRDefault="004D0345" w:rsidP="00D32F25">
            <w:pPr>
              <w:rPr>
                <w:sz w:val="22"/>
              </w:rPr>
            </w:pPr>
            <w:r w:rsidRPr="00C96EB1">
              <w:rPr>
                <w:b/>
                <w:sz w:val="22"/>
              </w:rPr>
              <w:t>Título</w:t>
            </w:r>
          </w:p>
        </w:tc>
        <w:tc>
          <w:tcPr>
            <w:tcW w:w="6961" w:type="dxa"/>
          </w:tcPr>
          <w:p w14:paraId="2DD59576" w14:textId="6FA6FF65" w:rsidR="004D0345" w:rsidRPr="00C96EB1" w:rsidRDefault="00416243" w:rsidP="00D32F25">
            <w:pPr>
              <w:rPr>
                <w:sz w:val="22"/>
              </w:rPr>
            </w:pPr>
            <w:r w:rsidRPr="00C96EB1">
              <w:rPr>
                <w:sz w:val="22"/>
              </w:rPr>
              <w:t>El Naturalismo</w:t>
            </w:r>
          </w:p>
        </w:tc>
      </w:tr>
      <w:tr w:rsidR="004D0345" w:rsidRPr="00C96EB1" w14:paraId="7D202C4D" w14:textId="77777777" w:rsidTr="00B06CB8">
        <w:tc>
          <w:tcPr>
            <w:tcW w:w="2376" w:type="dxa"/>
          </w:tcPr>
          <w:p w14:paraId="531142B6" w14:textId="77777777" w:rsidR="004D0345" w:rsidRPr="00C96EB1" w:rsidRDefault="004D0345" w:rsidP="00D32F25">
            <w:pPr>
              <w:rPr>
                <w:sz w:val="22"/>
              </w:rPr>
            </w:pPr>
            <w:r w:rsidRPr="00C96EB1">
              <w:rPr>
                <w:b/>
                <w:sz w:val="22"/>
              </w:rPr>
              <w:t>Descripción</w:t>
            </w:r>
          </w:p>
        </w:tc>
        <w:tc>
          <w:tcPr>
            <w:tcW w:w="6961" w:type="dxa"/>
          </w:tcPr>
          <w:p w14:paraId="22C510BF" w14:textId="24492126" w:rsidR="004D0345" w:rsidRPr="00C96EB1" w:rsidRDefault="00863DE5" w:rsidP="00B06CB8">
            <w:pPr>
              <w:rPr>
                <w:sz w:val="22"/>
              </w:rPr>
            </w:pPr>
            <w:r w:rsidRPr="00C96EB1">
              <w:rPr>
                <w:sz w:val="22"/>
              </w:rPr>
              <w:t>Interactivo para conocer más acerca de las características del Naturalismo</w:t>
            </w:r>
          </w:p>
        </w:tc>
      </w:tr>
    </w:tbl>
    <w:p w14:paraId="565079A9" w14:textId="77777777" w:rsidR="004D0345" w:rsidRPr="00C96EB1" w:rsidRDefault="004D0345" w:rsidP="004312BF">
      <w:pPr>
        <w:rPr>
          <w:sz w:val="22"/>
        </w:rPr>
      </w:pPr>
    </w:p>
    <w:p w14:paraId="6858339D" w14:textId="601556A9" w:rsidR="0068775D" w:rsidRPr="00C96EB1" w:rsidRDefault="004312BF" w:rsidP="0068775D">
      <w:pPr>
        <w:rPr>
          <w:sz w:val="22"/>
        </w:rPr>
      </w:pPr>
      <w:r w:rsidRPr="00C96EB1">
        <w:rPr>
          <w:sz w:val="22"/>
        </w:rPr>
        <w:lastRenderedPageBreak/>
        <w:t xml:space="preserve">También proliferaron las </w:t>
      </w:r>
      <w:r w:rsidRPr="00C96EB1">
        <w:rPr>
          <w:b/>
          <w:sz w:val="22"/>
        </w:rPr>
        <w:t>Sociedades Económicas de Amigos del País</w:t>
      </w:r>
      <w:r w:rsidRPr="00C96EB1">
        <w:rPr>
          <w:sz w:val="22"/>
        </w:rPr>
        <w:t>, destinadas a difundir las ideas ilustradas, así como las academias, donde se llev</w:t>
      </w:r>
      <w:r w:rsidR="005954E3">
        <w:rPr>
          <w:sz w:val="22"/>
        </w:rPr>
        <w:t>aron</w:t>
      </w:r>
      <w:r w:rsidRPr="00C96EB1">
        <w:rPr>
          <w:sz w:val="22"/>
        </w:rPr>
        <w:t xml:space="preserve"> a cabo gran</w:t>
      </w:r>
      <w:r w:rsidR="005954E3">
        <w:rPr>
          <w:sz w:val="22"/>
        </w:rPr>
        <w:t>des</w:t>
      </w:r>
      <w:r w:rsidRPr="00C96EB1">
        <w:rPr>
          <w:sz w:val="22"/>
        </w:rPr>
        <w:t xml:space="preserve"> trabajo</w:t>
      </w:r>
      <w:r w:rsidR="005954E3">
        <w:rPr>
          <w:sz w:val="22"/>
        </w:rPr>
        <w:t>s</w:t>
      </w:r>
      <w:r w:rsidRPr="00C96EB1">
        <w:rPr>
          <w:sz w:val="22"/>
        </w:rPr>
        <w:t xml:space="preserve"> de desarrollo científico, artístico y cultural.</w:t>
      </w:r>
    </w:p>
    <w:tbl>
      <w:tblPr>
        <w:tblStyle w:val="Tablaconcuadrcula"/>
        <w:tblW w:w="0" w:type="auto"/>
        <w:tblLook w:val="04A0" w:firstRow="1" w:lastRow="0" w:firstColumn="1" w:lastColumn="0" w:noHBand="0" w:noVBand="1"/>
      </w:tblPr>
      <w:tblGrid>
        <w:gridCol w:w="2518"/>
        <w:gridCol w:w="6460"/>
      </w:tblGrid>
      <w:tr w:rsidR="0068775D" w:rsidRPr="00C96EB1" w14:paraId="7AE1B09D" w14:textId="77777777">
        <w:tc>
          <w:tcPr>
            <w:tcW w:w="8978" w:type="dxa"/>
            <w:gridSpan w:val="2"/>
            <w:shd w:val="clear" w:color="auto" w:fill="000000" w:themeFill="text1"/>
          </w:tcPr>
          <w:p w14:paraId="1AC10B78" w14:textId="77777777" w:rsidR="0068775D" w:rsidRPr="00C96EB1" w:rsidRDefault="0068775D" w:rsidP="0068775D">
            <w:pPr>
              <w:jc w:val="center"/>
              <w:rPr>
                <w:b/>
                <w:sz w:val="22"/>
              </w:rPr>
            </w:pPr>
            <w:r w:rsidRPr="00C96EB1">
              <w:rPr>
                <w:b/>
                <w:sz w:val="22"/>
              </w:rPr>
              <w:t>Recuerda</w:t>
            </w:r>
          </w:p>
        </w:tc>
      </w:tr>
      <w:tr w:rsidR="0068775D" w:rsidRPr="00C96EB1" w14:paraId="4D8C58D8" w14:textId="77777777">
        <w:tc>
          <w:tcPr>
            <w:tcW w:w="2518" w:type="dxa"/>
          </w:tcPr>
          <w:p w14:paraId="3F4175D0" w14:textId="77777777" w:rsidR="0068775D" w:rsidRPr="00C96EB1" w:rsidRDefault="0068775D" w:rsidP="0068775D">
            <w:pPr>
              <w:rPr>
                <w:b/>
                <w:sz w:val="22"/>
              </w:rPr>
            </w:pPr>
            <w:r w:rsidRPr="00C96EB1">
              <w:rPr>
                <w:b/>
                <w:sz w:val="22"/>
              </w:rPr>
              <w:t>Contenido</w:t>
            </w:r>
          </w:p>
        </w:tc>
        <w:tc>
          <w:tcPr>
            <w:tcW w:w="6460" w:type="dxa"/>
          </w:tcPr>
          <w:p w14:paraId="4D51934A" w14:textId="024FFA40" w:rsidR="0068775D" w:rsidRPr="00C96EB1" w:rsidRDefault="00D12335" w:rsidP="00D12335">
            <w:pPr>
              <w:rPr>
                <w:sz w:val="22"/>
              </w:rPr>
            </w:pPr>
            <w:r w:rsidRPr="00C96EB1">
              <w:rPr>
                <w:sz w:val="22"/>
              </w:rPr>
              <w:t xml:space="preserve">El movimiento de la Ilustración nació con el propósito de acabar con la ignorancia y el oscurantismo de las etapas anteriores. Esto explica que se calificase como el </w:t>
            </w:r>
            <w:r w:rsidRPr="00F5527A">
              <w:rPr>
                <w:b/>
                <w:sz w:val="22"/>
              </w:rPr>
              <w:t>Siglo de las Luces</w:t>
            </w:r>
            <w:r w:rsidRPr="00C96EB1">
              <w:rPr>
                <w:sz w:val="22"/>
              </w:rPr>
              <w:t xml:space="preserve"> en España. Por su lado, en </w:t>
            </w:r>
            <w:r w:rsidR="00404DDE">
              <w:rPr>
                <w:sz w:val="22"/>
              </w:rPr>
              <w:t xml:space="preserve">el </w:t>
            </w:r>
            <w:r w:rsidRPr="00C96EB1">
              <w:rPr>
                <w:sz w:val="22"/>
              </w:rPr>
              <w:t xml:space="preserve">Reino Unido se habló de </w:t>
            </w:r>
            <w:r w:rsidRPr="00F5527A">
              <w:rPr>
                <w:b/>
                <w:i/>
                <w:sz w:val="22"/>
              </w:rPr>
              <w:t>Enlightenment</w:t>
            </w:r>
            <w:r w:rsidRPr="00C96EB1">
              <w:rPr>
                <w:sz w:val="22"/>
              </w:rPr>
              <w:t xml:space="preserve">; en Italia, de </w:t>
            </w:r>
            <w:r w:rsidRPr="00F5527A">
              <w:rPr>
                <w:b/>
                <w:i/>
                <w:sz w:val="22"/>
              </w:rPr>
              <w:t>Illuminismo</w:t>
            </w:r>
            <w:r w:rsidRPr="00C96EB1">
              <w:rPr>
                <w:sz w:val="22"/>
              </w:rPr>
              <w:t xml:space="preserve">; en Francia, de </w:t>
            </w:r>
            <w:r w:rsidRPr="00F5527A">
              <w:rPr>
                <w:b/>
                <w:i/>
                <w:sz w:val="22"/>
              </w:rPr>
              <w:t>Lumières</w:t>
            </w:r>
            <w:r w:rsidRPr="00C96EB1">
              <w:rPr>
                <w:sz w:val="22"/>
              </w:rPr>
              <w:t xml:space="preserve">; y en Alemania, de </w:t>
            </w:r>
            <w:r w:rsidRPr="00F5527A">
              <w:rPr>
                <w:b/>
                <w:i/>
                <w:sz w:val="22"/>
              </w:rPr>
              <w:t>Aufklärung</w:t>
            </w:r>
            <w:r w:rsidRPr="00C96EB1">
              <w:rPr>
                <w:sz w:val="22"/>
              </w:rPr>
              <w:t>.</w:t>
            </w:r>
          </w:p>
        </w:tc>
      </w:tr>
    </w:tbl>
    <w:p w14:paraId="1C3943F1" w14:textId="77777777" w:rsidR="00217FF4" w:rsidRPr="00C96EB1" w:rsidRDefault="00217FF4" w:rsidP="00217FF4">
      <w:pPr>
        <w:rPr>
          <w:sz w:val="22"/>
        </w:rPr>
      </w:pPr>
    </w:p>
    <w:p w14:paraId="5BF0367C" w14:textId="76F774E0" w:rsidR="00217FF4" w:rsidRPr="00C96EB1" w:rsidRDefault="005D1DAD" w:rsidP="00217FF4">
      <w:pPr>
        <w:spacing w:after="0"/>
        <w:rPr>
          <w:b/>
          <w:sz w:val="22"/>
        </w:rPr>
      </w:pPr>
      <w:r w:rsidRPr="00C96EB1">
        <w:rPr>
          <w:b/>
          <w:sz w:val="22"/>
          <w:highlight w:val="yellow"/>
        </w:rPr>
        <w:t>[Sección 2]</w:t>
      </w:r>
      <w:r w:rsidRPr="00C96EB1">
        <w:rPr>
          <w:b/>
          <w:sz w:val="22"/>
        </w:rPr>
        <w:t xml:space="preserve"> </w:t>
      </w:r>
      <w:r w:rsidR="00400F19" w:rsidRPr="00C96EB1">
        <w:rPr>
          <w:b/>
          <w:sz w:val="22"/>
        </w:rPr>
        <w:t>5.2 Las i</w:t>
      </w:r>
      <w:r w:rsidRPr="00C96EB1">
        <w:rPr>
          <w:b/>
          <w:sz w:val="22"/>
        </w:rPr>
        <w:t>deas políticas de la Ilustración</w:t>
      </w:r>
    </w:p>
    <w:p w14:paraId="0C219C2B" w14:textId="77777777" w:rsidR="00B627B2" w:rsidRPr="00C96EB1" w:rsidRDefault="00B627B2" w:rsidP="00217FF4">
      <w:pPr>
        <w:spacing w:after="0"/>
        <w:rPr>
          <w:b/>
          <w:sz w:val="22"/>
        </w:rPr>
      </w:pPr>
    </w:p>
    <w:p w14:paraId="054E73AB" w14:textId="39A16BB1" w:rsidR="00B627B2" w:rsidRPr="00C96EB1" w:rsidRDefault="00B627B2" w:rsidP="00B627B2">
      <w:pPr>
        <w:shd w:val="clear" w:color="auto" w:fill="FFFFFF"/>
        <w:spacing w:after="0" w:line="345" w:lineRule="atLeast"/>
        <w:rPr>
          <w:rFonts w:eastAsiaTheme="minorEastAsia" w:cs="Times New Roman"/>
          <w:color w:val="333333"/>
          <w:sz w:val="22"/>
          <w:lang w:eastAsia="es-ES"/>
        </w:rPr>
      </w:pPr>
      <w:r w:rsidRPr="00C96EB1">
        <w:rPr>
          <w:rFonts w:eastAsiaTheme="minorEastAsia" w:cs="Times New Roman"/>
          <w:color w:val="333333"/>
          <w:sz w:val="22"/>
          <w:lang w:eastAsia="es-ES"/>
        </w:rPr>
        <w:t>Durante el siglo XVIII se configuró una doctrina política, el </w:t>
      </w:r>
      <w:r w:rsidRPr="00C96EB1">
        <w:rPr>
          <w:rFonts w:eastAsiaTheme="minorEastAsia" w:cs="Times New Roman"/>
          <w:b/>
          <w:bCs/>
          <w:color w:val="333333"/>
          <w:sz w:val="22"/>
          <w:lang w:eastAsia="es-ES"/>
        </w:rPr>
        <w:t>liberalismo</w:t>
      </w:r>
      <w:r w:rsidRPr="00C96EB1">
        <w:rPr>
          <w:rFonts w:eastAsiaTheme="minorEastAsia" w:cs="Times New Roman"/>
          <w:color w:val="333333"/>
          <w:sz w:val="22"/>
          <w:lang w:eastAsia="es-ES"/>
        </w:rPr>
        <w:t>, que constituye la base de los Estados democráticos actuales y que supuso el punto de partida para que la </w:t>
      </w:r>
      <w:r w:rsidRPr="00C96EB1">
        <w:rPr>
          <w:rFonts w:eastAsiaTheme="minorEastAsia" w:cs="Times New Roman"/>
          <w:b/>
          <w:bCs/>
          <w:color w:val="333333"/>
          <w:sz w:val="22"/>
          <w:lang w:eastAsia="es-ES"/>
        </w:rPr>
        <w:t>burguesía</w:t>
      </w:r>
      <w:r w:rsidRPr="00C96EB1">
        <w:rPr>
          <w:rFonts w:eastAsiaTheme="minorEastAsia" w:cs="Times New Roman"/>
          <w:color w:val="333333"/>
          <w:sz w:val="22"/>
          <w:lang w:eastAsia="es-ES"/>
        </w:rPr>
        <w:t> cimentase sus </w:t>
      </w:r>
      <w:r w:rsidRPr="00C96EB1">
        <w:rPr>
          <w:rFonts w:eastAsiaTheme="minorEastAsia" w:cs="Times New Roman"/>
          <w:b/>
          <w:bCs/>
          <w:color w:val="333333"/>
          <w:sz w:val="22"/>
          <w:lang w:eastAsia="es-ES"/>
        </w:rPr>
        <w:t>reivindicaciones políticas</w:t>
      </w:r>
      <w:r w:rsidRPr="00C96EB1">
        <w:rPr>
          <w:rFonts w:eastAsiaTheme="minorEastAsia" w:cs="Times New Roman"/>
          <w:color w:val="333333"/>
          <w:sz w:val="22"/>
          <w:lang w:eastAsia="es-ES"/>
        </w:rPr>
        <w:t>.</w:t>
      </w:r>
    </w:p>
    <w:p w14:paraId="2DB80911" w14:textId="77777777" w:rsidR="00B627B2" w:rsidRPr="00C96EB1" w:rsidRDefault="00B627B2" w:rsidP="00B627B2">
      <w:pPr>
        <w:shd w:val="clear" w:color="auto" w:fill="FFFFFF"/>
        <w:spacing w:after="0" w:line="345" w:lineRule="atLeast"/>
        <w:rPr>
          <w:rFonts w:eastAsiaTheme="minorEastAsia" w:cs="Times New Roman"/>
          <w:color w:val="333333"/>
          <w:sz w:val="22"/>
          <w:lang w:eastAsia="es-ES"/>
        </w:rPr>
      </w:pPr>
      <w:r w:rsidRPr="00C96EB1">
        <w:rPr>
          <w:rFonts w:eastAsiaTheme="minorEastAsia" w:cs="Times New Roman"/>
          <w:color w:val="333333"/>
          <w:sz w:val="22"/>
          <w:lang w:eastAsia="es-ES"/>
        </w:rPr>
        <w:t>Influido por la Ilustración, el </w:t>
      </w:r>
      <w:r w:rsidRPr="00C96EB1">
        <w:rPr>
          <w:rFonts w:eastAsiaTheme="minorEastAsia" w:cs="Times New Roman"/>
          <w:b/>
          <w:bCs/>
          <w:color w:val="333333"/>
          <w:sz w:val="22"/>
          <w:lang w:eastAsia="es-ES"/>
        </w:rPr>
        <w:t>liberalismo</w:t>
      </w:r>
      <w:r w:rsidRPr="00C96EB1">
        <w:rPr>
          <w:rFonts w:eastAsiaTheme="minorEastAsia" w:cs="Times New Roman"/>
          <w:color w:val="333333"/>
          <w:sz w:val="22"/>
          <w:lang w:eastAsia="es-ES"/>
        </w:rPr>
        <w:t> se concretó en:</w:t>
      </w:r>
    </w:p>
    <w:p w14:paraId="08408F85" w14:textId="77777777" w:rsidR="00B627B2" w:rsidRPr="00C96EB1" w:rsidRDefault="00B627B2" w:rsidP="00B627B2">
      <w:pPr>
        <w:numPr>
          <w:ilvl w:val="0"/>
          <w:numId w:val="10"/>
        </w:numPr>
        <w:shd w:val="clear" w:color="auto" w:fill="FFFFFF"/>
        <w:spacing w:after="0" w:line="345" w:lineRule="atLeast"/>
        <w:ind w:left="300"/>
        <w:rPr>
          <w:rFonts w:eastAsia="Times New Roman" w:cs="Times New Roman"/>
          <w:color w:val="333333"/>
          <w:sz w:val="22"/>
          <w:lang w:eastAsia="es-ES"/>
        </w:rPr>
      </w:pPr>
      <w:r w:rsidRPr="00C96EB1">
        <w:rPr>
          <w:rFonts w:eastAsia="Times New Roman" w:cs="Times New Roman"/>
          <w:color w:val="333333"/>
          <w:sz w:val="22"/>
          <w:lang w:eastAsia="es-ES"/>
        </w:rPr>
        <w:t>Unos </w:t>
      </w:r>
      <w:r w:rsidRPr="00C96EB1">
        <w:rPr>
          <w:rFonts w:eastAsia="Times New Roman" w:cs="Times New Roman"/>
          <w:b/>
          <w:bCs/>
          <w:color w:val="333333"/>
          <w:sz w:val="22"/>
          <w:lang w:eastAsia="es-ES"/>
        </w:rPr>
        <w:t>principios políticos</w:t>
      </w:r>
      <w:r w:rsidRPr="00C96EB1">
        <w:rPr>
          <w:rFonts w:eastAsia="Times New Roman" w:cs="Times New Roman"/>
          <w:color w:val="333333"/>
          <w:sz w:val="22"/>
          <w:lang w:eastAsia="es-ES"/>
        </w:rPr>
        <w:t>: frente al absolutismo monárquico, el liberalismo defiende la </w:t>
      </w:r>
      <w:r w:rsidRPr="00C96EB1">
        <w:rPr>
          <w:rFonts w:eastAsia="Times New Roman" w:cs="Times New Roman"/>
          <w:b/>
          <w:bCs/>
          <w:color w:val="333333"/>
          <w:sz w:val="22"/>
          <w:lang w:eastAsia="es-ES"/>
        </w:rPr>
        <w:t>división de poderes</w:t>
      </w:r>
      <w:r w:rsidRPr="00C96EB1">
        <w:rPr>
          <w:rFonts w:eastAsia="Times New Roman" w:cs="Times New Roman"/>
          <w:color w:val="333333"/>
          <w:sz w:val="22"/>
          <w:lang w:eastAsia="es-ES"/>
        </w:rPr>
        <w:t>, el </w:t>
      </w:r>
      <w:r w:rsidRPr="00C96EB1">
        <w:rPr>
          <w:rFonts w:eastAsia="Times New Roman" w:cs="Times New Roman"/>
          <w:b/>
          <w:bCs/>
          <w:color w:val="333333"/>
          <w:sz w:val="22"/>
          <w:lang w:eastAsia="es-ES"/>
        </w:rPr>
        <w:t>contrato social</w:t>
      </w:r>
      <w:r w:rsidRPr="00C96EB1">
        <w:rPr>
          <w:rFonts w:eastAsia="Times New Roman" w:cs="Times New Roman"/>
          <w:color w:val="333333"/>
          <w:sz w:val="22"/>
          <w:lang w:eastAsia="es-ES"/>
        </w:rPr>
        <w:t> y la </w:t>
      </w:r>
      <w:r w:rsidRPr="00C96EB1">
        <w:rPr>
          <w:rFonts w:eastAsia="Times New Roman" w:cs="Times New Roman"/>
          <w:b/>
          <w:bCs/>
          <w:color w:val="333333"/>
          <w:sz w:val="22"/>
          <w:lang w:eastAsia="es-ES"/>
        </w:rPr>
        <w:t>soberanía nacional</w:t>
      </w:r>
      <w:r w:rsidRPr="00C96EB1">
        <w:rPr>
          <w:rFonts w:eastAsia="Times New Roman" w:cs="Times New Roman"/>
          <w:color w:val="333333"/>
          <w:sz w:val="22"/>
          <w:lang w:eastAsia="es-ES"/>
        </w:rPr>
        <w:t>.</w:t>
      </w:r>
    </w:p>
    <w:p w14:paraId="2FCE9997" w14:textId="77777777" w:rsidR="00B627B2" w:rsidRPr="00C96EB1" w:rsidRDefault="00B627B2" w:rsidP="00B627B2">
      <w:pPr>
        <w:numPr>
          <w:ilvl w:val="0"/>
          <w:numId w:val="10"/>
        </w:numPr>
        <w:shd w:val="clear" w:color="auto" w:fill="FFFFFF"/>
        <w:spacing w:after="0" w:line="345" w:lineRule="atLeast"/>
        <w:ind w:left="300"/>
        <w:rPr>
          <w:rFonts w:eastAsia="Times New Roman" w:cs="Times New Roman"/>
          <w:color w:val="333333"/>
          <w:sz w:val="22"/>
          <w:lang w:eastAsia="es-ES"/>
        </w:rPr>
      </w:pPr>
      <w:r w:rsidRPr="00C96EB1">
        <w:rPr>
          <w:rFonts w:eastAsia="Times New Roman" w:cs="Times New Roman"/>
          <w:color w:val="333333"/>
          <w:sz w:val="22"/>
          <w:lang w:eastAsia="es-ES"/>
        </w:rPr>
        <w:t>Unos </w:t>
      </w:r>
      <w:r w:rsidRPr="00C96EB1">
        <w:rPr>
          <w:rFonts w:eastAsia="Times New Roman" w:cs="Times New Roman"/>
          <w:b/>
          <w:bCs/>
          <w:color w:val="333333"/>
          <w:sz w:val="22"/>
          <w:lang w:eastAsia="es-ES"/>
        </w:rPr>
        <w:t>principios económicos</w:t>
      </w:r>
      <w:r w:rsidRPr="00C96EB1">
        <w:rPr>
          <w:rFonts w:eastAsia="Times New Roman" w:cs="Times New Roman"/>
          <w:color w:val="333333"/>
          <w:sz w:val="22"/>
          <w:lang w:eastAsia="es-ES"/>
        </w:rPr>
        <w:t>: sobre la base de la </w:t>
      </w:r>
      <w:r w:rsidRPr="00C96EB1">
        <w:rPr>
          <w:rFonts w:eastAsia="Times New Roman" w:cs="Times New Roman"/>
          <w:b/>
          <w:bCs/>
          <w:color w:val="333333"/>
          <w:sz w:val="22"/>
          <w:lang w:eastAsia="es-ES"/>
        </w:rPr>
        <w:t>fisiocracia</w:t>
      </w:r>
      <w:r w:rsidRPr="00C96EB1">
        <w:rPr>
          <w:rFonts w:eastAsia="Times New Roman" w:cs="Times New Roman"/>
          <w:color w:val="333333"/>
          <w:sz w:val="22"/>
          <w:lang w:eastAsia="es-ES"/>
        </w:rPr>
        <w:t>, se apuesta por la agricultura como base de la riqueza, la </w:t>
      </w:r>
      <w:r w:rsidRPr="00C96EB1">
        <w:rPr>
          <w:rFonts w:eastAsia="Times New Roman" w:cs="Times New Roman"/>
          <w:b/>
          <w:bCs/>
          <w:color w:val="333333"/>
          <w:sz w:val="22"/>
          <w:lang w:eastAsia="es-ES"/>
        </w:rPr>
        <w:t>propiedad privada</w:t>
      </w:r>
      <w:r w:rsidRPr="00C96EB1">
        <w:rPr>
          <w:rFonts w:eastAsia="Times New Roman" w:cs="Times New Roman"/>
          <w:color w:val="333333"/>
          <w:sz w:val="22"/>
          <w:lang w:eastAsia="es-ES"/>
        </w:rPr>
        <w:t> y el </w:t>
      </w:r>
      <w:r w:rsidRPr="00C96EB1">
        <w:rPr>
          <w:rFonts w:eastAsia="Times New Roman" w:cs="Times New Roman"/>
          <w:b/>
          <w:bCs/>
          <w:color w:val="333333"/>
          <w:sz w:val="22"/>
          <w:lang w:eastAsia="es-ES"/>
        </w:rPr>
        <w:t>libre mercado</w:t>
      </w:r>
      <w:r w:rsidRPr="00C96EB1">
        <w:rPr>
          <w:rFonts w:eastAsia="Times New Roman" w:cs="Times New Roman"/>
          <w:color w:val="333333"/>
          <w:sz w:val="22"/>
          <w:lang w:eastAsia="es-ES"/>
        </w:rPr>
        <w:t>.</w:t>
      </w:r>
    </w:p>
    <w:p w14:paraId="42B79055" w14:textId="77777777" w:rsidR="00C96EB1" w:rsidRPr="00C96EB1" w:rsidRDefault="00C96EB1" w:rsidP="00217FF4">
      <w:pPr>
        <w:spacing w:after="0"/>
        <w:rPr>
          <w:b/>
          <w:sz w:val="22"/>
        </w:rPr>
      </w:pPr>
    </w:p>
    <w:p w14:paraId="39A725A9" w14:textId="2DAA7739" w:rsidR="003A650A" w:rsidRPr="00C96EB1" w:rsidRDefault="003A650A" w:rsidP="003A650A">
      <w:pPr>
        <w:pStyle w:val="Ttulo3"/>
        <w:shd w:val="clear" w:color="auto" w:fill="FFFFFF"/>
        <w:spacing w:before="0" w:beforeAutospacing="0" w:after="0" w:afterAutospacing="0" w:line="375" w:lineRule="atLeast"/>
        <w:rPr>
          <w:rFonts w:ascii="Arial" w:eastAsia="Times New Roman" w:hAnsi="Arial" w:cs="Arial"/>
          <w:b w:val="0"/>
          <w:bCs w:val="0"/>
          <w:color w:val="958372"/>
          <w:sz w:val="22"/>
          <w:szCs w:val="22"/>
        </w:rPr>
      </w:pPr>
      <w:r w:rsidRPr="00C96EB1">
        <w:rPr>
          <w:rFonts w:ascii="Arial" w:hAnsi="Arial"/>
          <w:sz w:val="22"/>
          <w:szCs w:val="22"/>
          <w:highlight w:val="yellow"/>
        </w:rPr>
        <w:t>[Sección 3]</w:t>
      </w:r>
      <w:r w:rsidRPr="00C96EB1">
        <w:rPr>
          <w:rFonts w:ascii="Arial" w:hAnsi="Arial"/>
          <w:sz w:val="22"/>
          <w:szCs w:val="22"/>
        </w:rPr>
        <w:t xml:space="preserve"> </w:t>
      </w:r>
      <w:r w:rsidRPr="00C96EB1">
        <w:rPr>
          <w:rFonts w:ascii="Arial" w:eastAsia="Times New Roman" w:hAnsi="Arial" w:cs="Arial"/>
          <w:bCs w:val="0"/>
          <w:sz w:val="22"/>
          <w:szCs w:val="22"/>
        </w:rPr>
        <w:t>5.2.1 El liberalismo político</w:t>
      </w:r>
    </w:p>
    <w:p w14:paraId="5C5CA6ED" w14:textId="77777777" w:rsidR="003A650A" w:rsidRPr="00C96EB1" w:rsidRDefault="003A650A" w:rsidP="00895F49">
      <w:pPr>
        <w:pBdr>
          <w:top w:val="single" w:sz="6" w:space="0" w:color="FFFFFF"/>
        </w:pBdr>
        <w:shd w:val="clear" w:color="auto" w:fill="FFFFFF"/>
        <w:spacing w:after="0" w:line="240" w:lineRule="auto"/>
        <w:rPr>
          <w:rFonts w:eastAsia="Times New Roman"/>
          <w:color w:val="FFFFFF"/>
          <w:sz w:val="22"/>
        </w:rPr>
      </w:pPr>
    </w:p>
    <w:p w14:paraId="697CA677" w14:textId="0AB32A78" w:rsidR="003A650A" w:rsidRPr="00C96EB1" w:rsidRDefault="003A650A" w:rsidP="003A650A">
      <w:pPr>
        <w:pStyle w:val="u"/>
        <w:shd w:val="clear" w:color="auto" w:fill="FFFFFF"/>
        <w:spacing w:before="0" w:beforeAutospacing="0" w:after="0" w:afterAutospacing="0" w:line="345" w:lineRule="atLeast"/>
        <w:rPr>
          <w:rFonts w:ascii="Arial" w:hAnsi="Arial" w:cs="Arial"/>
          <w:color w:val="333333"/>
          <w:sz w:val="22"/>
          <w:szCs w:val="22"/>
        </w:rPr>
      </w:pPr>
      <w:r w:rsidRPr="00C96EB1">
        <w:rPr>
          <w:rStyle w:val="un"/>
          <w:rFonts w:ascii="Arial" w:hAnsi="Arial" w:cs="Arial"/>
          <w:color w:val="333333"/>
          <w:sz w:val="22"/>
          <w:szCs w:val="22"/>
        </w:rPr>
        <w:t>El liberalismo político es el resultado del pensamiento de un conjunto de teóricos que comenzaron a desarrollarlo a finales del siglo XVII.</w:t>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El filósofo inglés</w:t>
      </w:r>
      <w:r w:rsidRPr="00C96EB1">
        <w:rPr>
          <w:rStyle w:val="apple-converted-space"/>
          <w:rFonts w:ascii="Arial" w:hAnsi="Arial" w:cs="Arial"/>
          <w:color w:val="333333"/>
          <w:sz w:val="22"/>
          <w:szCs w:val="22"/>
        </w:rPr>
        <w:t> </w:t>
      </w:r>
      <w:r w:rsidRPr="00C96EB1">
        <w:rPr>
          <w:rStyle w:val="Textoennegrita"/>
          <w:rFonts w:ascii="Arial" w:hAnsi="Arial" w:cs="Arial"/>
          <w:color w:val="333333"/>
          <w:sz w:val="22"/>
          <w:szCs w:val="22"/>
        </w:rPr>
        <w:t xml:space="preserve">John </w:t>
      </w:r>
      <w:proofErr w:type="spellStart"/>
      <w:r w:rsidRPr="00C96EB1">
        <w:rPr>
          <w:rStyle w:val="Textoennegrita"/>
          <w:rFonts w:ascii="Arial" w:hAnsi="Arial" w:cs="Arial"/>
          <w:color w:val="333333"/>
          <w:sz w:val="22"/>
          <w:szCs w:val="22"/>
        </w:rPr>
        <w:t>Locke</w:t>
      </w:r>
      <w:ins w:id="1" w:author="Maria Jose Osorio Arce" w:date="2015-10-01T02:13:00Z">
        <w:r w:rsidR="00625F8A">
          <w:rPr>
            <w:rStyle w:val="Textoennegrita"/>
            <w:rFonts w:ascii="Arial" w:hAnsi="Arial" w:cs="Arial"/>
            <w:color w:val="333333"/>
            <w:sz w:val="22"/>
            <w:szCs w:val="22"/>
          </w:rPr>
          <w:t>a</w:t>
        </w:r>
      </w:ins>
      <w:proofErr w:type="spellEnd"/>
      <w:r w:rsidRPr="00C96EB1">
        <w:rPr>
          <w:rStyle w:val="apple-converted-space"/>
          <w:rFonts w:ascii="Arial" w:hAnsi="Arial" w:cs="Arial"/>
          <w:b/>
          <w:bCs/>
          <w:color w:val="333333"/>
          <w:sz w:val="22"/>
          <w:szCs w:val="22"/>
        </w:rPr>
        <w:t> </w:t>
      </w:r>
      <w:r w:rsidR="00345101">
        <w:fldChar w:fldCharType="begin"/>
      </w:r>
      <w:r w:rsidR="00345101">
        <w:instrText xml:space="preserve"> HYPERLINK "http://profesores.aulaplaneta.com/BCRedir.aspx?URL=/encyclopedia/default.asp?idreg=128108&amp;ruta=Buscador" \t "_blank" </w:instrText>
      </w:r>
      <w:r w:rsidR="00345101">
        <w:fldChar w:fldCharType="separate"/>
      </w:r>
      <w:r w:rsidRPr="00C96EB1">
        <w:rPr>
          <w:rStyle w:val="Hipervnculo"/>
          <w:rFonts w:ascii="Arial" w:hAnsi="Arial" w:cs="Arial"/>
          <w:color w:val="958372"/>
          <w:sz w:val="22"/>
          <w:szCs w:val="22"/>
        </w:rPr>
        <w:t>[</w:t>
      </w:r>
      <w:r w:rsidR="00A805F2">
        <w:rPr>
          <w:rStyle w:val="Hipervnculo"/>
          <w:rFonts w:ascii="Arial" w:hAnsi="Arial" w:cs="Arial"/>
          <w:color w:val="958372"/>
          <w:sz w:val="22"/>
          <w:szCs w:val="22"/>
        </w:rPr>
        <w:t>VER</w:t>
      </w:r>
      <w:r w:rsidRPr="00C96EB1">
        <w:rPr>
          <w:rStyle w:val="Hipervnculo"/>
          <w:rFonts w:ascii="Arial" w:hAnsi="Arial" w:cs="Arial"/>
          <w:color w:val="958372"/>
          <w:sz w:val="22"/>
          <w:szCs w:val="22"/>
        </w:rPr>
        <w:t>]</w:t>
      </w:r>
      <w:r w:rsidR="00345101">
        <w:rPr>
          <w:rStyle w:val="Hipervnculo"/>
          <w:rFonts w:ascii="Arial" w:hAnsi="Arial" w:cs="Arial"/>
          <w:color w:val="958372"/>
          <w:sz w:val="22"/>
          <w:szCs w:val="22"/>
        </w:rPr>
        <w:fldChar w:fldCharType="end"/>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y los franceses</w:t>
      </w:r>
      <w:r w:rsidRPr="00C96EB1">
        <w:rPr>
          <w:rStyle w:val="apple-converted-space"/>
          <w:rFonts w:ascii="Arial" w:hAnsi="Arial" w:cs="Arial"/>
          <w:color w:val="333333"/>
          <w:sz w:val="22"/>
          <w:szCs w:val="22"/>
        </w:rPr>
        <w:t> </w:t>
      </w:r>
      <w:r w:rsidRPr="00C96EB1">
        <w:rPr>
          <w:rStyle w:val="Textoennegrita"/>
          <w:rFonts w:ascii="Arial" w:hAnsi="Arial" w:cs="Arial"/>
          <w:color w:val="333333"/>
          <w:sz w:val="22"/>
          <w:szCs w:val="22"/>
        </w:rPr>
        <w:t>Montesquieu</w:t>
      </w:r>
      <w:r w:rsidRPr="00C96EB1">
        <w:rPr>
          <w:rStyle w:val="un"/>
          <w:rFonts w:ascii="Arial" w:hAnsi="Arial" w:cs="Arial"/>
          <w:color w:val="333333"/>
          <w:sz w:val="22"/>
          <w:szCs w:val="22"/>
        </w:rPr>
        <w:t>,</w:t>
      </w:r>
      <w:r w:rsidRPr="00C96EB1">
        <w:rPr>
          <w:rStyle w:val="apple-converted-space"/>
          <w:rFonts w:ascii="Arial" w:hAnsi="Arial" w:cs="Arial"/>
          <w:color w:val="333333"/>
          <w:sz w:val="22"/>
          <w:szCs w:val="22"/>
        </w:rPr>
        <w:t> </w:t>
      </w:r>
      <w:r w:rsidRPr="00C96EB1">
        <w:rPr>
          <w:rStyle w:val="Textoennegrita"/>
          <w:rFonts w:ascii="Arial" w:hAnsi="Arial" w:cs="Arial"/>
          <w:color w:val="333333"/>
          <w:sz w:val="22"/>
          <w:szCs w:val="22"/>
        </w:rPr>
        <w:t>Rousseau</w:t>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y</w:t>
      </w:r>
      <w:r w:rsidRPr="00C96EB1">
        <w:rPr>
          <w:rStyle w:val="apple-converted-space"/>
          <w:rFonts w:ascii="Arial" w:hAnsi="Arial" w:cs="Arial"/>
          <w:color w:val="333333"/>
          <w:sz w:val="22"/>
          <w:szCs w:val="22"/>
        </w:rPr>
        <w:t> </w:t>
      </w:r>
      <w:r w:rsidRPr="00C96EB1">
        <w:rPr>
          <w:rStyle w:val="Textoennegrita"/>
          <w:rFonts w:ascii="Arial" w:hAnsi="Arial" w:cs="Arial"/>
          <w:color w:val="333333"/>
          <w:sz w:val="22"/>
          <w:szCs w:val="22"/>
        </w:rPr>
        <w:t>Voltaire</w:t>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son los exponentes principales de esta nueva corriente de pensamiento.</w:t>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Estos defendían:</w:t>
      </w:r>
    </w:p>
    <w:p w14:paraId="6E0B114C" w14:textId="77777777" w:rsidR="003A650A" w:rsidRPr="00C96EB1" w:rsidRDefault="003A650A" w:rsidP="003A650A">
      <w:pPr>
        <w:numPr>
          <w:ilvl w:val="0"/>
          <w:numId w:val="12"/>
        </w:numPr>
        <w:shd w:val="clear" w:color="auto" w:fill="FFFFFF"/>
        <w:spacing w:after="0" w:line="345" w:lineRule="atLeast"/>
        <w:ind w:left="300"/>
        <w:rPr>
          <w:rFonts w:eastAsia="Times New Roman"/>
          <w:color w:val="333333"/>
          <w:sz w:val="22"/>
        </w:rPr>
      </w:pPr>
      <w:r w:rsidRPr="00C96EB1">
        <w:rPr>
          <w:rStyle w:val="un"/>
          <w:rFonts w:eastAsia="Times New Roman"/>
          <w:color w:val="333333"/>
          <w:sz w:val="22"/>
        </w:rPr>
        <w:t>Los</w:t>
      </w:r>
      <w:r w:rsidRPr="00C96EB1">
        <w:rPr>
          <w:rStyle w:val="apple-converted-space"/>
          <w:rFonts w:eastAsia="Times New Roman"/>
          <w:color w:val="333333"/>
          <w:sz w:val="22"/>
        </w:rPr>
        <w:t> </w:t>
      </w:r>
      <w:r w:rsidRPr="00C96EB1">
        <w:rPr>
          <w:rStyle w:val="Textoennegrita"/>
          <w:rFonts w:eastAsia="Times New Roman"/>
          <w:color w:val="333333"/>
          <w:sz w:val="22"/>
        </w:rPr>
        <w:t>derechos naturales de los individuos</w:t>
      </w:r>
      <w:r w:rsidRPr="00C96EB1">
        <w:rPr>
          <w:rStyle w:val="un"/>
          <w:rFonts w:eastAsia="Times New Roman"/>
          <w:color w:val="333333"/>
          <w:sz w:val="22"/>
        </w:rPr>
        <w:t>: como el derecho a la libertad, a la vida o a la propiedad.</w:t>
      </w:r>
    </w:p>
    <w:p w14:paraId="39A38A4B" w14:textId="77777777" w:rsidR="003A650A" w:rsidRPr="00C96EB1" w:rsidRDefault="003A650A" w:rsidP="003A650A">
      <w:pPr>
        <w:numPr>
          <w:ilvl w:val="0"/>
          <w:numId w:val="12"/>
        </w:numPr>
        <w:shd w:val="clear" w:color="auto" w:fill="FFFFFF"/>
        <w:spacing w:after="0" w:line="345" w:lineRule="atLeast"/>
        <w:ind w:left="300"/>
        <w:rPr>
          <w:rFonts w:eastAsia="Times New Roman"/>
          <w:color w:val="333333"/>
          <w:sz w:val="22"/>
        </w:rPr>
      </w:pPr>
      <w:r w:rsidRPr="00C96EB1">
        <w:rPr>
          <w:rStyle w:val="un"/>
          <w:rFonts w:eastAsia="Times New Roman"/>
          <w:color w:val="333333"/>
          <w:sz w:val="22"/>
        </w:rPr>
        <w:t>El</w:t>
      </w:r>
      <w:r w:rsidRPr="00C96EB1">
        <w:rPr>
          <w:rStyle w:val="apple-converted-space"/>
          <w:rFonts w:eastAsia="Times New Roman"/>
          <w:color w:val="333333"/>
          <w:sz w:val="22"/>
        </w:rPr>
        <w:t> </w:t>
      </w:r>
      <w:r w:rsidRPr="00C96EB1">
        <w:rPr>
          <w:rStyle w:val="Textoennegrita"/>
          <w:rFonts w:eastAsia="Times New Roman"/>
          <w:color w:val="333333"/>
          <w:sz w:val="22"/>
        </w:rPr>
        <w:t>reconocimiento</w:t>
      </w:r>
      <w:r w:rsidRPr="00C96EB1">
        <w:rPr>
          <w:rStyle w:val="apple-converted-space"/>
          <w:rFonts w:eastAsia="Times New Roman"/>
          <w:color w:val="333333"/>
          <w:sz w:val="22"/>
        </w:rPr>
        <w:t> </w:t>
      </w:r>
      <w:r w:rsidRPr="00C96EB1">
        <w:rPr>
          <w:rStyle w:val="un"/>
          <w:rFonts w:eastAsia="Times New Roman"/>
          <w:color w:val="333333"/>
          <w:sz w:val="22"/>
        </w:rPr>
        <w:t>y</w:t>
      </w:r>
      <w:r w:rsidRPr="00C96EB1">
        <w:rPr>
          <w:rStyle w:val="apple-converted-space"/>
          <w:rFonts w:eastAsia="Times New Roman"/>
          <w:color w:val="333333"/>
          <w:sz w:val="22"/>
        </w:rPr>
        <w:t> </w:t>
      </w:r>
      <w:r w:rsidRPr="00C96EB1">
        <w:rPr>
          <w:rStyle w:val="Textoennegrita"/>
          <w:rFonts w:eastAsia="Times New Roman"/>
          <w:color w:val="333333"/>
          <w:sz w:val="22"/>
        </w:rPr>
        <w:t>respeto por las libertades individuales</w:t>
      </w:r>
      <w:r w:rsidRPr="00C96EB1">
        <w:rPr>
          <w:rStyle w:val="apple-converted-space"/>
          <w:rFonts w:eastAsia="Times New Roman"/>
          <w:color w:val="333333"/>
          <w:sz w:val="22"/>
        </w:rPr>
        <w:t> </w:t>
      </w:r>
      <w:r w:rsidRPr="00C96EB1">
        <w:rPr>
          <w:rStyle w:val="un"/>
          <w:rFonts w:eastAsia="Times New Roman"/>
          <w:color w:val="333333"/>
          <w:sz w:val="22"/>
        </w:rPr>
        <w:t>y</w:t>
      </w:r>
      <w:r w:rsidRPr="00C96EB1">
        <w:rPr>
          <w:rStyle w:val="apple-converted-space"/>
          <w:rFonts w:eastAsia="Times New Roman"/>
          <w:color w:val="333333"/>
          <w:sz w:val="22"/>
        </w:rPr>
        <w:t> </w:t>
      </w:r>
      <w:r w:rsidRPr="00C96EB1">
        <w:rPr>
          <w:rStyle w:val="Textoennegrita"/>
          <w:rFonts w:eastAsia="Times New Roman"/>
          <w:color w:val="333333"/>
          <w:sz w:val="22"/>
        </w:rPr>
        <w:t>colectivas</w:t>
      </w:r>
      <w:r w:rsidRPr="00C96EB1">
        <w:rPr>
          <w:rStyle w:val="un"/>
          <w:rFonts w:eastAsia="Times New Roman"/>
          <w:color w:val="333333"/>
          <w:sz w:val="22"/>
        </w:rPr>
        <w:t>: como la libertad religiosa, de opinión o de prensa.</w:t>
      </w:r>
    </w:p>
    <w:p w14:paraId="51FD387C" w14:textId="77777777" w:rsidR="003A650A" w:rsidRPr="00C96EB1" w:rsidRDefault="003A650A" w:rsidP="003A650A">
      <w:pPr>
        <w:numPr>
          <w:ilvl w:val="0"/>
          <w:numId w:val="12"/>
        </w:numPr>
        <w:shd w:val="clear" w:color="auto" w:fill="FFFFFF"/>
        <w:spacing w:after="0" w:line="345" w:lineRule="atLeast"/>
        <w:ind w:left="300"/>
        <w:rPr>
          <w:rFonts w:eastAsia="Times New Roman"/>
          <w:color w:val="333333"/>
          <w:sz w:val="22"/>
        </w:rPr>
      </w:pPr>
      <w:r w:rsidRPr="00C96EB1">
        <w:rPr>
          <w:rStyle w:val="un"/>
          <w:rFonts w:eastAsia="Times New Roman"/>
          <w:color w:val="333333"/>
          <w:sz w:val="22"/>
        </w:rPr>
        <w:t>La</w:t>
      </w:r>
      <w:r w:rsidRPr="00C96EB1">
        <w:rPr>
          <w:rStyle w:val="apple-converted-space"/>
          <w:rFonts w:eastAsia="Times New Roman"/>
          <w:color w:val="333333"/>
          <w:sz w:val="22"/>
        </w:rPr>
        <w:t> </w:t>
      </w:r>
      <w:r w:rsidRPr="00C96EB1">
        <w:rPr>
          <w:rStyle w:val="Textoennegrita"/>
          <w:rFonts w:eastAsia="Times New Roman"/>
          <w:color w:val="333333"/>
          <w:sz w:val="22"/>
        </w:rPr>
        <w:t>igualdad de todas las personas ante la ley</w:t>
      </w:r>
      <w:r w:rsidRPr="00C96EB1">
        <w:rPr>
          <w:rStyle w:val="un"/>
          <w:rFonts w:eastAsia="Times New Roman"/>
          <w:color w:val="333333"/>
          <w:sz w:val="22"/>
        </w:rPr>
        <w:t>: sin distinción de raza, sexo u origen social.</w:t>
      </w:r>
    </w:p>
    <w:p w14:paraId="7A6CD3B2" w14:textId="77777777" w:rsidR="003A650A" w:rsidRPr="00C96EB1" w:rsidRDefault="003A650A" w:rsidP="003A650A">
      <w:pPr>
        <w:numPr>
          <w:ilvl w:val="0"/>
          <w:numId w:val="12"/>
        </w:numPr>
        <w:shd w:val="clear" w:color="auto" w:fill="FFFFFF"/>
        <w:spacing w:after="0" w:line="345" w:lineRule="atLeast"/>
        <w:ind w:left="300"/>
        <w:rPr>
          <w:rFonts w:eastAsia="Times New Roman"/>
          <w:color w:val="333333"/>
          <w:sz w:val="22"/>
        </w:rPr>
      </w:pPr>
      <w:r w:rsidRPr="00C96EB1">
        <w:rPr>
          <w:rStyle w:val="un"/>
          <w:rFonts w:eastAsia="Times New Roman"/>
          <w:color w:val="333333"/>
          <w:sz w:val="22"/>
        </w:rPr>
        <w:t>La</w:t>
      </w:r>
      <w:r w:rsidRPr="00C96EB1">
        <w:rPr>
          <w:rStyle w:val="apple-converted-space"/>
          <w:rFonts w:eastAsia="Times New Roman"/>
          <w:color w:val="333333"/>
          <w:sz w:val="22"/>
        </w:rPr>
        <w:t> </w:t>
      </w:r>
      <w:r w:rsidRPr="00C96EB1">
        <w:rPr>
          <w:rStyle w:val="Textoennegrita"/>
          <w:rFonts w:eastAsia="Times New Roman"/>
          <w:color w:val="333333"/>
          <w:sz w:val="22"/>
        </w:rPr>
        <w:t>soberanía nacional</w:t>
      </w:r>
      <w:r w:rsidRPr="00C96EB1">
        <w:rPr>
          <w:rStyle w:val="un"/>
          <w:rFonts w:eastAsia="Times New Roman"/>
          <w:color w:val="333333"/>
          <w:sz w:val="22"/>
        </w:rPr>
        <w:t>: derecho del pueblo a ostentar, manifestar y ejercer el poder político en libertad.</w:t>
      </w:r>
    </w:p>
    <w:p w14:paraId="3C024E06" w14:textId="77777777" w:rsidR="003A650A" w:rsidRPr="00C96EB1" w:rsidRDefault="003A650A" w:rsidP="003A650A">
      <w:pPr>
        <w:numPr>
          <w:ilvl w:val="0"/>
          <w:numId w:val="12"/>
        </w:numPr>
        <w:shd w:val="clear" w:color="auto" w:fill="FFFFFF"/>
        <w:spacing w:after="0" w:line="345" w:lineRule="atLeast"/>
        <w:ind w:left="300"/>
        <w:rPr>
          <w:rFonts w:eastAsia="Times New Roman"/>
          <w:color w:val="333333"/>
          <w:sz w:val="22"/>
        </w:rPr>
      </w:pPr>
      <w:r w:rsidRPr="00C96EB1">
        <w:rPr>
          <w:rStyle w:val="un"/>
          <w:rFonts w:eastAsia="Times New Roman"/>
          <w:color w:val="333333"/>
          <w:sz w:val="22"/>
        </w:rPr>
        <w:lastRenderedPageBreak/>
        <w:t>La</w:t>
      </w:r>
      <w:r w:rsidRPr="00C96EB1">
        <w:rPr>
          <w:rStyle w:val="apple-converted-space"/>
          <w:rFonts w:eastAsia="Times New Roman"/>
          <w:color w:val="333333"/>
          <w:sz w:val="22"/>
        </w:rPr>
        <w:t> </w:t>
      </w:r>
      <w:r w:rsidRPr="00C96EB1">
        <w:rPr>
          <w:rStyle w:val="Textoennegrita"/>
          <w:rFonts w:eastAsia="Times New Roman"/>
          <w:color w:val="333333"/>
          <w:sz w:val="22"/>
        </w:rPr>
        <w:t>separación de poderes</w:t>
      </w:r>
      <w:r w:rsidRPr="00C96EB1">
        <w:rPr>
          <w:rStyle w:val="un"/>
          <w:rFonts w:eastAsia="Times New Roman"/>
          <w:color w:val="333333"/>
          <w:sz w:val="22"/>
        </w:rPr>
        <w:t>: teoría que defiende la necesidad de separar las funciones de hacer leyes (poder legislativo), de ejecutarlas y hacerlas cumplir (poder ejecutivo) y de juzgar (poder judicial).</w:t>
      </w:r>
      <w:r w:rsidRPr="00C96EB1">
        <w:rPr>
          <w:rStyle w:val="apple-converted-space"/>
          <w:rFonts w:eastAsia="Times New Roman"/>
          <w:color w:val="333333"/>
          <w:sz w:val="22"/>
        </w:rPr>
        <w:t> </w:t>
      </w:r>
      <w:r w:rsidRPr="00C96EB1">
        <w:rPr>
          <w:rStyle w:val="un"/>
          <w:rFonts w:eastAsia="Times New Roman"/>
          <w:color w:val="333333"/>
          <w:sz w:val="22"/>
        </w:rPr>
        <w:t>Estas deben ser ejercidas por personas e instituciones diferentes (Parlamento, gobierno y tribunales de justicia).</w:t>
      </w:r>
    </w:p>
    <w:p w14:paraId="3F78077C" w14:textId="77777777" w:rsidR="003A650A" w:rsidRPr="00C96EB1" w:rsidRDefault="003A650A" w:rsidP="003A650A">
      <w:pPr>
        <w:pStyle w:val="u"/>
        <w:shd w:val="clear" w:color="auto" w:fill="FFFFFF"/>
        <w:spacing w:before="0" w:beforeAutospacing="0" w:after="0" w:afterAutospacing="0" w:line="345" w:lineRule="atLeast"/>
        <w:rPr>
          <w:rStyle w:val="un"/>
          <w:rFonts w:ascii="Arial" w:hAnsi="Arial" w:cs="Arial"/>
          <w:color w:val="333333"/>
          <w:sz w:val="22"/>
          <w:szCs w:val="22"/>
        </w:rPr>
      </w:pPr>
      <w:r w:rsidRPr="00025981">
        <w:rPr>
          <w:rStyle w:val="un"/>
          <w:rFonts w:ascii="Arial" w:hAnsi="Arial" w:cs="Arial"/>
          <w:color w:val="333333"/>
          <w:sz w:val="22"/>
          <w:szCs w:val="22"/>
        </w:rPr>
        <w:t>Todos estos principios debían estar recogidos en una</w:t>
      </w:r>
      <w:r w:rsidRPr="00FD5F98">
        <w:rPr>
          <w:rStyle w:val="apple-converted-space"/>
          <w:rFonts w:ascii="Arial" w:hAnsi="Arial" w:cs="Arial"/>
          <w:color w:val="333333"/>
          <w:sz w:val="22"/>
          <w:szCs w:val="22"/>
        </w:rPr>
        <w:t> </w:t>
      </w:r>
      <w:r w:rsidRPr="00FD5F98">
        <w:rPr>
          <w:rStyle w:val="Textoennegrita"/>
          <w:rFonts w:ascii="Arial" w:hAnsi="Arial" w:cs="Arial"/>
          <w:color w:val="333333"/>
          <w:sz w:val="22"/>
          <w:szCs w:val="22"/>
        </w:rPr>
        <w:t>Constitu</w:t>
      </w:r>
      <w:r w:rsidRPr="00575B51">
        <w:rPr>
          <w:rStyle w:val="Textoennegrita"/>
          <w:rFonts w:ascii="Arial" w:hAnsi="Arial" w:cs="Arial"/>
          <w:color w:val="333333"/>
          <w:sz w:val="22"/>
          <w:szCs w:val="22"/>
        </w:rPr>
        <w:t>ción</w:t>
      </w:r>
      <w:r w:rsidRPr="00575B51">
        <w:rPr>
          <w:rStyle w:val="un"/>
          <w:rFonts w:ascii="Arial" w:hAnsi="Arial" w:cs="Arial"/>
          <w:color w:val="333333"/>
          <w:sz w:val="22"/>
          <w:szCs w:val="22"/>
        </w:rPr>
        <w:t>, la ley fundamental de un Estado.</w:t>
      </w:r>
      <w:r w:rsidRPr="0088014A">
        <w:rPr>
          <w:rStyle w:val="apple-converted-space"/>
          <w:rFonts w:ascii="Arial" w:eastAsiaTheme="minorHAnsi" w:hAnsi="Arial" w:cs="Arial"/>
          <w:color w:val="333333"/>
          <w:sz w:val="22"/>
          <w:szCs w:val="22"/>
          <w:lang w:eastAsia="en-US"/>
        </w:rPr>
        <w:t> </w:t>
      </w:r>
      <w:r w:rsidRPr="0088014A">
        <w:rPr>
          <w:rStyle w:val="un"/>
          <w:rFonts w:ascii="Arial" w:eastAsiaTheme="minorHAnsi" w:hAnsi="Arial" w:cs="Arial"/>
          <w:color w:val="333333"/>
          <w:sz w:val="22"/>
          <w:szCs w:val="22"/>
          <w:lang w:eastAsia="en-US"/>
        </w:rPr>
        <w:t>Esta establece su forma de gobierno, así como los derechos y deberes de sus ciudadanos.</w:t>
      </w:r>
    </w:p>
    <w:p w14:paraId="16DA50FA" w14:textId="77777777" w:rsidR="001D1926" w:rsidRPr="00C96EB1" w:rsidRDefault="001D1926" w:rsidP="003A650A">
      <w:pPr>
        <w:pStyle w:val="u"/>
        <w:shd w:val="clear" w:color="auto" w:fill="FFFFFF"/>
        <w:spacing w:before="0" w:beforeAutospacing="0" w:after="0" w:afterAutospacing="0" w:line="345" w:lineRule="atLeast"/>
        <w:rPr>
          <w:rStyle w:val="un"/>
          <w:rFonts w:ascii="Arial" w:hAnsi="Arial" w:cs="Arial"/>
          <w:color w:val="333333"/>
          <w:sz w:val="22"/>
          <w:szCs w:val="22"/>
        </w:rPr>
      </w:pPr>
    </w:p>
    <w:p w14:paraId="43D8671B" w14:textId="1B94397E" w:rsidR="001D1926" w:rsidRPr="00C96EB1" w:rsidRDefault="001D1926" w:rsidP="001D1926">
      <w:pPr>
        <w:pStyle w:val="Ttulo3"/>
        <w:shd w:val="clear" w:color="auto" w:fill="FFFFFF"/>
        <w:spacing w:before="0" w:beforeAutospacing="0" w:after="0" w:afterAutospacing="0" w:line="375" w:lineRule="atLeast"/>
        <w:rPr>
          <w:rFonts w:ascii="Arial" w:eastAsia="Times New Roman" w:hAnsi="Arial" w:cs="Arial"/>
          <w:b w:val="0"/>
          <w:bCs w:val="0"/>
          <w:color w:val="958372"/>
          <w:sz w:val="22"/>
          <w:szCs w:val="22"/>
        </w:rPr>
      </w:pPr>
      <w:r w:rsidRPr="00C96EB1">
        <w:rPr>
          <w:rFonts w:ascii="Arial" w:hAnsi="Arial"/>
          <w:sz w:val="22"/>
          <w:szCs w:val="22"/>
          <w:highlight w:val="yellow"/>
        </w:rPr>
        <w:t>[Sección 3]</w:t>
      </w:r>
      <w:r w:rsidRPr="00C96EB1">
        <w:rPr>
          <w:rFonts w:ascii="Arial" w:hAnsi="Arial"/>
          <w:sz w:val="22"/>
          <w:szCs w:val="22"/>
        </w:rPr>
        <w:t xml:space="preserve"> </w:t>
      </w:r>
      <w:r w:rsidRPr="00C96EB1">
        <w:rPr>
          <w:rFonts w:ascii="Arial" w:eastAsia="Times New Roman" w:hAnsi="Arial" w:cs="Arial"/>
          <w:bCs w:val="0"/>
          <w:sz w:val="22"/>
          <w:szCs w:val="22"/>
        </w:rPr>
        <w:t>5.2.2 El liberalismo económico</w:t>
      </w:r>
    </w:p>
    <w:p w14:paraId="5FF85B36" w14:textId="77777777" w:rsidR="001D1926" w:rsidRPr="00C96EB1" w:rsidRDefault="001D1926" w:rsidP="001D1926">
      <w:pPr>
        <w:numPr>
          <w:ilvl w:val="0"/>
          <w:numId w:val="13"/>
        </w:numPr>
        <w:pBdr>
          <w:top w:val="single" w:sz="6" w:space="0" w:color="FFFFFF"/>
        </w:pBdr>
        <w:shd w:val="clear" w:color="auto" w:fill="FFFFFF"/>
        <w:spacing w:after="0" w:line="240" w:lineRule="auto"/>
        <w:ind w:left="0"/>
        <w:rPr>
          <w:rFonts w:eastAsia="Times New Roman"/>
          <w:color w:val="FFFFFF"/>
          <w:sz w:val="22"/>
        </w:rPr>
      </w:pPr>
    </w:p>
    <w:p w14:paraId="55D00FBE" w14:textId="77777777" w:rsidR="001D1926" w:rsidRPr="00C96EB1" w:rsidRDefault="001D1926" w:rsidP="001D1926">
      <w:pPr>
        <w:pStyle w:val="u"/>
        <w:shd w:val="clear" w:color="auto" w:fill="FFFFFF"/>
        <w:spacing w:before="0" w:beforeAutospacing="0" w:after="0" w:afterAutospacing="0" w:line="345" w:lineRule="atLeast"/>
        <w:rPr>
          <w:rFonts w:ascii="Arial" w:hAnsi="Arial" w:cs="Arial"/>
          <w:color w:val="333333"/>
          <w:sz w:val="22"/>
          <w:szCs w:val="22"/>
        </w:rPr>
      </w:pPr>
      <w:r w:rsidRPr="00C96EB1">
        <w:rPr>
          <w:rStyle w:val="un"/>
          <w:rFonts w:ascii="Arial" w:hAnsi="Arial" w:cs="Arial"/>
          <w:color w:val="333333"/>
          <w:sz w:val="22"/>
          <w:szCs w:val="22"/>
        </w:rPr>
        <w:t>El economista británico</w:t>
      </w:r>
      <w:r w:rsidRPr="00C96EB1">
        <w:rPr>
          <w:rStyle w:val="apple-converted-space"/>
          <w:rFonts w:ascii="Arial" w:hAnsi="Arial" w:cs="Arial"/>
          <w:color w:val="333333"/>
          <w:sz w:val="22"/>
          <w:szCs w:val="22"/>
        </w:rPr>
        <w:t> </w:t>
      </w:r>
      <w:r w:rsidRPr="00C96EB1">
        <w:rPr>
          <w:rStyle w:val="Textoennegrita"/>
          <w:rFonts w:ascii="Arial" w:hAnsi="Arial" w:cs="Arial"/>
          <w:color w:val="333333"/>
          <w:sz w:val="22"/>
          <w:szCs w:val="22"/>
        </w:rPr>
        <w:t>Adam Smith</w:t>
      </w:r>
      <w:r w:rsidRPr="00C96EB1">
        <w:rPr>
          <w:rStyle w:val="un"/>
          <w:rFonts w:ascii="Arial" w:hAnsi="Arial" w:cs="Arial"/>
          <w:color w:val="333333"/>
          <w:sz w:val="22"/>
          <w:szCs w:val="22"/>
        </w:rPr>
        <w:t>, autor de</w:t>
      </w:r>
      <w:r w:rsidRPr="00C96EB1">
        <w:rPr>
          <w:rStyle w:val="apple-converted-space"/>
          <w:rFonts w:ascii="Arial" w:hAnsi="Arial" w:cs="Arial"/>
          <w:color w:val="333333"/>
          <w:sz w:val="22"/>
          <w:szCs w:val="22"/>
        </w:rPr>
        <w:t> </w:t>
      </w:r>
      <w:r w:rsidRPr="00C96EB1">
        <w:rPr>
          <w:rStyle w:val="un"/>
          <w:rFonts w:ascii="Arial" w:hAnsi="Arial" w:cs="Arial"/>
          <w:i/>
          <w:iCs/>
          <w:color w:val="333333"/>
          <w:sz w:val="22"/>
          <w:szCs w:val="22"/>
        </w:rPr>
        <w:t>Investigación sobre la naturaleza y causas de la riqueza de las naciones</w:t>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(1776), es considerado el padre del liberalismo económico.</w:t>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En su obra defendía que el motor de las actividades humanas era el</w:t>
      </w:r>
      <w:r w:rsidRPr="00C96EB1">
        <w:rPr>
          <w:rStyle w:val="apple-converted-space"/>
          <w:rFonts w:ascii="Arial" w:hAnsi="Arial" w:cs="Arial"/>
          <w:color w:val="333333"/>
          <w:sz w:val="22"/>
          <w:szCs w:val="22"/>
        </w:rPr>
        <w:t> </w:t>
      </w:r>
      <w:r w:rsidRPr="00C96EB1">
        <w:rPr>
          <w:rStyle w:val="Textoennegrita"/>
          <w:rFonts w:ascii="Arial" w:hAnsi="Arial" w:cs="Arial"/>
          <w:color w:val="333333"/>
          <w:sz w:val="22"/>
          <w:szCs w:val="22"/>
        </w:rPr>
        <w:t>interés personal</w:t>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 xml:space="preserve">de los individuos y que era necesaria la </w:t>
      </w:r>
      <w:r w:rsidRPr="00350B1E">
        <w:rPr>
          <w:rStyle w:val="un"/>
          <w:rFonts w:ascii="Arial" w:hAnsi="Arial" w:cs="Arial"/>
          <w:b/>
          <w:color w:val="333333"/>
          <w:sz w:val="22"/>
          <w:szCs w:val="22"/>
        </w:rPr>
        <w:t xml:space="preserve">libertad total </w:t>
      </w:r>
      <w:r w:rsidRPr="00C96EB1">
        <w:rPr>
          <w:rStyle w:val="un"/>
          <w:rFonts w:ascii="Arial" w:hAnsi="Arial" w:cs="Arial"/>
          <w:color w:val="333333"/>
          <w:sz w:val="22"/>
          <w:szCs w:val="22"/>
        </w:rPr>
        <w:t>para crear empresas, contratar trabajadores, establecer los precios de los productos, etc.</w:t>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Según la teoría de Adam Smith, los gobiernos tenían que dejar actuar libremente a las empresas, que se regían por la</w:t>
      </w:r>
      <w:r w:rsidRPr="00C96EB1">
        <w:rPr>
          <w:rStyle w:val="apple-converted-space"/>
          <w:rFonts w:ascii="Arial" w:hAnsi="Arial" w:cs="Arial"/>
          <w:color w:val="333333"/>
          <w:sz w:val="22"/>
          <w:szCs w:val="22"/>
        </w:rPr>
        <w:t> </w:t>
      </w:r>
      <w:r w:rsidRPr="00C96EB1">
        <w:rPr>
          <w:rStyle w:val="Textoennegrita"/>
          <w:rFonts w:ascii="Arial" w:hAnsi="Arial" w:cs="Arial"/>
          <w:color w:val="333333"/>
          <w:sz w:val="22"/>
          <w:szCs w:val="22"/>
        </w:rPr>
        <w:t>ley de la oferta y la demanda</w:t>
      </w:r>
      <w:r w:rsidRPr="00C96EB1">
        <w:rPr>
          <w:rStyle w:val="un"/>
          <w:rFonts w:ascii="Arial" w:hAnsi="Arial" w:cs="Arial"/>
          <w:color w:val="333333"/>
          <w:sz w:val="22"/>
          <w:szCs w:val="22"/>
        </w:rPr>
        <w:t>.</w:t>
      </w:r>
      <w:r w:rsidRPr="00C96EB1">
        <w:rPr>
          <w:rStyle w:val="apple-converted-space"/>
          <w:rFonts w:ascii="Arial" w:hAnsi="Arial" w:cs="Arial"/>
          <w:color w:val="333333"/>
          <w:sz w:val="22"/>
          <w:szCs w:val="22"/>
        </w:rPr>
        <w:t> </w:t>
      </w:r>
      <w:r w:rsidRPr="00C96EB1">
        <w:rPr>
          <w:rStyle w:val="un"/>
          <w:rFonts w:ascii="Arial" w:hAnsi="Arial" w:cs="Arial"/>
          <w:color w:val="333333"/>
          <w:sz w:val="22"/>
          <w:szCs w:val="22"/>
        </w:rPr>
        <w:t>Su objetivo final debía ser conseguir el</w:t>
      </w:r>
      <w:r w:rsidRPr="00C96EB1">
        <w:rPr>
          <w:rStyle w:val="apple-converted-space"/>
          <w:rFonts w:ascii="Arial" w:hAnsi="Arial" w:cs="Arial"/>
          <w:color w:val="333333"/>
          <w:sz w:val="22"/>
          <w:szCs w:val="22"/>
        </w:rPr>
        <w:t> </w:t>
      </w:r>
      <w:r w:rsidRPr="00C96EB1">
        <w:rPr>
          <w:rStyle w:val="Textoennegrita"/>
          <w:rFonts w:ascii="Arial" w:hAnsi="Arial" w:cs="Arial"/>
          <w:color w:val="333333"/>
          <w:sz w:val="22"/>
          <w:szCs w:val="22"/>
        </w:rPr>
        <w:t>mayor beneficio posible</w:t>
      </w:r>
      <w:r w:rsidRPr="00C96EB1">
        <w:rPr>
          <w:rStyle w:val="un"/>
          <w:rFonts w:ascii="Arial" w:hAnsi="Arial" w:cs="Arial"/>
          <w:color w:val="333333"/>
          <w:sz w:val="22"/>
          <w:szCs w:val="22"/>
        </w:rPr>
        <w:t>.</w:t>
      </w:r>
    </w:p>
    <w:p w14:paraId="65A7DE8C" w14:textId="77777777" w:rsidR="00C96EB1" w:rsidRPr="00C96EB1" w:rsidRDefault="00C96EB1" w:rsidP="00217FF4">
      <w:pPr>
        <w:spacing w:after="0"/>
        <w:rPr>
          <w:sz w:val="22"/>
        </w:rPr>
      </w:pPr>
    </w:p>
    <w:tbl>
      <w:tblPr>
        <w:tblStyle w:val="Tablaconcuadrcula"/>
        <w:tblW w:w="0" w:type="auto"/>
        <w:tblLook w:val="04A0" w:firstRow="1" w:lastRow="0" w:firstColumn="1" w:lastColumn="0" w:noHBand="0" w:noVBand="1"/>
      </w:tblPr>
      <w:tblGrid>
        <w:gridCol w:w="2518"/>
        <w:gridCol w:w="6515"/>
      </w:tblGrid>
      <w:tr w:rsidR="0068775D" w:rsidRPr="00C96EB1" w14:paraId="2FA77474" w14:textId="77777777">
        <w:tc>
          <w:tcPr>
            <w:tcW w:w="9033" w:type="dxa"/>
            <w:gridSpan w:val="2"/>
            <w:shd w:val="clear" w:color="auto" w:fill="0D0D0D" w:themeFill="text1" w:themeFillTint="F2"/>
          </w:tcPr>
          <w:p w14:paraId="58E3A114" w14:textId="77777777" w:rsidR="0068775D" w:rsidRPr="00C96EB1" w:rsidRDefault="0068775D" w:rsidP="0068775D">
            <w:pPr>
              <w:jc w:val="center"/>
              <w:rPr>
                <w:b/>
                <w:sz w:val="22"/>
              </w:rPr>
            </w:pPr>
            <w:r w:rsidRPr="00C96EB1">
              <w:rPr>
                <w:b/>
                <w:sz w:val="22"/>
              </w:rPr>
              <w:t>Imagen (fotografía, gráfica o ilustración)</w:t>
            </w:r>
          </w:p>
        </w:tc>
      </w:tr>
      <w:tr w:rsidR="0068775D" w:rsidRPr="00C96EB1" w14:paraId="73B2E43F" w14:textId="77777777">
        <w:tc>
          <w:tcPr>
            <w:tcW w:w="2518" w:type="dxa"/>
          </w:tcPr>
          <w:p w14:paraId="462B471A" w14:textId="77777777" w:rsidR="0068775D" w:rsidRPr="00C96EB1" w:rsidRDefault="0068775D" w:rsidP="0068775D">
            <w:pPr>
              <w:rPr>
                <w:b/>
                <w:sz w:val="22"/>
              </w:rPr>
            </w:pPr>
            <w:r w:rsidRPr="00C96EB1">
              <w:rPr>
                <w:b/>
                <w:sz w:val="22"/>
              </w:rPr>
              <w:t>Código</w:t>
            </w:r>
          </w:p>
        </w:tc>
        <w:tc>
          <w:tcPr>
            <w:tcW w:w="6515" w:type="dxa"/>
          </w:tcPr>
          <w:p w14:paraId="05539CCC" w14:textId="2F3D6603" w:rsidR="0068775D" w:rsidRPr="00C96EB1" w:rsidRDefault="00E17F15" w:rsidP="00DA6E65">
            <w:pPr>
              <w:rPr>
                <w:b/>
                <w:sz w:val="22"/>
              </w:rPr>
            </w:pPr>
            <w:r w:rsidRPr="00C96EB1">
              <w:rPr>
                <w:sz w:val="22"/>
              </w:rPr>
              <w:t>CS_</w:t>
            </w:r>
            <w:r w:rsidR="00D12335" w:rsidRPr="00C96EB1">
              <w:rPr>
                <w:sz w:val="22"/>
              </w:rPr>
              <w:t>0</w:t>
            </w:r>
            <w:r w:rsidR="00DA6E65" w:rsidRPr="00C96EB1">
              <w:rPr>
                <w:sz w:val="22"/>
              </w:rPr>
              <w:t>7</w:t>
            </w:r>
            <w:r w:rsidR="00D12335" w:rsidRPr="00C96EB1">
              <w:rPr>
                <w:sz w:val="22"/>
              </w:rPr>
              <w:t>_0</w:t>
            </w:r>
            <w:r w:rsidR="00DA6E65" w:rsidRPr="00C96EB1">
              <w:rPr>
                <w:sz w:val="22"/>
              </w:rPr>
              <w:t>4</w:t>
            </w:r>
            <w:r w:rsidR="00E7268B">
              <w:rPr>
                <w:sz w:val="22"/>
              </w:rPr>
              <w:t>_IMG2</w:t>
            </w:r>
            <w:r w:rsidR="00070224">
              <w:rPr>
                <w:sz w:val="22"/>
              </w:rPr>
              <w:t>4</w:t>
            </w:r>
          </w:p>
        </w:tc>
      </w:tr>
      <w:tr w:rsidR="0068775D" w:rsidRPr="00C96EB1" w14:paraId="40FB5F70" w14:textId="77777777">
        <w:tc>
          <w:tcPr>
            <w:tcW w:w="2518" w:type="dxa"/>
          </w:tcPr>
          <w:p w14:paraId="30EB302F" w14:textId="77777777" w:rsidR="0068775D" w:rsidRPr="00C96EB1" w:rsidRDefault="0068775D" w:rsidP="0068775D">
            <w:pPr>
              <w:rPr>
                <w:sz w:val="22"/>
              </w:rPr>
            </w:pPr>
            <w:r w:rsidRPr="00C96EB1">
              <w:rPr>
                <w:b/>
                <w:sz w:val="22"/>
              </w:rPr>
              <w:t>Descripción</w:t>
            </w:r>
          </w:p>
        </w:tc>
        <w:tc>
          <w:tcPr>
            <w:tcW w:w="6515" w:type="dxa"/>
          </w:tcPr>
          <w:p w14:paraId="49A4591C" w14:textId="77777777" w:rsidR="0068775D" w:rsidRPr="00C96EB1" w:rsidRDefault="0068775D" w:rsidP="0068775D">
            <w:pPr>
              <w:rPr>
                <w:sz w:val="22"/>
              </w:rPr>
            </w:pPr>
            <w:r w:rsidRPr="00C96EB1">
              <w:rPr>
                <w:noProof/>
                <w:sz w:val="22"/>
                <w:lang w:val="es-ES" w:eastAsia="es-ES"/>
              </w:rPr>
              <w:drawing>
                <wp:inline distT="0" distB="0" distL="0" distR="0" wp14:anchorId="02232064" wp14:editId="189E5E91">
                  <wp:extent cx="639080" cy="72195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873" cy="722849"/>
                          </a:xfrm>
                          <a:prstGeom prst="rect">
                            <a:avLst/>
                          </a:prstGeom>
                          <a:noFill/>
                          <a:ln>
                            <a:noFill/>
                          </a:ln>
                        </pic:spPr>
                      </pic:pic>
                    </a:graphicData>
                  </a:graphic>
                </wp:inline>
              </w:drawing>
            </w:r>
          </w:p>
        </w:tc>
      </w:tr>
      <w:tr w:rsidR="0068775D" w:rsidRPr="00C96EB1" w14:paraId="5316E466" w14:textId="77777777">
        <w:tc>
          <w:tcPr>
            <w:tcW w:w="2518" w:type="dxa"/>
          </w:tcPr>
          <w:p w14:paraId="0689247B" w14:textId="77777777" w:rsidR="0068775D" w:rsidRPr="00C96EB1" w:rsidRDefault="0068775D" w:rsidP="0068775D">
            <w:pPr>
              <w:rPr>
                <w:sz w:val="22"/>
              </w:rPr>
            </w:pPr>
            <w:r w:rsidRPr="00C96EB1">
              <w:rPr>
                <w:b/>
                <w:sz w:val="22"/>
              </w:rPr>
              <w:t>Código Shutterstock (o URL o la ruta en AulaPlaneta)</w:t>
            </w:r>
          </w:p>
        </w:tc>
        <w:tc>
          <w:tcPr>
            <w:tcW w:w="6515" w:type="dxa"/>
          </w:tcPr>
          <w:p w14:paraId="56493F86" w14:textId="77777777" w:rsidR="0068775D" w:rsidRPr="00C96EB1" w:rsidRDefault="0068775D" w:rsidP="0068775D">
            <w:pPr>
              <w:tabs>
                <w:tab w:val="left" w:pos="4454"/>
              </w:tabs>
              <w:rPr>
                <w:sz w:val="22"/>
              </w:rPr>
            </w:pPr>
            <w:r w:rsidRPr="00C96EB1">
              <w:rPr>
                <w:sz w:val="22"/>
              </w:rPr>
              <w:t>4 ESO/El fin del Antiguo Régimen/La Ilustración/El pensamiento ilustrado</w:t>
            </w:r>
          </w:p>
        </w:tc>
      </w:tr>
      <w:tr w:rsidR="0068775D" w:rsidRPr="00C96EB1" w14:paraId="750D2E4B" w14:textId="77777777">
        <w:tc>
          <w:tcPr>
            <w:tcW w:w="2518" w:type="dxa"/>
          </w:tcPr>
          <w:p w14:paraId="30450C66" w14:textId="77777777" w:rsidR="0068775D" w:rsidRPr="00C96EB1" w:rsidRDefault="0068775D" w:rsidP="0068775D">
            <w:pPr>
              <w:rPr>
                <w:sz w:val="22"/>
              </w:rPr>
            </w:pPr>
            <w:r w:rsidRPr="00C96EB1">
              <w:rPr>
                <w:b/>
                <w:sz w:val="22"/>
              </w:rPr>
              <w:t>Pie de imagen</w:t>
            </w:r>
          </w:p>
        </w:tc>
        <w:tc>
          <w:tcPr>
            <w:tcW w:w="6515" w:type="dxa"/>
          </w:tcPr>
          <w:p w14:paraId="63F97BBF" w14:textId="43A47998" w:rsidR="0068775D" w:rsidRPr="00C96EB1" w:rsidRDefault="0068775D" w:rsidP="00575B51">
            <w:pPr>
              <w:rPr>
                <w:sz w:val="22"/>
              </w:rPr>
            </w:pPr>
            <w:r w:rsidRPr="00C96EB1">
              <w:rPr>
                <w:sz w:val="22"/>
              </w:rPr>
              <w:t xml:space="preserve">Las ideas y el espíritu de la Ilustración se concretaron en la </w:t>
            </w:r>
            <w:r w:rsidRPr="00F5527A">
              <w:rPr>
                <w:i/>
                <w:sz w:val="22"/>
              </w:rPr>
              <w:t>Enciclopedia</w:t>
            </w:r>
            <w:r w:rsidRPr="00C96EB1">
              <w:rPr>
                <w:sz w:val="22"/>
              </w:rPr>
              <w:t xml:space="preserve"> o </w:t>
            </w:r>
            <w:r w:rsidRPr="00F5527A">
              <w:rPr>
                <w:i/>
                <w:sz w:val="22"/>
              </w:rPr>
              <w:t>Diccionario razonado de las ciencias, las artes y los oficios</w:t>
            </w:r>
            <w:r w:rsidRPr="00C96EB1">
              <w:rPr>
                <w:sz w:val="22"/>
              </w:rPr>
              <w:t>, dirigida por Denis Diderot y Jean-</w:t>
            </w:r>
            <w:r w:rsidR="00FD5F98">
              <w:rPr>
                <w:sz w:val="22"/>
              </w:rPr>
              <w:t xml:space="preserve">Baptiste </w:t>
            </w:r>
            <w:r w:rsidRPr="00C96EB1">
              <w:rPr>
                <w:sz w:val="22"/>
              </w:rPr>
              <w:t xml:space="preserve">Le-Rond </w:t>
            </w:r>
            <w:r w:rsidR="00FD5F98">
              <w:rPr>
                <w:sz w:val="22"/>
              </w:rPr>
              <w:t>D</w:t>
            </w:r>
            <w:r w:rsidR="00575B51">
              <w:rPr>
                <w:sz w:val="22"/>
              </w:rPr>
              <w:t>’</w:t>
            </w:r>
            <w:r w:rsidRPr="00C96EB1">
              <w:rPr>
                <w:sz w:val="22"/>
              </w:rPr>
              <w:t>Alembert entre 1751 y 1772. El proyecto, en el que participaron los principales intelectuales de la época, tenía como objetivo reunir todos los conocimientos de su tiempo en una misma obra.</w:t>
            </w:r>
          </w:p>
        </w:tc>
      </w:tr>
    </w:tbl>
    <w:p w14:paraId="15B5E045" w14:textId="77777777" w:rsidR="0068775D" w:rsidRPr="00C96EB1" w:rsidRDefault="0068775D" w:rsidP="0068775D">
      <w:pPr>
        <w:rPr>
          <w:sz w:val="22"/>
        </w:rPr>
      </w:pPr>
    </w:p>
    <w:tbl>
      <w:tblPr>
        <w:tblStyle w:val="Tablaconcuadrcula"/>
        <w:tblW w:w="0" w:type="auto"/>
        <w:tblLook w:val="04A0" w:firstRow="1" w:lastRow="0" w:firstColumn="1" w:lastColumn="0" w:noHBand="0" w:noVBand="1"/>
      </w:tblPr>
      <w:tblGrid>
        <w:gridCol w:w="2518"/>
        <w:gridCol w:w="6536"/>
      </w:tblGrid>
      <w:tr w:rsidR="00D12335" w:rsidRPr="00C96EB1" w14:paraId="51D29507" w14:textId="77777777">
        <w:tc>
          <w:tcPr>
            <w:tcW w:w="9054" w:type="dxa"/>
            <w:gridSpan w:val="2"/>
            <w:shd w:val="clear" w:color="auto" w:fill="000000" w:themeFill="text1"/>
          </w:tcPr>
          <w:p w14:paraId="7D6975A1" w14:textId="77777777" w:rsidR="00D12335" w:rsidRPr="00C96EB1" w:rsidRDefault="00D12335" w:rsidP="00D12335">
            <w:pPr>
              <w:jc w:val="center"/>
              <w:rPr>
                <w:b/>
                <w:sz w:val="22"/>
              </w:rPr>
            </w:pPr>
            <w:r w:rsidRPr="00C96EB1">
              <w:rPr>
                <w:b/>
                <w:sz w:val="22"/>
              </w:rPr>
              <w:lastRenderedPageBreak/>
              <w:t>Profundiza: recurso aprovechado</w:t>
            </w:r>
          </w:p>
        </w:tc>
      </w:tr>
      <w:tr w:rsidR="00D12335" w:rsidRPr="00C96EB1" w14:paraId="3DAB8D92" w14:textId="77777777">
        <w:tc>
          <w:tcPr>
            <w:tcW w:w="2518" w:type="dxa"/>
          </w:tcPr>
          <w:p w14:paraId="16AC0AFB" w14:textId="77777777" w:rsidR="00D12335" w:rsidRPr="00C96EB1" w:rsidRDefault="00D12335" w:rsidP="00D12335">
            <w:pPr>
              <w:rPr>
                <w:b/>
                <w:sz w:val="22"/>
              </w:rPr>
            </w:pPr>
            <w:r w:rsidRPr="00C96EB1">
              <w:rPr>
                <w:b/>
                <w:sz w:val="22"/>
              </w:rPr>
              <w:t>Código</w:t>
            </w:r>
          </w:p>
        </w:tc>
        <w:tc>
          <w:tcPr>
            <w:tcW w:w="6536" w:type="dxa"/>
          </w:tcPr>
          <w:p w14:paraId="612E0610" w14:textId="737BC629" w:rsidR="00D12335" w:rsidRPr="00C96EB1" w:rsidRDefault="00DA6E65" w:rsidP="00952D79">
            <w:pPr>
              <w:rPr>
                <w:b/>
                <w:sz w:val="22"/>
              </w:rPr>
            </w:pPr>
            <w:r w:rsidRPr="00C96EB1">
              <w:rPr>
                <w:sz w:val="22"/>
              </w:rPr>
              <w:t>CS_</w:t>
            </w:r>
            <w:r w:rsidR="00D12335" w:rsidRPr="00C96EB1">
              <w:rPr>
                <w:sz w:val="22"/>
              </w:rPr>
              <w:t>0</w:t>
            </w:r>
            <w:r w:rsidRPr="00C96EB1">
              <w:rPr>
                <w:sz w:val="22"/>
              </w:rPr>
              <w:t>7</w:t>
            </w:r>
            <w:r w:rsidR="00D12335" w:rsidRPr="00C96EB1">
              <w:rPr>
                <w:sz w:val="22"/>
              </w:rPr>
              <w:t>_0</w:t>
            </w:r>
            <w:r w:rsidRPr="00C96EB1">
              <w:rPr>
                <w:sz w:val="22"/>
              </w:rPr>
              <w:t>4</w:t>
            </w:r>
            <w:r w:rsidR="007916B9" w:rsidRPr="00C96EB1">
              <w:rPr>
                <w:sz w:val="22"/>
              </w:rPr>
              <w:t>_REC</w:t>
            </w:r>
            <w:r w:rsidR="00580A82">
              <w:rPr>
                <w:sz w:val="22"/>
              </w:rPr>
              <w:t>19</w:t>
            </w:r>
            <w:r w:rsidR="00952D79" w:rsidRPr="00C96EB1">
              <w:rPr>
                <w:sz w:val="22"/>
              </w:rPr>
              <w:t>0</w:t>
            </w:r>
          </w:p>
        </w:tc>
      </w:tr>
      <w:tr w:rsidR="00D12335" w:rsidRPr="00C96EB1" w14:paraId="29D34E51" w14:textId="77777777">
        <w:tc>
          <w:tcPr>
            <w:tcW w:w="2518" w:type="dxa"/>
          </w:tcPr>
          <w:p w14:paraId="7962FA3E" w14:textId="77777777" w:rsidR="00D12335" w:rsidRPr="00C96EB1" w:rsidRDefault="00D12335" w:rsidP="00D12335">
            <w:pPr>
              <w:rPr>
                <w:sz w:val="22"/>
              </w:rPr>
            </w:pPr>
            <w:r w:rsidRPr="00C96EB1">
              <w:rPr>
                <w:b/>
                <w:sz w:val="22"/>
              </w:rPr>
              <w:t>Ubicación en Aula Planeta</w:t>
            </w:r>
          </w:p>
        </w:tc>
        <w:tc>
          <w:tcPr>
            <w:tcW w:w="6536" w:type="dxa"/>
          </w:tcPr>
          <w:p w14:paraId="6527256A" w14:textId="77777777" w:rsidR="00D12335" w:rsidRPr="00C96EB1" w:rsidRDefault="008A7351" w:rsidP="00D12335">
            <w:pPr>
              <w:rPr>
                <w:sz w:val="22"/>
              </w:rPr>
            </w:pPr>
            <w:r w:rsidRPr="00C96EB1">
              <w:rPr>
                <w:sz w:val="22"/>
              </w:rPr>
              <w:t>4 ESO/El fin del Antiguo Régimen/La Ilustración/El despotismo ilustrado</w:t>
            </w:r>
          </w:p>
        </w:tc>
      </w:tr>
      <w:tr w:rsidR="00D12335" w:rsidRPr="00C96EB1" w14:paraId="066B4B3D" w14:textId="77777777">
        <w:tc>
          <w:tcPr>
            <w:tcW w:w="2518" w:type="dxa"/>
          </w:tcPr>
          <w:p w14:paraId="2A70481A" w14:textId="77777777" w:rsidR="00D12335" w:rsidRPr="00C96EB1" w:rsidRDefault="00D12335" w:rsidP="00D12335">
            <w:pPr>
              <w:rPr>
                <w:sz w:val="22"/>
              </w:rPr>
            </w:pPr>
            <w:r w:rsidRPr="00C96EB1">
              <w:rPr>
                <w:b/>
                <w:sz w:val="22"/>
              </w:rPr>
              <w:t>Cambio (descripción o capturas de pantallas)</w:t>
            </w:r>
          </w:p>
        </w:tc>
        <w:tc>
          <w:tcPr>
            <w:tcW w:w="6536" w:type="dxa"/>
          </w:tcPr>
          <w:p w14:paraId="308ADCA5" w14:textId="77777777" w:rsidR="00D41B15" w:rsidRPr="00C96EB1" w:rsidRDefault="00D41B15" w:rsidP="00D41B15">
            <w:pPr>
              <w:spacing w:after="0" w:line="240" w:lineRule="auto"/>
              <w:rPr>
                <w:rFonts w:eastAsia="Cambria"/>
                <w:sz w:val="22"/>
              </w:rPr>
            </w:pPr>
            <w:r w:rsidRPr="00C96EB1">
              <w:rPr>
                <w:rFonts w:eastAsia="Cambria"/>
                <w:sz w:val="22"/>
              </w:rPr>
              <w:t>Cambiar en la descripción</w:t>
            </w:r>
          </w:p>
          <w:p w14:paraId="5A3F7F8E" w14:textId="77777777" w:rsidR="00D41B15" w:rsidRPr="00C96EB1" w:rsidRDefault="00D41B15" w:rsidP="00D41B15">
            <w:pPr>
              <w:spacing w:after="0" w:line="240" w:lineRule="auto"/>
              <w:rPr>
                <w:rFonts w:eastAsia="Cambria"/>
                <w:sz w:val="22"/>
              </w:rPr>
            </w:pPr>
            <w:r w:rsidRPr="00C96EB1">
              <w:rPr>
                <w:rFonts w:eastAsia="Cambria"/>
                <w:sz w:val="22"/>
              </w:rPr>
              <w:t>Donde dice: “Vídeo […]”</w:t>
            </w:r>
          </w:p>
          <w:p w14:paraId="510D4DB7" w14:textId="77777777" w:rsidR="00D12335" w:rsidRPr="00C96EB1" w:rsidRDefault="00D41B15" w:rsidP="00D41B15">
            <w:pPr>
              <w:spacing w:after="0" w:line="240" w:lineRule="auto"/>
              <w:rPr>
                <w:sz w:val="22"/>
              </w:rPr>
            </w:pPr>
            <w:r w:rsidRPr="00C96EB1">
              <w:rPr>
                <w:rFonts w:eastAsia="Cambria"/>
                <w:sz w:val="22"/>
              </w:rPr>
              <w:t>Debe decir: “Video […]”</w:t>
            </w:r>
          </w:p>
        </w:tc>
      </w:tr>
      <w:tr w:rsidR="00D12335" w:rsidRPr="00C96EB1" w14:paraId="54B95871" w14:textId="77777777">
        <w:tc>
          <w:tcPr>
            <w:tcW w:w="2518" w:type="dxa"/>
          </w:tcPr>
          <w:p w14:paraId="5D3209E6" w14:textId="77777777" w:rsidR="00D12335" w:rsidRPr="00C96EB1" w:rsidRDefault="00D12335" w:rsidP="00D12335">
            <w:pPr>
              <w:rPr>
                <w:b/>
                <w:sz w:val="22"/>
              </w:rPr>
            </w:pPr>
            <w:r w:rsidRPr="00C96EB1">
              <w:rPr>
                <w:b/>
                <w:sz w:val="22"/>
              </w:rPr>
              <w:t>Título</w:t>
            </w:r>
          </w:p>
        </w:tc>
        <w:tc>
          <w:tcPr>
            <w:tcW w:w="6536" w:type="dxa"/>
          </w:tcPr>
          <w:p w14:paraId="63B292DF" w14:textId="77777777" w:rsidR="00D12335" w:rsidRPr="00C96EB1" w:rsidRDefault="006A4872" w:rsidP="00D12335">
            <w:pPr>
              <w:rPr>
                <w:sz w:val="22"/>
              </w:rPr>
            </w:pPr>
            <w:r w:rsidRPr="00C96EB1">
              <w:rPr>
                <w:sz w:val="22"/>
              </w:rPr>
              <w:t>Las ideas de la Ilustración</w:t>
            </w:r>
          </w:p>
        </w:tc>
      </w:tr>
      <w:tr w:rsidR="00D12335" w:rsidRPr="00C96EB1" w14:paraId="68552A95" w14:textId="77777777">
        <w:tc>
          <w:tcPr>
            <w:tcW w:w="2518" w:type="dxa"/>
          </w:tcPr>
          <w:p w14:paraId="6582C250" w14:textId="77777777" w:rsidR="00D12335" w:rsidRPr="00C96EB1" w:rsidRDefault="00D12335" w:rsidP="00D12335">
            <w:pPr>
              <w:rPr>
                <w:b/>
                <w:sz w:val="22"/>
              </w:rPr>
            </w:pPr>
            <w:r w:rsidRPr="00C96EB1">
              <w:rPr>
                <w:b/>
                <w:sz w:val="22"/>
              </w:rPr>
              <w:t>Descripción</w:t>
            </w:r>
          </w:p>
        </w:tc>
        <w:tc>
          <w:tcPr>
            <w:tcW w:w="6536" w:type="dxa"/>
          </w:tcPr>
          <w:p w14:paraId="1F3C2FD0" w14:textId="77777777" w:rsidR="006A4872" w:rsidRPr="00C96EB1" w:rsidRDefault="006A4872" w:rsidP="006A4872">
            <w:pPr>
              <w:rPr>
                <w:sz w:val="22"/>
              </w:rPr>
            </w:pPr>
            <w:r w:rsidRPr="00C96EB1">
              <w:rPr>
                <w:sz w:val="22"/>
              </w:rPr>
              <w:t>Interactivo con video que define el movimiento de la Ilustración y presenta el concepto de despotismo ilustrado</w:t>
            </w:r>
          </w:p>
          <w:p w14:paraId="630313E7" w14:textId="77777777" w:rsidR="006A4872" w:rsidRPr="00C96EB1" w:rsidRDefault="006A4872" w:rsidP="00D45870">
            <w:pPr>
              <w:spacing w:after="0"/>
              <w:rPr>
                <w:sz w:val="22"/>
              </w:rPr>
            </w:pPr>
            <w:r w:rsidRPr="00C96EB1">
              <w:rPr>
                <w:sz w:val="22"/>
              </w:rPr>
              <w:t>40 minutos</w:t>
            </w:r>
          </w:p>
          <w:p w14:paraId="081F80DA" w14:textId="77777777" w:rsidR="006A4872" w:rsidRPr="00C96EB1" w:rsidRDefault="006A4872" w:rsidP="00D45870">
            <w:pPr>
              <w:spacing w:after="0"/>
              <w:rPr>
                <w:sz w:val="22"/>
              </w:rPr>
            </w:pPr>
            <w:r w:rsidRPr="00C96EB1">
              <w:rPr>
                <w:sz w:val="22"/>
              </w:rPr>
              <w:t>Interactivo</w:t>
            </w:r>
          </w:p>
          <w:p w14:paraId="3B9EEF4E" w14:textId="77777777" w:rsidR="006A4872" w:rsidRPr="00C96EB1" w:rsidRDefault="006A4872" w:rsidP="00D45870">
            <w:pPr>
              <w:spacing w:after="0"/>
              <w:rPr>
                <w:sz w:val="22"/>
              </w:rPr>
            </w:pPr>
            <w:r w:rsidRPr="00C96EB1">
              <w:rPr>
                <w:sz w:val="22"/>
              </w:rPr>
              <w:t>Exposición</w:t>
            </w:r>
          </w:p>
          <w:p w14:paraId="5B4F6172" w14:textId="77777777" w:rsidR="006A4872" w:rsidRPr="00C96EB1" w:rsidRDefault="006A4872" w:rsidP="006A4872">
            <w:pPr>
              <w:rPr>
                <w:sz w:val="22"/>
              </w:rPr>
            </w:pPr>
            <w:r w:rsidRPr="00C96EB1">
              <w:rPr>
                <w:sz w:val="22"/>
              </w:rPr>
              <w:t>Competencia cultural y artística</w:t>
            </w:r>
          </w:p>
          <w:p w14:paraId="0F5A31A7" w14:textId="77777777" w:rsidR="006A4872" w:rsidRPr="00C96EB1" w:rsidRDefault="00D41B15" w:rsidP="006A4872">
            <w:pPr>
              <w:rPr>
                <w:sz w:val="22"/>
              </w:rPr>
            </w:pPr>
            <w:r w:rsidRPr="00C96EB1">
              <w:rPr>
                <w:sz w:val="22"/>
              </w:rPr>
              <w:t>Ficha del docente</w:t>
            </w:r>
          </w:p>
          <w:p w14:paraId="122F81FA" w14:textId="77777777" w:rsidR="006A4872" w:rsidRPr="00C96EB1" w:rsidRDefault="006A4872" w:rsidP="006A4872">
            <w:pPr>
              <w:rPr>
                <w:sz w:val="22"/>
              </w:rPr>
            </w:pPr>
            <w:r w:rsidRPr="00C96EB1">
              <w:rPr>
                <w:sz w:val="22"/>
              </w:rPr>
              <w:t>Objetivo</w:t>
            </w:r>
          </w:p>
          <w:p w14:paraId="439A1109" w14:textId="77777777" w:rsidR="006A4872" w:rsidRPr="00C96EB1" w:rsidRDefault="006A4872" w:rsidP="006A4872">
            <w:pPr>
              <w:rPr>
                <w:sz w:val="22"/>
              </w:rPr>
            </w:pPr>
            <w:r w:rsidRPr="00C96EB1">
              <w:rPr>
                <w:sz w:val="22"/>
              </w:rPr>
              <w:t>Este interactivo permite trabajar</w:t>
            </w:r>
            <w:r w:rsidR="00D41B15" w:rsidRPr="00C96EB1">
              <w:rPr>
                <w:sz w:val="22"/>
              </w:rPr>
              <w:t xml:space="preserve"> con un vi</w:t>
            </w:r>
            <w:r w:rsidRPr="00C96EB1">
              <w:rPr>
                <w:sz w:val="22"/>
              </w:rPr>
              <w:t>deo sobre el movimiento de la Ilustración y el despotismo ilustrado.</w:t>
            </w:r>
          </w:p>
          <w:p w14:paraId="088C6F79" w14:textId="77777777" w:rsidR="006A4872" w:rsidRPr="00C96EB1" w:rsidRDefault="006A4872" w:rsidP="006A4872">
            <w:pPr>
              <w:rPr>
                <w:sz w:val="22"/>
              </w:rPr>
            </w:pPr>
          </w:p>
          <w:p w14:paraId="0E9D2956" w14:textId="77777777" w:rsidR="006A4872" w:rsidRPr="00C96EB1" w:rsidRDefault="006A4872" w:rsidP="006A4872">
            <w:pPr>
              <w:rPr>
                <w:sz w:val="22"/>
              </w:rPr>
            </w:pPr>
            <w:r w:rsidRPr="00C96EB1">
              <w:rPr>
                <w:sz w:val="22"/>
              </w:rPr>
              <w:t>Propuesta</w:t>
            </w:r>
          </w:p>
          <w:p w14:paraId="3E477A72" w14:textId="77777777" w:rsidR="006A4872" w:rsidRPr="00C96EB1" w:rsidRDefault="006A4872" w:rsidP="006A4872">
            <w:pPr>
              <w:rPr>
                <w:sz w:val="22"/>
              </w:rPr>
            </w:pPr>
            <w:r w:rsidRPr="00C96EB1">
              <w:rPr>
                <w:sz w:val="22"/>
              </w:rPr>
              <w:t>Antes de la presentación</w:t>
            </w:r>
          </w:p>
          <w:p w14:paraId="573135B7" w14:textId="77777777" w:rsidR="006A4872" w:rsidRPr="00C96EB1" w:rsidRDefault="006A4872" w:rsidP="006A4872">
            <w:pPr>
              <w:rPr>
                <w:sz w:val="22"/>
              </w:rPr>
            </w:pPr>
            <w:r w:rsidRPr="00C96EB1">
              <w:rPr>
                <w:sz w:val="22"/>
              </w:rPr>
              <w:t>Para comenzar, y como paso pre</w:t>
            </w:r>
            <w:r w:rsidR="00D41B15" w:rsidRPr="00C96EB1">
              <w:rPr>
                <w:sz w:val="22"/>
              </w:rPr>
              <w:t>vio al trabajo con el recurso, l</w:t>
            </w:r>
            <w:r w:rsidRPr="00C96EB1">
              <w:rPr>
                <w:sz w:val="22"/>
              </w:rPr>
              <w:t>e su</w:t>
            </w:r>
            <w:r w:rsidR="00D41B15" w:rsidRPr="00C96EB1">
              <w:rPr>
                <w:sz w:val="22"/>
              </w:rPr>
              <w:t>gerimos comentar con los estudiantes</w:t>
            </w:r>
            <w:r w:rsidRPr="00C96EB1">
              <w:rPr>
                <w:sz w:val="22"/>
              </w:rPr>
              <w:t xml:space="preserve"> la conocida pintura </w:t>
            </w:r>
            <w:r w:rsidRPr="00C96EB1">
              <w:rPr>
                <w:i/>
                <w:sz w:val="22"/>
              </w:rPr>
              <w:t>Elevación de un globo Montgolfier en los jardines de Aranjuez</w:t>
            </w:r>
            <w:r w:rsidRPr="00C96EB1">
              <w:rPr>
                <w:sz w:val="22"/>
              </w:rPr>
              <w:t>, de Antonio Carnicero (Muse</w:t>
            </w:r>
            <w:r w:rsidR="00244338" w:rsidRPr="00C96EB1">
              <w:rPr>
                <w:sz w:val="22"/>
              </w:rPr>
              <w:t>o del Prado, Madrid).</w:t>
            </w:r>
          </w:p>
          <w:p w14:paraId="15E68034" w14:textId="77777777" w:rsidR="006A4872" w:rsidRPr="00C96EB1" w:rsidRDefault="006A4872" w:rsidP="006A4872">
            <w:pPr>
              <w:rPr>
                <w:sz w:val="22"/>
              </w:rPr>
            </w:pPr>
          </w:p>
          <w:p w14:paraId="46D112BF" w14:textId="77777777" w:rsidR="006A4872" w:rsidRPr="00C96EB1" w:rsidRDefault="006A4872" w:rsidP="006A4872">
            <w:pPr>
              <w:rPr>
                <w:sz w:val="22"/>
              </w:rPr>
            </w:pPr>
            <w:r w:rsidRPr="00C96EB1">
              <w:rPr>
                <w:sz w:val="22"/>
              </w:rPr>
              <w:t>Durante la presentación</w:t>
            </w:r>
          </w:p>
          <w:p w14:paraId="5DC90AA4" w14:textId="0F08AA06" w:rsidR="006A4872" w:rsidRPr="00C96EB1" w:rsidRDefault="00D41B15" w:rsidP="006A4872">
            <w:pPr>
              <w:rPr>
                <w:sz w:val="22"/>
              </w:rPr>
            </w:pPr>
            <w:r w:rsidRPr="00C96EB1">
              <w:rPr>
                <w:sz w:val="22"/>
              </w:rPr>
              <w:t>L</w:t>
            </w:r>
            <w:r w:rsidR="006A4872" w:rsidRPr="00C96EB1">
              <w:rPr>
                <w:sz w:val="22"/>
              </w:rPr>
              <w:t>e prop</w:t>
            </w:r>
            <w:r w:rsidR="006C3887" w:rsidRPr="00C96EB1">
              <w:rPr>
                <w:sz w:val="22"/>
              </w:rPr>
              <w:t xml:space="preserve">onemos comenzar por la presentación del video. Antes de esto, </w:t>
            </w:r>
            <w:r w:rsidR="00FD5F98">
              <w:rPr>
                <w:sz w:val="22"/>
              </w:rPr>
              <w:t xml:space="preserve">comente </w:t>
            </w:r>
            <w:r w:rsidR="006A4872" w:rsidRPr="00C96EB1">
              <w:rPr>
                <w:sz w:val="22"/>
              </w:rPr>
              <w:t xml:space="preserve">a los </w:t>
            </w:r>
            <w:r w:rsidR="00474F93" w:rsidRPr="00C96EB1">
              <w:rPr>
                <w:sz w:val="22"/>
              </w:rPr>
              <w:t xml:space="preserve">estudiantes </w:t>
            </w:r>
            <w:r w:rsidR="006A4872" w:rsidRPr="00C96EB1">
              <w:rPr>
                <w:sz w:val="22"/>
              </w:rPr>
              <w:t>el tema del que trata.</w:t>
            </w:r>
          </w:p>
          <w:p w14:paraId="04AA2CF1" w14:textId="77777777" w:rsidR="006A4872" w:rsidRPr="00C96EB1" w:rsidRDefault="006C3887" w:rsidP="006A4872">
            <w:pPr>
              <w:rPr>
                <w:sz w:val="22"/>
              </w:rPr>
            </w:pPr>
            <w:r w:rsidRPr="00C96EB1">
              <w:rPr>
                <w:sz w:val="22"/>
              </w:rPr>
              <w:t>Una vez visto, puede</w:t>
            </w:r>
            <w:r w:rsidR="006A4872" w:rsidRPr="00C96EB1">
              <w:rPr>
                <w:sz w:val="22"/>
              </w:rPr>
              <w:t xml:space="preserve"> pas</w:t>
            </w:r>
            <w:r w:rsidRPr="00C96EB1">
              <w:rPr>
                <w:sz w:val="22"/>
              </w:rPr>
              <w:t>ar al apartado Comprensión. Pida</w:t>
            </w:r>
            <w:r w:rsidR="00474F93" w:rsidRPr="00C96EB1">
              <w:rPr>
                <w:sz w:val="22"/>
              </w:rPr>
              <w:t xml:space="preserve"> a los estudiantes</w:t>
            </w:r>
            <w:r w:rsidR="006A4872" w:rsidRPr="00C96EB1">
              <w:rPr>
                <w:sz w:val="22"/>
              </w:rPr>
              <w:t xml:space="preserve"> que reflexionen sobre las distintas preguntas e </w:t>
            </w:r>
            <w:r w:rsidR="006A4872" w:rsidRPr="00C96EB1">
              <w:rPr>
                <w:sz w:val="22"/>
              </w:rPr>
              <w:lastRenderedPageBreak/>
              <w:t>interrogantes que se plantean. El objetivo es que formen parejas y traten de darles respuesta.</w:t>
            </w:r>
          </w:p>
          <w:p w14:paraId="0F8ADA98" w14:textId="5A6F6864" w:rsidR="006A4872" w:rsidRPr="00C96EB1" w:rsidRDefault="00474F93" w:rsidP="006A4872">
            <w:pPr>
              <w:rPr>
                <w:sz w:val="22"/>
              </w:rPr>
            </w:pPr>
            <w:r w:rsidRPr="00C96EB1">
              <w:rPr>
                <w:sz w:val="22"/>
              </w:rPr>
              <w:t>Cuando los estudiantes</w:t>
            </w:r>
            <w:r w:rsidR="006A4872" w:rsidRPr="00C96EB1">
              <w:rPr>
                <w:sz w:val="22"/>
              </w:rPr>
              <w:t xml:space="preserve"> hayan respo</w:t>
            </w:r>
            <w:r w:rsidR="00244338" w:rsidRPr="00C96EB1">
              <w:rPr>
                <w:sz w:val="22"/>
              </w:rPr>
              <w:t>ndido las preguntas</w:t>
            </w:r>
            <w:r w:rsidR="006A4872" w:rsidRPr="00C96EB1">
              <w:rPr>
                <w:sz w:val="22"/>
              </w:rPr>
              <w:t>, sería conveniente hacer una puesta en común y debatir en torno a las respuestas dadas.</w:t>
            </w:r>
          </w:p>
          <w:p w14:paraId="5CF09FCE" w14:textId="77777777" w:rsidR="006A4872" w:rsidRPr="00C96EB1" w:rsidRDefault="006C3887" w:rsidP="006A4872">
            <w:pPr>
              <w:rPr>
                <w:sz w:val="22"/>
              </w:rPr>
            </w:pPr>
            <w:r w:rsidRPr="00C96EB1">
              <w:rPr>
                <w:sz w:val="22"/>
              </w:rPr>
              <w:t>En el vi</w:t>
            </w:r>
            <w:r w:rsidR="006A4872" w:rsidRPr="00C96EB1">
              <w:rPr>
                <w:sz w:val="22"/>
              </w:rPr>
              <w:t>deo aparecen dis</w:t>
            </w:r>
            <w:r w:rsidR="00474F93" w:rsidRPr="00C96EB1">
              <w:rPr>
                <w:sz w:val="22"/>
              </w:rPr>
              <w:t>tintos conceptos que los estudiantes</w:t>
            </w:r>
            <w:r w:rsidR="006A4872" w:rsidRPr="00C96EB1">
              <w:rPr>
                <w:sz w:val="22"/>
              </w:rPr>
              <w:t xml:space="preserve"> deberían conocer. </w:t>
            </w:r>
            <w:r w:rsidRPr="00C96EB1">
              <w:rPr>
                <w:sz w:val="22"/>
              </w:rPr>
              <w:t>Para trabajar sobre ello, puede</w:t>
            </w:r>
            <w:r w:rsidR="006A4872" w:rsidRPr="00C96EB1">
              <w:rPr>
                <w:sz w:val="22"/>
              </w:rPr>
              <w:t xml:space="preserve"> pedirles que definan los término</w:t>
            </w:r>
            <w:r w:rsidRPr="00C96EB1">
              <w:rPr>
                <w:sz w:val="22"/>
              </w:rPr>
              <w:t>s propuestos. Después, contraste</w:t>
            </w:r>
            <w:r w:rsidR="006A4872" w:rsidRPr="00C96EB1">
              <w:rPr>
                <w:sz w:val="22"/>
              </w:rPr>
              <w:t xml:space="preserve"> sus respuestas con </w:t>
            </w:r>
            <w:r w:rsidRPr="00C96EB1">
              <w:rPr>
                <w:sz w:val="22"/>
              </w:rPr>
              <w:t>las definiciones que encontrará</w:t>
            </w:r>
            <w:r w:rsidR="006A4872" w:rsidRPr="00C96EB1">
              <w:rPr>
                <w:sz w:val="22"/>
              </w:rPr>
              <w:t xml:space="preserve"> en el apartado Léxico.</w:t>
            </w:r>
          </w:p>
          <w:p w14:paraId="162F9095" w14:textId="77777777" w:rsidR="006A4872" w:rsidRPr="00C96EB1" w:rsidRDefault="006A4872" w:rsidP="006A4872">
            <w:pPr>
              <w:rPr>
                <w:sz w:val="22"/>
              </w:rPr>
            </w:pPr>
            <w:r w:rsidRPr="00C96EB1">
              <w:rPr>
                <w:sz w:val="22"/>
              </w:rPr>
              <w:t>Para finalizar, en el apartado Análisis, se propone el comentario de dos textos:</w:t>
            </w:r>
          </w:p>
          <w:p w14:paraId="39CA6970" w14:textId="77777777" w:rsidR="006A4872" w:rsidRPr="00C96EB1" w:rsidRDefault="006A4872" w:rsidP="006A4872">
            <w:pPr>
              <w:rPr>
                <w:sz w:val="22"/>
              </w:rPr>
            </w:pPr>
            <w:r w:rsidRPr="00C96EB1">
              <w:rPr>
                <w:sz w:val="22"/>
              </w:rPr>
              <w:t xml:space="preserve">- Fragmento de </w:t>
            </w:r>
            <w:r w:rsidRPr="00F5527A">
              <w:rPr>
                <w:i/>
                <w:sz w:val="22"/>
              </w:rPr>
              <w:t>¿Qué es la Ilustración?</w:t>
            </w:r>
            <w:r w:rsidRPr="00C96EB1">
              <w:rPr>
                <w:sz w:val="22"/>
              </w:rPr>
              <w:t>, de Immanuel Kant.</w:t>
            </w:r>
          </w:p>
          <w:p w14:paraId="253BC834" w14:textId="77777777" w:rsidR="006A4872" w:rsidRPr="00C96EB1" w:rsidRDefault="006A4872" w:rsidP="006A4872">
            <w:pPr>
              <w:rPr>
                <w:sz w:val="22"/>
              </w:rPr>
            </w:pPr>
            <w:r w:rsidRPr="00C96EB1">
              <w:rPr>
                <w:sz w:val="22"/>
              </w:rPr>
              <w:t xml:space="preserve">- Fragmento de </w:t>
            </w:r>
            <w:r w:rsidRPr="00F5527A">
              <w:rPr>
                <w:i/>
                <w:sz w:val="22"/>
              </w:rPr>
              <w:t>Del espíritu de las leyes</w:t>
            </w:r>
            <w:r w:rsidRPr="00C96EB1">
              <w:rPr>
                <w:sz w:val="22"/>
              </w:rPr>
              <w:t>, de Montesquieu.</w:t>
            </w:r>
          </w:p>
          <w:p w14:paraId="017C368E" w14:textId="77777777" w:rsidR="006A4872" w:rsidRPr="00C96EB1" w:rsidRDefault="00474F93" w:rsidP="006A4872">
            <w:pPr>
              <w:rPr>
                <w:sz w:val="22"/>
              </w:rPr>
            </w:pPr>
            <w:r w:rsidRPr="00C96EB1">
              <w:rPr>
                <w:sz w:val="22"/>
              </w:rPr>
              <w:t>El fin es que los estudiantes</w:t>
            </w:r>
            <w:r w:rsidR="006A4872" w:rsidRPr="00C96EB1">
              <w:rPr>
                <w:sz w:val="22"/>
              </w:rPr>
              <w:t xml:space="preserve"> detecten las ideas principales de estos textos y reflexionen sobre cómo la Ilustración y el despotismo se pueden conjugar.</w:t>
            </w:r>
          </w:p>
          <w:p w14:paraId="154599E4" w14:textId="77777777" w:rsidR="006C3887" w:rsidRPr="00C96EB1" w:rsidRDefault="006C3887" w:rsidP="006A4872">
            <w:pPr>
              <w:rPr>
                <w:sz w:val="22"/>
              </w:rPr>
            </w:pPr>
          </w:p>
          <w:p w14:paraId="2A2D6B11" w14:textId="77777777" w:rsidR="006A4872" w:rsidRPr="00C96EB1" w:rsidRDefault="006A4872" w:rsidP="006A4872">
            <w:pPr>
              <w:rPr>
                <w:sz w:val="22"/>
              </w:rPr>
            </w:pPr>
            <w:r w:rsidRPr="00C96EB1">
              <w:rPr>
                <w:sz w:val="22"/>
              </w:rPr>
              <w:t>Ficha del estudiante</w:t>
            </w:r>
          </w:p>
          <w:p w14:paraId="2B7122BD" w14:textId="77777777" w:rsidR="006A4872" w:rsidRPr="00104316" w:rsidRDefault="006A4872" w:rsidP="006A4872">
            <w:pPr>
              <w:rPr>
                <w:sz w:val="22"/>
              </w:rPr>
            </w:pPr>
            <w:r w:rsidRPr="00104316">
              <w:rPr>
                <w:sz w:val="22"/>
              </w:rPr>
              <w:t>La Ilustración</w:t>
            </w:r>
          </w:p>
          <w:p w14:paraId="2E4E674B" w14:textId="77777777" w:rsidR="006A4872" w:rsidRPr="00C96EB1" w:rsidRDefault="006A4872" w:rsidP="006A4872">
            <w:pPr>
              <w:rPr>
                <w:sz w:val="22"/>
              </w:rPr>
            </w:pPr>
            <w:r w:rsidRPr="00104316">
              <w:rPr>
                <w:sz w:val="22"/>
              </w:rPr>
              <w:t>La Ilustración fue un movimiento cultural, desarrollado en Europa durante el siglo XVIII, basado en la confianza en el</w:t>
            </w:r>
            <w:r w:rsidRPr="00C96EB1">
              <w:rPr>
                <w:sz w:val="22"/>
              </w:rPr>
              <w:t xml:space="preserve"> poder de la razón como única vía para comprender el mundo.</w:t>
            </w:r>
          </w:p>
          <w:p w14:paraId="10DD740A" w14:textId="77777777" w:rsidR="006A4872" w:rsidRPr="00C96EB1" w:rsidRDefault="006A4872" w:rsidP="006A4872">
            <w:pPr>
              <w:rPr>
                <w:sz w:val="22"/>
              </w:rPr>
            </w:pPr>
            <w:r w:rsidRPr="00C96EB1">
              <w:rPr>
                <w:sz w:val="22"/>
              </w:rPr>
              <w:t xml:space="preserve">Los pensadores ilustrados consideraban que la razón era el motor del progreso social y que el conocimiento era la base de la felicidad. Por ello, defendían las mejoras en las condiciones de vida de la población mediante la educación. Consideraban que con una sociedad cada vez más instruida se conseguiría un mundo más justo. Esta idea se resume en la máxima de Immanuel Kant: </w:t>
            </w:r>
            <w:r w:rsidRPr="00F5527A">
              <w:rPr>
                <w:i/>
                <w:sz w:val="22"/>
              </w:rPr>
              <w:t xml:space="preserve">Sapere Aude </w:t>
            </w:r>
            <w:r w:rsidRPr="00C96EB1">
              <w:rPr>
                <w:sz w:val="22"/>
              </w:rPr>
              <w:t>(“Atrévete a saber”).</w:t>
            </w:r>
          </w:p>
          <w:p w14:paraId="1AB95FEA" w14:textId="77777777" w:rsidR="006A4872" w:rsidRPr="00C96EB1" w:rsidRDefault="006A4872" w:rsidP="006A4872">
            <w:pPr>
              <w:rPr>
                <w:sz w:val="22"/>
              </w:rPr>
            </w:pPr>
            <w:r w:rsidRPr="00C96EB1">
              <w:rPr>
                <w:sz w:val="22"/>
              </w:rPr>
              <w:t xml:space="preserve">El pensamiento ilustrado defendió la tolerancia como principio sobre el que debían construirse las relaciones humanas. Los ilustrados criticaron la intolerancia religiosa y condenaron las sombras que emanaban de cualquier tipo de superstición. Apostaron por establecer unos códigos morales basados en la </w:t>
            </w:r>
            <w:r w:rsidRPr="00C96EB1">
              <w:rPr>
                <w:sz w:val="22"/>
              </w:rPr>
              <w:lastRenderedPageBreak/>
              <w:t>razón.</w:t>
            </w:r>
          </w:p>
          <w:p w14:paraId="54A15FA6" w14:textId="77777777" w:rsidR="006A4872" w:rsidRPr="00C96EB1" w:rsidRDefault="006A4872" w:rsidP="006A4872">
            <w:pPr>
              <w:rPr>
                <w:sz w:val="22"/>
              </w:rPr>
            </w:pPr>
          </w:p>
          <w:p w14:paraId="4DDF3803" w14:textId="77777777" w:rsidR="006A4872" w:rsidRPr="00C96EB1" w:rsidRDefault="006A4872" w:rsidP="006A4872">
            <w:pPr>
              <w:rPr>
                <w:sz w:val="22"/>
              </w:rPr>
            </w:pPr>
            <w:r w:rsidRPr="00C96EB1">
              <w:rPr>
                <w:sz w:val="22"/>
              </w:rPr>
              <w:t>Las ideas ilustradas</w:t>
            </w:r>
          </w:p>
          <w:p w14:paraId="07749F03" w14:textId="77777777" w:rsidR="006A4872" w:rsidRPr="00C96EB1" w:rsidRDefault="006A4872" w:rsidP="006A4872">
            <w:pPr>
              <w:rPr>
                <w:sz w:val="22"/>
              </w:rPr>
            </w:pPr>
            <w:r w:rsidRPr="00C96EB1">
              <w:rPr>
                <w:sz w:val="22"/>
              </w:rPr>
              <w:t>Las ideas de la Ilustración, que se desarrollaron sobre todo en la Francia del siglo XVIII, tuvieron sus precedentes en los ingleses John Locke (empirismo) e Isaac Newton (método científico).</w:t>
            </w:r>
          </w:p>
          <w:p w14:paraId="2004FA5A" w14:textId="77777777" w:rsidR="006A4872" w:rsidRPr="00C96EB1" w:rsidRDefault="006A4872" w:rsidP="006A4872">
            <w:pPr>
              <w:rPr>
                <w:sz w:val="22"/>
              </w:rPr>
            </w:pPr>
            <w:r w:rsidRPr="00C96EB1">
              <w:rPr>
                <w:sz w:val="22"/>
              </w:rPr>
              <w:t>Desde el punto de vista económico, y en oposición al mercantilismo (acumulación de metales preciosos), los ilustrados propugnaron:</w:t>
            </w:r>
          </w:p>
          <w:p w14:paraId="7A051460" w14:textId="77777777" w:rsidR="006A4872" w:rsidRPr="00C96EB1" w:rsidRDefault="006A4872" w:rsidP="006A4872">
            <w:pPr>
              <w:rPr>
                <w:sz w:val="22"/>
              </w:rPr>
            </w:pPr>
            <w:r w:rsidRPr="00C96EB1">
              <w:rPr>
                <w:sz w:val="22"/>
              </w:rPr>
              <w:t>- Fisiocracia: consideraba que la tierra era la fuente de la riqueza. Defendía la propiedad y la iniciativa privadas, y apostaba por la no intervención del Estado en la economía.</w:t>
            </w:r>
          </w:p>
          <w:p w14:paraId="2FEBA43B" w14:textId="77777777" w:rsidR="006A4872" w:rsidRPr="00C96EB1" w:rsidRDefault="006A4872" w:rsidP="006A4872">
            <w:pPr>
              <w:rPr>
                <w:sz w:val="22"/>
              </w:rPr>
            </w:pPr>
            <w:r w:rsidRPr="00C96EB1">
              <w:rPr>
                <w:sz w:val="22"/>
              </w:rPr>
              <w:t>- Liberalismo: enunciado por Adam Smith, consideraba que el trabajo era la fuente de la riqueza. También apostaba por el papel del Estado como garante del orden y la justicia para posibilitar el desarrollo de las leyes económicas. Defendía la libertad de precios.</w:t>
            </w:r>
          </w:p>
          <w:p w14:paraId="7E0840EC" w14:textId="77777777" w:rsidR="006A4872" w:rsidRPr="00C96EB1" w:rsidRDefault="006A4872" w:rsidP="006A4872">
            <w:pPr>
              <w:rPr>
                <w:sz w:val="22"/>
              </w:rPr>
            </w:pPr>
            <w:r w:rsidRPr="00C96EB1">
              <w:rPr>
                <w:sz w:val="22"/>
              </w:rPr>
              <w:t>Desde el punto de vista político, y en una clara crítica al absolutismo, los ilustrados desarrollaron una nueva doctrina: el liberalismo. Para ello, defendieron:</w:t>
            </w:r>
          </w:p>
          <w:p w14:paraId="1DAFA79B" w14:textId="77777777" w:rsidR="006A4872" w:rsidRPr="00C96EB1" w:rsidRDefault="006A4872" w:rsidP="006A4872">
            <w:pPr>
              <w:rPr>
                <w:sz w:val="22"/>
              </w:rPr>
            </w:pPr>
            <w:r w:rsidRPr="00C96EB1">
              <w:rPr>
                <w:sz w:val="22"/>
              </w:rPr>
              <w:t>- División de poderes.</w:t>
            </w:r>
          </w:p>
          <w:p w14:paraId="76BDA12C" w14:textId="77777777" w:rsidR="006A4872" w:rsidRPr="00C96EB1" w:rsidRDefault="006A4872" w:rsidP="006A4872">
            <w:pPr>
              <w:rPr>
                <w:sz w:val="22"/>
              </w:rPr>
            </w:pPr>
            <w:r w:rsidRPr="00C96EB1">
              <w:rPr>
                <w:sz w:val="22"/>
              </w:rPr>
              <w:t>- Soberanía nacional.</w:t>
            </w:r>
          </w:p>
          <w:p w14:paraId="63DD1A34" w14:textId="77777777" w:rsidR="006A4872" w:rsidRPr="00C96EB1" w:rsidRDefault="006A4872" w:rsidP="006A4872">
            <w:pPr>
              <w:rPr>
                <w:sz w:val="22"/>
              </w:rPr>
            </w:pPr>
            <w:r w:rsidRPr="00C96EB1">
              <w:rPr>
                <w:sz w:val="22"/>
              </w:rPr>
              <w:t>- Parlamentos como límite del poder del rey.</w:t>
            </w:r>
          </w:p>
          <w:p w14:paraId="34433B98" w14:textId="77777777" w:rsidR="006A4872" w:rsidRPr="00C96EB1" w:rsidRDefault="006A4872" w:rsidP="006A4872">
            <w:pPr>
              <w:rPr>
                <w:sz w:val="22"/>
              </w:rPr>
            </w:pPr>
          </w:p>
          <w:p w14:paraId="125215FB" w14:textId="77777777" w:rsidR="006A4872" w:rsidRPr="00C96EB1" w:rsidRDefault="006A4872" w:rsidP="006A4872">
            <w:pPr>
              <w:rPr>
                <w:sz w:val="22"/>
              </w:rPr>
            </w:pPr>
            <w:r w:rsidRPr="00C96EB1">
              <w:rPr>
                <w:sz w:val="22"/>
              </w:rPr>
              <w:t xml:space="preserve">La </w:t>
            </w:r>
            <w:r w:rsidRPr="00F5527A">
              <w:rPr>
                <w:i/>
                <w:sz w:val="22"/>
              </w:rPr>
              <w:t>Enciclopedia</w:t>
            </w:r>
            <w:r w:rsidRPr="00C96EB1">
              <w:rPr>
                <w:sz w:val="22"/>
              </w:rPr>
              <w:t xml:space="preserve"> y la difusión de las ideas ilustradas</w:t>
            </w:r>
          </w:p>
          <w:p w14:paraId="7221F6E7" w14:textId="7308DD31" w:rsidR="006A4872" w:rsidRPr="00C96EB1" w:rsidRDefault="006A4872" w:rsidP="006A4872">
            <w:pPr>
              <w:rPr>
                <w:sz w:val="22"/>
              </w:rPr>
            </w:pPr>
            <w:r w:rsidRPr="00C96EB1">
              <w:rPr>
                <w:sz w:val="22"/>
              </w:rPr>
              <w:t xml:space="preserve">Uno de los mayores símbolos de la Ilustración es la </w:t>
            </w:r>
            <w:r w:rsidRPr="00F5527A">
              <w:rPr>
                <w:i/>
                <w:sz w:val="22"/>
              </w:rPr>
              <w:t>Enciclopedia</w:t>
            </w:r>
            <w:r w:rsidRPr="00C96EB1">
              <w:rPr>
                <w:sz w:val="22"/>
              </w:rPr>
              <w:t xml:space="preserve"> o </w:t>
            </w:r>
            <w:r w:rsidRPr="00F5527A">
              <w:rPr>
                <w:i/>
                <w:sz w:val="22"/>
              </w:rPr>
              <w:t>Diccionario razonado de las ciencias, las artes y los oficios</w:t>
            </w:r>
            <w:r w:rsidRPr="00C96EB1">
              <w:rPr>
                <w:sz w:val="22"/>
              </w:rPr>
              <w:t>, dirigida por Denis Diderot y Jean</w:t>
            </w:r>
            <w:r w:rsidR="00575B51">
              <w:rPr>
                <w:sz w:val="22"/>
              </w:rPr>
              <w:t xml:space="preserve"> Batiste </w:t>
            </w:r>
            <w:r w:rsidRPr="00C96EB1">
              <w:rPr>
                <w:sz w:val="22"/>
              </w:rPr>
              <w:t>Le-Rond D</w:t>
            </w:r>
            <w:r w:rsidR="00575B51">
              <w:rPr>
                <w:sz w:val="22"/>
              </w:rPr>
              <w:t>’</w:t>
            </w:r>
            <w:r w:rsidRPr="00C96EB1">
              <w:rPr>
                <w:sz w:val="22"/>
              </w:rPr>
              <w:t>Alembert entre 1751 y 1772.</w:t>
            </w:r>
          </w:p>
          <w:p w14:paraId="1C09E904" w14:textId="77777777" w:rsidR="006A4872" w:rsidRPr="00C96EB1" w:rsidRDefault="006A4872" w:rsidP="006A4872">
            <w:pPr>
              <w:rPr>
                <w:sz w:val="22"/>
              </w:rPr>
            </w:pPr>
            <w:r w:rsidRPr="00C96EB1">
              <w:rPr>
                <w:sz w:val="22"/>
              </w:rPr>
              <w:t xml:space="preserve">El objetivo de la </w:t>
            </w:r>
            <w:r w:rsidRPr="00F5527A">
              <w:rPr>
                <w:i/>
                <w:sz w:val="22"/>
              </w:rPr>
              <w:t>Enciclopedia</w:t>
            </w:r>
            <w:r w:rsidRPr="00C96EB1">
              <w:rPr>
                <w:sz w:val="22"/>
              </w:rPr>
              <w:t>, en la que participaron los principales pensadores ilustrados, era aunar todos los conocimientos de su tiempo en una misma obra.</w:t>
            </w:r>
          </w:p>
          <w:p w14:paraId="433D03E9" w14:textId="77777777" w:rsidR="006A4872" w:rsidRPr="00C96EB1" w:rsidRDefault="006A4872" w:rsidP="006A4872">
            <w:pPr>
              <w:rPr>
                <w:sz w:val="22"/>
              </w:rPr>
            </w:pPr>
            <w:r w:rsidRPr="00C96EB1">
              <w:rPr>
                <w:sz w:val="22"/>
              </w:rPr>
              <w:t xml:space="preserve">A pesar de las dificultades económicas con las que se toparon </w:t>
            </w:r>
            <w:r w:rsidRPr="00C96EB1">
              <w:rPr>
                <w:sz w:val="22"/>
              </w:rPr>
              <w:lastRenderedPageBreak/>
              <w:t>para su edición, la obra pudo ser acabada y logró un gran número de suscriptores, lo que contribuyó a la difusión de las ideas ilustradas.</w:t>
            </w:r>
          </w:p>
          <w:p w14:paraId="16CBEA19" w14:textId="77777777" w:rsidR="006A4872" w:rsidRPr="00C96EB1" w:rsidRDefault="006A4872" w:rsidP="006A4872">
            <w:pPr>
              <w:rPr>
                <w:sz w:val="22"/>
              </w:rPr>
            </w:pPr>
            <w:r w:rsidRPr="00C96EB1">
              <w:rPr>
                <w:sz w:val="22"/>
              </w:rPr>
              <w:t>Entre círculos cultos de la alta burguesía y la nobleza, surgieron salones en los que se organizaban tertulias donde, en ocasiones, también participaban algunos autores ilustrados.</w:t>
            </w:r>
          </w:p>
          <w:p w14:paraId="27E07C81" w14:textId="77777777" w:rsidR="006A4872" w:rsidRPr="00C96EB1" w:rsidRDefault="006A4872" w:rsidP="006A4872">
            <w:pPr>
              <w:rPr>
                <w:sz w:val="22"/>
              </w:rPr>
            </w:pPr>
            <w:r w:rsidRPr="00C96EB1">
              <w:rPr>
                <w:sz w:val="22"/>
              </w:rPr>
              <w:t>En España también surgieron Sociedades Económicas de Amigos del País, en las que se promovían estudios y proyectos concretos destinados a mejorar la economía del país, sobre todo en el campo de la agricultura y la industria.</w:t>
            </w:r>
          </w:p>
          <w:p w14:paraId="6A1515E9" w14:textId="77777777" w:rsidR="006A4872" w:rsidRPr="00C96EB1" w:rsidRDefault="006A4872" w:rsidP="006A4872">
            <w:pPr>
              <w:rPr>
                <w:sz w:val="22"/>
              </w:rPr>
            </w:pPr>
          </w:p>
          <w:p w14:paraId="45F67C90" w14:textId="77777777" w:rsidR="006A4872" w:rsidRPr="00C96EB1" w:rsidRDefault="006A4872" w:rsidP="006A4872">
            <w:pPr>
              <w:rPr>
                <w:sz w:val="22"/>
              </w:rPr>
            </w:pPr>
            <w:r w:rsidRPr="00C96EB1">
              <w:rPr>
                <w:sz w:val="22"/>
              </w:rPr>
              <w:t>El despotismo ilustrado</w:t>
            </w:r>
          </w:p>
          <w:p w14:paraId="1C156FE4" w14:textId="77777777" w:rsidR="006A4872" w:rsidRPr="00C96EB1" w:rsidRDefault="006A4872" w:rsidP="006A4872">
            <w:pPr>
              <w:rPr>
                <w:sz w:val="22"/>
              </w:rPr>
            </w:pPr>
            <w:r w:rsidRPr="00C96EB1">
              <w:rPr>
                <w:sz w:val="22"/>
              </w:rPr>
              <w:t>En el siglo XVIII, las monarquías absolutas dominaban Europa, pero el agotamiento del sistema del Antiguo Régimen obligó a los soberanos a tener que recurrir a las ideas de la Ilustración.</w:t>
            </w:r>
          </w:p>
          <w:p w14:paraId="7D722D8E" w14:textId="77777777" w:rsidR="006A4872" w:rsidRPr="00C96EB1" w:rsidRDefault="006A4872" w:rsidP="006A4872">
            <w:pPr>
              <w:rPr>
                <w:sz w:val="22"/>
              </w:rPr>
            </w:pPr>
            <w:r w:rsidRPr="00C96EB1">
              <w:rPr>
                <w:sz w:val="22"/>
              </w:rPr>
              <w:t>Las ideas ilustradas se presentaban como la mejor forma de introducir cambios en el sistema sin poner en peligro el absolutismo monárquico. Es lo que se ha llamado despotismo ilustrado.</w:t>
            </w:r>
          </w:p>
          <w:p w14:paraId="204A957A" w14:textId="77777777" w:rsidR="006A4872" w:rsidRPr="00C96EB1" w:rsidRDefault="006A4872" w:rsidP="006A4872">
            <w:pPr>
              <w:rPr>
                <w:sz w:val="22"/>
              </w:rPr>
            </w:pPr>
            <w:r w:rsidRPr="00C96EB1">
              <w:rPr>
                <w:sz w:val="22"/>
              </w:rPr>
              <w:t>Con el lema “Todo para el pueblo pero sin el pueblo”, el despotismo ilustrado apostó por la modernización económica y cultural como forma no solo de mejorar las condiciones de vida de sus súbditos, sino de mantener la secular organización política y social que perpetuaba los privilegios de una minoría.</w:t>
            </w:r>
          </w:p>
        </w:tc>
      </w:tr>
    </w:tbl>
    <w:p w14:paraId="31A3BF94" w14:textId="77777777" w:rsidR="00C96EB1" w:rsidRDefault="00C96EB1" w:rsidP="006A4872">
      <w:pPr>
        <w:rPr>
          <w:b/>
          <w:sz w:val="22"/>
          <w:highlight w:val="yellow"/>
        </w:rPr>
      </w:pPr>
    </w:p>
    <w:p w14:paraId="51BAE0ED" w14:textId="65E1A3A8" w:rsidR="006A4872" w:rsidRPr="00C96EB1" w:rsidRDefault="006A4872" w:rsidP="006A4872">
      <w:pPr>
        <w:rPr>
          <w:b/>
          <w:sz w:val="22"/>
        </w:rPr>
      </w:pPr>
      <w:r w:rsidRPr="00C96EB1">
        <w:rPr>
          <w:b/>
          <w:sz w:val="22"/>
          <w:highlight w:val="yellow"/>
        </w:rPr>
        <w:t>[Sección 2]</w:t>
      </w:r>
      <w:r w:rsidRPr="00C96EB1">
        <w:rPr>
          <w:b/>
          <w:sz w:val="22"/>
        </w:rPr>
        <w:t xml:space="preserve"> </w:t>
      </w:r>
      <w:r w:rsidR="00244338" w:rsidRPr="00C96EB1">
        <w:rPr>
          <w:b/>
          <w:sz w:val="22"/>
        </w:rPr>
        <w:t>5</w:t>
      </w:r>
      <w:r w:rsidRPr="00C96EB1">
        <w:rPr>
          <w:b/>
          <w:sz w:val="22"/>
        </w:rPr>
        <w:t>.</w:t>
      </w:r>
      <w:r w:rsidR="00400F19" w:rsidRPr="00C96EB1">
        <w:rPr>
          <w:b/>
          <w:sz w:val="22"/>
        </w:rPr>
        <w:t>3</w:t>
      </w:r>
      <w:r w:rsidRPr="00C96EB1">
        <w:rPr>
          <w:b/>
          <w:sz w:val="22"/>
        </w:rPr>
        <w:t xml:space="preserve"> Consolidación</w:t>
      </w:r>
    </w:p>
    <w:p w14:paraId="0953D0E6" w14:textId="77777777" w:rsidR="00D12335" w:rsidRPr="00C96EB1" w:rsidRDefault="006A4872" w:rsidP="006A4872">
      <w:pPr>
        <w:spacing w:after="0"/>
        <w:rPr>
          <w:sz w:val="22"/>
        </w:rPr>
      </w:pPr>
      <w:r w:rsidRPr="00C96EB1">
        <w:rPr>
          <w:sz w:val="22"/>
        </w:rPr>
        <w:t>Actividades para consolidar lo que has aprendido en esta sección.</w:t>
      </w:r>
    </w:p>
    <w:p w14:paraId="6F81B123" w14:textId="77777777" w:rsidR="006A4872" w:rsidRPr="00C96EB1" w:rsidRDefault="006A4872" w:rsidP="006A4872">
      <w:pPr>
        <w:spacing w:after="0"/>
        <w:rPr>
          <w:sz w:val="22"/>
        </w:rPr>
      </w:pPr>
    </w:p>
    <w:tbl>
      <w:tblPr>
        <w:tblStyle w:val="Tablaconcuadrcula"/>
        <w:tblW w:w="0" w:type="auto"/>
        <w:tblLook w:val="04A0" w:firstRow="1" w:lastRow="0" w:firstColumn="1" w:lastColumn="0" w:noHBand="0" w:noVBand="1"/>
      </w:tblPr>
      <w:tblGrid>
        <w:gridCol w:w="2518"/>
        <w:gridCol w:w="6536"/>
      </w:tblGrid>
      <w:tr w:rsidR="00D12335" w:rsidRPr="00C96EB1" w14:paraId="006EB4BE" w14:textId="77777777">
        <w:tc>
          <w:tcPr>
            <w:tcW w:w="9054" w:type="dxa"/>
            <w:gridSpan w:val="2"/>
            <w:shd w:val="clear" w:color="auto" w:fill="000000" w:themeFill="text1"/>
          </w:tcPr>
          <w:p w14:paraId="5D7584A6" w14:textId="77777777" w:rsidR="00D12335" w:rsidRPr="00C96EB1" w:rsidRDefault="00D12335" w:rsidP="00D12335">
            <w:pPr>
              <w:jc w:val="center"/>
              <w:rPr>
                <w:b/>
                <w:sz w:val="22"/>
              </w:rPr>
            </w:pPr>
            <w:r w:rsidRPr="00C96EB1">
              <w:rPr>
                <w:b/>
                <w:sz w:val="22"/>
              </w:rPr>
              <w:t>Practica: recurso aprovechado</w:t>
            </w:r>
          </w:p>
        </w:tc>
      </w:tr>
      <w:tr w:rsidR="00D12335" w:rsidRPr="00C96EB1" w14:paraId="371E27AB" w14:textId="77777777">
        <w:tc>
          <w:tcPr>
            <w:tcW w:w="2518" w:type="dxa"/>
          </w:tcPr>
          <w:p w14:paraId="321887BC" w14:textId="77777777" w:rsidR="00D12335" w:rsidRPr="00C96EB1" w:rsidRDefault="00D12335" w:rsidP="00D12335">
            <w:pPr>
              <w:rPr>
                <w:b/>
                <w:sz w:val="22"/>
              </w:rPr>
            </w:pPr>
            <w:r w:rsidRPr="00C96EB1">
              <w:rPr>
                <w:b/>
                <w:sz w:val="22"/>
              </w:rPr>
              <w:t>Código</w:t>
            </w:r>
          </w:p>
        </w:tc>
        <w:tc>
          <w:tcPr>
            <w:tcW w:w="6536" w:type="dxa"/>
          </w:tcPr>
          <w:p w14:paraId="721BFF4D" w14:textId="0E0AECD6" w:rsidR="00D12335" w:rsidRPr="00C96EB1" w:rsidRDefault="00527B21" w:rsidP="000D474E">
            <w:pPr>
              <w:rPr>
                <w:b/>
                <w:sz w:val="22"/>
              </w:rPr>
            </w:pPr>
            <w:r w:rsidRPr="00C96EB1">
              <w:rPr>
                <w:sz w:val="22"/>
              </w:rPr>
              <w:t>CS_</w:t>
            </w:r>
            <w:r w:rsidR="006A4872" w:rsidRPr="00C96EB1">
              <w:rPr>
                <w:sz w:val="22"/>
              </w:rPr>
              <w:t>0</w:t>
            </w:r>
            <w:r w:rsidR="00994A3B" w:rsidRPr="00C96EB1">
              <w:rPr>
                <w:sz w:val="22"/>
              </w:rPr>
              <w:t>7</w:t>
            </w:r>
            <w:r w:rsidR="006A4872" w:rsidRPr="00C96EB1">
              <w:rPr>
                <w:sz w:val="22"/>
              </w:rPr>
              <w:t>_0</w:t>
            </w:r>
            <w:r w:rsidR="00994A3B" w:rsidRPr="00C96EB1">
              <w:rPr>
                <w:sz w:val="22"/>
              </w:rPr>
              <w:t>4</w:t>
            </w:r>
            <w:r w:rsidR="00244338" w:rsidRPr="00C96EB1">
              <w:rPr>
                <w:sz w:val="22"/>
              </w:rPr>
              <w:t>_REC</w:t>
            </w:r>
            <w:r w:rsidR="00580A82">
              <w:rPr>
                <w:sz w:val="22"/>
              </w:rPr>
              <w:t>20</w:t>
            </w:r>
            <w:r w:rsidR="00D12335" w:rsidRPr="00C96EB1">
              <w:rPr>
                <w:sz w:val="22"/>
              </w:rPr>
              <w:t>0</w:t>
            </w:r>
          </w:p>
        </w:tc>
      </w:tr>
      <w:tr w:rsidR="00D12335" w:rsidRPr="00C96EB1" w14:paraId="59E07385" w14:textId="77777777">
        <w:tc>
          <w:tcPr>
            <w:tcW w:w="2518" w:type="dxa"/>
          </w:tcPr>
          <w:p w14:paraId="1AE4A291" w14:textId="77777777" w:rsidR="00D12335" w:rsidRPr="00C96EB1" w:rsidRDefault="00D12335" w:rsidP="00D12335">
            <w:pPr>
              <w:rPr>
                <w:sz w:val="22"/>
              </w:rPr>
            </w:pPr>
            <w:r w:rsidRPr="00C96EB1">
              <w:rPr>
                <w:b/>
                <w:sz w:val="22"/>
              </w:rPr>
              <w:t>Ubicación en Aula Planeta</w:t>
            </w:r>
          </w:p>
        </w:tc>
        <w:tc>
          <w:tcPr>
            <w:tcW w:w="6536" w:type="dxa"/>
          </w:tcPr>
          <w:p w14:paraId="503D472D" w14:textId="77777777" w:rsidR="00D12335" w:rsidRPr="00C96EB1" w:rsidRDefault="008A7351" w:rsidP="00D12335">
            <w:pPr>
              <w:rPr>
                <w:sz w:val="22"/>
              </w:rPr>
            </w:pPr>
            <w:r w:rsidRPr="00C96EB1">
              <w:rPr>
                <w:sz w:val="22"/>
              </w:rPr>
              <w:t>4 ESO/El fin del Antiguo Régimen/La Il</w:t>
            </w:r>
            <w:r w:rsidR="00D41B15" w:rsidRPr="00C96EB1">
              <w:rPr>
                <w:sz w:val="22"/>
              </w:rPr>
              <w:t>ustración/Co</w:t>
            </w:r>
            <w:r w:rsidR="007B035F" w:rsidRPr="00C96EB1">
              <w:rPr>
                <w:sz w:val="22"/>
              </w:rPr>
              <w:t>n</w:t>
            </w:r>
            <w:r w:rsidR="00D41B15" w:rsidRPr="00C96EB1">
              <w:rPr>
                <w:sz w:val="22"/>
              </w:rPr>
              <w:t>solidación</w:t>
            </w:r>
          </w:p>
        </w:tc>
      </w:tr>
      <w:tr w:rsidR="00D12335" w:rsidRPr="00C96EB1" w14:paraId="3498F7BE" w14:textId="77777777">
        <w:tc>
          <w:tcPr>
            <w:tcW w:w="2518" w:type="dxa"/>
          </w:tcPr>
          <w:p w14:paraId="12BC9DEB" w14:textId="77777777" w:rsidR="00D12335" w:rsidRPr="00C96EB1" w:rsidRDefault="00D12335" w:rsidP="00D12335">
            <w:pPr>
              <w:rPr>
                <w:sz w:val="22"/>
              </w:rPr>
            </w:pPr>
            <w:r w:rsidRPr="00C96EB1">
              <w:rPr>
                <w:b/>
                <w:sz w:val="22"/>
              </w:rPr>
              <w:t xml:space="preserve">Cambio (descripción o capturas de </w:t>
            </w:r>
            <w:r w:rsidRPr="00C96EB1">
              <w:rPr>
                <w:b/>
                <w:sz w:val="22"/>
              </w:rPr>
              <w:lastRenderedPageBreak/>
              <w:t>pantallas)</w:t>
            </w:r>
          </w:p>
        </w:tc>
        <w:tc>
          <w:tcPr>
            <w:tcW w:w="6536" w:type="dxa"/>
          </w:tcPr>
          <w:p w14:paraId="690309B9" w14:textId="77777777" w:rsidR="00D12335" w:rsidRPr="00C96EB1" w:rsidRDefault="00FC382C" w:rsidP="00D12335">
            <w:pPr>
              <w:rPr>
                <w:sz w:val="22"/>
              </w:rPr>
            </w:pPr>
            <w:r w:rsidRPr="00C96EB1">
              <w:rPr>
                <w:sz w:val="22"/>
              </w:rPr>
              <w:lastRenderedPageBreak/>
              <w:t>Pregunta nueva por ampliación de lo títulos</w:t>
            </w:r>
          </w:p>
        </w:tc>
      </w:tr>
      <w:tr w:rsidR="00D12335" w:rsidRPr="00C96EB1" w14:paraId="5AEF599A" w14:textId="77777777">
        <w:tc>
          <w:tcPr>
            <w:tcW w:w="2518" w:type="dxa"/>
          </w:tcPr>
          <w:p w14:paraId="6B64FF53" w14:textId="77777777" w:rsidR="00D12335" w:rsidRPr="00C96EB1" w:rsidRDefault="00D12335" w:rsidP="00D12335">
            <w:pPr>
              <w:rPr>
                <w:b/>
                <w:sz w:val="22"/>
              </w:rPr>
            </w:pPr>
            <w:r w:rsidRPr="00C96EB1">
              <w:rPr>
                <w:b/>
                <w:sz w:val="22"/>
              </w:rPr>
              <w:lastRenderedPageBreak/>
              <w:t>Título</w:t>
            </w:r>
          </w:p>
        </w:tc>
        <w:tc>
          <w:tcPr>
            <w:tcW w:w="6536" w:type="dxa"/>
          </w:tcPr>
          <w:p w14:paraId="1CA4020C" w14:textId="550B926F" w:rsidR="00D12335" w:rsidRPr="00C96EB1" w:rsidRDefault="000D474E" w:rsidP="00D12335">
            <w:pPr>
              <w:rPr>
                <w:sz w:val="22"/>
              </w:rPr>
            </w:pPr>
            <w:r w:rsidRPr="00C96EB1">
              <w:rPr>
                <w:sz w:val="22"/>
              </w:rPr>
              <w:t>Refuerza tu aprendizaje:</w:t>
            </w:r>
            <w:r w:rsidR="00D41B15" w:rsidRPr="00C96EB1">
              <w:rPr>
                <w:sz w:val="22"/>
              </w:rPr>
              <w:t xml:space="preserve"> La Ilustración</w:t>
            </w:r>
          </w:p>
        </w:tc>
      </w:tr>
      <w:tr w:rsidR="00D12335" w:rsidRPr="00C96EB1" w14:paraId="2BCF62C1" w14:textId="77777777">
        <w:tc>
          <w:tcPr>
            <w:tcW w:w="2518" w:type="dxa"/>
          </w:tcPr>
          <w:p w14:paraId="2B4D6195" w14:textId="77777777" w:rsidR="00D12335" w:rsidRPr="00C96EB1" w:rsidRDefault="00D12335" w:rsidP="00D12335">
            <w:pPr>
              <w:rPr>
                <w:b/>
                <w:sz w:val="22"/>
              </w:rPr>
            </w:pPr>
            <w:r w:rsidRPr="00C96EB1">
              <w:rPr>
                <w:b/>
                <w:sz w:val="22"/>
              </w:rPr>
              <w:t>Descripción</w:t>
            </w:r>
          </w:p>
        </w:tc>
        <w:tc>
          <w:tcPr>
            <w:tcW w:w="6536" w:type="dxa"/>
          </w:tcPr>
          <w:p w14:paraId="52A5558A" w14:textId="361A886D" w:rsidR="00D12335" w:rsidRPr="00C96EB1" w:rsidRDefault="00377B9B" w:rsidP="00575B51">
            <w:pPr>
              <w:rPr>
                <w:sz w:val="22"/>
              </w:rPr>
            </w:pPr>
            <w:r w:rsidRPr="00C96EB1">
              <w:rPr>
                <w:sz w:val="22"/>
              </w:rPr>
              <w:t>Actividad</w:t>
            </w:r>
            <w:r w:rsidR="00D41B15" w:rsidRPr="00C96EB1">
              <w:rPr>
                <w:sz w:val="22"/>
              </w:rPr>
              <w:t xml:space="preserve"> </w:t>
            </w:r>
            <w:r w:rsidR="00136406" w:rsidRPr="00C96EB1">
              <w:rPr>
                <w:sz w:val="22"/>
              </w:rPr>
              <w:t xml:space="preserve">para conocer más </w:t>
            </w:r>
            <w:r w:rsidR="00D41B15" w:rsidRPr="00C96EB1">
              <w:rPr>
                <w:sz w:val="22"/>
              </w:rPr>
              <w:t>sobre La Ilustración</w:t>
            </w:r>
          </w:p>
        </w:tc>
      </w:tr>
    </w:tbl>
    <w:p w14:paraId="4E0C54DD" w14:textId="77777777" w:rsidR="00D12335" w:rsidRPr="00C96EB1" w:rsidRDefault="00D12335" w:rsidP="00D12335">
      <w:pPr>
        <w:spacing w:after="0"/>
        <w:rPr>
          <w:sz w:val="22"/>
          <w:highlight w:val="yellow"/>
        </w:rPr>
      </w:pPr>
    </w:p>
    <w:p w14:paraId="4A207874" w14:textId="32F09F88" w:rsidR="00244338" w:rsidRPr="00C96EB1" w:rsidRDefault="00244338" w:rsidP="00244338">
      <w:pPr>
        <w:rPr>
          <w:b/>
          <w:sz w:val="22"/>
          <w:highlight w:val="yellow"/>
        </w:rPr>
      </w:pPr>
      <w:r w:rsidRPr="00C96EB1">
        <w:rPr>
          <w:b/>
          <w:sz w:val="22"/>
          <w:highlight w:val="yellow"/>
        </w:rPr>
        <w:t>[Sección 1]</w:t>
      </w:r>
      <w:r w:rsidRPr="00C96EB1">
        <w:rPr>
          <w:b/>
          <w:sz w:val="22"/>
        </w:rPr>
        <w:t xml:space="preserve"> 6 El Estado </w:t>
      </w:r>
      <w:r w:rsidR="00802B2D">
        <w:rPr>
          <w:b/>
          <w:sz w:val="22"/>
        </w:rPr>
        <w:t>m</w:t>
      </w:r>
      <w:r w:rsidRPr="00C96EB1">
        <w:rPr>
          <w:b/>
          <w:sz w:val="22"/>
        </w:rPr>
        <w:t>oderno</w:t>
      </w:r>
      <w:r w:rsidR="005D336A" w:rsidRPr="00C96EB1">
        <w:rPr>
          <w:b/>
          <w:sz w:val="22"/>
        </w:rPr>
        <w:t>: el despotismo ilustrado</w:t>
      </w:r>
    </w:p>
    <w:p w14:paraId="4C8CB034" w14:textId="0A577C18" w:rsidR="00BE06C5" w:rsidRPr="00C96EB1" w:rsidRDefault="009D1BDF" w:rsidP="009D1BDF">
      <w:pPr>
        <w:rPr>
          <w:sz w:val="22"/>
        </w:rPr>
      </w:pPr>
      <w:r w:rsidRPr="00C96EB1">
        <w:rPr>
          <w:sz w:val="22"/>
        </w:rPr>
        <w:t xml:space="preserve">La Ilustración influyó en las </w:t>
      </w:r>
      <w:r w:rsidRPr="00C96EB1">
        <w:rPr>
          <w:b/>
          <w:sz w:val="22"/>
        </w:rPr>
        <w:t>monarquías absolutistas</w:t>
      </w:r>
      <w:r w:rsidRPr="00C96EB1">
        <w:rPr>
          <w:sz w:val="22"/>
        </w:rPr>
        <w:t xml:space="preserve"> de su tiempo (Francia, Prusia, Austria, España, entre otras) que, con el fin de impulsar políticas reformistas, aplicaron algunas </w:t>
      </w:r>
      <w:r w:rsidRPr="00C96EB1">
        <w:rPr>
          <w:b/>
          <w:sz w:val="22"/>
        </w:rPr>
        <w:t>ideas ilustradas</w:t>
      </w:r>
      <w:r w:rsidRPr="00C96EB1">
        <w:rPr>
          <w:sz w:val="22"/>
        </w:rPr>
        <w:t xml:space="preserve"> que permitiesen mejorar sus economías sin alterar el orden social y político establecido. Esto permite hablar de despotismo ilustrado [</w:t>
      </w:r>
      <w:hyperlink r:id="rId52" w:history="1">
        <w:r w:rsidRPr="00C96EB1">
          <w:rPr>
            <w:rStyle w:val="Hipervnculo"/>
            <w:color w:val="auto"/>
            <w:sz w:val="22"/>
          </w:rPr>
          <w:t>VER</w:t>
        </w:r>
      </w:hyperlink>
      <w:r w:rsidRPr="00C96EB1">
        <w:rPr>
          <w:sz w:val="22"/>
        </w:rPr>
        <w:t>],</w:t>
      </w:r>
      <w:r w:rsidR="00BE06C5" w:rsidRPr="00C96EB1">
        <w:rPr>
          <w:sz w:val="22"/>
        </w:rPr>
        <w:t xml:space="preserve"> </w:t>
      </w:r>
      <w:hyperlink r:id="rId53" w:history="1">
        <w:r w:rsidR="00BE06C5" w:rsidRPr="00C96EB1">
          <w:rPr>
            <w:rStyle w:val="Hipervnculo"/>
            <w:color w:val="auto"/>
            <w:sz w:val="22"/>
          </w:rPr>
          <w:t>http://recursostic.educacion.es/secundaria/edad/4esohistoria/quincena2/quincena2_contenidos_5c.htm</w:t>
        </w:r>
      </w:hyperlink>
    </w:p>
    <w:p w14:paraId="741196CB" w14:textId="3DB83310" w:rsidR="00C96EB1" w:rsidRPr="0003286B" w:rsidRDefault="009D1BDF" w:rsidP="0003286B">
      <w:pPr>
        <w:rPr>
          <w:sz w:val="22"/>
        </w:rPr>
      </w:pPr>
      <w:r w:rsidRPr="00C96EB1">
        <w:rPr>
          <w:sz w:val="22"/>
        </w:rPr>
        <w:t xml:space="preserve"> cuya esencia se resume en la frase: “Todo para el pueblo pero sin el pueblo”.</w:t>
      </w:r>
    </w:p>
    <w:tbl>
      <w:tblPr>
        <w:tblStyle w:val="Tablaconcuadrcula"/>
        <w:tblW w:w="0" w:type="auto"/>
        <w:tblLook w:val="04A0" w:firstRow="1" w:lastRow="0" w:firstColumn="1" w:lastColumn="0" w:noHBand="0" w:noVBand="1"/>
      </w:tblPr>
      <w:tblGrid>
        <w:gridCol w:w="2518"/>
        <w:gridCol w:w="6515"/>
      </w:tblGrid>
      <w:tr w:rsidR="009D1BDF" w:rsidRPr="00C96EB1" w14:paraId="06014BBF" w14:textId="77777777">
        <w:tc>
          <w:tcPr>
            <w:tcW w:w="9033" w:type="dxa"/>
            <w:gridSpan w:val="2"/>
            <w:shd w:val="clear" w:color="auto" w:fill="0D0D0D" w:themeFill="text1" w:themeFillTint="F2"/>
          </w:tcPr>
          <w:p w14:paraId="568D4E4A" w14:textId="77777777" w:rsidR="009D1BDF" w:rsidRPr="00C96EB1" w:rsidRDefault="009D1BDF" w:rsidP="009D1BDF">
            <w:pPr>
              <w:jc w:val="center"/>
              <w:rPr>
                <w:b/>
                <w:sz w:val="22"/>
              </w:rPr>
            </w:pPr>
            <w:r w:rsidRPr="00C96EB1">
              <w:rPr>
                <w:b/>
                <w:sz w:val="22"/>
              </w:rPr>
              <w:t>Imagen (fotografía, gráfica o ilustración)</w:t>
            </w:r>
          </w:p>
        </w:tc>
      </w:tr>
      <w:tr w:rsidR="009D1BDF" w:rsidRPr="00C96EB1" w14:paraId="46E822CC" w14:textId="77777777">
        <w:tc>
          <w:tcPr>
            <w:tcW w:w="2518" w:type="dxa"/>
          </w:tcPr>
          <w:p w14:paraId="7AC39036" w14:textId="77777777" w:rsidR="009D1BDF" w:rsidRPr="00C96EB1" w:rsidRDefault="009D1BDF" w:rsidP="009D1BDF">
            <w:pPr>
              <w:rPr>
                <w:b/>
                <w:sz w:val="22"/>
              </w:rPr>
            </w:pPr>
            <w:r w:rsidRPr="00C96EB1">
              <w:rPr>
                <w:b/>
                <w:sz w:val="22"/>
              </w:rPr>
              <w:t>Código</w:t>
            </w:r>
          </w:p>
        </w:tc>
        <w:tc>
          <w:tcPr>
            <w:tcW w:w="6515" w:type="dxa"/>
          </w:tcPr>
          <w:p w14:paraId="3B805FCE" w14:textId="6E9F24D2" w:rsidR="009D1BDF" w:rsidRPr="00C96EB1" w:rsidRDefault="00E17F15" w:rsidP="00994A3B">
            <w:pPr>
              <w:rPr>
                <w:b/>
                <w:sz w:val="22"/>
              </w:rPr>
            </w:pPr>
            <w:r w:rsidRPr="00C96EB1">
              <w:rPr>
                <w:sz w:val="22"/>
              </w:rPr>
              <w:t>CS_</w:t>
            </w:r>
            <w:r w:rsidR="009D1BDF" w:rsidRPr="00C96EB1">
              <w:rPr>
                <w:sz w:val="22"/>
              </w:rPr>
              <w:t>0</w:t>
            </w:r>
            <w:r w:rsidR="00994A3B" w:rsidRPr="00C96EB1">
              <w:rPr>
                <w:sz w:val="22"/>
              </w:rPr>
              <w:t>7</w:t>
            </w:r>
            <w:r w:rsidR="009D1BDF" w:rsidRPr="00C96EB1">
              <w:rPr>
                <w:sz w:val="22"/>
              </w:rPr>
              <w:t>_0</w:t>
            </w:r>
            <w:r w:rsidR="00994A3B" w:rsidRPr="00C96EB1">
              <w:rPr>
                <w:sz w:val="22"/>
              </w:rPr>
              <w:t>4</w:t>
            </w:r>
            <w:r w:rsidR="00E7268B">
              <w:rPr>
                <w:sz w:val="22"/>
              </w:rPr>
              <w:t>_IMG2</w:t>
            </w:r>
            <w:r w:rsidR="00070224">
              <w:rPr>
                <w:sz w:val="22"/>
              </w:rPr>
              <w:t>5</w:t>
            </w:r>
          </w:p>
        </w:tc>
      </w:tr>
      <w:tr w:rsidR="009D1BDF" w:rsidRPr="00C96EB1" w14:paraId="5F78536E" w14:textId="77777777">
        <w:tc>
          <w:tcPr>
            <w:tcW w:w="2518" w:type="dxa"/>
          </w:tcPr>
          <w:p w14:paraId="528BD874" w14:textId="77777777" w:rsidR="009D1BDF" w:rsidRPr="00C96EB1" w:rsidRDefault="009D1BDF" w:rsidP="009D1BDF">
            <w:pPr>
              <w:rPr>
                <w:sz w:val="22"/>
              </w:rPr>
            </w:pPr>
            <w:r w:rsidRPr="00C96EB1">
              <w:rPr>
                <w:b/>
                <w:sz w:val="22"/>
              </w:rPr>
              <w:t>Descripción</w:t>
            </w:r>
          </w:p>
        </w:tc>
        <w:tc>
          <w:tcPr>
            <w:tcW w:w="6515" w:type="dxa"/>
          </w:tcPr>
          <w:p w14:paraId="59FBCD01" w14:textId="77777777" w:rsidR="009D1BDF" w:rsidRPr="00C96EB1" w:rsidRDefault="009D1BDF" w:rsidP="009D1BDF">
            <w:pPr>
              <w:rPr>
                <w:sz w:val="22"/>
              </w:rPr>
            </w:pPr>
            <w:r w:rsidRPr="00C96EB1">
              <w:rPr>
                <w:sz w:val="22"/>
              </w:rPr>
              <w:t>Ilustración. Federico II el Grande</w:t>
            </w:r>
          </w:p>
          <w:p w14:paraId="2BF48AAA" w14:textId="77777777" w:rsidR="009D1BDF" w:rsidRPr="00C96EB1" w:rsidRDefault="009D1BDF" w:rsidP="009D1BDF">
            <w:pPr>
              <w:rPr>
                <w:sz w:val="22"/>
              </w:rPr>
            </w:pPr>
            <w:r w:rsidRPr="00C96EB1">
              <w:rPr>
                <w:noProof/>
                <w:sz w:val="22"/>
                <w:lang w:val="es-ES" w:eastAsia="es-ES"/>
              </w:rPr>
              <w:drawing>
                <wp:inline distT="0" distB="0" distL="0" distR="0" wp14:anchorId="0E9EAA09" wp14:editId="77EDDF14">
                  <wp:extent cx="764940" cy="87618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5824" cy="877195"/>
                          </a:xfrm>
                          <a:prstGeom prst="rect">
                            <a:avLst/>
                          </a:prstGeom>
                          <a:noFill/>
                          <a:ln>
                            <a:noFill/>
                          </a:ln>
                        </pic:spPr>
                      </pic:pic>
                    </a:graphicData>
                  </a:graphic>
                </wp:inline>
              </w:drawing>
            </w:r>
          </w:p>
        </w:tc>
      </w:tr>
      <w:tr w:rsidR="009D1BDF" w:rsidRPr="00C96EB1" w14:paraId="08933321" w14:textId="77777777">
        <w:tc>
          <w:tcPr>
            <w:tcW w:w="2518" w:type="dxa"/>
          </w:tcPr>
          <w:p w14:paraId="26257B3A" w14:textId="77777777" w:rsidR="009D1BDF" w:rsidRPr="00C96EB1" w:rsidRDefault="009D1BDF" w:rsidP="009D1BDF">
            <w:pPr>
              <w:rPr>
                <w:sz w:val="22"/>
              </w:rPr>
            </w:pPr>
            <w:r w:rsidRPr="00C96EB1">
              <w:rPr>
                <w:b/>
                <w:sz w:val="22"/>
              </w:rPr>
              <w:t>Código Shutterstock (o URL o la ruta en AulaPlaneta)</w:t>
            </w:r>
          </w:p>
        </w:tc>
        <w:tc>
          <w:tcPr>
            <w:tcW w:w="6515" w:type="dxa"/>
          </w:tcPr>
          <w:p w14:paraId="06F538DD" w14:textId="77777777" w:rsidR="009D1BDF" w:rsidRPr="00C96EB1" w:rsidRDefault="009D1BDF" w:rsidP="009D1BDF">
            <w:pPr>
              <w:rPr>
                <w:sz w:val="22"/>
              </w:rPr>
            </w:pPr>
            <w:r w:rsidRPr="00C96EB1">
              <w:rPr>
                <w:sz w:val="22"/>
              </w:rPr>
              <w:t>2 ESO/El siglo XVIII: la Ilustración/El despotismo ilustrado</w:t>
            </w:r>
          </w:p>
        </w:tc>
      </w:tr>
      <w:tr w:rsidR="009D1BDF" w:rsidRPr="00C96EB1" w14:paraId="25A98DC2" w14:textId="77777777">
        <w:tc>
          <w:tcPr>
            <w:tcW w:w="2518" w:type="dxa"/>
          </w:tcPr>
          <w:p w14:paraId="121D3F59" w14:textId="77777777" w:rsidR="009D1BDF" w:rsidRPr="00C96EB1" w:rsidRDefault="009D1BDF" w:rsidP="009D1BDF">
            <w:pPr>
              <w:rPr>
                <w:sz w:val="22"/>
              </w:rPr>
            </w:pPr>
            <w:r w:rsidRPr="00C96EB1">
              <w:rPr>
                <w:b/>
                <w:sz w:val="22"/>
              </w:rPr>
              <w:t>Pie de imagen</w:t>
            </w:r>
          </w:p>
        </w:tc>
        <w:tc>
          <w:tcPr>
            <w:tcW w:w="6515" w:type="dxa"/>
          </w:tcPr>
          <w:p w14:paraId="07140251" w14:textId="5424E764" w:rsidR="009D1BDF" w:rsidRPr="00C96EB1" w:rsidRDefault="009D1BDF" w:rsidP="008D39FF">
            <w:pPr>
              <w:rPr>
                <w:sz w:val="22"/>
              </w:rPr>
            </w:pPr>
            <w:r w:rsidRPr="00C96EB1">
              <w:rPr>
                <w:sz w:val="22"/>
              </w:rPr>
              <w:t>Federico II el Grande  rey de Prusia</w:t>
            </w:r>
            <w:r w:rsidR="008D39FF">
              <w:rPr>
                <w:sz w:val="22"/>
              </w:rPr>
              <w:t xml:space="preserve"> entre 1740 y 1786</w:t>
            </w:r>
            <w:r w:rsidRPr="00C96EB1">
              <w:rPr>
                <w:sz w:val="22"/>
              </w:rPr>
              <w:t xml:space="preserve">, fue uno de los grandes representantes del despotismo ilustrado. Mantuvo una estrecha amistad con Voltaire y fue autor de </w:t>
            </w:r>
            <w:r w:rsidRPr="00F5527A">
              <w:rPr>
                <w:i/>
                <w:sz w:val="22"/>
              </w:rPr>
              <w:t>El antimaquiavelo</w:t>
            </w:r>
            <w:r w:rsidRPr="00C96EB1">
              <w:rPr>
                <w:sz w:val="22"/>
              </w:rPr>
              <w:t xml:space="preserve"> (1739). En su obra defendía que el príncipe era el primer servidor de sus súbditos.</w:t>
            </w:r>
          </w:p>
        </w:tc>
      </w:tr>
    </w:tbl>
    <w:p w14:paraId="74B00505" w14:textId="77777777" w:rsidR="009D1BDF" w:rsidRPr="00C96EB1" w:rsidRDefault="009D1BDF" w:rsidP="009D1BDF">
      <w:pPr>
        <w:rPr>
          <w:sz w:val="22"/>
        </w:rPr>
      </w:pPr>
    </w:p>
    <w:p w14:paraId="1FBD7DD7" w14:textId="22D01C4B" w:rsidR="00424BFF" w:rsidRPr="00C96EB1" w:rsidRDefault="00424BFF" w:rsidP="00244338">
      <w:pPr>
        <w:rPr>
          <w:b/>
          <w:sz w:val="22"/>
        </w:rPr>
      </w:pPr>
      <w:r w:rsidRPr="00C96EB1">
        <w:rPr>
          <w:b/>
          <w:sz w:val="22"/>
          <w:highlight w:val="yellow"/>
        </w:rPr>
        <w:t>[Sección 2]</w:t>
      </w:r>
      <w:r w:rsidR="006215E0" w:rsidRPr="00C96EB1">
        <w:rPr>
          <w:b/>
          <w:sz w:val="22"/>
        </w:rPr>
        <w:t xml:space="preserve"> 6.</w:t>
      </w:r>
      <w:r w:rsidR="00E719D2" w:rsidRPr="00C96EB1">
        <w:rPr>
          <w:b/>
          <w:sz w:val="22"/>
        </w:rPr>
        <w:t>1</w:t>
      </w:r>
      <w:r w:rsidRPr="00C96EB1">
        <w:rPr>
          <w:b/>
          <w:sz w:val="22"/>
        </w:rPr>
        <w:t xml:space="preserve"> </w:t>
      </w:r>
      <w:r w:rsidR="00400F19" w:rsidRPr="00C96EB1">
        <w:rPr>
          <w:b/>
          <w:sz w:val="22"/>
        </w:rPr>
        <w:t>Las r</w:t>
      </w:r>
      <w:r w:rsidRPr="00C96EB1">
        <w:rPr>
          <w:b/>
          <w:sz w:val="22"/>
        </w:rPr>
        <w:t>eformas del despotismo ilustrado</w:t>
      </w:r>
    </w:p>
    <w:p w14:paraId="1DA3E85F" w14:textId="7A4DE303" w:rsidR="00550694" w:rsidRPr="00C96EB1" w:rsidRDefault="009D1BDF" w:rsidP="0003286B">
      <w:pPr>
        <w:rPr>
          <w:sz w:val="22"/>
        </w:rPr>
      </w:pPr>
      <w:r w:rsidRPr="00C96EB1">
        <w:rPr>
          <w:sz w:val="22"/>
        </w:rPr>
        <w:t xml:space="preserve">Entre las </w:t>
      </w:r>
      <w:r w:rsidRPr="00F5527A">
        <w:rPr>
          <w:b/>
          <w:sz w:val="22"/>
        </w:rPr>
        <w:t>reformas</w:t>
      </w:r>
      <w:r w:rsidRPr="00C96EB1">
        <w:rPr>
          <w:sz w:val="22"/>
        </w:rPr>
        <w:t xml:space="preserve"> del despotismo ilustrado</w:t>
      </w:r>
      <w:r w:rsidR="008D39FF">
        <w:rPr>
          <w:sz w:val="22"/>
        </w:rPr>
        <w:t xml:space="preserve"> se</w:t>
      </w:r>
      <w:r w:rsidRPr="00C96EB1">
        <w:rPr>
          <w:sz w:val="22"/>
        </w:rPr>
        <w:t xml:space="preserve"> destacan la potenciación de la </w:t>
      </w:r>
      <w:r w:rsidRPr="00F5527A">
        <w:rPr>
          <w:b/>
          <w:sz w:val="22"/>
        </w:rPr>
        <w:t>industria nacional</w:t>
      </w:r>
      <w:r w:rsidRPr="00C96EB1">
        <w:rPr>
          <w:sz w:val="22"/>
        </w:rPr>
        <w:t xml:space="preserve">, el impulso del </w:t>
      </w:r>
      <w:r w:rsidRPr="00F5527A">
        <w:rPr>
          <w:b/>
          <w:sz w:val="22"/>
        </w:rPr>
        <w:t>comercio</w:t>
      </w:r>
      <w:r w:rsidRPr="00C96EB1">
        <w:rPr>
          <w:sz w:val="22"/>
        </w:rPr>
        <w:t xml:space="preserve">, el apoyo al </w:t>
      </w:r>
      <w:r w:rsidRPr="00F5527A">
        <w:rPr>
          <w:b/>
          <w:sz w:val="22"/>
        </w:rPr>
        <w:t>desarrollo científico</w:t>
      </w:r>
      <w:r w:rsidRPr="00C96EB1">
        <w:rPr>
          <w:sz w:val="22"/>
        </w:rPr>
        <w:t xml:space="preserve">, la </w:t>
      </w:r>
      <w:r w:rsidRPr="00F5527A">
        <w:rPr>
          <w:b/>
          <w:sz w:val="22"/>
        </w:rPr>
        <w:t>centralización</w:t>
      </w:r>
      <w:r w:rsidRPr="00C96EB1">
        <w:rPr>
          <w:sz w:val="22"/>
        </w:rPr>
        <w:t xml:space="preserve"> de la administración pública y la profesionalización del </w:t>
      </w:r>
      <w:r w:rsidRPr="00F5527A">
        <w:rPr>
          <w:b/>
          <w:sz w:val="22"/>
        </w:rPr>
        <w:t>ejército</w:t>
      </w:r>
      <w:r w:rsidRPr="00C96EB1">
        <w:rPr>
          <w:sz w:val="22"/>
        </w:rPr>
        <w:t xml:space="preserve">. Los mayores representantes del despotismo ilustrado fueron </w:t>
      </w:r>
      <w:r w:rsidRPr="00F5527A">
        <w:rPr>
          <w:b/>
          <w:sz w:val="22"/>
        </w:rPr>
        <w:t xml:space="preserve">Luis XV </w:t>
      </w:r>
      <w:r w:rsidRPr="00C96EB1">
        <w:rPr>
          <w:sz w:val="22"/>
        </w:rPr>
        <w:t xml:space="preserve">de Francia, </w:t>
      </w:r>
      <w:r w:rsidRPr="00F5527A">
        <w:rPr>
          <w:b/>
          <w:sz w:val="22"/>
        </w:rPr>
        <w:t>Catalina II</w:t>
      </w:r>
      <w:r w:rsidRPr="00C96EB1">
        <w:rPr>
          <w:sz w:val="22"/>
        </w:rPr>
        <w:t xml:space="preserve"> de Rusia, </w:t>
      </w:r>
      <w:r w:rsidRPr="00F5527A">
        <w:rPr>
          <w:b/>
          <w:sz w:val="22"/>
        </w:rPr>
        <w:t>Federico II</w:t>
      </w:r>
      <w:r w:rsidRPr="00C96EB1">
        <w:rPr>
          <w:sz w:val="22"/>
        </w:rPr>
        <w:t xml:space="preserve"> de Prusia </w:t>
      </w:r>
      <w:r w:rsidRPr="00C96EB1">
        <w:rPr>
          <w:sz w:val="22"/>
        </w:rPr>
        <w:lastRenderedPageBreak/>
        <w:t>[</w:t>
      </w:r>
      <w:hyperlink r:id="rId55" w:history="1">
        <w:r w:rsidRPr="00C96EB1">
          <w:rPr>
            <w:rStyle w:val="Hipervnculo"/>
            <w:color w:val="auto"/>
            <w:sz w:val="22"/>
          </w:rPr>
          <w:t>VER</w:t>
        </w:r>
      </w:hyperlink>
      <w:r w:rsidRPr="00C96EB1">
        <w:rPr>
          <w:sz w:val="22"/>
        </w:rPr>
        <w:t>],</w:t>
      </w:r>
      <w:r w:rsidR="0003286B">
        <w:rPr>
          <w:sz w:val="22"/>
        </w:rPr>
        <w:t xml:space="preserve"> </w:t>
      </w:r>
      <w:hyperlink r:id="rId56" w:history="1">
        <w:r w:rsidR="00BE06C5" w:rsidRPr="0003286B">
          <w:rPr>
            <w:rStyle w:val="Hipervnculo"/>
            <w:color w:val="auto"/>
            <w:sz w:val="18"/>
            <w:szCs w:val="18"/>
          </w:rPr>
          <w:t>http://recursostic.educacion.es/secundaria/edad/4esohistoria/quincena2/imagenes1/despotismo_i/libro.html</w:t>
        </w:r>
      </w:hyperlink>
      <w:r w:rsidR="009C6457">
        <w:rPr>
          <w:sz w:val="22"/>
        </w:rPr>
        <w:t xml:space="preserve"> </w:t>
      </w:r>
      <w:r w:rsidR="00AF286E">
        <w:rPr>
          <w:sz w:val="22"/>
        </w:rPr>
        <w:t xml:space="preserve"> </w:t>
      </w:r>
      <w:r w:rsidR="0003286B" w:rsidRPr="00F5527A">
        <w:rPr>
          <w:b/>
          <w:sz w:val="22"/>
        </w:rPr>
        <w:t xml:space="preserve">María Teresa </w:t>
      </w:r>
      <w:r w:rsidR="0003286B" w:rsidRPr="00C96EB1">
        <w:rPr>
          <w:sz w:val="22"/>
        </w:rPr>
        <w:t xml:space="preserve">de Austria </w:t>
      </w:r>
      <w:r w:rsidR="008D39FF">
        <w:rPr>
          <w:sz w:val="22"/>
        </w:rPr>
        <w:t>y</w:t>
      </w:r>
      <w:r w:rsidR="0003286B" w:rsidRPr="00C96EB1">
        <w:rPr>
          <w:sz w:val="22"/>
        </w:rPr>
        <w:t xml:space="preserve"> </w:t>
      </w:r>
      <w:r w:rsidR="0003286B" w:rsidRPr="00F5527A">
        <w:rPr>
          <w:b/>
          <w:sz w:val="22"/>
        </w:rPr>
        <w:t>Carlos III</w:t>
      </w:r>
      <w:r w:rsidR="0003286B" w:rsidRPr="00C96EB1">
        <w:rPr>
          <w:sz w:val="22"/>
        </w:rPr>
        <w:t xml:space="preserve"> de España.</w:t>
      </w:r>
    </w:p>
    <w:tbl>
      <w:tblPr>
        <w:tblStyle w:val="Tablaconcuadrcula"/>
        <w:tblW w:w="0" w:type="auto"/>
        <w:tblLook w:val="04A0" w:firstRow="1" w:lastRow="0" w:firstColumn="1" w:lastColumn="0" w:noHBand="0" w:noVBand="1"/>
      </w:tblPr>
      <w:tblGrid>
        <w:gridCol w:w="2518"/>
        <w:gridCol w:w="6536"/>
      </w:tblGrid>
      <w:tr w:rsidR="00550694" w:rsidRPr="00C96EB1" w14:paraId="547CEA6D" w14:textId="77777777" w:rsidTr="00D90184">
        <w:tc>
          <w:tcPr>
            <w:tcW w:w="9054" w:type="dxa"/>
            <w:gridSpan w:val="2"/>
            <w:shd w:val="clear" w:color="auto" w:fill="000000" w:themeFill="text1"/>
          </w:tcPr>
          <w:p w14:paraId="34163F08" w14:textId="77777777" w:rsidR="00550694" w:rsidRPr="00C96EB1" w:rsidRDefault="00550694" w:rsidP="00D90184">
            <w:pPr>
              <w:jc w:val="center"/>
              <w:rPr>
                <w:b/>
                <w:sz w:val="22"/>
              </w:rPr>
            </w:pPr>
            <w:r w:rsidRPr="00C96EB1">
              <w:rPr>
                <w:b/>
                <w:sz w:val="22"/>
              </w:rPr>
              <w:t>Profundiza: recurso aprovechado</w:t>
            </w:r>
          </w:p>
        </w:tc>
      </w:tr>
      <w:tr w:rsidR="00550694" w:rsidRPr="00C96EB1" w14:paraId="3C2DE3EF" w14:textId="77777777" w:rsidTr="00D90184">
        <w:tc>
          <w:tcPr>
            <w:tcW w:w="2518" w:type="dxa"/>
          </w:tcPr>
          <w:p w14:paraId="573A2D3D" w14:textId="77777777" w:rsidR="00550694" w:rsidRPr="00C96EB1" w:rsidRDefault="00550694" w:rsidP="00D90184">
            <w:pPr>
              <w:rPr>
                <w:b/>
                <w:sz w:val="22"/>
              </w:rPr>
            </w:pPr>
            <w:r w:rsidRPr="00C96EB1">
              <w:rPr>
                <w:b/>
                <w:sz w:val="22"/>
              </w:rPr>
              <w:t>Código</w:t>
            </w:r>
          </w:p>
        </w:tc>
        <w:tc>
          <w:tcPr>
            <w:tcW w:w="6536" w:type="dxa"/>
          </w:tcPr>
          <w:p w14:paraId="6DE66E99" w14:textId="4D45F1E8" w:rsidR="00550694" w:rsidRPr="00C96EB1" w:rsidRDefault="00550694" w:rsidP="001E39BB">
            <w:pPr>
              <w:rPr>
                <w:b/>
                <w:sz w:val="22"/>
              </w:rPr>
            </w:pPr>
            <w:r w:rsidRPr="00C96EB1">
              <w:rPr>
                <w:sz w:val="22"/>
              </w:rPr>
              <w:t>CS_07_04_REC2</w:t>
            </w:r>
            <w:r w:rsidR="00580A82">
              <w:rPr>
                <w:sz w:val="22"/>
              </w:rPr>
              <w:t>1</w:t>
            </w:r>
            <w:r w:rsidRPr="00C96EB1">
              <w:rPr>
                <w:sz w:val="22"/>
              </w:rPr>
              <w:t>0</w:t>
            </w:r>
          </w:p>
        </w:tc>
      </w:tr>
      <w:tr w:rsidR="00550694" w:rsidRPr="00C96EB1" w14:paraId="7C91C0D2" w14:textId="77777777" w:rsidTr="00D90184">
        <w:tc>
          <w:tcPr>
            <w:tcW w:w="2518" w:type="dxa"/>
          </w:tcPr>
          <w:p w14:paraId="478E2782" w14:textId="77777777" w:rsidR="00550694" w:rsidRPr="00C96EB1" w:rsidRDefault="00550694" w:rsidP="00D90184">
            <w:pPr>
              <w:rPr>
                <w:sz w:val="22"/>
              </w:rPr>
            </w:pPr>
            <w:r w:rsidRPr="00C96EB1">
              <w:rPr>
                <w:b/>
                <w:sz w:val="22"/>
              </w:rPr>
              <w:t>Ubicación en Aula Planeta</w:t>
            </w:r>
          </w:p>
        </w:tc>
        <w:tc>
          <w:tcPr>
            <w:tcW w:w="6536" w:type="dxa"/>
          </w:tcPr>
          <w:p w14:paraId="338E7E58" w14:textId="77777777" w:rsidR="00550694" w:rsidRPr="00C96EB1" w:rsidRDefault="00550694" w:rsidP="00D90184">
            <w:pPr>
              <w:rPr>
                <w:sz w:val="22"/>
              </w:rPr>
            </w:pPr>
            <w:r w:rsidRPr="00C96EB1">
              <w:rPr>
                <w:sz w:val="22"/>
              </w:rPr>
              <w:t>2 ESO/El siglo XVIII: la Ilustración/El despotismo ilustrado/Profundiza</w:t>
            </w:r>
          </w:p>
        </w:tc>
      </w:tr>
      <w:tr w:rsidR="00550694" w:rsidRPr="00C96EB1" w14:paraId="176419E9" w14:textId="77777777" w:rsidTr="00D90184">
        <w:tc>
          <w:tcPr>
            <w:tcW w:w="2518" w:type="dxa"/>
          </w:tcPr>
          <w:p w14:paraId="7E9F23BC" w14:textId="77777777" w:rsidR="00550694" w:rsidRPr="00C96EB1" w:rsidRDefault="00550694" w:rsidP="00D90184">
            <w:pPr>
              <w:rPr>
                <w:b/>
                <w:sz w:val="22"/>
              </w:rPr>
            </w:pPr>
            <w:r w:rsidRPr="00C96EB1">
              <w:rPr>
                <w:b/>
                <w:sz w:val="22"/>
              </w:rPr>
              <w:t>Título</w:t>
            </w:r>
          </w:p>
        </w:tc>
        <w:tc>
          <w:tcPr>
            <w:tcW w:w="6536" w:type="dxa"/>
          </w:tcPr>
          <w:p w14:paraId="3A2ACF6B" w14:textId="77777777" w:rsidR="00550694" w:rsidRPr="00C96EB1" w:rsidRDefault="00550694" w:rsidP="00D90184">
            <w:pPr>
              <w:rPr>
                <w:sz w:val="22"/>
              </w:rPr>
            </w:pPr>
            <w:r w:rsidRPr="00C96EB1">
              <w:rPr>
                <w:sz w:val="22"/>
              </w:rPr>
              <w:t>Las monarquías absolutistas de Europa</w:t>
            </w:r>
          </w:p>
        </w:tc>
      </w:tr>
      <w:tr w:rsidR="00550694" w:rsidRPr="00C96EB1" w14:paraId="78B60545" w14:textId="77777777" w:rsidTr="00D90184">
        <w:tc>
          <w:tcPr>
            <w:tcW w:w="2518" w:type="dxa"/>
          </w:tcPr>
          <w:p w14:paraId="7642B18B" w14:textId="77777777" w:rsidR="00550694" w:rsidRPr="00C96EB1" w:rsidRDefault="00550694" w:rsidP="00D90184">
            <w:pPr>
              <w:rPr>
                <w:b/>
                <w:sz w:val="22"/>
              </w:rPr>
            </w:pPr>
            <w:r w:rsidRPr="00C96EB1">
              <w:rPr>
                <w:b/>
                <w:sz w:val="22"/>
              </w:rPr>
              <w:t>Descripción</w:t>
            </w:r>
          </w:p>
        </w:tc>
        <w:tc>
          <w:tcPr>
            <w:tcW w:w="6536" w:type="dxa"/>
          </w:tcPr>
          <w:p w14:paraId="77A220A5" w14:textId="77777777" w:rsidR="00550694" w:rsidRPr="00C96EB1" w:rsidRDefault="00550694" w:rsidP="00D90184">
            <w:pPr>
              <w:rPr>
                <w:sz w:val="22"/>
              </w:rPr>
            </w:pPr>
            <w:r w:rsidRPr="00C96EB1">
              <w:rPr>
                <w:sz w:val="22"/>
              </w:rPr>
              <w:t>Interactivo que muestra los principales territorios europeos gobernados por monarcas absolutos durante el siglo XVIII</w:t>
            </w:r>
          </w:p>
          <w:p w14:paraId="21CB6396" w14:textId="77777777" w:rsidR="00550694" w:rsidRPr="00C96EB1" w:rsidRDefault="00550694" w:rsidP="00D90184">
            <w:pPr>
              <w:spacing w:after="0"/>
              <w:rPr>
                <w:sz w:val="22"/>
              </w:rPr>
            </w:pPr>
            <w:r w:rsidRPr="00C96EB1">
              <w:rPr>
                <w:sz w:val="22"/>
              </w:rPr>
              <w:t>15 minutos</w:t>
            </w:r>
          </w:p>
          <w:p w14:paraId="12B83EE5" w14:textId="77777777" w:rsidR="00550694" w:rsidRPr="00C96EB1" w:rsidRDefault="00550694" w:rsidP="00D90184">
            <w:pPr>
              <w:spacing w:after="0"/>
              <w:rPr>
                <w:sz w:val="22"/>
              </w:rPr>
            </w:pPr>
            <w:r w:rsidRPr="00C96EB1">
              <w:rPr>
                <w:sz w:val="22"/>
              </w:rPr>
              <w:t>Interactivo</w:t>
            </w:r>
          </w:p>
          <w:p w14:paraId="4151A305" w14:textId="77777777" w:rsidR="00550694" w:rsidRPr="00C96EB1" w:rsidRDefault="00550694" w:rsidP="00D90184">
            <w:pPr>
              <w:spacing w:after="0"/>
              <w:rPr>
                <w:sz w:val="22"/>
              </w:rPr>
            </w:pPr>
            <w:r w:rsidRPr="00C96EB1">
              <w:rPr>
                <w:sz w:val="22"/>
              </w:rPr>
              <w:t>Exposición</w:t>
            </w:r>
          </w:p>
          <w:p w14:paraId="73E7C9C2" w14:textId="77777777" w:rsidR="00550694" w:rsidRPr="00C96EB1" w:rsidRDefault="00550694" w:rsidP="00D90184">
            <w:pPr>
              <w:rPr>
                <w:sz w:val="22"/>
              </w:rPr>
            </w:pPr>
            <w:r w:rsidRPr="00C96EB1">
              <w:rPr>
                <w:sz w:val="22"/>
              </w:rPr>
              <w:t>Competencia social y ciudadana</w:t>
            </w:r>
          </w:p>
          <w:p w14:paraId="1E341A9A" w14:textId="190ADD08" w:rsidR="00550694" w:rsidRPr="00C96EB1" w:rsidRDefault="00550694" w:rsidP="00D90184">
            <w:pPr>
              <w:rPr>
                <w:b/>
                <w:sz w:val="22"/>
              </w:rPr>
            </w:pPr>
            <w:r w:rsidRPr="00C96EB1">
              <w:rPr>
                <w:b/>
                <w:sz w:val="22"/>
              </w:rPr>
              <w:t xml:space="preserve">Ficha del </w:t>
            </w:r>
            <w:r w:rsidR="008C5E47">
              <w:rPr>
                <w:b/>
                <w:sz w:val="22"/>
              </w:rPr>
              <w:t xml:space="preserve">docente </w:t>
            </w:r>
          </w:p>
          <w:p w14:paraId="4FED5AFD" w14:textId="77777777" w:rsidR="00550694" w:rsidRPr="00C96EB1" w:rsidRDefault="00550694" w:rsidP="00D90184">
            <w:pPr>
              <w:rPr>
                <w:b/>
                <w:sz w:val="22"/>
              </w:rPr>
            </w:pPr>
            <w:r w:rsidRPr="00C96EB1">
              <w:rPr>
                <w:b/>
                <w:sz w:val="22"/>
              </w:rPr>
              <w:t>Objetivo</w:t>
            </w:r>
          </w:p>
          <w:p w14:paraId="5FC87BF7" w14:textId="77777777" w:rsidR="00550694" w:rsidRPr="00C96EB1" w:rsidRDefault="00550694" w:rsidP="00D90184">
            <w:pPr>
              <w:rPr>
                <w:sz w:val="22"/>
              </w:rPr>
            </w:pPr>
            <w:r w:rsidRPr="00C96EB1">
              <w:rPr>
                <w:sz w:val="22"/>
              </w:rPr>
              <w:t>Este interactivo presenta los principales monarcas absolutistas del siglo XVIII y permite conocer los rasgos que definieron su reinado.</w:t>
            </w:r>
          </w:p>
          <w:p w14:paraId="2948ADB1" w14:textId="77777777" w:rsidR="00550694" w:rsidRPr="00C96EB1" w:rsidRDefault="00550694" w:rsidP="00D90184">
            <w:pPr>
              <w:rPr>
                <w:b/>
                <w:sz w:val="22"/>
              </w:rPr>
            </w:pPr>
            <w:r w:rsidRPr="00C96EB1">
              <w:rPr>
                <w:b/>
                <w:sz w:val="22"/>
              </w:rPr>
              <w:t>Propuesta</w:t>
            </w:r>
          </w:p>
          <w:p w14:paraId="643C158C" w14:textId="77777777" w:rsidR="00550694" w:rsidRPr="00C96EB1" w:rsidRDefault="00550694" w:rsidP="00D90184">
            <w:pPr>
              <w:rPr>
                <w:b/>
                <w:sz w:val="22"/>
              </w:rPr>
            </w:pPr>
            <w:r w:rsidRPr="00C96EB1">
              <w:rPr>
                <w:b/>
                <w:sz w:val="22"/>
              </w:rPr>
              <w:t>Antes de la presentación</w:t>
            </w:r>
          </w:p>
          <w:p w14:paraId="7013892D" w14:textId="77777777" w:rsidR="00550694" w:rsidRPr="00C96EB1" w:rsidRDefault="00550694" w:rsidP="00D90184">
            <w:pPr>
              <w:rPr>
                <w:sz w:val="22"/>
              </w:rPr>
            </w:pPr>
            <w:r w:rsidRPr="00C96EB1">
              <w:rPr>
                <w:sz w:val="22"/>
              </w:rPr>
              <w:t>Como paso previo, pida a los estudiantes que comenten brevemente qué es el absolutismo, quién lo inició y cuáles son las características fundamentales que definieron esta forma de gobierno.</w:t>
            </w:r>
          </w:p>
          <w:p w14:paraId="38828413" w14:textId="77777777" w:rsidR="00550694" w:rsidRPr="00C96EB1" w:rsidRDefault="00550694" w:rsidP="00D90184">
            <w:pPr>
              <w:rPr>
                <w:sz w:val="22"/>
              </w:rPr>
            </w:pPr>
          </w:p>
          <w:p w14:paraId="0211A925" w14:textId="77777777" w:rsidR="00550694" w:rsidRPr="00C96EB1" w:rsidRDefault="00550694" w:rsidP="00D90184">
            <w:pPr>
              <w:rPr>
                <w:b/>
                <w:sz w:val="22"/>
              </w:rPr>
            </w:pPr>
            <w:r w:rsidRPr="00C96EB1">
              <w:rPr>
                <w:b/>
                <w:sz w:val="22"/>
              </w:rPr>
              <w:t>Durante la presentación</w:t>
            </w:r>
          </w:p>
          <w:p w14:paraId="7A92948E" w14:textId="77777777" w:rsidR="00550694" w:rsidRPr="00C96EB1" w:rsidRDefault="00550694" w:rsidP="00D90184">
            <w:pPr>
              <w:rPr>
                <w:sz w:val="22"/>
              </w:rPr>
            </w:pPr>
            <w:r w:rsidRPr="00C96EB1">
              <w:rPr>
                <w:sz w:val="22"/>
              </w:rPr>
              <w:t>Le proponemos comenzar por el análisis del mapa de Europa durante el siglo XVIII. Llame la atención sobre cómo el absolutismo monárquico está presente en la mayoría de países europeos. Destaque también las excepciones que representan las Provincias Unidas y Gran Bretaña.</w:t>
            </w:r>
          </w:p>
          <w:p w14:paraId="6459FA8E" w14:textId="77777777" w:rsidR="00550694" w:rsidRPr="00C96EB1" w:rsidRDefault="00550694" w:rsidP="00D90184">
            <w:pPr>
              <w:rPr>
                <w:sz w:val="22"/>
              </w:rPr>
            </w:pPr>
            <w:r w:rsidRPr="00C96EB1">
              <w:rPr>
                <w:sz w:val="22"/>
              </w:rPr>
              <w:lastRenderedPageBreak/>
              <w:t>Una vez hecho esto, puede presentar a los principales monarcas de la Europa del siglo XVIII, máximos representantes del despotismo ilustrado. Con base en la información aportada por las fichas, los estudiantes deberían extraer unas conclusiones generales sobre las características del despotismo ilustrado.</w:t>
            </w:r>
          </w:p>
          <w:p w14:paraId="6AEE0ACD" w14:textId="77777777" w:rsidR="00550694" w:rsidRPr="00C96EB1" w:rsidRDefault="00550694" w:rsidP="00D90184">
            <w:pPr>
              <w:rPr>
                <w:sz w:val="22"/>
              </w:rPr>
            </w:pPr>
            <w:r w:rsidRPr="00C96EB1">
              <w:rPr>
                <w:sz w:val="22"/>
              </w:rPr>
              <w:t>Finalmente, puede abordar la definición de absolutismo y despotismo ilustrado, y relacionarlo con el contexto de su época. Para la explicación, le servirá de ayuda la ficha de información que encontrará al comienzo del recurso.</w:t>
            </w:r>
          </w:p>
          <w:p w14:paraId="492145EB" w14:textId="77777777" w:rsidR="00550694" w:rsidRPr="00C96EB1" w:rsidRDefault="00550694" w:rsidP="00D90184">
            <w:pPr>
              <w:rPr>
                <w:sz w:val="22"/>
              </w:rPr>
            </w:pPr>
          </w:p>
          <w:p w14:paraId="1C84347F" w14:textId="77777777" w:rsidR="00550694" w:rsidRPr="00C96EB1" w:rsidRDefault="00550694" w:rsidP="00D90184">
            <w:pPr>
              <w:rPr>
                <w:b/>
                <w:sz w:val="22"/>
              </w:rPr>
            </w:pPr>
            <w:r w:rsidRPr="00C96EB1">
              <w:rPr>
                <w:b/>
                <w:sz w:val="22"/>
              </w:rPr>
              <w:t>Después de la presentación</w:t>
            </w:r>
          </w:p>
          <w:p w14:paraId="16DEA3BD" w14:textId="77777777" w:rsidR="00550694" w:rsidRPr="00C96EB1" w:rsidRDefault="00550694" w:rsidP="00D90184">
            <w:pPr>
              <w:rPr>
                <w:sz w:val="22"/>
              </w:rPr>
            </w:pPr>
            <w:r w:rsidRPr="00C96EB1">
              <w:rPr>
                <w:sz w:val="22"/>
              </w:rPr>
              <w:t>Pida a los estudiantes que formen parejas para trabajar sobre alguno de los déspotas ilustrados presentados.</w:t>
            </w:r>
          </w:p>
          <w:p w14:paraId="763C3497" w14:textId="77777777" w:rsidR="00550694" w:rsidRPr="00C96EB1" w:rsidRDefault="00550694" w:rsidP="00D90184">
            <w:pPr>
              <w:rPr>
                <w:sz w:val="22"/>
              </w:rPr>
            </w:pPr>
            <w:r w:rsidRPr="00C96EB1">
              <w:rPr>
                <w:sz w:val="22"/>
              </w:rPr>
              <w:t xml:space="preserve">- Luis XV de Francia </w:t>
            </w:r>
          </w:p>
          <w:p w14:paraId="7EBA8820" w14:textId="77777777" w:rsidR="00550694" w:rsidRPr="00C96EB1" w:rsidRDefault="00550694" w:rsidP="00D90184">
            <w:pPr>
              <w:rPr>
                <w:sz w:val="22"/>
              </w:rPr>
            </w:pPr>
            <w:r w:rsidRPr="00C96EB1">
              <w:rPr>
                <w:sz w:val="22"/>
              </w:rPr>
              <w:t xml:space="preserve">- Felipe V de España </w:t>
            </w:r>
          </w:p>
          <w:p w14:paraId="55053CD1" w14:textId="77777777" w:rsidR="00550694" w:rsidRPr="00C96EB1" w:rsidRDefault="00550694" w:rsidP="00D90184">
            <w:pPr>
              <w:rPr>
                <w:sz w:val="22"/>
              </w:rPr>
            </w:pPr>
            <w:r w:rsidRPr="00C96EB1">
              <w:rPr>
                <w:sz w:val="22"/>
              </w:rPr>
              <w:t xml:space="preserve">- Carlos III de España </w:t>
            </w:r>
          </w:p>
          <w:p w14:paraId="44FB0E3E" w14:textId="77777777" w:rsidR="00550694" w:rsidRPr="00C96EB1" w:rsidRDefault="00550694" w:rsidP="00D90184">
            <w:pPr>
              <w:rPr>
                <w:sz w:val="22"/>
              </w:rPr>
            </w:pPr>
            <w:r w:rsidRPr="00C96EB1">
              <w:rPr>
                <w:sz w:val="22"/>
              </w:rPr>
              <w:t xml:space="preserve">- María Teresa de Austria </w:t>
            </w:r>
          </w:p>
          <w:p w14:paraId="6E5E4513" w14:textId="77777777" w:rsidR="00550694" w:rsidRPr="00C96EB1" w:rsidRDefault="00550694" w:rsidP="00D90184">
            <w:pPr>
              <w:rPr>
                <w:sz w:val="22"/>
              </w:rPr>
            </w:pPr>
            <w:r w:rsidRPr="00C96EB1">
              <w:rPr>
                <w:sz w:val="22"/>
              </w:rPr>
              <w:t xml:space="preserve">- Pedro I de Rusia </w:t>
            </w:r>
          </w:p>
          <w:p w14:paraId="318CE0F7" w14:textId="77777777" w:rsidR="00550694" w:rsidRPr="00C96EB1" w:rsidRDefault="00550694" w:rsidP="00D90184">
            <w:pPr>
              <w:rPr>
                <w:sz w:val="22"/>
              </w:rPr>
            </w:pPr>
            <w:r w:rsidRPr="00C96EB1">
              <w:rPr>
                <w:sz w:val="22"/>
              </w:rPr>
              <w:t xml:space="preserve">- Catalina II de Rusia </w:t>
            </w:r>
          </w:p>
          <w:p w14:paraId="049F2F56" w14:textId="77777777" w:rsidR="00550694" w:rsidRPr="00C96EB1" w:rsidRDefault="00550694" w:rsidP="00D90184">
            <w:pPr>
              <w:rPr>
                <w:sz w:val="22"/>
              </w:rPr>
            </w:pPr>
            <w:r w:rsidRPr="00C96EB1">
              <w:rPr>
                <w:sz w:val="22"/>
              </w:rPr>
              <w:t xml:space="preserve">- Federico Guillermo I de Prusia </w:t>
            </w:r>
          </w:p>
          <w:p w14:paraId="69E7B448" w14:textId="77777777" w:rsidR="00550694" w:rsidRPr="00C96EB1" w:rsidRDefault="00550694" w:rsidP="00D90184">
            <w:pPr>
              <w:rPr>
                <w:sz w:val="22"/>
              </w:rPr>
            </w:pPr>
            <w:r w:rsidRPr="00C96EB1">
              <w:rPr>
                <w:sz w:val="22"/>
              </w:rPr>
              <w:t xml:space="preserve">- Federico II de Prusia </w:t>
            </w:r>
          </w:p>
          <w:p w14:paraId="78FC1747" w14:textId="77777777" w:rsidR="00550694" w:rsidRPr="00C96EB1" w:rsidRDefault="00550694" w:rsidP="00D90184">
            <w:pPr>
              <w:rPr>
                <w:sz w:val="22"/>
              </w:rPr>
            </w:pPr>
          </w:p>
          <w:p w14:paraId="7A15F8EC" w14:textId="77777777" w:rsidR="00550694" w:rsidRPr="00C96EB1" w:rsidRDefault="00550694" w:rsidP="00D90184">
            <w:pPr>
              <w:rPr>
                <w:b/>
                <w:sz w:val="22"/>
              </w:rPr>
            </w:pPr>
            <w:r w:rsidRPr="00C96EB1">
              <w:rPr>
                <w:b/>
                <w:sz w:val="22"/>
              </w:rPr>
              <w:t>Ficha del estudiante</w:t>
            </w:r>
          </w:p>
          <w:p w14:paraId="37FB78EF" w14:textId="77777777" w:rsidR="00550694" w:rsidRPr="00C96EB1" w:rsidRDefault="00550694" w:rsidP="00D90184">
            <w:pPr>
              <w:rPr>
                <w:b/>
                <w:sz w:val="22"/>
              </w:rPr>
            </w:pPr>
            <w:r w:rsidRPr="00C96EB1">
              <w:rPr>
                <w:b/>
                <w:sz w:val="22"/>
              </w:rPr>
              <w:t>La Europa absolutista</w:t>
            </w:r>
          </w:p>
          <w:p w14:paraId="455B44C3" w14:textId="77777777" w:rsidR="00550694" w:rsidRPr="00C96EB1" w:rsidRDefault="00550694" w:rsidP="00D90184">
            <w:pPr>
              <w:rPr>
                <w:sz w:val="22"/>
              </w:rPr>
            </w:pPr>
            <w:r w:rsidRPr="00C96EB1">
              <w:rPr>
                <w:sz w:val="22"/>
              </w:rPr>
              <w:t>A mediados del siglo XVII, Luis XIV de Francia sentó las bases de la monarquía absolutista, una forma de gobierno que alcanzó su apogeo en el siglo XVIII. Se basaba en:</w:t>
            </w:r>
          </w:p>
          <w:p w14:paraId="5969C1CF" w14:textId="77777777" w:rsidR="00550694" w:rsidRPr="00C96EB1" w:rsidRDefault="00550694" w:rsidP="00D90184">
            <w:pPr>
              <w:rPr>
                <w:sz w:val="22"/>
              </w:rPr>
            </w:pPr>
            <w:r w:rsidRPr="00C96EB1">
              <w:rPr>
                <w:sz w:val="22"/>
              </w:rPr>
              <w:t>- Poder de origen divino.</w:t>
            </w:r>
          </w:p>
          <w:p w14:paraId="493CFB4A" w14:textId="77777777" w:rsidR="00550694" w:rsidRPr="00C96EB1" w:rsidRDefault="00550694" w:rsidP="00D90184">
            <w:pPr>
              <w:rPr>
                <w:sz w:val="22"/>
              </w:rPr>
            </w:pPr>
            <w:r w:rsidRPr="00C96EB1">
              <w:rPr>
                <w:sz w:val="22"/>
              </w:rPr>
              <w:t xml:space="preserve">- Concentración de los poderes del Estado en manos del </w:t>
            </w:r>
            <w:r w:rsidRPr="00C96EB1">
              <w:rPr>
                <w:sz w:val="22"/>
              </w:rPr>
              <w:lastRenderedPageBreak/>
              <w:t>monarca.</w:t>
            </w:r>
          </w:p>
          <w:p w14:paraId="43811E99" w14:textId="77777777" w:rsidR="00550694" w:rsidRPr="00C96EB1" w:rsidRDefault="00550694" w:rsidP="00D90184">
            <w:pPr>
              <w:rPr>
                <w:sz w:val="22"/>
              </w:rPr>
            </w:pPr>
            <w:r w:rsidRPr="00C96EB1">
              <w:rPr>
                <w:sz w:val="22"/>
              </w:rPr>
              <w:t>- Estado centralizado y unificado políticamente.</w:t>
            </w:r>
          </w:p>
          <w:p w14:paraId="4B7FAFD2" w14:textId="77777777" w:rsidR="00550694" w:rsidRPr="00C96EB1" w:rsidRDefault="00550694" w:rsidP="00D90184">
            <w:pPr>
              <w:rPr>
                <w:sz w:val="22"/>
              </w:rPr>
            </w:pPr>
            <w:r w:rsidRPr="00C96EB1">
              <w:rPr>
                <w:sz w:val="22"/>
              </w:rPr>
              <w:t>- Papel determinante de la burocracia en el gobierno del Reino.</w:t>
            </w:r>
          </w:p>
          <w:p w14:paraId="7C88D5C4" w14:textId="14AB69DC" w:rsidR="00550694" w:rsidRPr="00C96EB1" w:rsidRDefault="00550694" w:rsidP="00D90184">
            <w:pPr>
              <w:rPr>
                <w:sz w:val="22"/>
              </w:rPr>
            </w:pPr>
            <w:r w:rsidRPr="00C96EB1">
              <w:rPr>
                <w:sz w:val="22"/>
              </w:rPr>
              <w:t xml:space="preserve">A lo largo del siglo XVIII, y al calor de las nuevas ideas de la Ilustración, el absolutismo monárquico tendió hacia el despotismo ilustrado, cuyo principio fundamental se resume en la frase </w:t>
            </w:r>
            <w:r w:rsidR="00A358F9" w:rsidRPr="00C96EB1">
              <w:rPr>
                <w:sz w:val="22"/>
              </w:rPr>
              <w:t>“</w:t>
            </w:r>
            <w:r w:rsidR="00A358F9">
              <w:rPr>
                <w:sz w:val="22"/>
              </w:rPr>
              <w:t>T</w:t>
            </w:r>
            <w:r w:rsidRPr="00C96EB1">
              <w:rPr>
                <w:sz w:val="22"/>
              </w:rPr>
              <w:t>odo para el pueblo, pero sin el pueblo</w:t>
            </w:r>
            <w:r w:rsidR="00A358F9">
              <w:rPr>
                <w:sz w:val="22"/>
              </w:rPr>
              <w:t>’’</w:t>
            </w:r>
            <w:r w:rsidRPr="00C96EB1">
              <w:rPr>
                <w:sz w:val="22"/>
              </w:rPr>
              <w:t>". Los ilustrados de las cortes europeas proponían la modernización económica y cultural del país como forma de garantizar el orden político y social establecido.</w:t>
            </w:r>
          </w:p>
          <w:p w14:paraId="287DAF2C" w14:textId="56955085" w:rsidR="00550694" w:rsidRPr="00C96EB1" w:rsidRDefault="00550694" w:rsidP="00D90184">
            <w:pPr>
              <w:rPr>
                <w:sz w:val="22"/>
              </w:rPr>
            </w:pPr>
            <w:r w:rsidRPr="00C96EB1">
              <w:rPr>
                <w:sz w:val="22"/>
              </w:rPr>
              <w:t>Monarcas como Luis XV de Francia, Catalina II de Rusia, Federico II de Prusia, María Teresa de Austria o Carlos III de España fueron los mayores representantes del despotismo ilustrado. Impulsaron medidas modernizadoras destinadas a mejorar la economía y la cultura, y mantuvieron amistad con pensadores ilustrados de renombre</w:t>
            </w:r>
            <w:r w:rsidR="00A358F9">
              <w:rPr>
                <w:sz w:val="22"/>
              </w:rPr>
              <w:t>,</w:t>
            </w:r>
            <w:r w:rsidRPr="00C96EB1">
              <w:rPr>
                <w:sz w:val="22"/>
              </w:rPr>
              <w:t xml:space="preserve"> como Voltaire, Denis Diderot o Montesquieu.</w:t>
            </w:r>
          </w:p>
        </w:tc>
      </w:tr>
    </w:tbl>
    <w:p w14:paraId="500AC082" w14:textId="77777777" w:rsidR="005D336A" w:rsidRPr="00C96EB1" w:rsidRDefault="005D336A" w:rsidP="00244338">
      <w:pPr>
        <w:rPr>
          <w:sz w:val="22"/>
        </w:rPr>
      </w:pPr>
    </w:p>
    <w:tbl>
      <w:tblPr>
        <w:tblStyle w:val="Tablaconcuadrcula"/>
        <w:tblW w:w="0" w:type="auto"/>
        <w:tblLook w:val="04A0" w:firstRow="1" w:lastRow="0" w:firstColumn="1" w:lastColumn="0" w:noHBand="0" w:noVBand="1"/>
      </w:tblPr>
      <w:tblGrid>
        <w:gridCol w:w="2518"/>
        <w:gridCol w:w="6515"/>
      </w:tblGrid>
      <w:tr w:rsidR="009D1BDF" w:rsidRPr="00C96EB1" w14:paraId="4AA2BE97" w14:textId="77777777">
        <w:tc>
          <w:tcPr>
            <w:tcW w:w="9033" w:type="dxa"/>
            <w:gridSpan w:val="2"/>
            <w:shd w:val="clear" w:color="auto" w:fill="0D0D0D" w:themeFill="text1" w:themeFillTint="F2"/>
          </w:tcPr>
          <w:p w14:paraId="47881537" w14:textId="77777777" w:rsidR="009D1BDF" w:rsidRPr="00C96EB1" w:rsidRDefault="009D1BDF" w:rsidP="009D1BDF">
            <w:pPr>
              <w:jc w:val="center"/>
              <w:rPr>
                <w:b/>
                <w:sz w:val="22"/>
              </w:rPr>
            </w:pPr>
            <w:r w:rsidRPr="00C96EB1">
              <w:rPr>
                <w:b/>
                <w:sz w:val="22"/>
              </w:rPr>
              <w:t>Imagen (fotografía, gráfica o ilustración)</w:t>
            </w:r>
          </w:p>
        </w:tc>
      </w:tr>
      <w:tr w:rsidR="009D1BDF" w:rsidRPr="00C96EB1" w14:paraId="16C90751" w14:textId="77777777">
        <w:tc>
          <w:tcPr>
            <w:tcW w:w="2518" w:type="dxa"/>
          </w:tcPr>
          <w:p w14:paraId="60767800" w14:textId="77777777" w:rsidR="009D1BDF" w:rsidRPr="00C96EB1" w:rsidRDefault="009D1BDF" w:rsidP="009D1BDF">
            <w:pPr>
              <w:rPr>
                <w:b/>
                <w:sz w:val="22"/>
              </w:rPr>
            </w:pPr>
            <w:r w:rsidRPr="00C96EB1">
              <w:rPr>
                <w:b/>
                <w:sz w:val="22"/>
              </w:rPr>
              <w:t>Código</w:t>
            </w:r>
          </w:p>
        </w:tc>
        <w:tc>
          <w:tcPr>
            <w:tcW w:w="6515" w:type="dxa"/>
          </w:tcPr>
          <w:p w14:paraId="3BE68D57" w14:textId="445480EC" w:rsidR="009D1BDF" w:rsidRPr="00C96EB1" w:rsidRDefault="00E17F15" w:rsidP="00994A3B">
            <w:pPr>
              <w:rPr>
                <w:b/>
                <w:sz w:val="22"/>
              </w:rPr>
            </w:pPr>
            <w:r w:rsidRPr="00C96EB1">
              <w:rPr>
                <w:sz w:val="22"/>
              </w:rPr>
              <w:t>CS_</w:t>
            </w:r>
            <w:r w:rsidR="009D1BDF" w:rsidRPr="00C96EB1">
              <w:rPr>
                <w:sz w:val="22"/>
              </w:rPr>
              <w:t>0</w:t>
            </w:r>
            <w:r w:rsidR="00994A3B" w:rsidRPr="00C96EB1">
              <w:rPr>
                <w:sz w:val="22"/>
              </w:rPr>
              <w:t>7</w:t>
            </w:r>
            <w:r w:rsidR="009D1BDF" w:rsidRPr="00C96EB1">
              <w:rPr>
                <w:sz w:val="22"/>
              </w:rPr>
              <w:t>_0</w:t>
            </w:r>
            <w:r w:rsidR="00994A3B" w:rsidRPr="00C96EB1">
              <w:rPr>
                <w:sz w:val="22"/>
              </w:rPr>
              <w:t>4</w:t>
            </w:r>
            <w:r w:rsidR="00E7268B">
              <w:rPr>
                <w:sz w:val="22"/>
              </w:rPr>
              <w:t>_IMG2</w:t>
            </w:r>
            <w:r w:rsidR="00070224">
              <w:rPr>
                <w:sz w:val="22"/>
              </w:rPr>
              <w:t>6</w:t>
            </w:r>
          </w:p>
        </w:tc>
      </w:tr>
      <w:tr w:rsidR="009D1BDF" w:rsidRPr="00C96EB1" w14:paraId="2D454EEE" w14:textId="77777777">
        <w:tc>
          <w:tcPr>
            <w:tcW w:w="2518" w:type="dxa"/>
          </w:tcPr>
          <w:p w14:paraId="392A778E" w14:textId="77777777" w:rsidR="009D1BDF" w:rsidRPr="00C96EB1" w:rsidRDefault="009D1BDF" w:rsidP="009D1BDF">
            <w:pPr>
              <w:rPr>
                <w:b/>
                <w:sz w:val="22"/>
              </w:rPr>
            </w:pPr>
            <w:r w:rsidRPr="00C96EB1">
              <w:rPr>
                <w:b/>
                <w:sz w:val="22"/>
              </w:rPr>
              <w:t>Descripción</w:t>
            </w:r>
          </w:p>
          <w:p w14:paraId="2D396737" w14:textId="77777777" w:rsidR="009D1BDF" w:rsidRPr="00C96EB1" w:rsidRDefault="009D1BDF" w:rsidP="009D1BDF">
            <w:pPr>
              <w:rPr>
                <w:sz w:val="22"/>
              </w:rPr>
            </w:pPr>
          </w:p>
        </w:tc>
        <w:tc>
          <w:tcPr>
            <w:tcW w:w="6515" w:type="dxa"/>
          </w:tcPr>
          <w:p w14:paraId="0E3980A6" w14:textId="77777777" w:rsidR="009D1BDF" w:rsidRPr="00C96EB1" w:rsidRDefault="009D1BDF" w:rsidP="009D1BDF">
            <w:pPr>
              <w:rPr>
                <w:sz w:val="22"/>
              </w:rPr>
            </w:pPr>
            <w:r w:rsidRPr="00C96EB1">
              <w:rPr>
                <w:noProof/>
                <w:sz w:val="22"/>
                <w:lang w:val="es-ES" w:eastAsia="es-ES"/>
              </w:rPr>
              <w:drawing>
                <wp:inline distT="0" distB="0" distL="0" distR="0" wp14:anchorId="7B93EADD" wp14:editId="74A61000">
                  <wp:extent cx="695418" cy="7435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6225" cy="744448"/>
                          </a:xfrm>
                          <a:prstGeom prst="rect">
                            <a:avLst/>
                          </a:prstGeom>
                          <a:noFill/>
                          <a:ln>
                            <a:noFill/>
                          </a:ln>
                        </pic:spPr>
                      </pic:pic>
                    </a:graphicData>
                  </a:graphic>
                </wp:inline>
              </w:drawing>
            </w:r>
          </w:p>
          <w:p w14:paraId="4F0927B6" w14:textId="77777777" w:rsidR="009D1BDF" w:rsidRPr="00C96EB1" w:rsidRDefault="009D1BDF" w:rsidP="009D1BDF">
            <w:pPr>
              <w:rPr>
                <w:sz w:val="22"/>
              </w:rPr>
            </w:pPr>
            <w:r w:rsidRPr="00C96EB1">
              <w:rPr>
                <w:sz w:val="22"/>
              </w:rPr>
              <w:t>Ilustración. Carlos III de España</w:t>
            </w:r>
          </w:p>
        </w:tc>
      </w:tr>
      <w:tr w:rsidR="009D1BDF" w:rsidRPr="00C96EB1" w14:paraId="4DD2B522" w14:textId="77777777">
        <w:tc>
          <w:tcPr>
            <w:tcW w:w="2518" w:type="dxa"/>
          </w:tcPr>
          <w:p w14:paraId="56F1C3D2" w14:textId="77777777" w:rsidR="009D1BDF" w:rsidRPr="00C96EB1" w:rsidRDefault="009D1BDF" w:rsidP="009D1BDF">
            <w:pPr>
              <w:rPr>
                <w:sz w:val="22"/>
              </w:rPr>
            </w:pPr>
            <w:r w:rsidRPr="00C96EB1">
              <w:rPr>
                <w:b/>
                <w:sz w:val="22"/>
              </w:rPr>
              <w:t>Código Shutterstock (o URL o la ruta en AulaPlaneta)</w:t>
            </w:r>
          </w:p>
        </w:tc>
        <w:tc>
          <w:tcPr>
            <w:tcW w:w="6515" w:type="dxa"/>
          </w:tcPr>
          <w:p w14:paraId="13F23472" w14:textId="77777777" w:rsidR="009D1BDF" w:rsidRPr="00C96EB1" w:rsidRDefault="009D1BDF" w:rsidP="009D1BDF">
            <w:pPr>
              <w:rPr>
                <w:sz w:val="22"/>
              </w:rPr>
            </w:pPr>
            <w:r w:rsidRPr="00C96EB1">
              <w:rPr>
                <w:sz w:val="22"/>
              </w:rPr>
              <w:t>4 ESO/El fin del Antiguo Régimen/La Ilustración/El despotismo ilustrado</w:t>
            </w:r>
          </w:p>
        </w:tc>
      </w:tr>
      <w:tr w:rsidR="009D1BDF" w:rsidRPr="00C96EB1" w14:paraId="0D13325C" w14:textId="77777777">
        <w:tc>
          <w:tcPr>
            <w:tcW w:w="2518" w:type="dxa"/>
          </w:tcPr>
          <w:p w14:paraId="277BAA47" w14:textId="77777777" w:rsidR="009D1BDF" w:rsidRPr="00C96EB1" w:rsidRDefault="009D1BDF" w:rsidP="009D1BDF">
            <w:pPr>
              <w:rPr>
                <w:sz w:val="22"/>
              </w:rPr>
            </w:pPr>
            <w:r w:rsidRPr="00C96EB1">
              <w:rPr>
                <w:b/>
                <w:sz w:val="22"/>
              </w:rPr>
              <w:t>Pie de imagen</w:t>
            </w:r>
          </w:p>
        </w:tc>
        <w:tc>
          <w:tcPr>
            <w:tcW w:w="6515" w:type="dxa"/>
          </w:tcPr>
          <w:p w14:paraId="4E401FDD" w14:textId="77777777" w:rsidR="009D1BDF" w:rsidRPr="00C96EB1" w:rsidRDefault="009D1BDF" w:rsidP="009D1BDF">
            <w:pPr>
              <w:rPr>
                <w:sz w:val="22"/>
              </w:rPr>
            </w:pPr>
            <w:r w:rsidRPr="00C96EB1">
              <w:rPr>
                <w:sz w:val="22"/>
              </w:rPr>
              <w:t>Durante el reinado de Carlos III de España, se acuñó el lema: “Todo para el pueblo pero sin el pueblo”. Este principio resume a la perfección qué fue el despotismo ilustrado. Si bien es cierto que se produjo una modernización económica y cultural de algunos territorios, el poder de sus reyes continuó siendo absoluto.</w:t>
            </w:r>
          </w:p>
        </w:tc>
      </w:tr>
    </w:tbl>
    <w:p w14:paraId="347FBB6E" w14:textId="77777777" w:rsidR="009D1BDF" w:rsidRPr="00C96EB1" w:rsidRDefault="009D1BDF" w:rsidP="009D1BDF">
      <w:pPr>
        <w:spacing w:after="0"/>
        <w:rPr>
          <w:sz w:val="22"/>
        </w:rPr>
      </w:pPr>
    </w:p>
    <w:p w14:paraId="3FB5FC0A" w14:textId="77777777" w:rsidR="00550694" w:rsidRPr="00C96EB1" w:rsidRDefault="00550694" w:rsidP="00D07A3B">
      <w:pPr>
        <w:spacing w:after="0"/>
        <w:rPr>
          <w:sz w:val="22"/>
        </w:rPr>
      </w:pPr>
    </w:p>
    <w:tbl>
      <w:tblPr>
        <w:tblStyle w:val="Tablaconcuadrcula"/>
        <w:tblW w:w="0" w:type="auto"/>
        <w:tblLook w:val="04A0" w:firstRow="1" w:lastRow="0" w:firstColumn="1" w:lastColumn="0" w:noHBand="0" w:noVBand="1"/>
      </w:tblPr>
      <w:tblGrid>
        <w:gridCol w:w="2518"/>
        <w:gridCol w:w="6536"/>
      </w:tblGrid>
      <w:tr w:rsidR="00D07A3B" w:rsidRPr="00C96EB1" w14:paraId="7199B861" w14:textId="77777777">
        <w:tc>
          <w:tcPr>
            <w:tcW w:w="9054" w:type="dxa"/>
            <w:gridSpan w:val="2"/>
            <w:shd w:val="clear" w:color="auto" w:fill="000000" w:themeFill="text1"/>
          </w:tcPr>
          <w:p w14:paraId="5282739A" w14:textId="77777777" w:rsidR="00D07A3B" w:rsidRPr="00C96EB1" w:rsidRDefault="00D07A3B" w:rsidP="00D07A3B">
            <w:pPr>
              <w:jc w:val="center"/>
              <w:rPr>
                <w:b/>
                <w:sz w:val="22"/>
              </w:rPr>
            </w:pPr>
            <w:r w:rsidRPr="00C96EB1">
              <w:rPr>
                <w:b/>
                <w:sz w:val="22"/>
              </w:rPr>
              <w:t>Practica: recurso aprovechado</w:t>
            </w:r>
          </w:p>
        </w:tc>
      </w:tr>
      <w:tr w:rsidR="00D07A3B" w:rsidRPr="00C96EB1" w14:paraId="2F6A9500" w14:textId="77777777">
        <w:tc>
          <w:tcPr>
            <w:tcW w:w="2518" w:type="dxa"/>
          </w:tcPr>
          <w:p w14:paraId="31434E7C" w14:textId="77777777" w:rsidR="00D07A3B" w:rsidRPr="00C96EB1" w:rsidRDefault="00D07A3B" w:rsidP="00D07A3B">
            <w:pPr>
              <w:rPr>
                <w:b/>
                <w:sz w:val="22"/>
              </w:rPr>
            </w:pPr>
            <w:r w:rsidRPr="00C96EB1">
              <w:rPr>
                <w:b/>
                <w:sz w:val="22"/>
              </w:rPr>
              <w:t>Código</w:t>
            </w:r>
          </w:p>
        </w:tc>
        <w:tc>
          <w:tcPr>
            <w:tcW w:w="6536" w:type="dxa"/>
          </w:tcPr>
          <w:p w14:paraId="7E26BE97" w14:textId="2D77B59B" w:rsidR="00D07A3B" w:rsidRPr="00C96EB1" w:rsidRDefault="00DF397E" w:rsidP="001E39BB">
            <w:pPr>
              <w:rPr>
                <w:b/>
                <w:sz w:val="22"/>
              </w:rPr>
            </w:pPr>
            <w:r w:rsidRPr="00C96EB1">
              <w:rPr>
                <w:sz w:val="22"/>
              </w:rPr>
              <w:t>CS_</w:t>
            </w:r>
            <w:r w:rsidR="00D07A3B" w:rsidRPr="00C96EB1">
              <w:rPr>
                <w:sz w:val="22"/>
              </w:rPr>
              <w:t>0</w:t>
            </w:r>
            <w:r w:rsidR="002162A2" w:rsidRPr="00C96EB1">
              <w:rPr>
                <w:sz w:val="22"/>
              </w:rPr>
              <w:t>7</w:t>
            </w:r>
            <w:r w:rsidR="00D07A3B" w:rsidRPr="00C96EB1">
              <w:rPr>
                <w:sz w:val="22"/>
              </w:rPr>
              <w:t>_0</w:t>
            </w:r>
            <w:r w:rsidR="002162A2" w:rsidRPr="00C96EB1">
              <w:rPr>
                <w:sz w:val="22"/>
              </w:rPr>
              <w:t>4</w:t>
            </w:r>
            <w:r w:rsidR="00557EB1" w:rsidRPr="00C96EB1">
              <w:rPr>
                <w:sz w:val="22"/>
              </w:rPr>
              <w:t>_REC</w:t>
            </w:r>
            <w:r w:rsidRPr="00C96EB1">
              <w:rPr>
                <w:sz w:val="22"/>
              </w:rPr>
              <w:t>2</w:t>
            </w:r>
            <w:r w:rsidR="00580A82">
              <w:rPr>
                <w:sz w:val="22"/>
              </w:rPr>
              <w:t>2</w:t>
            </w:r>
            <w:r w:rsidR="00D07A3B" w:rsidRPr="00C96EB1">
              <w:rPr>
                <w:sz w:val="22"/>
              </w:rPr>
              <w:t>0</w:t>
            </w:r>
          </w:p>
        </w:tc>
      </w:tr>
      <w:tr w:rsidR="00D07A3B" w:rsidRPr="00C96EB1" w14:paraId="3CD889CF" w14:textId="77777777">
        <w:tc>
          <w:tcPr>
            <w:tcW w:w="2518" w:type="dxa"/>
          </w:tcPr>
          <w:p w14:paraId="26E2FB71" w14:textId="77777777" w:rsidR="00D07A3B" w:rsidRPr="00C96EB1" w:rsidRDefault="00D07A3B" w:rsidP="00D07A3B">
            <w:pPr>
              <w:rPr>
                <w:sz w:val="22"/>
              </w:rPr>
            </w:pPr>
            <w:r w:rsidRPr="00C96EB1">
              <w:rPr>
                <w:b/>
                <w:sz w:val="22"/>
              </w:rPr>
              <w:t>Ubicación en Aula Planeta</w:t>
            </w:r>
          </w:p>
        </w:tc>
        <w:tc>
          <w:tcPr>
            <w:tcW w:w="6536" w:type="dxa"/>
          </w:tcPr>
          <w:p w14:paraId="6CD4DABE" w14:textId="77777777" w:rsidR="00D07A3B" w:rsidRPr="00C96EB1" w:rsidRDefault="00D07A3B" w:rsidP="00D07A3B">
            <w:pPr>
              <w:rPr>
                <w:sz w:val="22"/>
              </w:rPr>
            </w:pPr>
            <w:r w:rsidRPr="00C96EB1">
              <w:rPr>
                <w:sz w:val="22"/>
              </w:rPr>
              <w:t>2 ESO/El siglo XVIII: la Ilustración/El despotismo ilustrado/Practica</w:t>
            </w:r>
          </w:p>
        </w:tc>
      </w:tr>
      <w:tr w:rsidR="00D07A3B" w:rsidRPr="00C96EB1" w14:paraId="2F7C5EEE" w14:textId="77777777">
        <w:tc>
          <w:tcPr>
            <w:tcW w:w="2518" w:type="dxa"/>
          </w:tcPr>
          <w:p w14:paraId="657188AE" w14:textId="77777777" w:rsidR="00D07A3B" w:rsidRPr="00C96EB1" w:rsidRDefault="00D07A3B" w:rsidP="00D07A3B">
            <w:pPr>
              <w:rPr>
                <w:b/>
                <w:sz w:val="22"/>
              </w:rPr>
            </w:pPr>
            <w:r w:rsidRPr="00C96EB1">
              <w:rPr>
                <w:b/>
                <w:sz w:val="22"/>
              </w:rPr>
              <w:t>Título</w:t>
            </w:r>
          </w:p>
        </w:tc>
        <w:tc>
          <w:tcPr>
            <w:tcW w:w="6536" w:type="dxa"/>
          </w:tcPr>
          <w:p w14:paraId="4F9558CC" w14:textId="77777777" w:rsidR="00D07A3B" w:rsidRPr="00C96EB1" w:rsidRDefault="00D07A3B" w:rsidP="00D07A3B">
            <w:pPr>
              <w:rPr>
                <w:sz w:val="22"/>
              </w:rPr>
            </w:pPr>
            <w:r w:rsidRPr="00C96EB1">
              <w:rPr>
                <w:sz w:val="22"/>
              </w:rPr>
              <w:t>Reconoce las características del absolutismo</w:t>
            </w:r>
          </w:p>
        </w:tc>
      </w:tr>
      <w:tr w:rsidR="00D07A3B" w:rsidRPr="00C96EB1" w14:paraId="5A0109C2" w14:textId="77777777">
        <w:tc>
          <w:tcPr>
            <w:tcW w:w="2518" w:type="dxa"/>
          </w:tcPr>
          <w:p w14:paraId="51529B9D" w14:textId="77777777" w:rsidR="00D07A3B" w:rsidRPr="00C96EB1" w:rsidRDefault="00D07A3B" w:rsidP="00D07A3B">
            <w:pPr>
              <w:rPr>
                <w:b/>
                <w:sz w:val="22"/>
              </w:rPr>
            </w:pPr>
            <w:r w:rsidRPr="00C96EB1">
              <w:rPr>
                <w:b/>
                <w:sz w:val="22"/>
              </w:rPr>
              <w:t>Descripción</w:t>
            </w:r>
          </w:p>
        </w:tc>
        <w:tc>
          <w:tcPr>
            <w:tcW w:w="6536" w:type="dxa"/>
          </w:tcPr>
          <w:p w14:paraId="6928B6FD" w14:textId="0F08C6F6" w:rsidR="00D07A3B" w:rsidRPr="00C96EB1" w:rsidRDefault="00D07A3B" w:rsidP="005C6AB6">
            <w:pPr>
              <w:rPr>
                <w:sz w:val="22"/>
              </w:rPr>
            </w:pPr>
            <w:r w:rsidRPr="00C96EB1">
              <w:rPr>
                <w:sz w:val="22"/>
              </w:rPr>
              <w:t>Actividad para identificar los rasgos de las monarquías absolutas y del despotismo ilustrado</w:t>
            </w:r>
          </w:p>
        </w:tc>
      </w:tr>
    </w:tbl>
    <w:p w14:paraId="74E04F5C" w14:textId="77777777" w:rsidR="009D1BDF" w:rsidRPr="00C96EB1" w:rsidRDefault="009D1BDF" w:rsidP="00D621DD">
      <w:pPr>
        <w:rPr>
          <w:sz w:val="22"/>
        </w:rPr>
      </w:pPr>
    </w:p>
    <w:p w14:paraId="5C516E3D" w14:textId="6CCF943F" w:rsidR="009D1BDF" w:rsidRPr="00C96EB1" w:rsidRDefault="009D1BDF" w:rsidP="009D1BDF">
      <w:pPr>
        <w:rPr>
          <w:b/>
          <w:sz w:val="22"/>
        </w:rPr>
      </w:pPr>
      <w:r w:rsidRPr="00C96EB1">
        <w:rPr>
          <w:b/>
          <w:sz w:val="22"/>
          <w:highlight w:val="yellow"/>
        </w:rPr>
        <w:t>[Sección 2]</w:t>
      </w:r>
      <w:r w:rsidRPr="00C96EB1">
        <w:rPr>
          <w:b/>
          <w:sz w:val="22"/>
        </w:rPr>
        <w:t xml:space="preserve"> </w:t>
      </w:r>
      <w:r w:rsidR="005D336A" w:rsidRPr="00C96EB1">
        <w:rPr>
          <w:b/>
          <w:sz w:val="22"/>
        </w:rPr>
        <w:t>6.</w:t>
      </w:r>
      <w:r w:rsidR="00400F19" w:rsidRPr="00C96EB1">
        <w:rPr>
          <w:b/>
          <w:sz w:val="22"/>
        </w:rPr>
        <w:t>2</w:t>
      </w:r>
      <w:r w:rsidRPr="00C96EB1">
        <w:rPr>
          <w:b/>
          <w:sz w:val="22"/>
        </w:rPr>
        <w:t xml:space="preserve"> Consolidación</w:t>
      </w:r>
    </w:p>
    <w:p w14:paraId="3AFEF0B4" w14:textId="77777777" w:rsidR="00D07A3B" w:rsidRPr="00C96EB1" w:rsidRDefault="00D07A3B" w:rsidP="00D07A3B">
      <w:pPr>
        <w:rPr>
          <w:sz w:val="22"/>
        </w:rPr>
      </w:pPr>
      <w:r w:rsidRPr="00C96EB1">
        <w:rPr>
          <w:sz w:val="22"/>
        </w:rPr>
        <w:t>Actividades para consolidar lo que has aprendido en esta sección</w:t>
      </w:r>
      <w:r w:rsidR="00ED4E20" w:rsidRPr="00C96EB1">
        <w:rPr>
          <w:sz w:val="22"/>
        </w:rPr>
        <w:t>.</w:t>
      </w:r>
    </w:p>
    <w:tbl>
      <w:tblPr>
        <w:tblStyle w:val="Tablaconcuadrcula"/>
        <w:tblW w:w="0" w:type="auto"/>
        <w:tblLook w:val="04A0" w:firstRow="1" w:lastRow="0" w:firstColumn="1" w:lastColumn="0" w:noHBand="0" w:noVBand="1"/>
      </w:tblPr>
      <w:tblGrid>
        <w:gridCol w:w="2518"/>
        <w:gridCol w:w="6536"/>
      </w:tblGrid>
      <w:tr w:rsidR="00D07A3B" w:rsidRPr="00C96EB1" w14:paraId="7A0BEDAE" w14:textId="77777777">
        <w:tc>
          <w:tcPr>
            <w:tcW w:w="9054" w:type="dxa"/>
            <w:gridSpan w:val="2"/>
            <w:shd w:val="clear" w:color="auto" w:fill="000000" w:themeFill="text1"/>
          </w:tcPr>
          <w:p w14:paraId="6164FB5C" w14:textId="77777777" w:rsidR="00D07A3B" w:rsidRPr="00C96EB1" w:rsidRDefault="00D07A3B" w:rsidP="00D07A3B">
            <w:pPr>
              <w:jc w:val="center"/>
              <w:rPr>
                <w:b/>
                <w:sz w:val="22"/>
              </w:rPr>
            </w:pPr>
            <w:r w:rsidRPr="00C96EB1">
              <w:rPr>
                <w:b/>
                <w:sz w:val="22"/>
              </w:rPr>
              <w:t>Practica: recurso aprovechado</w:t>
            </w:r>
          </w:p>
        </w:tc>
      </w:tr>
      <w:tr w:rsidR="00D07A3B" w:rsidRPr="00C96EB1" w14:paraId="1D005920" w14:textId="77777777">
        <w:tc>
          <w:tcPr>
            <w:tcW w:w="2518" w:type="dxa"/>
          </w:tcPr>
          <w:p w14:paraId="36AA36AE" w14:textId="77777777" w:rsidR="00D07A3B" w:rsidRPr="00C96EB1" w:rsidRDefault="00D07A3B" w:rsidP="00D07A3B">
            <w:pPr>
              <w:rPr>
                <w:b/>
                <w:sz w:val="22"/>
              </w:rPr>
            </w:pPr>
            <w:r w:rsidRPr="00C96EB1">
              <w:rPr>
                <w:b/>
                <w:sz w:val="22"/>
              </w:rPr>
              <w:t>Código</w:t>
            </w:r>
          </w:p>
        </w:tc>
        <w:tc>
          <w:tcPr>
            <w:tcW w:w="6536" w:type="dxa"/>
          </w:tcPr>
          <w:p w14:paraId="3B007E76" w14:textId="6BC79DE5" w:rsidR="00D07A3B" w:rsidRPr="00C96EB1" w:rsidRDefault="00DF397E" w:rsidP="001E39BB">
            <w:pPr>
              <w:rPr>
                <w:b/>
                <w:sz w:val="22"/>
              </w:rPr>
            </w:pPr>
            <w:r w:rsidRPr="00C96EB1">
              <w:rPr>
                <w:sz w:val="22"/>
              </w:rPr>
              <w:t>CS_</w:t>
            </w:r>
            <w:r w:rsidR="00D07A3B" w:rsidRPr="00C96EB1">
              <w:rPr>
                <w:sz w:val="22"/>
              </w:rPr>
              <w:t>0</w:t>
            </w:r>
            <w:r w:rsidR="002162A2" w:rsidRPr="00C96EB1">
              <w:rPr>
                <w:sz w:val="22"/>
              </w:rPr>
              <w:t>7</w:t>
            </w:r>
            <w:r w:rsidR="00D07A3B" w:rsidRPr="00C96EB1">
              <w:rPr>
                <w:sz w:val="22"/>
              </w:rPr>
              <w:t>_0</w:t>
            </w:r>
            <w:r w:rsidR="002162A2" w:rsidRPr="00C96EB1">
              <w:rPr>
                <w:sz w:val="22"/>
              </w:rPr>
              <w:t>4</w:t>
            </w:r>
            <w:r w:rsidR="005D336A" w:rsidRPr="00C96EB1">
              <w:rPr>
                <w:sz w:val="22"/>
              </w:rPr>
              <w:t>_REC</w:t>
            </w:r>
            <w:r w:rsidRPr="00C96EB1">
              <w:rPr>
                <w:sz w:val="22"/>
              </w:rPr>
              <w:t>2</w:t>
            </w:r>
            <w:r w:rsidR="00580A82">
              <w:rPr>
                <w:sz w:val="22"/>
              </w:rPr>
              <w:t>3</w:t>
            </w:r>
            <w:r w:rsidR="00D07A3B" w:rsidRPr="00C96EB1">
              <w:rPr>
                <w:sz w:val="22"/>
              </w:rPr>
              <w:t>0</w:t>
            </w:r>
          </w:p>
        </w:tc>
      </w:tr>
      <w:tr w:rsidR="00D07A3B" w:rsidRPr="00C96EB1" w14:paraId="4A4AB952" w14:textId="77777777">
        <w:tc>
          <w:tcPr>
            <w:tcW w:w="2518" w:type="dxa"/>
          </w:tcPr>
          <w:p w14:paraId="3167D573" w14:textId="77777777" w:rsidR="00D07A3B" w:rsidRPr="00C96EB1" w:rsidRDefault="00D07A3B" w:rsidP="00D07A3B">
            <w:pPr>
              <w:rPr>
                <w:sz w:val="22"/>
              </w:rPr>
            </w:pPr>
            <w:r w:rsidRPr="00C96EB1">
              <w:rPr>
                <w:b/>
                <w:sz w:val="22"/>
              </w:rPr>
              <w:t>Ubicación en Aula Planeta</w:t>
            </w:r>
          </w:p>
        </w:tc>
        <w:tc>
          <w:tcPr>
            <w:tcW w:w="6536" w:type="dxa"/>
          </w:tcPr>
          <w:p w14:paraId="777478C9" w14:textId="77777777" w:rsidR="00D07A3B" w:rsidRPr="00C96EB1" w:rsidRDefault="00D07A3B" w:rsidP="00D07A3B">
            <w:pPr>
              <w:rPr>
                <w:sz w:val="22"/>
              </w:rPr>
            </w:pPr>
            <w:r w:rsidRPr="00C96EB1">
              <w:rPr>
                <w:sz w:val="22"/>
              </w:rPr>
              <w:t>2 ESO/El siglo XVIII: la Ilustración/El despotismo ilustrado/Consolidación</w:t>
            </w:r>
          </w:p>
        </w:tc>
      </w:tr>
      <w:tr w:rsidR="00D07A3B" w:rsidRPr="00C96EB1" w14:paraId="7D45841D" w14:textId="77777777">
        <w:tc>
          <w:tcPr>
            <w:tcW w:w="2518" w:type="dxa"/>
          </w:tcPr>
          <w:p w14:paraId="6F8FB1C4" w14:textId="77777777" w:rsidR="00D07A3B" w:rsidRPr="00C96EB1" w:rsidRDefault="00D07A3B" w:rsidP="00D07A3B">
            <w:pPr>
              <w:rPr>
                <w:b/>
                <w:sz w:val="22"/>
              </w:rPr>
            </w:pPr>
            <w:r w:rsidRPr="00C96EB1">
              <w:rPr>
                <w:b/>
                <w:sz w:val="22"/>
              </w:rPr>
              <w:t>Título</w:t>
            </w:r>
          </w:p>
        </w:tc>
        <w:tc>
          <w:tcPr>
            <w:tcW w:w="6536" w:type="dxa"/>
          </w:tcPr>
          <w:p w14:paraId="76A39985" w14:textId="77777777" w:rsidR="00D07A3B" w:rsidRPr="00C96EB1" w:rsidRDefault="00D07A3B" w:rsidP="00D07A3B">
            <w:pPr>
              <w:rPr>
                <w:sz w:val="22"/>
              </w:rPr>
            </w:pPr>
            <w:r w:rsidRPr="00C96EB1">
              <w:rPr>
                <w:sz w:val="22"/>
              </w:rPr>
              <w:t>Refuerza tu aprendizaje: El despotismo ilustrado</w:t>
            </w:r>
          </w:p>
        </w:tc>
      </w:tr>
      <w:tr w:rsidR="00D07A3B" w:rsidRPr="00C96EB1" w14:paraId="429380A8" w14:textId="77777777">
        <w:tc>
          <w:tcPr>
            <w:tcW w:w="2518" w:type="dxa"/>
          </w:tcPr>
          <w:p w14:paraId="6EEA5607" w14:textId="77777777" w:rsidR="00D07A3B" w:rsidRPr="00C96EB1" w:rsidRDefault="00D07A3B" w:rsidP="00D07A3B">
            <w:pPr>
              <w:rPr>
                <w:b/>
                <w:sz w:val="22"/>
              </w:rPr>
            </w:pPr>
            <w:r w:rsidRPr="00C96EB1">
              <w:rPr>
                <w:b/>
                <w:sz w:val="22"/>
              </w:rPr>
              <w:t>Descripción</w:t>
            </w:r>
          </w:p>
        </w:tc>
        <w:tc>
          <w:tcPr>
            <w:tcW w:w="6536" w:type="dxa"/>
          </w:tcPr>
          <w:p w14:paraId="2EF3305F" w14:textId="70D6345A" w:rsidR="00D07A3B" w:rsidRPr="00C96EB1" w:rsidRDefault="009C248F" w:rsidP="00D07A3B">
            <w:pPr>
              <w:rPr>
                <w:sz w:val="22"/>
              </w:rPr>
            </w:pPr>
            <w:r w:rsidRPr="00C96EB1">
              <w:rPr>
                <w:sz w:val="22"/>
              </w:rPr>
              <w:t>Actividad</w:t>
            </w:r>
            <w:r w:rsidR="00D07A3B" w:rsidRPr="00C96EB1">
              <w:rPr>
                <w:sz w:val="22"/>
              </w:rPr>
              <w:t xml:space="preserve"> sobre El despotismo ilustrado</w:t>
            </w:r>
          </w:p>
        </w:tc>
      </w:tr>
    </w:tbl>
    <w:p w14:paraId="67CE176C" w14:textId="77777777" w:rsidR="00934F37" w:rsidRPr="00C96EB1" w:rsidRDefault="00934F37" w:rsidP="00D621DD">
      <w:pPr>
        <w:rPr>
          <w:sz w:val="22"/>
        </w:rPr>
      </w:pPr>
    </w:p>
    <w:p w14:paraId="03699171" w14:textId="50D9E081" w:rsidR="00F956C0" w:rsidRPr="0003286B" w:rsidRDefault="00F956C0" w:rsidP="00F956C0">
      <w:pPr>
        <w:jc w:val="both"/>
        <w:rPr>
          <w:b/>
          <w:sz w:val="22"/>
        </w:rPr>
      </w:pPr>
      <w:r w:rsidRPr="00C96EB1">
        <w:rPr>
          <w:sz w:val="22"/>
          <w:highlight w:val="yellow"/>
        </w:rPr>
        <w:t>[Sección 1]</w:t>
      </w:r>
      <w:r w:rsidRPr="00C96EB1">
        <w:rPr>
          <w:sz w:val="22"/>
        </w:rPr>
        <w:t xml:space="preserve"> </w:t>
      </w:r>
      <w:r w:rsidR="009F16AA" w:rsidRPr="00C96EB1">
        <w:rPr>
          <w:b/>
          <w:sz w:val="22"/>
        </w:rPr>
        <w:t>7</w:t>
      </w:r>
      <w:r w:rsidRPr="00C96EB1">
        <w:rPr>
          <w:b/>
          <w:sz w:val="22"/>
        </w:rPr>
        <w:t xml:space="preserve"> Competencias </w:t>
      </w:r>
    </w:p>
    <w:tbl>
      <w:tblPr>
        <w:tblStyle w:val="Tablaconcuadrcula"/>
        <w:tblW w:w="0" w:type="auto"/>
        <w:tblLayout w:type="fixed"/>
        <w:tblLook w:val="04A0" w:firstRow="1" w:lastRow="0" w:firstColumn="1" w:lastColumn="0" w:noHBand="0" w:noVBand="1"/>
      </w:tblPr>
      <w:tblGrid>
        <w:gridCol w:w="2093"/>
        <w:gridCol w:w="7244"/>
      </w:tblGrid>
      <w:tr w:rsidR="00F956C0" w:rsidRPr="00C96EB1" w14:paraId="24D8A2A3" w14:textId="77777777">
        <w:tc>
          <w:tcPr>
            <w:tcW w:w="9337" w:type="dxa"/>
            <w:gridSpan w:val="2"/>
            <w:shd w:val="clear" w:color="auto" w:fill="000000" w:themeFill="text1"/>
          </w:tcPr>
          <w:p w14:paraId="03FD3B4D" w14:textId="77777777" w:rsidR="00F956C0" w:rsidRPr="00C96EB1" w:rsidRDefault="00F956C0" w:rsidP="00C927BE">
            <w:pPr>
              <w:jc w:val="both"/>
              <w:rPr>
                <w:b/>
                <w:sz w:val="22"/>
                <w:lang w:val="es-ES_tradnl"/>
              </w:rPr>
            </w:pPr>
            <w:r w:rsidRPr="00C96EB1">
              <w:rPr>
                <w:b/>
                <w:sz w:val="22"/>
                <w:lang w:val="es-ES_tradnl"/>
              </w:rPr>
              <w:t xml:space="preserve">Practica: recurso </w:t>
            </w:r>
            <w:r w:rsidR="00C927BE" w:rsidRPr="00C96EB1">
              <w:rPr>
                <w:b/>
                <w:sz w:val="22"/>
                <w:lang w:val="es-ES_tradnl"/>
              </w:rPr>
              <w:t>aprovechado</w:t>
            </w:r>
          </w:p>
        </w:tc>
      </w:tr>
      <w:tr w:rsidR="00F956C0" w:rsidRPr="00C96EB1" w14:paraId="2BDE6749" w14:textId="77777777">
        <w:tc>
          <w:tcPr>
            <w:tcW w:w="2093" w:type="dxa"/>
          </w:tcPr>
          <w:p w14:paraId="25E3FA65" w14:textId="77777777" w:rsidR="00F956C0" w:rsidRPr="00C96EB1" w:rsidRDefault="00F956C0" w:rsidP="00F956C0">
            <w:pPr>
              <w:jc w:val="both"/>
              <w:rPr>
                <w:b/>
                <w:sz w:val="22"/>
                <w:lang w:val="es-ES_tradnl"/>
              </w:rPr>
            </w:pPr>
            <w:r w:rsidRPr="00C96EB1">
              <w:rPr>
                <w:b/>
                <w:sz w:val="22"/>
                <w:lang w:val="es-ES_tradnl"/>
              </w:rPr>
              <w:t>Código</w:t>
            </w:r>
          </w:p>
        </w:tc>
        <w:tc>
          <w:tcPr>
            <w:tcW w:w="7244" w:type="dxa"/>
          </w:tcPr>
          <w:p w14:paraId="3609AA7E" w14:textId="2123FB64" w:rsidR="00F956C0" w:rsidRPr="00C96EB1" w:rsidRDefault="00F956C0" w:rsidP="001E39BB">
            <w:pPr>
              <w:jc w:val="both"/>
              <w:rPr>
                <w:b/>
                <w:sz w:val="22"/>
                <w:lang w:val="es-ES_tradnl"/>
              </w:rPr>
            </w:pPr>
            <w:r w:rsidRPr="00C96EB1">
              <w:rPr>
                <w:sz w:val="22"/>
                <w:lang w:val="es-ES_tradnl"/>
              </w:rPr>
              <w:t>CS_07_04_REC</w:t>
            </w:r>
            <w:r w:rsidR="00DF397E" w:rsidRPr="00C96EB1">
              <w:rPr>
                <w:sz w:val="22"/>
                <w:lang w:val="es-ES_tradnl"/>
              </w:rPr>
              <w:t>2</w:t>
            </w:r>
            <w:r w:rsidR="00580A82">
              <w:rPr>
                <w:sz w:val="22"/>
                <w:lang w:val="es-ES_tradnl"/>
              </w:rPr>
              <w:t>4</w:t>
            </w:r>
            <w:r w:rsidR="00DF397E" w:rsidRPr="00C96EB1">
              <w:rPr>
                <w:sz w:val="22"/>
                <w:lang w:val="es-ES_tradnl"/>
              </w:rPr>
              <w:t>0</w:t>
            </w:r>
          </w:p>
        </w:tc>
      </w:tr>
      <w:tr w:rsidR="00F956C0" w:rsidRPr="00C96EB1" w14:paraId="2F93027B" w14:textId="77777777">
        <w:tc>
          <w:tcPr>
            <w:tcW w:w="2093" w:type="dxa"/>
          </w:tcPr>
          <w:p w14:paraId="0E2D2840" w14:textId="77777777" w:rsidR="00F956C0" w:rsidRPr="00C96EB1" w:rsidRDefault="00F956C0" w:rsidP="00F956C0">
            <w:pPr>
              <w:jc w:val="both"/>
              <w:rPr>
                <w:sz w:val="22"/>
                <w:lang w:val="es-ES_tradnl"/>
              </w:rPr>
            </w:pPr>
            <w:r w:rsidRPr="00C96EB1">
              <w:rPr>
                <w:b/>
                <w:sz w:val="22"/>
                <w:lang w:val="es-ES_tradnl"/>
              </w:rPr>
              <w:t>Ubicación en Aula Planeta</w:t>
            </w:r>
          </w:p>
        </w:tc>
        <w:tc>
          <w:tcPr>
            <w:tcW w:w="7244" w:type="dxa"/>
          </w:tcPr>
          <w:p w14:paraId="756DD2B9" w14:textId="77777777" w:rsidR="00F956C0" w:rsidRPr="00C96EB1" w:rsidRDefault="00625F8A" w:rsidP="00F956C0">
            <w:pPr>
              <w:jc w:val="both"/>
              <w:rPr>
                <w:sz w:val="22"/>
                <w:lang w:val="es-ES_tradnl"/>
              </w:rPr>
            </w:pPr>
            <w:hyperlink r:id="rId58" w:history="1">
              <w:r w:rsidR="00C927BE" w:rsidRPr="00C96EB1">
                <w:rPr>
                  <w:rStyle w:val="Hipervnculo"/>
                  <w:color w:val="auto"/>
                  <w:sz w:val="22"/>
                  <w:lang w:val="es-ES_tradnl"/>
                </w:rPr>
                <w:t>http://profesores.aulaplaneta.com/DNNPlayerPackages/Package14783/Recurso620/Principal.html?transparent=off&amp;solucion=si</w:t>
              </w:r>
            </w:hyperlink>
          </w:p>
          <w:p w14:paraId="554768F9" w14:textId="415C0946" w:rsidR="00C927BE" w:rsidRPr="00C96EB1" w:rsidRDefault="00E114F9" w:rsidP="00AB6763">
            <w:pPr>
              <w:jc w:val="both"/>
              <w:rPr>
                <w:sz w:val="22"/>
                <w:lang w:val="es-ES_tradnl"/>
              </w:rPr>
            </w:pPr>
            <w:r w:rsidRPr="00C96EB1">
              <w:rPr>
                <w:sz w:val="22"/>
                <w:lang w:val="es-ES_tradnl"/>
              </w:rPr>
              <w:t>2º ESO |</w:t>
            </w:r>
            <w:r w:rsidR="00C927BE" w:rsidRPr="00C96EB1">
              <w:rPr>
                <w:sz w:val="22"/>
                <w:lang w:val="es-ES_tradnl"/>
              </w:rPr>
              <w:t>Ciencias socia</w:t>
            </w:r>
            <w:r w:rsidR="00AB6763" w:rsidRPr="00C96EB1">
              <w:rPr>
                <w:sz w:val="22"/>
                <w:lang w:val="es-ES_tradnl"/>
              </w:rPr>
              <w:t>les, geografía e historia/</w:t>
            </w:r>
            <w:r w:rsidR="00C927BE" w:rsidRPr="00C96EB1">
              <w:rPr>
                <w:sz w:val="22"/>
                <w:lang w:val="es-ES_tradnl"/>
              </w:rPr>
              <w:t>El siglo XVIII: la Ilustración/Ejercitación proyectos y competencias/ Practica</w:t>
            </w:r>
          </w:p>
        </w:tc>
      </w:tr>
      <w:tr w:rsidR="00F956C0" w:rsidRPr="00C96EB1" w14:paraId="3DFE6A73" w14:textId="77777777">
        <w:tc>
          <w:tcPr>
            <w:tcW w:w="2093" w:type="dxa"/>
          </w:tcPr>
          <w:p w14:paraId="35D30359" w14:textId="77777777" w:rsidR="00F956C0" w:rsidRPr="00C96EB1" w:rsidRDefault="00F956C0" w:rsidP="00F956C0">
            <w:pPr>
              <w:jc w:val="both"/>
              <w:rPr>
                <w:b/>
                <w:sz w:val="22"/>
                <w:lang w:val="es-ES_tradnl"/>
              </w:rPr>
            </w:pPr>
            <w:r w:rsidRPr="00C96EB1">
              <w:rPr>
                <w:b/>
                <w:sz w:val="22"/>
                <w:lang w:val="es-ES_tradnl"/>
              </w:rPr>
              <w:t>Título</w:t>
            </w:r>
          </w:p>
        </w:tc>
        <w:tc>
          <w:tcPr>
            <w:tcW w:w="7244" w:type="dxa"/>
          </w:tcPr>
          <w:p w14:paraId="1E5F02E2" w14:textId="518685C9" w:rsidR="00F956C0" w:rsidRPr="00C96EB1" w:rsidRDefault="00C927BE" w:rsidP="00C927BE">
            <w:pPr>
              <w:jc w:val="both"/>
              <w:rPr>
                <w:sz w:val="22"/>
                <w:lang w:val="es-ES_tradnl"/>
              </w:rPr>
            </w:pPr>
            <w:r w:rsidRPr="00C96EB1">
              <w:rPr>
                <w:sz w:val="22"/>
                <w:lang w:val="es-ES_tradnl"/>
              </w:rPr>
              <w:t>Competencias: estudio de la guerra de Sucesión española</w:t>
            </w:r>
          </w:p>
        </w:tc>
      </w:tr>
      <w:tr w:rsidR="00F956C0" w:rsidRPr="00C96EB1" w14:paraId="40FD6908" w14:textId="77777777">
        <w:tc>
          <w:tcPr>
            <w:tcW w:w="2093" w:type="dxa"/>
          </w:tcPr>
          <w:p w14:paraId="64468927" w14:textId="77777777" w:rsidR="00F956C0" w:rsidRPr="00C96EB1" w:rsidRDefault="00F956C0" w:rsidP="00F956C0">
            <w:pPr>
              <w:jc w:val="both"/>
              <w:rPr>
                <w:b/>
                <w:sz w:val="22"/>
                <w:lang w:val="es-ES_tradnl"/>
              </w:rPr>
            </w:pPr>
            <w:r w:rsidRPr="00C96EB1">
              <w:rPr>
                <w:b/>
                <w:sz w:val="22"/>
                <w:lang w:val="es-ES_tradnl"/>
              </w:rPr>
              <w:t>Descripción</w:t>
            </w:r>
          </w:p>
        </w:tc>
        <w:tc>
          <w:tcPr>
            <w:tcW w:w="7244" w:type="dxa"/>
          </w:tcPr>
          <w:p w14:paraId="01089309" w14:textId="3AB6DA6D" w:rsidR="00F956C0" w:rsidRPr="00C96EB1" w:rsidRDefault="00C927BE" w:rsidP="00F956C0">
            <w:pPr>
              <w:pBdr>
                <w:top w:val="dashed" w:sz="6" w:space="0" w:color="BFBFBF"/>
              </w:pBdr>
              <w:spacing w:line="255" w:lineRule="atLeast"/>
              <w:jc w:val="both"/>
              <w:rPr>
                <w:sz w:val="22"/>
                <w:lang w:val="es-ES_tradnl"/>
              </w:rPr>
            </w:pPr>
            <w:r w:rsidRPr="00C96EB1">
              <w:rPr>
                <w:sz w:val="22"/>
                <w:lang w:val="es-ES_tradnl"/>
              </w:rPr>
              <w:t>Actividad que propone realizar una investigación sobre uno de los dos bandos enfrentados en la guerra que siguió a la muerte de Carlos II</w:t>
            </w:r>
            <w:r w:rsidR="005C6AB6">
              <w:rPr>
                <w:sz w:val="22"/>
                <w:lang w:val="es-ES_tradnl"/>
              </w:rPr>
              <w:t>,</w:t>
            </w:r>
            <w:r w:rsidRPr="00C96EB1">
              <w:rPr>
                <w:sz w:val="22"/>
                <w:lang w:val="es-ES_tradnl"/>
              </w:rPr>
              <w:t xml:space="preserve"> </w:t>
            </w:r>
            <w:r w:rsidRPr="00C96EB1">
              <w:rPr>
                <w:sz w:val="22"/>
                <w:lang w:val="es-ES_tradnl"/>
              </w:rPr>
              <w:lastRenderedPageBreak/>
              <w:t xml:space="preserve">según el procedimiento sugerido </w:t>
            </w:r>
          </w:p>
        </w:tc>
      </w:tr>
    </w:tbl>
    <w:p w14:paraId="787455EF" w14:textId="77777777" w:rsidR="00F956C0" w:rsidRPr="00C96EB1" w:rsidRDefault="00F956C0" w:rsidP="00F956C0">
      <w:pPr>
        <w:jc w:val="both"/>
        <w:rPr>
          <w:sz w:val="22"/>
        </w:rPr>
      </w:pPr>
    </w:p>
    <w:tbl>
      <w:tblPr>
        <w:tblStyle w:val="Tablaconcuadrcula"/>
        <w:tblW w:w="0" w:type="auto"/>
        <w:tblLayout w:type="fixed"/>
        <w:tblLook w:val="04A0" w:firstRow="1" w:lastRow="0" w:firstColumn="1" w:lastColumn="0" w:noHBand="0" w:noVBand="1"/>
      </w:tblPr>
      <w:tblGrid>
        <w:gridCol w:w="1668"/>
        <w:gridCol w:w="7669"/>
      </w:tblGrid>
      <w:tr w:rsidR="00F956C0" w:rsidRPr="00C96EB1" w14:paraId="1C6EA24A" w14:textId="77777777">
        <w:tc>
          <w:tcPr>
            <w:tcW w:w="9337" w:type="dxa"/>
            <w:gridSpan w:val="2"/>
            <w:shd w:val="clear" w:color="auto" w:fill="000000" w:themeFill="text1"/>
          </w:tcPr>
          <w:p w14:paraId="2211B58D" w14:textId="77777777" w:rsidR="00F956C0" w:rsidRPr="00C96EB1" w:rsidRDefault="00F956C0" w:rsidP="00C927BE">
            <w:pPr>
              <w:jc w:val="both"/>
              <w:rPr>
                <w:b/>
                <w:sz w:val="22"/>
                <w:lang w:val="es-ES_tradnl"/>
              </w:rPr>
            </w:pPr>
            <w:r w:rsidRPr="00C96EB1">
              <w:rPr>
                <w:b/>
                <w:sz w:val="22"/>
                <w:lang w:val="es-ES_tradnl"/>
              </w:rPr>
              <w:t xml:space="preserve">Practica: recurso </w:t>
            </w:r>
            <w:r w:rsidR="00C927BE" w:rsidRPr="00C96EB1">
              <w:rPr>
                <w:b/>
                <w:sz w:val="22"/>
                <w:lang w:val="es-ES_tradnl"/>
              </w:rPr>
              <w:t>nuevo</w:t>
            </w:r>
          </w:p>
        </w:tc>
      </w:tr>
      <w:tr w:rsidR="00F956C0" w:rsidRPr="00C96EB1" w14:paraId="39E7A229" w14:textId="77777777">
        <w:tc>
          <w:tcPr>
            <w:tcW w:w="1668" w:type="dxa"/>
          </w:tcPr>
          <w:p w14:paraId="5B54AFF9" w14:textId="77777777" w:rsidR="00F956C0" w:rsidRPr="00C96EB1" w:rsidRDefault="00F956C0" w:rsidP="00F956C0">
            <w:pPr>
              <w:jc w:val="both"/>
              <w:rPr>
                <w:b/>
                <w:sz w:val="22"/>
                <w:lang w:val="es-ES_tradnl"/>
              </w:rPr>
            </w:pPr>
            <w:r w:rsidRPr="00C96EB1">
              <w:rPr>
                <w:b/>
                <w:sz w:val="22"/>
                <w:lang w:val="es-ES_tradnl"/>
              </w:rPr>
              <w:t>Código</w:t>
            </w:r>
          </w:p>
        </w:tc>
        <w:tc>
          <w:tcPr>
            <w:tcW w:w="7669" w:type="dxa"/>
          </w:tcPr>
          <w:p w14:paraId="5AEFBB0C" w14:textId="6E0D909D" w:rsidR="00F956C0" w:rsidRPr="00C96EB1" w:rsidRDefault="00F956C0" w:rsidP="001E39BB">
            <w:pPr>
              <w:jc w:val="both"/>
              <w:rPr>
                <w:b/>
                <w:sz w:val="22"/>
                <w:lang w:val="es-ES_tradnl"/>
              </w:rPr>
            </w:pPr>
            <w:r w:rsidRPr="00C96EB1">
              <w:rPr>
                <w:sz w:val="22"/>
                <w:lang w:val="es-ES_tradnl"/>
              </w:rPr>
              <w:t>CS_07_04_REC</w:t>
            </w:r>
            <w:r w:rsidR="00DF397E" w:rsidRPr="00C96EB1">
              <w:rPr>
                <w:sz w:val="22"/>
                <w:lang w:val="es-ES_tradnl"/>
              </w:rPr>
              <w:t>2</w:t>
            </w:r>
            <w:r w:rsidR="00580A82">
              <w:rPr>
                <w:sz w:val="22"/>
                <w:lang w:val="es-ES_tradnl"/>
              </w:rPr>
              <w:t>5</w:t>
            </w:r>
            <w:r w:rsidR="00DF397E" w:rsidRPr="00C96EB1">
              <w:rPr>
                <w:sz w:val="22"/>
                <w:lang w:val="es-ES_tradnl"/>
              </w:rPr>
              <w:t>0</w:t>
            </w:r>
            <w:r w:rsidRPr="00C96EB1">
              <w:rPr>
                <w:sz w:val="22"/>
                <w:lang w:val="es-ES_tradnl"/>
              </w:rPr>
              <w:t xml:space="preserve"> </w:t>
            </w:r>
          </w:p>
        </w:tc>
      </w:tr>
      <w:tr w:rsidR="00F956C0" w:rsidRPr="00C96EB1" w14:paraId="512EE4F2" w14:textId="77777777">
        <w:tc>
          <w:tcPr>
            <w:tcW w:w="1668" w:type="dxa"/>
          </w:tcPr>
          <w:p w14:paraId="15FE2D2C" w14:textId="77777777" w:rsidR="00F956C0" w:rsidRPr="00C96EB1" w:rsidRDefault="00F956C0" w:rsidP="00F956C0">
            <w:pPr>
              <w:jc w:val="both"/>
              <w:rPr>
                <w:b/>
                <w:sz w:val="22"/>
                <w:lang w:val="es-ES_tradnl"/>
              </w:rPr>
            </w:pPr>
            <w:r w:rsidRPr="00C96EB1">
              <w:rPr>
                <w:b/>
                <w:sz w:val="22"/>
                <w:lang w:val="es-ES_tradnl"/>
              </w:rPr>
              <w:t>Título</w:t>
            </w:r>
          </w:p>
        </w:tc>
        <w:tc>
          <w:tcPr>
            <w:tcW w:w="7669" w:type="dxa"/>
          </w:tcPr>
          <w:p w14:paraId="5317C008" w14:textId="3615FC40" w:rsidR="00F956C0" w:rsidRPr="00C96EB1" w:rsidRDefault="00D90184" w:rsidP="00F956C0">
            <w:pPr>
              <w:jc w:val="both"/>
              <w:rPr>
                <w:sz w:val="22"/>
                <w:lang w:val="es-ES_tradnl"/>
              </w:rPr>
            </w:pPr>
            <w:r w:rsidRPr="00C96EB1">
              <w:rPr>
                <w:sz w:val="22"/>
              </w:rPr>
              <w:t>Influencia de la modernidad en el siglo XXI</w:t>
            </w:r>
          </w:p>
        </w:tc>
      </w:tr>
      <w:tr w:rsidR="00F956C0" w:rsidRPr="00C96EB1" w14:paraId="5AC2A4D3" w14:textId="77777777">
        <w:tc>
          <w:tcPr>
            <w:tcW w:w="1668" w:type="dxa"/>
          </w:tcPr>
          <w:p w14:paraId="0F12034A" w14:textId="77777777" w:rsidR="00F956C0" w:rsidRPr="00C96EB1" w:rsidRDefault="00F956C0" w:rsidP="00F956C0">
            <w:pPr>
              <w:jc w:val="both"/>
              <w:rPr>
                <w:b/>
                <w:sz w:val="22"/>
                <w:lang w:val="es-ES_tradnl"/>
              </w:rPr>
            </w:pPr>
            <w:r w:rsidRPr="00C96EB1">
              <w:rPr>
                <w:b/>
                <w:sz w:val="22"/>
                <w:lang w:val="es-ES_tradnl"/>
              </w:rPr>
              <w:t>Descripción</w:t>
            </w:r>
          </w:p>
        </w:tc>
        <w:tc>
          <w:tcPr>
            <w:tcW w:w="7669" w:type="dxa"/>
          </w:tcPr>
          <w:p w14:paraId="4114EC86" w14:textId="76A25D8F" w:rsidR="00F956C0" w:rsidRPr="00C96EB1" w:rsidRDefault="002D614A" w:rsidP="004C3EA0">
            <w:pPr>
              <w:pBdr>
                <w:top w:val="dashed" w:sz="6" w:space="0" w:color="BFBFBF"/>
              </w:pBdr>
              <w:spacing w:line="255" w:lineRule="atLeast"/>
              <w:jc w:val="both"/>
              <w:rPr>
                <w:sz w:val="22"/>
                <w:lang w:val="es-ES_tradnl"/>
              </w:rPr>
            </w:pPr>
            <w:r w:rsidRPr="00C96EB1">
              <w:rPr>
                <w:sz w:val="22"/>
              </w:rPr>
              <w:t>Interactivo sobre la influencia de la modernidad en el siglo XXI</w:t>
            </w:r>
          </w:p>
        </w:tc>
      </w:tr>
    </w:tbl>
    <w:p w14:paraId="783A0BD0" w14:textId="77777777" w:rsidR="00F956C0" w:rsidRPr="00C96EB1" w:rsidRDefault="00F956C0" w:rsidP="00F956C0">
      <w:pPr>
        <w:tabs>
          <w:tab w:val="left" w:pos="5770"/>
        </w:tabs>
        <w:jc w:val="both"/>
        <w:rPr>
          <w:sz w:val="22"/>
        </w:rPr>
      </w:pPr>
    </w:p>
    <w:p w14:paraId="1F3FF81C" w14:textId="69664336" w:rsidR="00F956C0" w:rsidRPr="0003286B" w:rsidRDefault="00F956C0" w:rsidP="00F956C0">
      <w:pPr>
        <w:jc w:val="both"/>
        <w:rPr>
          <w:b/>
          <w:sz w:val="22"/>
        </w:rPr>
      </w:pPr>
      <w:r w:rsidRPr="00C96EB1">
        <w:rPr>
          <w:b/>
          <w:sz w:val="22"/>
          <w:highlight w:val="yellow"/>
        </w:rPr>
        <w:t>[Sección 1]</w:t>
      </w:r>
      <w:r w:rsidRPr="00C96EB1">
        <w:rPr>
          <w:b/>
          <w:sz w:val="22"/>
        </w:rPr>
        <w:t xml:space="preserve"> </w:t>
      </w:r>
      <w:r w:rsidR="00CF1996" w:rsidRPr="00C96EB1">
        <w:rPr>
          <w:b/>
          <w:sz w:val="22"/>
        </w:rPr>
        <w:t xml:space="preserve">8 </w:t>
      </w:r>
      <w:r w:rsidRPr="00C96EB1">
        <w:rPr>
          <w:b/>
          <w:sz w:val="22"/>
        </w:rPr>
        <w:t>Fin de tema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386"/>
      </w:tblGrid>
      <w:tr w:rsidR="00F956C0" w:rsidRPr="00C96EB1" w14:paraId="3F9E03B3" w14:textId="77777777" w:rsidTr="005C4DC2">
        <w:tc>
          <w:tcPr>
            <w:tcW w:w="9337" w:type="dxa"/>
            <w:gridSpan w:val="2"/>
            <w:shd w:val="clear" w:color="auto" w:fill="000000"/>
          </w:tcPr>
          <w:p w14:paraId="741E0B22" w14:textId="77777777" w:rsidR="00F956C0" w:rsidRPr="00C96EB1" w:rsidRDefault="00F956C0" w:rsidP="00F956C0">
            <w:pPr>
              <w:jc w:val="both"/>
              <w:rPr>
                <w:rFonts w:eastAsia="Cambria"/>
                <w:b/>
                <w:sz w:val="22"/>
              </w:rPr>
            </w:pPr>
            <w:r w:rsidRPr="00C96EB1">
              <w:rPr>
                <w:rFonts w:eastAsia="Cambria"/>
                <w:b/>
                <w:sz w:val="22"/>
              </w:rPr>
              <w:t>Evaluación: recurso aprovechado</w:t>
            </w:r>
          </w:p>
        </w:tc>
      </w:tr>
      <w:tr w:rsidR="00F956C0" w:rsidRPr="00C96EB1" w14:paraId="1B426F6D" w14:textId="77777777" w:rsidTr="005C4DC2">
        <w:tc>
          <w:tcPr>
            <w:tcW w:w="1951" w:type="dxa"/>
          </w:tcPr>
          <w:p w14:paraId="2C00B6AE" w14:textId="77777777" w:rsidR="00F956C0" w:rsidRPr="00C96EB1" w:rsidRDefault="00F956C0" w:rsidP="00F956C0">
            <w:pPr>
              <w:jc w:val="both"/>
              <w:rPr>
                <w:rFonts w:eastAsia="Cambria"/>
                <w:b/>
                <w:sz w:val="22"/>
              </w:rPr>
            </w:pPr>
            <w:r w:rsidRPr="00C96EB1">
              <w:rPr>
                <w:rFonts w:eastAsia="Cambria"/>
                <w:b/>
                <w:sz w:val="22"/>
              </w:rPr>
              <w:t>Código</w:t>
            </w:r>
          </w:p>
        </w:tc>
        <w:tc>
          <w:tcPr>
            <w:tcW w:w="7386" w:type="dxa"/>
          </w:tcPr>
          <w:p w14:paraId="326D0415" w14:textId="3C9230FB" w:rsidR="00F956C0" w:rsidRPr="00C96EB1" w:rsidRDefault="00327F7A" w:rsidP="00EF7083">
            <w:pPr>
              <w:jc w:val="both"/>
              <w:rPr>
                <w:rFonts w:eastAsia="Cambria"/>
                <w:b/>
                <w:sz w:val="22"/>
              </w:rPr>
            </w:pPr>
            <w:r w:rsidRPr="00C96EB1">
              <w:rPr>
                <w:rFonts w:eastAsia="Cambria"/>
                <w:sz w:val="22"/>
              </w:rPr>
              <w:t>CS_07_04</w:t>
            </w:r>
            <w:r w:rsidR="00F956C0" w:rsidRPr="00C96EB1">
              <w:rPr>
                <w:rFonts w:eastAsia="Cambria"/>
                <w:sz w:val="22"/>
              </w:rPr>
              <w:t>_REC</w:t>
            </w:r>
            <w:r w:rsidR="00DF397E" w:rsidRPr="00C96EB1">
              <w:rPr>
                <w:rFonts w:eastAsia="Cambria"/>
                <w:sz w:val="22"/>
              </w:rPr>
              <w:t>2</w:t>
            </w:r>
            <w:r w:rsidR="00580A82">
              <w:rPr>
                <w:rFonts w:eastAsia="Cambria"/>
                <w:sz w:val="22"/>
              </w:rPr>
              <w:t>6</w:t>
            </w:r>
            <w:r w:rsidR="00DF397E" w:rsidRPr="00C96EB1">
              <w:rPr>
                <w:rFonts w:eastAsia="Cambria"/>
                <w:sz w:val="22"/>
              </w:rPr>
              <w:t>0</w:t>
            </w:r>
          </w:p>
        </w:tc>
      </w:tr>
      <w:tr w:rsidR="00F956C0" w:rsidRPr="00C96EB1" w14:paraId="14AADE27" w14:textId="77777777" w:rsidTr="005C4DC2">
        <w:tc>
          <w:tcPr>
            <w:tcW w:w="1951" w:type="dxa"/>
          </w:tcPr>
          <w:p w14:paraId="5EB95B3F" w14:textId="77777777" w:rsidR="00F956C0" w:rsidRPr="00C96EB1" w:rsidRDefault="00F956C0" w:rsidP="00F956C0">
            <w:pPr>
              <w:jc w:val="both"/>
              <w:rPr>
                <w:b/>
                <w:sz w:val="22"/>
              </w:rPr>
            </w:pPr>
            <w:r w:rsidRPr="00C96EB1">
              <w:rPr>
                <w:b/>
                <w:sz w:val="22"/>
              </w:rPr>
              <w:t>Ubicación en Aula Planeta</w:t>
            </w:r>
          </w:p>
        </w:tc>
        <w:tc>
          <w:tcPr>
            <w:tcW w:w="7386" w:type="dxa"/>
          </w:tcPr>
          <w:p w14:paraId="07EE7800" w14:textId="77777777" w:rsidR="00243C29" w:rsidRPr="00C96EB1" w:rsidRDefault="00625F8A" w:rsidP="00243C29">
            <w:pPr>
              <w:jc w:val="both"/>
              <w:rPr>
                <w:sz w:val="22"/>
              </w:rPr>
            </w:pPr>
            <w:hyperlink r:id="rId59" w:history="1">
              <w:r w:rsidR="00243C29" w:rsidRPr="00C96EB1">
                <w:rPr>
                  <w:rStyle w:val="Hipervnculo"/>
                  <w:color w:val="auto"/>
                  <w:sz w:val="22"/>
                </w:rPr>
                <w:t>http://profesores.aulaplaneta.com/DNNPlayerPackages/Package14783/Recurso620/Principal.html?transparent=off&amp;solucion=si</w:t>
              </w:r>
            </w:hyperlink>
          </w:p>
          <w:p w14:paraId="627E51FE" w14:textId="6A5AA0A4" w:rsidR="00243C29" w:rsidRPr="00C96EB1" w:rsidRDefault="000560C2" w:rsidP="00243C29">
            <w:pPr>
              <w:jc w:val="both"/>
              <w:rPr>
                <w:sz w:val="22"/>
              </w:rPr>
            </w:pPr>
            <w:r w:rsidRPr="00C96EB1">
              <w:rPr>
                <w:sz w:val="22"/>
              </w:rPr>
              <w:t xml:space="preserve">2º </w:t>
            </w:r>
            <w:proofErr w:type="spellStart"/>
            <w:r w:rsidRPr="00C96EB1">
              <w:rPr>
                <w:sz w:val="22"/>
              </w:rPr>
              <w:t>ESO|</w:t>
            </w:r>
            <w:r w:rsidR="00243C29" w:rsidRPr="00C96EB1">
              <w:rPr>
                <w:sz w:val="22"/>
              </w:rPr>
              <w:t>Ciencias</w:t>
            </w:r>
            <w:proofErr w:type="spellEnd"/>
            <w:r w:rsidR="00243C29" w:rsidRPr="00C96EB1">
              <w:rPr>
                <w:sz w:val="22"/>
              </w:rPr>
              <w:t xml:space="preserve"> sociales, geografía e historia Volver</w:t>
            </w:r>
          </w:p>
          <w:p w14:paraId="231C6DBE" w14:textId="77777777" w:rsidR="00F956C0" w:rsidRPr="00C96EB1" w:rsidRDefault="00243C29" w:rsidP="00243C29">
            <w:pPr>
              <w:jc w:val="both"/>
              <w:rPr>
                <w:rFonts w:eastAsia="Cambria"/>
                <w:sz w:val="22"/>
              </w:rPr>
            </w:pPr>
            <w:r w:rsidRPr="00C96EB1">
              <w:rPr>
                <w:sz w:val="22"/>
              </w:rPr>
              <w:t>El siglo XVIII: la Ilustración/Ejercitación proyectos y competencias/ Fin de la unidad</w:t>
            </w:r>
          </w:p>
        </w:tc>
      </w:tr>
      <w:tr w:rsidR="00F956C0" w:rsidRPr="00C96EB1" w14:paraId="2D6229F6" w14:textId="77777777" w:rsidTr="005C4DC2">
        <w:tc>
          <w:tcPr>
            <w:tcW w:w="1951" w:type="dxa"/>
          </w:tcPr>
          <w:p w14:paraId="7A19469F" w14:textId="77777777" w:rsidR="00F956C0" w:rsidRPr="00C96EB1" w:rsidRDefault="00F956C0" w:rsidP="00F956C0">
            <w:pPr>
              <w:jc w:val="both"/>
              <w:rPr>
                <w:rFonts w:eastAsia="Cambria"/>
                <w:sz w:val="22"/>
              </w:rPr>
            </w:pPr>
            <w:r w:rsidRPr="00C96EB1">
              <w:rPr>
                <w:rFonts w:eastAsia="Cambria"/>
                <w:b/>
                <w:sz w:val="22"/>
              </w:rPr>
              <w:t>Título</w:t>
            </w:r>
          </w:p>
        </w:tc>
        <w:tc>
          <w:tcPr>
            <w:tcW w:w="7386" w:type="dxa"/>
          </w:tcPr>
          <w:p w14:paraId="36B73467" w14:textId="77777777" w:rsidR="00F956C0" w:rsidRPr="00C96EB1" w:rsidRDefault="00F956C0" w:rsidP="00F956C0">
            <w:pPr>
              <w:jc w:val="both"/>
              <w:rPr>
                <w:rFonts w:eastAsia="Cambria"/>
                <w:sz w:val="22"/>
              </w:rPr>
            </w:pPr>
            <w:r w:rsidRPr="00C96EB1">
              <w:rPr>
                <w:rFonts w:eastAsia="Cambria"/>
                <w:sz w:val="22"/>
              </w:rPr>
              <w:t xml:space="preserve">Autoevaluación </w:t>
            </w:r>
          </w:p>
        </w:tc>
      </w:tr>
      <w:tr w:rsidR="00F956C0" w:rsidRPr="00C96EB1" w14:paraId="40BBE4F8" w14:textId="77777777" w:rsidTr="005C4DC2">
        <w:tc>
          <w:tcPr>
            <w:tcW w:w="1951" w:type="dxa"/>
          </w:tcPr>
          <w:p w14:paraId="29F09457" w14:textId="77777777" w:rsidR="00F956C0" w:rsidRPr="00C96EB1" w:rsidRDefault="00F956C0" w:rsidP="00F956C0">
            <w:pPr>
              <w:jc w:val="both"/>
              <w:rPr>
                <w:rFonts w:eastAsia="Cambria"/>
                <w:sz w:val="22"/>
              </w:rPr>
            </w:pPr>
            <w:r w:rsidRPr="00C96EB1">
              <w:rPr>
                <w:rFonts w:eastAsia="Cambria"/>
                <w:b/>
                <w:sz w:val="22"/>
              </w:rPr>
              <w:t>Descripción</w:t>
            </w:r>
          </w:p>
        </w:tc>
        <w:tc>
          <w:tcPr>
            <w:tcW w:w="7386" w:type="dxa"/>
          </w:tcPr>
          <w:p w14:paraId="0D779C82" w14:textId="09F54330" w:rsidR="00F956C0" w:rsidRPr="00C96EB1" w:rsidRDefault="001B217D" w:rsidP="00CF1996">
            <w:pPr>
              <w:jc w:val="both"/>
              <w:rPr>
                <w:rFonts w:eastAsia="Cambria"/>
                <w:sz w:val="22"/>
              </w:rPr>
            </w:pPr>
            <w:r w:rsidRPr="00C96EB1">
              <w:rPr>
                <w:rFonts w:eastAsia="Cambria"/>
                <w:sz w:val="22"/>
              </w:rPr>
              <w:t>Evalúa</w:t>
            </w:r>
            <w:r w:rsidR="00EF7083" w:rsidRPr="00C96EB1">
              <w:rPr>
                <w:rFonts w:eastAsia="Cambria"/>
                <w:sz w:val="22"/>
              </w:rPr>
              <w:t xml:space="preserve"> tu</w:t>
            </w:r>
            <w:r w:rsidR="005C6AB6">
              <w:rPr>
                <w:rFonts w:eastAsia="Cambria"/>
                <w:sz w:val="22"/>
              </w:rPr>
              <w:t>s</w:t>
            </w:r>
            <w:r w:rsidR="00EF7083" w:rsidRPr="00C96EB1">
              <w:rPr>
                <w:rFonts w:eastAsia="Cambria"/>
                <w:sz w:val="22"/>
              </w:rPr>
              <w:t xml:space="preserve"> conocimiento</w:t>
            </w:r>
            <w:r w:rsidR="005C6AB6">
              <w:rPr>
                <w:rFonts w:eastAsia="Cambria"/>
                <w:sz w:val="22"/>
              </w:rPr>
              <w:t>s</w:t>
            </w:r>
            <w:r w:rsidR="00F956C0" w:rsidRPr="00C96EB1">
              <w:rPr>
                <w:rFonts w:eastAsia="Cambria"/>
                <w:sz w:val="22"/>
              </w:rPr>
              <w:t xml:space="preserve"> sobre </w:t>
            </w:r>
            <w:r w:rsidR="006E5D17" w:rsidRPr="00C96EB1">
              <w:rPr>
                <w:rFonts w:eastAsia="Cambria"/>
                <w:sz w:val="22"/>
              </w:rPr>
              <w:t>el tema El siglo XVIII: l</w:t>
            </w:r>
            <w:r w:rsidR="00243C29" w:rsidRPr="00C96EB1">
              <w:rPr>
                <w:rFonts w:eastAsia="Cambria"/>
                <w:sz w:val="22"/>
              </w:rPr>
              <w:t>a Ilustración</w:t>
            </w:r>
          </w:p>
        </w:tc>
      </w:tr>
    </w:tbl>
    <w:p w14:paraId="034BCB59" w14:textId="77777777" w:rsidR="00F956C0" w:rsidRPr="00C96EB1" w:rsidRDefault="00F956C0" w:rsidP="00F956C0">
      <w:pPr>
        <w:tabs>
          <w:tab w:val="left" w:pos="5770"/>
        </w:tabs>
        <w:jc w:val="both"/>
        <w:rPr>
          <w:sz w:val="22"/>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126"/>
        <w:gridCol w:w="4678"/>
      </w:tblGrid>
      <w:tr w:rsidR="00F956C0" w:rsidRPr="00C96EB1" w14:paraId="2B43A035" w14:textId="77777777">
        <w:tc>
          <w:tcPr>
            <w:tcW w:w="9214" w:type="dxa"/>
            <w:gridSpan w:val="3"/>
            <w:shd w:val="clear" w:color="auto" w:fill="000000"/>
          </w:tcPr>
          <w:p w14:paraId="52E80CE5" w14:textId="77777777" w:rsidR="00F956C0" w:rsidRPr="00C96EB1" w:rsidRDefault="00F956C0" w:rsidP="00F956C0">
            <w:pPr>
              <w:jc w:val="both"/>
              <w:rPr>
                <w:rFonts w:eastAsia="Cambria"/>
                <w:b/>
                <w:sz w:val="22"/>
              </w:rPr>
            </w:pPr>
            <w:r w:rsidRPr="00C96EB1">
              <w:rPr>
                <w:rFonts w:eastAsia="Cambria"/>
                <w:b/>
                <w:sz w:val="22"/>
              </w:rPr>
              <w:t>Webs de referencia</w:t>
            </w:r>
          </w:p>
        </w:tc>
      </w:tr>
      <w:tr w:rsidR="00F956C0" w:rsidRPr="00C96EB1" w14:paraId="6FBE62E2" w14:textId="77777777" w:rsidTr="005C4DC2">
        <w:tc>
          <w:tcPr>
            <w:tcW w:w="2410" w:type="dxa"/>
          </w:tcPr>
          <w:p w14:paraId="5C65E420" w14:textId="77777777" w:rsidR="00F956C0" w:rsidRPr="00C96EB1" w:rsidRDefault="00F956C0" w:rsidP="00F956C0">
            <w:pPr>
              <w:jc w:val="both"/>
              <w:rPr>
                <w:rFonts w:eastAsia="Cambria"/>
                <w:b/>
                <w:sz w:val="22"/>
              </w:rPr>
            </w:pPr>
            <w:r w:rsidRPr="00C96EB1">
              <w:rPr>
                <w:rFonts w:eastAsia="Cambria"/>
                <w:b/>
                <w:sz w:val="22"/>
              </w:rPr>
              <w:t>Código</w:t>
            </w:r>
          </w:p>
        </w:tc>
        <w:tc>
          <w:tcPr>
            <w:tcW w:w="6804" w:type="dxa"/>
            <w:gridSpan w:val="2"/>
          </w:tcPr>
          <w:p w14:paraId="4BED756B" w14:textId="452DCF65" w:rsidR="00F956C0" w:rsidRPr="00C96EB1" w:rsidRDefault="00F956C0" w:rsidP="00EF7083">
            <w:pPr>
              <w:jc w:val="both"/>
              <w:rPr>
                <w:rFonts w:eastAsia="Cambria"/>
                <w:b/>
                <w:sz w:val="22"/>
              </w:rPr>
            </w:pPr>
            <w:r w:rsidRPr="00C96EB1">
              <w:rPr>
                <w:rFonts w:eastAsia="Cambria"/>
                <w:sz w:val="22"/>
              </w:rPr>
              <w:t>CS_07_0</w:t>
            </w:r>
            <w:r w:rsidR="00327F7A" w:rsidRPr="00C96EB1">
              <w:rPr>
                <w:rFonts w:eastAsia="Cambria"/>
                <w:sz w:val="22"/>
              </w:rPr>
              <w:t>4_REC</w:t>
            </w:r>
            <w:r w:rsidR="00580A82">
              <w:rPr>
                <w:rFonts w:eastAsia="Cambria"/>
                <w:sz w:val="22"/>
              </w:rPr>
              <w:t>27</w:t>
            </w:r>
            <w:r w:rsidR="00DF397E" w:rsidRPr="00C96EB1">
              <w:rPr>
                <w:rFonts w:eastAsia="Cambria"/>
                <w:sz w:val="22"/>
              </w:rPr>
              <w:t>0</w:t>
            </w:r>
          </w:p>
        </w:tc>
      </w:tr>
      <w:tr w:rsidR="00F956C0" w:rsidRPr="00C96EB1" w14:paraId="7C01F8FC" w14:textId="77777777" w:rsidTr="005C4DC2">
        <w:tc>
          <w:tcPr>
            <w:tcW w:w="2410" w:type="dxa"/>
          </w:tcPr>
          <w:p w14:paraId="75E47035" w14:textId="77777777" w:rsidR="00F956C0" w:rsidRPr="00C96EB1" w:rsidRDefault="00F956C0" w:rsidP="00F956C0">
            <w:pPr>
              <w:jc w:val="both"/>
              <w:rPr>
                <w:rFonts w:eastAsia="Cambria"/>
                <w:b/>
                <w:sz w:val="22"/>
              </w:rPr>
            </w:pPr>
            <w:r w:rsidRPr="00C96EB1">
              <w:rPr>
                <w:rFonts w:eastAsia="Cambria"/>
                <w:b/>
                <w:sz w:val="22"/>
              </w:rPr>
              <w:t>Web 01</w:t>
            </w:r>
          </w:p>
        </w:tc>
        <w:tc>
          <w:tcPr>
            <w:tcW w:w="2126" w:type="dxa"/>
          </w:tcPr>
          <w:p w14:paraId="57B1A80C" w14:textId="77777777" w:rsidR="00F956C0" w:rsidRPr="00C96EB1" w:rsidRDefault="00F956C0" w:rsidP="00F956C0">
            <w:pPr>
              <w:jc w:val="both"/>
              <w:rPr>
                <w:rFonts w:eastAsia="Cambria"/>
                <w:sz w:val="22"/>
              </w:rPr>
            </w:pPr>
          </w:p>
        </w:tc>
        <w:tc>
          <w:tcPr>
            <w:tcW w:w="4678" w:type="dxa"/>
          </w:tcPr>
          <w:p w14:paraId="5588CBDE" w14:textId="59BA0C52" w:rsidR="00383CD1" w:rsidRPr="0003286B" w:rsidRDefault="00625F8A" w:rsidP="00F956C0">
            <w:pPr>
              <w:jc w:val="both"/>
              <w:rPr>
                <w:rFonts w:eastAsia="Cambria"/>
                <w:sz w:val="22"/>
                <w:u w:val="single"/>
              </w:rPr>
            </w:pPr>
            <w:hyperlink r:id="rId60" w:history="1">
              <w:r w:rsidR="00383CD1" w:rsidRPr="00C96EB1">
                <w:rPr>
                  <w:rStyle w:val="Hipervnculo"/>
                  <w:rFonts w:eastAsia="Cambria"/>
                  <w:color w:val="auto"/>
                  <w:sz w:val="22"/>
                </w:rPr>
                <w:t>http://recursostic.educacion.es/secundaria/edad/4esohistoria/quincena2/imagenes1/despotismo_i/libro.html</w:t>
              </w:r>
            </w:hyperlink>
          </w:p>
        </w:tc>
      </w:tr>
      <w:tr w:rsidR="00F956C0" w:rsidRPr="00C96EB1" w14:paraId="32F576EF" w14:textId="77777777" w:rsidTr="005C4DC2">
        <w:tc>
          <w:tcPr>
            <w:tcW w:w="2410" w:type="dxa"/>
          </w:tcPr>
          <w:p w14:paraId="72B9C69E" w14:textId="77777777" w:rsidR="00F956C0" w:rsidRPr="00C96EB1" w:rsidRDefault="00F956C0" w:rsidP="00F956C0">
            <w:pPr>
              <w:jc w:val="both"/>
              <w:rPr>
                <w:rFonts w:eastAsia="Cambria"/>
                <w:b/>
                <w:sz w:val="22"/>
              </w:rPr>
            </w:pPr>
            <w:r w:rsidRPr="00C96EB1">
              <w:rPr>
                <w:rFonts w:eastAsia="Cambria"/>
                <w:b/>
                <w:sz w:val="22"/>
              </w:rPr>
              <w:t>Web 02</w:t>
            </w:r>
          </w:p>
        </w:tc>
        <w:tc>
          <w:tcPr>
            <w:tcW w:w="2126" w:type="dxa"/>
          </w:tcPr>
          <w:p w14:paraId="5C058AF7" w14:textId="77777777" w:rsidR="00F956C0" w:rsidRPr="00C96EB1" w:rsidRDefault="00F956C0" w:rsidP="00F956C0">
            <w:pPr>
              <w:jc w:val="both"/>
              <w:rPr>
                <w:rFonts w:eastAsia="Cambria"/>
                <w:sz w:val="22"/>
              </w:rPr>
            </w:pPr>
          </w:p>
        </w:tc>
        <w:tc>
          <w:tcPr>
            <w:tcW w:w="4678" w:type="dxa"/>
          </w:tcPr>
          <w:p w14:paraId="5BB11167" w14:textId="52C7E571" w:rsidR="00383CD1" w:rsidRPr="00C96EB1" w:rsidRDefault="00625F8A" w:rsidP="00F956C0">
            <w:pPr>
              <w:jc w:val="both"/>
              <w:rPr>
                <w:rFonts w:eastAsia="Cambria"/>
                <w:sz w:val="22"/>
              </w:rPr>
            </w:pPr>
            <w:hyperlink r:id="rId61" w:history="1">
              <w:r w:rsidR="00383CD1" w:rsidRPr="00C96EB1">
                <w:rPr>
                  <w:rStyle w:val="Hipervnculo"/>
                  <w:rFonts w:eastAsia="Cambria"/>
                  <w:color w:val="auto"/>
                  <w:sz w:val="22"/>
                </w:rPr>
                <w:t>http://chnm.gmu.edu/revolution/</w:t>
              </w:r>
            </w:hyperlink>
          </w:p>
        </w:tc>
      </w:tr>
      <w:tr w:rsidR="00F956C0" w:rsidRPr="00C96EB1" w14:paraId="5235FAFA" w14:textId="77777777" w:rsidTr="005C4DC2">
        <w:tc>
          <w:tcPr>
            <w:tcW w:w="2410" w:type="dxa"/>
          </w:tcPr>
          <w:p w14:paraId="0DE0727D" w14:textId="77777777" w:rsidR="00F956C0" w:rsidRPr="00C96EB1" w:rsidRDefault="00F956C0" w:rsidP="00F956C0">
            <w:pPr>
              <w:jc w:val="both"/>
              <w:rPr>
                <w:rFonts w:eastAsia="Cambria"/>
                <w:b/>
                <w:sz w:val="22"/>
              </w:rPr>
            </w:pPr>
            <w:r w:rsidRPr="00C96EB1">
              <w:rPr>
                <w:rFonts w:eastAsia="Cambria"/>
                <w:b/>
                <w:sz w:val="22"/>
              </w:rPr>
              <w:t>Web 03</w:t>
            </w:r>
          </w:p>
        </w:tc>
        <w:tc>
          <w:tcPr>
            <w:tcW w:w="2126" w:type="dxa"/>
          </w:tcPr>
          <w:p w14:paraId="7694D9B5" w14:textId="77777777" w:rsidR="00F956C0" w:rsidRPr="00C96EB1" w:rsidRDefault="00F956C0" w:rsidP="00F956C0">
            <w:pPr>
              <w:jc w:val="both"/>
              <w:rPr>
                <w:rFonts w:eastAsia="Cambria"/>
                <w:sz w:val="22"/>
              </w:rPr>
            </w:pPr>
          </w:p>
        </w:tc>
        <w:tc>
          <w:tcPr>
            <w:tcW w:w="4678" w:type="dxa"/>
          </w:tcPr>
          <w:p w14:paraId="4770ECB7" w14:textId="328927C8" w:rsidR="0094595E" w:rsidRPr="00C96EB1" w:rsidRDefault="00625F8A" w:rsidP="00F956C0">
            <w:pPr>
              <w:jc w:val="both"/>
              <w:rPr>
                <w:rFonts w:eastAsia="Cambria"/>
                <w:sz w:val="22"/>
              </w:rPr>
            </w:pPr>
            <w:hyperlink r:id="rId62" w:history="1">
              <w:r w:rsidR="0094595E" w:rsidRPr="00C96EB1">
                <w:rPr>
                  <w:rStyle w:val="Hipervnculo"/>
                  <w:rFonts w:eastAsia="Cambria"/>
                  <w:color w:val="auto"/>
                  <w:sz w:val="22"/>
                </w:rPr>
                <w:t>http://bib.cervantesvirtual.com/historia/CarlosV/7_3_1_tesis_lutero.shtml</w:t>
              </w:r>
            </w:hyperlink>
          </w:p>
        </w:tc>
      </w:tr>
      <w:tr w:rsidR="00F956C0" w:rsidRPr="00C96EB1" w14:paraId="130B9F5B" w14:textId="77777777" w:rsidTr="005C4DC2">
        <w:tc>
          <w:tcPr>
            <w:tcW w:w="2410" w:type="dxa"/>
          </w:tcPr>
          <w:p w14:paraId="7BEA2222" w14:textId="77777777" w:rsidR="00F956C0" w:rsidRPr="00C96EB1" w:rsidRDefault="00F956C0" w:rsidP="00F956C0">
            <w:pPr>
              <w:jc w:val="both"/>
              <w:rPr>
                <w:rFonts w:eastAsia="Cambria"/>
                <w:b/>
                <w:sz w:val="22"/>
              </w:rPr>
            </w:pPr>
            <w:r w:rsidRPr="00C96EB1">
              <w:rPr>
                <w:rFonts w:eastAsia="Cambria"/>
                <w:b/>
                <w:sz w:val="22"/>
              </w:rPr>
              <w:t xml:space="preserve">Web 04 </w:t>
            </w:r>
          </w:p>
        </w:tc>
        <w:tc>
          <w:tcPr>
            <w:tcW w:w="2126" w:type="dxa"/>
          </w:tcPr>
          <w:p w14:paraId="602C5FF8" w14:textId="77777777" w:rsidR="00F956C0" w:rsidRPr="00C96EB1" w:rsidRDefault="00F956C0" w:rsidP="00F956C0">
            <w:pPr>
              <w:jc w:val="both"/>
              <w:rPr>
                <w:rFonts w:eastAsia="Cambria"/>
                <w:sz w:val="22"/>
              </w:rPr>
            </w:pPr>
          </w:p>
        </w:tc>
        <w:tc>
          <w:tcPr>
            <w:tcW w:w="4678" w:type="dxa"/>
          </w:tcPr>
          <w:p w14:paraId="216AA368" w14:textId="4E551EBD" w:rsidR="0094595E" w:rsidRPr="00C96EB1" w:rsidRDefault="00625F8A" w:rsidP="00F956C0">
            <w:pPr>
              <w:jc w:val="both"/>
              <w:rPr>
                <w:rFonts w:eastAsia="Cambria"/>
                <w:sz w:val="22"/>
              </w:rPr>
            </w:pPr>
            <w:hyperlink r:id="rId63" w:history="1">
              <w:r w:rsidR="0094595E" w:rsidRPr="00C96EB1">
                <w:rPr>
                  <w:rStyle w:val="Hipervnculo"/>
                  <w:rFonts w:eastAsia="Cambria"/>
                  <w:color w:val="auto"/>
                  <w:sz w:val="22"/>
                </w:rPr>
                <w:t>http://www.claseshistoria.com/antiguoregimen/politica.htm</w:t>
              </w:r>
            </w:hyperlink>
          </w:p>
        </w:tc>
      </w:tr>
      <w:tr w:rsidR="00F956C0" w:rsidRPr="00C96EB1" w14:paraId="654FB4B6" w14:textId="77777777" w:rsidTr="005C4DC2">
        <w:tc>
          <w:tcPr>
            <w:tcW w:w="2410" w:type="dxa"/>
          </w:tcPr>
          <w:p w14:paraId="3FED1FFA" w14:textId="77777777" w:rsidR="00F956C0" w:rsidRPr="00C96EB1" w:rsidRDefault="00F956C0" w:rsidP="00F956C0">
            <w:pPr>
              <w:jc w:val="both"/>
              <w:rPr>
                <w:rFonts w:eastAsia="Cambria"/>
                <w:b/>
                <w:sz w:val="22"/>
              </w:rPr>
            </w:pPr>
            <w:r w:rsidRPr="00C96EB1">
              <w:rPr>
                <w:rFonts w:eastAsia="Cambria"/>
                <w:b/>
                <w:sz w:val="22"/>
              </w:rPr>
              <w:lastRenderedPageBreak/>
              <w:t>Web 05</w:t>
            </w:r>
          </w:p>
        </w:tc>
        <w:tc>
          <w:tcPr>
            <w:tcW w:w="2126" w:type="dxa"/>
          </w:tcPr>
          <w:p w14:paraId="06F0A353" w14:textId="77777777" w:rsidR="00F956C0" w:rsidRPr="00C96EB1" w:rsidRDefault="00F956C0" w:rsidP="00F956C0">
            <w:pPr>
              <w:jc w:val="both"/>
              <w:rPr>
                <w:rFonts w:eastAsia="Cambria"/>
                <w:sz w:val="22"/>
              </w:rPr>
            </w:pPr>
          </w:p>
        </w:tc>
        <w:tc>
          <w:tcPr>
            <w:tcW w:w="4678" w:type="dxa"/>
          </w:tcPr>
          <w:p w14:paraId="6D55F47D" w14:textId="25802444" w:rsidR="00F956C0" w:rsidRPr="00C96EB1" w:rsidRDefault="00625F8A" w:rsidP="00F956C0">
            <w:pPr>
              <w:jc w:val="both"/>
              <w:rPr>
                <w:rFonts w:eastAsia="Cambria"/>
                <w:sz w:val="22"/>
              </w:rPr>
            </w:pPr>
            <w:hyperlink r:id="rId64" w:history="1">
              <w:r w:rsidR="00B30C24" w:rsidRPr="00C96EB1">
                <w:rPr>
                  <w:rStyle w:val="Hipervnculo"/>
                  <w:rFonts w:eastAsia="Cambria"/>
                  <w:color w:val="auto"/>
                  <w:sz w:val="22"/>
                </w:rPr>
                <w:t>http://chnm.gmu.edu/revolution/d/466/</w:t>
              </w:r>
            </w:hyperlink>
          </w:p>
          <w:p w14:paraId="58B65109" w14:textId="1C4DBCF0" w:rsidR="00B30C24" w:rsidRPr="00C96EB1" w:rsidRDefault="00B30C24" w:rsidP="00F956C0">
            <w:pPr>
              <w:jc w:val="both"/>
              <w:rPr>
                <w:rFonts w:eastAsia="Cambria"/>
                <w:sz w:val="22"/>
              </w:rPr>
            </w:pPr>
          </w:p>
        </w:tc>
      </w:tr>
      <w:tr w:rsidR="00F956C0" w:rsidRPr="00C96EB1" w14:paraId="56899E32" w14:textId="77777777" w:rsidTr="005C4DC2">
        <w:tc>
          <w:tcPr>
            <w:tcW w:w="2410" w:type="dxa"/>
          </w:tcPr>
          <w:p w14:paraId="3DD4A048" w14:textId="77777777" w:rsidR="00F956C0" w:rsidRPr="00C96EB1" w:rsidRDefault="00F956C0" w:rsidP="00F956C0">
            <w:pPr>
              <w:jc w:val="both"/>
              <w:rPr>
                <w:rFonts w:eastAsia="Cambria"/>
                <w:b/>
                <w:sz w:val="22"/>
              </w:rPr>
            </w:pPr>
            <w:r w:rsidRPr="00C96EB1">
              <w:rPr>
                <w:rFonts w:eastAsia="Cambria"/>
                <w:b/>
                <w:sz w:val="22"/>
              </w:rPr>
              <w:t>Web 06</w:t>
            </w:r>
          </w:p>
          <w:p w14:paraId="2115AECB" w14:textId="77777777" w:rsidR="00F956C0" w:rsidRPr="00C96EB1" w:rsidRDefault="00F956C0" w:rsidP="00F956C0">
            <w:pPr>
              <w:jc w:val="both"/>
              <w:rPr>
                <w:rFonts w:eastAsia="Cambria"/>
                <w:b/>
                <w:sz w:val="22"/>
              </w:rPr>
            </w:pPr>
          </w:p>
        </w:tc>
        <w:tc>
          <w:tcPr>
            <w:tcW w:w="2126" w:type="dxa"/>
          </w:tcPr>
          <w:p w14:paraId="57DF63E8" w14:textId="77777777" w:rsidR="00F956C0" w:rsidRPr="00C96EB1" w:rsidRDefault="00F956C0" w:rsidP="00F956C0">
            <w:pPr>
              <w:jc w:val="both"/>
              <w:rPr>
                <w:rFonts w:eastAsia="Cambria"/>
                <w:sz w:val="22"/>
              </w:rPr>
            </w:pPr>
          </w:p>
        </w:tc>
        <w:tc>
          <w:tcPr>
            <w:tcW w:w="4678" w:type="dxa"/>
          </w:tcPr>
          <w:p w14:paraId="3008A408" w14:textId="132D5CFD" w:rsidR="004535F9" w:rsidRPr="00C96EB1" w:rsidRDefault="00625F8A" w:rsidP="00F956C0">
            <w:pPr>
              <w:jc w:val="both"/>
              <w:rPr>
                <w:rFonts w:eastAsia="Cambria"/>
                <w:sz w:val="22"/>
              </w:rPr>
            </w:pPr>
            <w:hyperlink r:id="rId65" w:history="1">
              <w:r w:rsidR="004535F9" w:rsidRPr="00C96EB1">
                <w:rPr>
                  <w:rStyle w:val="Hipervnculo"/>
                  <w:rFonts w:eastAsia="Cambria"/>
                  <w:color w:val="auto"/>
                  <w:sz w:val="22"/>
                </w:rPr>
                <w:t>http://ntic.educacion.es/w3//eos/MaterialesEducativos/bachillerato/historia/revfran/actividades/ilustraciontest.htm</w:t>
              </w:r>
            </w:hyperlink>
          </w:p>
        </w:tc>
      </w:tr>
    </w:tbl>
    <w:p w14:paraId="7886D574" w14:textId="77777777" w:rsidR="00F956C0" w:rsidRDefault="00F956C0" w:rsidP="00F956C0">
      <w:pPr>
        <w:jc w:val="both"/>
        <w:rPr>
          <w:sz w:val="22"/>
        </w:rPr>
      </w:pPr>
    </w:p>
    <w:p w14:paraId="517791AF" w14:textId="77777777" w:rsidR="0003286B" w:rsidRPr="00C96EB1" w:rsidRDefault="0003286B" w:rsidP="00F956C0">
      <w:pPr>
        <w:jc w:val="both"/>
        <w:rPr>
          <w:sz w:val="22"/>
        </w:rPr>
      </w:pPr>
    </w:p>
    <w:tbl>
      <w:tblPr>
        <w:tblStyle w:val="Tablaconcuadrcula"/>
        <w:tblW w:w="0" w:type="auto"/>
        <w:tblLayout w:type="fixed"/>
        <w:tblLook w:val="04A0" w:firstRow="1" w:lastRow="0" w:firstColumn="1" w:lastColumn="0" w:noHBand="0" w:noVBand="1"/>
      </w:tblPr>
      <w:tblGrid>
        <w:gridCol w:w="1668"/>
        <w:gridCol w:w="7669"/>
      </w:tblGrid>
      <w:tr w:rsidR="002776E2" w:rsidRPr="00C96EB1" w14:paraId="2E95D3AB" w14:textId="77777777" w:rsidTr="00527B5D">
        <w:tc>
          <w:tcPr>
            <w:tcW w:w="9337" w:type="dxa"/>
            <w:gridSpan w:val="2"/>
            <w:shd w:val="clear" w:color="auto" w:fill="000000" w:themeFill="text1"/>
          </w:tcPr>
          <w:p w14:paraId="1116B120" w14:textId="77777777" w:rsidR="002776E2" w:rsidRPr="00C96EB1" w:rsidRDefault="002776E2" w:rsidP="00527B5D">
            <w:pPr>
              <w:jc w:val="both"/>
              <w:rPr>
                <w:b/>
                <w:sz w:val="22"/>
                <w:lang w:val="es-ES_tradnl"/>
              </w:rPr>
            </w:pPr>
            <w:r w:rsidRPr="00C96EB1">
              <w:rPr>
                <w:b/>
                <w:sz w:val="22"/>
                <w:lang w:val="es-ES_tradnl"/>
              </w:rPr>
              <w:t>Practica: recurso nuevo</w:t>
            </w:r>
          </w:p>
        </w:tc>
      </w:tr>
      <w:tr w:rsidR="002776E2" w:rsidRPr="00C96EB1" w14:paraId="05182C97" w14:textId="77777777" w:rsidTr="00527B5D">
        <w:tc>
          <w:tcPr>
            <w:tcW w:w="1668" w:type="dxa"/>
          </w:tcPr>
          <w:p w14:paraId="44E6260E" w14:textId="77777777" w:rsidR="002776E2" w:rsidRPr="00C96EB1" w:rsidRDefault="002776E2" w:rsidP="00527B5D">
            <w:pPr>
              <w:jc w:val="both"/>
              <w:rPr>
                <w:b/>
                <w:sz w:val="22"/>
                <w:lang w:val="es-ES_tradnl"/>
              </w:rPr>
            </w:pPr>
            <w:r w:rsidRPr="00C96EB1">
              <w:rPr>
                <w:b/>
                <w:sz w:val="22"/>
                <w:lang w:val="es-ES_tradnl"/>
              </w:rPr>
              <w:t>Código</w:t>
            </w:r>
          </w:p>
        </w:tc>
        <w:tc>
          <w:tcPr>
            <w:tcW w:w="7669" w:type="dxa"/>
          </w:tcPr>
          <w:p w14:paraId="4C4EC63F" w14:textId="31D70B0D" w:rsidR="002776E2" w:rsidRPr="00C96EB1" w:rsidRDefault="002776E2" w:rsidP="00EF7083">
            <w:pPr>
              <w:jc w:val="both"/>
              <w:rPr>
                <w:b/>
                <w:sz w:val="22"/>
                <w:lang w:val="es-ES_tradnl"/>
              </w:rPr>
            </w:pPr>
            <w:r w:rsidRPr="00C96EB1">
              <w:rPr>
                <w:sz w:val="22"/>
                <w:lang w:val="es-ES_tradnl"/>
              </w:rPr>
              <w:t>CS_07_04_REC</w:t>
            </w:r>
            <w:r w:rsidR="00580A82">
              <w:rPr>
                <w:sz w:val="22"/>
                <w:lang w:val="es-ES_tradnl"/>
              </w:rPr>
              <w:t>28</w:t>
            </w:r>
            <w:r w:rsidR="00DF397E" w:rsidRPr="00C96EB1">
              <w:rPr>
                <w:sz w:val="22"/>
                <w:lang w:val="es-ES_tradnl"/>
              </w:rPr>
              <w:t>0</w:t>
            </w:r>
          </w:p>
        </w:tc>
      </w:tr>
      <w:tr w:rsidR="002776E2" w:rsidRPr="00C96EB1" w14:paraId="3EFAE663" w14:textId="77777777" w:rsidTr="00527B5D">
        <w:tc>
          <w:tcPr>
            <w:tcW w:w="1668" w:type="dxa"/>
          </w:tcPr>
          <w:p w14:paraId="0B735E32" w14:textId="77777777" w:rsidR="002776E2" w:rsidRPr="00C96EB1" w:rsidRDefault="002776E2" w:rsidP="00527B5D">
            <w:pPr>
              <w:jc w:val="both"/>
              <w:rPr>
                <w:b/>
                <w:sz w:val="22"/>
                <w:lang w:val="es-ES_tradnl"/>
              </w:rPr>
            </w:pPr>
            <w:r w:rsidRPr="00C96EB1">
              <w:rPr>
                <w:b/>
                <w:sz w:val="22"/>
                <w:lang w:val="es-ES_tradnl"/>
              </w:rPr>
              <w:t>Título</w:t>
            </w:r>
          </w:p>
        </w:tc>
        <w:tc>
          <w:tcPr>
            <w:tcW w:w="7669" w:type="dxa"/>
          </w:tcPr>
          <w:p w14:paraId="63F166A0" w14:textId="5EC57B05" w:rsidR="002776E2" w:rsidRPr="00C96EB1" w:rsidRDefault="00DD1CE7" w:rsidP="00485214">
            <w:pPr>
              <w:jc w:val="both"/>
              <w:rPr>
                <w:sz w:val="22"/>
                <w:lang w:val="es-ES_tradnl"/>
              </w:rPr>
            </w:pPr>
            <w:r w:rsidRPr="00C96EB1">
              <w:rPr>
                <w:sz w:val="22"/>
                <w:lang w:val="es-ES_tradnl"/>
              </w:rPr>
              <w:t xml:space="preserve">Banco de </w:t>
            </w:r>
            <w:r w:rsidR="00485214">
              <w:rPr>
                <w:sz w:val="22"/>
                <w:lang w:val="es-ES_tradnl"/>
              </w:rPr>
              <w:t>a</w:t>
            </w:r>
            <w:r w:rsidRPr="00C96EB1">
              <w:rPr>
                <w:sz w:val="22"/>
                <w:lang w:val="es-ES_tradnl"/>
              </w:rPr>
              <w:t>ctividades</w:t>
            </w:r>
          </w:p>
        </w:tc>
      </w:tr>
      <w:tr w:rsidR="002776E2" w:rsidRPr="00C96EB1" w14:paraId="26C81964" w14:textId="77777777" w:rsidTr="009468C1">
        <w:trPr>
          <w:trHeight w:val="267"/>
        </w:trPr>
        <w:tc>
          <w:tcPr>
            <w:tcW w:w="1668" w:type="dxa"/>
          </w:tcPr>
          <w:p w14:paraId="3A652AC6" w14:textId="77777777" w:rsidR="002776E2" w:rsidRPr="00C96EB1" w:rsidRDefault="002776E2" w:rsidP="00527B5D">
            <w:pPr>
              <w:jc w:val="both"/>
              <w:rPr>
                <w:b/>
                <w:sz w:val="22"/>
                <w:lang w:val="es-ES_tradnl"/>
              </w:rPr>
            </w:pPr>
            <w:r w:rsidRPr="00C96EB1">
              <w:rPr>
                <w:b/>
                <w:sz w:val="22"/>
                <w:lang w:val="es-ES_tradnl"/>
              </w:rPr>
              <w:t>Descripción</w:t>
            </w:r>
          </w:p>
        </w:tc>
        <w:tc>
          <w:tcPr>
            <w:tcW w:w="7669" w:type="dxa"/>
          </w:tcPr>
          <w:p w14:paraId="5626BA5B" w14:textId="445D8AB5" w:rsidR="002776E2" w:rsidRPr="00C96EB1" w:rsidRDefault="008B5760" w:rsidP="00527B5D">
            <w:pPr>
              <w:pBdr>
                <w:top w:val="dashed" w:sz="6" w:space="0" w:color="BFBFBF"/>
              </w:pBdr>
              <w:spacing w:line="255" w:lineRule="atLeast"/>
              <w:jc w:val="both"/>
              <w:rPr>
                <w:sz w:val="22"/>
                <w:lang w:val="es-ES_tradnl"/>
              </w:rPr>
            </w:pPr>
            <w:r w:rsidRPr="00C96EB1">
              <w:rPr>
                <w:color w:val="000000"/>
                <w:sz w:val="22"/>
              </w:rPr>
              <w:t>Actividad para consolidar los temas trabajados</w:t>
            </w:r>
          </w:p>
        </w:tc>
      </w:tr>
    </w:tbl>
    <w:p w14:paraId="67B7B58E" w14:textId="77777777" w:rsidR="00F956C0" w:rsidRPr="00C96EB1" w:rsidRDefault="00F956C0" w:rsidP="009468C1">
      <w:pPr>
        <w:rPr>
          <w:sz w:val="22"/>
        </w:rPr>
      </w:pPr>
    </w:p>
    <w:sectPr w:rsidR="00F956C0" w:rsidRPr="00C96EB1" w:rsidSect="006F5DBD">
      <w:pgSz w:w="12240" w:h="15840"/>
      <w:pgMar w:top="1701" w:right="1418" w:bottom="1418" w:left="1701" w:header="709" w:footer="709" w:gutter="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C7BDF8" w15:done="0"/>
  <w15:commentEx w15:paraId="10013E21" w15:done="0"/>
  <w15:commentEx w15:paraId="1AF0AF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989C60" w14:textId="77777777" w:rsidR="001D016A" w:rsidRDefault="001D016A" w:rsidP="006A0FA0">
      <w:pPr>
        <w:spacing w:after="0" w:line="240" w:lineRule="auto"/>
      </w:pPr>
      <w:r>
        <w:separator/>
      </w:r>
    </w:p>
  </w:endnote>
  <w:endnote w:type="continuationSeparator" w:id="0">
    <w:p w14:paraId="33883444" w14:textId="77777777" w:rsidR="001D016A" w:rsidRDefault="001D016A" w:rsidP="006A0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Verdana">
    <w:panose1 w:val="020B0604030504040204"/>
    <w:charset w:val="4D"/>
    <w:family w:val="roman"/>
    <w:notTrueType/>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CC1680" w14:textId="77777777" w:rsidR="001D016A" w:rsidRDefault="001D016A" w:rsidP="006A0FA0">
      <w:pPr>
        <w:spacing w:after="0" w:line="240" w:lineRule="auto"/>
      </w:pPr>
      <w:r>
        <w:separator/>
      </w:r>
    </w:p>
  </w:footnote>
  <w:footnote w:type="continuationSeparator" w:id="0">
    <w:p w14:paraId="4D819CA2" w14:textId="77777777" w:rsidR="001D016A" w:rsidRDefault="001D016A" w:rsidP="006A0FA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BEC533F"/>
    <w:multiLevelType w:val="multilevel"/>
    <w:tmpl w:val="BA02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5A947C7"/>
    <w:multiLevelType w:val="multilevel"/>
    <w:tmpl w:val="E53AA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FF4314C"/>
    <w:multiLevelType w:val="multilevel"/>
    <w:tmpl w:val="C7D2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5451E02"/>
    <w:multiLevelType w:val="hybridMultilevel"/>
    <w:tmpl w:val="CAD60D6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47E30510"/>
    <w:multiLevelType w:val="hybridMultilevel"/>
    <w:tmpl w:val="B0E4C05A"/>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B9D1D88"/>
    <w:multiLevelType w:val="hybridMultilevel"/>
    <w:tmpl w:val="566E1F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3C91CF1"/>
    <w:multiLevelType w:val="hybridMultilevel"/>
    <w:tmpl w:val="0CB6E2E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6F3675F"/>
    <w:multiLevelType w:val="hybridMultilevel"/>
    <w:tmpl w:val="C456BB34"/>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709D7462"/>
    <w:multiLevelType w:val="multilevel"/>
    <w:tmpl w:val="3428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0B65852"/>
    <w:multiLevelType w:val="hybridMultilevel"/>
    <w:tmpl w:val="F5E86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71A77B6"/>
    <w:multiLevelType w:val="multilevel"/>
    <w:tmpl w:val="A78A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AD2244B"/>
    <w:multiLevelType w:val="hybridMultilevel"/>
    <w:tmpl w:val="ABA68946"/>
    <w:lvl w:ilvl="0" w:tplc="668EF550">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7"/>
  </w:num>
  <w:num w:numId="4">
    <w:abstractNumId w:val="5"/>
  </w:num>
  <w:num w:numId="5">
    <w:abstractNumId w:val="10"/>
  </w:num>
  <w:num w:numId="6">
    <w:abstractNumId w:val="6"/>
  </w:num>
  <w:num w:numId="7">
    <w:abstractNumId w:val="0"/>
  </w:num>
  <w:num w:numId="8">
    <w:abstractNumId w:val="12"/>
  </w:num>
  <w:num w:numId="9">
    <w:abstractNumId w:val="11"/>
  </w:num>
  <w:num w:numId="10">
    <w:abstractNumId w:val="1"/>
  </w:num>
  <w:num w:numId="11">
    <w:abstractNumId w:val="9"/>
  </w:num>
  <w:num w:numId="12">
    <w:abstractNumId w:val="2"/>
  </w:num>
  <w:num w:numId="13">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esare Gaffurri">
    <w15:presenceInfo w15:providerId="Windows Live" w15:userId="7dbe2ef58d75ed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21DD"/>
    <w:rsid w:val="0000699B"/>
    <w:rsid w:val="00010BD2"/>
    <w:rsid w:val="000202A1"/>
    <w:rsid w:val="00025981"/>
    <w:rsid w:val="00030F43"/>
    <w:rsid w:val="0003286B"/>
    <w:rsid w:val="000410A3"/>
    <w:rsid w:val="00053DB7"/>
    <w:rsid w:val="000549BD"/>
    <w:rsid w:val="000560C2"/>
    <w:rsid w:val="000643E6"/>
    <w:rsid w:val="000656F5"/>
    <w:rsid w:val="00067BC9"/>
    <w:rsid w:val="00070224"/>
    <w:rsid w:val="00073907"/>
    <w:rsid w:val="00082146"/>
    <w:rsid w:val="000821F2"/>
    <w:rsid w:val="00082DA9"/>
    <w:rsid w:val="000852F0"/>
    <w:rsid w:val="000A6285"/>
    <w:rsid w:val="000B0F3C"/>
    <w:rsid w:val="000B26C3"/>
    <w:rsid w:val="000B31B5"/>
    <w:rsid w:val="000B7CB0"/>
    <w:rsid w:val="000C0916"/>
    <w:rsid w:val="000C0A4F"/>
    <w:rsid w:val="000D04F9"/>
    <w:rsid w:val="000D2D23"/>
    <w:rsid w:val="000D474E"/>
    <w:rsid w:val="000E06B4"/>
    <w:rsid w:val="000E2623"/>
    <w:rsid w:val="000E30C5"/>
    <w:rsid w:val="000F20F9"/>
    <w:rsid w:val="000F58DF"/>
    <w:rsid w:val="00102CD2"/>
    <w:rsid w:val="00104316"/>
    <w:rsid w:val="00104999"/>
    <w:rsid w:val="00117D5E"/>
    <w:rsid w:val="00120E9C"/>
    <w:rsid w:val="00136406"/>
    <w:rsid w:val="001671D1"/>
    <w:rsid w:val="0017168A"/>
    <w:rsid w:val="00183DED"/>
    <w:rsid w:val="00184D4F"/>
    <w:rsid w:val="001856E9"/>
    <w:rsid w:val="00192CF3"/>
    <w:rsid w:val="00195AD5"/>
    <w:rsid w:val="00196BAB"/>
    <w:rsid w:val="00196D4C"/>
    <w:rsid w:val="001A2444"/>
    <w:rsid w:val="001A4DDE"/>
    <w:rsid w:val="001A6790"/>
    <w:rsid w:val="001B217D"/>
    <w:rsid w:val="001C4FDE"/>
    <w:rsid w:val="001C5548"/>
    <w:rsid w:val="001D016A"/>
    <w:rsid w:val="001D1926"/>
    <w:rsid w:val="001D31E3"/>
    <w:rsid w:val="001D3B2E"/>
    <w:rsid w:val="001D4795"/>
    <w:rsid w:val="001E39BB"/>
    <w:rsid w:val="001F0E53"/>
    <w:rsid w:val="00202412"/>
    <w:rsid w:val="00212898"/>
    <w:rsid w:val="002162A2"/>
    <w:rsid w:val="00217FF4"/>
    <w:rsid w:val="00230FF5"/>
    <w:rsid w:val="002337D8"/>
    <w:rsid w:val="00234524"/>
    <w:rsid w:val="00242B03"/>
    <w:rsid w:val="00243C29"/>
    <w:rsid w:val="00244338"/>
    <w:rsid w:val="002513DC"/>
    <w:rsid w:val="00252238"/>
    <w:rsid w:val="00260B1A"/>
    <w:rsid w:val="0026144E"/>
    <w:rsid w:val="002668C0"/>
    <w:rsid w:val="0027301C"/>
    <w:rsid w:val="0027723C"/>
    <w:rsid w:val="002776E2"/>
    <w:rsid w:val="00285883"/>
    <w:rsid w:val="002917E0"/>
    <w:rsid w:val="00295FA7"/>
    <w:rsid w:val="002979DF"/>
    <w:rsid w:val="002A30AC"/>
    <w:rsid w:val="002B05D4"/>
    <w:rsid w:val="002B2F25"/>
    <w:rsid w:val="002C2636"/>
    <w:rsid w:val="002C7A67"/>
    <w:rsid w:val="002D614A"/>
    <w:rsid w:val="002D7C6A"/>
    <w:rsid w:val="002E2FA0"/>
    <w:rsid w:val="002F0FAB"/>
    <w:rsid w:val="002F48E7"/>
    <w:rsid w:val="002F5D3A"/>
    <w:rsid w:val="002F736D"/>
    <w:rsid w:val="0030013B"/>
    <w:rsid w:val="0030692C"/>
    <w:rsid w:val="003120FF"/>
    <w:rsid w:val="00321B94"/>
    <w:rsid w:val="00327F7A"/>
    <w:rsid w:val="0033327B"/>
    <w:rsid w:val="00342B47"/>
    <w:rsid w:val="00344349"/>
    <w:rsid w:val="00345101"/>
    <w:rsid w:val="00350B1E"/>
    <w:rsid w:val="003543E8"/>
    <w:rsid w:val="0035442D"/>
    <w:rsid w:val="0037104D"/>
    <w:rsid w:val="00377B9B"/>
    <w:rsid w:val="00383CD1"/>
    <w:rsid w:val="00397ECE"/>
    <w:rsid w:val="003A14A8"/>
    <w:rsid w:val="003A3093"/>
    <w:rsid w:val="003A650A"/>
    <w:rsid w:val="003A7119"/>
    <w:rsid w:val="003B4D55"/>
    <w:rsid w:val="003C0F13"/>
    <w:rsid w:val="003D0048"/>
    <w:rsid w:val="003D3018"/>
    <w:rsid w:val="003E25BB"/>
    <w:rsid w:val="003E3080"/>
    <w:rsid w:val="003E5D50"/>
    <w:rsid w:val="003F4576"/>
    <w:rsid w:val="00400315"/>
    <w:rsid w:val="00400F19"/>
    <w:rsid w:val="0040358D"/>
    <w:rsid w:val="00403AE0"/>
    <w:rsid w:val="00404DC5"/>
    <w:rsid w:val="00404DDE"/>
    <w:rsid w:val="004104B9"/>
    <w:rsid w:val="00416243"/>
    <w:rsid w:val="00421C9F"/>
    <w:rsid w:val="00424BFF"/>
    <w:rsid w:val="00425AEB"/>
    <w:rsid w:val="00430E84"/>
    <w:rsid w:val="004312BF"/>
    <w:rsid w:val="0043629B"/>
    <w:rsid w:val="00440794"/>
    <w:rsid w:val="00445D7E"/>
    <w:rsid w:val="00446873"/>
    <w:rsid w:val="004535F9"/>
    <w:rsid w:val="00453B07"/>
    <w:rsid w:val="00456F9E"/>
    <w:rsid w:val="00460AED"/>
    <w:rsid w:val="00470DAD"/>
    <w:rsid w:val="00474F93"/>
    <w:rsid w:val="00481324"/>
    <w:rsid w:val="004819B3"/>
    <w:rsid w:val="00485214"/>
    <w:rsid w:val="00487C50"/>
    <w:rsid w:val="00495B98"/>
    <w:rsid w:val="00497B6C"/>
    <w:rsid w:val="004A54E5"/>
    <w:rsid w:val="004C3EA0"/>
    <w:rsid w:val="004C79BE"/>
    <w:rsid w:val="004D0345"/>
    <w:rsid w:val="004D6BAC"/>
    <w:rsid w:val="004E1819"/>
    <w:rsid w:val="004E5D58"/>
    <w:rsid w:val="004E6572"/>
    <w:rsid w:val="004F1880"/>
    <w:rsid w:val="004F4006"/>
    <w:rsid w:val="005030E8"/>
    <w:rsid w:val="00511570"/>
    <w:rsid w:val="00511672"/>
    <w:rsid w:val="005121B4"/>
    <w:rsid w:val="00516C3D"/>
    <w:rsid w:val="00520A1D"/>
    <w:rsid w:val="00522D79"/>
    <w:rsid w:val="00526706"/>
    <w:rsid w:val="00527B21"/>
    <w:rsid w:val="00527B5D"/>
    <w:rsid w:val="00532D07"/>
    <w:rsid w:val="005404E4"/>
    <w:rsid w:val="00541FB2"/>
    <w:rsid w:val="00550694"/>
    <w:rsid w:val="005556B1"/>
    <w:rsid w:val="00557EB1"/>
    <w:rsid w:val="0056048C"/>
    <w:rsid w:val="00574E7B"/>
    <w:rsid w:val="00575B51"/>
    <w:rsid w:val="00580A82"/>
    <w:rsid w:val="00583626"/>
    <w:rsid w:val="0058400F"/>
    <w:rsid w:val="005954E3"/>
    <w:rsid w:val="005B039D"/>
    <w:rsid w:val="005B494F"/>
    <w:rsid w:val="005C4DC2"/>
    <w:rsid w:val="005C6AB6"/>
    <w:rsid w:val="005C7D6F"/>
    <w:rsid w:val="005D1DAD"/>
    <w:rsid w:val="005D336A"/>
    <w:rsid w:val="005D753D"/>
    <w:rsid w:val="005F4F8C"/>
    <w:rsid w:val="0061210E"/>
    <w:rsid w:val="0062020C"/>
    <w:rsid w:val="006210E8"/>
    <w:rsid w:val="006215E0"/>
    <w:rsid w:val="00625F8A"/>
    <w:rsid w:val="0062613E"/>
    <w:rsid w:val="00627BE6"/>
    <w:rsid w:val="006606E4"/>
    <w:rsid w:val="00661068"/>
    <w:rsid w:val="00663BE7"/>
    <w:rsid w:val="0066772C"/>
    <w:rsid w:val="0067061E"/>
    <w:rsid w:val="00672132"/>
    <w:rsid w:val="0068683C"/>
    <w:rsid w:val="00686A3D"/>
    <w:rsid w:val="0068775D"/>
    <w:rsid w:val="00694C30"/>
    <w:rsid w:val="006A019F"/>
    <w:rsid w:val="006A0FA0"/>
    <w:rsid w:val="006A4872"/>
    <w:rsid w:val="006B1111"/>
    <w:rsid w:val="006C3887"/>
    <w:rsid w:val="006C66FD"/>
    <w:rsid w:val="006D46BE"/>
    <w:rsid w:val="006D63FF"/>
    <w:rsid w:val="006E15AF"/>
    <w:rsid w:val="006E1A04"/>
    <w:rsid w:val="006E5D17"/>
    <w:rsid w:val="006E77CA"/>
    <w:rsid w:val="006F16DA"/>
    <w:rsid w:val="006F5DBD"/>
    <w:rsid w:val="006F7410"/>
    <w:rsid w:val="00713331"/>
    <w:rsid w:val="00717750"/>
    <w:rsid w:val="0072098B"/>
    <w:rsid w:val="00730862"/>
    <w:rsid w:val="00731AA9"/>
    <w:rsid w:val="0073770F"/>
    <w:rsid w:val="00746EB5"/>
    <w:rsid w:val="007525F5"/>
    <w:rsid w:val="0076701D"/>
    <w:rsid w:val="0079063B"/>
    <w:rsid w:val="007916B9"/>
    <w:rsid w:val="007A581B"/>
    <w:rsid w:val="007B035F"/>
    <w:rsid w:val="007C7DA2"/>
    <w:rsid w:val="007C7E9B"/>
    <w:rsid w:val="007D74BD"/>
    <w:rsid w:val="007D7BA5"/>
    <w:rsid w:val="007D7FEA"/>
    <w:rsid w:val="007E454B"/>
    <w:rsid w:val="007E64A7"/>
    <w:rsid w:val="007E7FF7"/>
    <w:rsid w:val="007F2727"/>
    <w:rsid w:val="007F38D3"/>
    <w:rsid w:val="007F6E43"/>
    <w:rsid w:val="00802B2D"/>
    <w:rsid w:val="00804665"/>
    <w:rsid w:val="00817B63"/>
    <w:rsid w:val="00824BAD"/>
    <w:rsid w:val="00825207"/>
    <w:rsid w:val="008322A2"/>
    <w:rsid w:val="0084272B"/>
    <w:rsid w:val="00863DE5"/>
    <w:rsid w:val="0086796C"/>
    <w:rsid w:val="00872272"/>
    <w:rsid w:val="008727C3"/>
    <w:rsid w:val="00874576"/>
    <w:rsid w:val="00874FD4"/>
    <w:rsid w:val="0088014A"/>
    <w:rsid w:val="008828DB"/>
    <w:rsid w:val="0088799F"/>
    <w:rsid w:val="00890915"/>
    <w:rsid w:val="00894BFE"/>
    <w:rsid w:val="00895F49"/>
    <w:rsid w:val="008A6E0D"/>
    <w:rsid w:val="008A7351"/>
    <w:rsid w:val="008B2B9C"/>
    <w:rsid w:val="008B5760"/>
    <w:rsid w:val="008B6A10"/>
    <w:rsid w:val="008C11CD"/>
    <w:rsid w:val="008C5E47"/>
    <w:rsid w:val="008D39FF"/>
    <w:rsid w:val="008D449D"/>
    <w:rsid w:val="008D6A7B"/>
    <w:rsid w:val="008E02FC"/>
    <w:rsid w:val="008E06AC"/>
    <w:rsid w:val="008F1713"/>
    <w:rsid w:val="008F5A1B"/>
    <w:rsid w:val="00903BE0"/>
    <w:rsid w:val="00906EEE"/>
    <w:rsid w:val="00910B99"/>
    <w:rsid w:val="009205C0"/>
    <w:rsid w:val="0092229C"/>
    <w:rsid w:val="0092528F"/>
    <w:rsid w:val="00934F37"/>
    <w:rsid w:val="00940A29"/>
    <w:rsid w:val="009421EA"/>
    <w:rsid w:val="00943E3F"/>
    <w:rsid w:val="0094595E"/>
    <w:rsid w:val="00945A4B"/>
    <w:rsid w:val="00946193"/>
    <w:rsid w:val="009468C1"/>
    <w:rsid w:val="00946E70"/>
    <w:rsid w:val="009524AE"/>
    <w:rsid w:val="00952D79"/>
    <w:rsid w:val="00961B12"/>
    <w:rsid w:val="00962955"/>
    <w:rsid w:val="00962D43"/>
    <w:rsid w:val="00974C0F"/>
    <w:rsid w:val="009752D8"/>
    <w:rsid w:val="0097760B"/>
    <w:rsid w:val="00994A3B"/>
    <w:rsid w:val="009A24AF"/>
    <w:rsid w:val="009B755F"/>
    <w:rsid w:val="009C1E23"/>
    <w:rsid w:val="009C248F"/>
    <w:rsid w:val="009C31FB"/>
    <w:rsid w:val="009C6457"/>
    <w:rsid w:val="009D1921"/>
    <w:rsid w:val="009D1BDF"/>
    <w:rsid w:val="009D20AD"/>
    <w:rsid w:val="009E3DB5"/>
    <w:rsid w:val="009F16AA"/>
    <w:rsid w:val="009F275F"/>
    <w:rsid w:val="009F3CEB"/>
    <w:rsid w:val="009F5016"/>
    <w:rsid w:val="00A019B0"/>
    <w:rsid w:val="00A05DD7"/>
    <w:rsid w:val="00A34882"/>
    <w:rsid w:val="00A358F9"/>
    <w:rsid w:val="00A37F08"/>
    <w:rsid w:val="00A410BB"/>
    <w:rsid w:val="00A46F5F"/>
    <w:rsid w:val="00A54280"/>
    <w:rsid w:val="00A5609D"/>
    <w:rsid w:val="00A71AE6"/>
    <w:rsid w:val="00A71F06"/>
    <w:rsid w:val="00A72761"/>
    <w:rsid w:val="00A76204"/>
    <w:rsid w:val="00A805F2"/>
    <w:rsid w:val="00A86DDE"/>
    <w:rsid w:val="00A93197"/>
    <w:rsid w:val="00AB2297"/>
    <w:rsid w:val="00AB269D"/>
    <w:rsid w:val="00AB6763"/>
    <w:rsid w:val="00AD3F8A"/>
    <w:rsid w:val="00AE5CA8"/>
    <w:rsid w:val="00AE670C"/>
    <w:rsid w:val="00AF197A"/>
    <w:rsid w:val="00AF286E"/>
    <w:rsid w:val="00AF28D3"/>
    <w:rsid w:val="00B0023C"/>
    <w:rsid w:val="00B020BD"/>
    <w:rsid w:val="00B036AC"/>
    <w:rsid w:val="00B06CB8"/>
    <w:rsid w:val="00B11AB1"/>
    <w:rsid w:val="00B14539"/>
    <w:rsid w:val="00B204B1"/>
    <w:rsid w:val="00B25F16"/>
    <w:rsid w:val="00B27A38"/>
    <w:rsid w:val="00B30C24"/>
    <w:rsid w:val="00B413D4"/>
    <w:rsid w:val="00B533F9"/>
    <w:rsid w:val="00B53956"/>
    <w:rsid w:val="00B54142"/>
    <w:rsid w:val="00B564A2"/>
    <w:rsid w:val="00B56643"/>
    <w:rsid w:val="00B627B2"/>
    <w:rsid w:val="00B751D1"/>
    <w:rsid w:val="00B75917"/>
    <w:rsid w:val="00B81A32"/>
    <w:rsid w:val="00B82E74"/>
    <w:rsid w:val="00B85961"/>
    <w:rsid w:val="00B907CB"/>
    <w:rsid w:val="00BA5925"/>
    <w:rsid w:val="00BB4D6E"/>
    <w:rsid w:val="00BC16CF"/>
    <w:rsid w:val="00BD36FA"/>
    <w:rsid w:val="00BD5936"/>
    <w:rsid w:val="00BD7DC8"/>
    <w:rsid w:val="00BE06C5"/>
    <w:rsid w:val="00BF75E5"/>
    <w:rsid w:val="00C13FE1"/>
    <w:rsid w:val="00C22137"/>
    <w:rsid w:val="00C23653"/>
    <w:rsid w:val="00C42F8F"/>
    <w:rsid w:val="00C46E1A"/>
    <w:rsid w:val="00C473BE"/>
    <w:rsid w:val="00C57FD5"/>
    <w:rsid w:val="00C65234"/>
    <w:rsid w:val="00C65BA2"/>
    <w:rsid w:val="00C66F9F"/>
    <w:rsid w:val="00C672DE"/>
    <w:rsid w:val="00C721E7"/>
    <w:rsid w:val="00C743B1"/>
    <w:rsid w:val="00C80174"/>
    <w:rsid w:val="00C81D8E"/>
    <w:rsid w:val="00C82C27"/>
    <w:rsid w:val="00C8636C"/>
    <w:rsid w:val="00C927BE"/>
    <w:rsid w:val="00C93820"/>
    <w:rsid w:val="00C94504"/>
    <w:rsid w:val="00C94E5B"/>
    <w:rsid w:val="00C96EB1"/>
    <w:rsid w:val="00C97206"/>
    <w:rsid w:val="00CA3B67"/>
    <w:rsid w:val="00CC083F"/>
    <w:rsid w:val="00CC538A"/>
    <w:rsid w:val="00CC7AFB"/>
    <w:rsid w:val="00CD1DD6"/>
    <w:rsid w:val="00CD2130"/>
    <w:rsid w:val="00CE6B72"/>
    <w:rsid w:val="00CF1996"/>
    <w:rsid w:val="00CF7224"/>
    <w:rsid w:val="00D04339"/>
    <w:rsid w:val="00D04D91"/>
    <w:rsid w:val="00D07A3B"/>
    <w:rsid w:val="00D12335"/>
    <w:rsid w:val="00D1292A"/>
    <w:rsid w:val="00D15779"/>
    <w:rsid w:val="00D22DB1"/>
    <w:rsid w:val="00D26248"/>
    <w:rsid w:val="00D272A7"/>
    <w:rsid w:val="00D272D5"/>
    <w:rsid w:val="00D32F25"/>
    <w:rsid w:val="00D41B15"/>
    <w:rsid w:val="00D41F71"/>
    <w:rsid w:val="00D45870"/>
    <w:rsid w:val="00D579D2"/>
    <w:rsid w:val="00D621DD"/>
    <w:rsid w:val="00D668E0"/>
    <w:rsid w:val="00D67085"/>
    <w:rsid w:val="00D717C4"/>
    <w:rsid w:val="00D83793"/>
    <w:rsid w:val="00D90184"/>
    <w:rsid w:val="00DA0A41"/>
    <w:rsid w:val="00DA3039"/>
    <w:rsid w:val="00DA6E65"/>
    <w:rsid w:val="00DB63F4"/>
    <w:rsid w:val="00DC0DD8"/>
    <w:rsid w:val="00DC38CB"/>
    <w:rsid w:val="00DC540D"/>
    <w:rsid w:val="00DC5D6B"/>
    <w:rsid w:val="00DD1CE7"/>
    <w:rsid w:val="00DD36FB"/>
    <w:rsid w:val="00DE0D52"/>
    <w:rsid w:val="00DE3DAA"/>
    <w:rsid w:val="00DF397E"/>
    <w:rsid w:val="00DF6B7B"/>
    <w:rsid w:val="00E1004A"/>
    <w:rsid w:val="00E114F9"/>
    <w:rsid w:val="00E17F15"/>
    <w:rsid w:val="00E24007"/>
    <w:rsid w:val="00E354A6"/>
    <w:rsid w:val="00E43BC5"/>
    <w:rsid w:val="00E457D3"/>
    <w:rsid w:val="00E52DDA"/>
    <w:rsid w:val="00E603B4"/>
    <w:rsid w:val="00E67B96"/>
    <w:rsid w:val="00E719D2"/>
    <w:rsid w:val="00E7223A"/>
    <w:rsid w:val="00E7268B"/>
    <w:rsid w:val="00E77FB4"/>
    <w:rsid w:val="00E81254"/>
    <w:rsid w:val="00E8185A"/>
    <w:rsid w:val="00E84E4A"/>
    <w:rsid w:val="00EA01F9"/>
    <w:rsid w:val="00EA0DF9"/>
    <w:rsid w:val="00EA5926"/>
    <w:rsid w:val="00EA67AE"/>
    <w:rsid w:val="00EB176F"/>
    <w:rsid w:val="00EB2C2A"/>
    <w:rsid w:val="00EB4BFE"/>
    <w:rsid w:val="00EB5539"/>
    <w:rsid w:val="00EC2503"/>
    <w:rsid w:val="00EC5E7D"/>
    <w:rsid w:val="00EC7B85"/>
    <w:rsid w:val="00ED323A"/>
    <w:rsid w:val="00ED3859"/>
    <w:rsid w:val="00ED4E20"/>
    <w:rsid w:val="00ED73DE"/>
    <w:rsid w:val="00ED77CA"/>
    <w:rsid w:val="00EF0F90"/>
    <w:rsid w:val="00EF265F"/>
    <w:rsid w:val="00EF7083"/>
    <w:rsid w:val="00F0085C"/>
    <w:rsid w:val="00F029DD"/>
    <w:rsid w:val="00F20747"/>
    <w:rsid w:val="00F4124E"/>
    <w:rsid w:val="00F42619"/>
    <w:rsid w:val="00F42A8E"/>
    <w:rsid w:val="00F42F91"/>
    <w:rsid w:val="00F45BBF"/>
    <w:rsid w:val="00F54366"/>
    <w:rsid w:val="00F5527A"/>
    <w:rsid w:val="00F6349E"/>
    <w:rsid w:val="00F64019"/>
    <w:rsid w:val="00F75017"/>
    <w:rsid w:val="00F751D6"/>
    <w:rsid w:val="00F83851"/>
    <w:rsid w:val="00F9284D"/>
    <w:rsid w:val="00F956C0"/>
    <w:rsid w:val="00FA05E9"/>
    <w:rsid w:val="00FA26CD"/>
    <w:rsid w:val="00FB0798"/>
    <w:rsid w:val="00FC382C"/>
    <w:rsid w:val="00FD5F98"/>
    <w:rsid w:val="00FE3F18"/>
    <w:rsid w:val="00FE684D"/>
  </w:rsids>
  <m:mathPr>
    <m:mathFont m:val="Cambria Math"/>
    <m:brkBin m:val="before"/>
    <m:brkBinSub m:val="--"/>
    <m:smallFrac/>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DCB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DD"/>
    <w:pPr>
      <w:spacing w:after="200" w:line="276" w:lineRule="auto"/>
    </w:pPr>
    <w:rPr>
      <w:rFonts w:ascii="Arial" w:eastAsiaTheme="minorHAnsi" w:hAnsi="Arial" w:cs="Arial"/>
      <w:sz w:val="20"/>
      <w:lang w:eastAsia="en-US"/>
    </w:rPr>
  </w:style>
  <w:style w:type="paragraph" w:styleId="Ttulo3">
    <w:name w:val="heading 3"/>
    <w:basedOn w:val="Normal"/>
    <w:link w:val="Ttulo3Car"/>
    <w:uiPriority w:val="9"/>
    <w:qFormat/>
    <w:rsid w:val="003A650A"/>
    <w:pPr>
      <w:spacing w:before="100" w:beforeAutospacing="1" w:after="100" w:afterAutospacing="1" w:line="240" w:lineRule="auto"/>
      <w:outlineLvl w:val="2"/>
    </w:pPr>
    <w:rPr>
      <w:rFonts w:ascii="Times" w:eastAsiaTheme="minorEastAsia" w:hAnsi="Times" w:cstheme="minorBidi"/>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621DD"/>
    <w:pPr>
      <w:ind w:left="720"/>
      <w:contextualSpacing/>
    </w:pPr>
  </w:style>
  <w:style w:type="table" w:styleId="Tablaconcuadrcula">
    <w:name w:val="Table Grid"/>
    <w:basedOn w:val="Tablanormal"/>
    <w:rsid w:val="004312BF"/>
    <w:rPr>
      <w:rFonts w:asciiTheme="minorHAnsi" w:eastAsiaTheme="minorHAnsi" w:hAnsiTheme="minorHAnsi"/>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
    <w:name w:val="Hyperlink"/>
    <w:basedOn w:val="Fuentedeprrafopredeter"/>
    <w:uiPriority w:val="99"/>
    <w:unhideWhenUsed/>
    <w:rsid w:val="00D45870"/>
    <w:rPr>
      <w:color w:val="0000FF" w:themeColor="hyperlink"/>
      <w:u w:val="single"/>
    </w:rPr>
  </w:style>
  <w:style w:type="paragraph" w:customStyle="1" w:styleId="u">
    <w:name w:val="u"/>
    <w:basedOn w:val="Normal"/>
    <w:rsid w:val="0067061E"/>
    <w:pPr>
      <w:spacing w:before="100" w:beforeAutospacing="1" w:after="100" w:afterAutospacing="1" w:line="240" w:lineRule="auto"/>
    </w:pPr>
    <w:rPr>
      <w:rFonts w:ascii="Times" w:eastAsiaTheme="minorEastAsia" w:hAnsi="Times" w:cstheme="minorBidi"/>
      <w:szCs w:val="20"/>
      <w:lang w:eastAsia="es-ES"/>
    </w:rPr>
  </w:style>
  <w:style w:type="character" w:customStyle="1" w:styleId="un">
    <w:name w:val="un"/>
    <w:basedOn w:val="Fuentedeprrafopredeter"/>
    <w:rsid w:val="0067061E"/>
  </w:style>
  <w:style w:type="character" w:customStyle="1" w:styleId="apple-converted-space">
    <w:name w:val="apple-converted-space"/>
    <w:basedOn w:val="Fuentedeprrafopredeter"/>
    <w:rsid w:val="0067061E"/>
  </w:style>
  <w:style w:type="character" w:styleId="Textoennegrita">
    <w:name w:val="Strong"/>
    <w:basedOn w:val="Fuentedeprrafopredeter"/>
    <w:uiPriority w:val="22"/>
    <w:qFormat/>
    <w:rsid w:val="0067061E"/>
    <w:rPr>
      <w:b/>
      <w:bCs/>
    </w:rPr>
  </w:style>
  <w:style w:type="paragraph" w:styleId="Textodeglobo">
    <w:name w:val="Balloon Text"/>
    <w:basedOn w:val="Normal"/>
    <w:link w:val="TextodegloboCar"/>
    <w:uiPriority w:val="99"/>
    <w:semiHidden/>
    <w:unhideWhenUsed/>
    <w:rsid w:val="00526706"/>
    <w:pPr>
      <w:spacing w:after="0"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26706"/>
    <w:rPr>
      <w:rFonts w:ascii="Lucida Grande" w:eastAsiaTheme="minorHAnsi" w:hAnsi="Lucida Grande" w:cs="Arial"/>
      <w:sz w:val="18"/>
      <w:szCs w:val="18"/>
      <w:lang w:eastAsia="en-US"/>
    </w:rPr>
  </w:style>
  <w:style w:type="character" w:styleId="Hipervnculovisitado">
    <w:name w:val="FollowedHyperlink"/>
    <w:basedOn w:val="Fuentedeprrafopredeter"/>
    <w:uiPriority w:val="99"/>
    <w:semiHidden/>
    <w:unhideWhenUsed/>
    <w:rsid w:val="006210E8"/>
    <w:rPr>
      <w:color w:val="800080" w:themeColor="followedHyperlink"/>
      <w:u w:val="single"/>
    </w:rPr>
  </w:style>
  <w:style w:type="character" w:styleId="Refdecomentario">
    <w:name w:val="annotation reference"/>
    <w:basedOn w:val="Fuentedeprrafopredeter"/>
    <w:uiPriority w:val="99"/>
    <w:semiHidden/>
    <w:unhideWhenUsed/>
    <w:rsid w:val="00C743B1"/>
    <w:rPr>
      <w:sz w:val="18"/>
      <w:szCs w:val="18"/>
    </w:rPr>
  </w:style>
  <w:style w:type="paragraph" w:styleId="Textocomentario">
    <w:name w:val="annotation text"/>
    <w:basedOn w:val="Normal"/>
    <w:link w:val="TextocomentarioCar"/>
    <w:uiPriority w:val="99"/>
    <w:semiHidden/>
    <w:unhideWhenUsed/>
    <w:rsid w:val="00C743B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C743B1"/>
    <w:rPr>
      <w:rFonts w:ascii="Arial" w:eastAsiaTheme="minorHAnsi" w:hAnsi="Arial" w:cs="Arial"/>
      <w:sz w:val="24"/>
      <w:szCs w:val="24"/>
      <w:lang w:eastAsia="en-US"/>
    </w:rPr>
  </w:style>
  <w:style w:type="paragraph" w:styleId="Asuntodelcomentario">
    <w:name w:val="annotation subject"/>
    <w:basedOn w:val="Textocomentario"/>
    <w:next w:val="Textocomentario"/>
    <w:link w:val="AsuntodelcomentarioCar"/>
    <w:uiPriority w:val="99"/>
    <w:semiHidden/>
    <w:unhideWhenUsed/>
    <w:rsid w:val="00C743B1"/>
    <w:rPr>
      <w:b/>
      <w:bCs/>
      <w:sz w:val="20"/>
      <w:szCs w:val="20"/>
    </w:rPr>
  </w:style>
  <w:style w:type="character" w:customStyle="1" w:styleId="AsuntodelcomentarioCar">
    <w:name w:val="Asunto del comentario Car"/>
    <w:basedOn w:val="TextocomentarioCar"/>
    <w:link w:val="Asuntodelcomentario"/>
    <w:uiPriority w:val="99"/>
    <w:semiHidden/>
    <w:rsid w:val="00C743B1"/>
    <w:rPr>
      <w:rFonts w:ascii="Arial" w:eastAsiaTheme="minorHAnsi" w:hAnsi="Arial" w:cs="Arial"/>
      <w:b/>
      <w:bCs/>
      <w:sz w:val="20"/>
      <w:szCs w:val="20"/>
      <w:lang w:eastAsia="en-US"/>
    </w:rPr>
  </w:style>
  <w:style w:type="paragraph" w:styleId="Revisin">
    <w:name w:val="Revision"/>
    <w:hidden/>
    <w:uiPriority w:val="99"/>
    <w:semiHidden/>
    <w:rsid w:val="00B53956"/>
    <w:rPr>
      <w:rFonts w:ascii="Arial" w:eastAsiaTheme="minorHAnsi" w:hAnsi="Arial" w:cs="Arial"/>
      <w:sz w:val="20"/>
      <w:lang w:eastAsia="en-US"/>
    </w:rPr>
  </w:style>
  <w:style w:type="character" w:customStyle="1" w:styleId="Ttulo3Car">
    <w:name w:val="Título 3 Car"/>
    <w:basedOn w:val="Fuentedeprrafopredeter"/>
    <w:link w:val="Ttulo3"/>
    <w:uiPriority w:val="9"/>
    <w:rsid w:val="003A650A"/>
    <w:rPr>
      <w:rFonts w:ascii="Times" w:hAnsi="Times"/>
      <w:b/>
      <w:bCs/>
      <w:sz w:val="27"/>
      <w:szCs w:val="27"/>
    </w:rPr>
  </w:style>
  <w:style w:type="paragraph" w:styleId="Encabezado">
    <w:name w:val="header"/>
    <w:basedOn w:val="Normal"/>
    <w:link w:val="EncabezadoCar"/>
    <w:uiPriority w:val="99"/>
    <w:unhideWhenUsed/>
    <w:rsid w:val="006A0FA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A0FA0"/>
    <w:rPr>
      <w:rFonts w:ascii="Arial" w:eastAsiaTheme="minorHAnsi" w:hAnsi="Arial" w:cs="Arial"/>
      <w:sz w:val="20"/>
      <w:lang w:eastAsia="en-US"/>
    </w:rPr>
  </w:style>
  <w:style w:type="paragraph" w:styleId="Piedepgina">
    <w:name w:val="footer"/>
    <w:basedOn w:val="Normal"/>
    <w:link w:val="PiedepginaCar"/>
    <w:uiPriority w:val="99"/>
    <w:unhideWhenUsed/>
    <w:rsid w:val="006A0FA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A0FA0"/>
    <w:rPr>
      <w:rFonts w:ascii="Arial" w:eastAsiaTheme="minorHAnsi" w:hAnsi="Arial" w:cs="Arial"/>
      <w:sz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1DD"/>
    <w:pPr>
      <w:spacing w:after="200" w:line="276" w:lineRule="auto"/>
    </w:pPr>
    <w:rPr>
      <w:rFonts w:ascii="Arial" w:eastAsiaTheme="minorHAnsi" w:hAnsi="Arial" w:cs="Arial"/>
      <w:sz w:val="20"/>
      <w:lang w:eastAsia="en-US"/>
    </w:rPr>
  </w:style>
  <w:style w:type="paragraph" w:styleId="Ttulo3">
    <w:name w:val="heading 3"/>
    <w:basedOn w:val="Normal"/>
    <w:link w:val="Ttulo3Car"/>
    <w:uiPriority w:val="9"/>
    <w:qFormat/>
    <w:rsid w:val="003A650A"/>
    <w:pPr>
      <w:spacing w:before="100" w:beforeAutospacing="1" w:after="100" w:afterAutospacing="1" w:line="240" w:lineRule="auto"/>
      <w:outlineLvl w:val="2"/>
    </w:pPr>
    <w:rPr>
      <w:rFonts w:ascii="Times" w:eastAsiaTheme="minorEastAsia" w:hAnsi="Times" w:cstheme="minorBidi"/>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621DD"/>
    <w:pPr>
      <w:ind w:left="720"/>
      <w:contextualSpacing/>
    </w:pPr>
  </w:style>
  <w:style w:type="table" w:styleId="Tablaconcuadrcula">
    <w:name w:val="Table Grid"/>
    <w:basedOn w:val="Tablanormal"/>
    <w:rsid w:val="004312BF"/>
    <w:rPr>
      <w:rFonts w:asciiTheme="minorHAnsi" w:eastAsiaTheme="minorHAnsi" w:hAnsiTheme="minorHAnsi"/>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
    <w:name w:val="Hyperlink"/>
    <w:basedOn w:val="Fuentedeprrafopredeter"/>
    <w:uiPriority w:val="99"/>
    <w:unhideWhenUsed/>
    <w:rsid w:val="00D45870"/>
    <w:rPr>
      <w:color w:val="0000FF" w:themeColor="hyperlink"/>
      <w:u w:val="single"/>
    </w:rPr>
  </w:style>
  <w:style w:type="paragraph" w:customStyle="1" w:styleId="u">
    <w:name w:val="u"/>
    <w:basedOn w:val="Normal"/>
    <w:rsid w:val="0067061E"/>
    <w:pPr>
      <w:spacing w:before="100" w:beforeAutospacing="1" w:after="100" w:afterAutospacing="1" w:line="240" w:lineRule="auto"/>
    </w:pPr>
    <w:rPr>
      <w:rFonts w:ascii="Times" w:eastAsiaTheme="minorEastAsia" w:hAnsi="Times" w:cstheme="minorBidi"/>
      <w:szCs w:val="20"/>
      <w:lang w:eastAsia="es-ES"/>
    </w:rPr>
  </w:style>
  <w:style w:type="character" w:customStyle="1" w:styleId="un">
    <w:name w:val="un"/>
    <w:basedOn w:val="Fuentedeprrafopredeter"/>
    <w:rsid w:val="0067061E"/>
  </w:style>
  <w:style w:type="character" w:customStyle="1" w:styleId="apple-converted-space">
    <w:name w:val="apple-converted-space"/>
    <w:basedOn w:val="Fuentedeprrafopredeter"/>
    <w:rsid w:val="0067061E"/>
  </w:style>
  <w:style w:type="character" w:styleId="Textoennegrita">
    <w:name w:val="Strong"/>
    <w:basedOn w:val="Fuentedeprrafopredeter"/>
    <w:uiPriority w:val="22"/>
    <w:qFormat/>
    <w:rsid w:val="0067061E"/>
    <w:rPr>
      <w:b/>
      <w:bCs/>
    </w:rPr>
  </w:style>
  <w:style w:type="paragraph" w:styleId="Textodeglobo">
    <w:name w:val="Balloon Text"/>
    <w:basedOn w:val="Normal"/>
    <w:link w:val="TextodegloboCar"/>
    <w:uiPriority w:val="99"/>
    <w:semiHidden/>
    <w:unhideWhenUsed/>
    <w:rsid w:val="00526706"/>
    <w:pPr>
      <w:spacing w:after="0"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26706"/>
    <w:rPr>
      <w:rFonts w:ascii="Lucida Grande" w:eastAsiaTheme="minorHAnsi" w:hAnsi="Lucida Grande" w:cs="Arial"/>
      <w:sz w:val="18"/>
      <w:szCs w:val="18"/>
      <w:lang w:eastAsia="en-US"/>
    </w:rPr>
  </w:style>
  <w:style w:type="character" w:styleId="Hipervnculovisitado">
    <w:name w:val="FollowedHyperlink"/>
    <w:basedOn w:val="Fuentedeprrafopredeter"/>
    <w:uiPriority w:val="99"/>
    <w:semiHidden/>
    <w:unhideWhenUsed/>
    <w:rsid w:val="006210E8"/>
    <w:rPr>
      <w:color w:val="800080" w:themeColor="followedHyperlink"/>
      <w:u w:val="single"/>
    </w:rPr>
  </w:style>
  <w:style w:type="character" w:styleId="Refdecomentario">
    <w:name w:val="annotation reference"/>
    <w:basedOn w:val="Fuentedeprrafopredeter"/>
    <w:uiPriority w:val="99"/>
    <w:semiHidden/>
    <w:unhideWhenUsed/>
    <w:rsid w:val="00C743B1"/>
    <w:rPr>
      <w:sz w:val="18"/>
      <w:szCs w:val="18"/>
    </w:rPr>
  </w:style>
  <w:style w:type="paragraph" w:styleId="Textocomentario">
    <w:name w:val="annotation text"/>
    <w:basedOn w:val="Normal"/>
    <w:link w:val="TextocomentarioCar"/>
    <w:uiPriority w:val="99"/>
    <w:semiHidden/>
    <w:unhideWhenUsed/>
    <w:rsid w:val="00C743B1"/>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C743B1"/>
    <w:rPr>
      <w:rFonts w:ascii="Arial" w:eastAsiaTheme="minorHAnsi" w:hAnsi="Arial" w:cs="Arial"/>
      <w:sz w:val="24"/>
      <w:szCs w:val="24"/>
      <w:lang w:eastAsia="en-US"/>
    </w:rPr>
  </w:style>
  <w:style w:type="paragraph" w:styleId="Asuntodelcomentario">
    <w:name w:val="annotation subject"/>
    <w:basedOn w:val="Textocomentario"/>
    <w:next w:val="Textocomentario"/>
    <w:link w:val="AsuntodelcomentarioCar"/>
    <w:uiPriority w:val="99"/>
    <w:semiHidden/>
    <w:unhideWhenUsed/>
    <w:rsid w:val="00C743B1"/>
    <w:rPr>
      <w:b/>
      <w:bCs/>
      <w:sz w:val="20"/>
      <w:szCs w:val="20"/>
    </w:rPr>
  </w:style>
  <w:style w:type="character" w:customStyle="1" w:styleId="AsuntodelcomentarioCar">
    <w:name w:val="Asunto del comentario Car"/>
    <w:basedOn w:val="TextocomentarioCar"/>
    <w:link w:val="Asuntodelcomentario"/>
    <w:uiPriority w:val="99"/>
    <w:semiHidden/>
    <w:rsid w:val="00C743B1"/>
    <w:rPr>
      <w:rFonts w:ascii="Arial" w:eastAsiaTheme="minorHAnsi" w:hAnsi="Arial" w:cs="Arial"/>
      <w:b/>
      <w:bCs/>
      <w:sz w:val="20"/>
      <w:szCs w:val="20"/>
      <w:lang w:eastAsia="en-US"/>
    </w:rPr>
  </w:style>
  <w:style w:type="paragraph" w:styleId="Revisin">
    <w:name w:val="Revision"/>
    <w:hidden/>
    <w:uiPriority w:val="99"/>
    <w:semiHidden/>
    <w:rsid w:val="00B53956"/>
    <w:rPr>
      <w:rFonts w:ascii="Arial" w:eastAsiaTheme="minorHAnsi" w:hAnsi="Arial" w:cs="Arial"/>
      <w:sz w:val="20"/>
      <w:lang w:eastAsia="en-US"/>
    </w:rPr>
  </w:style>
  <w:style w:type="character" w:customStyle="1" w:styleId="Ttulo3Car">
    <w:name w:val="Título 3 Car"/>
    <w:basedOn w:val="Fuentedeprrafopredeter"/>
    <w:link w:val="Ttulo3"/>
    <w:uiPriority w:val="9"/>
    <w:rsid w:val="003A650A"/>
    <w:rPr>
      <w:rFonts w:ascii="Times" w:hAnsi="Times"/>
      <w:b/>
      <w:bCs/>
      <w:sz w:val="27"/>
      <w:szCs w:val="27"/>
    </w:rPr>
  </w:style>
  <w:style w:type="paragraph" w:styleId="Encabezado">
    <w:name w:val="header"/>
    <w:basedOn w:val="Normal"/>
    <w:link w:val="EncabezadoCar"/>
    <w:uiPriority w:val="99"/>
    <w:unhideWhenUsed/>
    <w:rsid w:val="006A0FA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A0FA0"/>
    <w:rPr>
      <w:rFonts w:ascii="Arial" w:eastAsiaTheme="minorHAnsi" w:hAnsi="Arial" w:cs="Arial"/>
      <w:sz w:val="20"/>
      <w:lang w:eastAsia="en-US"/>
    </w:rPr>
  </w:style>
  <w:style w:type="paragraph" w:styleId="Piedepgina">
    <w:name w:val="footer"/>
    <w:basedOn w:val="Normal"/>
    <w:link w:val="PiedepginaCar"/>
    <w:uiPriority w:val="99"/>
    <w:unhideWhenUsed/>
    <w:rsid w:val="006A0FA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A0FA0"/>
    <w:rPr>
      <w:rFonts w:ascii="Arial" w:eastAsiaTheme="minorHAnsi" w:hAnsi="Arial" w:cs="Arial"/>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5887">
      <w:bodyDiv w:val="1"/>
      <w:marLeft w:val="0"/>
      <w:marRight w:val="0"/>
      <w:marTop w:val="0"/>
      <w:marBottom w:val="0"/>
      <w:divBdr>
        <w:top w:val="none" w:sz="0" w:space="0" w:color="auto"/>
        <w:left w:val="none" w:sz="0" w:space="0" w:color="auto"/>
        <w:bottom w:val="none" w:sz="0" w:space="0" w:color="auto"/>
        <w:right w:val="none" w:sz="0" w:space="0" w:color="auto"/>
      </w:divBdr>
    </w:div>
    <w:div w:id="38750550">
      <w:bodyDiv w:val="1"/>
      <w:marLeft w:val="0"/>
      <w:marRight w:val="0"/>
      <w:marTop w:val="0"/>
      <w:marBottom w:val="0"/>
      <w:divBdr>
        <w:top w:val="none" w:sz="0" w:space="0" w:color="auto"/>
        <w:left w:val="none" w:sz="0" w:space="0" w:color="auto"/>
        <w:bottom w:val="none" w:sz="0" w:space="0" w:color="auto"/>
        <w:right w:val="none" w:sz="0" w:space="0" w:color="auto"/>
      </w:divBdr>
    </w:div>
    <w:div w:id="45105304">
      <w:bodyDiv w:val="1"/>
      <w:marLeft w:val="0"/>
      <w:marRight w:val="0"/>
      <w:marTop w:val="0"/>
      <w:marBottom w:val="0"/>
      <w:divBdr>
        <w:top w:val="none" w:sz="0" w:space="0" w:color="auto"/>
        <w:left w:val="none" w:sz="0" w:space="0" w:color="auto"/>
        <w:bottom w:val="none" w:sz="0" w:space="0" w:color="auto"/>
        <w:right w:val="none" w:sz="0" w:space="0" w:color="auto"/>
      </w:divBdr>
    </w:div>
    <w:div w:id="58990105">
      <w:bodyDiv w:val="1"/>
      <w:marLeft w:val="0"/>
      <w:marRight w:val="0"/>
      <w:marTop w:val="0"/>
      <w:marBottom w:val="0"/>
      <w:divBdr>
        <w:top w:val="none" w:sz="0" w:space="0" w:color="auto"/>
        <w:left w:val="none" w:sz="0" w:space="0" w:color="auto"/>
        <w:bottom w:val="none" w:sz="0" w:space="0" w:color="auto"/>
        <w:right w:val="none" w:sz="0" w:space="0" w:color="auto"/>
      </w:divBdr>
    </w:div>
    <w:div w:id="88236083">
      <w:bodyDiv w:val="1"/>
      <w:marLeft w:val="0"/>
      <w:marRight w:val="0"/>
      <w:marTop w:val="0"/>
      <w:marBottom w:val="0"/>
      <w:divBdr>
        <w:top w:val="none" w:sz="0" w:space="0" w:color="auto"/>
        <w:left w:val="none" w:sz="0" w:space="0" w:color="auto"/>
        <w:bottom w:val="none" w:sz="0" w:space="0" w:color="auto"/>
        <w:right w:val="none" w:sz="0" w:space="0" w:color="auto"/>
      </w:divBdr>
    </w:div>
    <w:div w:id="108745908">
      <w:bodyDiv w:val="1"/>
      <w:marLeft w:val="0"/>
      <w:marRight w:val="0"/>
      <w:marTop w:val="0"/>
      <w:marBottom w:val="0"/>
      <w:divBdr>
        <w:top w:val="none" w:sz="0" w:space="0" w:color="auto"/>
        <w:left w:val="none" w:sz="0" w:space="0" w:color="auto"/>
        <w:bottom w:val="none" w:sz="0" w:space="0" w:color="auto"/>
        <w:right w:val="none" w:sz="0" w:space="0" w:color="auto"/>
      </w:divBdr>
    </w:div>
    <w:div w:id="123546537">
      <w:bodyDiv w:val="1"/>
      <w:marLeft w:val="0"/>
      <w:marRight w:val="0"/>
      <w:marTop w:val="0"/>
      <w:marBottom w:val="0"/>
      <w:divBdr>
        <w:top w:val="none" w:sz="0" w:space="0" w:color="auto"/>
        <w:left w:val="none" w:sz="0" w:space="0" w:color="auto"/>
        <w:bottom w:val="none" w:sz="0" w:space="0" w:color="auto"/>
        <w:right w:val="none" w:sz="0" w:space="0" w:color="auto"/>
      </w:divBdr>
      <w:divsChild>
        <w:div w:id="98572233">
          <w:marLeft w:val="0"/>
          <w:marRight w:val="0"/>
          <w:marTop w:val="0"/>
          <w:marBottom w:val="0"/>
          <w:divBdr>
            <w:top w:val="single" w:sz="6" w:space="2" w:color="FFFFFF"/>
            <w:left w:val="none" w:sz="0" w:space="0" w:color="auto"/>
            <w:bottom w:val="none" w:sz="0" w:space="0" w:color="auto"/>
            <w:right w:val="none" w:sz="0" w:space="0" w:color="auto"/>
          </w:divBdr>
        </w:div>
        <w:div w:id="465438314">
          <w:marLeft w:val="0"/>
          <w:marRight w:val="0"/>
          <w:marTop w:val="0"/>
          <w:marBottom w:val="0"/>
          <w:divBdr>
            <w:top w:val="single" w:sz="6" w:space="2" w:color="FFFFFF"/>
            <w:left w:val="none" w:sz="0" w:space="0" w:color="auto"/>
            <w:bottom w:val="none" w:sz="0" w:space="0" w:color="auto"/>
            <w:right w:val="none" w:sz="0" w:space="0" w:color="auto"/>
          </w:divBdr>
        </w:div>
        <w:div w:id="584648038">
          <w:marLeft w:val="0"/>
          <w:marRight w:val="0"/>
          <w:marTop w:val="0"/>
          <w:marBottom w:val="0"/>
          <w:divBdr>
            <w:top w:val="single" w:sz="6" w:space="2" w:color="FFFFFF"/>
            <w:left w:val="none" w:sz="0" w:space="0" w:color="auto"/>
            <w:bottom w:val="none" w:sz="0" w:space="0" w:color="auto"/>
            <w:right w:val="none" w:sz="0" w:space="0" w:color="auto"/>
          </w:divBdr>
        </w:div>
        <w:div w:id="610556811">
          <w:marLeft w:val="0"/>
          <w:marRight w:val="0"/>
          <w:marTop w:val="0"/>
          <w:marBottom w:val="0"/>
          <w:divBdr>
            <w:top w:val="single" w:sz="6" w:space="2" w:color="FFFFFF"/>
            <w:left w:val="none" w:sz="0" w:space="0" w:color="auto"/>
            <w:bottom w:val="none" w:sz="0" w:space="0" w:color="auto"/>
            <w:right w:val="none" w:sz="0" w:space="0" w:color="auto"/>
          </w:divBdr>
        </w:div>
      </w:divsChild>
    </w:div>
    <w:div w:id="123814148">
      <w:bodyDiv w:val="1"/>
      <w:marLeft w:val="0"/>
      <w:marRight w:val="0"/>
      <w:marTop w:val="0"/>
      <w:marBottom w:val="0"/>
      <w:divBdr>
        <w:top w:val="none" w:sz="0" w:space="0" w:color="auto"/>
        <w:left w:val="none" w:sz="0" w:space="0" w:color="auto"/>
        <w:bottom w:val="none" w:sz="0" w:space="0" w:color="auto"/>
        <w:right w:val="none" w:sz="0" w:space="0" w:color="auto"/>
      </w:divBdr>
    </w:div>
    <w:div w:id="136918202">
      <w:bodyDiv w:val="1"/>
      <w:marLeft w:val="0"/>
      <w:marRight w:val="0"/>
      <w:marTop w:val="0"/>
      <w:marBottom w:val="0"/>
      <w:divBdr>
        <w:top w:val="none" w:sz="0" w:space="0" w:color="auto"/>
        <w:left w:val="none" w:sz="0" w:space="0" w:color="auto"/>
        <w:bottom w:val="none" w:sz="0" w:space="0" w:color="auto"/>
        <w:right w:val="none" w:sz="0" w:space="0" w:color="auto"/>
      </w:divBdr>
    </w:div>
    <w:div w:id="278416913">
      <w:bodyDiv w:val="1"/>
      <w:marLeft w:val="0"/>
      <w:marRight w:val="0"/>
      <w:marTop w:val="0"/>
      <w:marBottom w:val="0"/>
      <w:divBdr>
        <w:top w:val="none" w:sz="0" w:space="0" w:color="auto"/>
        <w:left w:val="none" w:sz="0" w:space="0" w:color="auto"/>
        <w:bottom w:val="none" w:sz="0" w:space="0" w:color="auto"/>
        <w:right w:val="none" w:sz="0" w:space="0" w:color="auto"/>
      </w:divBdr>
      <w:divsChild>
        <w:div w:id="1414669935">
          <w:marLeft w:val="0"/>
          <w:marRight w:val="0"/>
          <w:marTop w:val="0"/>
          <w:marBottom w:val="0"/>
          <w:divBdr>
            <w:top w:val="none" w:sz="0" w:space="0" w:color="auto"/>
            <w:left w:val="none" w:sz="0" w:space="0" w:color="auto"/>
            <w:bottom w:val="none" w:sz="0" w:space="0" w:color="auto"/>
            <w:right w:val="none" w:sz="0" w:space="0" w:color="auto"/>
          </w:divBdr>
          <w:divsChild>
            <w:div w:id="655912052">
              <w:marLeft w:val="0"/>
              <w:marRight w:val="0"/>
              <w:marTop w:val="0"/>
              <w:marBottom w:val="0"/>
              <w:divBdr>
                <w:top w:val="none" w:sz="0" w:space="0" w:color="auto"/>
                <w:left w:val="none" w:sz="0" w:space="0" w:color="auto"/>
                <w:bottom w:val="none" w:sz="0" w:space="0" w:color="auto"/>
                <w:right w:val="none" w:sz="0" w:space="0" w:color="auto"/>
              </w:divBdr>
              <w:divsChild>
                <w:div w:id="1172528655">
                  <w:marLeft w:val="0"/>
                  <w:marRight w:val="0"/>
                  <w:marTop w:val="0"/>
                  <w:marBottom w:val="0"/>
                  <w:divBdr>
                    <w:top w:val="none" w:sz="0" w:space="0" w:color="auto"/>
                    <w:left w:val="none" w:sz="0" w:space="0" w:color="auto"/>
                    <w:bottom w:val="none" w:sz="0" w:space="0" w:color="auto"/>
                    <w:right w:val="none" w:sz="0" w:space="0" w:color="auto"/>
                  </w:divBdr>
                </w:div>
                <w:div w:id="2132164860">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sChild>
        </w:div>
        <w:div w:id="1326662634">
          <w:marLeft w:val="0"/>
          <w:marRight w:val="0"/>
          <w:marTop w:val="150"/>
          <w:marBottom w:val="0"/>
          <w:divBdr>
            <w:top w:val="none" w:sz="0" w:space="0" w:color="auto"/>
            <w:left w:val="none" w:sz="0" w:space="0" w:color="auto"/>
            <w:bottom w:val="none" w:sz="0" w:space="0" w:color="auto"/>
            <w:right w:val="none" w:sz="0" w:space="0" w:color="auto"/>
          </w:divBdr>
          <w:divsChild>
            <w:div w:id="1692300535">
              <w:marLeft w:val="0"/>
              <w:marRight w:val="0"/>
              <w:marTop w:val="150"/>
              <w:marBottom w:val="0"/>
              <w:divBdr>
                <w:top w:val="none" w:sz="0" w:space="0" w:color="auto"/>
                <w:left w:val="none" w:sz="0" w:space="0" w:color="auto"/>
                <w:bottom w:val="none" w:sz="0" w:space="0" w:color="auto"/>
                <w:right w:val="none" w:sz="0" w:space="0" w:color="auto"/>
              </w:divBdr>
              <w:divsChild>
                <w:div w:id="1196120246">
                  <w:marLeft w:val="0"/>
                  <w:marRight w:val="0"/>
                  <w:marTop w:val="0"/>
                  <w:marBottom w:val="225"/>
                  <w:divBdr>
                    <w:top w:val="none" w:sz="0" w:space="0" w:color="auto"/>
                    <w:left w:val="none" w:sz="0" w:space="0" w:color="auto"/>
                    <w:bottom w:val="none" w:sz="0" w:space="0" w:color="auto"/>
                    <w:right w:val="none" w:sz="0" w:space="0" w:color="auto"/>
                  </w:divBdr>
                  <w:divsChild>
                    <w:div w:id="18907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71741">
      <w:bodyDiv w:val="1"/>
      <w:marLeft w:val="0"/>
      <w:marRight w:val="0"/>
      <w:marTop w:val="0"/>
      <w:marBottom w:val="0"/>
      <w:divBdr>
        <w:top w:val="none" w:sz="0" w:space="0" w:color="auto"/>
        <w:left w:val="none" w:sz="0" w:space="0" w:color="auto"/>
        <w:bottom w:val="none" w:sz="0" w:space="0" w:color="auto"/>
        <w:right w:val="none" w:sz="0" w:space="0" w:color="auto"/>
      </w:divBdr>
    </w:div>
    <w:div w:id="303585774">
      <w:bodyDiv w:val="1"/>
      <w:marLeft w:val="0"/>
      <w:marRight w:val="0"/>
      <w:marTop w:val="0"/>
      <w:marBottom w:val="0"/>
      <w:divBdr>
        <w:top w:val="none" w:sz="0" w:space="0" w:color="auto"/>
        <w:left w:val="none" w:sz="0" w:space="0" w:color="auto"/>
        <w:bottom w:val="none" w:sz="0" w:space="0" w:color="auto"/>
        <w:right w:val="none" w:sz="0" w:space="0" w:color="auto"/>
      </w:divBdr>
    </w:div>
    <w:div w:id="306740952">
      <w:bodyDiv w:val="1"/>
      <w:marLeft w:val="0"/>
      <w:marRight w:val="0"/>
      <w:marTop w:val="0"/>
      <w:marBottom w:val="0"/>
      <w:divBdr>
        <w:top w:val="none" w:sz="0" w:space="0" w:color="auto"/>
        <w:left w:val="none" w:sz="0" w:space="0" w:color="auto"/>
        <w:bottom w:val="none" w:sz="0" w:space="0" w:color="auto"/>
        <w:right w:val="none" w:sz="0" w:space="0" w:color="auto"/>
      </w:divBdr>
    </w:div>
    <w:div w:id="306977427">
      <w:bodyDiv w:val="1"/>
      <w:marLeft w:val="0"/>
      <w:marRight w:val="0"/>
      <w:marTop w:val="0"/>
      <w:marBottom w:val="0"/>
      <w:divBdr>
        <w:top w:val="none" w:sz="0" w:space="0" w:color="auto"/>
        <w:left w:val="none" w:sz="0" w:space="0" w:color="auto"/>
        <w:bottom w:val="none" w:sz="0" w:space="0" w:color="auto"/>
        <w:right w:val="none" w:sz="0" w:space="0" w:color="auto"/>
      </w:divBdr>
    </w:div>
    <w:div w:id="333991243">
      <w:bodyDiv w:val="1"/>
      <w:marLeft w:val="0"/>
      <w:marRight w:val="0"/>
      <w:marTop w:val="0"/>
      <w:marBottom w:val="0"/>
      <w:divBdr>
        <w:top w:val="none" w:sz="0" w:space="0" w:color="auto"/>
        <w:left w:val="none" w:sz="0" w:space="0" w:color="auto"/>
        <w:bottom w:val="none" w:sz="0" w:space="0" w:color="auto"/>
        <w:right w:val="none" w:sz="0" w:space="0" w:color="auto"/>
      </w:divBdr>
    </w:div>
    <w:div w:id="345375972">
      <w:bodyDiv w:val="1"/>
      <w:marLeft w:val="0"/>
      <w:marRight w:val="0"/>
      <w:marTop w:val="0"/>
      <w:marBottom w:val="0"/>
      <w:divBdr>
        <w:top w:val="none" w:sz="0" w:space="0" w:color="auto"/>
        <w:left w:val="none" w:sz="0" w:space="0" w:color="auto"/>
        <w:bottom w:val="none" w:sz="0" w:space="0" w:color="auto"/>
        <w:right w:val="none" w:sz="0" w:space="0" w:color="auto"/>
      </w:divBdr>
    </w:div>
    <w:div w:id="367921100">
      <w:bodyDiv w:val="1"/>
      <w:marLeft w:val="0"/>
      <w:marRight w:val="0"/>
      <w:marTop w:val="0"/>
      <w:marBottom w:val="0"/>
      <w:divBdr>
        <w:top w:val="none" w:sz="0" w:space="0" w:color="auto"/>
        <w:left w:val="none" w:sz="0" w:space="0" w:color="auto"/>
        <w:bottom w:val="none" w:sz="0" w:space="0" w:color="auto"/>
        <w:right w:val="none" w:sz="0" w:space="0" w:color="auto"/>
      </w:divBdr>
    </w:div>
    <w:div w:id="373583040">
      <w:bodyDiv w:val="1"/>
      <w:marLeft w:val="0"/>
      <w:marRight w:val="0"/>
      <w:marTop w:val="0"/>
      <w:marBottom w:val="0"/>
      <w:divBdr>
        <w:top w:val="none" w:sz="0" w:space="0" w:color="auto"/>
        <w:left w:val="none" w:sz="0" w:space="0" w:color="auto"/>
        <w:bottom w:val="none" w:sz="0" w:space="0" w:color="auto"/>
        <w:right w:val="none" w:sz="0" w:space="0" w:color="auto"/>
      </w:divBdr>
    </w:div>
    <w:div w:id="450592682">
      <w:bodyDiv w:val="1"/>
      <w:marLeft w:val="0"/>
      <w:marRight w:val="0"/>
      <w:marTop w:val="0"/>
      <w:marBottom w:val="0"/>
      <w:divBdr>
        <w:top w:val="none" w:sz="0" w:space="0" w:color="auto"/>
        <w:left w:val="none" w:sz="0" w:space="0" w:color="auto"/>
        <w:bottom w:val="none" w:sz="0" w:space="0" w:color="auto"/>
        <w:right w:val="none" w:sz="0" w:space="0" w:color="auto"/>
      </w:divBdr>
    </w:div>
    <w:div w:id="462387423">
      <w:bodyDiv w:val="1"/>
      <w:marLeft w:val="0"/>
      <w:marRight w:val="0"/>
      <w:marTop w:val="0"/>
      <w:marBottom w:val="0"/>
      <w:divBdr>
        <w:top w:val="none" w:sz="0" w:space="0" w:color="auto"/>
        <w:left w:val="none" w:sz="0" w:space="0" w:color="auto"/>
        <w:bottom w:val="none" w:sz="0" w:space="0" w:color="auto"/>
        <w:right w:val="none" w:sz="0" w:space="0" w:color="auto"/>
      </w:divBdr>
    </w:div>
    <w:div w:id="487677171">
      <w:bodyDiv w:val="1"/>
      <w:marLeft w:val="0"/>
      <w:marRight w:val="0"/>
      <w:marTop w:val="0"/>
      <w:marBottom w:val="0"/>
      <w:divBdr>
        <w:top w:val="none" w:sz="0" w:space="0" w:color="auto"/>
        <w:left w:val="none" w:sz="0" w:space="0" w:color="auto"/>
        <w:bottom w:val="none" w:sz="0" w:space="0" w:color="auto"/>
        <w:right w:val="none" w:sz="0" w:space="0" w:color="auto"/>
      </w:divBdr>
      <w:divsChild>
        <w:div w:id="1013873222">
          <w:marLeft w:val="0"/>
          <w:marRight w:val="0"/>
          <w:marTop w:val="0"/>
          <w:marBottom w:val="0"/>
          <w:divBdr>
            <w:top w:val="none" w:sz="0" w:space="0" w:color="auto"/>
            <w:left w:val="none" w:sz="0" w:space="0" w:color="auto"/>
            <w:bottom w:val="none" w:sz="0" w:space="0" w:color="auto"/>
            <w:right w:val="none" w:sz="0" w:space="0" w:color="auto"/>
          </w:divBdr>
          <w:divsChild>
            <w:div w:id="1069962488">
              <w:marLeft w:val="0"/>
              <w:marRight w:val="0"/>
              <w:marTop w:val="0"/>
              <w:marBottom w:val="0"/>
              <w:divBdr>
                <w:top w:val="none" w:sz="0" w:space="0" w:color="auto"/>
                <w:left w:val="none" w:sz="0" w:space="0" w:color="auto"/>
                <w:bottom w:val="none" w:sz="0" w:space="0" w:color="auto"/>
                <w:right w:val="none" w:sz="0" w:space="0" w:color="auto"/>
              </w:divBdr>
              <w:divsChild>
                <w:div w:id="1484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2293">
          <w:marLeft w:val="0"/>
          <w:marRight w:val="0"/>
          <w:marTop w:val="150"/>
          <w:marBottom w:val="0"/>
          <w:divBdr>
            <w:top w:val="none" w:sz="0" w:space="0" w:color="auto"/>
            <w:left w:val="none" w:sz="0" w:space="0" w:color="auto"/>
            <w:bottom w:val="none" w:sz="0" w:space="0" w:color="auto"/>
            <w:right w:val="none" w:sz="0" w:space="0" w:color="auto"/>
          </w:divBdr>
          <w:divsChild>
            <w:div w:id="1151799013">
              <w:marLeft w:val="0"/>
              <w:marRight w:val="0"/>
              <w:marTop w:val="150"/>
              <w:marBottom w:val="0"/>
              <w:divBdr>
                <w:top w:val="none" w:sz="0" w:space="0" w:color="auto"/>
                <w:left w:val="none" w:sz="0" w:space="0" w:color="auto"/>
                <w:bottom w:val="none" w:sz="0" w:space="0" w:color="auto"/>
                <w:right w:val="none" w:sz="0" w:space="0" w:color="auto"/>
              </w:divBdr>
              <w:divsChild>
                <w:div w:id="1686007752">
                  <w:marLeft w:val="0"/>
                  <w:marRight w:val="0"/>
                  <w:marTop w:val="0"/>
                  <w:marBottom w:val="225"/>
                  <w:divBdr>
                    <w:top w:val="none" w:sz="0" w:space="0" w:color="auto"/>
                    <w:left w:val="none" w:sz="0" w:space="0" w:color="auto"/>
                    <w:bottom w:val="none" w:sz="0" w:space="0" w:color="auto"/>
                    <w:right w:val="none" w:sz="0" w:space="0" w:color="auto"/>
                  </w:divBdr>
                  <w:divsChild>
                    <w:div w:id="1477530630">
                      <w:marLeft w:val="0"/>
                      <w:marRight w:val="0"/>
                      <w:marTop w:val="0"/>
                      <w:marBottom w:val="0"/>
                      <w:divBdr>
                        <w:top w:val="none" w:sz="0" w:space="0" w:color="auto"/>
                        <w:left w:val="none" w:sz="0" w:space="0" w:color="auto"/>
                        <w:bottom w:val="none" w:sz="0" w:space="0" w:color="auto"/>
                        <w:right w:val="none" w:sz="0" w:space="0" w:color="auto"/>
                      </w:divBdr>
                      <w:divsChild>
                        <w:div w:id="1983345107">
                          <w:marLeft w:val="0"/>
                          <w:marRight w:val="360"/>
                          <w:marTop w:val="0"/>
                          <w:marBottom w:val="0"/>
                          <w:divBdr>
                            <w:top w:val="none" w:sz="0" w:space="0" w:color="auto"/>
                            <w:left w:val="none" w:sz="0" w:space="0" w:color="auto"/>
                            <w:bottom w:val="none" w:sz="0" w:space="0" w:color="auto"/>
                            <w:right w:val="none" w:sz="0" w:space="0" w:color="auto"/>
                          </w:divBdr>
                        </w:div>
                      </w:divsChild>
                    </w:div>
                    <w:div w:id="209147209">
                      <w:marLeft w:val="0"/>
                      <w:marRight w:val="0"/>
                      <w:marTop w:val="0"/>
                      <w:marBottom w:val="0"/>
                      <w:divBdr>
                        <w:top w:val="none" w:sz="0" w:space="0" w:color="auto"/>
                        <w:left w:val="none" w:sz="0" w:space="0" w:color="auto"/>
                        <w:bottom w:val="none" w:sz="0" w:space="0" w:color="auto"/>
                        <w:right w:val="none" w:sz="0" w:space="0" w:color="auto"/>
                      </w:divBdr>
                    </w:div>
                  </w:divsChild>
                </w:div>
                <w:div w:id="966203962">
                  <w:marLeft w:val="0"/>
                  <w:marRight w:val="0"/>
                  <w:marTop w:val="0"/>
                  <w:marBottom w:val="0"/>
                  <w:divBdr>
                    <w:top w:val="none" w:sz="0" w:space="0" w:color="auto"/>
                    <w:left w:val="none" w:sz="0" w:space="0" w:color="auto"/>
                    <w:bottom w:val="none" w:sz="0" w:space="0" w:color="auto"/>
                    <w:right w:val="none" w:sz="0" w:space="0" w:color="auto"/>
                  </w:divBdr>
                  <w:divsChild>
                    <w:div w:id="522981064">
                      <w:marLeft w:val="0"/>
                      <w:marRight w:val="0"/>
                      <w:marTop w:val="0"/>
                      <w:marBottom w:val="0"/>
                      <w:divBdr>
                        <w:top w:val="none" w:sz="0" w:space="0" w:color="auto"/>
                        <w:left w:val="none" w:sz="0" w:space="0" w:color="auto"/>
                        <w:bottom w:val="none" w:sz="0" w:space="0" w:color="auto"/>
                        <w:right w:val="none" w:sz="0" w:space="0" w:color="auto"/>
                      </w:divBdr>
                      <w:divsChild>
                        <w:div w:id="1903757704">
                          <w:marLeft w:val="90"/>
                          <w:marRight w:val="90"/>
                          <w:marTop w:val="90"/>
                          <w:marBottom w:val="90"/>
                          <w:divBdr>
                            <w:top w:val="none" w:sz="0" w:space="0" w:color="auto"/>
                            <w:left w:val="none" w:sz="0" w:space="0" w:color="auto"/>
                            <w:bottom w:val="none" w:sz="0" w:space="0" w:color="auto"/>
                            <w:right w:val="none" w:sz="0" w:space="0" w:color="auto"/>
                          </w:divBdr>
                        </w:div>
                      </w:divsChild>
                    </w:div>
                    <w:div w:id="1454249213">
                      <w:marLeft w:val="0"/>
                      <w:marRight w:val="0"/>
                      <w:marTop w:val="0"/>
                      <w:marBottom w:val="0"/>
                      <w:divBdr>
                        <w:top w:val="none" w:sz="0" w:space="0" w:color="auto"/>
                        <w:left w:val="none" w:sz="0" w:space="0" w:color="auto"/>
                        <w:bottom w:val="none" w:sz="0" w:space="0" w:color="auto"/>
                        <w:right w:val="none" w:sz="0" w:space="0" w:color="auto"/>
                      </w:divBdr>
                      <w:divsChild>
                        <w:div w:id="1470316370">
                          <w:marLeft w:val="0"/>
                          <w:marRight w:val="0"/>
                          <w:marTop w:val="0"/>
                          <w:marBottom w:val="0"/>
                          <w:divBdr>
                            <w:top w:val="none" w:sz="0" w:space="0" w:color="auto"/>
                            <w:left w:val="none" w:sz="0" w:space="0" w:color="auto"/>
                            <w:bottom w:val="none" w:sz="0" w:space="0" w:color="auto"/>
                            <w:right w:val="none" w:sz="0" w:space="0" w:color="auto"/>
                          </w:divBdr>
                          <w:divsChild>
                            <w:div w:id="738594463">
                              <w:marLeft w:val="0"/>
                              <w:marRight w:val="0"/>
                              <w:marTop w:val="0"/>
                              <w:marBottom w:val="0"/>
                              <w:divBdr>
                                <w:top w:val="none" w:sz="0" w:space="0" w:color="auto"/>
                                <w:left w:val="none" w:sz="0" w:space="0" w:color="auto"/>
                                <w:bottom w:val="none" w:sz="0" w:space="0" w:color="auto"/>
                                <w:right w:val="none" w:sz="0" w:space="0" w:color="auto"/>
                              </w:divBdr>
                            </w:div>
                            <w:div w:id="194838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991724">
      <w:bodyDiv w:val="1"/>
      <w:marLeft w:val="0"/>
      <w:marRight w:val="0"/>
      <w:marTop w:val="0"/>
      <w:marBottom w:val="0"/>
      <w:divBdr>
        <w:top w:val="none" w:sz="0" w:space="0" w:color="auto"/>
        <w:left w:val="none" w:sz="0" w:space="0" w:color="auto"/>
        <w:bottom w:val="none" w:sz="0" w:space="0" w:color="auto"/>
        <w:right w:val="none" w:sz="0" w:space="0" w:color="auto"/>
      </w:divBdr>
      <w:divsChild>
        <w:div w:id="1832527200">
          <w:marLeft w:val="0"/>
          <w:marRight w:val="0"/>
          <w:marTop w:val="0"/>
          <w:marBottom w:val="225"/>
          <w:divBdr>
            <w:top w:val="none" w:sz="0" w:space="0" w:color="auto"/>
            <w:left w:val="none" w:sz="0" w:space="0" w:color="auto"/>
            <w:bottom w:val="none" w:sz="0" w:space="0" w:color="auto"/>
            <w:right w:val="none" w:sz="0" w:space="0" w:color="auto"/>
          </w:divBdr>
          <w:divsChild>
            <w:div w:id="1348484657">
              <w:marLeft w:val="0"/>
              <w:marRight w:val="0"/>
              <w:marTop w:val="0"/>
              <w:marBottom w:val="0"/>
              <w:divBdr>
                <w:top w:val="none" w:sz="0" w:space="0" w:color="auto"/>
                <w:left w:val="none" w:sz="0" w:space="0" w:color="auto"/>
                <w:bottom w:val="none" w:sz="0" w:space="0" w:color="auto"/>
                <w:right w:val="none" w:sz="0" w:space="0" w:color="auto"/>
              </w:divBdr>
            </w:div>
          </w:divsChild>
        </w:div>
        <w:div w:id="612248573">
          <w:marLeft w:val="0"/>
          <w:marRight w:val="0"/>
          <w:marTop w:val="0"/>
          <w:marBottom w:val="0"/>
          <w:divBdr>
            <w:top w:val="none" w:sz="0" w:space="0" w:color="auto"/>
            <w:left w:val="none" w:sz="0" w:space="0" w:color="auto"/>
            <w:bottom w:val="none" w:sz="0" w:space="0" w:color="auto"/>
            <w:right w:val="none" w:sz="0" w:space="0" w:color="auto"/>
          </w:divBdr>
          <w:divsChild>
            <w:div w:id="1032144221">
              <w:marLeft w:val="90"/>
              <w:marRight w:val="90"/>
              <w:marTop w:val="90"/>
              <w:marBottom w:val="90"/>
              <w:divBdr>
                <w:top w:val="none" w:sz="0" w:space="0" w:color="auto"/>
                <w:left w:val="none" w:sz="0" w:space="0" w:color="auto"/>
                <w:bottom w:val="none" w:sz="0" w:space="0" w:color="auto"/>
                <w:right w:val="none" w:sz="0" w:space="0" w:color="auto"/>
              </w:divBdr>
            </w:div>
          </w:divsChild>
        </w:div>
        <w:div w:id="991639163">
          <w:marLeft w:val="0"/>
          <w:marRight w:val="0"/>
          <w:marTop w:val="0"/>
          <w:marBottom w:val="0"/>
          <w:divBdr>
            <w:top w:val="none" w:sz="0" w:space="0" w:color="auto"/>
            <w:left w:val="none" w:sz="0" w:space="0" w:color="auto"/>
            <w:bottom w:val="none" w:sz="0" w:space="0" w:color="auto"/>
            <w:right w:val="none" w:sz="0" w:space="0" w:color="auto"/>
          </w:divBdr>
          <w:divsChild>
            <w:div w:id="1171287720">
              <w:marLeft w:val="0"/>
              <w:marRight w:val="0"/>
              <w:marTop w:val="0"/>
              <w:marBottom w:val="0"/>
              <w:divBdr>
                <w:top w:val="none" w:sz="0" w:space="0" w:color="auto"/>
                <w:left w:val="none" w:sz="0" w:space="0" w:color="auto"/>
                <w:bottom w:val="none" w:sz="0" w:space="0" w:color="auto"/>
                <w:right w:val="none" w:sz="0" w:space="0" w:color="auto"/>
              </w:divBdr>
              <w:divsChild>
                <w:div w:id="738551633">
                  <w:marLeft w:val="0"/>
                  <w:marRight w:val="0"/>
                  <w:marTop w:val="0"/>
                  <w:marBottom w:val="0"/>
                  <w:divBdr>
                    <w:top w:val="none" w:sz="0" w:space="0" w:color="auto"/>
                    <w:left w:val="none" w:sz="0" w:space="0" w:color="auto"/>
                    <w:bottom w:val="none" w:sz="0" w:space="0" w:color="auto"/>
                    <w:right w:val="none" w:sz="0" w:space="0" w:color="auto"/>
                  </w:divBdr>
                </w:div>
                <w:div w:id="1030108516">
                  <w:marLeft w:val="0"/>
                  <w:marRight w:val="0"/>
                  <w:marTop w:val="0"/>
                  <w:marBottom w:val="0"/>
                  <w:divBdr>
                    <w:top w:val="none" w:sz="0" w:space="0" w:color="auto"/>
                    <w:left w:val="none" w:sz="0" w:space="0" w:color="auto"/>
                    <w:bottom w:val="none" w:sz="0" w:space="0" w:color="auto"/>
                    <w:right w:val="none" w:sz="0" w:space="0" w:color="auto"/>
                  </w:divBdr>
                </w:div>
                <w:div w:id="17074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212721">
      <w:bodyDiv w:val="1"/>
      <w:marLeft w:val="0"/>
      <w:marRight w:val="0"/>
      <w:marTop w:val="0"/>
      <w:marBottom w:val="0"/>
      <w:divBdr>
        <w:top w:val="none" w:sz="0" w:space="0" w:color="auto"/>
        <w:left w:val="none" w:sz="0" w:space="0" w:color="auto"/>
        <w:bottom w:val="none" w:sz="0" w:space="0" w:color="auto"/>
        <w:right w:val="none" w:sz="0" w:space="0" w:color="auto"/>
      </w:divBdr>
      <w:divsChild>
        <w:div w:id="614095003">
          <w:marLeft w:val="0"/>
          <w:marRight w:val="0"/>
          <w:marTop w:val="0"/>
          <w:marBottom w:val="225"/>
          <w:divBdr>
            <w:top w:val="none" w:sz="0" w:space="0" w:color="auto"/>
            <w:left w:val="none" w:sz="0" w:space="0" w:color="auto"/>
            <w:bottom w:val="none" w:sz="0" w:space="0" w:color="auto"/>
            <w:right w:val="none" w:sz="0" w:space="0" w:color="auto"/>
          </w:divBdr>
          <w:divsChild>
            <w:div w:id="302275388">
              <w:marLeft w:val="0"/>
              <w:marRight w:val="0"/>
              <w:marTop w:val="0"/>
              <w:marBottom w:val="0"/>
              <w:divBdr>
                <w:top w:val="none" w:sz="0" w:space="0" w:color="auto"/>
                <w:left w:val="none" w:sz="0" w:space="0" w:color="auto"/>
                <w:bottom w:val="none" w:sz="0" w:space="0" w:color="auto"/>
                <w:right w:val="none" w:sz="0" w:space="0" w:color="auto"/>
              </w:divBdr>
            </w:div>
          </w:divsChild>
        </w:div>
        <w:div w:id="1108310686">
          <w:marLeft w:val="0"/>
          <w:marRight w:val="0"/>
          <w:marTop w:val="0"/>
          <w:marBottom w:val="0"/>
          <w:divBdr>
            <w:top w:val="none" w:sz="0" w:space="0" w:color="auto"/>
            <w:left w:val="none" w:sz="0" w:space="0" w:color="auto"/>
            <w:bottom w:val="none" w:sz="0" w:space="0" w:color="auto"/>
            <w:right w:val="none" w:sz="0" w:space="0" w:color="auto"/>
          </w:divBdr>
          <w:divsChild>
            <w:div w:id="188419051">
              <w:marLeft w:val="90"/>
              <w:marRight w:val="90"/>
              <w:marTop w:val="90"/>
              <w:marBottom w:val="90"/>
              <w:divBdr>
                <w:top w:val="none" w:sz="0" w:space="0" w:color="auto"/>
                <w:left w:val="none" w:sz="0" w:space="0" w:color="auto"/>
                <w:bottom w:val="none" w:sz="0" w:space="0" w:color="auto"/>
                <w:right w:val="none" w:sz="0" w:space="0" w:color="auto"/>
              </w:divBdr>
            </w:div>
          </w:divsChild>
        </w:div>
        <w:div w:id="550190345">
          <w:marLeft w:val="0"/>
          <w:marRight w:val="0"/>
          <w:marTop w:val="0"/>
          <w:marBottom w:val="0"/>
          <w:divBdr>
            <w:top w:val="none" w:sz="0" w:space="0" w:color="auto"/>
            <w:left w:val="none" w:sz="0" w:space="0" w:color="auto"/>
            <w:bottom w:val="none" w:sz="0" w:space="0" w:color="auto"/>
            <w:right w:val="none" w:sz="0" w:space="0" w:color="auto"/>
          </w:divBdr>
          <w:divsChild>
            <w:div w:id="2136630673">
              <w:marLeft w:val="0"/>
              <w:marRight w:val="0"/>
              <w:marTop w:val="0"/>
              <w:marBottom w:val="0"/>
              <w:divBdr>
                <w:top w:val="none" w:sz="0" w:space="0" w:color="auto"/>
                <w:left w:val="none" w:sz="0" w:space="0" w:color="auto"/>
                <w:bottom w:val="none" w:sz="0" w:space="0" w:color="auto"/>
                <w:right w:val="none" w:sz="0" w:space="0" w:color="auto"/>
              </w:divBdr>
              <w:divsChild>
                <w:div w:id="677004582">
                  <w:marLeft w:val="0"/>
                  <w:marRight w:val="0"/>
                  <w:marTop w:val="0"/>
                  <w:marBottom w:val="0"/>
                  <w:divBdr>
                    <w:top w:val="none" w:sz="0" w:space="0" w:color="auto"/>
                    <w:left w:val="none" w:sz="0" w:space="0" w:color="auto"/>
                    <w:bottom w:val="none" w:sz="0" w:space="0" w:color="auto"/>
                    <w:right w:val="none" w:sz="0" w:space="0" w:color="auto"/>
                  </w:divBdr>
                </w:div>
                <w:div w:id="156672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215321">
      <w:bodyDiv w:val="1"/>
      <w:marLeft w:val="0"/>
      <w:marRight w:val="0"/>
      <w:marTop w:val="0"/>
      <w:marBottom w:val="0"/>
      <w:divBdr>
        <w:top w:val="none" w:sz="0" w:space="0" w:color="auto"/>
        <w:left w:val="none" w:sz="0" w:space="0" w:color="auto"/>
        <w:bottom w:val="none" w:sz="0" w:space="0" w:color="auto"/>
        <w:right w:val="none" w:sz="0" w:space="0" w:color="auto"/>
      </w:divBdr>
      <w:divsChild>
        <w:div w:id="453720469">
          <w:marLeft w:val="0"/>
          <w:marRight w:val="0"/>
          <w:marTop w:val="0"/>
          <w:marBottom w:val="0"/>
          <w:divBdr>
            <w:top w:val="single" w:sz="6" w:space="2" w:color="FFFFFF"/>
            <w:left w:val="none" w:sz="0" w:space="0" w:color="auto"/>
            <w:bottom w:val="none" w:sz="0" w:space="0" w:color="auto"/>
            <w:right w:val="none" w:sz="0" w:space="0" w:color="auto"/>
          </w:divBdr>
        </w:div>
        <w:div w:id="707603722">
          <w:marLeft w:val="0"/>
          <w:marRight w:val="0"/>
          <w:marTop w:val="0"/>
          <w:marBottom w:val="0"/>
          <w:divBdr>
            <w:top w:val="single" w:sz="6" w:space="2" w:color="FFFFFF"/>
            <w:left w:val="none" w:sz="0" w:space="0" w:color="auto"/>
            <w:bottom w:val="none" w:sz="0" w:space="0" w:color="auto"/>
            <w:right w:val="none" w:sz="0" w:space="0" w:color="auto"/>
          </w:divBdr>
        </w:div>
        <w:div w:id="2047901001">
          <w:marLeft w:val="0"/>
          <w:marRight w:val="0"/>
          <w:marTop w:val="0"/>
          <w:marBottom w:val="0"/>
          <w:divBdr>
            <w:top w:val="single" w:sz="6" w:space="2" w:color="FFFFFF"/>
            <w:left w:val="none" w:sz="0" w:space="0" w:color="auto"/>
            <w:bottom w:val="none" w:sz="0" w:space="0" w:color="auto"/>
            <w:right w:val="none" w:sz="0" w:space="0" w:color="auto"/>
          </w:divBdr>
        </w:div>
        <w:div w:id="229074498">
          <w:marLeft w:val="0"/>
          <w:marRight w:val="0"/>
          <w:marTop w:val="0"/>
          <w:marBottom w:val="0"/>
          <w:divBdr>
            <w:top w:val="single" w:sz="6" w:space="2" w:color="FFFFFF"/>
            <w:left w:val="none" w:sz="0" w:space="0" w:color="auto"/>
            <w:bottom w:val="none" w:sz="0" w:space="0" w:color="auto"/>
            <w:right w:val="none" w:sz="0" w:space="0" w:color="auto"/>
          </w:divBdr>
        </w:div>
      </w:divsChild>
    </w:div>
    <w:div w:id="587814425">
      <w:bodyDiv w:val="1"/>
      <w:marLeft w:val="0"/>
      <w:marRight w:val="0"/>
      <w:marTop w:val="0"/>
      <w:marBottom w:val="0"/>
      <w:divBdr>
        <w:top w:val="none" w:sz="0" w:space="0" w:color="auto"/>
        <w:left w:val="none" w:sz="0" w:space="0" w:color="auto"/>
        <w:bottom w:val="none" w:sz="0" w:space="0" w:color="auto"/>
        <w:right w:val="none" w:sz="0" w:space="0" w:color="auto"/>
      </w:divBdr>
      <w:divsChild>
        <w:div w:id="569191865">
          <w:marLeft w:val="0"/>
          <w:marRight w:val="0"/>
          <w:marTop w:val="0"/>
          <w:marBottom w:val="0"/>
          <w:divBdr>
            <w:top w:val="single" w:sz="6" w:space="2" w:color="FFFFFF"/>
            <w:left w:val="none" w:sz="0" w:space="0" w:color="auto"/>
            <w:bottom w:val="none" w:sz="0" w:space="0" w:color="auto"/>
            <w:right w:val="none" w:sz="0" w:space="0" w:color="auto"/>
          </w:divBdr>
        </w:div>
        <w:div w:id="778380786">
          <w:marLeft w:val="0"/>
          <w:marRight w:val="0"/>
          <w:marTop w:val="0"/>
          <w:marBottom w:val="0"/>
          <w:divBdr>
            <w:top w:val="single" w:sz="6" w:space="2" w:color="FFFFFF"/>
            <w:left w:val="none" w:sz="0" w:space="0" w:color="auto"/>
            <w:bottom w:val="none" w:sz="0" w:space="0" w:color="auto"/>
            <w:right w:val="none" w:sz="0" w:space="0" w:color="auto"/>
          </w:divBdr>
        </w:div>
        <w:div w:id="1157845876">
          <w:marLeft w:val="0"/>
          <w:marRight w:val="0"/>
          <w:marTop w:val="0"/>
          <w:marBottom w:val="0"/>
          <w:divBdr>
            <w:top w:val="single" w:sz="6" w:space="2" w:color="FFFFFF"/>
            <w:left w:val="none" w:sz="0" w:space="0" w:color="auto"/>
            <w:bottom w:val="none" w:sz="0" w:space="0" w:color="auto"/>
            <w:right w:val="none" w:sz="0" w:space="0" w:color="auto"/>
          </w:divBdr>
        </w:div>
        <w:div w:id="816383404">
          <w:marLeft w:val="0"/>
          <w:marRight w:val="0"/>
          <w:marTop w:val="0"/>
          <w:marBottom w:val="0"/>
          <w:divBdr>
            <w:top w:val="single" w:sz="6" w:space="2" w:color="FFFFFF"/>
            <w:left w:val="none" w:sz="0" w:space="0" w:color="auto"/>
            <w:bottom w:val="none" w:sz="0" w:space="0" w:color="auto"/>
            <w:right w:val="none" w:sz="0" w:space="0" w:color="auto"/>
          </w:divBdr>
        </w:div>
      </w:divsChild>
    </w:div>
    <w:div w:id="643046615">
      <w:bodyDiv w:val="1"/>
      <w:marLeft w:val="0"/>
      <w:marRight w:val="0"/>
      <w:marTop w:val="0"/>
      <w:marBottom w:val="0"/>
      <w:divBdr>
        <w:top w:val="none" w:sz="0" w:space="0" w:color="auto"/>
        <w:left w:val="none" w:sz="0" w:space="0" w:color="auto"/>
        <w:bottom w:val="none" w:sz="0" w:space="0" w:color="auto"/>
        <w:right w:val="none" w:sz="0" w:space="0" w:color="auto"/>
      </w:divBdr>
    </w:div>
    <w:div w:id="674190494">
      <w:bodyDiv w:val="1"/>
      <w:marLeft w:val="0"/>
      <w:marRight w:val="0"/>
      <w:marTop w:val="0"/>
      <w:marBottom w:val="0"/>
      <w:divBdr>
        <w:top w:val="none" w:sz="0" w:space="0" w:color="auto"/>
        <w:left w:val="none" w:sz="0" w:space="0" w:color="auto"/>
        <w:bottom w:val="none" w:sz="0" w:space="0" w:color="auto"/>
        <w:right w:val="none" w:sz="0" w:space="0" w:color="auto"/>
      </w:divBdr>
      <w:divsChild>
        <w:div w:id="1690331168">
          <w:marLeft w:val="0"/>
          <w:marRight w:val="0"/>
          <w:marTop w:val="0"/>
          <w:marBottom w:val="225"/>
          <w:divBdr>
            <w:top w:val="none" w:sz="0" w:space="0" w:color="auto"/>
            <w:left w:val="none" w:sz="0" w:space="0" w:color="auto"/>
            <w:bottom w:val="none" w:sz="0" w:space="0" w:color="auto"/>
            <w:right w:val="none" w:sz="0" w:space="0" w:color="auto"/>
          </w:divBdr>
          <w:divsChild>
            <w:div w:id="1586307724">
              <w:marLeft w:val="0"/>
              <w:marRight w:val="0"/>
              <w:marTop w:val="0"/>
              <w:marBottom w:val="0"/>
              <w:divBdr>
                <w:top w:val="none" w:sz="0" w:space="0" w:color="auto"/>
                <w:left w:val="none" w:sz="0" w:space="0" w:color="auto"/>
                <w:bottom w:val="none" w:sz="0" w:space="0" w:color="auto"/>
                <w:right w:val="none" w:sz="0" w:space="0" w:color="auto"/>
              </w:divBdr>
            </w:div>
          </w:divsChild>
        </w:div>
        <w:div w:id="1600720305">
          <w:marLeft w:val="0"/>
          <w:marRight w:val="0"/>
          <w:marTop w:val="0"/>
          <w:marBottom w:val="0"/>
          <w:divBdr>
            <w:top w:val="none" w:sz="0" w:space="0" w:color="auto"/>
            <w:left w:val="none" w:sz="0" w:space="0" w:color="auto"/>
            <w:bottom w:val="none" w:sz="0" w:space="0" w:color="auto"/>
            <w:right w:val="none" w:sz="0" w:space="0" w:color="auto"/>
          </w:divBdr>
          <w:divsChild>
            <w:div w:id="1976597755">
              <w:marLeft w:val="90"/>
              <w:marRight w:val="90"/>
              <w:marTop w:val="90"/>
              <w:marBottom w:val="90"/>
              <w:divBdr>
                <w:top w:val="none" w:sz="0" w:space="0" w:color="auto"/>
                <w:left w:val="none" w:sz="0" w:space="0" w:color="auto"/>
                <w:bottom w:val="none" w:sz="0" w:space="0" w:color="auto"/>
                <w:right w:val="none" w:sz="0" w:space="0" w:color="auto"/>
              </w:divBdr>
            </w:div>
          </w:divsChild>
        </w:div>
        <w:div w:id="2030985727">
          <w:marLeft w:val="0"/>
          <w:marRight w:val="0"/>
          <w:marTop w:val="0"/>
          <w:marBottom w:val="0"/>
          <w:divBdr>
            <w:top w:val="none" w:sz="0" w:space="0" w:color="auto"/>
            <w:left w:val="none" w:sz="0" w:space="0" w:color="auto"/>
            <w:bottom w:val="none" w:sz="0" w:space="0" w:color="auto"/>
            <w:right w:val="none" w:sz="0" w:space="0" w:color="auto"/>
          </w:divBdr>
          <w:divsChild>
            <w:div w:id="2056083499">
              <w:marLeft w:val="0"/>
              <w:marRight w:val="0"/>
              <w:marTop w:val="0"/>
              <w:marBottom w:val="0"/>
              <w:divBdr>
                <w:top w:val="none" w:sz="0" w:space="0" w:color="auto"/>
                <w:left w:val="none" w:sz="0" w:space="0" w:color="auto"/>
                <w:bottom w:val="none" w:sz="0" w:space="0" w:color="auto"/>
                <w:right w:val="none" w:sz="0" w:space="0" w:color="auto"/>
              </w:divBdr>
              <w:divsChild>
                <w:div w:id="1224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728159">
      <w:bodyDiv w:val="1"/>
      <w:marLeft w:val="0"/>
      <w:marRight w:val="0"/>
      <w:marTop w:val="0"/>
      <w:marBottom w:val="0"/>
      <w:divBdr>
        <w:top w:val="none" w:sz="0" w:space="0" w:color="auto"/>
        <w:left w:val="none" w:sz="0" w:space="0" w:color="auto"/>
        <w:bottom w:val="none" w:sz="0" w:space="0" w:color="auto"/>
        <w:right w:val="none" w:sz="0" w:space="0" w:color="auto"/>
      </w:divBdr>
    </w:div>
    <w:div w:id="710686097">
      <w:bodyDiv w:val="1"/>
      <w:marLeft w:val="0"/>
      <w:marRight w:val="0"/>
      <w:marTop w:val="0"/>
      <w:marBottom w:val="0"/>
      <w:divBdr>
        <w:top w:val="none" w:sz="0" w:space="0" w:color="auto"/>
        <w:left w:val="none" w:sz="0" w:space="0" w:color="auto"/>
        <w:bottom w:val="none" w:sz="0" w:space="0" w:color="auto"/>
        <w:right w:val="none" w:sz="0" w:space="0" w:color="auto"/>
      </w:divBdr>
    </w:div>
    <w:div w:id="742801160">
      <w:bodyDiv w:val="1"/>
      <w:marLeft w:val="0"/>
      <w:marRight w:val="0"/>
      <w:marTop w:val="0"/>
      <w:marBottom w:val="0"/>
      <w:divBdr>
        <w:top w:val="none" w:sz="0" w:space="0" w:color="auto"/>
        <w:left w:val="none" w:sz="0" w:space="0" w:color="auto"/>
        <w:bottom w:val="none" w:sz="0" w:space="0" w:color="auto"/>
        <w:right w:val="none" w:sz="0" w:space="0" w:color="auto"/>
      </w:divBdr>
    </w:div>
    <w:div w:id="819880414">
      <w:bodyDiv w:val="1"/>
      <w:marLeft w:val="0"/>
      <w:marRight w:val="0"/>
      <w:marTop w:val="0"/>
      <w:marBottom w:val="0"/>
      <w:divBdr>
        <w:top w:val="none" w:sz="0" w:space="0" w:color="auto"/>
        <w:left w:val="none" w:sz="0" w:space="0" w:color="auto"/>
        <w:bottom w:val="none" w:sz="0" w:space="0" w:color="auto"/>
        <w:right w:val="none" w:sz="0" w:space="0" w:color="auto"/>
      </w:divBdr>
      <w:divsChild>
        <w:div w:id="300817893">
          <w:marLeft w:val="0"/>
          <w:marRight w:val="0"/>
          <w:marTop w:val="0"/>
          <w:marBottom w:val="0"/>
          <w:divBdr>
            <w:top w:val="none" w:sz="0" w:space="0" w:color="auto"/>
            <w:left w:val="none" w:sz="0" w:space="0" w:color="auto"/>
            <w:bottom w:val="none" w:sz="0" w:space="0" w:color="auto"/>
            <w:right w:val="none" w:sz="0" w:space="0" w:color="auto"/>
          </w:divBdr>
          <w:divsChild>
            <w:div w:id="832335036">
              <w:marLeft w:val="0"/>
              <w:marRight w:val="0"/>
              <w:marTop w:val="0"/>
              <w:marBottom w:val="0"/>
              <w:divBdr>
                <w:top w:val="none" w:sz="0" w:space="0" w:color="auto"/>
                <w:left w:val="none" w:sz="0" w:space="0" w:color="auto"/>
                <w:bottom w:val="none" w:sz="0" w:space="0" w:color="auto"/>
                <w:right w:val="none" w:sz="0" w:space="0" w:color="auto"/>
              </w:divBdr>
              <w:divsChild>
                <w:div w:id="15621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4205">
          <w:marLeft w:val="0"/>
          <w:marRight w:val="0"/>
          <w:marTop w:val="150"/>
          <w:marBottom w:val="0"/>
          <w:divBdr>
            <w:top w:val="none" w:sz="0" w:space="0" w:color="auto"/>
            <w:left w:val="none" w:sz="0" w:space="0" w:color="auto"/>
            <w:bottom w:val="none" w:sz="0" w:space="0" w:color="auto"/>
            <w:right w:val="none" w:sz="0" w:space="0" w:color="auto"/>
          </w:divBdr>
          <w:divsChild>
            <w:div w:id="1902203969">
              <w:marLeft w:val="0"/>
              <w:marRight w:val="0"/>
              <w:marTop w:val="150"/>
              <w:marBottom w:val="0"/>
              <w:divBdr>
                <w:top w:val="none" w:sz="0" w:space="0" w:color="auto"/>
                <w:left w:val="none" w:sz="0" w:space="0" w:color="auto"/>
                <w:bottom w:val="none" w:sz="0" w:space="0" w:color="auto"/>
                <w:right w:val="none" w:sz="0" w:space="0" w:color="auto"/>
              </w:divBdr>
              <w:divsChild>
                <w:div w:id="892690003">
                  <w:marLeft w:val="0"/>
                  <w:marRight w:val="0"/>
                  <w:marTop w:val="0"/>
                  <w:marBottom w:val="225"/>
                  <w:divBdr>
                    <w:top w:val="none" w:sz="0" w:space="0" w:color="auto"/>
                    <w:left w:val="none" w:sz="0" w:space="0" w:color="auto"/>
                    <w:bottom w:val="none" w:sz="0" w:space="0" w:color="auto"/>
                    <w:right w:val="none" w:sz="0" w:space="0" w:color="auto"/>
                  </w:divBdr>
                  <w:divsChild>
                    <w:div w:id="1374883656">
                      <w:marLeft w:val="0"/>
                      <w:marRight w:val="0"/>
                      <w:marTop w:val="0"/>
                      <w:marBottom w:val="0"/>
                      <w:divBdr>
                        <w:top w:val="none" w:sz="0" w:space="0" w:color="auto"/>
                        <w:left w:val="none" w:sz="0" w:space="0" w:color="auto"/>
                        <w:bottom w:val="none" w:sz="0" w:space="0" w:color="auto"/>
                        <w:right w:val="none" w:sz="0" w:space="0" w:color="auto"/>
                      </w:divBdr>
                      <w:divsChild>
                        <w:div w:id="1819489179">
                          <w:marLeft w:val="0"/>
                          <w:marRight w:val="360"/>
                          <w:marTop w:val="0"/>
                          <w:marBottom w:val="0"/>
                          <w:divBdr>
                            <w:top w:val="none" w:sz="0" w:space="0" w:color="auto"/>
                            <w:left w:val="none" w:sz="0" w:space="0" w:color="auto"/>
                            <w:bottom w:val="none" w:sz="0" w:space="0" w:color="auto"/>
                            <w:right w:val="none" w:sz="0" w:space="0" w:color="auto"/>
                          </w:divBdr>
                        </w:div>
                      </w:divsChild>
                    </w:div>
                    <w:div w:id="1536307662">
                      <w:marLeft w:val="0"/>
                      <w:marRight w:val="0"/>
                      <w:marTop w:val="0"/>
                      <w:marBottom w:val="0"/>
                      <w:divBdr>
                        <w:top w:val="none" w:sz="0" w:space="0" w:color="auto"/>
                        <w:left w:val="none" w:sz="0" w:space="0" w:color="auto"/>
                        <w:bottom w:val="none" w:sz="0" w:space="0" w:color="auto"/>
                        <w:right w:val="none" w:sz="0" w:space="0" w:color="auto"/>
                      </w:divBdr>
                    </w:div>
                  </w:divsChild>
                </w:div>
                <w:div w:id="843133808">
                  <w:marLeft w:val="0"/>
                  <w:marRight w:val="0"/>
                  <w:marTop w:val="0"/>
                  <w:marBottom w:val="0"/>
                  <w:divBdr>
                    <w:top w:val="none" w:sz="0" w:space="0" w:color="auto"/>
                    <w:left w:val="none" w:sz="0" w:space="0" w:color="auto"/>
                    <w:bottom w:val="none" w:sz="0" w:space="0" w:color="auto"/>
                    <w:right w:val="none" w:sz="0" w:space="0" w:color="auto"/>
                  </w:divBdr>
                  <w:divsChild>
                    <w:div w:id="151340841">
                      <w:marLeft w:val="0"/>
                      <w:marRight w:val="0"/>
                      <w:marTop w:val="0"/>
                      <w:marBottom w:val="0"/>
                      <w:divBdr>
                        <w:top w:val="none" w:sz="0" w:space="0" w:color="auto"/>
                        <w:left w:val="none" w:sz="0" w:space="0" w:color="auto"/>
                        <w:bottom w:val="none" w:sz="0" w:space="0" w:color="auto"/>
                        <w:right w:val="none" w:sz="0" w:space="0" w:color="auto"/>
                      </w:divBdr>
                      <w:divsChild>
                        <w:div w:id="1837572569">
                          <w:marLeft w:val="90"/>
                          <w:marRight w:val="90"/>
                          <w:marTop w:val="90"/>
                          <w:marBottom w:val="90"/>
                          <w:divBdr>
                            <w:top w:val="none" w:sz="0" w:space="0" w:color="auto"/>
                            <w:left w:val="none" w:sz="0" w:space="0" w:color="auto"/>
                            <w:bottom w:val="none" w:sz="0" w:space="0" w:color="auto"/>
                            <w:right w:val="none" w:sz="0" w:space="0" w:color="auto"/>
                          </w:divBdr>
                        </w:div>
                      </w:divsChild>
                    </w:div>
                    <w:div w:id="1687175234">
                      <w:marLeft w:val="0"/>
                      <w:marRight w:val="0"/>
                      <w:marTop w:val="0"/>
                      <w:marBottom w:val="0"/>
                      <w:divBdr>
                        <w:top w:val="none" w:sz="0" w:space="0" w:color="auto"/>
                        <w:left w:val="none" w:sz="0" w:space="0" w:color="auto"/>
                        <w:bottom w:val="none" w:sz="0" w:space="0" w:color="auto"/>
                        <w:right w:val="none" w:sz="0" w:space="0" w:color="auto"/>
                      </w:divBdr>
                      <w:divsChild>
                        <w:div w:id="1976635779">
                          <w:marLeft w:val="0"/>
                          <w:marRight w:val="0"/>
                          <w:marTop w:val="0"/>
                          <w:marBottom w:val="0"/>
                          <w:divBdr>
                            <w:top w:val="none" w:sz="0" w:space="0" w:color="auto"/>
                            <w:left w:val="none" w:sz="0" w:space="0" w:color="auto"/>
                            <w:bottom w:val="none" w:sz="0" w:space="0" w:color="auto"/>
                            <w:right w:val="none" w:sz="0" w:space="0" w:color="auto"/>
                          </w:divBdr>
                          <w:divsChild>
                            <w:div w:id="203718283">
                              <w:marLeft w:val="0"/>
                              <w:marRight w:val="0"/>
                              <w:marTop w:val="0"/>
                              <w:marBottom w:val="0"/>
                              <w:divBdr>
                                <w:top w:val="none" w:sz="0" w:space="0" w:color="auto"/>
                                <w:left w:val="none" w:sz="0" w:space="0" w:color="auto"/>
                                <w:bottom w:val="none" w:sz="0" w:space="0" w:color="auto"/>
                                <w:right w:val="none" w:sz="0" w:space="0" w:color="auto"/>
                              </w:divBdr>
                            </w:div>
                            <w:div w:id="1001278216">
                              <w:marLeft w:val="0"/>
                              <w:marRight w:val="0"/>
                              <w:marTop w:val="0"/>
                              <w:marBottom w:val="0"/>
                              <w:divBdr>
                                <w:top w:val="none" w:sz="0" w:space="0" w:color="auto"/>
                                <w:left w:val="none" w:sz="0" w:space="0" w:color="auto"/>
                                <w:bottom w:val="none" w:sz="0" w:space="0" w:color="auto"/>
                                <w:right w:val="none" w:sz="0" w:space="0" w:color="auto"/>
                              </w:divBdr>
                            </w:div>
                            <w:div w:id="50925079">
                              <w:marLeft w:val="0"/>
                              <w:marRight w:val="0"/>
                              <w:marTop w:val="0"/>
                              <w:marBottom w:val="0"/>
                              <w:divBdr>
                                <w:top w:val="none" w:sz="0" w:space="0" w:color="auto"/>
                                <w:left w:val="none" w:sz="0" w:space="0" w:color="auto"/>
                                <w:bottom w:val="none" w:sz="0" w:space="0" w:color="auto"/>
                                <w:right w:val="none" w:sz="0" w:space="0" w:color="auto"/>
                              </w:divBdr>
                            </w:div>
                            <w:div w:id="1254240659">
                              <w:marLeft w:val="150"/>
                              <w:marRight w:val="0"/>
                              <w:marTop w:val="225"/>
                              <w:marBottom w:val="225"/>
                              <w:divBdr>
                                <w:top w:val="none" w:sz="0" w:space="0" w:color="auto"/>
                                <w:left w:val="none" w:sz="0" w:space="0" w:color="auto"/>
                                <w:bottom w:val="none" w:sz="0" w:space="0" w:color="auto"/>
                                <w:right w:val="none" w:sz="0" w:space="0" w:color="auto"/>
                              </w:divBdr>
                              <w:divsChild>
                                <w:div w:id="3632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784820">
      <w:bodyDiv w:val="1"/>
      <w:marLeft w:val="0"/>
      <w:marRight w:val="0"/>
      <w:marTop w:val="0"/>
      <w:marBottom w:val="0"/>
      <w:divBdr>
        <w:top w:val="none" w:sz="0" w:space="0" w:color="auto"/>
        <w:left w:val="none" w:sz="0" w:space="0" w:color="auto"/>
        <w:bottom w:val="none" w:sz="0" w:space="0" w:color="auto"/>
        <w:right w:val="none" w:sz="0" w:space="0" w:color="auto"/>
      </w:divBdr>
    </w:div>
    <w:div w:id="828792947">
      <w:bodyDiv w:val="1"/>
      <w:marLeft w:val="0"/>
      <w:marRight w:val="0"/>
      <w:marTop w:val="0"/>
      <w:marBottom w:val="0"/>
      <w:divBdr>
        <w:top w:val="none" w:sz="0" w:space="0" w:color="auto"/>
        <w:left w:val="none" w:sz="0" w:space="0" w:color="auto"/>
        <w:bottom w:val="none" w:sz="0" w:space="0" w:color="auto"/>
        <w:right w:val="none" w:sz="0" w:space="0" w:color="auto"/>
      </w:divBdr>
      <w:divsChild>
        <w:div w:id="341979467">
          <w:marLeft w:val="0"/>
          <w:marRight w:val="0"/>
          <w:marTop w:val="0"/>
          <w:marBottom w:val="0"/>
          <w:divBdr>
            <w:top w:val="single" w:sz="6" w:space="2" w:color="FFFFFF"/>
            <w:left w:val="none" w:sz="0" w:space="0" w:color="auto"/>
            <w:bottom w:val="none" w:sz="0" w:space="0" w:color="auto"/>
            <w:right w:val="none" w:sz="0" w:space="0" w:color="auto"/>
          </w:divBdr>
        </w:div>
        <w:div w:id="253437866">
          <w:marLeft w:val="0"/>
          <w:marRight w:val="0"/>
          <w:marTop w:val="0"/>
          <w:marBottom w:val="0"/>
          <w:divBdr>
            <w:top w:val="single" w:sz="6" w:space="2" w:color="FFFFFF"/>
            <w:left w:val="none" w:sz="0" w:space="0" w:color="auto"/>
            <w:bottom w:val="none" w:sz="0" w:space="0" w:color="auto"/>
            <w:right w:val="none" w:sz="0" w:space="0" w:color="auto"/>
          </w:divBdr>
        </w:div>
        <w:div w:id="665861923">
          <w:marLeft w:val="0"/>
          <w:marRight w:val="0"/>
          <w:marTop w:val="0"/>
          <w:marBottom w:val="0"/>
          <w:divBdr>
            <w:top w:val="single" w:sz="6" w:space="2" w:color="FFFFFF"/>
            <w:left w:val="none" w:sz="0" w:space="0" w:color="auto"/>
            <w:bottom w:val="none" w:sz="0" w:space="0" w:color="auto"/>
            <w:right w:val="none" w:sz="0" w:space="0" w:color="auto"/>
          </w:divBdr>
        </w:div>
        <w:div w:id="1181965216">
          <w:marLeft w:val="0"/>
          <w:marRight w:val="0"/>
          <w:marTop w:val="0"/>
          <w:marBottom w:val="0"/>
          <w:divBdr>
            <w:top w:val="single" w:sz="6" w:space="2" w:color="FFFFFF"/>
            <w:left w:val="none" w:sz="0" w:space="0" w:color="auto"/>
            <w:bottom w:val="none" w:sz="0" w:space="0" w:color="auto"/>
            <w:right w:val="none" w:sz="0" w:space="0" w:color="auto"/>
          </w:divBdr>
        </w:div>
      </w:divsChild>
    </w:div>
    <w:div w:id="848326703">
      <w:bodyDiv w:val="1"/>
      <w:marLeft w:val="0"/>
      <w:marRight w:val="0"/>
      <w:marTop w:val="0"/>
      <w:marBottom w:val="0"/>
      <w:divBdr>
        <w:top w:val="none" w:sz="0" w:space="0" w:color="auto"/>
        <w:left w:val="none" w:sz="0" w:space="0" w:color="auto"/>
        <w:bottom w:val="none" w:sz="0" w:space="0" w:color="auto"/>
        <w:right w:val="none" w:sz="0" w:space="0" w:color="auto"/>
      </w:divBdr>
    </w:div>
    <w:div w:id="854344842">
      <w:bodyDiv w:val="1"/>
      <w:marLeft w:val="0"/>
      <w:marRight w:val="0"/>
      <w:marTop w:val="0"/>
      <w:marBottom w:val="0"/>
      <w:divBdr>
        <w:top w:val="none" w:sz="0" w:space="0" w:color="auto"/>
        <w:left w:val="none" w:sz="0" w:space="0" w:color="auto"/>
        <w:bottom w:val="none" w:sz="0" w:space="0" w:color="auto"/>
        <w:right w:val="none" w:sz="0" w:space="0" w:color="auto"/>
      </w:divBdr>
    </w:div>
    <w:div w:id="863179040">
      <w:bodyDiv w:val="1"/>
      <w:marLeft w:val="0"/>
      <w:marRight w:val="0"/>
      <w:marTop w:val="0"/>
      <w:marBottom w:val="0"/>
      <w:divBdr>
        <w:top w:val="none" w:sz="0" w:space="0" w:color="auto"/>
        <w:left w:val="none" w:sz="0" w:space="0" w:color="auto"/>
        <w:bottom w:val="none" w:sz="0" w:space="0" w:color="auto"/>
        <w:right w:val="none" w:sz="0" w:space="0" w:color="auto"/>
      </w:divBdr>
      <w:divsChild>
        <w:div w:id="310907017">
          <w:marLeft w:val="0"/>
          <w:marRight w:val="0"/>
          <w:marTop w:val="0"/>
          <w:marBottom w:val="225"/>
          <w:divBdr>
            <w:top w:val="none" w:sz="0" w:space="0" w:color="auto"/>
            <w:left w:val="none" w:sz="0" w:space="0" w:color="auto"/>
            <w:bottom w:val="none" w:sz="0" w:space="0" w:color="auto"/>
            <w:right w:val="none" w:sz="0" w:space="0" w:color="auto"/>
          </w:divBdr>
          <w:divsChild>
            <w:div w:id="1902867761">
              <w:marLeft w:val="0"/>
              <w:marRight w:val="0"/>
              <w:marTop w:val="0"/>
              <w:marBottom w:val="0"/>
              <w:divBdr>
                <w:top w:val="none" w:sz="0" w:space="0" w:color="auto"/>
                <w:left w:val="none" w:sz="0" w:space="0" w:color="auto"/>
                <w:bottom w:val="none" w:sz="0" w:space="0" w:color="auto"/>
                <w:right w:val="none" w:sz="0" w:space="0" w:color="auto"/>
              </w:divBdr>
            </w:div>
          </w:divsChild>
        </w:div>
        <w:div w:id="1929460867">
          <w:marLeft w:val="0"/>
          <w:marRight w:val="0"/>
          <w:marTop w:val="0"/>
          <w:marBottom w:val="0"/>
          <w:divBdr>
            <w:top w:val="none" w:sz="0" w:space="0" w:color="auto"/>
            <w:left w:val="none" w:sz="0" w:space="0" w:color="auto"/>
            <w:bottom w:val="none" w:sz="0" w:space="0" w:color="auto"/>
            <w:right w:val="none" w:sz="0" w:space="0" w:color="auto"/>
          </w:divBdr>
          <w:divsChild>
            <w:div w:id="1871451100">
              <w:marLeft w:val="90"/>
              <w:marRight w:val="90"/>
              <w:marTop w:val="90"/>
              <w:marBottom w:val="90"/>
              <w:divBdr>
                <w:top w:val="none" w:sz="0" w:space="0" w:color="auto"/>
                <w:left w:val="none" w:sz="0" w:space="0" w:color="auto"/>
                <w:bottom w:val="none" w:sz="0" w:space="0" w:color="auto"/>
                <w:right w:val="none" w:sz="0" w:space="0" w:color="auto"/>
              </w:divBdr>
            </w:div>
          </w:divsChild>
        </w:div>
        <w:div w:id="987392699">
          <w:marLeft w:val="0"/>
          <w:marRight w:val="0"/>
          <w:marTop w:val="0"/>
          <w:marBottom w:val="0"/>
          <w:divBdr>
            <w:top w:val="none" w:sz="0" w:space="0" w:color="auto"/>
            <w:left w:val="none" w:sz="0" w:space="0" w:color="auto"/>
            <w:bottom w:val="none" w:sz="0" w:space="0" w:color="auto"/>
            <w:right w:val="none" w:sz="0" w:space="0" w:color="auto"/>
          </w:divBdr>
          <w:divsChild>
            <w:div w:id="1074082160">
              <w:marLeft w:val="0"/>
              <w:marRight w:val="0"/>
              <w:marTop w:val="0"/>
              <w:marBottom w:val="0"/>
              <w:divBdr>
                <w:top w:val="none" w:sz="0" w:space="0" w:color="auto"/>
                <w:left w:val="none" w:sz="0" w:space="0" w:color="auto"/>
                <w:bottom w:val="none" w:sz="0" w:space="0" w:color="auto"/>
                <w:right w:val="none" w:sz="0" w:space="0" w:color="auto"/>
              </w:divBdr>
              <w:divsChild>
                <w:div w:id="2095856405">
                  <w:marLeft w:val="0"/>
                  <w:marRight w:val="0"/>
                  <w:marTop w:val="0"/>
                  <w:marBottom w:val="0"/>
                  <w:divBdr>
                    <w:top w:val="none" w:sz="0" w:space="0" w:color="auto"/>
                    <w:left w:val="none" w:sz="0" w:space="0" w:color="auto"/>
                    <w:bottom w:val="none" w:sz="0" w:space="0" w:color="auto"/>
                    <w:right w:val="none" w:sz="0" w:space="0" w:color="auto"/>
                  </w:divBdr>
                </w:div>
                <w:div w:id="158545617">
                  <w:marLeft w:val="0"/>
                  <w:marRight w:val="0"/>
                  <w:marTop w:val="0"/>
                  <w:marBottom w:val="0"/>
                  <w:divBdr>
                    <w:top w:val="none" w:sz="0" w:space="0" w:color="auto"/>
                    <w:left w:val="none" w:sz="0" w:space="0" w:color="auto"/>
                    <w:bottom w:val="none" w:sz="0" w:space="0" w:color="auto"/>
                    <w:right w:val="none" w:sz="0" w:space="0" w:color="auto"/>
                  </w:divBdr>
                </w:div>
                <w:div w:id="8199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77929">
      <w:bodyDiv w:val="1"/>
      <w:marLeft w:val="0"/>
      <w:marRight w:val="0"/>
      <w:marTop w:val="0"/>
      <w:marBottom w:val="0"/>
      <w:divBdr>
        <w:top w:val="none" w:sz="0" w:space="0" w:color="auto"/>
        <w:left w:val="none" w:sz="0" w:space="0" w:color="auto"/>
        <w:bottom w:val="none" w:sz="0" w:space="0" w:color="auto"/>
        <w:right w:val="none" w:sz="0" w:space="0" w:color="auto"/>
      </w:divBdr>
    </w:div>
    <w:div w:id="940258715">
      <w:bodyDiv w:val="1"/>
      <w:marLeft w:val="0"/>
      <w:marRight w:val="0"/>
      <w:marTop w:val="0"/>
      <w:marBottom w:val="0"/>
      <w:divBdr>
        <w:top w:val="none" w:sz="0" w:space="0" w:color="auto"/>
        <w:left w:val="none" w:sz="0" w:space="0" w:color="auto"/>
        <w:bottom w:val="none" w:sz="0" w:space="0" w:color="auto"/>
        <w:right w:val="none" w:sz="0" w:space="0" w:color="auto"/>
      </w:divBdr>
      <w:divsChild>
        <w:div w:id="2065639270">
          <w:marLeft w:val="0"/>
          <w:marRight w:val="0"/>
          <w:marTop w:val="0"/>
          <w:marBottom w:val="0"/>
          <w:divBdr>
            <w:top w:val="single" w:sz="6" w:space="2" w:color="FFFFFF"/>
            <w:left w:val="none" w:sz="0" w:space="0" w:color="auto"/>
            <w:bottom w:val="none" w:sz="0" w:space="0" w:color="auto"/>
            <w:right w:val="none" w:sz="0" w:space="0" w:color="auto"/>
          </w:divBdr>
        </w:div>
        <w:div w:id="134176826">
          <w:marLeft w:val="0"/>
          <w:marRight w:val="0"/>
          <w:marTop w:val="0"/>
          <w:marBottom w:val="0"/>
          <w:divBdr>
            <w:top w:val="single" w:sz="6" w:space="2" w:color="FFFFFF"/>
            <w:left w:val="none" w:sz="0" w:space="0" w:color="auto"/>
            <w:bottom w:val="none" w:sz="0" w:space="0" w:color="auto"/>
            <w:right w:val="none" w:sz="0" w:space="0" w:color="auto"/>
          </w:divBdr>
        </w:div>
        <w:div w:id="910844982">
          <w:marLeft w:val="0"/>
          <w:marRight w:val="0"/>
          <w:marTop w:val="0"/>
          <w:marBottom w:val="0"/>
          <w:divBdr>
            <w:top w:val="single" w:sz="6" w:space="2" w:color="FFFFFF"/>
            <w:left w:val="none" w:sz="0" w:space="0" w:color="auto"/>
            <w:bottom w:val="none" w:sz="0" w:space="0" w:color="auto"/>
            <w:right w:val="none" w:sz="0" w:space="0" w:color="auto"/>
          </w:divBdr>
        </w:div>
        <w:div w:id="230773861">
          <w:marLeft w:val="0"/>
          <w:marRight w:val="0"/>
          <w:marTop w:val="0"/>
          <w:marBottom w:val="0"/>
          <w:divBdr>
            <w:top w:val="single" w:sz="6" w:space="2" w:color="FFFFFF"/>
            <w:left w:val="none" w:sz="0" w:space="0" w:color="auto"/>
            <w:bottom w:val="none" w:sz="0" w:space="0" w:color="auto"/>
            <w:right w:val="none" w:sz="0" w:space="0" w:color="auto"/>
          </w:divBdr>
        </w:div>
      </w:divsChild>
    </w:div>
    <w:div w:id="941841327">
      <w:bodyDiv w:val="1"/>
      <w:marLeft w:val="0"/>
      <w:marRight w:val="0"/>
      <w:marTop w:val="0"/>
      <w:marBottom w:val="0"/>
      <w:divBdr>
        <w:top w:val="none" w:sz="0" w:space="0" w:color="auto"/>
        <w:left w:val="none" w:sz="0" w:space="0" w:color="auto"/>
        <w:bottom w:val="none" w:sz="0" w:space="0" w:color="auto"/>
        <w:right w:val="none" w:sz="0" w:space="0" w:color="auto"/>
      </w:divBdr>
    </w:div>
    <w:div w:id="1027875077">
      <w:bodyDiv w:val="1"/>
      <w:marLeft w:val="0"/>
      <w:marRight w:val="0"/>
      <w:marTop w:val="0"/>
      <w:marBottom w:val="0"/>
      <w:divBdr>
        <w:top w:val="none" w:sz="0" w:space="0" w:color="auto"/>
        <w:left w:val="none" w:sz="0" w:space="0" w:color="auto"/>
        <w:bottom w:val="none" w:sz="0" w:space="0" w:color="auto"/>
        <w:right w:val="none" w:sz="0" w:space="0" w:color="auto"/>
      </w:divBdr>
      <w:divsChild>
        <w:div w:id="444423914">
          <w:marLeft w:val="0"/>
          <w:marRight w:val="0"/>
          <w:marTop w:val="0"/>
          <w:marBottom w:val="225"/>
          <w:divBdr>
            <w:top w:val="none" w:sz="0" w:space="0" w:color="auto"/>
            <w:left w:val="none" w:sz="0" w:space="0" w:color="auto"/>
            <w:bottom w:val="none" w:sz="0" w:space="0" w:color="auto"/>
            <w:right w:val="none" w:sz="0" w:space="0" w:color="auto"/>
          </w:divBdr>
          <w:divsChild>
            <w:div w:id="593363488">
              <w:marLeft w:val="0"/>
              <w:marRight w:val="0"/>
              <w:marTop w:val="0"/>
              <w:marBottom w:val="0"/>
              <w:divBdr>
                <w:top w:val="none" w:sz="0" w:space="0" w:color="auto"/>
                <w:left w:val="none" w:sz="0" w:space="0" w:color="auto"/>
                <w:bottom w:val="none" w:sz="0" w:space="0" w:color="auto"/>
                <w:right w:val="none" w:sz="0" w:space="0" w:color="auto"/>
              </w:divBdr>
            </w:div>
          </w:divsChild>
        </w:div>
        <w:div w:id="1504777018">
          <w:marLeft w:val="0"/>
          <w:marRight w:val="0"/>
          <w:marTop w:val="0"/>
          <w:marBottom w:val="0"/>
          <w:divBdr>
            <w:top w:val="none" w:sz="0" w:space="0" w:color="auto"/>
            <w:left w:val="none" w:sz="0" w:space="0" w:color="auto"/>
            <w:bottom w:val="none" w:sz="0" w:space="0" w:color="auto"/>
            <w:right w:val="none" w:sz="0" w:space="0" w:color="auto"/>
          </w:divBdr>
          <w:divsChild>
            <w:div w:id="242229526">
              <w:marLeft w:val="90"/>
              <w:marRight w:val="90"/>
              <w:marTop w:val="90"/>
              <w:marBottom w:val="90"/>
              <w:divBdr>
                <w:top w:val="none" w:sz="0" w:space="0" w:color="auto"/>
                <w:left w:val="none" w:sz="0" w:space="0" w:color="auto"/>
                <w:bottom w:val="none" w:sz="0" w:space="0" w:color="auto"/>
                <w:right w:val="none" w:sz="0" w:space="0" w:color="auto"/>
              </w:divBdr>
            </w:div>
          </w:divsChild>
        </w:div>
        <w:div w:id="1043364177">
          <w:marLeft w:val="0"/>
          <w:marRight w:val="0"/>
          <w:marTop w:val="0"/>
          <w:marBottom w:val="0"/>
          <w:divBdr>
            <w:top w:val="none" w:sz="0" w:space="0" w:color="auto"/>
            <w:left w:val="none" w:sz="0" w:space="0" w:color="auto"/>
            <w:bottom w:val="none" w:sz="0" w:space="0" w:color="auto"/>
            <w:right w:val="none" w:sz="0" w:space="0" w:color="auto"/>
          </w:divBdr>
          <w:divsChild>
            <w:div w:id="277878807">
              <w:marLeft w:val="0"/>
              <w:marRight w:val="0"/>
              <w:marTop w:val="0"/>
              <w:marBottom w:val="0"/>
              <w:divBdr>
                <w:top w:val="none" w:sz="0" w:space="0" w:color="auto"/>
                <w:left w:val="none" w:sz="0" w:space="0" w:color="auto"/>
                <w:bottom w:val="none" w:sz="0" w:space="0" w:color="auto"/>
                <w:right w:val="none" w:sz="0" w:space="0" w:color="auto"/>
              </w:divBdr>
              <w:divsChild>
                <w:div w:id="826358118">
                  <w:marLeft w:val="0"/>
                  <w:marRight w:val="0"/>
                  <w:marTop w:val="0"/>
                  <w:marBottom w:val="0"/>
                  <w:divBdr>
                    <w:top w:val="none" w:sz="0" w:space="0" w:color="auto"/>
                    <w:left w:val="none" w:sz="0" w:space="0" w:color="auto"/>
                    <w:bottom w:val="none" w:sz="0" w:space="0" w:color="auto"/>
                    <w:right w:val="none" w:sz="0" w:space="0" w:color="auto"/>
                  </w:divBdr>
                </w:div>
                <w:div w:id="58256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032584">
      <w:bodyDiv w:val="1"/>
      <w:marLeft w:val="0"/>
      <w:marRight w:val="0"/>
      <w:marTop w:val="0"/>
      <w:marBottom w:val="0"/>
      <w:divBdr>
        <w:top w:val="none" w:sz="0" w:space="0" w:color="auto"/>
        <w:left w:val="none" w:sz="0" w:space="0" w:color="auto"/>
        <w:bottom w:val="none" w:sz="0" w:space="0" w:color="auto"/>
        <w:right w:val="none" w:sz="0" w:space="0" w:color="auto"/>
      </w:divBdr>
    </w:div>
    <w:div w:id="1058288788">
      <w:bodyDiv w:val="1"/>
      <w:marLeft w:val="0"/>
      <w:marRight w:val="0"/>
      <w:marTop w:val="0"/>
      <w:marBottom w:val="0"/>
      <w:divBdr>
        <w:top w:val="none" w:sz="0" w:space="0" w:color="auto"/>
        <w:left w:val="none" w:sz="0" w:space="0" w:color="auto"/>
        <w:bottom w:val="none" w:sz="0" w:space="0" w:color="auto"/>
        <w:right w:val="none" w:sz="0" w:space="0" w:color="auto"/>
      </w:divBdr>
    </w:div>
    <w:div w:id="1072317061">
      <w:bodyDiv w:val="1"/>
      <w:marLeft w:val="0"/>
      <w:marRight w:val="0"/>
      <w:marTop w:val="0"/>
      <w:marBottom w:val="0"/>
      <w:divBdr>
        <w:top w:val="none" w:sz="0" w:space="0" w:color="auto"/>
        <w:left w:val="none" w:sz="0" w:space="0" w:color="auto"/>
        <w:bottom w:val="none" w:sz="0" w:space="0" w:color="auto"/>
        <w:right w:val="none" w:sz="0" w:space="0" w:color="auto"/>
      </w:divBdr>
    </w:div>
    <w:div w:id="1090587612">
      <w:bodyDiv w:val="1"/>
      <w:marLeft w:val="0"/>
      <w:marRight w:val="0"/>
      <w:marTop w:val="0"/>
      <w:marBottom w:val="0"/>
      <w:divBdr>
        <w:top w:val="none" w:sz="0" w:space="0" w:color="auto"/>
        <w:left w:val="none" w:sz="0" w:space="0" w:color="auto"/>
        <w:bottom w:val="none" w:sz="0" w:space="0" w:color="auto"/>
        <w:right w:val="none" w:sz="0" w:space="0" w:color="auto"/>
      </w:divBdr>
    </w:div>
    <w:div w:id="1141727847">
      <w:bodyDiv w:val="1"/>
      <w:marLeft w:val="0"/>
      <w:marRight w:val="0"/>
      <w:marTop w:val="0"/>
      <w:marBottom w:val="0"/>
      <w:divBdr>
        <w:top w:val="none" w:sz="0" w:space="0" w:color="auto"/>
        <w:left w:val="none" w:sz="0" w:space="0" w:color="auto"/>
        <w:bottom w:val="none" w:sz="0" w:space="0" w:color="auto"/>
        <w:right w:val="none" w:sz="0" w:space="0" w:color="auto"/>
      </w:divBdr>
    </w:div>
    <w:div w:id="1156074758">
      <w:bodyDiv w:val="1"/>
      <w:marLeft w:val="0"/>
      <w:marRight w:val="0"/>
      <w:marTop w:val="0"/>
      <w:marBottom w:val="0"/>
      <w:divBdr>
        <w:top w:val="none" w:sz="0" w:space="0" w:color="auto"/>
        <w:left w:val="none" w:sz="0" w:space="0" w:color="auto"/>
        <w:bottom w:val="none" w:sz="0" w:space="0" w:color="auto"/>
        <w:right w:val="none" w:sz="0" w:space="0" w:color="auto"/>
      </w:divBdr>
    </w:div>
    <w:div w:id="1175655045">
      <w:bodyDiv w:val="1"/>
      <w:marLeft w:val="0"/>
      <w:marRight w:val="0"/>
      <w:marTop w:val="0"/>
      <w:marBottom w:val="0"/>
      <w:divBdr>
        <w:top w:val="none" w:sz="0" w:space="0" w:color="auto"/>
        <w:left w:val="none" w:sz="0" w:space="0" w:color="auto"/>
        <w:bottom w:val="none" w:sz="0" w:space="0" w:color="auto"/>
        <w:right w:val="none" w:sz="0" w:space="0" w:color="auto"/>
      </w:divBdr>
    </w:div>
    <w:div w:id="1196237464">
      <w:bodyDiv w:val="1"/>
      <w:marLeft w:val="0"/>
      <w:marRight w:val="0"/>
      <w:marTop w:val="0"/>
      <w:marBottom w:val="0"/>
      <w:divBdr>
        <w:top w:val="none" w:sz="0" w:space="0" w:color="auto"/>
        <w:left w:val="none" w:sz="0" w:space="0" w:color="auto"/>
        <w:bottom w:val="none" w:sz="0" w:space="0" w:color="auto"/>
        <w:right w:val="none" w:sz="0" w:space="0" w:color="auto"/>
      </w:divBdr>
    </w:div>
    <w:div w:id="1225264890">
      <w:bodyDiv w:val="1"/>
      <w:marLeft w:val="0"/>
      <w:marRight w:val="0"/>
      <w:marTop w:val="0"/>
      <w:marBottom w:val="0"/>
      <w:divBdr>
        <w:top w:val="none" w:sz="0" w:space="0" w:color="auto"/>
        <w:left w:val="none" w:sz="0" w:space="0" w:color="auto"/>
        <w:bottom w:val="none" w:sz="0" w:space="0" w:color="auto"/>
        <w:right w:val="none" w:sz="0" w:space="0" w:color="auto"/>
      </w:divBdr>
    </w:div>
    <w:div w:id="1249851189">
      <w:bodyDiv w:val="1"/>
      <w:marLeft w:val="0"/>
      <w:marRight w:val="0"/>
      <w:marTop w:val="0"/>
      <w:marBottom w:val="0"/>
      <w:divBdr>
        <w:top w:val="none" w:sz="0" w:space="0" w:color="auto"/>
        <w:left w:val="none" w:sz="0" w:space="0" w:color="auto"/>
        <w:bottom w:val="none" w:sz="0" w:space="0" w:color="auto"/>
        <w:right w:val="none" w:sz="0" w:space="0" w:color="auto"/>
      </w:divBdr>
    </w:div>
    <w:div w:id="1282804044">
      <w:bodyDiv w:val="1"/>
      <w:marLeft w:val="0"/>
      <w:marRight w:val="0"/>
      <w:marTop w:val="0"/>
      <w:marBottom w:val="0"/>
      <w:divBdr>
        <w:top w:val="none" w:sz="0" w:space="0" w:color="auto"/>
        <w:left w:val="none" w:sz="0" w:space="0" w:color="auto"/>
        <w:bottom w:val="none" w:sz="0" w:space="0" w:color="auto"/>
        <w:right w:val="none" w:sz="0" w:space="0" w:color="auto"/>
      </w:divBdr>
    </w:div>
    <w:div w:id="1291933571">
      <w:bodyDiv w:val="1"/>
      <w:marLeft w:val="0"/>
      <w:marRight w:val="0"/>
      <w:marTop w:val="0"/>
      <w:marBottom w:val="0"/>
      <w:divBdr>
        <w:top w:val="none" w:sz="0" w:space="0" w:color="auto"/>
        <w:left w:val="none" w:sz="0" w:space="0" w:color="auto"/>
        <w:bottom w:val="none" w:sz="0" w:space="0" w:color="auto"/>
        <w:right w:val="none" w:sz="0" w:space="0" w:color="auto"/>
      </w:divBdr>
    </w:div>
    <w:div w:id="1292126664">
      <w:bodyDiv w:val="1"/>
      <w:marLeft w:val="0"/>
      <w:marRight w:val="0"/>
      <w:marTop w:val="0"/>
      <w:marBottom w:val="0"/>
      <w:divBdr>
        <w:top w:val="none" w:sz="0" w:space="0" w:color="auto"/>
        <w:left w:val="none" w:sz="0" w:space="0" w:color="auto"/>
        <w:bottom w:val="none" w:sz="0" w:space="0" w:color="auto"/>
        <w:right w:val="none" w:sz="0" w:space="0" w:color="auto"/>
      </w:divBdr>
    </w:div>
    <w:div w:id="1299802537">
      <w:bodyDiv w:val="1"/>
      <w:marLeft w:val="0"/>
      <w:marRight w:val="0"/>
      <w:marTop w:val="0"/>
      <w:marBottom w:val="0"/>
      <w:divBdr>
        <w:top w:val="none" w:sz="0" w:space="0" w:color="auto"/>
        <w:left w:val="none" w:sz="0" w:space="0" w:color="auto"/>
        <w:bottom w:val="none" w:sz="0" w:space="0" w:color="auto"/>
        <w:right w:val="none" w:sz="0" w:space="0" w:color="auto"/>
      </w:divBdr>
    </w:div>
    <w:div w:id="1300957166">
      <w:bodyDiv w:val="1"/>
      <w:marLeft w:val="0"/>
      <w:marRight w:val="0"/>
      <w:marTop w:val="0"/>
      <w:marBottom w:val="0"/>
      <w:divBdr>
        <w:top w:val="none" w:sz="0" w:space="0" w:color="auto"/>
        <w:left w:val="none" w:sz="0" w:space="0" w:color="auto"/>
        <w:bottom w:val="none" w:sz="0" w:space="0" w:color="auto"/>
        <w:right w:val="none" w:sz="0" w:space="0" w:color="auto"/>
      </w:divBdr>
    </w:div>
    <w:div w:id="1347099526">
      <w:bodyDiv w:val="1"/>
      <w:marLeft w:val="0"/>
      <w:marRight w:val="0"/>
      <w:marTop w:val="0"/>
      <w:marBottom w:val="0"/>
      <w:divBdr>
        <w:top w:val="none" w:sz="0" w:space="0" w:color="auto"/>
        <w:left w:val="none" w:sz="0" w:space="0" w:color="auto"/>
        <w:bottom w:val="none" w:sz="0" w:space="0" w:color="auto"/>
        <w:right w:val="none" w:sz="0" w:space="0" w:color="auto"/>
      </w:divBdr>
    </w:div>
    <w:div w:id="1411000844">
      <w:bodyDiv w:val="1"/>
      <w:marLeft w:val="0"/>
      <w:marRight w:val="0"/>
      <w:marTop w:val="0"/>
      <w:marBottom w:val="0"/>
      <w:divBdr>
        <w:top w:val="none" w:sz="0" w:space="0" w:color="auto"/>
        <w:left w:val="none" w:sz="0" w:space="0" w:color="auto"/>
        <w:bottom w:val="none" w:sz="0" w:space="0" w:color="auto"/>
        <w:right w:val="none" w:sz="0" w:space="0" w:color="auto"/>
      </w:divBdr>
    </w:div>
    <w:div w:id="1417746031">
      <w:bodyDiv w:val="1"/>
      <w:marLeft w:val="0"/>
      <w:marRight w:val="0"/>
      <w:marTop w:val="0"/>
      <w:marBottom w:val="0"/>
      <w:divBdr>
        <w:top w:val="none" w:sz="0" w:space="0" w:color="auto"/>
        <w:left w:val="none" w:sz="0" w:space="0" w:color="auto"/>
        <w:bottom w:val="none" w:sz="0" w:space="0" w:color="auto"/>
        <w:right w:val="none" w:sz="0" w:space="0" w:color="auto"/>
      </w:divBdr>
    </w:div>
    <w:div w:id="1428887890">
      <w:bodyDiv w:val="1"/>
      <w:marLeft w:val="0"/>
      <w:marRight w:val="0"/>
      <w:marTop w:val="0"/>
      <w:marBottom w:val="0"/>
      <w:divBdr>
        <w:top w:val="none" w:sz="0" w:space="0" w:color="auto"/>
        <w:left w:val="none" w:sz="0" w:space="0" w:color="auto"/>
        <w:bottom w:val="none" w:sz="0" w:space="0" w:color="auto"/>
        <w:right w:val="none" w:sz="0" w:space="0" w:color="auto"/>
      </w:divBdr>
      <w:divsChild>
        <w:div w:id="1360544347">
          <w:marLeft w:val="0"/>
          <w:marRight w:val="0"/>
          <w:marTop w:val="0"/>
          <w:marBottom w:val="225"/>
          <w:divBdr>
            <w:top w:val="none" w:sz="0" w:space="0" w:color="auto"/>
            <w:left w:val="none" w:sz="0" w:space="0" w:color="auto"/>
            <w:bottom w:val="none" w:sz="0" w:space="0" w:color="auto"/>
            <w:right w:val="none" w:sz="0" w:space="0" w:color="auto"/>
          </w:divBdr>
          <w:divsChild>
            <w:div w:id="1547714947">
              <w:marLeft w:val="0"/>
              <w:marRight w:val="0"/>
              <w:marTop w:val="0"/>
              <w:marBottom w:val="0"/>
              <w:divBdr>
                <w:top w:val="none" w:sz="0" w:space="0" w:color="auto"/>
                <w:left w:val="none" w:sz="0" w:space="0" w:color="auto"/>
                <w:bottom w:val="none" w:sz="0" w:space="0" w:color="auto"/>
                <w:right w:val="none" w:sz="0" w:space="0" w:color="auto"/>
              </w:divBdr>
            </w:div>
          </w:divsChild>
        </w:div>
        <w:div w:id="954947694">
          <w:marLeft w:val="0"/>
          <w:marRight w:val="0"/>
          <w:marTop w:val="0"/>
          <w:marBottom w:val="0"/>
          <w:divBdr>
            <w:top w:val="none" w:sz="0" w:space="0" w:color="auto"/>
            <w:left w:val="none" w:sz="0" w:space="0" w:color="auto"/>
            <w:bottom w:val="none" w:sz="0" w:space="0" w:color="auto"/>
            <w:right w:val="none" w:sz="0" w:space="0" w:color="auto"/>
          </w:divBdr>
          <w:divsChild>
            <w:div w:id="462700216">
              <w:marLeft w:val="90"/>
              <w:marRight w:val="90"/>
              <w:marTop w:val="90"/>
              <w:marBottom w:val="90"/>
              <w:divBdr>
                <w:top w:val="none" w:sz="0" w:space="0" w:color="auto"/>
                <w:left w:val="none" w:sz="0" w:space="0" w:color="auto"/>
                <w:bottom w:val="none" w:sz="0" w:space="0" w:color="auto"/>
                <w:right w:val="none" w:sz="0" w:space="0" w:color="auto"/>
              </w:divBdr>
            </w:div>
          </w:divsChild>
        </w:div>
        <w:div w:id="1971662860">
          <w:marLeft w:val="0"/>
          <w:marRight w:val="0"/>
          <w:marTop w:val="0"/>
          <w:marBottom w:val="0"/>
          <w:divBdr>
            <w:top w:val="none" w:sz="0" w:space="0" w:color="auto"/>
            <w:left w:val="none" w:sz="0" w:space="0" w:color="auto"/>
            <w:bottom w:val="none" w:sz="0" w:space="0" w:color="auto"/>
            <w:right w:val="none" w:sz="0" w:space="0" w:color="auto"/>
          </w:divBdr>
          <w:divsChild>
            <w:div w:id="1950160700">
              <w:marLeft w:val="0"/>
              <w:marRight w:val="0"/>
              <w:marTop w:val="0"/>
              <w:marBottom w:val="0"/>
              <w:divBdr>
                <w:top w:val="none" w:sz="0" w:space="0" w:color="auto"/>
                <w:left w:val="none" w:sz="0" w:space="0" w:color="auto"/>
                <w:bottom w:val="none" w:sz="0" w:space="0" w:color="auto"/>
                <w:right w:val="none" w:sz="0" w:space="0" w:color="auto"/>
              </w:divBdr>
              <w:divsChild>
                <w:div w:id="5980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186291">
      <w:bodyDiv w:val="1"/>
      <w:marLeft w:val="0"/>
      <w:marRight w:val="0"/>
      <w:marTop w:val="0"/>
      <w:marBottom w:val="0"/>
      <w:divBdr>
        <w:top w:val="none" w:sz="0" w:space="0" w:color="auto"/>
        <w:left w:val="none" w:sz="0" w:space="0" w:color="auto"/>
        <w:bottom w:val="none" w:sz="0" w:space="0" w:color="auto"/>
        <w:right w:val="none" w:sz="0" w:space="0" w:color="auto"/>
      </w:divBdr>
    </w:div>
    <w:div w:id="1493254751">
      <w:bodyDiv w:val="1"/>
      <w:marLeft w:val="0"/>
      <w:marRight w:val="0"/>
      <w:marTop w:val="0"/>
      <w:marBottom w:val="0"/>
      <w:divBdr>
        <w:top w:val="none" w:sz="0" w:space="0" w:color="auto"/>
        <w:left w:val="none" w:sz="0" w:space="0" w:color="auto"/>
        <w:bottom w:val="none" w:sz="0" w:space="0" w:color="auto"/>
        <w:right w:val="none" w:sz="0" w:space="0" w:color="auto"/>
      </w:divBdr>
    </w:div>
    <w:div w:id="1546334843">
      <w:bodyDiv w:val="1"/>
      <w:marLeft w:val="0"/>
      <w:marRight w:val="0"/>
      <w:marTop w:val="0"/>
      <w:marBottom w:val="0"/>
      <w:divBdr>
        <w:top w:val="none" w:sz="0" w:space="0" w:color="auto"/>
        <w:left w:val="none" w:sz="0" w:space="0" w:color="auto"/>
        <w:bottom w:val="none" w:sz="0" w:space="0" w:color="auto"/>
        <w:right w:val="none" w:sz="0" w:space="0" w:color="auto"/>
      </w:divBdr>
    </w:div>
    <w:div w:id="1565532918">
      <w:bodyDiv w:val="1"/>
      <w:marLeft w:val="0"/>
      <w:marRight w:val="0"/>
      <w:marTop w:val="0"/>
      <w:marBottom w:val="0"/>
      <w:divBdr>
        <w:top w:val="none" w:sz="0" w:space="0" w:color="auto"/>
        <w:left w:val="none" w:sz="0" w:space="0" w:color="auto"/>
        <w:bottom w:val="none" w:sz="0" w:space="0" w:color="auto"/>
        <w:right w:val="none" w:sz="0" w:space="0" w:color="auto"/>
      </w:divBdr>
    </w:div>
    <w:div w:id="1577977496">
      <w:bodyDiv w:val="1"/>
      <w:marLeft w:val="0"/>
      <w:marRight w:val="0"/>
      <w:marTop w:val="0"/>
      <w:marBottom w:val="0"/>
      <w:divBdr>
        <w:top w:val="none" w:sz="0" w:space="0" w:color="auto"/>
        <w:left w:val="none" w:sz="0" w:space="0" w:color="auto"/>
        <w:bottom w:val="none" w:sz="0" w:space="0" w:color="auto"/>
        <w:right w:val="none" w:sz="0" w:space="0" w:color="auto"/>
      </w:divBdr>
    </w:div>
    <w:div w:id="1583640797">
      <w:bodyDiv w:val="1"/>
      <w:marLeft w:val="0"/>
      <w:marRight w:val="0"/>
      <w:marTop w:val="0"/>
      <w:marBottom w:val="0"/>
      <w:divBdr>
        <w:top w:val="none" w:sz="0" w:space="0" w:color="auto"/>
        <w:left w:val="none" w:sz="0" w:space="0" w:color="auto"/>
        <w:bottom w:val="none" w:sz="0" w:space="0" w:color="auto"/>
        <w:right w:val="none" w:sz="0" w:space="0" w:color="auto"/>
      </w:divBdr>
    </w:div>
    <w:div w:id="1587301223">
      <w:bodyDiv w:val="1"/>
      <w:marLeft w:val="0"/>
      <w:marRight w:val="0"/>
      <w:marTop w:val="0"/>
      <w:marBottom w:val="0"/>
      <w:divBdr>
        <w:top w:val="none" w:sz="0" w:space="0" w:color="auto"/>
        <w:left w:val="none" w:sz="0" w:space="0" w:color="auto"/>
        <w:bottom w:val="none" w:sz="0" w:space="0" w:color="auto"/>
        <w:right w:val="none" w:sz="0" w:space="0" w:color="auto"/>
      </w:divBdr>
    </w:div>
    <w:div w:id="1591623278">
      <w:bodyDiv w:val="1"/>
      <w:marLeft w:val="0"/>
      <w:marRight w:val="0"/>
      <w:marTop w:val="0"/>
      <w:marBottom w:val="0"/>
      <w:divBdr>
        <w:top w:val="none" w:sz="0" w:space="0" w:color="auto"/>
        <w:left w:val="none" w:sz="0" w:space="0" w:color="auto"/>
        <w:bottom w:val="none" w:sz="0" w:space="0" w:color="auto"/>
        <w:right w:val="none" w:sz="0" w:space="0" w:color="auto"/>
      </w:divBdr>
      <w:divsChild>
        <w:div w:id="1338465266">
          <w:marLeft w:val="0"/>
          <w:marRight w:val="0"/>
          <w:marTop w:val="0"/>
          <w:marBottom w:val="0"/>
          <w:divBdr>
            <w:top w:val="single" w:sz="6" w:space="2" w:color="FFFFFF"/>
            <w:left w:val="none" w:sz="0" w:space="0" w:color="auto"/>
            <w:bottom w:val="none" w:sz="0" w:space="0" w:color="auto"/>
            <w:right w:val="none" w:sz="0" w:space="0" w:color="auto"/>
          </w:divBdr>
        </w:div>
        <w:div w:id="2143308249">
          <w:marLeft w:val="0"/>
          <w:marRight w:val="0"/>
          <w:marTop w:val="0"/>
          <w:marBottom w:val="0"/>
          <w:divBdr>
            <w:top w:val="single" w:sz="6" w:space="2" w:color="FFFFFF"/>
            <w:left w:val="none" w:sz="0" w:space="0" w:color="auto"/>
            <w:bottom w:val="none" w:sz="0" w:space="0" w:color="auto"/>
            <w:right w:val="none" w:sz="0" w:space="0" w:color="auto"/>
          </w:divBdr>
        </w:div>
        <w:div w:id="541400212">
          <w:marLeft w:val="0"/>
          <w:marRight w:val="0"/>
          <w:marTop w:val="0"/>
          <w:marBottom w:val="0"/>
          <w:divBdr>
            <w:top w:val="single" w:sz="6" w:space="2" w:color="FFFFFF"/>
            <w:left w:val="none" w:sz="0" w:space="0" w:color="auto"/>
            <w:bottom w:val="none" w:sz="0" w:space="0" w:color="auto"/>
            <w:right w:val="none" w:sz="0" w:space="0" w:color="auto"/>
          </w:divBdr>
        </w:div>
        <w:div w:id="1987275880">
          <w:marLeft w:val="0"/>
          <w:marRight w:val="0"/>
          <w:marTop w:val="0"/>
          <w:marBottom w:val="0"/>
          <w:divBdr>
            <w:top w:val="single" w:sz="6" w:space="2" w:color="FFFFFF"/>
            <w:left w:val="none" w:sz="0" w:space="0" w:color="auto"/>
            <w:bottom w:val="none" w:sz="0" w:space="0" w:color="auto"/>
            <w:right w:val="none" w:sz="0" w:space="0" w:color="auto"/>
          </w:divBdr>
        </w:div>
        <w:div w:id="1759132797">
          <w:marLeft w:val="0"/>
          <w:marRight w:val="0"/>
          <w:marTop w:val="0"/>
          <w:marBottom w:val="0"/>
          <w:divBdr>
            <w:top w:val="none" w:sz="0" w:space="0" w:color="auto"/>
            <w:left w:val="none" w:sz="0" w:space="0" w:color="auto"/>
            <w:bottom w:val="none" w:sz="0" w:space="0" w:color="auto"/>
            <w:right w:val="none" w:sz="0" w:space="0" w:color="auto"/>
          </w:divBdr>
        </w:div>
      </w:divsChild>
    </w:div>
    <w:div w:id="1614747959">
      <w:bodyDiv w:val="1"/>
      <w:marLeft w:val="0"/>
      <w:marRight w:val="0"/>
      <w:marTop w:val="0"/>
      <w:marBottom w:val="0"/>
      <w:divBdr>
        <w:top w:val="none" w:sz="0" w:space="0" w:color="auto"/>
        <w:left w:val="none" w:sz="0" w:space="0" w:color="auto"/>
        <w:bottom w:val="none" w:sz="0" w:space="0" w:color="auto"/>
        <w:right w:val="none" w:sz="0" w:space="0" w:color="auto"/>
      </w:divBdr>
    </w:div>
    <w:div w:id="1635989104">
      <w:bodyDiv w:val="1"/>
      <w:marLeft w:val="0"/>
      <w:marRight w:val="0"/>
      <w:marTop w:val="0"/>
      <w:marBottom w:val="0"/>
      <w:divBdr>
        <w:top w:val="none" w:sz="0" w:space="0" w:color="auto"/>
        <w:left w:val="none" w:sz="0" w:space="0" w:color="auto"/>
        <w:bottom w:val="none" w:sz="0" w:space="0" w:color="auto"/>
        <w:right w:val="none" w:sz="0" w:space="0" w:color="auto"/>
      </w:divBdr>
    </w:div>
    <w:div w:id="1637249106">
      <w:bodyDiv w:val="1"/>
      <w:marLeft w:val="0"/>
      <w:marRight w:val="0"/>
      <w:marTop w:val="0"/>
      <w:marBottom w:val="0"/>
      <w:divBdr>
        <w:top w:val="none" w:sz="0" w:space="0" w:color="auto"/>
        <w:left w:val="none" w:sz="0" w:space="0" w:color="auto"/>
        <w:bottom w:val="none" w:sz="0" w:space="0" w:color="auto"/>
        <w:right w:val="none" w:sz="0" w:space="0" w:color="auto"/>
      </w:divBdr>
    </w:div>
    <w:div w:id="1677339115">
      <w:bodyDiv w:val="1"/>
      <w:marLeft w:val="0"/>
      <w:marRight w:val="0"/>
      <w:marTop w:val="0"/>
      <w:marBottom w:val="0"/>
      <w:divBdr>
        <w:top w:val="none" w:sz="0" w:space="0" w:color="auto"/>
        <w:left w:val="none" w:sz="0" w:space="0" w:color="auto"/>
        <w:bottom w:val="none" w:sz="0" w:space="0" w:color="auto"/>
        <w:right w:val="none" w:sz="0" w:space="0" w:color="auto"/>
      </w:divBdr>
      <w:divsChild>
        <w:div w:id="415515258">
          <w:marLeft w:val="0"/>
          <w:marRight w:val="0"/>
          <w:marTop w:val="0"/>
          <w:marBottom w:val="225"/>
          <w:divBdr>
            <w:top w:val="none" w:sz="0" w:space="0" w:color="auto"/>
            <w:left w:val="none" w:sz="0" w:space="0" w:color="auto"/>
            <w:bottom w:val="none" w:sz="0" w:space="0" w:color="auto"/>
            <w:right w:val="none" w:sz="0" w:space="0" w:color="auto"/>
          </w:divBdr>
          <w:divsChild>
            <w:div w:id="786387617">
              <w:marLeft w:val="0"/>
              <w:marRight w:val="0"/>
              <w:marTop w:val="0"/>
              <w:marBottom w:val="0"/>
              <w:divBdr>
                <w:top w:val="none" w:sz="0" w:space="0" w:color="auto"/>
                <w:left w:val="none" w:sz="0" w:space="0" w:color="auto"/>
                <w:bottom w:val="none" w:sz="0" w:space="0" w:color="auto"/>
                <w:right w:val="none" w:sz="0" w:space="0" w:color="auto"/>
              </w:divBdr>
            </w:div>
          </w:divsChild>
        </w:div>
        <w:div w:id="2039618934">
          <w:marLeft w:val="0"/>
          <w:marRight w:val="0"/>
          <w:marTop w:val="0"/>
          <w:marBottom w:val="0"/>
          <w:divBdr>
            <w:top w:val="none" w:sz="0" w:space="0" w:color="auto"/>
            <w:left w:val="none" w:sz="0" w:space="0" w:color="auto"/>
            <w:bottom w:val="none" w:sz="0" w:space="0" w:color="auto"/>
            <w:right w:val="none" w:sz="0" w:space="0" w:color="auto"/>
          </w:divBdr>
          <w:divsChild>
            <w:div w:id="1572305872">
              <w:marLeft w:val="90"/>
              <w:marRight w:val="90"/>
              <w:marTop w:val="90"/>
              <w:marBottom w:val="90"/>
              <w:divBdr>
                <w:top w:val="none" w:sz="0" w:space="0" w:color="auto"/>
                <w:left w:val="none" w:sz="0" w:space="0" w:color="auto"/>
                <w:bottom w:val="none" w:sz="0" w:space="0" w:color="auto"/>
                <w:right w:val="none" w:sz="0" w:space="0" w:color="auto"/>
              </w:divBdr>
            </w:div>
          </w:divsChild>
        </w:div>
        <w:div w:id="1811895261">
          <w:marLeft w:val="0"/>
          <w:marRight w:val="0"/>
          <w:marTop w:val="0"/>
          <w:marBottom w:val="0"/>
          <w:divBdr>
            <w:top w:val="none" w:sz="0" w:space="0" w:color="auto"/>
            <w:left w:val="none" w:sz="0" w:space="0" w:color="auto"/>
            <w:bottom w:val="none" w:sz="0" w:space="0" w:color="auto"/>
            <w:right w:val="none" w:sz="0" w:space="0" w:color="auto"/>
          </w:divBdr>
          <w:divsChild>
            <w:div w:id="1503857337">
              <w:marLeft w:val="0"/>
              <w:marRight w:val="0"/>
              <w:marTop w:val="0"/>
              <w:marBottom w:val="0"/>
              <w:divBdr>
                <w:top w:val="none" w:sz="0" w:space="0" w:color="auto"/>
                <w:left w:val="none" w:sz="0" w:space="0" w:color="auto"/>
                <w:bottom w:val="none" w:sz="0" w:space="0" w:color="auto"/>
                <w:right w:val="none" w:sz="0" w:space="0" w:color="auto"/>
              </w:divBdr>
              <w:divsChild>
                <w:div w:id="1106852396">
                  <w:marLeft w:val="0"/>
                  <w:marRight w:val="0"/>
                  <w:marTop w:val="0"/>
                  <w:marBottom w:val="0"/>
                  <w:divBdr>
                    <w:top w:val="none" w:sz="0" w:space="0" w:color="auto"/>
                    <w:left w:val="none" w:sz="0" w:space="0" w:color="auto"/>
                    <w:bottom w:val="none" w:sz="0" w:space="0" w:color="auto"/>
                    <w:right w:val="none" w:sz="0" w:space="0" w:color="auto"/>
                  </w:divBdr>
                </w:div>
                <w:div w:id="1251507610">
                  <w:marLeft w:val="0"/>
                  <w:marRight w:val="0"/>
                  <w:marTop w:val="0"/>
                  <w:marBottom w:val="0"/>
                  <w:divBdr>
                    <w:top w:val="none" w:sz="0" w:space="0" w:color="auto"/>
                    <w:left w:val="none" w:sz="0" w:space="0" w:color="auto"/>
                    <w:bottom w:val="none" w:sz="0" w:space="0" w:color="auto"/>
                    <w:right w:val="none" w:sz="0" w:space="0" w:color="auto"/>
                  </w:divBdr>
                </w:div>
                <w:div w:id="4465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552036">
      <w:bodyDiv w:val="1"/>
      <w:marLeft w:val="0"/>
      <w:marRight w:val="0"/>
      <w:marTop w:val="0"/>
      <w:marBottom w:val="0"/>
      <w:divBdr>
        <w:top w:val="none" w:sz="0" w:space="0" w:color="auto"/>
        <w:left w:val="none" w:sz="0" w:space="0" w:color="auto"/>
        <w:bottom w:val="none" w:sz="0" w:space="0" w:color="auto"/>
        <w:right w:val="none" w:sz="0" w:space="0" w:color="auto"/>
      </w:divBdr>
    </w:div>
    <w:div w:id="1732999542">
      <w:bodyDiv w:val="1"/>
      <w:marLeft w:val="0"/>
      <w:marRight w:val="0"/>
      <w:marTop w:val="0"/>
      <w:marBottom w:val="0"/>
      <w:divBdr>
        <w:top w:val="none" w:sz="0" w:space="0" w:color="auto"/>
        <w:left w:val="none" w:sz="0" w:space="0" w:color="auto"/>
        <w:bottom w:val="none" w:sz="0" w:space="0" w:color="auto"/>
        <w:right w:val="none" w:sz="0" w:space="0" w:color="auto"/>
      </w:divBdr>
    </w:div>
    <w:div w:id="1751926859">
      <w:bodyDiv w:val="1"/>
      <w:marLeft w:val="0"/>
      <w:marRight w:val="0"/>
      <w:marTop w:val="0"/>
      <w:marBottom w:val="0"/>
      <w:divBdr>
        <w:top w:val="none" w:sz="0" w:space="0" w:color="auto"/>
        <w:left w:val="none" w:sz="0" w:space="0" w:color="auto"/>
        <w:bottom w:val="none" w:sz="0" w:space="0" w:color="auto"/>
        <w:right w:val="none" w:sz="0" w:space="0" w:color="auto"/>
      </w:divBdr>
    </w:div>
    <w:div w:id="1760130653">
      <w:bodyDiv w:val="1"/>
      <w:marLeft w:val="0"/>
      <w:marRight w:val="0"/>
      <w:marTop w:val="0"/>
      <w:marBottom w:val="0"/>
      <w:divBdr>
        <w:top w:val="none" w:sz="0" w:space="0" w:color="auto"/>
        <w:left w:val="none" w:sz="0" w:space="0" w:color="auto"/>
        <w:bottom w:val="none" w:sz="0" w:space="0" w:color="auto"/>
        <w:right w:val="none" w:sz="0" w:space="0" w:color="auto"/>
      </w:divBdr>
    </w:div>
    <w:div w:id="1765687855">
      <w:bodyDiv w:val="1"/>
      <w:marLeft w:val="0"/>
      <w:marRight w:val="0"/>
      <w:marTop w:val="0"/>
      <w:marBottom w:val="0"/>
      <w:divBdr>
        <w:top w:val="none" w:sz="0" w:space="0" w:color="auto"/>
        <w:left w:val="none" w:sz="0" w:space="0" w:color="auto"/>
        <w:bottom w:val="none" w:sz="0" w:space="0" w:color="auto"/>
        <w:right w:val="none" w:sz="0" w:space="0" w:color="auto"/>
      </w:divBdr>
      <w:divsChild>
        <w:div w:id="2009601494">
          <w:marLeft w:val="0"/>
          <w:marRight w:val="0"/>
          <w:marTop w:val="0"/>
          <w:marBottom w:val="225"/>
          <w:divBdr>
            <w:top w:val="none" w:sz="0" w:space="0" w:color="auto"/>
            <w:left w:val="none" w:sz="0" w:space="0" w:color="auto"/>
            <w:bottom w:val="none" w:sz="0" w:space="0" w:color="auto"/>
            <w:right w:val="none" w:sz="0" w:space="0" w:color="auto"/>
          </w:divBdr>
          <w:divsChild>
            <w:div w:id="409932694">
              <w:marLeft w:val="0"/>
              <w:marRight w:val="0"/>
              <w:marTop w:val="0"/>
              <w:marBottom w:val="0"/>
              <w:divBdr>
                <w:top w:val="none" w:sz="0" w:space="0" w:color="auto"/>
                <w:left w:val="none" w:sz="0" w:space="0" w:color="auto"/>
                <w:bottom w:val="none" w:sz="0" w:space="0" w:color="auto"/>
                <w:right w:val="none" w:sz="0" w:space="0" w:color="auto"/>
              </w:divBdr>
            </w:div>
          </w:divsChild>
        </w:div>
        <w:div w:id="1777943246">
          <w:marLeft w:val="0"/>
          <w:marRight w:val="0"/>
          <w:marTop w:val="0"/>
          <w:marBottom w:val="0"/>
          <w:divBdr>
            <w:top w:val="none" w:sz="0" w:space="0" w:color="auto"/>
            <w:left w:val="none" w:sz="0" w:space="0" w:color="auto"/>
            <w:bottom w:val="none" w:sz="0" w:space="0" w:color="auto"/>
            <w:right w:val="none" w:sz="0" w:space="0" w:color="auto"/>
          </w:divBdr>
          <w:divsChild>
            <w:div w:id="1909068350">
              <w:marLeft w:val="90"/>
              <w:marRight w:val="90"/>
              <w:marTop w:val="90"/>
              <w:marBottom w:val="90"/>
              <w:divBdr>
                <w:top w:val="none" w:sz="0" w:space="0" w:color="auto"/>
                <w:left w:val="none" w:sz="0" w:space="0" w:color="auto"/>
                <w:bottom w:val="none" w:sz="0" w:space="0" w:color="auto"/>
                <w:right w:val="none" w:sz="0" w:space="0" w:color="auto"/>
              </w:divBdr>
            </w:div>
          </w:divsChild>
        </w:div>
        <w:div w:id="1005980705">
          <w:marLeft w:val="0"/>
          <w:marRight w:val="0"/>
          <w:marTop w:val="0"/>
          <w:marBottom w:val="0"/>
          <w:divBdr>
            <w:top w:val="none" w:sz="0" w:space="0" w:color="auto"/>
            <w:left w:val="none" w:sz="0" w:space="0" w:color="auto"/>
            <w:bottom w:val="none" w:sz="0" w:space="0" w:color="auto"/>
            <w:right w:val="none" w:sz="0" w:space="0" w:color="auto"/>
          </w:divBdr>
          <w:divsChild>
            <w:div w:id="618494919">
              <w:marLeft w:val="0"/>
              <w:marRight w:val="0"/>
              <w:marTop w:val="0"/>
              <w:marBottom w:val="0"/>
              <w:divBdr>
                <w:top w:val="none" w:sz="0" w:space="0" w:color="auto"/>
                <w:left w:val="none" w:sz="0" w:space="0" w:color="auto"/>
                <w:bottom w:val="none" w:sz="0" w:space="0" w:color="auto"/>
                <w:right w:val="none" w:sz="0" w:space="0" w:color="auto"/>
              </w:divBdr>
              <w:divsChild>
                <w:div w:id="717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394817">
      <w:bodyDiv w:val="1"/>
      <w:marLeft w:val="0"/>
      <w:marRight w:val="0"/>
      <w:marTop w:val="0"/>
      <w:marBottom w:val="0"/>
      <w:divBdr>
        <w:top w:val="none" w:sz="0" w:space="0" w:color="auto"/>
        <w:left w:val="none" w:sz="0" w:space="0" w:color="auto"/>
        <w:bottom w:val="none" w:sz="0" w:space="0" w:color="auto"/>
        <w:right w:val="none" w:sz="0" w:space="0" w:color="auto"/>
      </w:divBdr>
      <w:divsChild>
        <w:div w:id="1255016217">
          <w:marLeft w:val="0"/>
          <w:marRight w:val="0"/>
          <w:marTop w:val="0"/>
          <w:marBottom w:val="225"/>
          <w:divBdr>
            <w:top w:val="none" w:sz="0" w:space="0" w:color="auto"/>
            <w:left w:val="none" w:sz="0" w:space="0" w:color="auto"/>
            <w:bottom w:val="none" w:sz="0" w:space="0" w:color="auto"/>
            <w:right w:val="none" w:sz="0" w:space="0" w:color="auto"/>
          </w:divBdr>
          <w:divsChild>
            <w:div w:id="1268078914">
              <w:marLeft w:val="0"/>
              <w:marRight w:val="0"/>
              <w:marTop w:val="0"/>
              <w:marBottom w:val="0"/>
              <w:divBdr>
                <w:top w:val="none" w:sz="0" w:space="0" w:color="auto"/>
                <w:left w:val="none" w:sz="0" w:space="0" w:color="auto"/>
                <w:bottom w:val="none" w:sz="0" w:space="0" w:color="auto"/>
                <w:right w:val="none" w:sz="0" w:space="0" w:color="auto"/>
              </w:divBdr>
            </w:div>
          </w:divsChild>
        </w:div>
        <w:div w:id="1269462113">
          <w:marLeft w:val="0"/>
          <w:marRight w:val="0"/>
          <w:marTop w:val="0"/>
          <w:marBottom w:val="0"/>
          <w:divBdr>
            <w:top w:val="none" w:sz="0" w:space="0" w:color="auto"/>
            <w:left w:val="none" w:sz="0" w:space="0" w:color="auto"/>
            <w:bottom w:val="none" w:sz="0" w:space="0" w:color="auto"/>
            <w:right w:val="none" w:sz="0" w:space="0" w:color="auto"/>
          </w:divBdr>
          <w:divsChild>
            <w:div w:id="1093278877">
              <w:marLeft w:val="90"/>
              <w:marRight w:val="90"/>
              <w:marTop w:val="90"/>
              <w:marBottom w:val="90"/>
              <w:divBdr>
                <w:top w:val="none" w:sz="0" w:space="0" w:color="auto"/>
                <w:left w:val="none" w:sz="0" w:space="0" w:color="auto"/>
                <w:bottom w:val="none" w:sz="0" w:space="0" w:color="auto"/>
                <w:right w:val="none" w:sz="0" w:space="0" w:color="auto"/>
              </w:divBdr>
            </w:div>
          </w:divsChild>
        </w:div>
        <w:div w:id="954019816">
          <w:marLeft w:val="0"/>
          <w:marRight w:val="0"/>
          <w:marTop w:val="0"/>
          <w:marBottom w:val="0"/>
          <w:divBdr>
            <w:top w:val="none" w:sz="0" w:space="0" w:color="auto"/>
            <w:left w:val="none" w:sz="0" w:space="0" w:color="auto"/>
            <w:bottom w:val="none" w:sz="0" w:space="0" w:color="auto"/>
            <w:right w:val="none" w:sz="0" w:space="0" w:color="auto"/>
          </w:divBdr>
          <w:divsChild>
            <w:div w:id="2111779218">
              <w:marLeft w:val="0"/>
              <w:marRight w:val="0"/>
              <w:marTop w:val="0"/>
              <w:marBottom w:val="0"/>
              <w:divBdr>
                <w:top w:val="none" w:sz="0" w:space="0" w:color="auto"/>
                <w:left w:val="none" w:sz="0" w:space="0" w:color="auto"/>
                <w:bottom w:val="none" w:sz="0" w:space="0" w:color="auto"/>
                <w:right w:val="none" w:sz="0" w:space="0" w:color="auto"/>
              </w:divBdr>
              <w:divsChild>
                <w:div w:id="154390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5115">
      <w:bodyDiv w:val="1"/>
      <w:marLeft w:val="0"/>
      <w:marRight w:val="0"/>
      <w:marTop w:val="0"/>
      <w:marBottom w:val="0"/>
      <w:divBdr>
        <w:top w:val="none" w:sz="0" w:space="0" w:color="auto"/>
        <w:left w:val="none" w:sz="0" w:space="0" w:color="auto"/>
        <w:bottom w:val="none" w:sz="0" w:space="0" w:color="auto"/>
        <w:right w:val="none" w:sz="0" w:space="0" w:color="auto"/>
      </w:divBdr>
      <w:divsChild>
        <w:div w:id="274334717">
          <w:marLeft w:val="0"/>
          <w:marRight w:val="0"/>
          <w:marTop w:val="0"/>
          <w:marBottom w:val="225"/>
          <w:divBdr>
            <w:top w:val="none" w:sz="0" w:space="0" w:color="auto"/>
            <w:left w:val="none" w:sz="0" w:space="0" w:color="auto"/>
            <w:bottom w:val="none" w:sz="0" w:space="0" w:color="auto"/>
            <w:right w:val="none" w:sz="0" w:space="0" w:color="auto"/>
          </w:divBdr>
          <w:divsChild>
            <w:div w:id="1322277314">
              <w:marLeft w:val="0"/>
              <w:marRight w:val="0"/>
              <w:marTop w:val="0"/>
              <w:marBottom w:val="0"/>
              <w:divBdr>
                <w:top w:val="none" w:sz="0" w:space="0" w:color="auto"/>
                <w:left w:val="none" w:sz="0" w:space="0" w:color="auto"/>
                <w:bottom w:val="none" w:sz="0" w:space="0" w:color="auto"/>
                <w:right w:val="none" w:sz="0" w:space="0" w:color="auto"/>
              </w:divBdr>
            </w:div>
          </w:divsChild>
        </w:div>
        <w:div w:id="1624769526">
          <w:marLeft w:val="0"/>
          <w:marRight w:val="0"/>
          <w:marTop w:val="0"/>
          <w:marBottom w:val="0"/>
          <w:divBdr>
            <w:top w:val="none" w:sz="0" w:space="0" w:color="auto"/>
            <w:left w:val="none" w:sz="0" w:space="0" w:color="auto"/>
            <w:bottom w:val="none" w:sz="0" w:space="0" w:color="auto"/>
            <w:right w:val="none" w:sz="0" w:space="0" w:color="auto"/>
          </w:divBdr>
          <w:divsChild>
            <w:div w:id="835728530">
              <w:marLeft w:val="90"/>
              <w:marRight w:val="90"/>
              <w:marTop w:val="90"/>
              <w:marBottom w:val="90"/>
              <w:divBdr>
                <w:top w:val="none" w:sz="0" w:space="0" w:color="auto"/>
                <w:left w:val="none" w:sz="0" w:space="0" w:color="auto"/>
                <w:bottom w:val="none" w:sz="0" w:space="0" w:color="auto"/>
                <w:right w:val="none" w:sz="0" w:space="0" w:color="auto"/>
              </w:divBdr>
            </w:div>
          </w:divsChild>
        </w:div>
        <w:div w:id="62796292">
          <w:marLeft w:val="0"/>
          <w:marRight w:val="0"/>
          <w:marTop w:val="0"/>
          <w:marBottom w:val="0"/>
          <w:divBdr>
            <w:top w:val="none" w:sz="0" w:space="0" w:color="auto"/>
            <w:left w:val="none" w:sz="0" w:space="0" w:color="auto"/>
            <w:bottom w:val="none" w:sz="0" w:space="0" w:color="auto"/>
            <w:right w:val="none" w:sz="0" w:space="0" w:color="auto"/>
          </w:divBdr>
          <w:divsChild>
            <w:div w:id="1043597152">
              <w:marLeft w:val="0"/>
              <w:marRight w:val="0"/>
              <w:marTop w:val="0"/>
              <w:marBottom w:val="0"/>
              <w:divBdr>
                <w:top w:val="none" w:sz="0" w:space="0" w:color="auto"/>
                <w:left w:val="none" w:sz="0" w:space="0" w:color="auto"/>
                <w:bottom w:val="none" w:sz="0" w:space="0" w:color="auto"/>
                <w:right w:val="none" w:sz="0" w:space="0" w:color="auto"/>
              </w:divBdr>
              <w:divsChild>
                <w:div w:id="23377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80988">
      <w:bodyDiv w:val="1"/>
      <w:marLeft w:val="0"/>
      <w:marRight w:val="0"/>
      <w:marTop w:val="0"/>
      <w:marBottom w:val="0"/>
      <w:divBdr>
        <w:top w:val="none" w:sz="0" w:space="0" w:color="auto"/>
        <w:left w:val="none" w:sz="0" w:space="0" w:color="auto"/>
        <w:bottom w:val="none" w:sz="0" w:space="0" w:color="auto"/>
        <w:right w:val="none" w:sz="0" w:space="0" w:color="auto"/>
      </w:divBdr>
    </w:div>
    <w:div w:id="1820726796">
      <w:bodyDiv w:val="1"/>
      <w:marLeft w:val="0"/>
      <w:marRight w:val="0"/>
      <w:marTop w:val="0"/>
      <w:marBottom w:val="0"/>
      <w:divBdr>
        <w:top w:val="none" w:sz="0" w:space="0" w:color="auto"/>
        <w:left w:val="none" w:sz="0" w:space="0" w:color="auto"/>
        <w:bottom w:val="none" w:sz="0" w:space="0" w:color="auto"/>
        <w:right w:val="none" w:sz="0" w:space="0" w:color="auto"/>
      </w:divBdr>
    </w:div>
    <w:div w:id="1832595951">
      <w:bodyDiv w:val="1"/>
      <w:marLeft w:val="0"/>
      <w:marRight w:val="0"/>
      <w:marTop w:val="0"/>
      <w:marBottom w:val="0"/>
      <w:divBdr>
        <w:top w:val="none" w:sz="0" w:space="0" w:color="auto"/>
        <w:left w:val="none" w:sz="0" w:space="0" w:color="auto"/>
        <w:bottom w:val="none" w:sz="0" w:space="0" w:color="auto"/>
        <w:right w:val="none" w:sz="0" w:space="0" w:color="auto"/>
      </w:divBdr>
    </w:div>
    <w:div w:id="1869635434">
      <w:bodyDiv w:val="1"/>
      <w:marLeft w:val="0"/>
      <w:marRight w:val="0"/>
      <w:marTop w:val="0"/>
      <w:marBottom w:val="0"/>
      <w:divBdr>
        <w:top w:val="none" w:sz="0" w:space="0" w:color="auto"/>
        <w:left w:val="none" w:sz="0" w:space="0" w:color="auto"/>
        <w:bottom w:val="none" w:sz="0" w:space="0" w:color="auto"/>
        <w:right w:val="none" w:sz="0" w:space="0" w:color="auto"/>
      </w:divBdr>
    </w:div>
    <w:div w:id="1908107862">
      <w:bodyDiv w:val="1"/>
      <w:marLeft w:val="0"/>
      <w:marRight w:val="0"/>
      <w:marTop w:val="0"/>
      <w:marBottom w:val="0"/>
      <w:divBdr>
        <w:top w:val="none" w:sz="0" w:space="0" w:color="auto"/>
        <w:left w:val="none" w:sz="0" w:space="0" w:color="auto"/>
        <w:bottom w:val="none" w:sz="0" w:space="0" w:color="auto"/>
        <w:right w:val="none" w:sz="0" w:space="0" w:color="auto"/>
      </w:divBdr>
    </w:div>
    <w:div w:id="2025743705">
      <w:bodyDiv w:val="1"/>
      <w:marLeft w:val="0"/>
      <w:marRight w:val="0"/>
      <w:marTop w:val="0"/>
      <w:marBottom w:val="0"/>
      <w:divBdr>
        <w:top w:val="none" w:sz="0" w:space="0" w:color="auto"/>
        <w:left w:val="none" w:sz="0" w:space="0" w:color="auto"/>
        <w:bottom w:val="none" w:sz="0" w:space="0" w:color="auto"/>
        <w:right w:val="none" w:sz="0" w:space="0" w:color="auto"/>
      </w:divBdr>
      <w:divsChild>
        <w:div w:id="2066643005">
          <w:marLeft w:val="0"/>
          <w:marRight w:val="0"/>
          <w:marTop w:val="0"/>
          <w:marBottom w:val="0"/>
          <w:divBdr>
            <w:top w:val="single" w:sz="6" w:space="2" w:color="FFFFFF"/>
            <w:left w:val="none" w:sz="0" w:space="0" w:color="auto"/>
            <w:bottom w:val="none" w:sz="0" w:space="0" w:color="auto"/>
            <w:right w:val="none" w:sz="0" w:space="0" w:color="auto"/>
          </w:divBdr>
        </w:div>
        <w:div w:id="1477450133">
          <w:marLeft w:val="0"/>
          <w:marRight w:val="0"/>
          <w:marTop w:val="0"/>
          <w:marBottom w:val="0"/>
          <w:divBdr>
            <w:top w:val="single" w:sz="6" w:space="2" w:color="FFFFFF"/>
            <w:left w:val="none" w:sz="0" w:space="0" w:color="auto"/>
            <w:bottom w:val="none" w:sz="0" w:space="0" w:color="auto"/>
            <w:right w:val="none" w:sz="0" w:space="0" w:color="auto"/>
          </w:divBdr>
        </w:div>
        <w:div w:id="1975675632">
          <w:marLeft w:val="0"/>
          <w:marRight w:val="0"/>
          <w:marTop w:val="0"/>
          <w:marBottom w:val="0"/>
          <w:divBdr>
            <w:top w:val="single" w:sz="6" w:space="2" w:color="FFFFFF"/>
            <w:left w:val="none" w:sz="0" w:space="0" w:color="auto"/>
            <w:bottom w:val="none" w:sz="0" w:space="0" w:color="auto"/>
            <w:right w:val="none" w:sz="0" w:space="0" w:color="auto"/>
          </w:divBdr>
        </w:div>
        <w:div w:id="432631685">
          <w:marLeft w:val="0"/>
          <w:marRight w:val="0"/>
          <w:marTop w:val="0"/>
          <w:marBottom w:val="0"/>
          <w:divBdr>
            <w:top w:val="single" w:sz="6" w:space="2" w:color="FFFFFF"/>
            <w:left w:val="none" w:sz="0" w:space="0" w:color="auto"/>
            <w:bottom w:val="none" w:sz="0" w:space="0" w:color="auto"/>
            <w:right w:val="none" w:sz="0" w:space="0" w:color="auto"/>
          </w:divBdr>
        </w:div>
      </w:divsChild>
    </w:div>
    <w:div w:id="2048529073">
      <w:bodyDiv w:val="1"/>
      <w:marLeft w:val="0"/>
      <w:marRight w:val="0"/>
      <w:marTop w:val="0"/>
      <w:marBottom w:val="0"/>
      <w:divBdr>
        <w:top w:val="none" w:sz="0" w:space="0" w:color="auto"/>
        <w:left w:val="none" w:sz="0" w:space="0" w:color="auto"/>
        <w:bottom w:val="none" w:sz="0" w:space="0" w:color="auto"/>
        <w:right w:val="none" w:sz="0" w:space="0" w:color="auto"/>
      </w:divBdr>
    </w:div>
    <w:div w:id="2080203219">
      <w:bodyDiv w:val="1"/>
      <w:marLeft w:val="0"/>
      <w:marRight w:val="0"/>
      <w:marTop w:val="0"/>
      <w:marBottom w:val="0"/>
      <w:divBdr>
        <w:top w:val="none" w:sz="0" w:space="0" w:color="auto"/>
        <w:left w:val="none" w:sz="0" w:space="0" w:color="auto"/>
        <w:bottom w:val="none" w:sz="0" w:space="0" w:color="auto"/>
        <w:right w:val="none" w:sz="0" w:space="0" w:color="auto"/>
      </w:divBdr>
    </w:div>
    <w:div w:id="2081907364">
      <w:bodyDiv w:val="1"/>
      <w:marLeft w:val="0"/>
      <w:marRight w:val="0"/>
      <w:marTop w:val="0"/>
      <w:marBottom w:val="0"/>
      <w:divBdr>
        <w:top w:val="none" w:sz="0" w:space="0" w:color="auto"/>
        <w:left w:val="none" w:sz="0" w:space="0" w:color="auto"/>
        <w:bottom w:val="none" w:sz="0" w:space="0" w:color="auto"/>
        <w:right w:val="none" w:sz="0" w:space="0" w:color="auto"/>
      </w:divBdr>
    </w:div>
    <w:div w:id="2109229080">
      <w:bodyDiv w:val="1"/>
      <w:marLeft w:val="0"/>
      <w:marRight w:val="0"/>
      <w:marTop w:val="0"/>
      <w:marBottom w:val="0"/>
      <w:divBdr>
        <w:top w:val="none" w:sz="0" w:space="0" w:color="auto"/>
        <w:left w:val="none" w:sz="0" w:space="0" w:color="auto"/>
        <w:bottom w:val="none" w:sz="0" w:space="0" w:color="auto"/>
        <w:right w:val="none" w:sz="0" w:space="0" w:color="auto"/>
      </w:divBdr>
    </w:div>
    <w:div w:id="2117600406">
      <w:bodyDiv w:val="1"/>
      <w:marLeft w:val="0"/>
      <w:marRight w:val="0"/>
      <w:marTop w:val="0"/>
      <w:marBottom w:val="0"/>
      <w:divBdr>
        <w:top w:val="none" w:sz="0" w:space="0" w:color="auto"/>
        <w:left w:val="none" w:sz="0" w:space="0" w:color="auto"/>
        <w:bottom w:val="none" w:sz="0" w:space="0" w:color="auto"/>
        <w:right w:val="none" w:sz="0" w:space="0" w:color="auto"/>
      </w:divBdr>
    </w:div>
    <w:div w:id="2125953163">
      <w:bodyDiv w:val="1"/>
      <w:marLeft w:val="0"/>
      <w:marRight w:val="0"/>
      <w:marTop w:val="0"/>
      <w:marBottom w:val="0"/>
      <w:divBdr>
        <w:top w:val="none" w:sz="0" w:space="0" w:color="auto"/>
        <w:left w:val="none" w:sz="0" w:space="0" w:color="auto"/>
        <w:bottom w:val="none" w:sz="0" w:space="0" w:color="auto"/>
        <w:right w:val="none" w:sz="0" w:space="0" w:color="auto"/>
      </w:divBdr>
    </w:div>
    <w:div w:id="21368749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hyperlink" Target="http://www.vatican.va/various/cappelle/sistina_vr/index.html" TargetMode="External"/><Relationship Id="rId15" Type="http://schemas.openxmlformats.org/officeDocument/2006/relationships/hyperlink" Target="http://www.vatican.va/various/basiliche/san_pietro/vr_tour/index-it.html"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jpeg"/><Relationship Id="rId63" Type="http://schemas.openxmlformats.org/officeDocument/2006/relationships/hyperlink" Target="http://www.claseshistoria.com/antiguoregimen/politica.htm" TargetMode="External"/><Relationship Id="rId64" Type="http://schemas.openxmlformats.org/officeDocument/2006/relationships/hyperlink" Target="http://chnm.gmu.edu/revolution/d/466/" TargetMode="External"/><Relationship Id="rId65" Type="http://schemas.openxmlformats.org/officeDocument/2006/relationships/hyperlink" Target="http://ntic.educacion.es/w3//eos/MaterialesEducativos/bachillerato/historia/revfran/actividades/ilustraciontest.htm" TargetMode="Externa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hyperlink" Target="http://profesores.aulaplaneta.com/AuxPages/RecursoPopUp.aspx?RecursoID=724775&amp;CursoID=5&amp;AsignaturaID=31" TargetMode="External"/><Relationship Id="rId51" Type="http://schemas.openxmlformats.org/officeDocument/2006/relationships/image" Target="media/image24.png"/><Relationship Id="rId52" Type="http://schemas.openxmlformats.org/officeDocument/2006/relationships/hyperlink" Target="http://recursostic.educacion.es/secundaria/edad/4esohistoria/quincena2/quincena2_contenidos_5c.htm" TargetMode="External"/><Relationship Id="rId53" Type="http://schemas.openxmlformats.org/officeDocument/2006/relationships/hyperlink" Target="http://recursostic.educacion.es/secundaria/edad/4esohistoria/quincena2/quincena2_contenidos_5c.htm" TargetMode="External"/><Relationship Id="rId54" Type="http://schemas.openxmlformats.org/officeDocument/2006/relationships/image" Target="media/image25.png"/><Relationship Id="rId55" Type="http://schemas.openxmlformats.org/officeDocument/2006/relationships/hyperlink" Target="http://recursostic.educacion.es/secundaria/edad/4esohistoria/quincena2/imagenes1/despotismo_i/libro.html" TargetMode="External"/><Relationship Id="rId56" Type="http://schemas.openxmlformats.org/officeDocument/2006/relationships/hyperlink" Target="http://recursostic.educacion.es/secundaria/edad/4esohistoria/quincena2/imagenes1/despotismo_i/libro.html" TargetMode="External"/><Relationship Id="rId57" Type="http://schemas.openxmlformats.org/officeDocument/2006/relationships/image" Target="media/image26.png"/><Relationship Id="rId58" Type="http://schemas.openxmlformats.org/officeDocument/2006/relationships/hyperlink" Target="http://profesores.aulaplaneta.com/DNNPlayerPackages/Package14783/Recurso620/Principal.html?transparent=off&amp;solucion=si" TargetMode="External"/><Relationship Id="rId59" Type="http://schemas.openxmlformats.org/officeDocument/2006/relationships/hyperlink" Target="http://profesores.aulaplaneta.com/DNNPlayerPackages/Package14783/Recurso620/Principal.html?transparent=off&amp;solucion=si" TargetMode="External"/><Relationship Id="rId40" Type="http://schemas.openxmlformats.org/officeDocument/2006/relationships/image" Target="media/image22.png"/><Relationship Id="rId41" Type="http://schemas.openxmlformats.org/officeDocument/2006/relationships/hyperlink" Target="http://213.0.8.18/portal/educantabria/contenidoseducativosdigitales/bachillerato/citexfi/citex/cit/Locke/locketexto.pdf" TargetMode="External"/><Relationship Id="rId42" Type="http://schemas.openxmlformats.org/officeDocument/2006/relationships/hyperlink" Target="http://chnm.gmu.edu/revolution/" TargetMode="External"/><Relationship Id="rId43" Type="http://schemas.openxmlformats.org/officeDocument/2006/relationships/hyperlink" Target="http://chnm.gmu.edu/revolution/" TargetMode="External"/><Relationship Id="rId44" Type="http://schemas.openxmlformats.org/officeDocument/2006/relationships/hyperlink" Target="http://chnm.gmu.edu/revolution/d/466/" TargetMode="External"/><Relationship Id="rId45" Type="http://schemas.openxmlformats.org/officeDocument/2006/relationships/hyperlink" Target="http://chnm.gmu.edu/revolution/d/215/" TargetMode="External"/><Relationship Id="rId46" Type="http://schemas.openxmlformats.org/officeDocument/2006/relationships/hyperlink" Target="http://chnm.gmu.edu/revolution/d/77/" TargetMode="External"/><Relationship Id="rId47" Type="http://schemas.openxmlformats.org/officeDocument/2006/relationships/hyperlink" Target="http://ntic.educacion.es/w3//eos/MaterialesEducativos/bachillerato/historia/revfran/actividades/ilustraciontest.htm" TargetMode="External"/><Relationship Id="rId48" Type="http://schemas.openxmlformats.org/officeDocument/2006/relationships/hyperlink" Target="http://ntic.educacion.es/w3//eos/MaterialesEducativos/bachillerato/historia/revfran/actividades/ilustraciontest.htm" TargetMode="External"/><Relationship Id="rId4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aulaplaneta.planetasaber.com/encyclopedia/default.asp?idpack=9&amp;idpil=0008Y601&amp;ruta=Buscador" TargetMode="Externa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hyperlink" Target="http://hispanicasaber.planetasaber.com/encyclopedia/default.asp?idpack=10&amp;idpil=DI000802&amp;ruta=Buscador" TargetMode="External"/><Relationship Id="rId34" Type="http://schemas.openxmlformats.org/officeDocument/2006/relationships/hyperlink" Target="http://www.claseshistoria.com/antiguoregimen/politica.htm" TargetMode="External"/><Relationship Id="rId35" Type="http://schemas.openxmlformats.org/officeDocument/2006/relationships/hyperlink" Target="http://www.claseshistoria.com/antiguoregimen/politica.htm" TargetMode="External"/><Relationship Id="rId36" Type="http://schemas.openxmlformats.org/officeDocument/2006/relationships/image" Target="media/image19.png"/><Relationship Id="rId37" Type="http://schemas.openxmlformats.org/officeDocument/2006/relationships/image" Target="media/image20.jpeg"/><Relationship Id="rId38" Type="http://schemas.openxmlformats.org/officeDocument/2006/relationships/hyperlink" Target="http://aulaplaneta.planetasaber.com/encyclopedia/default.asp?idpack=9&amp;idpil=001BF001&amp;ruta=Buscador" TargetMode="External"/><Relationship Id="rId39" Type="http://schemas.openxmlformats.org/officeDocument/2006/relationships/image" Target="media/image21.png"/><Relationship Id="rId70" Type="http://schemas.microsoft.com/office/2011/relationships/commentsExtended" Target="commentsExtended.xml"/><Relationship Id="rId71" Type="http://schemas.microsoft.com/office/2011/relationships/people" Target="people.xml"/><Relationship Id="rId20" Type="http://schemas.openxmlformats.org/officeDocument/2006/relationships/image" Target="media/image9.png"/><Relationship Id="rId21" Type="http://schemas.openxmlformats.org/officeDocument/2006/relationships/hyperlink" Target="http://bib.cervantesvirtual.com/historia/CarlosV/7_3_1_tesis_lutero.shtml" TargetMode="External"/><Relationship Id="rId22" Type="http://schemas.openxmlformats.org/officeDocument/2006/relationships/image" Target="media/image10.pn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hyperlink" Target="https://upload.wikimedia.org/wikipedia/commons/d/d5/Galileo_Thermometer_24_degrees.jpg" TargetMode="Externa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s://upload.wikimedia.org/wikipedia/commons/b/bd/First_compound_microscope.jpg" TargetMode="External"/><Relationship Id="rId60" Type="http://schemas.openxmlformats.org/officeDocument/2006/relationships/hyperlink" Target="http://recursostic.educacion.es/secundaria/edad/4esohistoria/quincena2/imagenes1/despotismo_i/libro.html" TargetMode="External"/><Relationship Id="rId61" Type="http://schemas.openxmlformats.org/officeDocument/2006/relationships/hyperlink" Target="http://chnm.gmu.edu/revolution/" TargetMode="External"/><Relationship Id="rId62" Type="http://schemas.openxmlformats.org/officeDocument/2006/relationships/hyperlink" Target="http://bib.cervantesvirtual.com/historia/CarlosV/7_3_1_tesis_lutero.shtml"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yperlink" Target="http://aulaplaneta.planetasaber.com/encyclopedia/default.asp?idpack=9&amp;idpil=0008JZ01&amp;ruta=Buscad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1169</TotalTime>
  <Pages>54</Pages>
  <Words>12020</Words>
  <Characters>66110</Characters>
  <Application>Microsoft Macintosh Word</Application>
  <DocSecurity>0</DocSecurity>
  <Lines>550</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Susana Rodriguez Vargas</dc:creator>
  <cp:lastModifiedBy>Maria Jose Osorio Arce</cp:lastModifiedBy>
  <cp:revision>30</cp:revision>
  <cp:lastPrinted>2015-07-23T01:29:00Z</cp:lastPrinted>
  <dcterms:created xsi:type="dcterms:W3CDTF">2015-09-29T17:53:00Z</dcterms:created>
  <dcterms:modified xsi:type="dcterms:W3CDTF">2015-10-01T07:14:00Z</dcterms:modified>
</cp:coreProperties>
</file>