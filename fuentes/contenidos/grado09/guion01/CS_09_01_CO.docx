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622A" w:rsidRPr="006F6D60" w:rsidRDefault="00E9622A" w:rsidP="00E9622A">
      <w:pPr>
        <w:tabs>
          <w:tab w:val="right" w:pos="8498"/>
        </w:tabs>
        <w:rPr>
          <w:color w:val="000000" w:themeColor="text1"/>
          <w:lang w:val="es-ES"/>
        </w:rPr>
      </w:pPr>
      <w:r w:rsidRPr="006F6D60">
        <w:rPr>
          <w:b/>
          <w:color w:val="000000" w:themeColor="text1"/>
          <w:lang w:val="es-ES"/>
        </w:rPr>
        <w:t xml:space="preserve">¿Por qué ocurrió la Primera Guerra Mundial? ¿Quiénes participaron? Para </w:t>
      </w:r>
      <w:r w:rsidR="006C4301" w:rsidRPr="006F6D60">
        <w:rPr>
          <w:b/>
          <w:color w:val="000000" w:themeColor="text1"/>
          <w:lang w:val="es-ES"/>
        </w:rPr>
        <w:t>comprender</w:t>
      </w:r>
      <w:r w:rsidRPr="006F6D60">
        <w:rPr>
          <w:b/>
          <w:color w:val="000000" w:themeColor="text1"/>
          <w:lang w:val="es-ES"/>
        </w:rPr>
        <w:t xml:space="preserve"> aquel </w:t>
      </w:r>
      <w:r w:rsidR="005A48E9" w:rsidRPr="006F6D60">
        <w:rPr>
          <w:b/>
          <w:color w:val="000000" w:themeColor="text1"/>
          <w:lang w:val="es-ES"/>
        </w:rPr>
        <w:t xml:space="preserve">gran </w:t>
      </w:r>
      <w:r w:rsidRPr="006F6D60">
        <w:rPr>
          <w:b/>
          <w:color w:val="000000" w:themeColor="text1"/>
          <w:lang w:val="es-ES"/>
        </w:rPr>
        <w:t xml:space="preserve">suceso, </w:t>
      </w:r>
      <w:r w:rsidR="005A48E9" w:rsidRPr="006F6D60">
        <w:rPr>
          <w:b/>
          <w:color w:val="000000" w:themeColor="text1"/>
          <w:lang w:val="es-ES"/>
        </w:rPr>
        <w:t xml:space="preserve">que dio inicio al siglo </w:t>
      </w:r>
      <w:commentRangeStart w:id="0"/>
      <w:r w:rsidR="005A48E9" w:rsidRPr="002D27A1">
        <w:rPr>
          <w:b/>
          <w:color w:val="000000" w:themeColor="text1"/>
          <w:highlight w:val="green"/>
          <w:lang w:val="es-ES"/>
        </w:rPr>
        <w:t>XX</w:t>
      </w:r>
      <w:commentRangeEnd w:id="0"/>
      <w:r w:rsidR="002D27A1">
        <w:rPr>
          <w:rStyle w:val="Refdecomentario"/>
          <w:rFonts w:ascii="Calibri" w:eastAsia="Calibri" w:hAnsi="Calibri"/>
          <w:lang w:val="es-MX"/>
        </w:rPr>
        <w:commentReference w:id="0"/>
      </w:r>
      <w:r w:rsidR="005A48E9" w:rsidRPr="006F6D60">
        <w:rPr>
          <w:b/>
          <w:color w:val="000000" w:themeColor="text1"/>
          <w:lang w:val="es-ES"/>
        </w:rPr>
        <w:t>, es necesario entender el papel del imperialismo y el colonialismo europeos.</w:t>
      </w:r>
    </w:p>
    <w:p w:rsidR="00E9622A" w:rsidRPr="006F6D60" w:rsidRDefault="00E9622A" w:rsidP="00E9622A">
      <w:pPr>
        <w:tabs>
          <w:tab w:val="right" w:pos="8498"/>
        </w:tabs>
        <w:rPr>
          <w:color w:val="000000" w:themeColor="text1"/>
          <w:highlight w:val="yellow"/>
        </w:rPr>
      </w:pPr>
      <w:bookmarkStart w:id="1" w:name="_GoBack"/>
      <w:bookmarkEnd w:id="1"/>
    </w:p>
    <w:p w:rsidR="00E9622A" w:rsidRPr="006F6D60" w:rsidRDefault="00E9622A" w:rsidP="00E9622A">
      <w:pPr>
        <w:tabs>
          <w:tab w:val="right" w:pos="8498"/>
        </w:tabs>
        <w:rPr>
          <w:b/>
          <w:color w:val="000000" w:themeColor="text1"/>
        </w:rPr>
      </w:pPr>
      <w:r w:rsidRPr="006F6D60">
        <w:rPr>
          <w:color w:val="000000" w:themeColor="text1"/>
          <w:highlight w:val="yellow"/>
        </w:rPr>
        <w:t>[SECCIÓN 1]</w:t>
      </w:r>
      <w:r w:rsidRPr="006F6D60">
        <w:rPr>
          <w:color w:val="000000" w:themeColor="text1"/>
        </w:rPr>
        <w:t xml:space="preserve"> </w:t>
      </w:r>
      <w:r w:rsidRPr="006F6D60">
        <w:rPr>
          <w:b/>
          <w:color w:val="000000" w:themeColor="text1"/>
        </w:rPr>
        <w:t>1</w:t>
      </w:r>
      <w:ins w:id="2" w:author="Diego Pérez Medina" w:date="2015-03-02T18:20:00Z">
        <w:r w:rsidR="002D27A1">
          <w:rPr>
            <w:b/>
            <w:color w:val="000000" w:themeColor="text1"/>
          </w:rPr>
          <w:t>.</w:t>
        </w:r>
      </w:ins>
      <w:r w:rsidRPr="006F6D60">
        <w:rPr>
          <w:b/>
          <w:color w:val="000000" w:themeColor="text1"/>
        </w:rPr>
        <w:t xml:space="preserve"> </w:t>
      </w:r>
      <w:r w:rsidR="00125058" w:rsidRPr="006F6D60">
        <w:rPr>
          <w:b/>
          <w:color w:val="000000" w:themeColor="text1"/>
        </w:rPr>
        <w:t>El colonialismo y sus causas</w:t>
      </w:r>
    </w:p>
    <w:p w:rsidR="00125058" w:rsidRPr="006F6D60" w:rsidRDefault="00125058" w:rsidP="00125058">
      <w:pPr>
        <w:pStyle w:val="u"/>
        <w:shd w:val="clear" w:color="auto" w:fill="FFFFFF"/>
        <w:rPr>
          <w:color w:val="000000" w:themeColor="text1"/>
          <w:lang w:val="es-ES"/>
        </w:rPr>
      </w:pPr>
      <w:r w:rsidRPr="006F6D60">
        <w:rPr>
          <w:rStyle w:val="un"/>
          <w:rFonts w:eastAsiaTheme="majorEastAsia"/>
          <w:color w:val="000000" w:themeColor="text1"/>
          <w:lang w:val="es-ES_tradnl"/>
        </w:rPr>
        <w:t>P</w:t>
      </w:r>
      <w:r w:rsidRPr="006F6D60">
        <w:rPr>
          <w:rStyle w:val="un"/>
          <w:rFonts w:eastAsiaTheme="majorEastAsia"/>
          <w:color w:val="000000" w:themeColor="text1"/>
          <w:lang w:val="es-ES"/>
        </w:rPr>
        <w:t xml:space="preserve">ara muchos historiadores, el fin del siglo </w:t>
      </w:r>
      <w:r w:rsidRPr="002D27A1">
        <w:rPr>
          <w:rStyle w:val="un"/>
          <w:rFonts w:eastAsiaTheme="majorEastAsia"/>
          <w:color w:val="000000" w:themeColor="text1"/>
          <w:highlight w:val="green"/>
          <w:lang w:val="es-ES"/>
        </w:rPr>
        <w:t>XIX</w:t>
      </w:r>
      <w:r w:rsidRPr="006F6D60">
        <w:rPr>
          <w:rStyle w:val="un"/>
          <w:rFonts w:eastAsiaTheme="majorEastAsia"/>
          <w:color w:val="000000" w:themeColor="text1"/>
          <w:lang w:val="es-ES"/>
        </w:rPr>
        <w:t xml:space="preserve"> se sitúa en el año 1914, fecha del estallido de la Primera Guerra Mundial (1914-1918).</w:t>
      </w:r>
      <w:r w:rsidRPr="006F6D60">
        <w:rPr>
          <w:color w:val="000000" w:themeColor="text1"/>
          <w:lang w:val="es-ES"/>
        </w:rPr>
        <w:t xml:space="preserve"> </w:t>
      </w:r>
      <w:r w:rsidRPr="006F6D60">
        <w:rPr>
          <w:rStyle w:val="un"/>
          <w:rFonts w:eastAsiaTheme="majorEastAsia"/>
          <w:color w:val="000000" w:themeColor="text1"/>
          <w:lang w:val="es-ES"/>
        </w:rPr>
        <w:t>Este conflicto es considerado el resultado de la lucha de las distintas potencias coloniales por dominar Europa y el mundo.</w:t>
      </w:r>
      <w:r w:rsidRPr="006F6D60">
        <w:rPr>
          <w:color w:val="000000" w:themeColor="text1"/>
          <w:lang w:val="es-ES"/>
        </w:rPr>
        <w:t xml:space="preserve"> </w:t>
      </w:r>
    </w:p>
    <w:p w:rsidR="00125058" w:rsidRPr="006F6D60" w:rsidRDefault="00125058" w:rsidP="00125058">
      <w:pPr>
        <w:pStyle w:val="u"/>
        <w:shd w:val="clear" w:color="auto" w:fill="FFFFFF"/>
        <w:rPr>
          <w:color w:val="000000" w:themeColor="text1"/>
          <w:lang w:val="es-ES"/>
        </w:rPr>
      </w:pPr>
      <w:r w:rsidRPr="006F6D60">
        <w:rPr>
          <w:rStyle w:val="un"/>
          <w:rFonts w:eastAsiaTheme="majorEastAsia"/>
          <w:color w:val="000000" w:themeColor="text1"/>
          <w:lang w:val="es-ES"/>
        </w:rPr>
        <w:t xml:space="preserve">El </w:t>
      </w:r>
      <w:r w:rsidRPr="006F6D60">
        <w:rPr>
          <w:rStyle w:val="Textoennegrita"/>
          <w:rFonts w:eastAsiaTheme="majorEastAsia"/>
          <w:color w:val="000000" w:themeColor="text1"/>
          <w:lang w:val="es-ES"/>
        </w:rPr>
        <w:t>colonialismo</w:t>
      </w:r>
      <w:r w:rsidR="001F01CF">
        <w:rPr>
          <w:rStyle w:val="un"/>
          <w:rFonts w:eastAsiaTheme="majorEastAsia"/>
          <w:color w:val="000000" w:themeColor="text1"/>
          <w:lang w:val="es-ES"/>
        </w:rPr>
        <w:t xml:space="preserve"> fue el proceso por </w:t>
      </w:r>
      <w:ins w:id="3" w:author="Diego Pérez Medina" w:date="2015-03-02T18:49:00Z">
        <w:r w:rsidR="001F01CF">
          <w:rPr>
            <w:rStyle w:val="un"/>
            <w:rFonts w:eastAsiaTheme="majorEastAsia"/>
            <w:color w:val="000000" w:themeColor="text1"/>
            <w:lang w:val="es-ES"/>
          </w:rPr>
          <w:t>medio d</w:t>
        </w:r>
      </w:ins>
      <w:r w:rsidRPr="006F6D60">
        <w:rPr>
          <w:rStyle w:val="un"/>
          <w:rFonts w:eastAsiaTheme="majorEastAsia"/>
          <w:color w:val="000000" w:themeColor="text1"/>
          <w:lang w:val="es-ES"/>
        </w:rPr>
        <w:t xml:space="preserve">el </w:t>
      </w:r>
      <w:ins w:id="4" w:author="Diego Pérez Medina" w:date="2015-03-02T18:49:00Z">
        <w:r w:rsidR="001F01CF">
          <w:rPr>
            <w:rStyle w:val="un"/>
            <w:rFonts w:eastAsiaTheme="majorEastAsia"/>
            <w:color w:val="000000" w:themeColor="text1"/>
            <w:lang w:val="es-ES"/>
          </w:rPr>
          <w:t>cual</w:t>
        </w:r>
      </w:ins>
      <w:del w:id="5" w:author="Diego Pérez Medina" w:date="2015-03-02T18:49:00Z">
        <w:r w:rsidRPr="006F6D60" w:rsidDel="001F01CF">
          <w:rPr>
            <w:rStyle w:val="un"/>
            <w:rFonts w:eastAsiaTheme="majorEastAsia"/>
            <w:color w:val="000000" w:themeColor="text1"/>
            <w:lang w:val="es-ES"/>
          </w:rPr>
          <w:delText>que</w:delText>
        </w:r>
      </w:del>
      <w:r w:rsidRPr="006F6D60">
        <w:rPr>
          <w:rStyle w:val="un"/>
          <w:rFonts w:eastAsiaTheme="majorEastAsia"/>
          <w:color w:val="000000" w:themeColor="text1"/>
          <w:lang w:val="es-ES"/>
        </w:rPr>
        <w:t xml:space="preserve"> las potencias europeas industrializadas impusieron su </w:t>
      </w:r>
      <w:r w:rsidRPr="006F6D60">
        <w:rPr>
          <w:rStyle w:val="Textoennegrita"/>
          <w:rFonts w:eastAsiaTheme="majorEastAsia"/>
          <w:color w:val="000000" w:themeColor="text1"/>
          <w:lang w:val="es-ES"/>
        </w:rPr>
        <w:t>poderío político</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militar</w:t>
      </w:r>
      <w:r w:rsidRPr="006F6D60">
        <w:rPr>
          <w:rStyle w:val="un"/>
          <w:rFonts w:eastAsiaTheme="majorEastAsia"/>
          <w:color w:val="000000" w:themeColor="text1"/>
          <w:lang w:val="es-ES"/>
        </w:rPr>
        <w:t xml:space="preserve"> sobre la mayor parte de África, Asia y Oceanía, con el objetivo de </w:t>
      </w:r>
      <w:r w:rsidRPr="006F6D60">
        <w:rPr>
          <w:rStyle w:val="Textoennegrita"/>
          <w:rFonts w:eastAsiaTheme="majorEastAsia"/>
          <w:color w:val="000000" w:themeColor="text1"/>
          <w:lang w:val="es-ES"/>
        </w:rPr>
        <w:t>explotar a nivel económico</w:t>
      </w:r>
      <w:r w:rsidRPr="006F6D60">
        <w:rPr>
          <w:rStyle w:val="un"/>
          <w:rFonts w:eastAsiaTheme="majorEastAsia"/>
          <w:color w:val="000000" w:themeColor="text1"/>
          <w:lang w:val="es-ES"/>
        </w:rPr>
        <w:t xml:space="preserve"> estos territorios</w:t>
      </w:r>
      <w:r w:rsidR="00BC3379" w:rsidRPr="006F6D60">
        <w:rPr>
          <w:rStyle w:val="un"/>
          <w:rFonts w:eastAsiaTheme="majorEastAsia"/>
          <w:color w:val="000000" w:themeColor="text1"/>
          <w:lang w:val="es-ES"/>
        </w:rPr>
        <w:t xml:space="preserve"> </w:t>
      </w:r>
      <w:commentRangeStart w:id="6"/>
      <w:r w:rsidR="00BC3379" w:rsidRPr="006F6D60">
        <w:rPr>
          <w:rStyle w:val="un"/>
          <w:rFonts w:eastAsiaTheme="majorEastAsia"/>
          <w:color w:val="000000" w:themeColor="text1"/>
          <w:lang w:val="es-ES"/>
        </w:rPr>
        <w:fldChar w:fldCharType="begin"/>
      </w:r>
      <w:r w:rsidR="00BC3379" w:rsidRPr="006F6D60">
        <w:rPr>
          <w:rStyle w:val="un"/>
          <w:rFonts w:eastAsiaTheme="majorEastAsia"/>
          <w:color w:val="000000" w:themeColor="text1"/>
          <w:lang w:val="es-ES"/>
        </w:rPr>
        <w:instrText xml:space="preserve"> HYPERLINK "http://aulaplaneta.planetasaber.com/encyclopedia/default.asp?idpack=4&amp;idpil=MC0HI015&amp;ruta=Buscador" </w:instrText>
      </w:r>
      <w:r w:rsidR="00BC3379" w:rsidRPr="006F6D60">
        <w:rPr>
          <w:rStyle w:val="un"/>
          <w:rFonts w:eastAsiaTheme="majorEastAsia"/>
          <w:color w:val="000000" w:themeColor="text1"/>
          <w:lang w:val="es-ES"/>
        </w:rPr>
        <w:fldChar w:fldCharType="separate"/>
      </w:r>
      <w:r w:rsidR="00BC3379" w:rsidRPr="006F6D60">
        <w:rPr>
          <w:rStyle w:val="Hipervnculo"/>
          <w:rFonts w:eastAsiaTheme="majorEastAsia"/>
          <w:lang w:val="es-ES"/>
        </w:rPr>
        <w:t>[VER]</w:t>
      </w:r>
      <w:r w:rsidR="00BC3379" w:rsidRPr="006F6D60">
        <w:rPr>
          <w:rStyle w:val="un"/>
          <w:rFonts w:eastAsiaTheme="majorEastAsia"/>
          <w:color w:val="000000" w:themeColor="text1"/>
          <w:lang w:val="es-ES"/>
        </w:rPr>
        <w:fldChar w:fldCharType="end"/>
      </w:r>
      <w:commentRangeEnd w:id="6"/>
      <w:r w:rsidR="00BC3379" w:rsidRPr="006F6D60">
        <w:rPr>
          <w:rStyle w:val="Refdecomentario"/>
          <w:rFonts w:eastAsia="Calibri"/>
          <w:lang w:val="es-MX"/>
        </w:rPr>
        <w:commentReference w:id="6"/>
      </w:r>
      <w:r w:rsidR="00BC3379" w:rsidRPr="006F6D60">
        <w:rPr>
          <w:rStyle w:val="un"/>
          <w:rFonts w:eastAsiaTheme="majorEastAsia"/>
          <w:color w:val="000000" w:themeColor="text1"/>
          <w:lang w:val="es-ES"/>
        </w:rPr>
        <w:t xml:space="preserve"> </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La última fase del colonialismo fue el </w:t>
      </w:r>
      <w:r w:rsidRPr="006F6D60">
        <w:rPr>
          <w:rStyle w:val="Textoennegrita"/>
          <w:rFonts w:eastAsiaTheme="majorEastAsia"/>
          <w:color w:val="000000" w:themeColor="text1"/>
          <w:lang w:val="es-ES"/>
        </w:rPr>
        <w:t>imperialismo</w:t>
      </w:r>
      <w:r w:rsidR="001049FA" w:rsidRPr="006F6D60">
        <w:rPr>
          <w:rStyle w:val="un"/>
          <w:rFonts w:eastAsiaTheme="majorEastAsia"/>
          <w:color w:val="000000" w:themeColor="text1"/>
          <w:lang w:val="es-ES"/>
        </w:rPr>
        <w:t xml:space="preserve"> (1870-1914).</w:t>
      </w:r>
      <w:r w:rsidR="00683A8C" w:rsidRPr="006F6D60">
        <w:t xml:space="preserve"> </w:t>
      </w:r>
    </w:p>
    <w:tbl>
      <w:tblPr>
        <w:tblStyle w:val="Tablaconcuadrcula"/>
        <w:tblW w:w="0" w:type="auto"/>
        <w:tblLook w:val="04A0" w:firstRow="1" w:lastRow="0" w:firstColumn="1" w:lastColumn="0" w:noHBand="0" w:noVBand="1"/>
      </w:tblPr>
      <w:tblGrid>
        <w:gridCol w:w="2518"/>
        <w:gridCol w:w="6536"/>
      </w:tblGrid>
      <w:tr w:rsidR="008E1CE2" w:rsidRPr="006F6D60" w:rsidTr="00540FDE">
        <w:tc>
          <w:tcPr>
            <w:tcW w:w="9054" w:type="dxa"/>
            <w:gridSpan w:val="2"/>
            <w:shd w:val="clear" w:color="auto" w:fill="000000" w:themeFill="text1"/>
          </w:tcPr>
          <w:p w:rsidR="008E1CE2" w:rsidRPr="006F6D60" w:rsidRDefault="008E1CE2" w:rsidP="00540FDE">
            <w:pPr>
              <w:spacing w:before="2" w:after="2"/>
              <w:jc w:val="center"/>
              <w:rPr>
                <w:b/>
                <w:color w:val="000000" w:themeColor="text1"/>
              </w:rPr>
            </w:pPr>
            <w:r w:rsidRPr="006F6D60">
              <w:rPr>
                <w:b/>
                <w:color w:val="FFFFFF" w:themeColor="background1"/>
              </w:rPr>
              <w:t>Profundiza. Recurso</w:t>
            </w:r>
            <w:r w:rsidR="00683A8C" w:rsidRPr="006F6D60">
              <w:rPr>
                <w:b/>
                <w:color w:val="FFFFFF" w:themeColor="background1"/>
              </w:rPr>
              <w:t xml:space="preserve"> </w:t>
            </w:r>
            <w:r w:rsidRPr="006F6D60">
              <w:rPr>
                <w:b/>
                <w:color w:val="FFFFFF" w:themeColor="background1"/>
              </w:rPr>
              <w:t>aprovechado</w:t>
            </w:r>
          </w:p>
        </w:tc>
      </w:tr>
      <w:tr w:rsidR="008E1CE2" w:rsidRPr="006F6D60" w:rsidTr="00540FDE">
        <w:tc>
          <w:tcPr>
            <w:tcW w:w="2518" w:type="dxa"/>
          </w:tcPr>
          <w:p w:rsidR="008E1CE2" w:rsidRPr="006F6D60" w:rsidRDefault="008E1CE2" w:rsidP="00540FDE">
            <w:pPr>
              <w:spacing w:before="2" w:after="2"/>
              <w:rPr>
                <w:b/>
                <w:color w:val="000000" w:themeColor="text1"/>
              </w:rPr>
            </w:pPr>
            <w:r w:rsidRPr="006F6D60">
              <w:rPr>
                <w:b/>
                <w:color w:val="000000" w:themeColor="text1"/>
              </w:rPr>
              <w:t>Código</w:t>
            </w:r>
          </w:p>
        </w:tc>
        <w:tc>
          <w:tcPr>
            <w:tcW w:w="6536" w:type="dxa"/>
          </w:tcPr>
          <w:p w:rsidR="008E1CE2" w:rsidRPr="006F6D60" w:rsidRDefault="008E1CE2" w:rsidP="008E1CE2">
            <w:pPr>
              <w:spacing w:before="2" w:after="2"/>
              <w:rPr>
                <w:b/>
                <w:color w:val="000000" w:themeColor="text1"/>
              </w:rPr>
            </w:pPr>
            <w:r w:rsidRPr="006F6D60">
              <w:rPr>
                <w:color w:val="000000" w:themeColor="text1"/>
              </w:rPr>
              <w:t>CS_09_01_REC10</w:t>
            </w:r>
          </w:p>
        </w:tc>
      </w:tr>
      <w:tr w:rsidR="008E1CE2" w:rsidRPr="006F6D60" w:rsidTr="00540FDE">
        <w:tc>
          <w:tcPr>
            <w:tcW w:w="2518" w:type="dxa"/>
          </w:tcPr>
          <w:p w:rsidR="008E1CE2" w:rsidRPr="006F6D60" w:rsidRDefault="008E1CE2" w:rsidP="00540FDE">
            <w:pPr>
              <w:spacing w:before="2" w:after="2"/>
              <w:rPr>
                <w:color w:val="000000" w:themeColor="text1"/>
              </w:rPr>
            </w:pPr>
            <w:r w:rsidRPr="006F6D60">
              <w:rPr>
                <w:b/>
                <w:color w:val="000000" w:themeColor="text1"/>
              </w:rPr>
              <w:t>Ubicación en Aula Planeta</w:t>
            </w:r>
          </w:p>
        </w:tc>
        <w:tc>
          <w:tcPr>
            <w:tcW w:w="6536" w:type="dxa"/>
          </w:tcPr>
          <w:p w:rsidR="008E1CE2" w:rsidRPr="006F6D60" w:rsidRDefault="008E1CE2" w:rsidP="006457BF">
            <w:pPr>
              <w:pStyle w:val="u"/>
              <w:shd w:val="clear" w:color="auto" w:fill="FFFFFF"/>
              <w:rPr>
                <w:color w:val="000000" w:themeColor="text1"/>
                <w:kern w:val="36"/>
              </w:rPr>
            </w:pPr>
            <w:r w:rsidRPr="006F6D60">
              <w:rPr>
                <w:color w:val="000000" w:themeColor="text1"/>
              </w:rPr>
              <w:t>4º ESO/ Ciencias sociales, geografía e historia/</w:t>
            </w:r>
            <w:r w:rsidRPr="006F6D60">
              <w:rPr>
                <w:color w:val="000000" w:themeColor="text1"/>
                <w:lang w:val="es-ES"/>
              </w:rPr>
              <w:t xml:space="preserve"> El imperialismo y la Primera Guerra Mundial/ </w:t>
            </w:r>
            <w:r w:rsidRPr="006F6D60">
              <w:rPr>
                <w:color w:val="000000" w:themeColor="text1"/>
                <w:kern w:val="36"/>
              </w:rPr>
              <w:t>La última fase del colonialismo: el imperialismo</w:t>
            </w:r>
            <w:r w:rsidR="004D3C4E" w:rsidRPr="006F6D60">
              <w:rPr>
                <w:color w:val="000000" w:themeColor="text1"/>
                <w:kern w:val="36"/>
              </w:rPr>
              <w:t>.</w:t>
            </w:r>
          </w:p>
          <w:p w:rsidR="008E1CE2" w:rsidRPr="006F6D60" w:rsidRDefault="008E1CE2" w:rsidP="008E1CE2">
            <w:pPr>
              <w:spacing w:before="2" w:after="2"/>
              <w:rPr>
                <w:color w:val="000000" w:themeColor="text1"/>
              </w:rPr>
            </w:pPr>
          </w:p>
        </w:tc>
      </w:tr>
      <w:tr w:rsidR="008E1CE2" w:rsidRPr="006F6D60" w:rsidTr="00540FDE">
        <w:tc>
          <w:tcPr>
            <w:tcW w:w="2518" w:type="dxa"/>
          </w:tcPr>
          <w:p w:rsidR="008E1CE2" w:rsidRPr="006F6D60" w:rsidRDefault="008E1CE2" w:rsidP="00540FDE">
            <w:pPr>
              <w:spacing w:before="2" w:after="2"/>
              <w:rPr>
                <w:color w:val="000000" w:themeColor="text1"/>
              </w:rPr>
            </w:pPr>
            <w:r w:rsidRPr="006F6D60">
              <w:rPr>
                <w:b/>
                <w:color w:val="000000" w:themeColor="text1"/>
              </w:rPr>
              <w:t>Cambio (descripción o capturas de pantallas)</w:t>
            </w:r>
          </w:p>
        </w:tc>
        <w:tc>
          <w:tcPr>
            <w:tcW w:w="6536" w:type="dxa"/>
          </w:tcPr>
          <w:p w:rsidR="00540FDE" w:rsidRPr="006F6D60" w:rsidRDefault="00540FDE" w:rsidP="00540FDE">
            <w:pPr>
              <w:spacing w:before="2" w:after="2"/>
              <w:rPr>
                <w:b/>
                <w:color w:val="000000" w:themeColor="text1"/>
              </w:rPr>
            </w:pPr>
            <w:r w:rsidRPr="006F6D60">
              <w:rPr>
                <w:b/>
                <w:color w:val="000000" w:themeColor="text1"/>
              </w:rPr>
              <w:t>FICHA DEL PROFESOR</w:t>
            </w:r>
          </w:p>
          <w:p w:rsidR="008E1CE2" w:rsidRDefault="00540FDE" w:rsidP="00540FDE">
            <w:pPr>
              <w:spacing w:before="2" w:after="2"/>
              <w:rPr>
                <w:ins w:id="7" w:author="Diego Pérez Medina" w:date="2015-03-02T18:51:00Z"/>
                <w:color w:val="000000" w:themeColor="text1"/>
              </w:rPr>
            </w:pPr>
            <w:r w:rsidRPr="00D57969">
              <w:rPr>
                <w:color w:val="000000" w:themeColor="text1"/>
                <w:highlight w:val="yellow"/>
              </w:rPr>
              <w:t>Ladillo</w:t>
            </w:r>
          </w:p>
          <w:p w:rsidR="001F01CF" w:rsidRPr="006F6D60" w:rsidRDefault="001F01CF" w:rsidP="00540FDE">
            <w:pPr>
              <w:spacing w:before="2" w:after="2"/>
              <w:rPr>
                <w:color w:val="000000" w:themeColor="text1"/>
              </w:rPr>
            </w:pPr>
          </w:p>
          <w:p w:rsidR="00540FDE" w:rsidRPr="006F6D60" w:rsidRDefault="00540FDE" w:rsidP="001F01CF">
            <w:pPr>
              <w:pStyle w:val="u"/>
              <w:shd w:val="clear" w:color="auto" w:fill="FFFFFF"/>
              <w:spacing w:before="0" w:beforeAutospacing="0" w:after="0" w:afterAutospacing="0"/>
              <w:rPr>
                <w:color w:val="000000" w:themeColor="text1"/>
                <w:kern w:val="36"/>
              </w:rPr>
            </w:pPr>
            <w:r w:rsidRPr="001F01CF">
              <w:rPr>
                <w:b/>
                <w:color w:val="000000" w:themeColor="text1"/>
              </w:rPr>
              <w:t>Título</w:t>
            </w:r>
            <w:r w:rsidRPr="006F6D60">
              <w:rPr>
                <w:color w:val="000000" w:themeColor="text1"/>
                <w:kern w:val="36"/>
              </w:rPr>
              <w:t>: La última fase del colonialismo: el imperialismo</w:t>
            </w:r>
          </w:p>
          <w:p w:rsidR="00540FDE" w:rsidRPr="006F6D60" w:rsidRDefault="00540FDE" w:rsidP="001F01CF">
            <w:pPr>
              <w:pStyle w:val="u"/>
              <w:shd w:val="clear" w:color="auto" w:fill="FFFFFF"/>
              <w:spacing w:before="0" w:beforeAutospacing="0" w:after="0" w:afterAutospacing="0"/>
              <w:rPr>
                <w:color w:val="000000" w:themeColor="text1"/>
              </w:rPr>
            </w:pPr>
            <w:r w:rsidRPr="001F01CF">
              <w:rPr>
                <w:b/>
                <w:color w:val="000000" w:themeColor="text1"/>
                <w:kern w:val="36"/>
              </w:rPr>
              <w:t>Descripción</w:t>
            </w:r>
            <w:r w:rsidRPr="006F6D60">
              <w:rPr>
                <w:color w:val="000000" w:themeColor="text1"/>
                <w:kern w:val="36"/>
              </w:rPr>
              <w:t xml:space="preserve">: </w:t>
            </w:r>
            <w:r w:rsidRPr="006F6D60">
              <w:rPr>
                <w:color w:val="000000" w:themeColor="text1"/>
              </w:rPr>
              <w:t>Interactivo que presenta las causas y características del colonialismo, así como las formas de organización de aquellos territorios controlados por las potencias.</w:t>
            </w:r>
          </w:p>
          <w:p w:rsidR="00540FDE" w:rsidRPr="006F6D60" w:rsidRDefault="00540FDE" w:rsidP="001F01CF">
            <w:pPr>
              <w:pStyle w:val="u"/>
              <w:shd w:val="clear" w:color="auto" w:fill="FFFFFF"/>
              <w:spacing w:before="0" w:beforeAutospacing="0" w:after="0" w:afterAutospacing="0"/>
              <w:rPr>
                <w:color w:val="000000" w:themeColor="text1"/>
              </w:rPr>
            </w:pPr>
            <w:r w:rsidRPr="001F01CF">
              <w:rPr>
                <w:b/>
                <w:color w:val="000000" w:themeColor="text1"/>
              </w:rPr>
              <w:t>Temporalización</w:t>
            </w:r>
            <w:r w:rsidRPr="006F6D60">
              <w:rPr>
                <w:color w:val="000000" w:themeColor="text1"/>
              </w:rPr>
              <w:t>: 30 minutos</w:t>
            </w:r>
          </w:p>
          <w:p w:rsidR="00540FDE" w:rsidRPr="006F6D60" w:rsidRDefault="00540FDE" w:rsidP="001F01CF">
            <w:pPr>
              <w:pStyle w:val="u"/>
              <w:shd w:val="clear" w:color="auto" w:fill="FFFFFF"/>
              <w:spacing w:before="0" w:beforeAutospacing="0" w:after="0" w:afterAutospacing="0"/>
              <w:rPr>
                <w:color w:val="000000" w:themeColor="text1"/>
              </w:rPr>
            </w:pPr>
            <w:r w:rsidRPr="001F01CF">
              <w:rPr>
                <w:b/>
                <w:color w:val="000000" w:themeColor="text1"/>
              </w:rPr>
              <w:t>Tipo de recurso</w:t>
            </w:r>
            <w:r w:rsidRPr="006F6D60">
              <w:rPr>
                <w:color w:val="000000" w:themeColor="text1"/>
              </w:rPr>
              <w:t>: Interactivo</w:t>
            </w:r>
          </w:p>
          <w:p w:rsidR="004367D6" w:rsidRPr="006F6D60" w:rsidRDefault="004367D6" w:rsidP="001F01CF">
            <w:pPr>
              <w:pStyle w:val="u"/>
              <w:shd w:val="clear" w:color="auto" w:fill="FFFFFF"/>
              <w:spacing w:before="0" w:beforeAutospacing="0" w:after="0" w:afterAutospacing="0"/>
              <w:rPr>
                <w:color w:val="000000" w:themeColor="text1"/>
              </w:rPr>
            </w:pPr>
            <w:r w:rsidRPr="001F01CF">
              <w:rPr>
                <w:b/>
                <w:color w:val="000000" w:themeColor="text1"/>
              </w:rPr>
              <w:t>Acción didáctica</w:t>
            </w:r>
            <w:r w:rsidRPr="006F6D60">
              <w:rPr>
                <w:color w:val="000000" w:themeColor="text1"/>
              </w:rPr>
              <w:t>: Exposición</w:t>
            </w:r>
          </w:p>
          <w:p w:rsidR="001F01CF" w:rsidRDefault="004367D6" w:rsidP="001F01CF">
            <w:pPr>
              <w:pStyle w:val="u"/>
              <w:shd w:val="clear" w:color="auto" w:fill="FFFFFF"/>
              <w:spacing w:before="0" w:beforeAutospacing="0" w:after="0" w:afterAutospacing="0"/>
              <w:rPr>
                <w:ins w:id="8" w:author="Diego Pérez Medina" w:date="2015-03-02T18:52:00Z"/>
                <w:color w:val="000000" w:themeColor="text1"/>
              </w:rPr>
            </w:pPr>
            <w:r w:rsidRPr="001F01CF">
              <w:rPr>
                <w:b/>
                <w:color w:val="000000" w:themeColor="text1"/>
              </w:rPr>
              <w:t>Palabras clave</w:t>
            </w:r>
            <w:r w:rsidRPr="006F6D60">
              <w:rPr>
                <w:color w:val="000000" w:themeColor="text1"/>
              </w:rPr>
              <w:t>:</w:t>
            </w:r>
            <w:r w:rsidR="001F01CF">
              <w:rPr>
                <w:color w:val="000000" w:themeColor="text1"/>
              </w:rPr>
              <w:t xml:space="preserve"> </w:t>
            </w:r>
            <w:r w:rsidR="005E2A22">
              <w:rPr>
                <w:color w:val="000000" w:themeColor="text1"/>
              </w:rPr>
              <w:t>colonialismo, imperialismo</w:t>
            </w:r>
            <w:r w:rsidR="008F622D">
              <w:rPr>
                <w:color w:val="000000" w:themeColor="text1"/>
              </w:rPr>
              <w:t xml:space="preserve">, potencias, expansión, </w:t>
            </w:r>
            <w:proofErr w:type="spellStart"/>
            <w:r w:rsidR="008F622D">
              <w:rPr>
                <w:color w:val="000000" w:themeColor="text1"/>
              </w:rPr>
              <w:t>Africa</w:t>
            </w:r>
            <w:proofErr w:type="spellEnd"/>
            <w:r w:rsidR="008F622D">
              <w:rPr>
                <w:color w:val="000000" w:themeColor="text1"/>
              </w:rPr>
              <w:t>.</w:t>
            </w:r>
          </w:p>
          <w:p w:rsidR="00540FDE" w:rsidRPr="006F6D60" w:rsidRDefault="00540FDE" w:rsidP="001F01CF">
            <w:pPr>
              <w:pStyle w:val="u"/>
              <w:shd w:val="clear" w:color="auto" w:fill="FFFFFF"/>
              <w:spacing w:before="0" w:beforeAutospacing="0" w:after="0" w:afterAutospacing="0"/>
              <w:rPr>
                <w:color w:val="000000" w:themeColor="text1"/>
              </w:rPr>
            </w:pPr>
            <w:r w:rsidRPr="001F01CF">
              <w:rPr>
                <w:b/>
                <w:color w:val="000000" w:themeColor="text1"/>
              </w:rPr>
              <w:t>Competencia relacionada con el recurso</w:t>
            </w:r>
            <w:r w:rsidRPr="006F6D60">
              <w:rPr>
                <w:color w:val="000000" w:themeColor="text1"/>
              </w:rPr>
              <w:t>: Competencia en el conocimiento y la interacción con el mundo físico.</w:t>
            </w:r>
          </w:p>
          <w:p w:rsidR="00121C86" w:rsidRPr="006F6D60" w:rsidRDefault="00121C86" w:rsidP="00540FDE">
            <w:pPr>
              <w:pStyle w:val="u"/>
              <w:shd w:val="clear" w:color="auto" w:fill="FFFFFF"/>
              <w:rPr>
                <w:color w:val="000000" w:themeColor="text1"/>
              </w:rPr>
            </w:pPr>
            <w:r w:rsidRPr="006F6D60">
              <w:rPr>
                <w:color w:val="000000" w:themeColor="text1"/>
                <w:highlight w:val="green"/>
              </w:rPr>
              <w:t>En contenido:</w:t>
            </w:r>
          </w:p>
          <w:p w:rsidR="00121C86" w:rsidRPr="006F6D60" w:rsidRDefault="00121C86" w:rsidP="00121C86">
            <w:pPr>
              <w:spacing w:before="100" w:beforeAutospacing="1" w:after="120" w:line="270" w:lineRule="atLeast"/>
              <w:rPr>
                <w:b/>
                <w:bCs/>
                <w:color w:val="000000" w:themeColor="text1"/>
              </w:rPr>
            </w:pPr>
            <w:r w:rsidRPr="006F6D60">
              <w:rPr>
                <w:b/>
                <w:bCs/>
                <w:color w:val="000000" w:themeColor="text1"/>
              </w:rPr>
              <w:t>Objetivo de recurso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Este interactivo presenta los aspectos fundamentales que los alumnos deberán tener en cuenta sobre </w:t>
            </w:r>
            <w:ins w:id="9" w:author="Diego Pérez Medina" w:date="2015-03-02T18:53:00Z">
              <w:r w:rsidR="001F01CF">
                <w:rPr>
                  <w:color w:val="000000" w:themeColor="text1"/>
                </w:rPr>
                <w:t>el periodo</w:t>
              </w:r>
            </w:ins>
            <w:del w:id="10" w:author="Diego Pérez Medina" w:date="2015-03-02T18:53:00Z">
              <w:r w:rsidRPr="006F6D60" w:rsidDel="001F01CF">
                <w:rPr>
                  <w:color w:val="000000" w:themeColor="text1"/>
                </w:rPr>
                <w:delText>la era</w:delText>
              </w:r>
            </w:del>
            <w:r w:rsidRPr="006F6D60">
              <w:rPr>
                <w:color w:val="000000" w:themeColor="text1"/>
              </w:rPr>
              <w:t xml:space="preserve"> del imperialismo y permite reflexionar sobre el impacto que</w:t>
            </w:r>
            <w:ins w:id="11" w:author="Diego Pérez Medina" w:date="2015-03-02T18:53:00Z">
              <w:r w:rsidR="001F01CF">
                <w:rPr>
                  <w:color w:val="000000" w:themeColor="text1"/>
                </w:rPr>
                <w:t xml:space="preserve"> tuvo</w:t>
              </w:r>
            </w:ins>
            <w:del w:id="12" w:author="Diego Pérez Medina" w:date="2015-03-02T18:53:00Z">
              <w:r w:rsidRPr="006F6D60" w:rsidDel="001F01CF">
                <w:rPr>
                  <w:color w:val="000000" w:themeColor="text1"/>
                </w:rPr>
                <w:delText xml:space="preserve"> esto </w:delText>
              </w:r>
            </w:del>
            <w:del w:id="13" w:author="Diego Pérez Medina" w:date="2015-03-02T18:54:00Z">
              <w:r w:rsidRPr="006F6D60" w:rsidDel="001F01CF">
                <w:rPr>
                  <w:color w:val="000000" w:themeColor="text1"/>
                </w:rPr>
                <w:delText>representó</w:delText>
              </w:r>
            </w:del>
            <w:r w:rsidRPr="006F6D60">
              <w:rPr>
                <w:color w:val="000000" w:themeColor="text1"/>
              </w:rPr>
              <w:t xml:space="preserve"> para la población de los territorios colonizados.</w:t>
            </w:r>
          </w:p>
          <w:p w:rsidR="00121C86" w:rsidRPr="006F6D60" w:rsidRDefault="00121C86" w:rsidP="00121C86">
            <w:pPr>
              <w:spacing w:before="375" w:after="120" w:line="270" w:lineRule="atLeast"/>
              <w:rPr>
                <w:b/>
                <w:bCs/>
                <w:color w:val="000000" w:themeColor="text1"/>
              </w:rPr>
            </w:pPr>
            <w:r w:rsidRPr="006F6D60">
              <w:rPr>
                <w:b/>
                <w:bCs/>
                <w:color w:val="000000" w:themeColor="text1"/>
              </w:rPr>
              <w:lastRenderedPageBreak/>
              <w:t>Antes de la presentación</w:t>
            </w:r>
          </w:p>
          <w:p w:rsidR="00121C86" w:rsidRPr="006F6D60" w:rsidRDefault="00121C86" w:rsidP="00121C86">
            <w:pPr>
              <w:spacing w:before="100" w:beforeAutospacing="1" w:after="210" w:line="270" w:lineRule="atLeast"/>
              <w:rPr>
                <w:color w:val="000000" w:themeColor="text1"/>
              </w:rPr>
            </w:pPr>
            <w:r w:rsidRPr="006F6D60">
              <w:rPr>
                <w:color w:val="000000" w:themeColor="text1"/>
              </w:rPr>
              <w:t>Como paso previo a la exposición sobre el imperialismo, le proponemos que plantee una serie de preguntas a los alumnos sobre el colonialismo de los siglos precedentes y su lugar en la historia de la humanidad:</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¿Qué fue el colonialismo?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¿Cuáles fueron las primeras potencias coloniales?</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¿Qué razones llevaron al colonialismo?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¿Cuáles fueron los primeros territorios colonizados por los europeos?</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¿Qué repercusiones tuvo para la historia mundial?</w:t>
            </w:r>
          </w:p>
          <w:p w:rsidR="00121C86" w:rsidRPr="006F6D60" w:rsidRDefault="00121C86" w:rsidP="00121C86">
            <w:pPr>
              <w:spacing w:before="100" w:beforeAutospacing="1" w:after="210" w:line="270" w:lineRule="atLeast"/>
              <w:rPr>
                <w:color w:val="000000" w:themeColor="text1"/>
              </w:rPr>
            </w:pPr>
            <w:r w:rsidRPr="006F6D60">
              <w:rPr>
                <w:color w:val="000000" w:themeColor="text1"/>
              </w:rPr>
              <w:t>También le sugerimos que, para enriquecer el trabajo, de forma conjunta, analice con sus alumnos</w:t>
            </w:r>
            <w:r w:rsidR="00683A8C" w:rsidRPr="006F6D60">
              <w:rPr>
                <w:color w:val="000000" w:themeColor="text1"/>
              </w:rPr>
              <w:t xml:space="preserve"> </w:t>
            </w:r>
            <w:r w:rsidRPr="006F6D60">
              <w:rPr>
                <w:color w:val="000000" w:themeColor="text1"/>
              </w:rPr>
              <w:t>los textos propuestos</w:t>
            </w:r>
            <w:ins w:id="14" w:author="Diego Pérez Medina" w:date="2015-03-02T18:54:00Z">
              <w:r w:rsidR="001F01CF">
                <w:rPr>
                  <w:color w:val="000000" w:themeColor="text1"/>
                </w:rPr>
                <w:t>, con el fin de</w:t>
              </w:r>
            </w:ins>
            <w:del w:id="15" w:author="Diego Pérez Medina" w:date="2015-03-02T18:54:00Z">
              <w:r w:rsidRPr="006F6D60" w:rsidDel="001F01CF">
                <w:rPr>
                  <w:color w:val="000000" w:themeColor="text1"/>
                </w:rPr>
                <w:delText xml:space="preserve"> para</w:delText>
              </w:r>
            </w:del>
            <w:r w:rsidRPr="006F6D60">
              <w:rPr>
                <w:color w:val="000000" w:themeColor="text1"/>
              </w:rPr>
              <w:t xml:space="preserve"> que se discutan las consecuencias que la colonización tuvo sobre los habitantes de las posesiones coloniales europeas. Puede hacer estas preguntas:</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xml:space="preserve">- En el primer fragmento de </w:t>
            </w:r>
            <w:r w:rsidRPr="006F6D60">
              <w:rPr>
                <w:i/>
                <w:iCs/>
                <w:color w:val="000000" w:themeColor="text1"/>
              </w:rPr>
              <w:t>El corazón de las tinieblas</w:t>
            </w:r>
            <w:r w:rsidRPr="006F6D60">
              <w:rPr>
                <w:color w:val="000000" w:themeColor="text1"/>
              </w:rPr>
              <w:t xml:space="preserve">, Marlow, el protagonista, explica la visita que realizó a su tía antes de partir hacia África. ¿Cuál era la opinión de Joseph Conrad respecto a la </w:t>
            </w:r>
            <w:r w:rsidR="001F01CF">
              <w:rPr>
                <w:color w:val="000000" w:themeColor="text1"/>
              </w:rPr>
              <w:t>“</w:t>
            </w:r>
            <w:r w:rsidRPr="006F6D60">
              <w:rPr>
                <w:color w:val="000000" w:themeColor="text1"/>
              </w:rPr>
              <w:t>instrucción</w:t>
            </w:r>
            <w:r w:rsidR="001F01CF">
              <w:rPr>
                <w:color w:val="000000" w:themeColor="text1"/>
              </w:rPr>
              <w:t>”</w:t>
            </w:r>
            <w:r w:rsidRPr="006F6D60">
              <w:rPr>
                <w:color w:val="000000" w:themeColor="text1"/>
              </w:rPr>
              <w:t xml:space="preserve"> que los europeos proporcionaban a la población autóctona de las colonias?</w:t>
            </w:r>
          </w:p>
          <w:p w:rsidR="00121C86" w:rsidRPr="006F6D60" w:rsidRDefault="00121C86" w:rsidP="00121C86">
            <w:pPr>
              <w:spacing w:before="375" w:after="120" w:line="270" w:lineRule="atLeast"/>
              <w:rPr>
                <w:b/>
                <w:bCs/>
                <w:color w:val="000000" w:themeColor="text1"/>
              </w:rPr>
            </w:pPr>
            <w:r w:rsidRPr="006F6D60">
              <w:rPr>
                <w:b/>
                <w:bCs/>
                <w:color w:val="000000" w:themeColor="text1"/>
              </w:rPr>
              <w:t>Después de la presentación</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xml:space="preserve">Le proponemos comentar en clase la declaración de la conferencia de Berlín (1885), cuyo texto encontrará en claseshistoria.com </w:t>
            </w:r>
            <w:r w:rsidRPr="006F6D60">
              <w:rPr>
                <w:color w:val="000000" w:themeColor="text1"/>
                <w:highlight w:val="green"/>
              </w:rPr>
              <w:t>[</w:t>
            </w:r>
            <w:hyperlink r:id="rId10" w:tgtFrame="_blank" w:history="1">
              <w:r w:rsidRPr="006F6D60">
                <w:rPr>
                  <w:color w:val="000000" w:themeColor="text1"/>
                  <w:highlight w:val="green"/>
                  <w:u w:val="single"/>
                </w:rPr>
                <w:t>VER</w:t>
              </w:r>
            </w:hyperlink>
            <w:r w:rsidRPr="006F6D60">
              <w:rPr>
                <w:color w:val="000000" w:themeColor="text1"/>
                <w:highlight w:val="green"/>
              </w:rPr>
              <w:t>].</w:t>
            </w:r>
            <w:r w:rsidRPr="006F6D60">
              <w:rPr>
                <w:color w:val="000000" w:themeColor="text1"/>
              </w:rPr>
              <w:t xml:space="preserve"> Puede plantear a los alumnos algunas cuestiones en torno al documento para asegurar su comprensión:</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¿Cuál es la finalidad con la que se convocó la conferencia de Berlín?</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¿Sobre qué territorio africano se centraron las discusiones que tuvieron lugar durante esta conferencia?</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¿Qué</w:t>
            </w:r>
            <w:del w:id="16" w:author="Diego Pérez Medina" w:date="2015-03-02T18:57:00Z">
              <w:r w:rsidRPr="006F6D60" w:rsidDel="001F01CF">
                <w:rPr>
                  <w:color w:val="000000" w:themeColor="text1"/>
                </w:rPr>
                <w:delText xml:space="preserve"> se supone que</w:delText>
              </w:r>
            </w:del>
            <w:r w:rsidRPr="006F6D60">
              <w:rPr>
                <w:color w:val="000000" w:themeColor="text1"/>
              </w:rPr>
              <w:t xml:space="preserve"> podría haber pasado en el caso de que alguno de los firmantes, o un tercer país, se estableciese en cualquier territorio africano?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¿Qué visión tenían los europeos, según esta conferencia, del continente africano?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xml:space="preserve">Para acabar, le proponemos comentar el mapa de la </w:t>
            </w:r>
            <w:r w:rsidRPr="003E618B">
              <w:rPr>
                <w:color w:val="000000" w:themeColor="text1"/>
              </w:rPr>
              <w:t xml:space="preserve">Gran </w:t>
            </w:r>
            <w:r w:rsidR="003E618B">
              <w:rPr>
                <w:color w:val="000000" w:themeColor="text1"/>
              </w:rPr>
              <w:t>E</w:t>
            </w:r>
            <w:r w:rsidRPr="003E618B">
              <w:rPr>
                <w:color w:val="000000" w:themeColor="text1"/>
              </w:rPr>
              <w:t>nciclopedia Planeta</w:t>
            </w:r>
            <w:r w:rsidRPr="006F6D60">
              <w:rPr>
                <w:color w:val="000000" w:themeColor="text1"/>
              </w:rPr>
              <w:t xml:space="preserve"> sobre el reparto colonial en el mundo [</w:t>
            </w:r>
            <w:r w:rsidRPr="006F6D60">
              <w:rPr>
                <w:color w:val="000000" w:themeColor="text1"/>
                <w:highlight w:val="green"/>
                <w:u w:val="single"/>
              </w:rPr>
              <w:t>VER</w:t>
            </w:r>
            <w:r w:rsidRPr="006F6D60">
              <w:rPr>
                <w:color w:val="000000" w:themeColor="text1"/>
              </w:rPr>
              <w:t>].</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Según el texto de Conrad, ¿cómo afectó la llegada de los colonizadores europeos a la población subsahariana?</w:t>
            </w:r>
          </w:p>
          <w:p w:rsidR="00540FDE" w:rsidRPr="006F6D60" w:rsidRDefault="00121C86" w:rsidP="001F01CF">
            <w:pPr>
              <w:spacing w:before="100" w:beforeAutospacing="1" w:after="210" w:line="270" w:lineRule="atLeast"/>
              <w:rPr>
                <w:color w:val="000000" w:themeColor="text1"/>
              </w:rPr>
            </w:pPr>
            <w:r w:rsidRPr="006F6D60">
              <w:rPr>
                <w:color w:val="000000" w:themeColor="text1"/>
              </w:rPr>
              <w:t>- ¿A qué podía deberse que la población congoleña cantase una canción con aquella letra? ¿Por qué confiaban aquellas comunidades en que la naturaleza acabaría destruyendo al hombre blanco? ¿Por qué no se planteaban acabar ellos mismos con los colonizadores?</w:t>
            </w:r>
          </w:p>
        </w:tc>
      </w:tr>
      <w:tr w:rsidR="008E1CE2" w:rsidRPr="006F6D60" w:rsidTr="00540FDE">
        <w:tc>
          <w:tcPr>
            <w:tcW w:w="2518" w:type="dxa"/>
          </w:tcPr>
          <w:p w:rsidR="008E1CE2" w:rsidRPr="006F6D60" w:rsidRDefault="008E1CE2" w:rsidP="00540FDE">
            <w:pPr>
              <w:spacing w:before="2" w:after="2"/>
              <w:rPr>
                <w:b/>
                <w:color w:val="000000" w:themeColor="text1"/>
              </w:rPr>
            </w:pPr>
            <w:r w:rsidRPr="006F6D60">
              <w:rPr>
                <w:b/>
                <w:color w:val="000000" w:themeColor="text1"/>
              </w:rPr>
              <w:lastRenderedPageBreak/>
              <w:t>Título</w:t>
            </w:r>
          </w:p>
        </w:tc>
        <w:tc>
          <w:tcPr>
            <w:tcW w:w="6536" w:type="dxa"/>
          </w:tcPr>
          <w:p w:rsidR="008E1CE2" w:rsidRPr="006F6D60" w:rsidRDefault="004D3C4E" w:rsidP="00540FDE">
            <w:pPr>
              <w:spacing w:before="2" w:after="2"/>
              <w:rPr>
                <w:color w:val="000000" w:themeColor="text1"/>
              </w:rPr>
            </w:pPr>
            <w:r w:rsidRPr="006F6D60">
              <w:rPr>
                <w:color w:val="000000" w:themeColor="text1"/>
                <w:kern w:val="36"/>
              </w:rPr>
              <w:t>La última fase del colonialismo: el imperialismo</w:t>
            </w:r>
          </w:p>
        </w:tc>
      </w:tr>
      <w:tr w:rsidR="008E1CE2" w:rsidRPr="006F6D60" w:rsidTr="00540FDE">
        <w:tc>
          <w:tcPr>
            <w:tcW w:w="2518" w:type="dxa"/>
          </w:tcPr>
          <w:p w:rsidR="008E1CE2" w:rsidRPr="006F6D60" w:rsidRDefault="008E1CE2" w:rsidP="00540FDE">
            <w:pPr>
              <w:spacing w:before="2" w:after="2"/>
              <w:rPr>
                <w:b/>
                <w:color w:val="000000" w:themeColor="text1"/>
              </w:rPr>
            </w:pPr>
            <w:r w:rsidRPr="006F6D60">
              <w:rPr>
                <w:b/>
                <w:color w:val="000000" w:themeColor="text1"/>
              </w:rPr>
              <w:t>Descripción</w:t>
            </w:r>
          </w:p>
        </w:tc>
        <w:tc>
          <w:tcPr>
            <w:tcW w:w="6536" w:type="dxa"/>
          </w:tcPr>
          <w:p w:rsidR="008E1CE2" w:rsidRPr="006F6D60" w:rsidRDefault="004D3C4E" w:rsidP="00540FDE">
            <w:pPr>
              <w:spacing w:before="2" w:after="2"/>
              <w:rPr>
                <w:color w:val="000000" w:themeColor="text1"/>
              </w:rPr>
            </w:pPr>
            <w:r w:rsidRPr="006F6D60">
              <w:rPr>
                <w:color w:val="000000" w:themeColor="text1"/>
              </w:rPr>
              <w:t>Interactivo que presenta las causas y características del colonialismo, así como las formas de organización de aquellos territorios controlados por las potencias</w:t>
            </w:r>
          </w:p>
        </w:tc>
      </w:tr>
    </w:tbl>
    <w:p w:rsidR="00125058" w:rsidRPr="006F6D60" w:rsidRDefault="00125058" w:rsidP="00E9622A">
      <w:pPr>
        <w:tabs>
          <w:tab w:val="right" w:pos="8498"/>
        </w:tabs>
        <w:rPr>
          <w:b/>
          <w:color w:val="000000" w:themeColor="text1"/>
        </w:rPr>
      </w:pPr>
    </w:p>
    <w:p w:rsidR="00E9622A" w:rsidRPr="006F6D60" w:rsidRDefault="00E9622A" w:rsidP="00E9622A">
      <w:pPr>
        <w:tabs>
          <w:tab w:val="right" w:pos="8498"/>
        </w:tabs>
        <w:rPr>
          <w:b/>
          <w:color w:val="000000" w:themeColor="text1"/>
        </w:rPr>
      </w:pPr>
    </w:p>
    <w:tbl>
      <w:tblPr>
        <w:tblStyle w:val="Tablaconcuadrcula"/>
        <w:tblW w:w="0" w:type="auto"/>
        <w:tblLook w:val="04A0" w:firstRow="1" w:lastRow="0" w:firstColumn="1" w:lastColumn="0" w:noHBand="0" w:noVBand="1"/>
      </w:tblPr>
      <w:tblGrid>
        <w:gridCol w:w="2518"/>
        <w:gridCol w:w="6515"/>
      </w:tblGrid>
      <w:tr w:rsidR="004D3C4E" w:rsidRPr="006F6D60" w:rsidTr="00E9622A">
        <w:tc>
          <w:tcPr>
            <w:tcW w:w="9033" w:type="dxa"/>
            <w:gridSpan w:val="2"/>
            <w:shd w:val="clear" w:color="auto" w:fill="0D0D0D" w:themeFill="text1" w:themeFillTint="F2"/>
          </w:tcPr>
          <w:p w:rsidR="00E9622A" w:rsidRPr="006F6D60" w:rsidRDefault="00E9622A" w:rsidP="00E9622A">
            <w:pPr>
              <w:spacing w:before="2" w:after="2"/>
              <w:jc w:val="center"/>
              <w:rPr>
                <w:b/>
                <w:color w:val="000000" w:themeColor="text1"/>
              </w:rPr>
            </w:pPr>
            <w:r w:rsidRPr="006F6D60">
              <w:rPr>
                <w:b/>
                <w:color w:val="FFFFFF" w:themeColor="background1"/>
              </w:rPr>
              <w:t>Imagen (fotografía, gráfica o ilustración)</w:t>
            </w:r>
            <w:r w:rsidR="00400949" w:rsidRPr="006F6D60">
              <w:rPr>
                <w:b/>
                <w:color w:val="FFFFFF" w:themeColor="background1"/>
              </w:rPr>
              <w:t xml:space="preserve"> nueva</w:t>
            </w:r>
          </w:p>
        </w:tc>
      </w:tr>
      <w:tr w:rsidR="004D3C4E" w:rsidRPr="006F6D60" w:rsidTr="00400949">
        <w:trPr>
          <w:trHeight w:val="322"/>
        </w:trPr>
        <w:tc>
          <w:tcPr>
            <w:tcW w:w="2518" w:type="dxa"/>
          </w:tcPr>
          <w:p w:rsidR="00E9622A" w:rsidRPr="006F6D60" w:rsidRDefault="00E9622A" w:rsidP="00E9622A">
            <w:pPr>
              <w:spacing w:before="2" w:after="2"/>
              <w:rPr>
                <w:b/>
                <w:color w:val="000000" w:themeColor="text1"/>
              </w:rPr>
            </w:pPr>
            <w:r w:rsidRPr="006F6D60">
              <w:rPr>
                <w:b/>
                <w:color w:val="000000" w:themeColor="text1"/>
              </w:rPr>
              <w:t>Código</w:t>
            </w:r>
          </w:p>
        </w:tc>
        <w:tc>
          <w:tcPr>
            <w:tcW w:w="6515" w:type="dxa"/>
          </w:tcPr>
          <w:p w:rsidR="00E9622A" w:rsidRPr="006F6D60" w:rsidRDefault="00621DBF" w:rsidP="00400949">
            <w:pPr>
              <w:spacing w:before="2" w:after="2"/>
              <w:rPr>
                <w:b/>
                <w:color w:val="000000" w:themeColor="text1"/>
              </w:rPr>
            </w:pPr>
            <w:r w:rsidRPr="006F6D60">
              <w:rPr>
                <w:color w:val="000000" w:themeColor="text1"/>
              </w:rPr>
              <w:t>CS_09_01_IMG01</w:t>
            </w:r>
          </w:p>
        </w:tc>
      </w:tr>
      <w:tr w:rsidR="004D3C4E" w:rsidRPr="006F6D60" w:rsidTr="00E9622A">
        <w:tc>
          <w:tcPr>
            <w:tcW w:w="2518" w:type="dxa"/>
          </w:tcPr>
          <w:p w:rsidR="00E9622A" w:rsidRPr="006F6D60" w:rsidRDefault="00E9622A" w:rsidP="00E9622A">
            <w:pPr>
              <w:spacing w:before="2" w:after="2"/>
              <w:rPr>
                <w:color w:val="000000" w:themeColor="text1"/>
              </w:rPr>
            </w:pPr>
            <w:r w:rsidRPr="006F6D60">
              <w:rPr>
                <w:b/>
                <w:color w:val="000000" w:themeColor="text1"/>
              </w:rPr>
              <w:t>Descripción</w:t>
            </w:r>
          </w:p>
        </w:tc>
        <w:tc>
          <w:tcPr>
            <w:tcW w:w="6515" w:type="dxa"/>
          </w:tcPr>
          <w:p w:rsidR="00E9622A" w:rsidRPr="006F6D60" w:rsidRDefault="00E53880" w:rsidP="00E9622A">
            <w:pPr>
              <w:spacing w:before="2" w:after="2"/>
              <w:rPr>
                <w:color w:val="000000" w:themeColor="text1"/>
              </w:rPr>
            </w:pPr>
            <w:r w:rsidRPr="006F6D60">
              <w:rPr>
                <w:color w:val="000000" w:themeColor="text1"/>
              </w:rPr>
              <w:t>La ambición colonial y sus territorios</w:t>
            </w:r>
          </w:p>
        </w:tc>
      </w:tr>
      <w:tr w:rsidR="004D3C4E" w:rsidRPr="006F6D60" w:rsidTr="00E9622A">
        <w:tc>
          <w:tcPr>
            <w:tcW w:w="2518" w:type="dxa"/>
          </w:tcPr>
          <w:p w:rsidR="00E9622A" w:rsidRPr="006F6D60" w:rsidRDefault="00E9622A" w:rsidP="00E9622A">
            <w:pPr>
              <w:spacing w:before="2" w:after="2"/>
              <w:rPr>
                <w:color w:val="000000" w:themeColor="text1"/>
              </w:rPr>
            </w:pPr>
            <w:r w:rsidRPr="006F6D60">
              <w:rPr>
                <w:b/>
                <w:color w:val="000000" w:themeColor="text1"/>
              </w:rPr>
              <w:t>Código Shutterstock (o URL o la ruta en AulaPlaneta)</w:t>
            </w:r>
          </w:p>
        </w:tc>
        <w:tc>
          <w:tcPr>
            <w:tcW w:w="6515" w:type="dxa"/>
          </w:tcPr>
          <w:p w:rsidR="00400949" w:rsidRPr="006F6D60" w:rsidRDefault="00400949" w:rsidP="00A754BC">
            <w:pPr>
              <w:pStyle w:val="u"/>
              <w:shd w:val="clear" w:color="auto" w:fill="FFFFFF"/>
              <w:ind w:left="34"/>
              <w:rPr>
                <w:color w:val="000000" w:themeColor="text1"/>
                <w:lang w:val="es-ES"/>
              </w:rPr>
            </w:pPr>
            <w:r w:rsidRPr="006F6D60">
              <w:rPr>
                <w:color w:val="000000" w:themeColor="text1"/>
                <w:lang w:val="es-ES"/>
              </w:rPr>
              <w:t>Por favor</w:t>
            </w:r>
            <w:ins w:id="17" w:author="Diego Pérez Medina" w:date="2015-03-02T18:59:00Z">
              <w:r w:rsidR="00A754BC">
                <w:rPr>
                  <w:color w:val="000000" w:themeColor="text1"/>
                  <w:lang w:val="es-ES"/>
                </w:rPr>
                <w:t>,</w:t>
              </w:r>
            </w:ins>
            <w:r w:rsidRPr="006F6D60">
              <w:rPr>
                <w:color w:val="000000" w:themeColor="text1"/>
                <w:lang w:val="es-ES"/>
              </w:rPr>
              <w:t xml:space="preserve"> </w:t>
            </w:r>
            <w:del w:id="18" w:author="Diego Pérez Medina" w:date="2015-03-02T18:59:00Z">
              <w:r w:rsidRPr="006F6D60" w:rsidDel="00A754BC">
                <w:rPr>
                  <w:color w:val="000000" w:themeColor="text1"/>
                  <w:lang w:val="es-ES"/>
                </w:rPr>
                <w:delText>H</w:delText>
              </w:r>
            </w:del>
            <w:ins w:id="19" w:author="Diego Pérez Medina" w:date="2015-03-02T18:59:00Z">
              <w:r w:rsidR="00A754BC">
                <w:rPr>
                  <w:color w:val="000000" w:themeColor="text1"/>
                  <w:lang w:val="es-ES"/>
                </w:rPr>
                <w:t>h</w:t>
              </w:r>
            </w:ins>
            <w:r w:rsidRPr="006F6D60">
              <w:rPr>
                <w:color w:val="000000" w:themeColor="text1"/>
                <w:lang w:val="es-ES"/>
              </w:rPr>
              <w:t>acer mapa explicativo</w:t>
            </w:r>
            <w:ins w:id="20" w:author="Diego Pérez Medina" w:date="2015-03-02T18:59:00Z">
              <w:r w:rsidR="00A754BC">
                <w:rPr>
                  <w:color w:val="000000" w:themeColor="text1"/>
                  <w:lang w:val="es-ES"/>
                </w:rPr>
                <w:t>.</w:t>
              </w:r>
            </w:ins>
          </w:p>
          <w:p w:rsidR="00A754BC" w:rsidRDefault="006C4301" w:rsidP="00A754BC">
            <w:pPr>
              <w:pStyle w:val="u"/>
              <w:shd w:val="clear" w:color="auto" w:fill="FFFFFF"/>
              <w:ind w:left="34"/>
              <w:rPr>
                <w:ins w:id="21" w:author="Diego Pérez Medina" w:date="2015-03-02T18:59:00Z"/>
                <w:color w:val="000000" w:themeColor="text1"/>
                <w:lang w:val="es-ES"/>
              </w:rPr>
            </w:pPr>
            <w:r w:rsidRPr="006F6D60">
              <w:rPr>
                <w:color w:val="000000" w:themeColor="text1"/>
                <w:lang w:val="es-ES"/>
              </w:rPr>
              <w:t xml:space="preserve">ILUSTRAR A PARTIR DE </w:t>
            </w:r>
            <w:r w:rsidR="00400949" w:rsidRPr="006F6D60">
              <w:rPr>
                <w:color w:val="000000" w:themeColor="text1"/>
                <w:lang w:val="es-ES"/>
              </w:rPr>
              <w:t>:</w:t>
            </w:r>
          </w:p>
          <w:p w:rsidR="00400949" w:rsidRPr="006F6D60" w:rsidRDefault="00AD6787" w:rsidP="00A754BC">
            <w:pPr>
              <w:pStyle w:val="u"/>
              <w:shd w:val="clear" w:color="auto" w:fill="FFFFFF"/>
              <w:ind w:left="34"/>
              <w:rPr>
                <w:color w:val="000000" w:themeColor="text1"/>
                <w:lang w:val="es-ES"/>
              </w:rPr>
            </w:pPr>
            <w:hyperlink r:id="rId11" w:history="1">
              <w:r w:rsidR="00121C86" w:rsidRPr="006F6D60">
                <w:rPr>
                  <w:rStyle w:val="Hipervnculo"/>
                  <w:color w:val="000000" w:themeColor="text1"/>
                  <w:lang w:val="es-ES"/>
                </w:rPr>
                <w:t>http://historiaieslapuebla.blogspot.com/2013/01/tema-5-colonialismo-e-imperialismo.html</w:t>
              </w:r>
            </w:hyperlink>
          </w:p>
          <w:p w:rsidR="006C4301" w:rsidRPr="006F6D60" w:rsidRDefault="006C4301" w:rsidP="00A754BC">
            <w:pPr>
              <w:pStyle w:val="u"/>
              <w:shd w:val="clear" w:color="auto" w:fill="FFFFFF"/>
              <w:ind w:left="34"/>
              <w:rPr>
                <w:color w:val="000000" w:themeColor="text1"/>
                <w:lang w:val="es-ES"/>
              </w:rPr>
            </w:pPr>
            <w:r w:rsidRPr="006F6D60">
              <w:rPr>
                <w:noProof/>
                <w:color w:val="000000" w:themeColor="text1"/>
              </w:rPr>
              <w:drawing>
                <wp:inline distT="0" distB="0" distL="0" distR="0" wp14:anchorId="0DC88E20" wp14:editId="62011C11">
                  <wp:extent cx="2036269" cy="1948188"/>
                  <wp:effectExtent l="0" t="0" r="2540" b="0"/>
                  <wp:docPr id="2" name="Imagen 2" descr="http://www.mediateca.cl/900/historia/universal/europa/impereialismo/img/africa-colon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teca.cl/900/historia/universal/europa/impereialismo/img/africa-colonia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6241" cy="1948161"/>
                          </a:xfrm>
                          <a:prstGeom prst="rect">
                            <a:avLst/>
                          </a:prstGeom>
                          <a:noFill/>
                          <a:ln>
                            <a:noFill/>
                          </a:ln>
                        </pic:spPr>
                      </pic:pic>
                    </a:graphicData>
                  </a:graphic>
                </wp:inline>
              </w:drawing>
            </w:r>
          </w:p>
          <w:p w:rsidR="00E9622A" w:rsidRPr="006F6D60" w:rsidRDefault="00E9622A" w:rsidP="00400949">
            <w:pPr>
              <w:pStyle w:val="u"/>
              <w:shd w:val="clear" w:color="auto" w:fill="FFFFFF"/>
              <w:ind w:left="360"/>
              <w:rPr>
                <w:color w:val="000000" w:themeColor="text1"/>
                <w:lang w:val="es-ES"/>
              </w:rPr>
            </w:pPr>
          </w:p>
        </w:tc>
      </w:tr>
      <w:tr w:rsidR="00E9622A" w:rsidRPr="006F6D60" w:rsidTr="00E9622A">
        <w:tc>
          <w:tcPr>
            <w:tcW w:w="2518" w:type="dxa"/>
          </w:tcPr>
          <w:p w:rsidR="00E9622A" w:rsidRPr="006F6D60" w:rsidRDefault="00E9622A" w:rsidP="00E9622A">
            <w:pPr>
              <w:spacing w:before="2" w:after="2"/>
              <w:rPr>
                <w:color w:val="000000" w:themeColor="text1"/>
              </w:rPr>
            </w:pPr>
            <w:r w:rsidRPr="006F6D60">
              <w:rPr>
                <w:b/>
                <w:color w:val="000000" w:themeColor="text1"/>
              </w:rPr>
              <w:t>Pie de imagen</w:t>
            </w:r>
          </w:p>
        </w:tc>
        <w:tc>
          <w:tcPr>
            <w:tcW w:w="6515" w:type="dxa"/>
          </w:tcPr>
          <w:p w:rsidR="00E9622A" w:rsidRPr="006F6D60" w:rsidRDefault="00400949" w:rsidP="00A754BC">
            <w:pPr>
              <w:pStyle w:val="u"/>
              <w:shd w:val="clear" w:color="auto" w:fill="FFFFFF"/>
              <w:rPr>
                <w:rFonts w:eastAsiaTheme="majorEastAsia"/>
                <w:color w:val="000000" w:themeColor="text1"/>
                <w:lang w:val="es-ES"/>
              </w:rPr>
            </w:pPr>
            <w:r w:rsidRPr="006F6D60">
              <w:rPr>
                <w:rStyle w:val="un"/>
                <w:rFonts w:eastAsiaTheme="majorEastAsia"/>
                <w:color w:val="000000" w:themeColor="text1"/>
                <w:lang w:val="es-ES"/>
              </w:rPr>
              <w:t xml:space="preserve">Las </w:t>
            </w:r>
            <w:r w:rsidRPr="006F6D60">
              <w:rPr>
                <w:rStyle w:val="Textoennegrita"/>
                <w:rFonts w:eastAsiaTheme="majorEastAsia"/>
                <w:color w:val="000000" w:themeColor="text1"/>
                <w:lang w:val="es-ES"/>
              </w:rPr>
              <w:t>aspiraciones coloniales</w:t>
            </w:r>
            <w:ins w:id="22" w:author="Diego Pérez Medina" w:date="2015-03-02T19:00:00Z">
              <w:r w:rsidR="00A754BC" w:rsidRPr="00A754BC">
                <w:rPr>
                  <w:rStyle w:val="Textoennegrita"/>
                  <w:rFonts w:eastAsiaTheme="majorEastAsia"/>
                  <w:b w:val="0"/>
                  <w:color w:val="000000" w:themeColor="text1"/>
                  <w:lang w:val="es-ES"/>
                </w:rPr>
                <w:t xml:space="preserve"> de</w:t>
              </w:r>
            </w:ins>
            <w:del w:id="23" w:author="Diego Pérez Medina" w:date="2015-03-02T19:00:00Z">
              <w:r w:rsidRPr="006F6D60" w:rsidDel="00A754BC">
                <w:rPr>
                  <w:rStyle w:val="un"/>
                  <w:rFonts w:eastAsiaTheme="majorEastAsia"/>
                  <w:color w:val="000000" w:themeColor="text1"/>
                  <w:lang w:val="es-ES"/>
                </w:rPr>
                <w:delText xml:space="preserve"> que tuvieron</w:delText>
              </w:r>
            </w:del>
            <w:r w:rsidRPr="006F6D60">
              <w:rPr>
                <w:rStyle w:val="un"/>
                <w:rFonts w:eastAsiaTheme="majorEastAsia"/>
                <w:color w:val="000000" w:themeColor="text1"/>
                <w:lang w:val="es-ES"/>
              </w:rPr>
              <w:t xml:space="preserve"> las potencias durante el último tercio del siglo </w:t>
            </w:r>
            <w:r w:rsidRPr="00A754BC">
              <w:rPr>
                <w:rStyle w:val="un"/>
                <w:rFonts w:eastAsiaTheme="majorEastAsia"/>
                <w:color w:val="000000" w:themeColor="text1"/>
                <w:highlight w:val="green"/>
                <w:lang w:val="es-ES"/>
              </w:rPr>
              <w:t>XIX</w:t>
            </w:r>
            <w:r w:rsidRPr="006F6D60">
              <w:rPr>
                <w:rStyle w:val="un"/>
                <w:rFonts w:eastAsiaTheme="majorEastAsia"/>
                <w:color w:val="000000" w:themeColor="text1"/>
                <w:lang w:val="es-ES"/>
              </w:rPr>
              <w:t xml:space="preserve"> estuvieron motivadas por el afán de controlar las </w:t>
            </w:r>
            <w:r w:rsidRPr="006F6D60">
              <w:rPr>
                <w:rStyle w:val="Textoennegrita"/>
                <w:rFonts w:eastAsiaTheme="majorEastAsia"/>
                <w:color w:val="000000" w:themeColor="text1"/>
                <w:lang w:val="es-ES"/>
              </w:rPr>
              <w:t>materias primas</w:t>
            </w:r>
            <w:r w:rsidRPr="006F6D60">
              <w:rPr>
                <w:rStyle w:val="un"/>
                <w:rFonts w:eastAsiaTheme="majorEastAsia"/>
                <w:color w:val="000000" w:themeColor="text1"/>
                <w:lang w:val="es-ES"/>
              </w:rPr>
              <w:t xml:space="preserve"> necesarias para la industria. Ese control tuvo distintas manifestaciones y estrategias para lograr el sometimiento de las colonias: control político, económico y cultural. El colonialismo sentó las bases para que surgieran ideas de superioridad en sectores de Europa que despreciaron a otras culturas y territorios</w:t>
            </w:r>
            <w:r w:rsidR="00E53880" w:rsidRPr="006F6D60">
              <w:rPr>
                <w:rStyle w:val="un"/>
                <w:rFonts w:eastAsiaTheme="majorEastAsia"/>
                <w:color w:val="000000" w:themeColor="text1"/>
                <w:lang w:val="es-ES"/>
              </w:rPr>
              <w:t>.</w:t>
            </w:r>
          </w:p>
        </w:tc>
      </w:tr>
    </w:tbl>
    <w:p w:rsidR="00E9622A" w:rsidRPr="006F6D60" w:rsidRDefault="00E9622A" w:rsidP="00E9622A">
      <w:pPr>
        <w:rPr>
          <w:rStyle w:val="un"/>
          <w:color w:val="000000" w:themeColor="text1"/>
        </w:rPr>
      </w:pPr>
    </w:p>
    <w:p w:rsidR="004D35A2" w:rsidRDefault="004D35A2" w:rsidP="00E9622A">
      <w:pPr>
        <w:rPr>
          <w:rStyle w:val="un"/>
          <w:color w:val="000000" w:themeColor="text1"/>
        </w:rPr>
      </w:pPr>
    </w:p>
    <w:tbl>
      <w:tblPr>
        <w:tblStyle w:val="Tablaconcuadrcula"/>
        <w:tblW w:w="0" w:type="auto"/>
        <w:tblLook w:val="04A0" w:firstRow="1" w:lastRow="0" w:firstColumn="1" w:lastColumn="0" w:noHBand="0" w:noVBand="1"/>
      </w:tblPr>
      <w:tblGrid>
        <w:gridCol w:w="2518"/>
        <w:gridCol w:w="6536"/>
      </w:tblGrid>
      <w:tr w:rsidR="00DB2B6D" w:rsidRPr="006F6D60" w:rsidTr="00984B57">
        <w:tc>
          <w:tcPr>
            <w:tcW w:w="9054" w:type="dxa"/>
            <w:gridSpan w:val="2"/>
            <w:shd w:val="clear" w:color="auto" w:fill="000000" w:themeFill="text1"/>
          </w:tcPr>
          <w:p w:rsidR="00DB2B6D" w:rsidRPr="006F6D60" w:rsidRDefault="00DB2B6D" w:rsidP="00984B57">
            <w:pPr>
              <w:spacing w:before="2" w:after="2"/>
              <w:jc w:val="center"/>
              <w:rPr>
                <w:b/>
                <w:color w:val="000000" w:themeColor="text1"/>
              </w:rPr>
            </w:pPr>
            <w:r>
              <w:rPr>
                <w:b/>
                <w:color w:val="FFFFFF" w:themeColor="background1"/>
              </w:rPr>
              <w:t>Practica</w:t>
            </w:r>
            <w:r w:rsidRPr="006F6D60">
              <w:rPr>
                <w:b/>
                <w:color w:val="FFFFFF" w:themeColor="background1"/>
              </w:rPr>
              <w:t>. Recurso aprovechado</w:t>
            </w:r>
          </w:p>
        </w:tc>
      </w:tr>
      <w:tr w:rsidR="00DB2B6D" w:rsidRPr="006F6D60" w:rsidTr="00984B57">
        <w:tc>
          <w:tcPr>
            <w:tcW w:w="2518" w:type="dxa"/>
          </w:tcPr>
          <w:p w:rsidR="00DB2B6D" w:rsidRPr="006F6D60" w:rsidRDefault="00DB2B6D" w:rsidP="00984B57">
            <w:pPr>
              <w:spacing w:before="2" w:after="2"/>
              <w:rPr>
                <w:b/>
                <w:color w:val="000000" w:themeColor="text1"/>
              </w:rPr>
            </w:pPr>
            <w:r w:rsidRPr="006F6D60">
              <w:rPr>
                <w:b/>
                <w:color w:val="000000" w:themeColor="text1"/>
              </w:rPr>
              <w:t>Código</w:t>
            </w:r>
          </w:p>
        </w:tc>
        <w:tc>
          <w:tcPr>
            <w:tcW w:w="6536" w:type="dxa"/>
          </w:tcPr>
          <w:p w:rsidR="00DB2B6D" w:rsidRPr="006F6D60" w:rsidRDefault="00DB2B6D" w:rsidP="00DB2B6D">
            <w:pPr>
              <w:spacing w:before="2" w:after="2"/>
              <w:rPr>
                <w:b/>
                <w:color w:val="000000" w:themeColor="text1"/>
              </w:rPr>
            </w:pPr>
            <w:r w:rsidRPr="00DB2B6D">
              <w:rPr>
                <w:color w:val="000000" w:themeColor="text1"/>
                <w:highlight w:val="red"/>
              </w:rPr>
              <w:t>CS_09_01_REC</w:t>
            </w:r>
            <w:r>
              <w:rPr>
                <w:color w:val="000000" w:themeColor="text1"/>
                <w:highlight w:val="red"/>
              </w:rPr>
              <w:t>2</w:t>
            </w:r>
            <w:r w:rsidRPr="00DB2B6D">
              <w:rPr>
                <w:color w:val="000000" w:themeColor="text1"/>
                <w:highlight w:val="red"/>
              </w:rPr>
              <w:t>0</w:t>
            </w:r>
          </w:p>
        </w:tc>
      </w:tr>
      <w:tr w:rsidR="00DB2B6D" w:rsidRPr="006F6D60" w:rsidTr="00984B57">
        <w:tc>
          <w:tcPr>
            <w:tcW w:w="2518" w:type="dxa"/>
          </w:tcPr>
          <w:p w:rsidR="00DB2B6D" w:rsidRPr="006F6D60" w:rsidRDefault="00DB2B6D" w:rsidP="00984B57">
            <w:pPr>
              <w:spacing w:before="2" w:after="2"/>
              <w:rPr>
                <w:color w:val="000000" w:themeColor="text1"/>
              </w:rPr>
            </w:pPr>
            <w:r w:rsidRPr="006F6D60">
              <w:rPr>
                <w:b/>
                <w:color w:val="000000" w:themeColor="text1"/>
              </w:rPr>
              <w:t>Ubicación en Aula Planeta</w:t>
            </w:r>
          </w:p>
        </w:tc>
        <w:tc>
          <w:tcPr>
            <w:tcW w:w="6536" w:type="dxa"/>
          </w:tcPr>
          <w:p w:rsidR="00DB2B6D" w:rsidRPr="006F6D60" w:rsidRDefault="00DB2B6D" w:rsidP="00DB2B6D">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p>
        </w:tc>
      </w:tr>
      <w:tr w:rsidR="00DB2B6D" w:rsidRPr="006F6D60" w:rsidTr="00984B57">
        <w:tc>
          <w:tcPr>
            <w:tcW w:w="2518" w:type="dxa"/>
          </w:tcPr>
          <w:p w:rsidR="00DB2B6D" w:rsidRPr="006F6D60" w:rsidRDefault="00DB2B6D" w:rsidP="00984B57">
            <w:pPr>
              <w:spacing w:before="2" w:after="2"/>
              <w:rPr>
                <w:color w:val="000000" w:themeColor="text1"/>
              </w:rPr>
            </w:pPr>
            <w:r w:rsidRPr="006F6D60">
              <w:rPr>
                <w:b/>
                <w:color w:val="000000" w:themeColor="text1"/>
              </w:rPr>
              <w:t>Cambio (descripción o capturas de pantallas)</w:t>
            </w:r>
          </w:p>
        </w:tc>
        <w:tc>
          <w:tcPr>
            <w:tcW w:w="6536" w:type="dxa"/>
          </w:tcPr>
          <w:p w:rsidR="00DB2B6D" w:rsidRPr="006F6D60" w:rsidRDefault="00DB2B6D" w:rsidP="00DB2B6D">
            <w:pPr>
              <w:spacing w:before="100" w:beforeAutospacing="1" w:after="210" w:line="270" w:lineRule="atLeast"/>
              <w:rPr>
                <w:color w:val="000000" w:themeColor="text1"/>
              </w:rPr>
            </w:pPr>
            <w:r>
              <w:rPr>
                <w:b/>
                <w:color w:val="000000" w:themeColor="text1"/>
              </w:rPr>
              <w:t xml:space="preserve"> </w:t>
            </w:r>
          </w:p>
        </w:tc>
      </w:tr>
      <w:tr w:rsidR="00DB2B6D" w:rsidRPr="006F6D60" w:rsidTr="00984B57">
        <w:tc>
          <w:tcPr>
            <w:tcW w:w="2518" w:type="dxa"/>
          </w:tcPr>
          <w:p w:rsidR="00DB2B6D" w:rsidRPr="006F6D60" w:rsidRDefault="00DB2B6D" w:rsidP="00984B57">
            <w:pPr>
              <w:spacing w:before="2" w:after="2"/>
              <w:rPr>
                <w:b/>
                <w:color w:val="000000" w:themeColor="text1"/>
              </w:rPr>
            </w:pPr>
            <w:r w:rsidRPr="006F6D60">
              <w:rPr>
                <w:b/>
                <w:color w:val="000000" w:themeColor="text1"/>
              </w:rPr>
              <w:t>Título</w:t>
            </w:r>
          </w:p>
        </w:tc>
        <w:tc>
          <w:tcPr>
            <w:tcW w:w="6536" w:type="dxa"/>
          </w:tcPr>
          <w:p w:rsidR="00DB2B6D" w:rsidRPr="006F6D60" w:rsidRDefault="00DB2B6D" w:rsidP="00DB2B6D">
            <w:pPr>
              <w:spacing w:before="2" w:after="2"/>
              <w:rPr>
                <w:color w:val="000000" w:themeColor="text1"/>
              </w:rPr>
            </w:pPr>
            <w:r>
              <w:rPr>
                <w:color w:val="000000" w:themeColor="text1"/>
              </w:rPr>
              <w:t xml:space="preserve">Refuerza tu aprendizaje: </w:t>
            </w:r>
            <w:r w:rsidRPr="006F6D60">
              <w:rPr>
                <w:color w:val="000000" w:themeColor="text1"/>
              </w:rPr>
              <w:t xml:space="preserve">El </w:t>
            </w:r>
            <w:r>
              <w:rPr>
                <w:color w:val="000000" w:themeColor="text1"/>
              </w:rPr>
              <w:t>colonialismo y sus causas</w:t>
            </w:r>
          </w:p>
        </w:tc>
      </w:tr>
      <w:tr w:rsidR="00DB2B6D" w:rsidRPr="006F6D60" w:rsidTr="00984B57">
        <w:tc>
          <w:tcPr>
            <w:tcW w:w="2518" w:type="dxa"/>
          </w:tcPr>
          <w:p w:rsidR="00DB2B6D" w:rsidRPr="006F6D60" w:rsidRDefault="00DB2B6D" w:rsidP="00984B57">
            <w:pPr>
              <w:spacing w:before="2" w:after="2"/>
              <w:rPr>
                <w:b/>
                <w:color w:val="000000" w:themeColor="text1"/>
              </w:rPr>
            </w:pPr>
            <w:r w:rsidRPr="006F6D60">
              <w:rPr>
                <w:b/>
                <w:color w:val="000000" w:themeColor="text1"/>
              </w:rPr>
              <w:t>Descripción</w:t>
            </w:r>
          </w:p>
        </w:tc>
        <w:tc>
          <w:tcPr>
            <w:tcW w:w="6536" w:type="dxa"/>
          </w:tcPr>
          <w:p w:rsidR="00DB2B6D" w:rsidRPr="006F6D60" w:rsidRDefault="00DB2B6D" w:rsidP="00984B57">
            <w:pPr>
              <w:spacing w:before="2" w:after="2"/>
              <w:rPr>
                <w:color w:val="000000" w:themeColor="text1"/>
              </w:rPr>
            </w:pPr>
            <w:r>
              <w:rPr>
                <w:color w:val="000000" w:themeColor="text1"/>
              </w:rPr>
              <w:t xml:space="preserve"> </w:t>
            </w:r>
            <w:r w:rsidRPr="006F6D60">
              <w:rPr>
                <w:color w:val="000000" w:themeColor="text1"/>
              </w:rPr>
              <w:t>.</w:t>
            </w:r>
          </w:p>
        </w:tc>
      </w:tr>
    </w:tbl>
    <w:p w:rsidR="00DB2B6D" w:rsidRDefault="00DB2B6D" w:rsidP="00E9622A">
      <w:pPr>
        <w:rPr>
          <w:rStyle w:val="un"/>
          <w:color w:val="000000" w:themeColor="text1"/>
        </w:rPr>
      </w:pPr>
    </w:p>
    <w:p w:rsidR="00DB2B6D" w:rsidRDefault="00DB2B6D" w:rsidP="00E9622A">
      <w:pPr>
        <w:rPr>
          <w:rStyle w:val="un"/>
          <w:color w:val="000000" w:themeColor="text1"/>
        </w:rPr>
      </w:pPr>
    </w:p>
    <w:p w:rsidR="00DB2B6D" w:rsidRPr="006F6D60" w:rsidRDefault="00DB2B6D" w:rsidP="00E9622A">
      <w:pPr>
        <w:rPr>
          <w:rStyle w:val="un"/>
          <w:color w:val="000000" w:themeColor="text1"/>
        </w:rPr>
      </w:pP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9F70F5" w:rsidRPr="006F6D60" w:rsidRDefault="009F70F5" w:rsidP="00E53880">
            <w:pPr>
              <w:spacing w:before="2" w:after="2"/>
              <w:jc w:val="center"/>
              <w:rPr>
                <w:b/>
                <w:color w:val="000000" w:themeColor="text1"/>
              </w:rPr>
            </w:pPr>
            <w:r w:rsidRPr="006F6D60">
              <w:rPr>
                <w:b/>
                <w:color w:val="FFFFFF" w:themeColor="background1"/>
              </w:rPr>
              <w:t xml:space="preserve"> </w:t>
            </w:r>
            <w:r w:rsidR="00E53880" w:rsidRPr="006F6D60">
              <w:rPr>
                <w:b/>
                <w:color w:val="FFFFFF" w:themeColor="background1"/>
              </w:rPr>
              <w:t>Profundiza.</w:t>
            </w:r>
            <w:r w:rsidRPr="006F6D60">
              <w:rPr>
                <w:b/>
                <w:color w:val="FFFFFF" w:themeColor="background1"/>
              </w:rPr>
              <w:t xml:space="preserve">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501B">
        <w:tc>
          <w:tcPr>
            <w:tcW w:w="2518" w:type="dxa"/>
          </w:tcPr>
          <w:p w:rsidR="009F70F5" w:rsidRPr="006F6D60" w:rsidRDefault="009F70F5" w:rsidP="00BA501B">
            <w:pPr>
              <w:spacing w:before="2" w:after="2"/>
              <w:rPr>
                <w:b/>
                <w:color w:val="000000" w:themeColor="text1"/>
              </w:rPr>
            </w:pPr>
            <w:r w:rsidRPr="006F6D60">
              <w:rPr>
                <w:b/>
                <w:color w:val="000000" w:themeColor="text1"/>
              </w:rPr>
              <w:t>Código</w:t>
            </w:r>
          </w:p>
        </w:tc>
        <w:tc>
          <w:tcPr>
            <w:tcW w:w="6536" w:type="dxa"/>
          </w:tcPr>
          <w:p w:rsidR="009F70F5" w:rsidRPr="006F6D60" w:rsidRDefault="009F70F5" w:rsidP="00DB2B6D">
            <w:pPr>
              <w:spacing w:before="2" w:after="2"/>
              <w:rPr>
                <w:b/>
                <w:color w:val="000000" w:themeColor="text1"/>
              </w:rPr>
            </w:pPr>
            <w:r w:rsidRPr="006F6D60">
              <w:rPr>
                <w:color w:val="000000" w:themeColor="text1"/>
              </w:rPr>
              <w:t>CS_</w:t>
            </w:r>
            <w:r w:rsidR="006C4301" w:rsidRPr="006F6D60">
              <w:rPr>
                <w:color w:val="000000" w:themeColor="text1"/>
              </w:rPr>
              <w:t>09</w:t>
            </w:r>
            <w:r w:rsidRPr="006F6D60">
              <w:rPr>
                <w:color w:val="000000" w:themeColor="text1"/>
              </w:rPr>
              <w:t>_01_REC</w:t>
            </w:r>
            <w:r w:rsidR="00DB2B6D">
              <w:rPr>
                <w:color w:val="000000" w:themeColor="text1"/>
              </w:rPr>
              <w:t>3</w:t>
            </w:r>
            <w:r w:rsidR="008E1CE2" w:rsidRPr="006F6D60">
              <w:rPr>
                <w:color w:val="000000" w:themeColor="text1"/>
              </w:rPr>
              <w:t>0</w:t>
            </w:r>
          </w:p>
        </w:tc>
      </w:tr>
      <w:tr w:rsidR="004D3C4E" w:rsidRPr="006F6D60" w:rsidTr="00BA501B">
        <w:tc>
          <w:tcPr>
            <w:tcW w:w="2518" w:type="dxa"/>
          </w:tcPr>
          <w:p w:rsidR="009F70F5" w:rsidRPr="006F6D60" w:rsidRDefault="009F70F5" w:rsidP="00BA501B">
            <w:pPr>
              <w:spacing w:before="2" w:after="2"/>
              <w:rPr>
                <w:color w:val="000000" w:themeColor="text1"/>
              </w:rPr>
            </w:pPr>
            <w:r w:rsidRPr="006F6D60">
              <w:rPr>
                <w:b/>
                <w:color w:val="000000" w:themeColor="text1"/>
              </w:rPr>
              <w:t>Ubicación en Aula Planeta</w:t>
            </w:r>
          </w:p>
        </w:tc>
        <w:tc>
          <w:tcPr>
            <w:tcW w:w="6536" w:type="dxa"/>
          </w:tcPr>
          <w:p w:rsidR="009F70F5" w:rsidRPr="006F6D60" w:rsidRDefault="009F70F5" w:rsidP="009F70F5">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00665BCF" w:rsidRPr="006F6D60">
              <w:rPr>
                <w:color w:val="000000" w:themeColor="text1"/>
                <w:lang w:val="es-ES"/>
              </w:rPr>
              <w:t>/El reparto de Á</w:t>
            </w:r>
            <w:r w:rsidR="00E53880" w:rsidRPr="006F6D60">
              <w:rPr>
                <w:color w:val="000000" w:themeColor="text1"/>
                <w:lang w:val="es-ES"/>
              </w:rPr>
              <w:t>frica</w:t>
            </w:r>
          </w:p>
        </w:tc>
      </w:tr>
      <w:tr w:rsidR="004D3C4E" w:rsidRPr="006F6D60" w:rsidTr="00BA501B">
        <w:tc>
          <w:tcPr>
            <w:tcW w:w="2518" w:type="dxa"/>
          </w:tcPr>
          <w:p w:rsidR="009F70F5" w:rsidRPr="006F6D60" w:rsidRDefault="009F70F5" w:rsidP="00BA501B">
            <w:pPr>
              <w:spacing w:before="2" w:after="2"/>
              <w:rPr>
                <w:color w:val="000000" w:themeColor="text1"/>
              </w:rPr>
            </w:pPr>
            <w:r w:rsidRPr="006F6D60">
              <w:rPr>
                <w:b/>
                <w:color w:val="000000" w:themeColor="text1"/>
              </w:rPr>
              <w:t>Cambio (descripción o capturas de pantallas)</w:t>
            </w:r>
          </w:p>
        </w:tc>
        <w:tc>
          <w:tcPr>
            <w:tcW w:w="6536" w:type="dxa"/>
          </w:tcPr>
          <w:p w:rsidR="009F70F5" w:rsidRPr="00A754BC" w:rsidRDefault="00E7059A" w:rsidP="006C4301">
            <w:pPr>
              <w:spacing w:before="2" w:after="2"/>
              <w:rPr>
                <w:b/>
                <w:color w:val="000000" w:themeColor="text1"/>
              </w:rPr>
            </w:pPr>
            <w:r w:rsidRPr="00A754BC">
              <w:rPr>
                <w:b/>
                <w:color w:val="000000" w:themeColor="text1"/>
              </w:rPr>
              <w:t>FICHA DEL PROFESOR</w:t>
            </w:r>
          </w:p>
          <w:p w:rsidR="00E7059A" w:rsidRPr="006F6D60" w:rsidRDefault="00E7059A" w:rsidP="006C4301">
            <w:pPr>
              <w:spacing w:before="2" w:after="2"/>
              <w:rPr>
                <w:color w:val="000000" w:themeColor="text1"/>
              </w:rPr>
            </w:pPr>
          </w:p>
          <w:p w:rsidR="00E7059A" w:rsidRPr="00D57969" w:rsidRDefault="00E7059A" w:rsidP="00E7059A">
            <w:pPr>
              <w:spacing w:before="2" w:after="2"/>
              <w:rPr>
                <w:b/>
                <w:color w:val="000000" w:themeColor="text1"/>
              </w:rPr>
            </w:pPr>
            <w:r w:rsidRPr="00D57969">
              <w:rPr>
                <w:b/>
                <w:color w:val="000000" w:themeColor="text1"/>
                <w:highlight w:val="yellow"/>
              </w:rPr>
              <w:t>Ladillo</w:t>
            </w:r>
          </w:p>
          <w:p w:rsidR="00A754BC" w:rsidRPr="006F6D60" w:rsidRDefault="00A754BC" w:rsidP="00E7059A">
            <w:pPr>
              <w:spacing w:before="2" w:after="2"/>
              <w:rPr>
                <w:color w:val="000000" w:themeColor="text1"/>
              </w:rPr>
            </w:pPr>
          </w:p>
          <w:p w:rsidR="00E7059A" w:rsidRPr="006F6D60" w:rsidRDefault="00E7059A" w:rsidP="00A754BC">
            <w:pPr>
              <w:pStyle w:val="u"/>
              <w:shd w:val="clear" w:color="auto" w:fill="FFFFFF"/>
              <w:spacing w:before="0" w:beforeAutospacing="0" w:after="0" w:afterAutospacing="0"/>
              <w:rPr>
                <w:kern w:val="36"/>
              </w:rPr>
            </w:pPr>
            <w:r w:rsidRPr="00A754BC">
              <w:rPr>
                <w:b/>
              </w:rPr>
              <w:t>Título</w:t>
            </w:r>
            <w:r w:rsidRPr="006F6D60">
              <w:rPr>
                <w:kern w:val="36"/>
              </w:rPr>
              <w:t>: El reparto de África</w:t>
            </w:r>
          </w:p>
          <w:p w:rsidR="00E7059A" w:rsidRPr="006F6D60" w:rsidRDefault="00E7059A" w:rsidP="00A754BC">
            <w:pPr>
              <w:pStyle w:val="u"/>
              <w:shd w:val="clear" w:color="auto" w:fill="FFFFFF"/>
              <w:spacing w:before="0" w:beforeAutospacing="0" w:after="0" w:afterAutospacing="0"/>
            </w:pPr>
            <w:r w:rsidRPr="00A754BC">
              <w:rPr>
                <w:b/>
                <w:kern w:val="36"/>
              </w:rPr>
              <w:t>Descripción</w:t>
            </w:r>
            <w:r w:rsidRPr="006F6D60">
              <w:rPr>
                <w:kern w:val="36"/>
              </w:rPr>
              <w:t xml:space="preserve">: </w:t>
            </w:r>
            <w:r w:rsidRPr="006F6D60">
              <w:t>Animación que permite conocer cómo se repartió el continente africano entre las potencias coloniales europeas</w:t>
            </w:r>
          </w:p>
          <w:p w:rsidR="00E7059A" w:rsidRPr="006F6D60" w:rsidRDefault="00E7059A" w:rsidP="00A754BC">
            <w:pPr>
              <w:pStyle w:val="u"/>
              <w:shd w:val="clear" w:color="auto" w:fill="FFFFFF"/>
              <w:spacing w:before="0" w:beforeAutospacing="0" w:after="0" w:afterAutospacing="0"/>
            </w:pPr>
            <w:r w:rsidRPr="00A754BC">
              <w:rPr>
                <w:b/>
              </w:rPr>
              <w:t>Temporalización</w:t>
            </w:r>
            <w:r w:rsidRPr="006F6D60">
              <w:t>: 30 minutos</w:t>
            </w:r>
          </w:p>
          <w:p w:rsidR="00E7059A" w:rsidRPr="006F6D60" w:rsidRDefault="00E7059A" w:rsidP="00A754BC">
            <w:pPr>
              <w:pStyle w:val="u"/>
              <w:shd w:val="clear" w:color="auto" w:fill="FFFFFF"/>
              <w:spacing w:before="0" w:beforeAutospacing="0" w:after="0" w:afterAutospacing="0"/>
            </w:pPr>
            <w:r w:rsidRPr="00A754BC">
              <w:rPr>
                <w:b/>
              </w:rPr>
              <w:t>Tipo de recurso</w:t>
            </w:r>
            <w:r w:rsidRPr="006F6D60">
              <w:t>: Animación</w:t>
            </w:r>
          </w:p>
          <w:p w:rsidR="004367D6" w:rsidRPr="006F6D60" w:rsidRDefault="004367D6" w:rsidP="00A754BC">
            <w:pPr>
              <w:pStyle w:val="u"/>
              <w:shd w:val="clear" w:color="auto" w:fill="FFFFFF"/>
              <w:spacing w:before="0" w:beforeAutospacing="0" w:after="0" w:afterAutospacing="0"/>
              <w:rPr>
                <w:color w:val="000000" w:themeColor="text1"/>
              </w:rPr>
            </w:pPr>
            <w:r w:rsidRPr="00A754BC">
              <w:rPr>
                <w:b/>
                <w:color w:val="000000" w:themeColor="text1"/>
              </w:rPr>
              <w:t>Acción didáctica</w:t>
            </w:r>
            <w:r w:rsidRPr="006F6D60">
              <w:rPr>
                <w:color w:val="000000" w:themeColor="text1"/>
              </w:rPr>
              <w:t>: Exposición</w:t>
            </w:r>
          </w:p>
          <w:p w:rsidR="004367D6" w:rsidRPr="006F6D60" w:rsidRDefault="004367D6" w:rsidP="00A754BC">
            <w:pPr>
              <w:pStyle w:val="u"/>
              <w:shd w:val="clear" w:color="auto" w:fill="FFFFFF"/>
              <w:spacing w:before="0" w:beforeAutospacing="0" w:after="0" w:afterAutospacing="0"/>
              <w:rPr>
                <w:color w:val="000000" w:themeColor="text1"/>
              </w:rPr>
            </w:pPr>
            <w:del w:id="24" w:author="Diego Pérez Medina" w:date="2015-03-02T19:02:00Z">
              <w:r w:rsidRPr="00A754BC" w:rsidDel="00A754BC">
                <w:rPr>
                  <w:b/>
                  <w:color w:val="000000" w:themeColor="text1"/>
                </w:rPr>
                <w:delText xml:space="preserve"> </w:delText>
              </w:r>
            </w:del>
            <w:r w:rsidRPr="00A754BC">
              <w:rPr>
                <w:b/>
                <w:color w:val="000000" w:themeColor="text1"/>
              </w:rPr>
              <w:t>Palabras clave</w:t>
            </w:r>
            <w:r w:rsidRPr="006F6D60">
              <w:rPr>
                <w:color w:val="000000" w:themeColor="text1"/>
              </w:rPr>
              <w:t xml:space="preserve">: </w:t>
            </w:r>
            <w:r w:rsidR="008F622D">
              <w:rPr>
                <w:color w:val="000000" w:themeColor="text1"/>
              </w:rPr>
              <w:t>expansión territorial, colonialismo, imperialismo, África.</w:t>
            </w:r>
          </w:p>
          <w:p w:rsidR="00E7059A" w:rsidRPr="006F6D60" w:rsidRDefault="00E7059A" w:rsidP="00A754BC">
            <w:pPr>
              <w:pStyle w:val="u"/>
              <w:shd w:val="clear" w:color="auto" w:fill="FFFFFF"/>
              <w:spacing w:before="0" w:beforeAutospacing="0" w:after="0" w:afterAutospacing="0"/>
            </w:pPr>
            <w:r w:rsidRPr="00A754BC">
              <w:rPr>
                <w:b/>
              </w:rPr>
              <w:t>Competencia relacionada con el recurso</w:t>
            </w:r>
            <w:r w:rsidRPr="006F6D60">
              <w:t>: Competencia en el conocimiento y la interacción con el mundo físico</w:t>
            </w:r>
          </w:p>
          <w:p w:rsidR="00E7059A" w:rsidRPr="006F6D60" w:rsidRDefault="00E7059A" w:rsidP="00E7059A">
            <w:pPr>
              <w:pStyle w:val="u"/>
              <w:shd w:val="clear" w:color="auto" w:fill="FFFFFF"/>
              <w:rPr>
                <w:color w:val="000000" w:themeColor="text1"/>
              </w:rPr>
            </w:pPr>
            <w:r w:rsidRPr="006F6D60">
              <w:rPr>
                <w:color w:val="000000" w:themeColor="text1"/>
                <w:highlight w:val="green"/>
              </w:rPr>
              <w:t>En contenido:</w:t>
            </w:r>
          </w:p>
          <w:p w:rsidR="00556B3E" w:rsidRPr="006F6D60" w:rsidRDefault="00E7059A" w:rsidP="00E7059A">
            <w:pPr>
              <w:spacing w:before="100" w:beforeAutospacing="1" w:after="120" w:line="270" w:lineRule="atLeast"/>
              <w:rPr>
                <w:b/>
                <w:bCs/>
                <w:color w:val="000000" w:themeColor="text1"/>
              </w:rPr>
            </w:pPr>
            <w:r w:rsidRPr="006F6D60">
              <w:rPr>
                <w:b/>
                <w:bCs/>
                <w:color w:val="000000" w:themeColor="text1"/>
              </w:rPr>
              <w:t>Objetivo de recurso</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Esta animación ayuda a tener una visión global del proceso de exploración, reparto territorial y colonización del continente africano durante el siglo </w:t>
            </w:r>
            <w:r w:rsidRPr="00927C9E">
              <w:rPr>
                <w:color w:val="000000" w:themeColor="text1"/>
                <w:highlight w:val="green"/>
              </w:rPr>
              <w:t>XIX</w:t>
            </w:r>
            <w:r w:rsidRPr="006F6D60">
              <w:rPr>
                <w:color w:val="000000" w:themeColor="text1"/>
              </w:rPr>
              <w:t>.</w:t>
            </w:r>
          </w:p>
          <w:p w:rsidR="00E7059A" w:rsidRPr="006F6D60" w:rsidRDefault="00E7059A" w:rsidP="00E7059A">
            <w:pPr>
              <w:spacing w:before="100" w:beforeAutospacing="1" w:after="120" w:line="270" w:lineRule="atLeast"/>
              <w:rPr>
                <w:b/>
                <w:bCs/>
                <w:color w:val="000000" w:themeColor="text1"/>
              </w:rPr>
            </w:pPr>
            <w:r w:rsidRPr="006F6D60">
              <w:rPr>
                <w:b/>
                <w:bCs/>
                <w:color w:val="000000" w:themeColor="text1"/>
              </w:rPr>
              <w:t>Propuesta</w:t>
            </w:r>
          </w:p>
          <w:p w:rsidR="00E7059A" w:rsidRPr="006F6D60" w:rsidRDefault="00A64509" w:rsidP="00E7059A">
            <w:pPr>
              <w:spacing w:before="375" w:after="120" w:line="270" w:lineRule="atLeast"/>
              <w:rPr>
                <w:b/>
                <w:bCs/>
                <w:color w:val="000000" w:themeColor="text1"/>
              </w:rPr>
            </w:pPr>
            <w:r w:rsidRPr="006F6D60">
              <w:rPr>
                <w:b/>
                <w:bCs/>
                <w:color w:val="000000" w:themeColor="text1"/>
              </w:rPr>
              <w:t>Antes de la presentación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Para sacar provecho de la animación, </w:t>
            </w:r>
            <w:r w:rsidR="00A64509" w:rsidRPr="006F6D60">
              <w:rPr>
                <w:color w:val="000000" w:themeColor="text1"/>
              </w:rPr>
              <w:t xml:space="preserve">le </w:t>
            </w:r>
            <w:r w:rsidRPr="006F6D60">
              <w:rPr>
                <w:color w:val="000000" w:themeColor="text1"/>
              </w:rPr>
              <w:t xml:space="preserve">proponemos </w:t>
            </w:r>
            <w:r w:rsidR="00A64509" w:rsidRPr="006F6D60">
              <w:rPr>
                <w:color w:val="000000" w:themeColor="text1"/>
              </w:rPr>
              <w:t>que le advierta a sus alumnos sobre aspectos a tener en cuenta</w:t>
            </w:r>
            <w:r w:rsidR="00683A8C" w:rsidRPr="006F6D60">
              <w:rPr>
                <w:color w:val="000000" w:themeColor="text1"/>
              </w:rPr>
              <w:t xml:space="preserve"> </w:t>
            </w:r>
            <w:r w:rsidR="00A64509" w:rsidRPr="006F6D60">
              <w:rPr>
                <w:color w:val="000000" w:themeColor="text1"/>
              </w:rPr>
              <w:t>durante la presentación del video:</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¿Cuáles fueron las razones que llevaron a los exploradores a África? ¿Dónde se centraron las primeras expediciones?</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¿Qué territorios se descubrieron durante la segunda fase de las exploraciones europeas?</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¿Qué senda abrió el proceso de la colonización?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 ¿Cuáles fueron los </w:t>
            </w:r>
            <w:del w:id="25" w:author="Diego Pérez Medina" w:date="2015-03-02T19:03:00Z">
              <w:r w:rsidRPr="006F6D60" w:rsidDel="00927C9E">
                <w:rPr>
                  <w:color w:val="000000" w:themeColor="text1"/>
                </w:rPr>
                <w:delText>I</w:delText>
              </w:r>
            </w:del>
            <w:ins w:id="26" w:author="Diego Pérez Medina" w:date="2015-03-02T19:03:00Z">
              <w:r w:rsidR="00927C9E">
                <w:rPr>
                  <w:color w:val="000000" w:themeColor="text1"/>
                </w:rPr>
                <w:t>i</w:t>
              </w:r>
            </w:ins>
            <w:r w:rsidRPr="006F6D60">
              <w:rPr>
                <w:color w:val="000000" w:themeColor="text1"/>
              </w:rPr>
              <w:t>mperios coloniales más importantes?</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¿En qué partes se dividió África durante el proceso de colonización?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¿Cuáles fueron las razones que impulsaron la expansión colonial de los Estados europeos?</w:t>
            </w:r>
          </w:p>
          <w:p w:rsidR="00E7059A" w:rsidRPr="006F6D60" w:rsidRDefault="00E7059A" w:rsidP="00E7059A">
            <w:pPr>
              <w:spacing w:before="375" w:after="120" w:line="270" w:lineRule="atLeast"/>
              <w:rPr>
                <w:b/>
                <w:bCs/>
                <w:color w:val="000000" w:themeColor="text1"/>
              </w:rPr>
            </w:pPr>
            <w:r w:rsidRPr="006F6D60">
              <w:rPr>
                <w:b/>
                <w:bCs/>
                <w:color w:val="000000" w:themeColor="text1"/>
              </w:rPr>
              <w:t>Después de</w:t>
            </w:r>
            <w:r w:rsidR="004A58E0" w:rsidRPr="006F6D60">
              <w:rPr>
                <w:b/>
                <w:bCs/>
                <w:color w:val="000000" w:themeColor="text1"/>
              </w:rPr>
              <w:t xml:space="preserve"> </w:t>
            </w:r>
            <w:r w:rsidRPr="006F6D60">
              <w:rPr>
                <w:b/>
                <w:bCs/>
                <w:color w:val="000000" w:themeColor="text1"/>
              </w:rPr>
              <w:t>l</w:t>
            </w:r>
            <w:r w:rsidR="004A58E0" w:rsidRPr="006F6D60">
              <w:rPr>
                <w:b/>
                <w:bCs/>
                <w:color w:val="000000" w:themeColor="text1"/>
              </w:rPr>
              <w:t>a</w:t>
            </w:r>
            <w:r w:rsidRPr="006F6D60">
              <w:rPr>
                <w:b/>
                <w:bCs/>
                <w:color w:val="000000" w:themeColor="text1"/>
              </w:rPr>
              <w:t xml:space="preserve"> </w:t>
            </w:r>
            <w:r w:rsidR="004A58E0" w:rsidRPr="006F6D60">
              <w:rPr>
                <w:b/>
                <w:bCs/>
                <w:color w:val="000000" w:themeColor="text1"/>
              </w:rPr>
              <w:t>presentación</w:t>
            </w:r>
          </w:p>
          <w:p w:rsidR="00E7059A" w:rsidRPr="006F6D60" w:rsidRDefault="00C62C05" w:rsidP="00E7059A">
            <w:pPr>
              <w:spacing w:before="100" w:beforeAutospacing="1" w:after="210" w:line="270" w:lineRule="atLeast"/>
              <w:rPr>
                <w:color w:val="000000" w:themeColor="text1"/>
              </w:rPr>
            </w:pPr>
            <w:r w:rsidRPr="006F6D60">
              <w:rPr>
                <w:color w:val="000000" w:themeColor="text1"/>
              </w:rPr>
              <w:t>Le</w:t>
            </w:r>
            <w:r w:rsidR="00E7059A" w:rsidRPr="006F6D60">
              <w:rPr>
                <w:color w:val="000000" w:themeColor="text1"/>
              </w:rPr>
              <w:t xml:space="preserve"> proponemos formar grupos de tres alumnos para que realicen un trabajo de investigación sobre los aspectos positivos y negativos que la colonización de África tuvo para los países europeos y para las comunidades africanas. A continuación, </w:t>
            </w:r>
            <w:r w:rsidR="00223DB2" w:rsidRPr="006F6D60">
              <w:rPr>
                <w:color w:val="000000" w:themeColor="text1"/>
              </w:rPr>
              <w:t>le</w:t>
            </w:r>
            <w:r w:rsidR="00E7059A" w:rsidRPr="006F6D60">
              <w:rPr>
                <w:color w:val="000000" w:themeColor="text1"/>
              </w:rPr>
              <w:t xml:space="preserve"> sugerimos la forma en que puede</w:t>
            </w:r>
            <w:del w:id="27" w:author="Diego Pérez Medina" w:date="2015-03-02T19:04:00Z">
              <w:r w:rsidR="00E7059A" w:rsidRPr="006F6D60" w:rsidDel="00927C9E">
                <w:rPr>
                  <w:color w:val="000000" w:themeColor="text1"/>
                </w:rPr>
                <w:delText>s</w:delText>
              </w:r>
            </w:del>
            <w:r w:rsidR="00E7059A" w:rsidRPr="006F6D60">
              <w:rPr>
                <w:color w:val="000000" w:themeColor="text1"/>
              </w:rPr>
              <w:t xml:space="preserve"> presentar la actividad.</w:t>
            </w:r>
          </w:p>
          <w:p w:rsidR="00E7059A" w:rsidRPr="006F6D60" w:rsidRDefault="00E7059A" w:rsidP="00E7059A">
            <w:pPr>
              <w:spacing w:before="100" w:beforeAutospacing="1" w:after="210" w:line="270" w:lineRule="atLeast"/>
              <w:rPr>
                <w:color w:val="000000" w:themeColor="text1"/>
              </w:rPr>
            </w:pPr>
            <w:r w:rsidRPr="006F6D60">
              <w:rPr>
                <w:color w:val="000000" w:themeColor="text1"/>
              </w:rPr>
              <w:t>En el año 1890</w:t>
            </w:r>
            <w:ins w:id="28" w:author="Diego Pérez Medina" w:date="2015-03-02T19:04:00Z">
              <w:r w:rsidR="00927C9E">
                <w:rPr>
                  <w:color w:val="000000" w:themeColor="text1"/>
                </w:rPr>
                <w:t>,</w:t>
              </w:r>
            </w:ins>
            <w:r w:rsidRPr="006F6D60">
              <w:rPr>
                <w:color w:val="000000" w:themeColor="text1"/>
              </w:rPr>
              <w:t xml:space="preserve"> son pocos los territorios africanos que quedan por colonizar</w:t>
            </w:r>
            <w:ins w:id="29" w:author="Diego Pérez Medina" w:date="2015-03-02T19:04:00Z">
              <w:r w:rsidR="00927C9E">
                <w:rPr>
                  <w:color w:val="000000" w:themeColor="text1"/>
                </w:rPr>
                <w:t>.</w:t>
              </w:r>
            </w:ins>
            <w:del w:id="30" w:author="Diego Pérez Medina" w:date="2015-03-02T19:04:00Z">
              <w:r w:rsidRPr="006F6D60" w:rsidDel="00927C9E">
                <w:rPr>
                  <w:color w:val="000000" w:themeColor="text1"/>
                </w:rPr>
                <w:delText>,</w:delText>
              </w:r>
            </w:del>
            <w:r w:rsidRPr="006F6D60">
              <w:rPr>
                <w:color w:val="000000" w:themeColor="text1"/>
              </w:rPr>
              <w:t xml:space="preserve"> </w:t>
            </w:r>
            <w:del w:id="31" w:author="Diego Pérez Medina" w:date="2015-03-02T19:04:00Z">
              <w:r w:rsidRPr="006F6D60" w:rsidDel="00927C9E">
                <w:rPr>
                  <w:color w:val="000000" w:themeColor="text1"/>
                </w:rPr>
                <w:delText>s</w:delText>
              </w:r>
            </w:del>
            <w:ins w:id="32" w:author="Diego Pérez Medina" w:date="2015-03-02T19:04:00Z">
              <w:r w:rsidR="00927C9E">
                <w:rPr>
                  <w:color w:val="000000" w:themeColor="text1"/>
                </w:rPr>
                <w:t>S</w:t>
              </w:r>
            </w:ins>
            <w:r w:rsidRPr="006F6D60">
              <w:rPr>
                <w:color w:val="000000" w:themeColor="text1"/>
              </w:rPr>
              <w:t xml:space="preserve">in embargo, </w:t>
            </w:r>
            <w:r w:rsidR="00380424" w:rsidRPr="006F6D60">
              <w:rPr>
                <w:color w:val="000000" w:themeColor="text1"/>
              </w:rPr>
              <w:t>su</w:t>
            </w:r>
            <w:r w:rsidRPr="006F6D60">
              <w:rPr>
                <w:color w:val="000000" w:themeColor="text1"/>
              </w:rPr>
              <w:t xml:space="preserve"> país quiere participar de la aventura colonial. Para ello, se propone encargar a distintos grupos una investigación sobre los pros y contras de </w:t>
            </w:r>
            <w:ins w:id="33" w:author="Diego Pérez Medina" w:date="2015-03-02T19:04:00Z">
              <w:r w:rsidR="00927C9E">
                <w:rPr>
                  <w:color w:val="000000" w:themeColor="text1"/>
                </w:rPr>
                <w:t>hacer parte</w:t>
              </w:r>
            </w:ins>
            <w:del w:id="34" w:author="Diego Pérez Medina" w:date="2015-03-02T19:04:00Z">
              <w:r w:rsidRPr="006F6D60" w:rsidDel="00927C9E">
                <w:rPr>
                  <w:color w:val="000000" w:themeColor="text1"/>
                </w:rPr>
                <w:delText>particip</w:delText>
              </w:r>
            </w:del>
            <w:del w:id="35" w:author="Diego Pérez Medina" w:date="2015-03-02T19:05:00Z">
              <w:r w:rsidRPr="006F6D60" w:rsidDel="00927C9E">
                <w:rPr>
                  <w:color w:val="000000" w:themeColor="text1"/>
                </w:rPr>
                <w:delText>ar</w:delText>
              </w:r>
            </w:del>
            <w:r w:rsidRPr="006F6D60">
              <w:rPr>
                <w:color w:val="000000" w:themeColor="text1"/>
              </w:rPr>
              <w:t xml:space="preserve"> </w:t>
            </w:r>
            <w:ins w:id="36" w:author="Diego Pérez Medina" w:date="2015-03-02T19:05:00Z">
              <w:r w:rsidR="00927C9E">
                <w:rPr>
                  <w:color w:val="000000" w:themeColor="text1"/>
                </w:rPr>
                <w:t>de</w:t>
              </w:r>
            </w:ins>
            <w:del w:id="37" w:author="Diego Pérez Medina" w:date="2015-03-02T19:05:00Z">
              <w:r w:rsidRPr="006F6D60" w:rsidDel="00927C9E">
                <w:rPr>
                  <w:color w:val="000000" w:themeColor="text1"/>
                </w:rPr>
                <w:delText>en</w:delText>
              </w:r>
            </w:del>
            <w:r w:rsidRPr="006F6D60">
              <w:rPr>
                <w:color w:val="000000" w:themeColor="text1"/>
              </w:rPr>
              <w:t xml:space="preserve"> semejante empresa. Cada uno de los miembros del grupo deberá asumir uno de los roles que se proponen a continuación:</w:t>
            </w:r>
          </w:p>
          <w:p w:rsidR="00E7059A" w:rsidRPr="006F6D60" w:rsidRDefault="00380424" w:rsidP="00E7059A">
            <w:pPr>
              <w:spacing w:before="100" w:beforeAutospacing="1" w:after="210" w:line="270" w:lineRule="atLeast"/>
              <w:rPr>
                <w:color w:val="000000" w:themeColor="text1"/>
              </w:rPr>
            </w:pPr>
            <w:r w:rsidRPr="006F6D60">
              <w:rPr>
                <w:color w:val="000000" w:themeColor="text1"/>
              </w:rPr>
              <w:t>1. U</w:t>
            </w:r>
            <w:r w:rsidR="00E7059A" w:rsidRPr="006F6D60">
              <w:rPr>
                <w:color w:val="000000" w:themeColor="text1"/>
              </w:rPr>
              <w:t xml:space="preserve">n famoso científico, seguidor de los grandes exploradores como Livingstone, ansioso por descubrir los secretos que esconde el continente africano. El gobierno de </w:t>
            </w:r>
            <w:r w:rsidRPr="006F6D60">
              <w:rPr>
                <w:color w:val="000000" w:themeColor="text1"/>
              </w:rPr>
              <w:t>su</w:t>
            </w:r>
            <w:r w:rsidR="00E7059A" w:rsidRPr="006F6D60">
              <w:rPr>
                <w:color w:val="000000" w:themeColor="text1"/>
              </w:rPr>
              <w:t xml:space="preserve"> país </w:t>
            </w:r>
            <w:r w:rsidRPr="006F6D60">
              <w:rPr>
                <w:color w:val="000000" w:themeColor="text1"/>
              </w:rPr>
              <w:t>le</w:t>
            </w:r>
            <w:r w:rsidR="00E7059A" w:rsidRPr="006F6D60">
              <w:rPr>
                <w:color w:val="000000" w:themeColor="text1"/>
              </w:rPr>
              <w:t xml:space="preserve"> encarga </w:t>
            </w:r>
            <w:r w:rsidRPr="006F6D60">
              <w:rPr>
                <w:color w:val="000000" w:themeColor="text1"/>
              </w:rPr>
              <w:t>que establezca contacto</w:t>
            </w:r>
            <w:r w:rsidR="00E7059A" w:rsidRPr="006F6D60">
              <w:rPr>
                <w:color w:val="000000" w:themeColor="text1"/>
              </w:rPr>
              <w:t xml:space="preserve"> con la comunidad científica inte</w:t>
            </w:r>
            <w:r w:rsidRPr="006F6D60">
              <w:rPr>
                <w:color w:val="000000" w:themeColor="text1"/>
              </w:rPr>
              <w:t>rnacional del momento e informe</w:t>
            </w:r>
            <w:r w:rsidR="00E7059A" w:rsidRPr="006F6D60">
              <w:rPr>
                <w:color w:val="000000" w:themeColor="text1"/>
              </w:rPr>
              <w:t xml:space="preserve"> sobre:</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xml:space="preserve">- Consecuencias demográficas que la colonización puede tener para </w:t>
            </w:r>
            <w:r w:rsidR="00380424" w:rsidRPr="006F6D60">
              <w:rPr>
                <w:color w:val="000000" w:themeColor="text1"/>
              </w:rPr>
              <w:t xml:space="preserve">su </w:t>
            </w:r>
            <w:r w:rsidRPr="006F6D60">
              <w:rPr>
                <w:color w:val="000000" w:themeColor="text1"/>
              </w:rPr>
              <w:t>país.</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Prestigio político que puede representar para la nación.</w:t>
            </w:r>
          </w:p>
          <w:p w:rsidR="00E7059A" w:rsidRPr="006F6D60" w:rsidRDefault="00380424" w:rsidP="00E7059A">
            <w:pPr>
              <w:spacing w:before="100" w:beforeAutospacing="1" w:after="210" w:line="270" w:lineRule="atLeast"/>
              <w:rPr>
                <w:color w:val="000000" w:themeColor="text1"/>
              </w:rPr>
            </w:pPr>
            <w:r w:rsidRPr="006F6D60">
              <w:rPr>
                <w:color w:val="000000" w:themeColor="text1"/>
              </w:rPr>
              <w:t xml:space="preserve">2. </w:t>
            </w:r>
            <w:r w:rsidR="00E7059A" w:rsidRPr="006F6D60">
              <w:rPr>
                <w:color w:val="000000" w:themeColor="text1"/>
              </w:rPr>
              <w:t>E</w:t>
            </w:r>
            <w:r w:rsidRPr="006F6D60">
              <w:rPr>
                <w:color w:val="000000" w:themeColor="text1"/>
              </w:rPr>
              <w:t>s</w:t>
            </w:r>
            <w:r w:rsidR="00E7059A" w:rsidRPr="006F6D60">
              <w:rPr>
                <w:color w:val="000000" w:themeColor="text1"/>
              </w:rPr>
              <w:t xml:space="preserve"> uno de los principales comerciantes de </w:t>
            </w:r>
            <w:r w:rsidRPr="006F6D60">
              <w:rPr>
                <w:color w:val="000000" w:themeColor="text1"/>
              </w:rPr>
              <w:t>s</w:t>
            </w:r>
            <w:r w:rsidR="00E7059A" w:rsidRPr="006F6D60">
              <w:rPr>
                <w:color w:val="000000" w:themeColor="text1"/>
              </w:rPr>
              <w:t>u país y está</w:t>
            </w:r>
            <w:del w:id="38" w:author="Diego Pérez Medina" w:date="2015-03-02T19:06:00Z">
              <w:r w:rsidR="00E7059A" w:rsidRPr="006F6D60" w:rsidDel="00927C9E">
                <w:rPr>
                  <w:color w:val="000000" w:themeColor="text1"/>
                </w:rPr>
                <w:delText>s</w:delText>
              </w:r>
            </w:del>
            <w:r w:rsidR="00E7059A" w:rsidRPr="006F6D60">
              <w:rPr>
                <w:color w:val="000000" w:themeColor="text1"/>
              </w:rPr>
              <w:t xml:space="preserve"> interesado en tener plantaciones en África para aumentar </w:t>
            </w:r>
            <w:r w:rsidRPr="006F6D60">
              <w:rPr>
                <w:color w:val="000000" w:themeColor="text1"/>
              </w:rPr>
              <w:t>s</w:t>
            </w:r>
            <w:r w:rsidR="00E7059A" w:rsidRPr="006F6D60">
              <w:rPr>
                <w:color w:val="000000" w:themeColor="text1"/>
              </w:rPr>
              <w:t xml:space="preserve">u negocio. </w:t>
            </w:r>
            <w:r w:rsidRPr="006F6D60">
              <w:rPr>
                <w:color w:val="000000" w:themeColor="text1"/>
              </w:rPr>
              <w:t>Le propone</w:t>
            </w:r>
            <w:r w:rsidR="00E7059A" w:rsidRPr="006F6D60">
              <w:rPr>
                <w:color w:val="000000" w:themeColor="text1"/>
              </w:rPr>
              <w:t xml:space="preserve"> a </w:t>
            </w:r>
            <w:r w:rsidRPr="006F6D60">
              <w:rPr>
                <w:color w:val="000000" w:themeColor="text1"/>
              </w:rPr>
              <w:t xml:space="preserve">su </w:t>
            </w:r>
            <w:r w:rsidR="00E7059A" w:rsidRPr="006F6D60">
              <w:rPr>
                <w:color w:val="000000" w:themeColor="text1"/>
              </w:rPr>
              <w:t xml:space="preserve">gobierno un plan de viabilidad para que </w:t>
            </w:r>
            <w:r w:rsidRPr="006F6D60">
              <w:rPr>
                <w:color w:val="000000" w:themeColor="text1"/>
              </w:rPr>
              <w:t xml:space="preserve">tome la decisión de </w:t>
            </w:r>
            <w:r w:rsidR="00E7059A" w:rsidRPr="006F6D60">
              <w:rPr>
                <w:color w:val="000000" w:themeColor="text1"/>
              </w:rPr>
              <w:t>conquistar un territorio africano:</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xml:space="preserve">- Ventajas en el plano económico y comercial para </w:t>
            </w:r>
            <w:r w:rsidR="00380424" w:rsidRPr="006F6D60">
              <w:rPr>
                <w:color w:val="000000" w:themeColor="text1"/>
              </w:rPr>
              <w:t>s</w:t>
            </w:r>
            <w:r w:rsidRPr="006F6D60">
              <w:rPr>
                <w:color w:val="000000" w:themeColor="text1"/>
              </w:rPr>
              <w:t xml:space="preserve">u </w:t>
            </w:r>
            <w:r w:rsidR="00380424" w:rsidRPr="006F6D60">
              <w:rPr>
                <w:color w:val="000000" w:themeColor="text1"/>
              </w:rPr>
              <w:t>país</w:t>
            </w:r>
            <w:r w:rsidRPr="006F6D60">
              <w:rPr>
                <w:color w:val="000000" w:themeColor="text1"/>
              </w:rPr>
              <w:t>.</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Influencia de las compañías de transporte (navieras y ferroviarias) que participan en la conquista africana.</w:t>
            </w:r>
          </w:p>
          <w:p w:rsidR="00E7059A" w:rsidRPr="006F6D60" w:rsidRDefault="00927C9E" w:rsidP="00E7059A">
            <w:pPr>
              <w:spacing w:before="100" w:beforeAutospacing="1" w:after="210" w:line="270" w:lineRule="atLeast"/>
              <w:rPr>
                <w:color w:val="000000" w:themeColor="text1"/>
              </w:rPr>
            </w:pPr>
            <w:ins w:id="39" w:author="Diego Pérez Medina" w:date="2015-03-02T19:06:00Z">
              <w:r>
                <w:rPr>
                  <w:color w:val="000000" w:themeColor="text1"/>
                </w:rPr>
                <w:t>3.</w:t>
              </w:r>
            </w:ins>
            <w:del w:id="40" w:author="Diego Pérez Medina" w:date="2015-03-02T19:06:00Z">
              <w:r w:rsidR="00E7059A" w:rsidRPr="006F6D60" w:rsidDel="00927C9E">
                <w:rPr>
                  <w:color w:val="000000" w:themeColor="text1"/>
                </w:rPr>
                <w:delText>-</w:delText>
              </w:r>
            </w:del>
            <w:r w:rsidR="00E7059A" w:rsidRPr="006F6D60">
              <w:rPr>
                <w:color w:val="000000" w:themeColor="text1"/>
              </w:rPr>
              <w:t> E</w:t>
            </w:r>
            <w:ins w:id="41" w:author="Diego Pérez Medina" w:date="2015-03-02T19:06:00Z">
              <w:r>
                <w:rPr>
                  <w:color w:val="000000" w:themeColor="text1"/>
                </w:rPr>
                <w:t>s</w:t>
              </w:r>
            </w:ins>
            <w:del w:id="42" w:author="Diego Pérez Medina" w:date="2015-03-02T19:07:00Z">
              <w:r w:rsidR="00E7059A" w:rsidRPr="006F6D60" w:rsidDel="00927C9E">
                <w:rPr>
                  <w:color w:val="000000" w:themeColor="text1"/>
                </w:rPr>
                <w:delText>res</w:delText>
              </w:r>
            </w:del>
            <w:r w:rsidR="00E7059A" w:rsidRPr="006F6D60">
              <w:rPr>
                <w:color w:val="000000" w:themeColor="text1"/>
              </w:rPr>
              <w:t xml:space="preserve"> un experimentado general que ha participado en algunas campañas africanas de </w:t>
            </w:r>
            <w:ins w:id="43" w:author="Diego Pérez Medina" w:date="2015-03-02T19:07:00Z">
              <w:r>
                <w:rPr>
                  <w:color w:val="000000" w:themeColor="text1"/>
                </w:rPr>
                <w:t>su</w:t>
              </w:r>
            </w:ins>
            <w:del w:id="44" w:author="Diego Pérez Medina" w:date="2015-03-02T19:07:00Z">
              <w:r w:rsidR="00E7059A" w:rsidRPr="006F6D60" w:rsidDel="00927C9E">
                <w:rPr>
                  <w:color w:val="000000" w:themeColor="text1"/>
                </w:rPr>
                <w:delText>tu</w:delText>
              </w:r>
            </w:del>
            <w:r w:rsidR="00E7059A" w:rsidRPr="006F6D60">
              <w:rPr>
                <w:color w:val="000000" w:themeColor="text1"/>
              </w:rPr>
              <w:t xml:space="preserve"> país. El gobierno </w:t>
            </w:r>
            <w:ins w:id="45" w:author="Diego Pérez Medina" w:date="2015-03-02T19:07:00Z">
              <w:r>
                <w:rPr>
                  <w:color w:val="000000" w:themeColor="text1"/>
                </w:rPr>
                <w:t>le</w:t>
              </w:r>
            </w:ins>
            <w:del w:id="46" w:author="Diego Pérez Medina" w:date="2015-03-02T19:07:00Z">
              <w:r w:rsidR="00E7059A" w:rsidRPr="006F6D60" w:rsidDel="00927C9E">
                <w:rPr>
                  <w:color w:val="000000" w:themeColor="text1"/>
                </w:rPr>
                <w:delText>te</w:delText>
              </w:r>
            </w:del>
            <w:r w:rsidR="00E7059A" w:rsidRPr="006F6D60">
              <w:rPr>
                <w:color w:val="000000" w:themeColor="text1"/>
              </w:rPr>
              <w:t xml:space="preserve"> encarga un informe en el que tenga</w:t>
            </w:r>
            <w:del w:id="47" w:author="Diego Pérez Medina" w:date="2015-03-02T19:07:00Z">
              <w:r w:rsidR="00E7059A" w:rsidRPr="006F6D60" w:rsidDel="00927C9E">
                <w:rPr>
                  <w:color w:val="000000" w:themeColor="text1"/>
                </w:rPr>
                <w:delText>s</w:delText>
              </w:r>
            </w:del>
            <w:r w:rsidR="00E7059A" w:rsidRPr="006F6D60">
              <w:rPr>
                <w:color w:val="000000" w:themeColor="text1"/>
              </w:rPr>
              <w:t xml:space="preserve"> en cuenta:</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Las zonas más ventajosas que quedan por conquistar.</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Las ventajas en el plano político-militar.</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Al finalizar el trabajo, se propone que los alumnos realicen una presentación </w:t>
            </w:r>
            <w:ins w:id="48" w:author="Diego Pérez Medina" w:date="2015-03-02T19:07:00Z">
              <w:r w:rsidR="000B3B4D">
                <w:rPr>
                  <w:color w:val="000000" w:themeColor="text1"/>
                </w:rPr>
                <w:t>con</w:t>
              </w:r>
            </w:ins>
            <w:del w:id="49" w:author="Diego Pérez Medina" w:date="2015-03-02T19:07:00Z">
              <w:r w:rsidRPr="006F6D60" w:rsidDel="000B3B4D">
                <w:rPr>
                  <w:color w:val="000000" w:themeColor="text1"/>
                </w:rPr>
                <w:delText>de</w:delText>
              </w:r>
            </w:del>
            <w:r w:rsidRPr="006F6D60">
              <w:rPr>
                <w:color w:val="000000" w:themeColor="text1"/>
              </w:rPr>
              <w:t xml:space="preserve"> diapositivas en la que expongan los resultados de su investigación.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Una vez</w:t>
            </w:r>
            <w:ins w:id="50" w:author="Diego Pérez Medina" w:date="2015-03-02T19:07:00Z">
              <w:r w:rsidR="000B3B4D">
                <w:rPr>
                  <w:color w:val="000000" w:themeColor="text1"/>
                </w:rPr>
                <w:t xml:space="preserve"> que</w:t>
              </w:r>
            </w:ins>
            <w:r w:rsidRPr="006F6D60">
              <w:rPr>
                <w:color w:val="000000" w:themeColor="text1"/>
              </w:rPr>
              <w:t xml:space="preserve"> se hayan presentado los distintos trabajos, </w:t>
            </w:r>
            <w:r w:rsidR="00380424" w:rsidRPr="006F6D60">
              <w:rPr>
                <w:color w:val="000000" w:themeColor="text1"/>
              </w:rPr>
              <w:t>le</w:t>
            </w:r>
            <w:r w:rsidRPr="006F6D60">
              <w:rPr>
                <w:color w:val="000000" w:themeColor="text1"/>
              </w:rPr>
              <w:t xml:space="preserve"> sugerimos que entre todos </w:t>
            </w:r>
            <w:r w:rsidR="00380424" w:rsidRPr="006F6D60">
              <w:rPr>
                <w:color w:val="000000" w:themeColor="text1"/>
              </w:rPr>
              <w:t>elaboren un texto a manera de</w:t>
            </w:r>
            <w:r w:rsidRPr="006F6D60">
              <w:rPr>
                <w:color w:val="000000" w:themeColor="text1"/>
              </w:rPr>
              <w:t xml:space="preserve"> conclusión</w:t>
            </w:r>
            <w:ins w:id="51" w:author="Diego Pérez Medina" w:date="2015-03-02T19:07:00Z">
              <w:r w:rsidR="000B3B4D">
                <w:rPr>
                  <w:color w:val="000000" w:themeColor="text1"/>
                </w:rPr>
                <w:t>,</w:t>
              </w:r>
            </w:ins>
            <w:r w:rsidRPr="006F6D60">
              <w:rPr>
                <w:color w:val="000000" w:themeColor="text1"/>
              </w:rPr>
              <w:t xml:space="preserve"> en </w:t>
            </w:r>
            <w:ins w:id="52" w:author="Diego Pérez Medina" w:date="2015-03-02T19:07:00Z">
              <w:r w:rsidR="000B3B4D">
                <w:rPr>
                  <w:color w:val="000000" w:themeColor="text1"/>
                </w:rPr>
                <w:t>el</w:t>
              </w:r>
            </w:ins>
            <w:del w:id="53" w:author="Diego Pérez Medina" w:date="2015-03-02T19:07:00Z">
              <w:r w:rsidRPr="006F6D60" w:rsidDel="000B3B4D">
                <w:rPr>
                  <w:color w:val="000000" w:themeColor="text1"/>
                </w:rPr>
                <w:delText>la</w:delText>
              </w:r>
            </w:del>
            <w:r w:rsidRPr="006F6D60">
              <w:rPr>
                <w:color w:val="000000" w:themeColor="text1"/>
              </w:rPr>
              <w:t xml:space="preserve"> que se tengan en cuenta las consecuencias que la colonización tuvo para los países europeos. Hecho esto, los alumnos tendrán que tratar de enumerar cómo todo aquello que resultó beneficioso para los colonizadores tuvo sus contrapartidas, la mayor parte de ellas negativas, para la población </w:t>
            </w:r>
            <w:r w:rsidR="00380424" w:rsidRPr="006F6D60">
              <w:rPr>
                <w:color w:val="000000" w:themeColor="text1"/>
              </w:rPr>
              <w:t xml:space="preserve">nativa. Puede </w:t>
            </w:r>
            <w:r w:rsidRPr="006F6D60">
              <w:rPr>
                <w:color w:val="000000" w:themeColor="text1"/>
              </w:rPr>
              <w:t>plantear algunas preguntas para guiar su reflexión: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 ¿Cómo pudo afectar a las comunidades </w:t>
            </w:r>
            <w:r w:rsidR="00380424" w:rsidRPr="006F6D60">
              <w:rPr>
                <w:color w:val="000000" w:themeColor="text1"/>
              </w:rPr>
              <w:t xml:space="preserve">locales </w:t>
            </w:r>
            <w:r w:rsidRPr="006F6D60">
              <w:rPr>
                <w:color w:val="000000" w:themeColor="text1"/>
              </w:rPr>
              <w:t>la llegada de población europea a África?</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¿Cuáles eran los atractivos que África ofrecía a las potencias coloniales? ¿Cómo perjudicaba aquello al desarrollo del continente?</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 ¿Cómo </w:t>
            </w:r>
            <w:r w:rsidR="00380424" w:rsidRPr="006F6D60">
              <w:rPr>
                <w:color w:val="000000" w:themeColor="text1"/>
              </w:rPr>
              <w:t xml:space="preserve">pudo impactar a las comunidades tradicionales </w:t>
            </w:r>
            <w:r w:rsidRPr="006F6D60">
              <w:rPr>
                <w:color w:val="000000" w:themeColor="text1"/>
              </w:rPr>
              <w:t>la construcción del ferrocarril o la utilización de barcos para navegar por los grandes ríos africanos?</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¿Las relaciones entre europeos y africanos se daban en un plano de igualdad? ¿Por qué?</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 </w:t>
            </w:r>
            <w:r w:rsidR="00D31D6C" w:rsidRPr="006F6D60">
              <w:rPr>
                <w:color w:val="000000" w:themeColor="text1"/>
              </w:rPr>
              <w:t xml:space="preserve">Revisando el presente y comparando la situación económica y social de cada uno, </w:t>
            </w:r>
            <w:r w:rsidRPr="006F6D60">
              <w:rPr>
                <w:color w:val="000000" w:themeColor="text1"/>
              </w:rPr>
              <w:t>¿</w:t>
            </w:r>
            <w:del w:id="54" w:author="Diego Pérez Medina" w:date="2015-03-02T19:09:00Z">
              <w:r w:rsidRPr="006F6D60" w:rsidDel="000B3B4D">
                <w:rPr>
                  <w:color w:val="000000" w:themeColor="text1"/>
                </w:rPr>
                <w:delText>Q</w:delText>
              </w:r>
            </w:del>
            <w:ins w:id="55" w:author="Diego Pérez Medina" w:date="2015-03-02T19:09:00Z">
              <w:r w:rsidR="000B3B4D">
                <w:rPr>
                  <w:color w:val="000000" w:themeColor="text1"/>
                </w:rPr>
                <w:t>q</w:t>
              </w:r>
            </w:ins>
            <w:r w:rsidRPr="006F6D60">
              <w:rPr>
                <w:color w:val="000000" w:themeColor="text1"/>
              </w:rPr>
              <w:t xml:space="preserve">ué </w:t>
            </w:r>
            <w:r w:rsidR="00380424" w:rsidRPr="006F6D60">
              <w:rPr>
                <w:color w:val="000000" w:themeColor="text1"/>
              </w:rPr>
              <w:t>le</w:t>
            </w:r>
            <w:del w:id="56" w:author="Diego Pérez Medina" w:date="2015-03-02T19:09:00Z">
              <w:r w:rsidR="00380424" w:rsidRPr="006F6D60" w:rsidDel="00C424F3">
                <w:rPr>
                  <w:color w:val="000000" w:themeColor="text1"/>
                </w:rPr>
                <w:delText>s</w:delText>
              </w:r>
            </w:del>
            <w:r w:rsidR="00380424" w:rsidRPr="006F6D60">
              <w:rPr>
                <w:color w:val="000000" w:themeColor="text1"/>
              </w:rPr>
              <w:t xml:space="preserve"> </w:t>
            </w:r>
            <w:r w:rsidRPr="006F6D60">
              <w:rPr>
                <w:color w:val="000000" w:themeColor="text1"/>
              </w:rPr>
              <w:t>deben los africanos a los europeos? ¿Y los europeos a los africanos? ¿Por qué?</w:t>
            </w:r>
          </w:p>
          <w:p w:rsidR="00E7059A" w:rsidRPr="006F6D60" w:rsidRDefault="00E7059A" w:rsidP="006C4301">
            <w:pPr>
              <w:spacing w:before="2" w:after="2"/>
              <w:rPr>
                <w:color w:val="000000" w:themeColor="text1"/>
              </w:rPr>
            </w:pPr>
          </w:p>
        </w:tc>
      </w:tr>
      <w:tr w:rsidR="004D3C4E" w:rsidRPr="006F6D60" w:rsidTr="00BA501B">
        <w:tc>
          <w:tcPr>
            <w:tcW w:w="2518" w:type="dxa"/>
          </w:tcPr>
          <w:p w:rsidR="009F70F5" w:rsidRPr="006F6D60" w:rsidRDefault="009F70F5" w:rsidP="00BA501B">
            <w:pPr>
              <w:spacing w:before="2" w:after="2"/>
              <w:rPr>
                <w:b/>
                <w:color w:val="000000" w:themeColor="text1"/>
              </w:rPr>
            </w:pPr>
            <w:r w:rsidRPr="006F6D60">
              <w:rPr>
                <w:b/>
                <w:color w:val="000000" w:themeColor="text1"/>
              </w:rPr>
              <w:t>Título</w:t>
            </w:r>
          </w:p>
        </w:tc>
        <w:tc>
          <w:tcPr>
            <w:tcW w:w="6536" w:type="dxa"/>
          </w:tcPr>
          <w:p w:rsidR="009F70F5" w:rsidRPr="006F6D60" w:rsidRDefault="00087220" w:rsidP="00BA501B">
            <w:pPr>
              <w:spacing w:before="2" w:after="2"/>
              <w:rPr>
                <w:color w:val="000000" w:themeColor="text1"/>
              </w:rPr>
            </w:pPr>
            <w:r w:rsidRPr="006F6D60">
              <w:rPr>
                <w:color w:val="000000" w:themeColor="text1"/>
              </w:rPr>
              <w:t>El reparto de África</w:t>
            </w:r>
          </w:p>
        </w:tc>
      </w:tr>
      <w:tr w:rsidR="009F70F5" w:rsidRPr="006F6D60" w:rsidTr="00BA501B">
        <w:tc>
          <w:tcPr>
            <w:tcW w:w="2518" w:type="dxa"/>
          </w:tcPr>
          <w:p w:rsidR="009F70F5" w:rsidRPr="006F6D60" w:rsidRDefault="009F70F5" w:rsidP="00BA501B">
            <w:pPr>
              <w:spacing w:before="2" w:after="2"/>
              <w:rPr>
                <w:b/>
                <w:color w:val="000000" w:themeColor="text1"/>
              </w:rPr>
            </w:pPr>
            <w:r w:rsidRPr="006F6D60">
              <w:rPr>
                <w:b/>
                <w:color w:val="000000" w:themeColor="text1"/>
              </w:rPr>
              <w:t>Descripción</w:t>
            </w:r>
          </w:p>
        </w:tc>
        <w:tc>
          <w:tcPr>
            <w:tcW w:w="6536" w:type="dxa"/>
          </w:tcPr>
          <w:p w:rsidR="00087220" w:rsidRPr="006F6D60" w:rsidRDefault="00087220" w:rsidP="00BA501B">
            <w:pPr>
              <w:spacing w:before="2" w:after="2"/>
              <w:rPr>
                <w:color w:val="000000" w:themeColor="text1"/>
              </w:rPr>
            </w:pPr>
            <w:r w:rsidRPr="006F6D60">
              <w:rPr>
                <w:color w:val="000000" w:themeColor="text1"/>
              </w:rPr>
              <w:t>Animación que permite conocer cómo se repartió el continente africano entre las potencias coloniales europeas</w:t>
            </w:r>
            <w:r w:rsidR="00665BCF" w:rsidRPr="006F6D60">
              <w:rPr>
                <w:color w:val="000000" w:themeColor="text1"/>
              </w:rPr>
              <w:t>.</w:t>
            </w:r>
          </w:p>
        </w:tc>
      </w:tr>
    </w:tbl>
    <w:p w:rsidR="00665949" w:rsidRPr="006F6D60" w:rsidRDefault="00665949" w:rsidP="00E53880">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6406E9" w:rsidRPr="006F6D60" w:rsidRDefault="006406E9" w:rsidP="006406E9">
            <w:pPr>
              <w:spacing w:before="2" w:after="2"/>
              <w:jc w:val="center"/>
              <w:rPr>
                <w:b/>
                <w:color w:val="000000" w:themeColor="text1"/>
              </w:rPr>
            </w:pPr>
            <w:r w:rsidRPr="006F6D60">
              <w:rPr>
                <w:b/>
                <w:color w:val="FFFFFF" w:themeColor="background1"/>
              </w:rPr>
              <w:t>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501B">
        <w:tc>
          <w:tcPr>
            <w:tcW w:w="2518" w:type="dxa"/>
          </w:tcPr>
          <w:p w:rsidR="006406E9" w:rsidRPr="006F6D60" w:rsidRDefault="006406E9" w:rsidP="00BA501B">
            <w:pPr>
              <w:spacing w:before="2" w:after="2"/>
              <w:rPr>
                <w:b/>
                <w:color w:val="000000" w:themeColor="text1"/>
              </w:rPr>
            </w:pPr>
            <w:r w:rsidRPr="006F6D60">
              <w:rPr>
                <w:b/>
                <w:color w:val="000000" w:themeColor="text1"/>
              </w:rPr>
              <w:t>Código</w:t>
            </w:r>
          </w:p>
        </w:tc>
        <w:tc>
          <w:tcPr>
            <w:tcW w:w="6536" w:type="dxa"/>
          </w:tcPr>
          <w:p w:rsidR="006406E9" w:rsidRPr="006F6D60" w:rsidRDefault="006406E9"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w:t>
            </w:r>
            <w:r w:rsidR="00665949" w:rsidRPr="006F6D60">
              <w:rPr>
                <w:color w:val="000000" w:themeColor="text1"/>
              </w:rPr>
              <w:t>REC</w:t>
            </w:r>
            <w:r w:rsidR="00DB2B6D">
              <w:rPr>
                <w:color w:val="000000" w:themeColor="text1"/>
              </w:rPr>
              <w:t>4</w:t>
            </w:r>
            <w:r w:rsidRPr="006F6D60">
              <w:rPr>
                <w:color w:val="000000" w:themeColor="text1"/>
              </w:rPr>
              <w:t>0</w:t>
            </w:r>
          </w:p>
        </w:tc>
      </w:tr>
      <w:tr w:rsidR="004D3C4E" w:rsidRPr="006F6D60" w:rsidTr="00BA501B">
        <w:tc>
          <w:tcPr>
            <w:tcW w:w="2518" w:type="dxa"/>
          </w:tcPr>
          <w:p w:rsidR="006406E9" w:rsidRPr="006F6D60" w:rsidRDefault="006406E9" w:rsidP="00BA501B">
            <w:pPr>
              <w:spacing w:before="2" w:after="2"/>
              <w:rPr>
                <w:color w:val="000000" w:themeColor="text1"/>
              </w:rPr>
            </w:pPr>
            <w:r w:rsidRPr="006F6D60">
              <w:rPr>
                <w:b/>
                <w:color w:val="000000" w:themeColor="text1"/>
              </w:rPr>
              <w:t>Ubicación en Aula Planeta</w:t>
            </w:r>
          </w:p>
        </w:tc>
        <w:tc>
          <w:tcPr>
            <w:tcW w:w="6536" w:type="dxa"/>
          </w:tcPr>
          <w:p w:rsidR="006406E9" w:rsidRPr="006F6D60" w:rsidRDefault="006406E9" w:rsidP="006406E9">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Mundial/Conoce el proceso de colonización de África.</w:t>
            </w:r>
          </w:p>
        </w:tc>
      </w:tr>
      <w:tr w:rsidR="004D3C4E" w:rsidRPr="006F6D60" w:rsidTr="00BA501B">
        <w:tc>
          <w:tcPr>
            <w:tcW w:w="2518" w:type="dxa"/>
          </w:tcPr>
          <w:p w:rsidR="006406E9" w:rsidRPr="006F6D60" w:rsidRDefault="006406E9" w:rsidP="00BA501B">
            <w:pPr>
              <w:spacing w:before="2" w:after="2"/>
              <w:rPr>
                <w:color w:val="000000" w:themeColor="text1"/>
              </w:rPr>
            </w:pPr>
            <w:r w:rsidRPr="006F6D60">
              <w:rPr>
                <w:b/>
                <w:color w:val="000000" w:themeColor="text1"/>
              </w:rPr>
              <w:t>Cambio (descripción o capturas de pantallas)</w:t>
            </w:r>
          </w:p>
        </w:tc>
        <w:tc>
          <w:tcPr>
            <w:tcW w:w="6536" w:type="dxa"/>
          </w:tcPr>
          <w:p w:rsidR="006406E9" w:rsidRPr="006F6D60" w:rsidRDefault="009144F7" w:rsidP="00BA501B">
            <w:pPr>
              <w:spacing w:before="2" w:after="2"/>
              <w:rPr>
                <w:color w:val="000000" w:themeColor="text1"/>
                <w:lang w:val="es-ES"/>
              </w:rPr>
            </w:pPr>
            <w:r w:rsidRPr="006F6D60">
              <w:rPr>
                <w:color w:val="000000" w:themeColor="text1"/>
                <w:lang w:val="es-ES"/>
              </w:rPr>
              <w:t>Ajustar</w:t>
            </w:r>
            <w:ins w:id="57" w:author="Diego Pérez Medina" w:date="2015-03-02T19:10:00Z">
              <w:r w:rsidR="009B6256">
                <w:rPr>
                  <w:color w:val="000000" w:themeColor="text1"/>
                  <w:lang w:val="es-ES"/>
                </w:rPr>
                <w:t xml:space="preserve"> el</w:t>
              </w:r>
            </w:ins>
            <w:r w:rsidRPr="006F6D60">
              <w:rPr>
                <w:color w:val="000000" w:themeColor="text1"/>
                <w:lang w:val="es-ES"/>
              </w:rPr>
              <w:t xml:space="preserve"> encabezado que contiene la instrucción</w:t>
            </w:r>
            <w:r w:rsidR="00665949" w:rsidRPr="006F6D60">
              <w:rPr>
                <w:color w:val="000000" w:themeColor="text1"/>
                <w:lang w:val="es-ES"/>
              </w:rPr>
              <w:t>:</w:t>
            </w:r>
          </w:p>
          <w:p w:rsidR="009144F7" w:rsidRPr="006F6D60" w:rsidRDefault="009144F7" w:rsidP="00BA501B">
            <w:pPr>
              <w:spacing w:before="2" w:after="2"/>
              <w:rPr>
                <w:b/>
                <w:color w:val="000000" w:themeColor="text1"/>
              </w:rPr>
            </w:pPr>
            <w:r w:rsidRPr="006F6D60">
              <w:rPr>
                <w:b/>
                <w:color w:val="000000" w:themeColor="text1"/>
                <w:lang w:val="es-ES"/>
              </w:rPr>
              <w:t>Responde las siguientes preguntas después de ver el video.</w:t>
            </w:r>
          </w:p>
        </w:tc>
      </w:tr>
      <w:tr w:rsidR="004D3C4E" w:rsidRPr="006F6D60" w:rsidTr="00BA501B">
        <w:tc>
          <w:tcPr>
            <w:tcW w:w="2518" w:type="dxa"/>
          </w:tcPr>
          <w:p w:rsidR="006406E9" w:rsidRPr="006F6D60" w:rsidRDefault="006406E9" w:rsidP="00BA501B">
            <w:pPr>
              <w:spacing w:before="2" w:after="2"/>
              <w:rPr>
                <w:b/>
                <w:color w:val="000000" w:themeColor="text1"/>
              </w:rPr>
            </w:pPr>
            <w:r w:rsidRPr="006F6D60">
              <w:rPr>
                <w:b/>
                <w:color w:val="000000" w:themeColor="text1"/>
              </w:rPr>
              <w:t>Título</w:t>
            </w:r>
          </w:p>
        </w:tc>
        <w:tc>
          <w:tcPr>
            <w:tcW w:w="6536" w:type="dxa"/>
          </w:tcPr>
          <w:p w:rsidR="006406E9" w:rsidRPr="006F6D60" w:rsidRDefault="009144F7" w:rsidP="00BA501B">
            <w:pPr>
              <w:spacing w:before="2" w:after="2"/>
              <w:rPr>
                <w:color w:val="000000" w:themeColor="text1"/>
              </w:rPr>
            </w:pPr>
            <w:r w:rsidRPr="006F6D60">
              <w:rPr>
                <w:color w:val="000000" w:themeColor="text1"/>
              </w:rPr>
              <w:t>La colonización de África</w:t>
            </w:r>
            <w:r w:rsidR="00665BCF" w:rsidRPr="006F6D60">
              <w:rPr>
                <w:color w:val="000000" w:themeColor="text1"/>
              </w:rPr>
              <w:t>.</w:t>
            </w:r>
          </w:p>
          <w:p w:rsidR="004367D6" w:rsidRPr="006F6D60" w:rsidRDefault="004367D6" w:rsidP="00BA501B">
            <w:pPr>
              <w:spacing w:before="2" w:after="2"/>
              <w:rPr>
                <w:color w:val="000000" w:themeColor="text1"/>
              </w:rPr>
            </w:pPr>
            <w:r w:rsidRPr="009B6256">
              <w:rPr>
                <w:b/>
                <w:color w:val="000000" w:themeColor="text1"/>
              </w:rPr>
              <w:t>Acción didáctica</w:t>
            </w:r>
            <w:r w:rsidRPr="006F6D60">
              <w:rPr>
                <w:color w:val="000000" w:themeColor="text1"/>
              </w:rPr>
              <w:t>: ejercitación</w:t>
            </w:r>
          </w:p>
          <w:p w:rsidR="004367D6" w:rsidRPr="006F6D60" w:rsidRDefault="004367D6" w:rsidP="004367D6">
            <w:pPr>
              <w:spacing w:before="2" w:after="2"/>
              <w:rPr>
                <w:color w:val="000000" w:themeColor="text1"/>
              </w:rPr>
            </w:pPr>
            <w:r w:rsidRPr="009B6256">
              <w:rPr>
                <w:b/>
                <w:color w:val="000000" w:themeColor="text1"/>
              </w:rPr>
              <w:t>Tipo de media</w:t>
            </w:r>
            <w:r w:rsidRPr="006F6D60">
              <w:rPr>
                <w:color w:val="000000" w:themeColor="text1"/>
              </w:rPr>
              <w:t>: video con interacción</w:t>
            </w:r>
          </w:p>
        </w:tc>
      </w:tr>
      <w:tr w:rsidR="004D3C4E" w:rsidRPr="006F6D60" w:rsidTr="00BA501B">
        <w:tc>
          <w:tcPr>
            <w:tcW w:w="2518" w:type="dxa"/>
          </w:tcPr>
          <w:p w:rsidR="006406E9" w:rsidRPr="006F6D60" w:rsidRDefault="006406E9" w:rsidP="00BA501B">
            <w:pPr>
              <w:spacing w:before="2" w:after="2"/>
              <w:rPr>
                <w:b/>
                <w:color w:val="000000" w:themeColor="text1"/>
              </w:rPr>
            </w:pPr>
            <w:r w:rsidRPr="006F6D60">
              <w:rPr>
                <w:b/>
                <w:color w:val="000000" w:themeColor="text1"/>
              </w:rPr>
              <w:t>Descripción</w:t>
            </w:r>
          </w:p>
        </w:tc>
        <w:tc>
          <w:tcPr>
            <w:tcW w:w="6536" w:type="dxa"/>
          </w:tcPr>
          <w:p w:rsidR="006406E9" w:rsidRPr="006F6D60" w:rsidRDefault="009144F7" w:rsidP="00090F27">
            <w:pPr>
              <w:spacing w:before="2" w:after="2"/>
              <w:rPr>
                <w:color w:val="000000" w:themeColor="text1"/>
              </w:rPr>
            </w:pPr>
            <w:r w:rsidRPr="006F6D60">
              <w:rPr>
                <w:color w:val="000000" w:themeColor="text1"/>
              </w:rPr>
              <w:t xml:space="preserve">Actividad con video incluido que permite conocer cómo se produce la colonización del continente africano. </w:t>
            </w:r>
          </w:p>
        </w:tc>
      </w:tr>
    </w:tbl>
    <w:p w:rsidR="004D35A2" w:rsidRPr="006F6D60" w:rsidRDefault="004D35A2" w:rsidP="00CC23DE">
      <w:pPr>
        <w:tabs>
          <w:tab w:val="right" w:pos="8498"/>
        </w:tabs>
        <w:spacing w:before="240"/>
        <w:rPr>
          <w:b/>
          <w:color w:val="000000" w:themeColor="text1"/>
        </w:rPr>
      </w:pPr>
      <w:r w:rsidRPr="006F6D60">
        <w:rPr>
          <w:color w:val="000000" w:themeColor="text1"/>
          <w:highlight w:val="yellow"/>
        </w:rPr>
        <w:t>[SECCIÓN 1]</w:t>
      </w:r>
      <w:r w:rsidRPr="006F6D60">
        <w:rPr>
          <w:color w:val="000000" w:themeColor="text1"/>
        </w:rPr>
        <w:t xml:space="preserve"> </w:t>
      </w:r>
      <w:r w:rsidRPr="006F6D60">
        <w:rPr>
          <w:b/>
          <w:color w:val="000000" w:themeColor="text1"/>
        </w:rPr>
        <w:t>2</w:t>
      </w:r>
      <w:ins w:id="58" w:author="Diego Pérez Medina" w:date="2015-03-02T19:11:00Z">
        <w:r w:rsidR="00CC23DE">
          <w:rPr>
            <w:b/>
            <w:color w:val="000000" w:themeColor="text1"/>
          </w:rPr>
          <w:t>.</w:t>
        </w:r>
      </w:ins>
      <w:r w:rsidRPr="006F6D60">
        <w:rPr>
          <w:b/>
          <w:color w:val="000000" w:themeColor="text1"/>
        </w:rPr>
        <w:t xml:space="preserve"> La dominación, organización y explotación de las colonias</w:t>
      </w:r>
    </w:p>
    <w:p w:rsidR="00621DBF" w:rsidRPr="006F6D60" w:rsidRDefault="00621DBF" w:rsidP="00621DBF">
      <w:pPr>
        <w:shd w:val="clear" w:color="auto" w:fill="FFFFFF"/>
        <w:spacing w:before="100" w:beforeAutospacing="1" w:after="100" w:afterAutospacing="1"/>
        <w:rPr>
          <w:color w:val="000000" w:themeColor="text1"/>
          <w:lang w:val="es-ES"/>
        </w:rPr>
      </w:pPr>
      <w:r w:rsidRPr="006F6D60">
        <w:rPr>
          <w:color w:val="000000" w:themeColor="text1"/>
          <w:lang w:val="es-ES"/>
        </w:rPr>
        <w:t xml:space="preserve">El imperialismo </w:t>
      </w:r>
      <w:r w:rsidR="00677970" w:rsidRPr="006F6D60">
        <w:rPr>
          <w:color w:val="000000" w:themeColor="text1"/>
          <w:lang w:val="es-ES"/>
        </w:rPr>
        <w:t xml:space="preserve">se relaciona con los avances que </w:t>
      </w:r>
      <w:ins w:id="59" w:author="Diego Pérez Medina" w:date="2015-03-02T19:11:00Z">
        <w:r w:rsidR="00335FFC">
          <w:rPr>
            <w:color w:val="000000" w:themeColor="text1"/>
            <w:lang w:val="es-ES"/>
          </w:rPr>
          <w:t>permitió</w:t>
        </w:r>
      </w:ins>
      <w:del w:id="60" w:author="Diego Pérez Medina" w:date="2015-03-02T19:11:00Z">
        <w:r w:rsidR="00677970" w:rsidRPr="006F6D60" w:rsidDel="00335FFC">
          <w:rPr>
            <w:color w:val="000000" w:themeColor="text1"/>
            <w:lang w:val="es-ES"/>
          </w:rPr>
          <w:delText>significó</w:delText>
        </w:r>
      </w:del>
      <w:r w:rsidR="00677970" w:rsidRPr="006F6D60">
        <w:rPr>
          <w:color w:val="000000" w:themeColor="text1"/>
          <w:lang w:val="es-ES"/>
        </w:rPr>
        <w:t xml:space="preserve"> </w:t>
      </w:r>
      <w:r w:rsidRPr="006F6D60">
        <w:rPr>
          <w:color w:val="000000" w:themeColor="text1"/>
          <w:lang w:val="es-ES"/>
        </w:rPr>
        <w:t xml:space="preserve">la segunda </w:t>
      </w:r>
      <w:r w:rsidRPr="006F6D60">
        <w:rPr>
          <w:b/>
          <w:bCs/>
          <w:color w:val="000000" w:themeColor="text1"/>
          <w:lang w:val="es-ES"/>
        </w:rPr>
        <w:t>revolución industrial</w:t>
      </w:r>
      <w:r w:rsidR="00677970" w:rsidRPr="005465B8">
        <w:rPr>
          <w:bCs/>
          <w:color w:val="000000" w:themeColor="text1"/>
          <w:lang w:val="es-ES"/>
        </w:rPr>
        <w:t>,</w:t>
      </w:r>
      <w:r w:rsidR="00677970" w:rsidRPr="006F6D60">
        <w:rPr>
          <w:b/>
          <w:bCs/>
          <w:color w:val="000000" w:themeColor="text1"/>
          <w:lang w:val="es-ES"/>
        </w:rPr>
        <w:t xml:space="preserve"> </w:t>
      </w:r>
      <w:ins w:id="61" w:author="Diego Pérez Medina" w:date="2015-03-02T19:12:00Z">
        <w:r w:rsidR="005465B8">
          <w:rPr>
            <w:bCs/>
            <w:color w:val="000000" w:themeColor="text1"/>
            <w:lang w:val="es-ES"/>
          </w:rPr>
          <w:t>la cual</w:t>
        </w:r>
      </w:ins>
      <w:del w:id="62" w:author="Diego Pérez Medina" w:date="2015-03-02T19:12:00Z">
        <w:r w:rsidR="00677970" w:rsidRPr="006F6D60" w:rsidDel="005465B8">
          <w:rPr>
            <w:color w:val="000000" w:themeColor="text1"/>
            <w:lang w:val="es-ES"/>
          </w:rPr>
          <w:delText>que</w:delText>
        </w:r>
      </w:del>
      <w:r w:rsidR="00677970" w:rsidRPr="006F6D60">
        <w:rPr>
          <w:color w:val="000000" w:themeColor="text1"/>
          <w:lang w:val="es-ES"/>
        </w:rPr>
        <w:t xml:space="preserve"> produjo </w:t>
      </w:r>
      <w:r w:rsidRPr="006F6D60">
        <w:rPr>
          <w:color w:val="000000" w:themeColor="text1"/>
          <w:lang w:val="es-ES"/>
        </w:rPr>
        <w:t xml:space="preserve">un gran desarrollo de la técnica. La utilización del </w:t>
      </w:r>
      <w:r w:rsidRPr="006F6D60">
        <w:rPr>
          <w:b/>
          <w:bCs/>
          <w:color w:val="000000" w:themeColor="text1"/>
          <w:lang w:val="es-ES"/>
        </w:rPr>
        <w:t>petróleo</w:t>
      </w:r>
      <w:r w:rsidRPr="006F6D60">
        <w:rPr>
          <w:color w:val="000000" w:themeColor="text1"/>
          <w:lang w:val="es-ES"/>
        </w:rPr>
        <w:t xml:space="preserve"> y de la </w:t>
      </w:r>
      <w:r w:rsidRPr="006F6D60">
        <w:rPr>
          <w:b/>
          <w:bCs/>
          <w:color w:val="000000" w:themeColor="text1"/>
          <w:lang w:val="es-ES"/>
        </w:rPr>
        <w:t>electricidad</w:t>
      </w:r>
      <w:r w:rsidRPr="006F6D60">
        <w:rPr>
          <w:color w:val="000000" w:themeColor="text1"/>
          <w:lang w:val="es-ES"/>
        </w:rPr>
        <w:t xml:space="preserve"> hizo posible inventos como el motor de explosión, el automóvil, el telégrafo, el teléfono, etc. Todo ello favoreció la </w:t>
      </w:r>
      <w:r w:rsidRPr="006F6D60">
        <w:rPr>
          <w:b/>
          <w:bCs/>
          <w:color w:val="000000" w:themeColor="text1"/>
          <w:lang w:val="es-ES"/>
        </w:rPr>
        <w:t>dominación colonial</w:t>
      </w:r>
      <w:r w:rsidRPr="006F6D60">
        <w:rPr>
          <w:color w:val="000000" w:themeColor="text1"/>
          <w:lang w:val="es-ES"/>
        </w:rPr>
        <w:t xml:space="preserve"> de las tierras no europeas, que se realizó a partir de: </w:t>
      </w:r>
    </w:p>
    <w:p w:rsidR="00621DBF" w:rsidRPr="006F6D60" w:rsidRDefault="00621DBF" w:rsidP="004E6469">
      <w:pPr>
        <w:pStyle w:val="Prrafodelista"/>
        <w:numPr>
          <w:ilvl w:val="0"/>
          <w:numId w:val="2"/>
        </w:numPr>
        <w:shd w:val="clear" w:color="auto" w:fill="FFFFFF"/>
        <w:spacing w:before="100" w:beforeAutospacing="1" w:after="100" w:afterAutospacing="1"/>
        <w:rPr>
          <w:color w:val="000000" w:themeColor="text1"/>
          <w:lang w:val="es-ES"/>
        </w:rPr>
      </w:pPr>
      <w:r w:rsidRPr="006F6D60">
        <w:rPr>
          <w:color w:val="000000" w:themeColor="text1"/>
          <w:lang w:val="es-ES"/>
        </w:rPr>
        <w:t>Una fase de observación</w:t>
      </w:r>
      <w:r w:rsidR="00677970" w:rsidRPr="006F6D60">
        <w:rPr>
          <w:color w:val="000000" w:themeColor="text1"/>
          <w:lang w:val="es-ES"/>
        </w:rPr>
        <w:t xml:space="preserve"> que se valió de expediciones como las de </w:t>
      </w:r>
      <w:r w:rsidR="004E6469" w:rsidRPr="006F6D60">
        <w:rPr>
          <w:color w:val="000000" w:themeColor="text1"/>
          <w:lang w:val="es-ES"/>
        </w:rPr>
        <w:t>Sir Richard Francis Burton</w:t>
      </w:r>
      <w:r w:rsidR="00BC3379" w:rsidRPr="006F6D60">
        <w:rPr>
          <w:color w:val="000000" w:themeColor="text1"/>
          <w:lang w:val="es-ES"/>
        </w:rPr>
        <w:t xml:space="preserve"> </w:t>
      </w:r>
      <w:r w:rsidR="00BC3379" w:rsidRPr="006F6D60">
        <w:rPr>
          <w:color w:val="000000" w:themeColor="text1"/>
          <w:highlight w:val="green"/>
          <w:lang w:val="es-ES"/>
        </w:rPr>
        <w:t>[</w:t>
      </w:r>
      <w:hyperlink r:id="rId13" w:history="1">
        <w:r w:rsidR="00BC3379" w:rsidRPr="006F6D60">
          <w:rPr>
            <w:rStyle w:val="Hipervnculo"/>
            <w:highlight w:val="green"/>
            <w:lang w:val="es-ES"/>
          </w:rPr>
          <w:t>VER</w:t>
        </w:r>
      </w:hyperlink>
      <w:r w:rsidR="00BC3379" w:rsidRPr="006F6D60">
        <w:rPr>
          <w:color w:val="000000" w:themeColor="text1"/>
          <w:highlight w:val="green"/>
          <w:lang w:val="es-ES"/>
        </w:rPr>
        <w:t>]</w:t>
      </w:r>
      <w:r w:rsidR="004E6469" w:rsidRPr="006F6D60">
        <w:rPr>
          <w:color w:val="000000" w:themeColor="text1"/>
          <w:lang w:val="es-ES"/>
        </w:rPr>
        <w:t xml:space="preserve"> o John Speke </w:t>
      </w:r>
      <w:r w:rsidR="004E6469" w:rsidRPr="006F6D60">
        <w:rPr>
          <w:color w:val="000000" w:themeColor="text1"/>
          <w:highlight w:val="green"/>
          <w:lang w:val="es-ES"/>
        </w:rPr>
        <w:t>[</w:t>
      </w:r>
      <w:hyperlink r:id="rId14" w:history="1">
        <w:r w:rsidR="004E6469" w:rsidRPr="006F6D60">
          <w:rPr>
            <w:rStyle w:val="Hipervnculo"/>
            <w:highlight w:val="green"/>
            <w:lang w:val="es-ES"/>
          </w:rPr>
          <w:t>VER</w:t>
        </w:r>
      </w:hyperlink>
      <w:r w:rsidR="004E6469" w:rsidRPr="006F6D60">
        <w:rPr>
          <w:color w:val="000000" w:themeColor="text1"/>
          <w:highlight w:val="green"/>
          <w:lang w:val="es-ES"/>
        </w:rPr>
        <w:t>]</w:t>
      </w:r>
      <w:r w:rsidRPr="006F6D60">
        <w:rPr>
          <w:color w:val="000000" w:themeColor="text1"/>
          <w:highlight w:val="green"/>
          <w:lang w:val="es-ES"/>
        </w:rPr>
        <w:t>.</w:t>
      </w:r>
    </w:p>
    <w:p w:rsidR="00621DBF" w:rsidRPr="006F6D60"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6F6D60">
        <w:rPr>
          <w:color w:val="000000" w:themeColor="text1"/>
          <w:lang w:val="es-ES"/>
        </w:rPr>
        <w:t>Una fase de conquista.</w:t>
      </w:r>
    </w:p>
    <w:p w:rsidR="00621DBF" w:rsidRPr="006F6D60"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6F6D60">
        <w:rPr>
          <w:color w:val="000000" w:themeColor="text1"/>
          <w:lang w:val="es-ES"/>
        </w:rPr>
        <w:t>Una fase de organización.</w:t>
      </w:r>
    </w:p>
    <w:p w:rsidR="00621DBF" w:rsidRPr="006F6D60" w:rsidRDefault="00621DBF" w:rsidP="00621DBF">
      <w:pPr>
        <w:shd w:val="clear" w:color="auto" w:fill="FFFFFF"/>
        <w:spacing w:before="100" w:beforeAutospacing="1" w:after="100" w:afterAutospacing="1"/>
        <w:rPr>
          <w:color w:val="000000" w:themeColor="text1"/>
          <w:lang w:val="es-ES"/>
        </w:rPr>
      </w:pPr>
      <w:r w:rsidRPr="006F6D60">
        <w:rPr>
          <w:color w:val="000000" w:themeColor="text1"/>
          <w:lang w:val="es-ES"/>
        </w:rPr>
        <w:t xml:space="preserve">En el </w:t>
      </w:r>
      <w:r w:rsidRPr="006F6D60">
        <w:rPr>
          <w:b/>
          <w:bCs/>
          <w:color w:val="000000" w:themeColor="text1"/>
          <w:lang w:val="es-ES"/>
        </w:rPr>
        <w:t>sistema colonial</w:t>
      </w:r>
      <w:r w:rsidRPr="006F6D60">
        <w:rPr>
          <w:color w:val="000000" w:themeColor="text1"/>
          <w:lang w:val="es-ES"/>
        </w:rPr>
        <w:t xml:space="preserve"> implantado por las potencias europeas en los territorios que ocuparon, en general por la fuerza, se establecieron distintas formas de organización administrativa:</w:t>
      </w:r>
    </w:p>
    <w:p w:rsidR="00621DBF" w:rsidRPr="006F6D60" w:rsidRDefault="00621DBF" w:rsidP="00153A33">
      <w:pPr>
        <w:pStyle w:val="Prrafodelista"/>
        <w:numPr>
          <w:ilvl w:val="0"/>
          <w:numId w:val="3"/>
        </w:numPr>
        <w:shd w:val="clear" w:color="auto" w:fill="FFFFFF"/>
        <w:spacing w:before="100" w:beforeAutospacing="1" w:after="100" w:afterAutospacing="1"/>
        <w:rPr>
          <w:color w:val="000000" w:themeColor="text1"/>
        </w:rPr>
      </w:pPr>
      <w:r w:rsidRPr="006F6D60">
        <w:rPr>
          <w:color w:val="000000" w:themeColor="text1"/>
          <w:lang w:val="es-ES"/>
        </w:rPr>
        <w:t xml:space="preserve">Las </w:t>
      </w:r>
      <w:r w:rsidRPr="006F6D60">
        <w:rPr>
          <w:b/>
          <w:bCs/>
          <w:color w:val="000000" w:themeColor="text1"/>
          <w:lang w:val="es-ES"/>
        </w:rPr>
        <w:t>colonias gobernadas por las metrópolis</w:t>
      </w:r>
      <w:del w:id="63" w:author="Diego Pérez Medina" w:date="2015-03-02T19:12:00Z">
        <w:r w:rsidRPr="006F6D60" w:rsidDel="005465B8">
          <w:rPr>
            <w:color w:val="000000" w:themeColor="text1"/>
            <w:lang w:val="es-ES"/>
          </w:rPr>
          <w:delText>:</w:delText>
        </w:r>
      </w:del>
      <w:r w:rsidRPr="006F6D60">
        <w:rPr>
          <w:color w:val="000000" w:themeColor="text1"/>
          <w:lang w:val="es-ES"/>
        </w:rPr>
        <w:t xml:space="preserve"> podían ser </w:t>
      </w:r>
      <w:ins w:id="64" w:author="Diego Pérez Medina" w:date="2015-03-02T19:12:00Z">
        <w:r w:rsidR="005465B8">
          <w:rPr>
            <w:color w:val="000000" w:themeColor="text1"/>
            <w:lang w:val="es-ES"/>
          </w:rPr>
          <w:t xml:space="preserve">de </w:t>
        </w:r>
      </w:ins>
      <w:r w:rsidRPr="006F6D60">
        <w:rPr>
          <w:color w:val="000000" w:themeColor="text1"/>
          <w:lang w:val="es-ES"/>
        </w:rPr>
        <w:t>dos tipos:</w:t>
      </w:r>
    </w:p>
    <w:p w:rsidR="00621DBF" w:rsidRPr="006F6D60" w:rsidRDefault="00621DBF" w:rsidP="004C1839">
      <w:pPr>
        <w:numPr>
          <w:ilvl w:val="2"/>
          <w:numId w:val="1"/>
        </w:numPr>
        <w:shd w:val="clear" w:color="auto" w:fill="FFFFFF"/>
        <w:spacing w:before="100" w:beforeAutospacing="1" w:after="100" w:afterAutospacing="1"/>
        <w:rPr>
          <w:color w:val="000000" w:themeColor="text1"/>
        </w:rPr>
      </w:pPr>
      <w:r w:rsidRPr="006F6D60">
        <w:rPr>
          <w:color w:val="000000" w:themeColor="text1"/>
          <w:lang w:val="es-ES"/>
        </w:rPr>
        <w:t xml:space="preserve">Las </w:t>
      </w:r>
      <w:r w:rsidRPr="006F6D60">
        <w:rPr>
          <w:b/>
          <w:bCs/>
          <w:color w:val="000000" w:themeColor="text1"/>
          <w:lang w:val="es-ES"/>
        </w:rPr>
        <w:t>colonias de poblamiento</w:t>
      </w:r>
      <w:r w:rsidRPr="006F6D60">
        <w:rPr>
          <w:color w:val="000000" w:themeColor="text1"/>
          <w:lang w:val="es-ES"/>
        </w:rPr>
        <w:t xml:space="preserve">: eran los </w:t>
      </w:r>
      <w:r w:rsidRPr="006F6D60">
        <w:rPr>
          <w:b/>
          <w:bCs/>
          <w:color w:val="000000" w:themeColor="text1"/>
          <w:lang w:val="es-ES"/>
        </w:rPr>
        <w:t>territorios metropolitanos</w:t>
      </w:r>
      <w:r w:rsidRPr="006F6D60">
        <w:rPr>
          <w:color w:val="000000" w:themeColor="text1"/>
          <w:lang w:val="es-ES"/>
        </w:rPr>
        <w:t xml:space="preserve"> (territorios con representación en las instituciones de las metrópolis) y los </w:t>
      </w:r>
      <w:r w:rsidRPr="006F6D60">
        <w:rPr>
          <w:b/>
          <w:bCs/>
          <w:color w:val="000000" w:themeColor="text1"/>
          <w:lang w:val="es-ES"/>
        </w:rPr>
        <w:t>dominios</w:t>
      </w:r>
      <w:r w:rsidRPr="006F6D60">
        <w:rPr>
          <w:color w:val="000000" w:themeColor="text1"/>
          <w:lang w:val="es-ES"/>
        </w:rPr>
        <w:t xml:space="preserve"> (territorios con cierto grado de autonomía). Acogían colonos europeos de forma permanente. </w:t>
      </w:r>
    </w:p>
    <w:p w:rsidR="00621DBF" w:rsidRPr="006F6D60" w:rsidRDefault="00621DBF" w:rsidP="00153A33">
      <w:pPr>
        <w:numPr>
          <w:ilvl w:val="2"/>
          <w:numId w:val="1"/>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Las </w:t>
      </w:r>
      <w:r w:rsidRPr="006F6D60">
        <w:rPr>
          <w:b/>
          <w:bCs/>
          <w:color w:val="000000" w:themeColor="text1"/>
          <w:lang w:val="es-ES"/>
        </w:rPr>
        <w:t>colonias de explotación</w:t>
      </w:r>
      <w:r w:rsidRPr="006F6D60">
        <w:rPr>
          <w:color w:val="000000" w:themeColor="text1"/>
          <w:lang w:val="es-ES"/>
        </w:rPr>
        <w:t xml:space="preserve">: estaban sometidas a una </w:t>
      </w:r>
      <w:r w:rsidRPr="006F6D60">
        <w:rPr>
          <w:b/>
          <w:bCs/>
          <w:color w:val="000000" w:themeColor="text1"/>
          <w:lang w:val="es-ES"/>
        </w:rPr>
        <w:t>explotación económica</w:t>
      </w:r>
      <w:r w:rsidRPr="006F6D60">
        <w:rPr>
          <w:color w:val="000000" w:themeColor="text1"/>
          <w:lang w:val="es-ES"/>
        </w:rPr>
        <w:t xml:space="preserve"> y a una </w:t>
      </w:r>
      <w:r w:rsidRPr="006F6D60">
        <w:rPr>
          <w:b/>
          <w:bCs/>
          <w:color w:val="000000" w:themeColor="text1"/>
          <w:lang w:val="es-ES"/>
        </w:rPr>
        <w:t>política de ocupación</w:t>
      </w:r>
      <w:r w:rsidRPr="006F6D60">
        <w:rPr>
          <w:color w:val="000000" w:themeColor="text1"/>
          <w:lang w:val="es-ES"/>
        </w:rPr>
        <w:t>.</w:t>
      </w:r>
    </w:p>
    <w:p w:rsidR="00621DBF" w:rsidRPr="006F6D60" w:rsidRDefault="00621DBF" w:rsidP="00153A33">
      <w:pPr>
        <w:pStyle w:val="Prrafodelista"/>
        <w:numPr>
          <w:ilvl w:val="0"/>
          <w:numId w:val="1"/>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Los </w:t>
      </w:r>
      <w:r w:rsidRPr="006F6D60">
        <w:rPr>
          <w:b/>
          <w:bCs/>
          <w:color w:val="000000" w:themeColor="text1"/>
          <w:lang w:val="es-ES"/>
        </w:rPr>
        <w:t>protectorados</w:t>
      </w:r>
      <w:del w:id="65" w:author="Diego Pérez Medina" w:date="2015-03-02T19:13:00Z">
        <w:r w:rsidRPr="006F6D60" w:rsidDel="005465B8">
          <w:rPr>
            <w:color w:val="000000" w:themeColor="text1"/>
            <w:lang w:val="es-ES"/>
          </w:rPr>
          <w:delText>:</w:delText>
        </w:r>
      </w:del>
      <w:r w:rsidRPr="006F6D60">
        <w:rPr>
          <w:color w:val="000000" w:themeColor="text1"/>
          <w:lang w:val="es-ES"/>
        </w:rPr>
        <w:t xml:space="preserve"> estaban gobernados, en principio, por las </w:t>
      </w:r>
      <w:r w:rsidRPr="006F6D60">
        <w:rPr>
          <w:b/>
          <w:bCs/>
          <w:color w:val="000000" w:themeColor="text1"/>
          <w:lang w:val="es-ES"/>
        </w:rPr>
        <w:t>autoridades locales</w:t>
      </w:r>
      <w:r w:rsidRPr="006F6D60">
        <w:rPr>
          <w:color w:val="000000" w:themeColor="text1"/>
          <w:lang w:val="es-ES"/>
        </w:rPr>
        <w:t xml:space="preserve">. Sin embargo, las metrópolis ejercían su control sobre aquellas. </w:t>
      </w:r>
    </w:p>
    <w:p w:rsidR="004C1839" w:rsidRPr="005465B8" w:rsidRDefault="004C1839" w:rsidP="005465B8">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4D3C4E" w:rsidRPr="006F6D60" w:rsidTr="002C55A3">
        <w:tc>
          <w:tcPr>
            <w:tcW w:w="9054" w:type="dxa"/>
            <w:gridSpan w:val="2"/>
            <w:shd w:val="clear" w:color="auto" w:fill="0D0D0D" w:themeFill="text1" w:themeFillTint="F2"/>
          </w:tcPr>
          <w:p w:rsidR="00621DBF" w:rsidRPr="006F6D60" w:rsidRDefault="00621DBF" w:rsidP="00BA501B">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2C55A3">
        <w:trPr>
          <w:trHeight w:val="322"/>
        </w:trPr>
        <w:tc>
          <w:tcPr>
            <w:tcW w:w="1257" w:type="dxa"/>
          </w:tcPr>
          <w:p w:rsidR="00621DBF" w:rsidRPr="006F6D60" w:rsidRDefault="00621DBF" w:rsidP="00BA501B">
            <w:pPr>
              <w:spacing w:before="2" w:after="2"/>
              <w:rPr>
                <w:b/>
                <w:color w:val="000000" w:themeColor="text1"/>
              </w:rPr>
            </w:pPr>
            <w:r w:rsidRPr="006F6D60">
              <w:rPr>
                <w:b/>
                <w:color w:val="000000" w:themeColor="text1"/>
              </w:rPr>
              <w:t>Código</w:t>
            </w:r>
          </w:p>
        </w:tc>
        <w:tc>
          <w:tcPr>
            <w:tcW w:w="7797" w:type="dxa"/>
          </w:tcPr>
          <w:p w:rsidR="00621DBF" w:rsidRPr="006F6D60" w:rsidRDefault="00621DBF" w:rsidP="00621DBF">
            <w:pPr>
              <w:spacing w:before="2" w:after="2"/>
              <w:rPr>
                <w:b/>
                <w:color w:val="000000" w:themeColor="text1"/>
              </w:rPr>
            </w:pPr>
            <w:r w:rsidRPr="006F6D60">
              <w:rPr>
                <w:color w:val="000000" w:themeColor="text1"/>
              </w:rPr>
              <w:t>CS_09_01_IMG02</w:t>
            </w:r>
          </w:p>
        </w:tc>
      </w:tr>
      <w:tr w:rsidR="004D3C4E" w:rsidRPr="006F6D60" w:rsidTr="002C55A3">
        <w:tc>
          <w:tcPr>
            <w:tcW w:w="1257" w:type="dxa"/>
          </w:tcPr>
          <w:p w:rsidR="00621DBF" w:rsidRPr="006F6D60" w:rsidRDefault="00621DBF" w:rsidP="00BA501B">
            <w:pPr>
              <w:spacing w:before="2" w:after="2"/>
              <w:rPr>
                <w:color w:val="000000" w:themeColor="text1"/>
              </w:rPr>
            </w:pPr>
            <w:r w:rsidRPr="006F6D60">
              <w:rPr>
                <w:b/>
                <w:color w:val="000000" w:themeColor="text1"/>
              </w:rPr>
              <w:t>Descripción</w:t>
            </w:r>
          </w:p>
        </w:tc>
        <w:tc>
          <w:tcPr>
            <w:tcW w:w="7797" w:type="dxa"/>
          </w:tcPr>
          <w:p w:rsidR="00621DBF" w:rsidRPr="006F6D60" w:rsidRDefault="00621DBF" w:rsidP="00BA501B">
            <w:pPr>
              <w:spacing w:before="2" w:after="2"/>
              <w:rPr>
                <w:color w:val="000000" w:themeColor="text1"/>
              </w:rPr>
            </w:pPr>
            <w:r w:rsidRPr="006F6D60">
              <w:rPr>
                <w:color w:val="000000" w:themeColor="text1"/>
              </w:rPr>
              <w:t>La ambición colonial y sus territorios</w:t>
            </w:r>
          </w:p>
        </w:tc>
      </w:tr>
      <w:tr w:rsidR="004D3C4E" w:rsidRPr="006F6D60" w:rsidTr="002C55A3">
        <w:tc>
          <w:tcPr>
            <w:tcW w:w="1257" w:type="dxa"/>
          </w:tcPr>
          <w:p w:rsidR="00621DBF" w:rsidRPr="006F6D60" w:rsidRDefault="00621DBF" w:rsidP="00BA501B">
            <w:pPr>
              <w:spacing w:before="2" w:after="2"/>
              <w:rPr>
                <w:color w:val="000000" w:themeColor="text1"/>
              </w:rPr>
            </w:pPr>
            <w:r w:rsidRPr="006F6D60">
              <w:rPr>
                <w:b/>
                <w:color w:val="000000" w:themeColor="text1"/>
              </w:rPr>
              <w:t>Código Shutterstock (o URL o la ruta en AulaPlaneta)</w:t>
            </w:r>
          </w:p>
        </w:tc>
        <w:tc>
          <w:tcPr>
            <w:tcW w:w="7797" w:type="dxa"/>
          </w:tcPr>
          <w:p w:rsidR="00AE5A7E" w:rsidRPr="006F6D60" w:rsidRDefault="00AE5A7E" w:rsidP="00AE5A7E">
            <w:pPr>
              <w:pStyle w:val="Ttulo2"/>
              <w:shd w:val="clear" w:color="auto" w:fill="FFFFFF"/>
              <w:outlineLvl w:val="1"/>
              <w:rPr>
                <w:rFonts w:ascii="Times New Roman" w:hAnsi="Times New Roman" w:cs="Times New Roman"/>
                <w:color w:val="000000" w:themeColor="text1"/>
                <w:sz w:val="24"/>
                <w:szCs w:val="24"/>
                <w:lang w:val="es-ES"/>
              </w:rPr>
            </w:pPr>
            <w:r w:rsidRPr="006F6D60">
              <w:rPr>
                <w:rFonts w:ascii="Times New Roman" w:hAnsi="Times New Roman" w:cs="Times New Roman"/>
                <w:color w:val="000000" w:themeColor="text1"/>
                <w:sz w:val="24"/>
                <w:szCs w:val="24"/>
                <w:lang w:val="es-ES"/>
              </w:rPr>
              <w:t>4º ESO Ciencias sociales, geografía e historia /El imperialismo y la Primera Guerra Mundial</w:t>
            </w:r>
          </w:p>
          <w:p w:rsidR="00AE5A7E" w:rsidRPr="006F6D60" w:rsidRDefault="00AE5A7E" w:rsidP="00AE5A7E">
            <w:pPr>
              <w:pStyle w:val="Ttulo1"/>
              <w:shd w:val="clear" w:color="auto" w:fill="FFFFFF"/>
              <w:spacing w:before="2" w:after="2"/>
              <w:outlineLvl w:val="0"/>
              <w:rPr>
                <w:rFonts w:ascii="Times New Roman" w:hAnsi="Times New Roman"/>
                <w:color w:val="000000" w:themeColor="text1"/>
                <w:sz w:val="24"/>
                <w:szCs w:val="24"/>
                <w:lang w:val="es-ES"/>
              </w:rPr>
            </w:pPr>
          </w:p>
          <w:p w:rsidR="00621DBF" w:rsidRPr="006F6D60" w:rsidRDefault="002C55A3" w:rsidP="004C1839">
            <w:pPr>
              <w:pStyle w:val="u"/>
              <w:shd w:val="clear" w:color="auto" w:fill="FFFFFF"/>
              <w:ind w:left="360"/>
              <w:rPr>
                <w:color w:val="000000" w:themeColor="text1"/>
                <w:lang w:val="es-ES"/>
              </w:rPr>
            </w:pPr>
            <w:r w:rsidRPr="006F6D60">
              <w:rPr>
                <w:noProof/>
                <w:color w:val="000000" w:themeColor="text1"/>
              </w:rPr>
              <w:drawing>
                <wp:inline distT="0" distB="0" distL="0" distR="0" wp14:anchorId="5F9EAC17" wp14:editId="653CC81E">
                  <wp:extent cx="3593054" cy="2684830"/>
                  <wp:effectExtent l="0" t="0" r="762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1_zoom.jpg"/>
                          <pic:cNvPicPr/>
                        </pic:nvPicPr>
                        <pic:blipFill>
                          <a:blip r:embed="rId15">
                            <a:extLst>
                              <a:ext uri="{28A0092B-C50C-407E-A947-70E740481C1C}">
                                <a14:useLocalDpi xmlns:a14="http://schemas.microsoft.com/office/drawing/2010/main" val="0"/>
                              </a:ext>
                            </a:extLst>
                          </a:blip>
                          <a:stretch>
                            <a:fillRect/>
                          </a:stretch>
                        </pic:blipFill>
                        <pic:spPr>
                          <a:xfrm>
                            <a:off x="0" y="0"/>
                            <a:ext cx="3597795" cy="2688373"/>
                          </a:xfrm>
                          <a:prstGeom prst="rect">
                            <a:avLst/>
                          </a:prstGeom>
                        </pic:spPr>
                      </pic:pic>
                    </a:graphicData>
                  </a:graphic>
                </wp:inline>
              </w:drawing>
            </w:r>
          </w:p>
        </w:tc>
      </w:tr>
      <w:tr w:rsidR="004C1839" w:rsidRPr="006F6D60" w:rsidTr="002C55A3">
        <w:tc>
          <w:tcPr>
            <w:tcW w:w="1257" w:type="dxa"/>
          </w:tcPr>
          <w:p w:rsidR="00621DBF" w:rsidRPr="006F6D60" w:rsidRDefault="00621DBF" w:rsidP="00BA501B">
            <w:pPr>
              <w:spacing w:before="2" w:after="2"/>
              <w:rPr>
                <w:color w:val="000000" w:themeColor="text1"/>
              </w:rPr>
            </w:pPr>
            <w:r w:rsidRPr="006F6D60">
              <w:rPr>
                <w:b/>
                <w:color w:val="000000" w:themeColor="text1"/>
              </w:rPr>
              <w:t>Pie de imagen</w:t>
            </w:r>
          </w:p>
        </w:tc>
        <w:tc>
          <w:tcPr>
            <w:tcW w:w="7797" w:type="dxa"/>
          </w:tcPr>
          <w:p w:rsidR="00621DBF" w:rsidRPr="006F6D60" w:rsidRDefault="002C55A3" w:rsidP="005465B8">
            <w:pPr>
              <w:spacing w:before="240"/>
              <w:rPr>
                <w:rFonts w:eastAsiaTheme="majorEastAsia"/>
                <w:color w:val="000000" w:themeColor="text1"/>
                <w:lang w:val="es-ES"/>
              </w:rPr>
            </w:pPr>
            <w:del w:id="66" w:author="Diego Pérez Medina" w:date="2015-03-02T19:14:00Z">
              <w:r w:rsidRPr="006F6D60" w:rsidDel="005465B8">
                <w:rPr>
                  <w:color w:val="000000" w:themeColor="text1"/>
                  <w:lang w:val="es-ES"/>
                </w:rPr>
                <w:delText xml:space="preserve">Pie: </w:delText>
              </w:r>
            </w:del>
            <w:r w:rsidRPr="006F6D60">
              <w:rPr>
                <w:color w:val="000000" w:themeColor="text1"/>
                <w:lang w:val="es-ES"/>
              </w:rPr>
              <w:t xml:space="preserve">Pese a </w:t>
            </w:r>
            <w:ins w:id="67" w:author="Diego Pérez Medina" w:date="2015-03-02T19:15:00Z">
              <w:r w:rsidR="005465B8">
                <w:rPr>
                  <w:color w:val="000000" w:themeColor="text1"/>
                  <w:lang w:val="es-ES"/>
                </w:rPr>
                <w:t>su</w:t>
              </w:r>
            </w:ins>
            <w:del w:id="68" w:author="Diego Pérez Medina" w:date="2015-03-02T19:15:00Z">
              <w:r w:rsidRPr="006F6D60" w:rsidDel="005465B8">
                <w:rPr>
                  <w:color w:val="000000" w:themeColor="text1"/>
                  <w:lang w:val="es-ES"/>
                </w:rPr>
                <w:delText>la</w:delText>
              </w:r>
            </w:del>
            <w:r w:rsidRPr="006F6D60">
              <w:rPr>
                <w:color w:val="000000" w:themeColor="text1"/>
                <w:lang w:val="es-ES"/>
              </w:rPr>
              <w:t xml:space="preserve"> superioridad militar</w:t>
            </w:r>
            <w:ins w:id="69" w:author="Diego Pérez Medina" w:date="2015-03-02T19:15:00Z">
              <w:r w:rsidR="005465B8">
                <w:rPr>
                  <w:color w:val="000000" w:themeColor="text1"/>
                  <w:lang w:val="es-ES"/>
                </w:rPr>
                <w:t>,</w:t>
              </w:r>
            </w:ins>
            <w:r w:rsidRPr="006F6D60">
              <w:rPr>
                <w:color w:val="000000" w:themeColor="text1"/>
                <w:lang w:val="es-ES"/>
              </w:rPr>
              <w:t xml:space="preserve"> </w:t>
            </w:r>
            <w:del w:id="70" w:author="Diego Pérez Medina" w:date="2015-03-02T19:15:00Z">
              <w:r w:rsidRPr="006F6D60" w:rsidDel="005465B8">
                <w:rPr>
                  <w:color w:val="000000" w:themeColor="text1"/>
                  <w:lang w:val="es-ES"/>
                </w:rPr>
                <w:delText xml:space="preserve">de </w:delText>
              </w:r>
            </w:del>
            <w:r w:rsidRPr="006F6D60">
              <w:rPr>
                <w:color w:val="000000" w:themeColor="text1"/>
                <w:lang w:val="es-ES"/>
              </w:rPr>
              <w:t>las potencias coloniales</w:t>
            </w:r>
            <w:del w:id="71" w:author="Diego Pérez Medina" w:date="2015-03-02T19:15:00Z">
              <w:r w:rsidRPr="006F6D60" w:rsidDel="005465B8">
                <w:rPr>
                  <w:color w:val="000000" w:themeColor="text1"/>
                  <w:lang w:val="es-ES"/>
                </w:rPr>
                <w:delText>, estas</w:delText>
              </w:r>
            </w:del>
            <w:r w:rsidRPr="006F6D60">
              <w:rPr>
                <w:color w:val="000000" w:themeColor="text1"/>
                <w:lang w:val="es-ES"/>
              </w:rPr>
              <w:t xml:space="preserve"> tuvieron</w:t>
            </w:r>
            <w:r w:rsidR="00683A8C" w:rsidRPr="006F6D60">
              <w:rPr>
                <w:color w:val="000000" w:themeColor="text1"/>
                <w:lang w:val="es-ES"/>
              </w:rPr>
              <w:t xml:space="preserve"> </w:t>
            </w:r>
            <w:r w:rsidRPr="006F6D60">
              <w:rPr>
                <w:color w:val="000000" w:themeColor="text1"/>
                <w:lang w:val="es-ES"/>
              </w:rPr>
              <w:t xml:space="preserve">que enfrentarse a </w:t>
            </w:r>
            <w:r w:rsidRPr="006F6D60">
              <w:rPr>
                <w:rStyle w:val="Textoennegrita"/>
                <w:color w:val="000000" w:themeColor="text1"/>
                <w:lang w:val="es-ES"/>
              </w:rPr>
              <w:t xml:space="preserve">alzamientos de la población nativa </w:t>
            </w:r>
            <w:r w:rsidRPr="006F6D60">
              <w:rPr>
                <w:color w:val="000000" w:themeColor="text1"/>
                <w:lang w:val="es-ES"/>
              </w:rPr>
              <w:t xml:space="preserve">contra el dominio europeo, como sucedió en China durante la </w:t>
            </w:r>
            <w:r w:rsidRPr="006F6D60">
              <w:rPr>
                <w:rStyle w:val="Textoennegrita"/>
                <w:color w:val="000000" w:themeColor="text1"/>
                <w:lang w:val="es-ES"/>
              </w:rPr>
              <w:t>rebelión de los bóxers</w:t>
            </w:r>
            <w:r w:rsidRPr="006F6D60">
              <w:rPr>
                <w:color w:val="000000" w:themeColor="text1"/>
                <w:lang w:val="es-ES"/>
              </w:rPr>
              <w:t xml:space="preserve"> (1900-1901).</w:t>
            </w:r>
          </w:p>
        </w:tc>
      </w:tr>
    </w:tbl>
    <w:p w:rsidR="00621DBF" w:rsidRPr="006F6D60" w:rsidRDefault="00621DBF" w:rsidP="004D35A2">
      <w:pPr>
        <w:tabs>
          <w:tab w:val="right" w:pos="8498"/>
        </w:tabs>
        <w:rPr>
          <w:b/>
          <w:color w:val="000000" w:themeColor="text1"/>
          <w:lang w:val="es-ES"/>
        </w:rPr>
      </w:pPr>
    </w:p>
    <w:p w:rsidR="00CD2A8A" w:rsidRPr="006F6D60" w:rsidRDefault="00AE5A7E" w:rsidP="00AE5A7E">
      <w:pPr>
        <w:rPr>
          <w:color w:val="000000" w:themeColor="text1"/>
          <w:lang w:val="es-ES"/>
        </w:rPr>
      </w:pPr>
      <w:r w:rsidRPr="006F6D60">
        <w:rPr>
          <w:color w:val="000000" w:themeColor="text1"/>
          <w:lang w:val="es-ES"/>
        </w:rPr>
        <w:t xml:space="preserve"> </w:t>
      </w:r>
    </w:p>
    <w:p w:rsidR="002634DD" w:rsidRPr="006F6D60" w:rsidRDefault="002634DD"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CD2A8A" w:rsidRPr="006F6D60" w:rsidRDefault="00CD2A8A" w:rsidP="00CD2A8A">
            <w:pPr>
              <w:spacing w:before="2" w:after="2"/>
              <w:jc w:val="center"/>
              <w:rPr>
                <w:b/>
                <w:color w:val="000000" w:themeColor="text1"/>
              </w:rPr>
            </w:pPr>
            <w:r w:rsidRPr="006F6D60">
              <w:rPr>
                <w:b/>
                <w:color w:val="FFFFFF" w:themeColor="background1"/>
              </w:rPr>
              <w:t>Destacado</w:t>
            </w:r>
          </w:p>
        </w:tc>
      </w:tr>
      <w:tr w:rsidR="004D3C4E" w:rsidRPr="006F6D60" w:rsidTr="00BA501B">
        <w:tc>
          <w:tcPr>
            <w:tcW w:w="2518" w:type="dxa"/>
          </w:tcPr>
          <w:p w:rsidR="00CD2A8A" w:rsidRPr="006F6D60" w:rsidRDefault="00CD2A8A" w:rsidP="00CD2A8A">
            <w:pPr>
              <w:spacing w:before="2" w:after="2"/>
              <w:rPr>
                <w:b/>
                <w:color w:val="000000" w:themeColor="text1"/>
              </w:rPr>
            </w:pPr>
            <w:r w:rsidRPr="006F6D60">
              <w:rPr>
                <w:b/>
                <w:color w:val="000000" w:themeColor="text1"/>
              </w:rPr>
              <w:t>Título</w:t>
            </w:r>
          </w:p>
        </w:tc>
        <w:tc>
          <w:tcPr>
            <w:tcW w:w="6536" w:type="dxa"/>
          </w:tcPr>
          <w:p w:rsidR="00CD2A8A" w:rsidRPr="006F6D60" w:rsidRDefault="00CD2A8A" w:rsidP="00CD2A8A">
            <w:pPr>
              <w:spacing w:before="2" w:after="2"/>
              <w:rPr>
                <w:b/>
                <w:color w:val="000000" w:themeColor="text1"/>
              </w:rPr>
            </w:pPr>
            <w:r w:rsidRPr="006F6D60">
              <w:rPr>
                <w:b/>
                <w:color w:val="000000" w:themeColor="text1"/>
              </w:rPr>
              <w:t>Un progreso costoso</w:t>
            </w:r>
          </w:p>
        </w:tc>
      </w:tr>
      <w:tr w:rsidR="00CD2A8A" w:rsidRPr="006F6D60" w:rsidTr="00BA501B">
        <w:tc>
          <w:tcPr>
            <w:tcW w:w="2518" w:type="dxa"/>
          </w:tcPr>
          <w:p w:rsidR="00CD2A8A" w:rsidRPr="006F6D60" w:rsidRDefault="00CD2A8A" w:rsidP="00CD2A8A">
            <w:pPr>
              <w:spacing w:before="2" w:after="2"/>
              <w:rPr>
                <w:b/>
                <w:color w:val="000000" w:themeColor="text1"/>
              </w:rPr>
            </w:pPr>
            <w:r w:rsidRPr="006F6D60">
              <w:rPr>
                <w:b/>
                <w:color w:val="000000" w:themeColor="text1"/>
              </w:rPr>
              <w:t>Contenido</w:t>
            </w:r>
          </w:p>
        </w:tc>
        <w:tc>
          <w:tcPr>
            <w:tcW w:w="6536" w:type="dxa"/>
          </w:tcPr>
          <w:p w:rsidR="00CD2A8A" w:rsidRPr="006F6D60" w:rsidRDefault="00CD2A8A" w:rsidP="00E309AF">
            <w:pPr>
              <w:rPr>
                <w:color w:val="000000" w:themeColor="text1"/>
                <w:lang w:val="es-ES"/>
              </w:rPr>
            </w:pPr>
            <w:r w:rsidRPr="006F6D60">
              <w:rPr>
                <w:color w:val="000000" w:themeColor="text1"/>
                <w:lang w:val="es-ES"/>
              </w:rPr>
              <w:t xml:space="preserve">Para garantizar su progreso, algunas naciones extendieron sus dominios sobre </w:t>
            </w:r>
            <w:del w:id="72" w:author="Diego Pérez Medina" w:date="2015-03-02T19:16:00Z">
              <w:r w:rsidRPr="006F6D60" w:rsidDel="000426DB">
                <w:rPr>
                  <w:color w:val="000000" w:themeColor="text1"/>
                  <w:lang w:val="es-ES"/>
                </w:rPr>
                <w:delText xml:space="preserve">otros </w:delText>
              </w:r>
            </w:del>
            <w:r w:rsidRPr="006F6D60">
              <w:rPr>
                <w:color w:val="000000" w:themeColor="text1"/>
                <w:lang w:val="es-ES"/>
              </w:rPr>
              <w:t xml:space="preserve">territorios en los que podían encontrar materias primas en cantidad suficiente para la producción de mercancías. En el siglo </w:t>
            </w:r>
            <w:r w:rsidRPr="000426DB">
              <w:rPr>
                <w:color w:val="000000" w:themeColor="text1"/>
                <w:highlight w:val="green"/>
                <w:lang w:val="es-ES"/>
              </w:rPr>
              <w:t>XIX</w:t>
            </w:r>
            <w:ins w:id="73" w:author="Diego Pérez Medina" w:date="2015-03-02T19:16:00Z">
              <w:r w:rsidR="000426DB">
                <w:rPr>
                  <w:color w:val="000000" w:themeColor="text1"/>
                  <w:lang w:val="es-ES"/>
                </w:rPr>
                <w:t>,</w:t>
              </w:r>
            </w:ins>
            <w:r w:rsidRPr="006F6D60">
              <w:rPr>
                <w:color w:val="000000" w:themeColor="text1"/>
                <w:lang w:val="es-ES"/>
              </w:rPr>
              <w:t xml:space="preserve"> países como Francia, Bélgica, Estados Unidos o Inglaterra colonizaron grandes regiones en continentes como África y Asia. La colonización fue un proceso violento que dejó a los países colonizados en desventaja</w:t>
            </w:r>
            <w:r w:rsidR="00370BDB" w:rsidRPr="006F6D60">
              <w:rPr>
                <w:color w:val="000000" w:themeColor="text1"/>
                <w:lang w:val="es-ES"/>
              </w:rPr>
              <w:t xml:space="preserve"> frente al desarrollo que lograr</w:t>
            </w:r>
            <w:r w:rsidRPr="006F6D60">
              <w:rPr>
                <w:color w:val="000000" w:themeColor="text1"/>
                <w:lang w:val="es-ES"/>
              </w:rPr>
              <w:t>o</w:t>
            </w:r>
            <w:r w:rsidR="00370BDB" w:rsidRPr="006F6D60">
              <w:rPr>
                <w:color w:val="000000" w:themeColor="text1"/>
                <w:lang w:val="es-ES"/>
              </w:rPr>
              <w:t>n</w:t>
            </w:r>
            <w:r w:rsidRPr="006F6D60">
              <w:rPr>
                <w:color w:val="000000" w:themeColor="text1"/>
                <w:lang w:val="es-ES"/>
              </w:rPr>
              <w:t xml:space="preserve"> los países invasores.</w:t>
            </w:r>
            <w:r w:rsidR="00683A8C" w:rsidRPr="006F6D60">
              <w:rPr>
                <w:color w:val="000000" w:themeColor="text1"/>
                <w:lang w:val="es-ES"/>
              </w:rPr>
              <w:t xml:space="preserve"> </w:t>
            </w:r>
          </w:p>
        </w:tc>
      </w:tr>
    </w:tbl>
    <w:p w:rsidR="00621DBF" w:rsidRPr="006F6D60" w:rsidRDefault="00621DBF"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633829" w:rsidRPr="006F6D60" w:rsidRDefault="00633829" w:rsidP="00BA501B">
            <w:pPr>
              <w:spacing w:before="2" w:after="2"/>
              <w:jc w:val="center"/>
              <w:rPr>
                <w:b/>
                <w:color w:val="000000" w:themeColor="text1"/>
              </w:rPr>
            </w:pPr>
            <w:r w:rsidRPr="006F6D60">
              <w:rPr>
                <w:b/>
                <w:color w:val="FFFFFF" w:themeColor="background1"/>
              </w:rPr>
              <w:t xml:space="preserve"> 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501B">
        <w:tc>
          <w:tcPr>
            <w:tcW w:w="2518" w:type="dxa"/>
          </w:tcPr>
          <w:p w:rsidR="00633829" w:rsidRPr="006F6D60" w:rsidRDefault="00633829" w:rsidP="00BA501B">
            <w:pPr>
              <w:spacing w:before="2" w:after="2"/>
              <w:rPr>
                <w:b/>
                <w:color w:val="000000" w:themeColor="text1"/>
              </w:rPr>
            </w:pPr>
            <w:r w:rsidRPr="006F6D60">
              <w:rPr>
                <w:b/>
                <w:color w:val="000000" w:themeColor="text1"/>
              </w:rPr>
              <w:t>Código</w:t>
            </w:r>
          </w:p>
        </w:tc>
        <w:tc>
          <w:tcPr>
            <w:tcW w:w="6536" w:type="dxa"/>
          </w:tcPr>
          <w:p w:rsidR="00633829" w:rsidRPr="006F6D60" w:rsidRDefault="00633829"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5</w:t>
            </w:r>
            <w:r w:rsidRPr="006F6D60">
              <w:rPr>
                <w:color w:val="000000" w:themeColor="text1"/>
              </w:rPr>
              <w:t>0</w:t>
            </w:r>
          </w:p>
        </w:tc>
      </w:tr>
      <w:tr w:rsidR="004D3C4E" w:rsidRPr="006F6D60" w:rsidTr="00BA501B">
        <w:tc>
          <w:tcPr>
            <w:tcW w:w="2518" w:type="dxa"/>
          </w:tcPr>
          <w:p w:rsidR="00633829" w:rsidRPr="006F6D60" w:rsidRDefault="00633829" w:rsidP="00BA501B">
            <w:pPr>
              <w:spacing w:before="2" w:after="2"/>
              <w:rPr>
                <w:color w:val="000000" w:themeColor="text1"/>
              </w:rPr>
            </w:pPr>
            <w:r w:rsidRPr="006F6D60">
              <w:rPr>
                <w:b/>
                <w:color w:val="000000" w:themeColor="text1"/>
              </w:rPr>
              <w:t>Ubicación en Aula Planeta</w:t>
            </w:r>
          </w:p>
        </w:tc>
        <w:tc>
          <w:tcPr>
            <w:tcW w:w="6536" w:type="dxa"/>
          </w:tcPr>
          <w:p w:rsidR="00633829" w:rsidRPr="006F6D60" w:rsidRDefault="00633829" w:rsidP="00E309AF">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Mundial/La dominación, organización</w:t>
            </w:r>
            <w:ins w:id="74" w:author="Diego Pérez Medina" w:date="2015-03-02T19:17:00Z">
              <w:r w:rsidR="00E309AF">
                <w:rPr>
                  <w:color w:val="000000" w:themeColor="text1"/>
                  <w:lang w:val="es-ES"/>
                </w:rPr>
                <w:t xml:space="preserve"> y</w:t>
              </w:r>
            </w:ins>
            <w:del w:id="75" w:author="Diego Pérez Medina" w:date="2015-03-02T19:17:00Z">
              <w:r w:rsidRPr="006F6D60" w:rsidDel="00E309AF">
                <w:rPr>
                  <w:color w:val="000000" w:themeColor="text1"/>
                  <w:lang w:val="es-ES"/>
                </w:rPr>
                <w:delText>,</w:delText>
              </w:r>
            </w:del>
            <w:r w:rsidRPr="006F6D60">
              <w:rPr>
                <w:color w:val="000000" w:themeColor="text1"/>
                <w:lang w:val="es-ES"/>
              </w:rPr>
              <w:t xml:space="preserve"> expl</w:t>
            </w:r>
            <w:r w:rsidR="00D53AC8" w:rsidRPr="006F6D60">
              <w:rPr>
                <w:color w:val="000000" w:themeColor="text1"/>
                <w:lang w:val="es-ES"/>
              </w:rPr>
              <w:t>otació</w:t>
            </w:r>
            <w:r w:rsidRPr="006F6D60">
              <w:rPr>
                <w:color w:val="000000" w:themeColor="text1"/>
                <w:lang w:val="es-ES"/>
              </w:rPr>
              <w:t xml:space="preserve">n de las colonias. </w:t>
            </w:r>
          </w:p>
        </w:tc>
      </w:tr>
      <w:tr w:rsidR="004D3C4E" w:rsidRPr="006F6D60" w:rsidTr="00633829">
        <w:trPr>
          <w:trHeight w:val="913"/>
        </w:trPr>
        <w:tc>
          <w:tcPr>
            <w:tcW w:w="2518" w:type="dxa"/>
          </w:tcPr>
          <w:p w:rsidR="00633829" w:rsidRPr="006F6D60" w:rsidRDefault="00633829" w:rsidP="00BA501B">
            <w:pPr>
              <w:spacing w:before="2" w:after="2"/>
              <w:rPr>
                <w:color w:val="000000" w:themeColor="text1"/>
              </w:rPr>
            </w:pPr>
            <w:r w:rsidRPr="006F6D60">
              <w:rPr>
                <w:b/>
                <w:color w:val="000000" w:themeColor="text1"/>
              </w:rPr>
              <w:t>Cambio (descripción o capturas de pantallas)</w:t>
            </w:r>
          </w:p>
        </w:tc>
        <w:tc>
          <w:tcPr>
            <w:tcW w:w="6536" w:type="dxa"/>
          </w:tcPr>
          <w:p w:rsidR="00633829" w:rsidRPr="006F6D60" w:rsidRDefault="00633829" w:rsidP="00BA501B">
            <w:pPr>
              <w:spacing w:before="2" w:after="2"/>
              <w:rPr>
                <w:color w:val="000000" w:themeColor="text1"/>
              </w:rPr>
            </w:pPr>
            <w:r w:rsidRPr="006F6D60">
              <w:rPr>
                <w:color w:val="000000" w:themeColor="text1"/>
                <w:lang w:val="es-ES"/>
              </w:rPr>
              <w:t>No tiene ajustes.</w:t>
            </w:r>
          </w:p>
        </w:tc>
      </w:tr>
      <w:tr w:rsidR="004D3C4E" w:rsidRPr="006F6D60" w:rsidTr="00BA501B">
        <w:tc>
          <w:tcPr>
            <w:tcW w:w="2518" w:type="dxa"/>
          </w:tcPr>
          <w:p w:rsidR="00633829" w:rsidRPr="006F6D60" w:rsidRDefault="00633829" w:rsidP="00BA501B">
            <w:pPr>
              <w:spacing w:before="2" w:after="2"/>
              <w:rPr>
                <w:b/>
                <w:color w:val="000000" w:themeColor="text1"/>
              </w:rPr>
            </w:pPr>
            <w:r w:rsidRPr="006F6D60">
              <w:rPr>
                <w:b/>
                <w:color w:val="000000" w:themeColor="text1"/>
              </w:rPr>
              <w:t>Título</w:t>
            </w:r>
          </w:p>
        </w:tc>
        <w:tc>
          <w:tcPr>
            <w:tcW w:w="6536" w:type="dxa"/>
          </w:tcPr>
          <w:p w:rsidR="00633829" w:rsidRPr="006F6D60" w:rsidRDefault="00633829" w:rsidP="00633829">
            <w:pPr>
              <w:spacing w:before="2" w:after="2"/>
              <w:rPr>
                <w:color w:val="000000" w:themeColor="text1"/>
              </w:rPr>
            </w:pPr>
            <w:r w:rsidRPr="006F6D60">
              <w:rPr>
                <w:color w:val="000000" w:themeColor="text1"/>
              </w:rPr>
              <w:t>Refuerza tu aprendizaje: la dominación de las colonias</w:t>
            </w:r>
            <w:del w:id="76" w:author="Diego Pérez Medina" w:date="2015-03-02T19:17:00Z">
              <w:r w:rsidRPr="006F6D60" w:rsidDel="00B8224F">
                <w:rPr>
                  <w:color w:val="000000" w:themeColor="text1"/>
                </w:rPr>
                <w:delText xml:space="preserve">. </w:delText>
              </w:r>
            </w:del>
          </w:p>
        </w:tc>
      </w:tr>
      <w:tr w:rsidR="00633829" w:rsidRPr="006F6D60" w:rsidTr="00BA501B">
        <w:tc>
          <w:tcPr>
            <w:tcW w:w="2518" w:type="dxa"/>
          </w:tcPr>
          <w:p w:rsidR="00633829" w:rsidRPr="006F6D60" w:rsidRDefault="00633829" w:rsidP="00BA501B">
            <w:pPr>
              <w:spacing w:before="2" w:after="2"/>
              <w:rPr>
                <w:b/>
                <w:color w:val="000000" w:themeColor="text1"/>
              </w:rPr>
            </w:pPr>
            <w:r w:rsidRPr="006F6D60">
              <w:rPr>
                <w:b/>
                <w:color w:val="000000" w:themeColor="text1"/>
              </w:rPr>
              <w:t>Descripción</w:t>
            </w:r>
          </w:p>
        </w:tc>
        <w:tc>
          <w:tcPr>
            <w:tcW w:w="6536" w:type="dxa"/>
          </w:tcPr>
          <w:p w:rsidR="00633829" w:rsidRPr="006F6D60" w:rsidRDefault="00CA50CE" w:rsidP="00B8224F">
            <w:pPr>
              <w:spacing w:before="2" w:after="2"/>
              <w:rPr>
                <w:color w:val="000000" w:themeColor="text1"/>
              </w:rPr>
            </w:pPr>
            <w:r w:rsidRPr="006F6D60">
              <w:rPr>
                <w:color w:val="000000" w:themeColor="text1"/>
                <w:lang w:val="es-ES"/>
              </w:rPr>
              <w:t>Actividad sobre la dominación, organización</w:t>
            </w:r>
            <w:ins w:id="77" w:author="Diego Pérez Medina" w:date="2015-03-02T19:17:00Z">
              <w:r w:rsidR="00B8224F">
                <w:rPr>
                  <w:color w:val="000000" w:themeColor="text1"/>
                  <w:lang w:val="es-ES"/>
                </w:rPr>
                <w:t xml:space="preserve"> y</w:t>
              </w:r>
            </w:ins>
            <w:del w:id="78" w:author="Diego Pérez Medina" w:date="2015-03-02T19:17:00Z">
              <w:r w:rsidRPr="006F6D60" w:rsidDel="00B8224F">
                <w:rPr>
                  <w:color w:val="000000" w:themeColor="text1"/>
                  <w:lang w:val="es-ES"/>
                </w:rPr>
                <w:delText>,</w:delText>
              </w:r>
            </w:del>
            <w:r w:rsidRPr="006F6D60">
              <w:rPr>
                <w:color w:val="000000" w:themeColor="text1"/>
                <w:lang w:val="es-ES"/>
              </w:rPr>
              <w:t xml:space="preserve"> explotación de las colonias.</w:t>
            </w:r>
          </w:p>
        </w:tc>
      </w:tr>
    </w:tbl>
    <w:p w:rsidR="00A218E5" w:rsidRPr="006F6D60" w:rsidRDefault="00A218E5" w:rsidP="00A218E5">
      <w:pPr>
        <w:tabs>
          <w:tab w:val="right" w:pos="8498"/>
        </w:tabs>
        <w:rPr>
          <w:color w:val="000000" w:themeColor="text1"/>
          <w:highlight w:val="yellow"/>
        </w:rPr>
      </w:pPr>
    </w:p>
    <w:p w:rsidR="00A218E5" w:rsidRPr="006F6D60" w:rsidRDefault="00A218E5" w:rsidP="00A218E5">
      <w:pPr>
        <w:tabs>
          <w:tab w:val="right" w:pos="8498"/>
        </w:tabs>
        <w:rPr>
          <w:color w:val="000000" w:themeColor="text1"/>
        </w:rPr>
      </w:pPr>
      <w:r w:rsidRPr="006F6D60">
        <w:rPr>
          <w:color w:val="000000" w:themeColor="text1"/>
          <w:highlight w:val="yellow"/>
        </w:rPr>
        <w:t>[SECCIÓN 1]</w:t>
      </w:r>
      <w:r w:rsidRPr="006F6D60">
        <w:rPr>
          <w:color w:val="000000" w:themeColor="text1"/>
        </w:rPr>
        <w:t xml:space="preserve"> </w:t>
      </w:r>
      <w:r w:rsidRPr="00B8224F">
        <w:rPr>
          <w:b/>
          <w:color w:val="000000" w:themeColor="text1"/>
        </w:rPr>
        <w:t>3</w:t>
      </w:r>
      <w:ins w:id="79" w:author="Diego Pérez Medina" w:date="2015-03-02T19:17:00Z">
        <w:r w:rsidR="00B8224F" w:rsidRPr="00B8224F">
          <w:rPr>
            <w:b/>
            <w:color w:val="000000" w:themeColor="text1"/>
          </w:rPr>
          <w:t>.</w:t>
        </w:r>
      </w:ins>
      <w:r w:rsidRPr="006F6D60">
        <w:rPr>
          <w:b/>
          <w:color w:val="000000" w:themeColor="text1"/>
        </w:rPr>
        <w:t xml:space="preserve"> El imperialismo</w:t>
      </w:r>
    </w:p>
    <w:p w:rsidR="00602D11" w:rsidRPr="006F6D60" w:rsidRDefault="00602D11" w:rsidP="00602D11">
      <w:pPr>
        <w:pStyle w:val="u"/>
        <w:shd w:val="clear" w:color="auto" w:fill="FFFFFF"/>
        <w:rPr>
          <w:rStyle w:val="un"/>
          <w:rFonts w:eastAsiaTheme="majorEastAsia"/>
          <w:color w:val="000000" w:themeColor="text1"/>
          <w:lang w:val="es-ES"/>
        </w:rPr>
      </w:pPr>
      <w:r w:rsidRPr="006F6D60">
        <w:rPr>
          <w:rStyle w:val="un"/>
          <w:rFonts w:eastAsiaTheme="majorEastAsia"/>
          <w:color w:val="000000" w:themeColor="text1"/>
          <w:lang w:val="es-ES"/>
        </w:rPr>
        <w:t xml:space="preserve">El imperialismo representa la última fase del colonialismo. Durante el último tercio del siglo </w:t>
      </w:r>
      <w:r w:rsidRPr="00B8224F">
        <w:rPr>
          <w:rStyle w:val="un"/>
          <w:rFonts w:eastAsiaTheme="majorEastAsia"/>
          <w:color w:val="000000" w:themeColor="text1"/>
          <w:highlight w:val="green"/>
          <w:lang w:val="es-ES"/>
        </w:rPr>
        <w:t>XIX</w:t>
      </w:r>
      <w:r w:rsidRPr="006F6D60">
        <w:rPr>
          <w:rStyle w:val="un"/>
          <w:rFonts w:eastAsiaTheme="majorEastAsia"/>
          <w:color w:val="000000" w:themeColor="text1"/>
          <w:lang w:val="es-ES"/>
        </w:rPr>
        <w:t xml:space="preserve"> y el comienzo de la Gran Guerra, las principales potencias coloniales, el </w:t>
      </w:r>
      <w:r w:rsidRPr="006F6D60">
        <w:rPr>
          <w:rStyle w:val="Textoennegrita"/>
          <w:rFonts w:eastAsiaTheme="majorEastAsia"/>
          <w:color w:val="000000" w:themeColor="text1"/>
          <w:lang w:val="es-ES"/>
        </w:rPr>
        <w:t>Reino Unido</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Francia</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Alemania</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Rusia</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Estados Unidos</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Japón</w:t>
      </w:r>
      <w:r w:rsidRPr="006F6D60">
        <w:rPr>
          <w:rStyle w:val="un"/>
          <w:rFonts w:eastAsiaTheme="majorEastAsia"/>
          <w:color w:val="000000" w:themeColor="text1"/>
          <w:lang w:val="es-ES"/>
        </w:rPr>
        <w:t xml:space="preserve">, se disputaron el control de las tierras de </w:t>
      </w:r>
      <w:r w:rsidRPr="006F6D60">
        <w:rPr>
          <w:rStyle w:val="Textoennegrita"/>
          <w:rFonts w:eastAsiaTheme="majorEastAsia"/>
          <w:color w:val="000000" w:themeColor="text1"/>
          <w:lang w:val="es-ES"/>
        </w:rPr>
        <w:t>África</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Asia</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Oceanía</w:t>
      </w:r>
      <w:r w:rsidRPr="006F6D60">
        <w:rPr>
          <w:rStyle w:val="un"/>
          <w:rFonts w:eastAsiaTheme="majorEastAsia"/>
          <w:color w:val="000000" w:themeColor="text1"/>
          <w:lang w:val="es-ES"/>
        </w:rPr>
        <w:t>.</w:t>
      </w:r>
      <w:r w:rsidRPr="006F6D60">
        <w:rPr>
          <w:color w:val="000000" w:themeColor="text1"/>
          <w:lang w:val="es-ES"/>
        </w:rPr>
        <w:t xml:space="preserve"> </w:t>
      </w:r>
    </w:p>
    <w:p w:rsidR="00602D11" w:rsidRPr="006F6D60" w:rsidRDefault="00673D1A" w:rsidP="00602D11">
      <w:pPr>
        <w:rPr>
          <w:color w:val="000000" w:themeColor="text1"/>
          <w:lang w:val="es-ES"/>
        </w:rPr>
      </w:pPr>
      <w:r w:rsidRPr="006F6D60">
        <w:rPr>
          <w:color w:val="000000" w:themeColor="text1"/>
          <w:highlight w:val="yellow"/>
        </w:rPr>
        <w:t>[</w:t>
      </w:r>
      <w:r w:rsidR="003D3304" w:rsidRPr="006F6D60">
        <w:rPr>
          <w:color w:val="000000" w:themeColor="text1"/>
          <w:highlight w:val="yellow"/>
        </w:rPr>
        <w:t>SECCIÓN 2]</w:t>
      </w:r>
      <w:r w:rsidR="003D3304" w:rsidRPr="00B8224F">
        <w:rPr>
          <w:b/>
          <w:color w:val="000000" w:themeColor="text1"/>
        </w:rPr>
        <w:t xml:space="preserve"> 3.1</w:t>
      </w:r>
      <w:r w:rsidR="00E07F74" w:rsidRPr="00B8224F">
        <w:rPr>
          <w:b/>
          <w:color w:val="000000" w:themeColor="text1"/>
        </w:rPr>
        <w:t xml:space="preserve"> </w:t>
      </w:r>
      <w:r w:rsidR="00E07F74" w:rsidRPr="006F6D60">
        <w:rPr>
          <w:b/>
          <w:color w:val="000000" w:themeColor="text1"/>
        </w:rPr>
        <w:t>La colonización de Á</w:t>
      </w:r>
      <w:r w:rsidR="003D3304" w:rsidRPr="006F6D60">
        <w:rPr>
          <w:b/>
          <w:color w:val="000000" w:themeColor="text1"/>
        </w:rPr>
        <w:t>frica</w:t>
      </w:r>
      <w:r w:rsidR="003D3304" w:rsidRPr="006F6D60">
        <w:rPr>
          <w:color w:val="000000" w:themeColor="text1"/>
          <w:vertAlign w:val="subscript"/>
          <w:lang w:val="es-ES"/>
        </w:rPr>
        <w:t xml:space="preserve"> </w:t>
      </w:r>
    </w:p>
    <w:p w:rsidR="00602D11" w:rsidRPr="006F6D60" w:rsidRDefault="00602D11" w:rsidP="003D3304">
      <w:pPr>
        <w:shd w:val="clear" w:color="auto" w:fill="FFFFFF"/>
        <w:spacing w:before="100" w:beforeAutospacing="1" w:after="100" w:afterAutospacing="1"/>
        <w:rPr>
          <w:color w:val="000000" w:themeColor="text1"/>
          <w:lang w:val="es-ES"/>
        </w:rPr>
      </w:pPr>
      <w:r w:rsidRPr="006F6D60">
        <w:rPr>
          <w:color w:val="000000" w:themeColor="text1"/>
          <w:lang w:val="es-ES"/>
        </w:rPr>
        <w:t>Durante la segunda mitad del siglo</w:t>
      </w:r>
      <w:ins w:id="80" w:author="Diego Pérez Medina" w:date="2015-03-02T19:18:00Z">
        <w:r w:rsidR="00B8224F">
          <w:rPr>
            <w:color w:val="000000" w:themeColor="text1"/>
            <w:lang w:val="es-ES"/>
          </w:rPr>
          <w:t xml:space="preserve"> </w:t>
        </w:r>
        <w:r w:rsidR="00B8224F" w:rsidRPr="00B8224F">
          <w:rPr>
            <w:color w:val="000000" w:themeColor="text1"/>
            <w:highlight w:val="green"/>
            <w:lang w:val="es-ES"/>
          </w:rPr>
          <w:t>XIX</w:t>
        </w:r>
      </w:ins>
      <w:r w:rsidRPr="006F6D60">
        <w:rPr>
          <w:color w:val="000000" w:themeColor="text1"/>
          <w:lang w:val="es-ES"/>
        </w:rPr>
        <w:t xml:space="preserve">, se llevaron a cabo </w:t>
      </w:r>
      <w:r w:rsidRPr="006F6D60">
        <w:rPr>
          <w:b/>
          <w:bCs/>
          <w:color w:val="000000" w:themeColor="text1"/>
          <w:lang w:val="es-ES"/>
        </w:rPr>
        <w:t>exploraciones</w:t>
      </w:r>
      <w:r w:rsidRPr="006F6D60">
        <w:rPr>
          <w:color w:val="000000" w:themeColor="text1"/>
          <w:lang w:val="es-ES"/>
        </w:rPr>
        <w:t xml:space="preserve"> que dieron a conocer las grandes riquezas del continente</w:t>
      </w:r>
      <w:r w:rsidR="003D3304" w:rsidRPr="006F6D60">
        <w:rPr>
          <w:color w:val="000000" w:themeColor="text1"/>
          <w:lang w:val="es-ES"/>
        </w:rPr>
        <w:t xml:space="preserve"> Africano. </w:t>
      </w:r>
      <w:r w:rsidRPr="006F6D60">
        <w:rPr>
          <w:color w:val="000000" w:themeColor="text1"/>
          <w:lang w:val="es-ES"/>
        </w:rPr>
        <w:t xml:space="preserve">A esto le siguió la conquista de sus territorios. </w:t>
      </w:r>
    </w:p>
    <w:p w:rsidR="00602D11" w:rsidRPr="006F6D60" w:rsidRDefault="00602D11" w:rsidP="003D3304">
      <w:pPr>
        <w:shd w:val="clear" w:color="auto" w:fill="FFFFFF"/>
        <w:spacing w:before="100" w:beforeAutospacing="1" w:after="100" w:afterAutospacing="1"/>
        <w:rPr>
          <w:color w:val="000000" w:themeColor="text1"/>
          <w:lang w:val="es-ES"/>
        </w:rPr>
      </w:pPr>
      <w:r w:rsidRPr="006F6D60">
        <w:rPr>
          <w:color w:val="000000" w:themeColor="text1"/>
          <w:lang w:val="es-ES"/>
        </w:rPr>
        <w:t xml:space="preserve">África quedó </w:t>
      </w:r>
      <w:r w:rsidRPr="006F6D60">
        <w:rPr>
          <w:b/>
          <w:bCs/>
          <w:color w:val="000000" w:themeColor="text1"/>
          <w:lang w:val="es-ES"/>
        </w:rPr>
        <w:t>dividida de forma arbitraria</w:t>
      </w:r>
      <w:r w:rsidRPr="006F6D60">
        <w:rPr>
          <w:color w:val="000000" w:themeColor="text1"/>
          <w:lang w:val="es-ES"/>
        </w:rPr>
        <w:t xml:space="preserve"> y </w:t>
      </w:r>
      <w:r w:rsidRPr="006F6D60">
        <w:rPr>
          <w:b/>
          <w:bCs/>
          <w:color w:val="000000" w:themeColor="text1"/>
          <w:lang w:val="es-ES"/>
        </w:rPr>
        <w:t>repartida</w:t>
      </w:r>
      <w:r w:rsidRPr="006F6D60">
        <w:rPr>
          <w:color w:val="000000" w:themeColor="text1"/>
          <w:lang w:val="es-ES"/>
        </w:rPr>
        <w:t xml:space="preserve"> entre las potencias europeas, lo que provocó tensiones entre ellas. En la </w:t>
      </w:r>
      <w:r w:rsidRPr="006F6D60">
        <w:rPr>
          <w:b/>
          <w:bCs/>
          <w:color w:val="000000" w:themeColor="text1"/>
          <w:lang w:val="es-ES"/>
        </w:rPr>
        <w:t>conferencia de Berlín</w:t>
      </w:r>
      <w:r w:rsidRPr="006F6D60">
        <w:rPr>
          <w:color w:val="000000" w:themeColor="text1"/>
          <w:lang w:val="es-ES"/>
        </w:rPr>
        <w:t xml:space="preserve"> (1884-1885), auspiciada por el canciller alemán </w:t>
      </w:r>
      <w:r w:rsidRPr="006F6D60">
        <w:rPr>
          <w:b/>
          <w:bCs/>
          <w:color w:val="000000" w:themeColor="text1"/>
          <w:lang w:val="es-ES"/>
        </w:rPr>
        <w:t>Otto von Bismarck</w:t>
      </w:r>
      <w:r w:rsidRPr="006F6D60">
        <w:rPr>
          <w:color w:val="000000" w:themeColor="text1"/>
          <w:lang w:val="es-ES"/>
        </w:rPr>
        <w:t>, se fijaron las condiciones de colonización de África y, en la práctica, se decidió el reparto de sus tierras entre las distintas potencias coloniales</w:t>
      </w:r>
      <w:r w:rsidR="00E07F74" w:rsidRPr="006F6D60">
        <w:rPr>
          <w:color w:val="000000" w:themeColor="text1"/>
          <w:lang w:val="es-ES"/>
        </w:rPr>
        <w:t xml:space="preserve"> [</w:t>
      </w:r>
      <w:commentRangeStart w:id="81"/>
      <w:r w:rsidR="00E07F74" w:rsidRPr="006F6D60">
        <w:rPr>
          <w:color w:val="000000" w:themeColor="text1"/>
          <w:lang w:val="es-ES"/>
        </w:rPr>
        <w:fldChar w:fldCharType="begin"/>
      </w:r>
      <w:r w:rsidR="00E07F74" w:rsidRPr="006F6D60">
        <w:rPr>
          <w:color w:val="000000" w:themeColor="text1"/>
          <w:lang w:val="es-ES"/>
        </w:rPr>
        <w:instrText xml:space="preserve"> HYPERLINK "http://aulaplaneta.planetasaber.com/encyclopedia/default.asp?idreg=52841&amp;ruta=Buscador" </w:instrText>
      </w:r>
      <w:r w:rsidR="00E07F74" w:rsidRPr="006F6D60">
        <w:rPr>
          <w:color w:val="000000" w:themeColor="text1"/>
          <w:lang w:val="es-ES"/>
        </w:rPr>
        <w:fldChar w:fldCharType="separate"/>
      </w:r>
      <w:r w:rsidR="00E07F74" w:rsidRPr="006F6D60">
        <w:rPr>
          <w:rStyle w:val="Hipervnculo"/>
          <w:lang w:val="es-ES"/>
        </w:rPr>
        <w:t>VER</w:t>
      </w:r>
      <w:r w:rsidR="00E07F74" w:rsidRPr="006F6D60">
        <w:rPr>
          <w:color w:val="000000" w:themeColor="text1"/>
          <w:lang w:val="es-ES"/>
        </w:rPr>
        <w:fldChar w:fldCharType="end"/>
      </w:r>
      <w:commentRangeEnd w:id="81"/>
      <w:r w:rsidR="00E07F74" w:rsidRPr="006F6D60">
        <w:rPr>
          <w:rStyle w:val="Refdecomentario"/>
          <w:rFonts w:eastAsia="Calibri"/>
          <w:lang w:val="es-MX"/>
        </w:rPr>
        <w:commentReference w:id="81"/>
      </w:r>
      <w:r w:rsidR="00E07F74" w:rsidRPr="006F6D60">
        <w:rPr>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BA501B">
        <w:tc>
          <w:tcPr>
            <w:tcW w:w="9054" w:type="dxa"/>
            <w:gridSpan w:val="2"/>
            <w:shd w:val="clear" w:color="auto" w:fill="0D0D0D" w:themeFill="text1" w:themeFillTint="F2"/>
          </w:tcPr>
          <w:p w:rsidR="003D3304" w:rsidRPr="006F6D60" w:rsidRDefault="003D3304" w:rsidP="00BA501B">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BA501B">
        <w:trPr>
          <w:trHeight w:val="322"/>
        </w:trPr>
        <w:tc>
          <w:tcPr>
            <w:tcW w:w="1257" w:type="dxa"/>
          </w:tcPr>
          <w:p w:rsidR="003D3304" w:rsidRPr="006F6D60" w:rsidRDefault="003D3304" w:rsidP="00BA501B">
            <w:pPr>
              <w:spacing w:before="2" w:after="2"/>
              <w:rPr>
                <w:b/>
                <w:color w:val="000000" w:themeColor="text1"/>
              </w:rPr>
            </w:pPr>
            <w:r w:rsidRPr="006F6D60">
              <w:rPr>
                <w:b/>
                <w:color w:val="000000" w:themeColor="text1"/>
              </w:rPr>
              <w:t>Código</w:t>
            </w:r>
          </w:p>
        </w:tc>
        <w:tc>
          <w:tcPr>
            <w:tcW w:w="7797" w:type="dxa"/>
          </w:tcPr>
          <w:p w:rsidR="003D3304" w:rsidRPr="006F6D60" w:rsidRDefault="003D3304" w:rsidP="003D3304">
            <w:pPr>
              <w:spacing w:before="2" w:after="2"/>
              <w:rPr>
                <w:b/>
                <w:color w:val="000000" w:themeColor="text1"/>
              </w:rPr>
            </w:pPr>
            <w:r w:rsidRPr="006F6D60">
              <w:rPr>
                <w:color w:val="000000" w:themeColor="text1"/>
              </w:rPr>
              <w:t>CS_09_01_IMG03</w:t>
            </w:r>
          </w:p>
        </w:tc>
      </w:tr>
      <w:tr w:rsidR="004D3C4E" w:rsidRPr="006F6D60" w:rsidTr="00BA501B">
        <w:tc>
          <w:tcPr>
            <w:tcW w:w="1257" w:type="dxa"/>
          </w:tcPr>
          <w:p w:rsidR="003D3304" w:rsidRPr="006F6D60" w:rsidRDefault="003D3304" w:rsidP="00BA501B">
            <w:pPr>
              <w:spacing w:before="2" w:after="2"/>
              <w:rPr>
                <w:color w:val="000000" w:themeColor="text1"/>
              </w:rPr>
            </w:pPr>
            <w:r w:rsidRPr="006F6D60">
              <w:rPr>
                <w:b/>
                <w:color w:val="000000" w:themeColor="text1"/>
              </w:rPr>
              <w:t>Descripción</w:t>
            </w:r>
          </w:p>
        </w:tc>
        <w:tc>
          <w:tcPr>
            <w:tcW w:w="7797" w:type="dxa"/>
          </w:tcPr>
          <w:p w:rsidR="003D3304" w:rsidRPr="006F6D60" w:rsidRDefault="003D3304" w:rsidP="00BA501B">
            <w:pPr>
              <w:spacing w:before="2" w:after="2"/>
              <w:rPr>
                <w:color w:val="000000" w:themeColor="text1"/>
              </w:rPr>
            </w:pPr>
            <w:r w:rsidRPr="006F6D60">
              <w:rPr>
                <w:color w:val="000000" w:themeColor="text1"/>
              </w:rPr>
              <w:t>La ambición colonial y sus territorios</w:t>
            </w:r>
          </w:p>
        </w:tc>
      </w:tr>
      <w:tr w:rsidR="004D3C4E" w:rsidRPr="006F6D60" w:rsidTr="00BA501B">
        <w:tc>
          <w:tcPr>
            <w:tcW w:w="1257" w:type="dxa"/>
          </w:tcPr>
          <w:p w:rsidR="003D3304" w:rsidRPr="006F6D60" w:rsidRDefault="003D3304" w:rsidP="00BA501B">
            <w:pPr>
              <w:spacing w:before="2" w:after="2"/>
              <w:rPr>
                <w:color w:val="000000" w:themeColor="text1"/>
              </w:rPr>
            </w:pPr>
            <w:r w:rsidRPr="006F6D60">
              <w:rPr>
                <w:b/>
                <w:color w:val="000000" w:themeColor="text1"/>
              </w:rPr>
              <w:t>Código Shutterstock (o URL o la ruta en AulaPlaneta)</w:t>
            </w:r>
          </w:p>
        </w:tc>
        <w:tc>
          <w:tcPr>
            <w:tcW w:w="7797" w:type="dxa"/>
          </w:tcPr>
          <w:p w:rsidR="003D3304" w:rsidRPr="006F6D60" w:rsidRDefault="003D3304" w:rsidP="00E07F74">
            <w:pPr>
              <w:shd w:val="clear" w:color="auto" w:fill="FFFFFF"/>
              <w:spacing w:before="100" w:beforeAutospacing="1" w:after="100" w:afterAutospacing="1"/>
              <w:rPr>
                <w:rStyle w:val="ircsu"/>
                <w:color w:val="000000" w:themeColor="text1"/>
                <w:lang w:val="fr-FR"/>
              </w:rPr>
            </w:pPr>
            <w:r w:rsidRPr="006F6D60">
              <w:rPr>
                <w:rStyle w:val="ircsu"/>
                <w:color w:val="000000" w:themeColor="text1"/>
                <w:lang w:val="fr-FR"/>
              </w:rPr>
              <w:t xml:space="preserve">Wikicommons IMGCDB82 </w:t>
            </w:r>
          </w:p>
          <w:p w:rsidR="003D3304" w:rsidRPr="006F6D60" w:rsidRDefault="003D3304" w:rsidP="00B9013E">
            <w:pPr>
              <w:shd w:val="clear" w:color="auto" w:fill="FFFFFF"/>
              <w:spacing w:before="100" w:beforeAutospacing="1" w:after="100" w:afterAutospacing="1"/>
              <w:rPr>
                <w:rStyle w:val="ircsu"/>
                <w:color w:val="000000" w:themeColor="text1"/>
                <w:lang w:val="fr-FR"/>
              </w:rPr>
            </w:pPr>
            <w:del w:id="82" w:author="Diego Pérez Medina" w:date="2015-03-02T19:19:00Z">
              <w:r w:rsidRPr="006F6D60" w:rsidDel="0076264A">
                <w:rPr>
                  <w:rStyle w:val="ircsu"/>
                  <w:color w:val="000000" w:themeColor="text1"/>
                  <w:lang w:val="fr-FR"/>
                </w:rPr>
                <w:delText>(</w:delText>
              </w:r>
            </w:del>
            <w:hyperlink r:id="rId16" w:history="1">
              <w:r w:rsidR="00B9013E" w:rsidRPr="006F6D60">
                <w:rPr>
                  <w:rStyle w:val="Hipervnculo"/>
                  <w:color w:val="000000" w:themeColor="text1"/>
                  <w:lang w:val="fr-FR"/>
                </w:rPr>
                <w:t>http://commons.wikimedia.org/wiki/File:IMGCDB82_-_Caricatura_sobre_conferencia_de_Berl%C3%ADn,_1885.jpg</w:t>
              </w:r>
            </w:hyperlink>
            <w:del w:id="83" w:author="Diego Pérez Medina" w:date="2015-03-02T19:19:00Z">
              <w:r w:rsidRPr="006F6D60" w:rsidDel="0076264A">
                <w:rPr>
                  <w:rStyle w:val="ircsu"/>
                  <w:color w:val="000000" w:themeColor="text1"/>
                  <w:lang w:val="fr-FR"/>
                </w:rPr>
                <w:delText>)</w:delText>
              </w:r>
            </w:del>
          </w:p>
          <w:p w:rsidR="003D3304" w:rsidRPr="006F6D60" w:rsidRDefault="00B9013E" w:rsidP="0076264A">
            <w:pPr>
              <w:shd w:val="clear" w:color="auto" w:fill="FFFFFF"/>
              <w:spacing w:before="100" w:beforeAutospacing="1" w:after="100" w:afterAutospacing="1"/>
              <w:rPr>
                <w:color w:val="000000" w:themeColor="text1"/>
                <w:lang w:val="fr-FR"/>
              </w:rPr>
            </w:pPr>
            <w:r w:rsidRPr="006F6D60">
              <w:rPr>
                <w:noProof/>
                <w:color w:val="000000" w:themeColor="text1"/>
              </w:rPr>
              <w:drawing>
                <wp:inline distT="0" distB="0" distL="0" distR="0" wp14:anchorId="67D617F7" wp14:editId="1B623C3E">
                  <wp:extent cx="2280194" cy="2000964"/>
                  <wp:effectExtent l="0" t="0" r="6350" b="0"/>
                  <wp:docPr id="14" name="Imagen 14" descr="File:IMGCDB82 - Caricatura sobre conferencia de Berlín, 1885.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IMGCDB82 - Caricatura sobre conferencia de Berlín, 1885.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0239" cy="2001003"/>
                          </a:xfrm>
                          <a:prstGeom prst="rect">
                            <a:avLst/>
                          </a:prstGeom>
                          <a:noFill/>
                          <a:ln>
                            <a:noFill/>
                          </a:ln>
                        </pic:spPr>
                      </pic:pic>
                    </a:graphicData>
                  </a:graphic>
                </wp:inline>
              </w:drawing>
            </w:r>
          </w:p>
        </w:tc>
      </w:tr>
      <w:tr w:rsidR="004D3C4E" w:rsidRPr="006F6D60" w:rsidTr="00BA501B">
        <w:tc>
          <w:tcPr>
            <w:tcW w:w="1257" w:type="dxa"/>
          </w:tcPr>
          <w:p w:rsidR="003D3304" w:rsidRPr="006F6D60" w:rsidRDefault="003D3304" w:rsidP="00BA501B">
            <w:pPr>
              <w:spacing w:before="2" w:after="2"/>
              <w:rPr>
                <w:color w:val="000000" w:themeColor="text1"/>
              </w:rPr>
            </w:pPr>
            <w:r w:rsidRPr="006F6D60">
              <w:rPr>
                <w:b/>
                <w:color w:val="000000" w:themeColor="text1"/>
              </w:rPr>
              <w:t>Pie de imagen</w:t>
            </w:r>
          </w:p>
        </w:tc>
        <w:tc>
          <w:tcPr>
            <w:tcW w:w="7797" w:type="dxa"/>
          </w:tcPr>
          <w:p w:rsidR="003D3304" w:rsidRPr="006F6D60" w:rsidRDefault="00B9013E" w:rsidP="003E618B">
            <w:pPr>
              <w:shd w:val="clear" w:color="auto" w:fill="FFFFFF"/>
              <w:spacing w:before="100" w:beforeAutospacing="1" w:after="100" w:afterAutospacing="1"/>
              <w:rPr>
                <w:color w:val="000000" w:themeColor="text1"/>
                <w:lang w:val="es-ES"/>
              </w:rPr>
            </w:pPr>
            <w:r w:rsidRPr="006F6D60">
              <w:rPr>
                <w:color w:val="000000" w:themeColor="text1"/>
                <w:lang w:val="es-ES"/>
              </w:rPr>
              <w:t xml:space="preserve">Para saber más sobre el reparto de África, puedes consultar la </w:t>
            </w:r>
            <w:r w:rsidRPr="003E618B">
              <w:rPr>
                <w:color w:val="000000" w:themeColor="text1"/>
                <w:lang w:val="es-ES"/>
              </w:rPr>
              <w:t xml:space="preserve">Gran </w:t>
            </w:r>
            <w:r w:rsidR="003E618B">
              <w:rPr>
                <w:color w:val="000000" w:themeColor="text1"/>
                <w:lang w:val="es-ES"/>
              </w:rPr>
              <w:t>E</w:t>
            </w:r>
            <w:r w:rsidRPr="003E618B">
              <w:rPr>
                <w:color w:val="000000" w:themeColor="text1"/>
                <w:lang w:val="es-ES"/>
              </w:rPr>
              <w:t>nciclopedia Planeta</w:t>
            </w:r>
            <w:r w:rsidRPr="006F6D60">
              <w:rPr>
                <w:color w:val="000000" w:themeColor="text1"/>
                <w:lang w:val="es-ES"/>
              </w:rPr>
              <w:t xml:space="preserve"> </w:t>
            </w:r>
            <w:commentRangeStart w:id="84"/>
            <w:r w:rsidRPr="006F6D60">
              <w:rPr>
                <w:rFonts w:eastAsiaTheme="minorHAnsi"/>
                <w:color w:val="000000" w:themeColor="text1"/>
                <w:lang w:val="es-ES_tradnl" w:eastAsia="en-US"/>
              </w:rPr>
              <w:fldChar w:fldCharType="begin"/>
            </w:r>
            <w:r w:rsidRPr="006F6D60">
              <w:rPr>
                <w:color w:val="000000" w:themeColor="text1"/>
              </w:rPr>
              <w:instrText xml:space="preserve"> HYPERLINK "http://profesores.aulaplaneta.com/BCRedir.aspx?URL=/encyclopedia/default.asp?idpack=8&amp;idpil=000KNL01&amp;ruta=Buscador" \t "_blank" </w:instrText>
            </w:r>
            <w:r w:rsidRPr="006F6D60">
              <w:rPr>
                <w:rFonts w:eastAsiaTheme="minorHAnsi"/>
                <w:color w:val="000000" w:themeColor="text1"/>
                <w:lang w:val="es-ES_tradnl" w:eastAsia="en-US"/>
              </w:rPr>
              <w:fldChar w:fldCharType="separate"/>
            </w:r>
            <w:r w:rsidR="00CD06B3" w:rsidRPr="006F6D60">
              <w:rPr>
                <w:color w:val="000000" w:themeColor="text1"/>
                <w:lang w:val="es-ES"/>
              </w:rPr>
              <w:t>[VER</w:t>
            </w:r>
            <w:r w:rsidRPr="006F6D60">
              <w:rPr>
                <w:color w:val="000000" w:themeColor="text1"/>
                <w:lang w:val="es-ES"/>
              </w:rPr>
              <w:t>]</w:t>
            </w:r>
            <w:r w:rsidRPr="006F6D60">
              <w:rPr>
                <w:color w:val="000000" w:themeColor="text1"/>
                <w:lang w:val="es-ES"/>
              </w:rPr>
              <w:fldChar w:fldCharType="end"/>
            </w:r>
            <w:commentRangeEnd w:id="84"/>
            <w:r w:rsidRPr="006F6D60">
              <w:rPr>
                <w:rStyle w:val="Refdecomentario"/>
                <w:rFonts w:eastAsia="Calibri"/>
                <w:color w:val="000000" w:themeColor="text1"/>
                <w:sz w:val="24"/>
                <w:szCs w:val="24"/>
              </w:rPr>
              <w:commentReference w:id="84"/>
            </w:r>
            <w:r w:rsidRPr="006F6D60">
              <w:rPr>
                <w:color w:val="000000" w:themeColor="text1"/>
                <w:lang w:val="es-ES"/>
              </w:rPr>
              <w:t>.</w:t>
            </w:r>
          </w:p>
        </w:tc>
      </w:tr>
    </w:tbl>
    <w:p w:rsidR="00602D11" w:rsidRPr="006F6D60" w:rsidRDefault="00AB5159" w:rsidP="00602D11">
      <w:pPr>
        <w:rPr>
          <w:color w:val="000000" w:themeColor="text1"/>
          <w:lang w:val="es-ES"/>
        </w:rPr>
      </w:pPr>
      <w:r w:rsidRPr="006F6D60">
        <w:rPr>
          <w:color w:val="000000" w:themeColor="text1"/>
        </w:rPr>
        <w:t xml:space="preserve"> </w:t>
      </w:r>
    </w:p>
    <w:p w:rsidR="003D3304" w:rsidRPr="006F6D60" w:rsidRDefault="003D3304" w:rsidP="00602D11">
      <w:pPr>
        <w:rPr>
          <w:color w:val="000000" w:themeColor="text1"/>
          <w:lang w:val="es-ES"/>
        </w:rPr>
      </w:pPr>
    </w:p>
    <w:p w:rsidR="00673D1A" w:rsidRPr="006F6D60" w:rsidRDefault="00673D1A" w:rsidP="00673D1A">
      <w:pPr>
        <w:rPr>
          <w:color w:val="000000" w:themeColor="text1"/>
          <w:lang w:val="es-ES"/>
        </w:rPr>
      </w:pPr>
      <w:r w:rsidRPr="006F6D60">
        <w:rPr>
          <w:color w:val="000000" w:themeColor="text1"/>
          <w:highlight w:val="yellow"/>
        </w:rPr>
        <w:t>[SECCIÓN 2]</w:t>
      </w:r>
      <w:r w:rsidRPr="006F6D60">
        <w:rPr>
          <w:color w:val="000000" w:themeColor="text1"/>
        </w:rPr>
        <w:t xml:space="preserve"> </w:t>
      </w:r>
      <w:r w:rsidRPr="00924FE7">
        <w:rPr>
          <w:b/>
          <w:color w:val="000000" w:themeColor="text1"/>
        </w:rPr>
        <w:t>3.2</w:t>
      </w:r>
      <w:r w:rsidRPr="006F6D60">
        <w:rPr>
          <w:b/>
          <w:color w:val="000000" w:themeColor="text1"/>
        </w:rPr>
        <w:t xml:space="preserve"> La colonización de Asia</w:t>
      </w:r>
    </w:p>
    <w:p w:rsidR="00DC2F5F" w:rsidRPr="006F6D60" w:rsidRDefault="00DC2F5F" w:rsidP="000674AE">
      <w:pPr>
        <w:pStyle w:val="u"/>
        <w:shd w:val="clear" w:color="auto" w:fill="FFFFFF"/>
        <w:rPr>
          <w:color w:val="000000" w:themeColor="text1"/>
          <w:lang w:val="es-ES"/>
        </w:rPr>
      </w:pPr>
      <w:bookmarkStart w:id="85" w:name="modal_add_section-text"/>
      <w:bookmarkEnd w:id="85"/>
      <w:r w:rsidRPr="006F6D60">
        <w:rPr>
          <w:rStyle w:val="un"/>
          <w:rFonts w:eastAsiaTheme="majorEastAsia"/>
          <w:color w:val="000000" w:themeColor="text1"/>
          <w:lang w:val="es-ES"/>
        </w:rPr>
        <w:t xml:space="preserve">La apertura del </w:t>
      </w:r>
      <w:r w:rsidRPr="006F6D60">
        <w:rPr>
          <w:rStyle w:val="Textoennegrita"/>
          <w:rFonts w:eastAsiaTheme="majorEastAsia"/>
          <w:color w:val="000000" w:themeColor="text1"/>
          <w:lang w:val="es-ES"/>
        </w:rPr>
        <w:t>canal de Suez</w:t>
      </w:r>
      <w:ins w:id="86" w:author="Diego Pérez Medina" w:date="2015-03-02T19:20:00Z">
        <w:r w:rsidR="00924FE7">
          <w:rPr>
            <w:rStyle w:val="Textoennegrita"/>
            <w:rFonts w:eastAsiaTheme="majorEastAsia"/>
            <w:color w:val="000000" w:themeColor="text1"/>
            <w:lang w:val="es-ES"/>
          </w:rPr>
          <w:t>,</w:t>
        </w:r>
      </w:ins>
      <w:r w:rsidRPr="006F6D60">
        <w:rPr>
          <w:rStyle w:val="Textoennegrita"/>
          <w:rFonts w:eastAsiaTheme="majorEastAsia"/>
          <w:color w:val="000000" w:themeColor="text1"/>
          <w:lang w:val="es-ES"/>
        </w:rPr>
        <w:t xml:space="preserve"> </w:t>
      </w:r>
      <w:r w:rsidRPr="00924FE7">
        <w:rPr>
          <w:rStyle w:val="Textoennegrita"/>
          <w:rFonts w:eastAsiaTheme="majorEastAsia"/>
          <w:b w:val="0"/>
          <w:color w:val="000000" w:themeColor="text1"/>
          <w:lang w:val="es-ES"/>
        </w:rPr>
        <w:t>en</w:t>
      </w:r>
      <w:r w:rsidRPr="006F6D60">
        <w:rPr>
          <w:rStyle w:val="Textoennegrita"/>
          <w:rFonts w:eastAsiaTheme="majorEastAsia"/>
          <w:color w:val="000000" w:themeColor="text1"/>
          <w:lang w:val="es-ES"/>
        </w:rPr>
        <w:t xml:space="preserve"> </w:t>
      </w:r>
      <w:r w:rsidRPr="006F6D60">
        <w:rPr>
          <w:rStyle w:val="un"/>
          <w:rFonts w:eastAsiaTheme="majorEastAsia"/>
          <w:color w:val="000000" w:themeColor="text1"/>
          <w:lang w:val="es-ES"/>
        </w:rPr>
        <w:t xml:space="preserve">1869 </w:t>
      </w:r>
      <w:commentRangeStart w:id="87"/>
      <w:r w:rsidR="00540FDE" w:rsidRPr="006F6D60">
        <w:fldChar w:fldCharType="begin"/>
      </w:r>
      <w:r w:rsidR="00540FDE" w:rsidRPr="006F6D60">
        <w:rPr>
          <w:color w:val="000000" w:themeColor="text1"/>
        </w:rPr>
        <w:instrText xml:space="preserve"> HYPERLINK "http://aulaplaneta.planetasaber.com/encyclopedia/default.asp?idreg=555785&amp;ruta=Buscador" \t "_blank" </w:instrText>
      </w:r>
      <w:r w:rsidR="00540FDE" w:rsidRPr="006F6D60">
        <w:fldChar w:fldCharType="separate"/>
      </w:r>
      <w:r w:rsidRPr="006F6D60">
        <w:rPr>
          <w:rStyle w:val="Hipervnculo"/>
          <w:color w:val="000000" w:themeColor="text1"/>
          <w:highlight w:val="magenta"/>
          <w:lang w:val="es-ES"/>
        </w:rPr>
        <w:t>[VER]</w:t>
      </w:r>
      <w:r w:rsidR="00540FDE" w:rsidRPr="006F6D60">
        <w:rPr>
          <w:rStyle w:val="Hipervnculo"/>
          <w:color w:val="000000" w:themeColor="text1"/>
          <w:highlight w:val="magenta"/>
          <w:lang w:val="es-ES"/>
        </w:rPr>
        <w:fldChar w:fldCharType="end"/>
      </w:r>
      <w:commentRangeEnd w:id="87"/>
      <w:ins w:id="88" w:author="Diego Pérez Medina" w:date="2015-03-02T19:20:00Z">
        <w:r w:rsidR="00924FE7">
          <w:rPr>
            <w:rStyle w:val="Hipervnculo"/>
            <w:color w:val="000000" w:themeColor="text1"/>
            <w:lang w:val="es-ES"/>
          </w:rPr>
          <w:t>,</w:t>
        </w:r>
      </w:ins>
      <w:r w:rsidR="000674AE" w:rsidRPr="006F6D60">
        <w:rPr>
          <w:rStyle w:val="Refdecomentario"/>
          <w:rFonts w:eastAsia="Calibri"/>
          <w:lang w:val="es-MX"/>
        </w:rPr>
        <w:commentReference w:id="87"/>
      </w:r>
      <w:r w:rsidRPr="006F6D60">
        <w:rPr>
          <w:color w:val="000000" w:themeColor="text1"/>
          <w:lang w:val="es-ES"/>
        </w:rPr>
        <w:t xml:space="preserve"> </w:t>
      </w:r>
      <w:r w:rsidRPr="006F6D60">
        <w:rPr>
          <w:rStyle w:val="un"/>
          <w:rFonts w:eastAsiaTheme="majorEastAsia"/>
          <w:color w:val="000000" w:themeColor="text1"/>
          <w:lang w:val="es-ES"/>
        </w:rPr>
        <w:t>fue definitiva para impulsar la colonización europea de Asia, pues gracias a esta gran infraestructura quedaron conectados el océano Índico y el mar Mediterráneo.</w:t>
      </w:r>
    </w:p>
    <w:p w:rsidR="00DC2F5F" w:rsidRPr="006F6D60" w:rsidRDefault="00DC2F5F" w:rsidP="00DC2F5F">
      <w:pPr>
        <w:pStyle w:val="u"/>
        <w:shd w:val="clear" w:color="auto" w:fill="FFFFFF"/>
        <w:rPr>
          <w:color w:val="000000" w:themeColor="text1"/>
          <w:lang w:val="es-ES"/>
        </w:rPr>
      </w:pPr>
      <w:r w:rsidRPr="006F6D60">
        <w:rPr>
          <w:rStyle w:val="un"/>
          <w:rFonts w:eastAsiaTheme="majorEastAsia"/>
          <w:color w:val="000000" w:themeColor="text1"/>
          <w:lang w:val="es-ES"/>
        </w:rPr>
        <w:t xml:space="preserve">Desde el siglo </w:t>
      </w:r>
      <w:r w:rsidRPr="00924FE7">
        <w:rPr>
          <w:rStyle w:val="un"/>
          <w:rFonts w:eastAsiaTheme="majorEastAsia"/>
          <w:color w:val="000000" w:themeColor="text1"/>
          <w:highlight w:val="green"/>
          <w:lang w:val="es-ES"/>
        </w:rPr>
        <w:t>XVIII</w:t>
      </w:r>
      <w:r w:rsidRPr="006F6D60">
        <w:rPr>
          <w:rStyle w:val="un"/>
          <w:rFonts w:eastAsiaTheme="majorEastAsia"/>
          <w:color w:val="000000" w:themeColor="text1"/>
          <w:lang w:val="es-ES"/>
        </w:rPr>
        <w:t xml:space="preserve">, El </w:t>
      </w:r>
      <w:r w:rsidRPr="006F6D60">
        <w:rPr>
          <w:rStyle w:val="Textoennegrita"/>
          <w:rFonts w:eastAsiaTheme="majorEastAsia"/>
          <w:color w:val="000000" w:themeColor="text1"/>
          <w:lang w:val="es-ES"/>
        </w:rPr>
        <w:t>Reino Unido</w:t>
      </w:r>
      <w:r w:rsidRPr="006F6D60">
        <w:rPr>
          <w:rStyle w:val="un"/>
          <w:rFonts w:eastAsiaTheme="majorEastAsia"/>
          <w:color w:val="000000" w:themeColor="text1"/>
          <w:lang w:val="es-ES"/>
        </w:rPr>
        <w:t xml:space="preserve"> estaba presente en la India, </w:t>
      </w:r>
      <w:r w:rsidR="00E60A7A" w:rsidRPr="006F6D60">
        <w:rPr>
          <w:rStyle w:val="un"/>
          <w:rFonts w:eastAsiaTheme="majorEastAsia"/>
          <w:color w:val="000000" w:themeColor="text1"/>
          <w:lang w:val="es-ES"/>
        </w:rPr>
        <w:t>que</w:t>
      </w:r>
      <w:r w:rsidRPr="006F6D60">
        <w:rPr>
          <w:rStyle w:val="un"/>
          <w:rFonts w:eastAsiaTheme="majorEastAsia"/>
          <w:color w:val="000000" w:themeColor="text1"/>
          <w:lang w:val="es-ES"/>
        </w:rPr>
        <w:t xml:space="preserve"> llegó a ser considerada </w:t>
      </w:r>
      <w:r w:rsidR="001F01CF">
        <w:rPr>
          <w:rStyle w:val="un"/>
          <w:rFonts w:eastAsiaTheme="majorEastAsia"/>
          <w:color w:val="000000" w:themeColor="text1"/>
          <w:lang w:val="es-ES"/>
        </w:rPr>
        <w:t>“</w:t>
      </w:r>
      <w:r w:rsidRPr="006F6D60">
        <w:rPr>
          <w:rStyle w:val="un"/>
          <w:rFonts w:eastAsiaTheme="majorEastAsia"/>
          <w:color w:val="000000" w:themeColor="text1"/>
          <w:lang w:val="es-ES"/>
        </w:rPr>
        <w:t>la joya de la Corona</w:t>
      </w:r>
      <w:r w:rsidR="001F01CF">
        <w:rPr>
          <w:rStyle w:val="un"/>
          <w:rFonts w:eastAsiaTheme="majorEastAsia"/>
          <w:color w:val="000000" w:themeColor="text1"/>
          <w:lang w:val="es-ES"/>
        </w:rPr>
        <w:t>”</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Además, los británicos también poseían en el continente asiático </w:t>
      </w:r>
      <w:r w:rsidRPr="006F6D60">
        <w:rPr>
          <w:rStyle w:val="Textoennegrita"/>
          <w:rFonts w:eastAsiaTheme="majorEastAsia"/>
          <w:color w:val="000000" w:themeColor="text1"/>
          <w:lang w:val="es-ES"/>
        </w:rPr>
        <w:t>Birmania</w:t>
      </w:r>
      <w:r w:rsidRPr="006F6D60">
        <w:rPr>
          <w:rStyle w:val="un"/>
          <w:rFonts w:eastAsiaTheme="majorEastAsia"/>
          <w:color w:val="000000" w:themeColor="text1"/>
          <w:lang w:val="es-ES"/>
        </w:rPr>
        <w:t xml:space="preserve"> (actual Myanmar), </w:t>
      </w:r>
      <w:r w:rsidRPr="006F6D60">
        <w:rPr>
          <w:rStyle w:val="Textoennegrita"/>
          <w:rFonts w:eastAsiaTheme="majorEastAsia"/>
          <w:color w:val="000000" w:themeColor="text1"/>
          <w:lang w:val="es-ES"/>
        </w:rPr>
        <w:t>Siam</w:t>
      </w:r>
      <w:r w:rsidRPr="006F6D60">
        <w:rPr>
          <w:rStyle w:val="un"/>
          <w:rFonts w:eastAsiaTheme="majorEastAsia"/>
          <w:color w:val="000000" w:themeColor="text1"/>
          <w:lang w:val="es-ES"/>
        </w:rPr>
        <w:t xml:space="preserve"> (actual Tailandia), </w:t>
      </w:r>
      <w:r w:rsidRPr="006F6D60">
        <w:rPr>
          <w:rStyle w:val="Textoennegrita"/>
          <w:rFonts w:eastAsiaTheme="majorEastAsia"/>
          <w:color w:val="000000" w:themeColor="text1"/>
          <w:lang w:val="es-ES"/>
        </w:rPr>
        <w:t>Malaysia</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Singapur</w:t>
      </w:r>
      <w:r w:rsidRPr="006F6D60">
        <w:rPr>
          <w:rStyle w:val="un"/>
          <w:rFonts w:eastAsiaTheme="majorEastAsia"/>
          <w:color w:val="000000" w:themeColor="text1"/>
          <w:lang w:val="es-ES"/>
        </w:rPr>
        <w:t xml:space="preserve">, mientras que los franceses dominaron la mayor parte de la península de </w:t>
      </w:r>
      <w:r w:rsidRPr="006F6D60">
        <w:rPr>
          <w:rStyle w:val="Textoennegrita"/>
          <w:rFonts w:eastAsiaTheme="majorEastAsia"/>
          <w:color w:val="000000" w:themeColor="text1"/>
          <w:lang w:val="es-ES"/>
        </w:rPr>
        <w:t>Indochina</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Los </w:t>
      </w:r>
      <w:r w:rsidR="00ED77A8" w:rsidRPr="006F6D60">
        <w:rPr>
          <w:rStyle w:val="un"/>
          <w:rFonts w:eastAsiaTheme="majorEastAsia"/>
          <w:color w:val="000000" w:themeColor="text1"/>
          <w:lang w:val="es-ES"/>
        </w:rPr>
        <w:t>holandeses</w:t>
      </w:r>
      <w:r w:rsidRPr="006F6D60">
        <w:rPr>
          <w:rStyle w:val="un"/>
          <w:rFonts w:eastAsiaTheme="majorEastAsia"/>
          <w:color w:val="000000" w:themeColor="text1"/>
          <w:lang w:val="es-ES"/>
        </w:rPr>
        <w:t xml:space="preserve">, por su lado, controlaban </w:t>
      </w:r>
      <w:r w:rsidRPr="006F6D60">
        <w:rPr>
          <w:rStyle w:val="Textoennegrita"/>
          <w:rFonts w:eastAsiaTheme="majorEastAsia"/>
          <w:color w:val="000000" w:themeColor="text1"/>
          <w:lang w:val="es-ES"/>
        </w:rPr>
        <w:t>Indonesia</w:t>
      </w:r>
      <w:r w:rsidRPr="006F6D60">
        <w:rPr>
          <w:rStyle w:val="un"/>
          <w:rFonts w:eastAsiaTheme="majorEastAsia"/>
          <w:color w:val="000000" w:themeColor="text1"/>
          <w:lang w:val="es-ES"/>
        </w:rPr>
        <w:t>.</w:t>
      </w:r>
      <w:r w:rsidRPr="006F6D60">
        <w:rPr>
          <w:color w:val="000000" w:themeColor="text1"/>
          <w:lang w:val="es-ES"/>
        </w:rPr>
        <w:t xml:space="preserve"> </w:t>
      </w:r>
    </w:p>
    <w:p w:rsidR="00DC2F5F" w:rsidRPr="006F6D60" w:rsidRDefault="00DC2F5F" w:rsidP="00DC2F5F">
      <w:pPr>
        <w:pStyle w:val="u"/>
        <w:shd w:val="clear" w:color="auto" w:fill="FFFFFF"/>
        <w:rPr>
          <w:color w:val="000000" w:themeColor="text1"/>
          <w:lang w:val="es-ES"/>
        </w:rPr>
      </w:pPr>
      <w:r w:rsidRPr="006F6D60">
        <w:rPr>
          <w:rStyle w:val="un"/>
          <w:rFonts w:eastAsiaTheme="majorEastAsia"/>
          <w:color w:val="000000" w:themeColor="text1"/>
          <w:lang w:val="es-ES"/>
        </w:rPr>
        <w:t xml:space="preserve">El </w:t>
      </w:r>
      <w:r w:rsidRPr="006F6D60">
        <w:rPr>
          <w:rStyle w:val="Textoennegrita"/>
          <w:rFonts w:eastAsiaTheme="majorEastAsia"/>
          <w:color w:val="000000" w:themeColor="text1"/>
          <w:lang w:val="es-ES"/>
        </w:rPr>
        <w:t>Imperio ruso</w:t>
      </w:r>
      <w:r w:rsidRPr="006F6D60">
        <w:rPr>
          <w:rStyle w:val="un"/>
          <w:rFonts w:eastAsiaTheme="majorEastAsia"/>
          <w:color w:val="000000" w:themeColor="text1"/>
          <w:lang w:val="es-ES"/>
        </w:rPr>
        <w:t xml:space="preserve"> había logrado expandir sus dominios sobre </w:t>
      </w:r>
      <w:r w:rsidRPr="006F6D60">
        <w:rPr>
          <w:rStyle w:val="Textoennegrita"/>
          <w:rFonts w:eastAsiaTheme="majorEastAsia"/>
          <w:color w:val="000000" w:themeColor="text1"/>
          <w:lang w:val="es-ES"/>
        </w:rPr>
        <w:t>Siberia</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Turkestán</w:t>
      </w:r>
      <w:r w:rsidRPr="006F6D60">
        <w:rPr>
          <w:rStyle w:val="un"/>
          <w:rFonts w:eastAsiaTheme="majorEastAsia"/>
          <w:color w:val="000000" w:themeColor="text1"/>
          <w:lang w:val="es-ES"/>
        </w:rPr>
        <w:t xml:space="preserve">, lo que llevó a que sus intereses chocasen con los de los británicos en </w:t>
      </w:r>
      <w:r w:rsidRPr="006F6D60">
        <w:rPr>
          <w:rStyle w:val="Textoennegrita"/>
          <w:rFonts w:eastAsiaTheme="majorEastAsia"/>
          <w:color w:val="000000" w:themeColor="text1"/>
          <w:lang w:val="es-ES"/>
        </w:rPr>
        <w:t>Asia central</w:t>
      </w:r>
      <w:r w:rsidRPr="006F6D60">
        <w:rPr>
          <w:rStyle w:val="un"/>
          <w:rFonts w:eastAsiaTheme="majorEastAsia"/>
          <w:color w:val="000000" w:themeColor="text1"/>
          <w:lang w:val="es-ES"/>
        </w:rPr>
        <w:t>.</w:t>
      </w:r>
    </w:p>
    <w:p w:rsidR="00DC2F5F" w:rsidRPr="006F6D60" w:rsidRDefault="00DC2F5F" w:rsidP="00DC2F5F">
      <w:pPr>
        <w:pStyle w:val="u"/>
        <w:shd w:val="clear" w:color="auto" w:fill="FFFFFF"/>
        <w:rPr>
          <w:color w:val="000000" w:themeColor="text1"/>
          <w:lang w:val="es-ES"/>
        </w:rPr>
      </w:pPr>
      <w:r w:rsidRPr="006F6D60">
        <w:rPr>
          <w:rStyle w:val="un"/>
          <w:rFonts w:eastAsiaTheme="majorEastAsia"/>
          <w:color w:val="000000" w:themeColor="text1"/>
          <w:lang w:val="es-ES"/>
        </w:rPr>
        <w:t>Algunos países asiáticos</w:t>
      </w:r>
      <w:ins w:id="89" w:author="Diego Pérez Medina" w:date="2015-03-02T19:22:00Z">
        <w:r w:rsidR="00924FE7">
          <w:rPr>
            <w:rStyle w:val="un"/>
            <w:rFonts w:eastAsiaTheme="majorEastAsia"/>
            <w:color w:val="000000" w:themeColor="text1"/>
            <w:lang w:val="es-ES"/>
          </w:rPr>
          <w:t>,</w:t>
        </w:r>
      </w:ins>
      <w:r w:rsidRPr="006F6D60">
        <w:rPr>
          <w:rStyle w:val="un"/>
          <w:rFonts w:eastAsiaTheme="majorEastAsia"/>
          <w:color w:val="000000" w:themeColor="text1"/>
          <w:lang w:val="es-ES"/>
        </w:rPr>
        <w:t xml:space="preserve"> como </w:t>
      </w:r>
      <w:r w:rsidRPr="006F6D60">
        <w:rPr>
          <w:rStyle w:val="Textoennegrita"/>
          <w:rFonts w:eastAsiaTheme="majorEastAsia"/>
          <w:color w:val="000000" w:themeColor="text1"/>
          <w:lang w:val="es-ES"/>
        </w:rPr>
        <w:t>China</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Japón</w:t>
      </w:r>
      <w:ins w:id="90" w:author="Diego Pérez Medina" w:date="2015-03-02T19:22:00Z">
        <w:r w:rsidR="00924FE7" w:rsidRPr="00924FE7">
          <w:rPr>
            <w:rStyle w:val="Textoennegrita"/>
            <w:rFonts w:eastAsiaTheme="majorEastAsia"/>
            <w:b w:val="0"/>
            <w:color w:val="000000" w:themeColor="text1"/>
            <w:lang w:val="es-ES"/>
          </w:rPr>
          <w:t>,</w:t>
        </w:r>
      </w:ins>
      <w:r w:rsidRPr="006F6D60">
        <w:rPr>
          <w:rStyle w:val="un"/>
          <w:rFonts w:eastAsiaTheme="majorEastAsia"/>
          <w:color w:val="000000" w:themeColor="text1"/>
          <w:lang w:val="es-ES"/>
        </w:rPr>
        <w:t xml:space="preserve"> no fueron colonizados, aunque su economía estuvo controlada por las potencias europeas</w:t>
      </w:r>
      <w:ins w:id="91" w:author="Diego Pérez Medina" w:date="2015-03-02T19:22:00Z">
        <w:r w:rsidR="00924FE7">
          <w:rPr>
            <w:rStyle w:val="un"/>
            <w:rFonts w:eastAsiaTheme="majorEastAsia"/>
            <w:color w:val="000000" w:themeColor="text1"/>
            <w:lang w:val="es-ES"/>
          </w:rPr>
          <w:t>,</w:t>
        </w:r>
      </w:ins>
      <w:r w:rsidRPr="006F6D60">
        <w:rPr>
          <w:rStyle w:val="un"/>
          <w:rFonts w:eastAsiaTheme="majorEastAsia"/>
          <w:color w:val="000000" w:themeColor="text1"/>
          <w:lang w:val="es-ES"/>
        </w:rPr>
        <w:t xml:space="preserve"> que</w:t>
      </w:r>
      <w:r w:rsidR="00683A8C" w:rsidRPr="006F6D60">
        <w:rPr>
          <w:rStyle w:val="un"/>
          <w:rFonts w:eastAsiaTheme="majorEastAsia"/>
          <w:color w:val="000000" w:themeColor="text1"/>
          <w:lang w:val="es-ES"/>
        </w:rPr>
        <w:t xml:space="preserve"> </w:t>
      </w:r>
      <w:r w:rsidRPr="006F6D60">
        <w:rPr>
          <w:rStyle w:val="un"/>
          <w:rFonts w:eastAsiaTheme="majorEastAsia"/>
          <w:color w:val="000000" w:themeColor="text1"/>
          <w:lang w:val="es-ES"/>
        </w:rPr>
        <w:t xml:space="preserve">forzaron la </w:t>
      </w:r>
      <w:r w:rsidRPr="006F6D60">
        <w:rPr>
          <w:rStyle w:val="Textoennegrita"/>
          <w:rFonts w:eastAsiaTheme="majorEastAsia"/>
          <w:color w:val="000000" w:themeColor="text1"/>
          <w:lang w:val="es-ES"/>
        </w:rPr>
        <w:t>apertura de los puertos</w:t>
      </w:r>
      <w:r w:rsidRPr="006F6D60">
        <w:rPr>
          <w:rStyle w:val="un"/>
          <w:rFonts w:eastAsiaTheme="majorEastAsia"/>
          <w:color w:val="000000" w:themeColor="text1"/>
          <w:lang w:val="es-ES"/>
        </w:rPr>
        <w:t xml:space="preserve"> chinos y japoneses para el ingreso de naves extranjeras.</w:t>
      </w:r>
      <w:r w:rsidRPr="006F6D60">
        <w:rPr>
          <w:color w:val="000000" w:themeColor="text1"/>
          <w:lang w:val="es-ES"/>
        </w:rPr>
        <w:t xml:space="preserve"> </w:t>
      </w:r>
      <w:r w:rsidRPr="006F6D60">
        <w:rPr>
          <w:rStyle w:val="un"/>
          <w:rFonts w:eastAsiaTheme="majorEastAsia"/>
          <w:color w:val="000000" w:themeColor="text1"/>
          <w:lang w:val="es-ES"/>
        </w:rPr>
        <w:t xml:space="preserve">En China, por ejemplo, los británicos tuvieron el control de </w:t>
      </w:r>
      <w:r w:rsidRPr="006F6D60">
        <w:rPr>
          <w:rStyle w:val="Textoennegrita"/>
          <w:rFonts w:eastAsiaTheme="majorEastAsia"/>
          <w:color w:val="000000" w:themeColor="text1"/>
          <w:lang w:val="es-ES"/>
        </w:rPr>
        <w:t>Hong Kong</w:t>
      </w:r>
      <w:r w:rsidRPr="006F6D60">
        <w:rPr>
          <w:rStyle w:val="un"/>
          <w:rFonts w:eastAsiaTheme="majorEastAsia"/>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EF718F" w:rsidRPr="006F6D60" w:rsidRDefault="00EF718F" w:rsidP="00913E9F">
            <w:pPr>
              <w:spacing w:before="2" w:after="2"/>
              <w:jc w:val="center"/>
              <w:rPr>
                <w:b/>
                <w:color w:val="000000" w:themeColor="text1"/>
              </w:rPr>
            </w:pPr>
            <w:r w:rsidRPr="006F6D60">
              <w:rPr>
                <w:b/>
                <w:color w:val="FFFFFF" w:themeColor="background1"/>
              </w:rPr>
              <w:t xml:space="preserve"> </w:t>
            </w:r>
            <w:r w:rsidR="00913E9F" w:rsidRPr="006F6D60">
              <w:rPr>
                <w:b/>
                <w:color w:val="FFFFFF" w:themeColor="background1"/>
              </w:rPr>
              <w:t>Profundiza</w:t>
            </w:r>
            <w:r w:rsidRPr="006F6D60">
              <w:rPr>
                <w:b/>
                <w:color w:val="FFFFFF" w:themeColor="background1"/>
              </w:rPr>
              <w:t>.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501B">
        <w:tc>
          <w:tcPr>
            <w:tcW w:w="2518" w:type="dxa"/>
          </w:tcPr>
          <w:p w:rsidR="00EF718F" w:rsidRPr="006F6D60" w:rsidRDefault="00EF718F" w:rsidP="00BA501B">
            <w:pPr>
              <w:spacing w:before="2" w:after="2"/>
              <w:rPr>
                <w:b/>
                <w:color w:val="000000" w:themeColor="text1"/>
              </w:rPr>
            </w:pPr>
            <w:r w:rsidRPr="006F6D60">
              <w:rPr>
                <w:b/>
                <w:color w:val="000000" w:themeColor="text1"/>
              </w:rPr>
              <w:t>Código</w:t>
            </w:r>
          </w:p>
        </w:tc>
        <w:tc>
          <w:tcPr>
            <w:tcW w:w="6536" w:type="dxa"/>
          </w:tcPr>
          <w:p w:rsidR="00EF718F" w:rsidRPr="006F6D60" w:rsidRDefault="00EF718F"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6</w:t>
            </w:r>
            <w:r w:rsidRPr="006F6D60">
              <w:rPr>
                <w:color w:val="000000" w:themeColor="text1"/>
              </w:rPr>
              <w:t>0</w:t>
            </w:r>
          </w:p>
        </w:tc>
      </w:tr>
      <w:tr w:rsidR="004D3C4E" w:rsidRPr="006F6D60" w:rsidTr="00BA501B">
        <w:tc>
          <w:tcPr>
            <w:tcW w:w="2518" w:type="dxa"/>
          </w:tcPr>
          <w:p w:rsidR="00EF718F" w:rsidRPr="006F6D60" w:rsidRDefault="00EF718F" w:rsidP="00BA501B">
            <w:pPr>
              <w:spacing w:before="2" w:after="2"/>
              <w:rPr>
                <w:color w:val="000000" w:themeColor="text1"/>
              </w:rPr>
            </w:pPr>
            <w:r w:rsidRPr="006F6D60">
              <w:rPr>
                <w:b/>
                <w:color w:val="000000" w:themeColor="text1"/>
              </w:rPr>
              <w:t>Ubicación en Aula Planeta</w:t>
            </w:r>
          </w:p>
        </w:tc>
        <w:tc>
          <w:tcPr>
            <w:tcW w:w="6536" w:type="dxa"/>
          </w:tcPr>
          <w:p w:rsidR="00EF718F" w:rsidRPr="006F6D60" w:rsidRDefault="00EF718F" w:rsidP="00EF718F">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Mundial/El imperialismo/El reparto de Asia </w:t>
            </w:r>
          </w:p>
        </w:tc>
      </w:tr>
      <w:tr w:rsidR="004D3C4E" w:rsidRPr="006F6D60" w:rsidTr="00BA501B">
        <w:trPr>
          <w:trHeight w:val="913"/>
        </w:trPr>
        <w:tc>
          <w:tcPr>
            <w:tcW w:w="2518" w:type="dxa"/>
          </w:tcPr>
          <w:p w:rsidR="00EF718F" w:rsidRPr="006F6D60" w:rsidRDefault="00EF718F" w:rsidP="00BA501B">
            <w:pPr>
              <w:spacing w:before="2" w:after="2"/>
              <w:rPr>
                <w:color w:val="000000" w:themeColor="text1"/>
              </w:rPr>
            </w:pPr>
            <w:r w:rsidRPr="006F6D60">
              <w:rPr>
                <w:b/>
                <w:color w:val="000000" w:themeColor="text1"/>
              </w:rPr>
              <w:t>Cambio (descripción o capturas de pantallas)</w:t>
            </w:r>
          </w:p>
        </w:tc>
        <w:tc>
          <w:tcPr>
            <w:tcW w:w="6536" w:type="dxa"/>
          </w:tcPr>
          <w:p w:rsidR="00EF718F" w:rsidRDefault="00831CBB" w:rsidP="00BA501B">
            <w:pPr>
              <w:spacing w:before="2" w:after="2"/>
              <w:rPr>
                <w:b/>
                <w:color w:val="000000" w:themeColor="text1"/>
                <w:lang w:val="es-ES"/>
              </w:rPr>
            </w:pPr>
            <w:r w:rsidRPr="00D57969">
              <w:rPr>
                <w:b/>
                <w:color w:val="000000" w:themeColor="text1"/>
                <w:highlight w:val="yellow"/>
                <w:lang w:val="es-ES"/>
              </w:rPr>
              <w:t>Ladillo</w:t>
            </w:r>
          </w:p>
          <w:p w:rsidR="00D57969" w:rsidRPr="00D57969" w:rsidRDefault="00D57969" w:rsidP="00BA501B">
            <w:pPr>
              <w:spacing w:before="2" w:after="2"/>
              <w:rPr>
                <w:b/>
                <w:color w:val="000000" w:themeColor="text1"/>
                <w:lang w:val="es-ES"/>
              </w:rPr>
            </w:pPr>
          </w:p>
          <w:p w:rsidR="00831CBB" w:rsidRPr="006F6D60" w:rsidRDefault="00831CBB" w:rsidP="00BA501B">
            <w:pPr>
              <w:spacing w:before="2" w:after="2"/>
              <w:rPr>
                <w:color w:val="000000" w:themeColor="text1"/>
                <w:lang w:val="es-ES"/>
              </w:rPr>
            </w:pPr>
            <w:r w:rsidRPr="00D57969">
              <w:rPr>
                <w:b/>
                <w:color w:val="000000" w:themeColor="text1"/>
                <w:lang w:val="es-ES"/>
              </w:rPr>
              <w:t>Título</w:t>
            </w:r>
            <w:r w:rsidRPr="006F6D60">
              <w:rPr>
                <w:color w:val="000000" w:themeColor="text1"/>
                <w:lang w:val="es-ES"/>
              </w:rPr>
              <w:t>:</w:t>
            </w:r>
            <w:r w:rsidRPr="006F6D60">
              <w:rPr>
                <w:color w:val="000000" w:themeColor="text1"/>
                <w:kern w:val="36"/>
              </w:rPr>
              <w:t xml:space="preserve"> El reparto de Asia</w:t>
            </w:r>
          </w:p>
          <w:p w:rsidR="00831CBB" w:rsidRPr="006F6D60" w:rsidRDefault="00831CBB" w:rsidP="00BA501B">
            <w:pPr>
              <w:spacing w:before="2" w:after="2"/>
              <w:rPr>
                <w:color w:val="000000" w:themeColor="text1"/>
                <w:lang w:val="es-ES"/>
              </w:rPr>
            </w:pPr>
            <w:r w:rsidRPr="00D57969">
              <w:rPr>
                <w:b/>
                <w:color w:val="000000" w:themeColor="text1"/>
                <w:lang w:val="es-ES"/>
              </w:rPr>
              <w:t>Descripción</w:t>
            </w:r>
            <w:r w:rsidRPr="006F6D60">
              <w:rPr>
                <w:color w:val="000000" w:themeColor="text1"/>
                <w:lang w:val="es-ES"/>
              </w:rPr>
              <w:t>:</w:t>
            </w:r>
            <w:r w:rsidRPr="006F6D60">
              <w:rPr>
                <w:color w:val="000000" w:themeColor="text1"/>
              </w:rPr>
              <w:t xml:space="preserve"> Animación que indica cómo se repartió el continente asiático entre las potencias coloniales europeas</w:t>
            </w:r>
          </w:p>
          <w:p w:rsidR="00831CBB" w:rsidRPr="006F6D60" w:rsidRDefault="00831CBB" w:rsidP="00BA501B">
            <w:pPr>
              <w:spacing w:before="2" w:after="2"/>
              <w:rPr>
                <w:color w:val="000000" w:themeColor="text1"/>
                <w:lang w:val="es-ES"/>
              </w:rPr>
            </w:pPr>
            <w:r w:rsidRPr="00D57969">
              <w:rPr>
                <w:b/>
                <w:color w:val="000000" w:themeColor="text1"/>
                <w:lang w:val="es-ES"/>
              </w:rPr>
              <w:t>Temporalización</w:t>
            </w:r>
            <w:r w:rsidRPr="006F6D60">
              <w:rPr>
                <w:color w:val="000000" w:themeColor="text1"/>
                <w:lang w:val="es-ES"/>
              </w:rPr>
              <w:t>:</w:t>
            </w:r>
            <w:r w:rsidR="003A0B1C" w:rsidRPr="006F6D60">
              <w:rPr>
                <w:color w:val="000000" w:themeColor="text1"/>
                <w:lang w:val="es-ES"/>
              </w:rPr>
              <w:t xml:space="preserve"> 30 minutos</w:t>
            </w:r>
          </w:p>
          <w:p w:rsidR="003A0B1C" w:rsidRPr="006F6D60" w:rsidRDefault="003A0B1C" w:rsidP="00BA501B">
            <w:pPr>
              <w:spacing w:before="2" w:after="2"/>
              <w:rPr>
                <w:color w:val="000000" w:themeColor="text1"/>
                <w:lang w:val="es-ES"/>
              </w:rPr>
            </w:pPr>
            <w:r w:rsidRPr="00D57969">
              <w:rPr>
                <w:b/>
                <w:color w:val="000000" w:themeColor="text1"/>
                <w:lang w:val="es-ES"/>
              </w:rPr>
              <w:t>Acci</w:t>
            </w:r>
            <w:ins w:id="92" w:author="Diego Pérez Medina" w:date="2015-03-02T19:24:00Z">
              <w:r w:rsidR="00D57969" w:rsidRPr="00D57969">
                <w:rPr>
                  <w:b/>
                  <w:color w:val="000000" w:themeColor="text1"/>
                  <w:lang w:val="es-ES"/>
                </w:rPr>
                <w:t>ó</w:t>
              </w:r>
            </w:ins>
            <w:del w:id="93" w:author="Diego Pérez Medina" w:date="2015-03-02T19:24:00Z">
              <w:r w:rsidRPr="00D57969" w:rsidDel="00D57969">
                <w:rPr>
                  <w:b/>
                  <w:color w:val="000000" w:themeColor="text1"/>
                  <w:lang w:val="es-ES"/>
                </w:rPr>
                <w:delText>o</w:delText>
              </w:r>
            </w:del>
            <w:r w:rsidRPr="00D57969">
              <w:rPr>
                <w:b/>
                <w:color w:val="000000" w:themeColor="text1"/>
                <w:lang w:val="es-ES"/>
              </w:rPr>
              <w:t>n didáctica</w:t>
            </w:r>
            <w:r w:rsidRPr="006F6D60">
              <w:rPr>
                <w:color w:val="000000" w:themeColor="text1"/>
                <w:lang w:val="es-ES"/>
              </w:rPr>
              <w:t>: exposición</w:t>
            </w:r>
          </w:p>
          <w:p w:rsidR="003A0B1C" w:rsidRPr="006F6D60" w:rsidRDefault="00831CBB" w:rsidP="00BA501B">
            <w:pPr>
              <w:spacing w:before="2" w:after="2"/>
              <w:rPr>
                <w:color w:val="000000" w:themeColor="text1"/>
                <w:lang w:val="es-ES"/>
              </w:rPr>
            </w:pPr>
            <w:r w:rsidRPr="00D57969">
              <w:rPr>
                <w:b/>
                <w:color w:val="000000" w:themeColor="text1"/>
                <w:lang w:val="es-ES"/>
              </w:rPr>
              <w:t>Tipo de recurso</w:t>
            </w:r>
            <w:r w:rsidRPr="006F6D60">
              <w:rPr>
                <w:color w:val="000000" w:themeColor="text1"/>
                <w:lang w:val="es-ES"/>
              </w:rPr>
              <w:t>:</w:t>
            </w:r>
            <w:r w:rsidR="003A0B1C" w:rsidRPr="006F6D60">
              <w:rPr>
                <w:color w:val="000000" w:themeColor="text1"/>
                <w:lang w:val="es-ES"/>
              </w:rPr>
              <w:t xml:space="preserve"> animación</w:t>
            </w:r>
          </w:p>
          <w:p w:rsidR="00831CBB" w:rsidRPr="006F6D60" w:rsidRDefault="00831CBB" w:rsidP="00BA501B">
            <w:pPr>
              <w:spacing w:before="2" w:after="2"/>
              <w:rPr>
                <w:color w:val="000000" w:themeColor="text1"/>
                <w:lang w:val="es-ES"/>
              </w:rPr>
            </w:pPr>
            <w:r w:rsidRPr="00D57969">
              <w:rPr>
                <w:b/>
                <w:color w:val="000000" w:themeColor="text1"/>
                <w:lang w:val="es-ES"/>
              </w:rPr>
              <w:t>Competencia relacionada</w:t>
            </w:r>
            <w:r w:rsidRPr="006F6D60">
              <w:rPr>
                <w:color w:val="000000" w:themeColor="text1"/>
                <w:lang w:val="es-ES"/>
              </w:rPr>
              <w:t>:</w:t>
            </w:r>
            <w:r w:rsidR="003A0B1C" w:rsidRPr="006F6D60">
              <w:rPr>
                <w:color w:val="000000" w:themeColor="text1"/>
              </w:rPr>
              <w:t xml:space="preserve"> Competencia en el conocimiento y la interacción con el mundo físico</w:t>
            </w:r>
          </w:p>
          <w:p w:rsidR="003A0B1C" w:rsidRPr="006F6D60" w:rsidRDefault="003A0B1C" w:rsidP="00BA501B">
            <w:pPr>
              <w:spacing w:before="2" w:after="2"/>
              <w:rPr>
                <w:color w:val="000000" w:themeColor="text1"/>
                <w:lang w:val="es-ES"/>
              </w:rPr>
            </w:pPr>
          </w:p>
          <w:p w:rsidR="003A0B1C" w:rsidRDefault="003A0B1C" w:rsidP="00BA501B">
            <w:pPr>
              <w:spacing w:before="2" w:after="2"/>
              <w:rPr>
                <w:b/>
                <w:color w:val="000000" w:themeColor="text1"/>
                <w:lang w:val="es-ES"/>
              </w:rPr>
            </w:pPr>
            <w:r w:rsidRPr="006F6D60">
              <w:rPr>
                <w:b/>
                <w:color w:val="000000" w:themeColor="text1"/>
                <w:highlight w:val="green"/>
                <w:lang w:val="es-ES"/>
              </w:rPr>
              <w:t>En contenido</w:t>
            </w:r>
          </w:p>
          <w:p w:rsidR="00D57969" w:rsidRPr="006F6D60" w:rsidRDefault="00D57969" w:rsidP="00BA501B">
            <w:pPr>
              <w:spacing w:before="2" w:after="2"/>
              <w:rPr>
                <w:b/>
                <w:color w:val="000000" w:themeColor="text1"/>
                <w:lang w:val="es-ES"/>
              </w:rPr>
            </w:pPr>
          </w:p>
          <w:p w:rsidR="0063485E" w:rsidRDefault="003A0B1C" w:rsidP="00BA501B">
            <w:pPr>
              <w:spacing w:before="2" w:after="2"/>
              <w:rPr>
                <w:ins w:id="94" w:author="Diego Pérez Medina" w:date="2015-03-02T19:25:00Z"/>
                <w:color w:val="000000" w:themeColor="text1"/>
                <w:lang w:val="es-ES"/>
              </w:rPr>
            </w:pPr>
            <w:r w:rsidRPr="006F6D60">
              <w:rPr>
                <w:b/>
                <w:color w:val="000000" w:themeColor="text1"/>
                <w:lang w:val="es-ES"/>
              </w:rPr>
              <w:t>Objetivo del recurso</w:t>
            </w:r>
            <w:del w:id="95" w:author="Diego Pérez Medina" w:date="2015-03-02T19:25:00Z">
              <w:r w:rsidRPr="0063485E" w:rsidDel="0063485E">
                <w:rPr>
                  <w:color w:val="000000" w:themeColor="text1"/>
                  <w:lang w:val="es-ES"/>
                </w:rPr>
                <w:delText>:</w:delText>
              </w:r>
            </w:del>
            <w:r w:rsidRPr="006F6D60">
              <w:rPr>
                <w:color w:val="000000" w:themeColor="text1"/>
                <w:lang w:val="es-ES"/>
              </w:rPr>
              <w:t xml:space="preserve"> </w:t>
            </w:r>
          </w:p>
          <w:p w:rsidR="0063485E" w:rsidRDefault="0063485E" w:rsidP="00BA501B">
            <w:pPr>
              <w:spacing w:before="2" w:after="2"/>
              <w:rPr>
                <w:ins w:id="96" w:author="Diego Pérez Medina" w:date="2015-03-02T19:25:00Z"/>
                <w:color w:val="000000" w:themeColor="text1"/>
                <w:lang w:val="es-ES"/>
              </w:rPr>
            </w:pPr>
          </w:p>
          <w:p w:rsidR="003A0B1C" w:rsidRPr="006F6D60" w:rsidRDefault="003A0B1C" w:rsidP="00BA501B">
            <w:pPr>
              <w:spacing w:before="2" w:after="2"/>
              <w:rPr>
                <w:color w:val="000000" w:themeColor="text1"/>
              </w:rPr>
            </w:pPr>
            <w:r w:rsidRPr="006F6D60">
              <w:rPr>
                <w:color w:val="000000" w:themeColor="text1"/>
              </w:rPr>
              <w:t xml:space="preserve">La siguiente animación ayuda a tener una visión global del proceso de exploración, reparto territorial y colonización del continente asiático durante el siglo </w:t>
            </w:r>
            <w:r w:rsidRPr="0063485E">
              <w:rPr>
                <w:color w:val="000000" w:themeColor="text1"/>
                <w:highlight w:val="green"/>
              </w:rPr>
              <w:t>XIX</w:t>
            </w:r>
            <w:r w:rsidRPr="006F6D60">
              <w:rPr>
                <w:color w:val="000000" w:themeColor="text1"/>
              </w:rPr>
              <w:t>.</w:t>
            </w:r>
          </w:p>
          <w:p w:rsidR="003A0B1C" w:rsidRPr="006F6D60" w:rsidRDefault="003A0B1C" w:rsidP="00BA4E5E">
            <w:pPr>
              <w:spacing w:before="100" w:beforeAutospacing="1" w:after="120" w:line="270" w:lineRule="atLeast"/>
              <w:rPr>
                <w:b/>
                <w:bCs/>
                <w:color w:val="000000" w:themeColor="text1"/>
              </w:rPr>
            </w:pPr>
            <w:r w:rsidRPr="006F6D60">
              <w:rPr>
                <w:b/>
                <w:bCs/>
                <w:color w:val="000000" w:themeColor="text1"/>
              </w:rPr>
              <w:t>Antes de la presentación</w:t>
            </w:r>
          </w:p>
          <w:p w:rsidR="003A0B1C" w:rsidRPr="006F6D60" w:rsidRDefault="003A0B1C" w:rsidP="003A0B1C">
            <w:pPr>
              <w:spacing w:before="100" w:beforeAutospacing="1" w:after="210" w:line="270" w:lineRule="atLeast"/>
              <w:rPr>
                <w:color w:val="000000" w:themeColor="text1"/>
              </w:rPr>
            </w:pPr>
            <w:r w:rsidRPr="006F6D60">
              <w:rPr>
                <w:color w:val="000000" w:themeColor="text1"/>
              </w:rPr>
              <w:t>Para sacar provecho de la animación, indíqueles previamente a sus alumnos que las preguntas a resolver serán las siguientes:</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xml:space="preserve">- ¿Qué potencias coloniales se habían establecido en Asia a mediados del siglo </w:t>
            </w:r>
            <w:r w:rsidRPr="0063485E">
              <w:rPr>
                <w:color w:val="000000" w:themeColor="text1"/>
                <w:highlight w:val="green"/>
              </w:rPr>
              <w:t>XIX</w:t>
            </w:r>
            <w:r w:rsidRPr="006F6D60">
              <w:rPr>
                <w:color w:val="000000" w:themeColor="text1"/>
              </w:rPr>
              <w:t>?</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¿Cómo se repartieron las potencias occidentales el continente asiático?</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xml:space="preserve">- ¿Qué nuevas potencias irrumpieron en la lucha colonial a finales del siglo </w:t>
            </w:r>
            <w:r w:rsidRPr="0063485E">
              <w:rPr>
                <w:color w:val="000000" w:themeColor="text1"/>
                <w:highlight w:val="green"/>
              </w:rPr>
              <w:t>XIX</w:t>
            </w:r>
            <w:r w:rsidRPr="006F6D60">
              <w:rPr>
                <w:color w:val="000000" w:themeColor="text1"/>
              </w:rPr>
              <w:t>? ¿En qué zonas intervinieron?</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¿En qué zonas</w:t>
            </w:r>
            <w:ins w:id="97" w:author="Diego Pérez Medina" w:date="2015-03-02T19:25:00Z">
              <w:r w:rsidR="0063485E">
                <w:rPr>
                  <w:color w:val="000000" w:themeColor="text1"/>
                </w:rPr>
                <w:t xml:space="preserve"> de Asia</w:t>
              </w:r>
            </w:ins>
            <w:r w:rsidRPr="006F6D60">
              <w:rPr>
                <w:color w:val="000000" w:themeColor="text1"/>
              </w:rPr>
              <w:t xml:space="preserve"> chocaban los intereses de las grandes potencias coloniales</w:t>
            </w:r>
            <w:del w:id="98" w:author="Diego Pérez Medina" w:date="2015-03-02T19:26:00Z">
              <w:r w:rsidRPr="006F6D60" w:rsidDel="0063485E">
                <w:rPr>
                  <w:color w:val="000000" w:themeColor="text1"/>
                </w:rPr>
                <w:delText xml:space="preserve"> en Asia</w:delText>
              </w:r>
            </w:del>
            <w:r w:rsidRPr="006F6D60">
              <w:rPr>
                <w:color w:val="000000" w:themeColor="text1"/>
              </w:rPr>
              <w:t>?</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¿Cuál fue el único territorio asiático que no fue colonizado de ningún modo?</w:t>
            </w:r>
          </w:p>
          <w:p w:rsidR="003A0B1C" w:rsidRPr="006F6D60" w:rsidRDefault="003A0B1C" w:rsidP="003A0B1C">
            <w:pPr>
              <w:spacing w:before="375" w:after="120" w:line="270" w:lineRule="atLeast"/>
              <w:rPr>
                <w:b/>
                <w:bCs/>
                <w:color w:val="000000" w:themeColor="text1"/>
              </w:rPr>
            </w:pPr>
            <w:r w:rsidRPr="006F6D60">
              <w:rPr>
                <w:b/>
                <w:bCs/>
                <w:color w:val="000000" w:themeColor="text1"/>
              </w:rPr>
              <w:t>Después de la presentación</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xml:space="preserve">Para ampliar los conocimientos de los alumnos sobre las colonias de Asia, </w:t>
            </w:r>
            <w:r w:rsidR="00C230AB" w:rsidRPr="006F6D60">
              <w:rPr>
                <w:color w:val="000000" w:themeColor="text1"/>
              </w:rPr>
              <w:t xml:space="preserve">le sugerimos visitar </w:t>
            </w:r>
            <w:r w:rsidRPr="006F6D60">
              <w:rPr>
                <w:color w:val="000000" w:themeColor="text1"/>
              </w:rPr>
              <w:t xml:space="preserve">la página Visualizing Cultures para </w:t>
            </w:r>
            <w:r w:rsidR="00C230AB" w:rsidRPr="006F6D60">
              <w:rPr>
                <w:color w:val="000000" w:themeColor="text1"/>
              </w:rPr>
              <w:t>observar</w:t>
            </w:r>
            <w:r w:rsidRPr="006F6D60">
              <w:rPr>
                <w:color w:val="000000" w:themeColor="text1"/>
              </w:rPr>
              <w:t xml:space="preserve"> algunas fotografías tomadas por el escocés John Thompson en la China del siglo </w:t>
            </w:r>
            <w:r w:rsidRPr="0063485E">
              <w:rPr>
                <w:color w:val="000000" w:themeColor="text1"/>
                <w:highlight w:val="green"/>
              </w:rPr>
              <w:t>XIX</w:t>
            </w:r>
            <w:r w:rsidRPr="006F6D60">
              <w:rPr>
                <w:color w:val="000000" w:themeColor="text1"/>
              </w:rPr>
              <w:t xml:space="preserve"> </w:t>
            </w:r>
            <w:r w:rsidRPr="00847FB5">
              <w:rPr>
                <w:color w:val="000000" w:themeColor="text1"/>
                <w:highlight w:val="green"/>
              </w:rPr>
              <w:t>[</w:t>
            </w:r>
            <w:hyperlink r:id="rId19" w:tgtFrame="_blank" w:history="1">
              <w:r w:rsidR="00847FB5" w:rsidRPr="00847FB5">
                <w:rPr>
                  <w:color w:val="000000" w:themeColor="text1"/>
                  <w:highlight w:val="green"/>
                  <w:u w:val="single"/>
                </w:rPr>
                <w:t>VER</w:t>
              </w:r>
            </w:hyperlink>
            <w:r w:rsidRPr="00847FB5">
              <w:rPr>
                <w:color w:val="000000" w:themeColor="text1"/>
                <w:highlight w:val="green"/>
              </w:rPr>
              <w:t>]</w:t>
            </w:r>
            <w:r w:rsidRPr="00847FB5">
              <w:rPr>
                <w:color w:val="000000" w:themeColor="text1"/>
              </w:rPr>
              <w:t>.</w:t>
            </w:r>
          </w:p>
          <w:p w:rsidR="003A0B1C" w:rsidRPr="006F6D60" w:rsidRDefault="00C230AB" w:rsidP="003A0B1C">
            <w:pPr>
              <w:spacing w:before="100" w:beforeAutospacing="1" w:after="210" w:line="270" w:lineRule="atLeast"/>
              <w:rPr>
                <w:color w:val="000000" w:themeColor="text1"/>
              </w:rPr>
            </w:pPr>
            <w:r w:rsidRPr="006F6D60">
              <w:rPr>
                <w:color w:val="000000" w:themeColor="text1"/>
              </w:rPr>
              <w:t xml:space="preserve">A partir de esto, puede </w:t>
            </w:r>
            <w:del w:id="99" w:author="Diego Pérez Medina" w:date="2015-03-02T19:29:00Z">
              <w:r w:rsidR="003A0B1C" w:rsidRPr="006F6D60" w:rsidDel="00AD6695">
                <w:rPr>
                  <w:color w:val="000000" w:themeColor="text1"/>
                </w:rPr>
                <w:delText>pedir</w:delText>
              </w:r>
            </w:del>
            <w:ins w:id="100" w:author="Diego Pérez Medina" w:date="2015-03-02T19:29:00Z">
              <w:r w:rsidR="00AD6695" w:rsidRPr="006F6D60">
                <w:rPr>
                  <w:color w:val="000000" w:themeColor="text1"/>
                </w:rPr>
                <w:t>solicitar</w:t>
              </w:r>
            </w:ins>
            <w:r w:rsidR="003A0B1C" w:rsidRPr="006F6D60">
              <w:rPr>
                <w:color w:val="000000" w:themeColor="text1"/>
              </w:rPr>
              <w:t xml:space="preserve"> a los alumnos que imaginen que son comerciantes europeos que se trasladan a China por primera vez. </w:t>
            </w:r>
            <w:r w:rsidRPr="006F6D60">
              <w:rPr>
                <w:color w:val="000000" w:themeColor="text1"/>
              </w:rPr>
              <w:t>Pídales que escriban</w:t>
            </w:r>
            <w:r w:rsidR="003A0B1C" w:rsidRPr="006F6D60">
              <w:rPr>
                <w:color w:val="000000" w:themeColor="text1"/>
              </w:rPr>
              <w:t xml:space="preserve"> sus impresiones sobre el país asiático a partir de las imágenes propuestas. Deberán tener en cuenta:</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Formas de vida locales.</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Indumentaria y moda.</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Arquitectura popular.</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Medios de transporte.</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Paisajes.</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Actividades económicas.</w:t>
            </w:r>
          </w:p>
          <w:p w:rsidR="003A0B1C" w:rsidRPr="006F6D60" w:rsidRDefault="003A0B1C" w:rsidP="00163A3C">
            <w:pPr>
              <w:spacing w:before="100" w:beforeAutospacing="1" w:after="210" w:line="270" w:lineRule="atLeast"/>
              <w:rPr>
                <w:color w:val="000000" w:themeColor="text1"/>
              </w:rPr>
            </w:pPr>
            <w:r w:rsidRPr="006F6D60">
              <w:rPr>
                <w:color w:val="000000" w:themeColor="text1"/>
              </w:rPr>
              <w:t>Al final, se deberá comparar lo visto en China con la situación que se estaba viviendo en Europa durante el mismo per</w:t>
            </w:r>
            <w:del w:id="101" w:author="Diego Pérez Medina" w:date="2015-03-02T19:29:00Z">
              <w:r w:rsidRPr="006F6D60" w:rsidDel="00163A3C">
                <w:rPr>
                  <w:color w:val="000000" w:themeColor="text1"/>
                </w:rPr>
                <w:delText>í</w:delText>
              </w:r>
            </w:del>
            <w:ins w:id="102" w:author="Diego Pérez Medina" w:date="2015-03-02T19:29:00Z">
              <w:r w:rsidR="00163A3C">
                <w:rPr>
                  <w:color w:val="000000" w:themeColor="text1"/>
                </w:rPr>
                <w:t>i</w:t>
              </w:r>
            </w:ins>
            <w:r w:rsidRPr="006F6D60">
              <w:rPr>
                <w:color w:val="000000" w:themeColor="text1"/>
              </w:rPr>
              <w:t>odo, buscando semejanzas y difer</w:t>
            </w:r>
            <w:r w:rsidR="00BA4E5E" w:rsidRPr="006F6D60">
              <w:rPr>
                <w:color w:val="000000" w:themeColor="text1"/>
              </w:rPr>
              <w:t>encias entre ambos continentes.</w:t>
            </w:r>
          </w:p>
        </w:tc>
      </w:tr>
      <w:tr w:rsidR="004D3C4E" w:rsidRPr="006F6D60" w:rsidTr="00BA501B">
        <w:tc>
          <w:tcPr>
            <w:tcW w:w="2518" w:type="dxa"/>
          </w:tcPr>
          <w:p w:rsidR="00EF718F" w:rsidRPr="006F6D60" w:rsidRDefault="00EF718F" w:rsidP="00BA501B">
            <w:pPr>
              <w:spacing w:before="2" w:after="2"/>
              <w:rPr>
                <w:b/>
                <w:color w:val="000000" w:themeColor="text1"/>
              </w:rPr>
            </w:pPr>
            <w:r w:rsidRPr="006F6D60">
              <w:rPr>
                <w:b/>
                <w:color w:val="000000" w:themeColor="text1"/>
              </w:rPr>
              <w:t>Título</w:t>
            </w:r>
          </w:p>
        </w:tc>
        <w:tc>
          <w:tcPr>
            <w:tcW w:w="6536" w:type="dxa"/>
          </w:tcPr>
          <w:p w:rsidR="00EF718F" w:rsidRPr="006F6D60" w:rsidRDefault="00882504" w:rsidP="00BA501B">
            <w:pPr>
              <w:spacing w:before="2" w:after="2"/>
              <w:rPr>
                <w:color w:val="000000" w:themeColor="text1"/>
              </w:rPr>
            </w:pPr>
            <w:r w:rsidRPr="006F6D60">
              <w:rPr>
                <w:color w:val="000000" w:themeColor="text1"/>
                <w:kern w:val="36"/>
              </w:rPr>
              <w:t>El reparto de Asia</w:t>
            </w:r>
          </w:p>
        </w:tc>
      </w:tr>
      <w:tr w:rsidR="00EF718F" w:rsidRPr="006F6D60" w:rsidTr="00BA501B">
        <w:tc>
          <w:tcPr>
            <w:tcW w:w="2518" w:type="dxa"/>
          </w:tcPr>
          <w:p w:rsidR="00EF718F" w:rsidRPr="006F6D60" w:rsidRDefault="00EF718F" w:rsidP="00BA501B">
            <w:pPr>
              <w:spacing w:before="2" w:after="2"/>
              <w:rPr>
                <w:b/>
                <w:color w:val="000000" w:themeColor="text1"/>
              </w:rPr>
            </w:pPr>
            <w:r w:rsidRPr="006F6D60">
              <w:rPr>
                <w:b/>
                <w:color w:val="000000" w:themeColor="text1"/>
              </w:rPr>
              <w:t>Descripción</w:t>
            </w:r>
          </w:p>
        </w:tc>
        <w:tc>
          <w:tcPr>
            <w:tcW w:w="6536" w:type="dxa"/>
          </w:tcPr>
          <w:p w:rsidR="00EF718F" w:rsidRPr="006F6D60" w:rsidRDefault="00EF718F" w:rsidP="00EF718F">
            <w:pPr>
              <w:spacing w:before="2" w:after="2"/>
              <w:rPr>
                <w:color w:val="000000" w:themeColor="text1"/>
              </w:rPr>
            </w:pPr>
            <w:r w:rsidRPr="006F6D60">
              <w:rPr>
                <w:color w:val="000000" w:themeColor="text1"/>
                <w:lang w:val="es-ES"/>
              </w:rPr>
              <w:t>Animación que indica cómo se repartió el continente asiático entre las potencias europeas.</w:t>
            </w:r>
          </w:p>
        </w:tc>
      </w:tr>
    </w:tbl>
    <w:p w:rsidR="003D3304" w:rsidRPr="006F6D60" w:rsidRDefault="003D3304" w:rsidP="00602D11">
      <w:pPr>
        <w:rPr>
          <w:color w:val="000000" w:themeColor="text1"/>
        </w:rPr>
      </w:pPr>
    </w:p>
    <w:p w:rsidR="00602D11" w:rsidRPr="006F6D60" w:rsidRDefault="00497726" w:rsidP="00602D11">
      <w:pPr>
        <w:rPr>
          <w:b/>
          <w:color w:val="000000" w:themeColor="text1"/>
        </w:rPr>
      </w:pPr>
      <w:r w:rsidRPr="006F6D60">
        <w:rPr>
          <w:color w:val="000000" w:themeColor="text1"/>
          <w:highlight w:val="yellow"/>
        </w:rPr>
        <w:t>[SECCIÓN 2]</w:t>
      </w:r>
      <w:r w:rsidRPr="006F6D60">
        <w:rPr>
          <w:color w:val="000000" w:themeColor="text1"/>
        </w:rPr>
        <w:t xml:space="preserve"> </w:t>
      </w:r>
      <w:r w:rsidRPr="00006382">
        <w:rPr>
          <w:b/>
          <w:color w:val="000000" w:themeColor="text1"/>
        </w:rPr>
        <w:t>3.</w:t>
      </w:r>
      <w:r w:rsidR="00F40346" w:rsidRPr="00006382">
        <w:rPr>
          <w:b/>
          <w:color w:val="000000" w:themeColor="text1"/>
        </w:rPr>
        <w:t>3</w:t>
      </w:r>
      <w:r w:rsidRPr="006F6D60">
        <w:rPr>
          <w:b/>
          <w:color w:val="000000" w:themeColor="text1"/>
        </w:rPr>
        <w:t xml:space="preserve"> </w:t>
      </w:r>
      <w:r w:rsidR="008916E2" w:rsidRPr="006F6D60">
        <w:rPr>
          <w:b/>
          <w:color w:val="000000" w:themeColor="text1"/>
        </w:rPr>
        <w:t>El I</w:t>
      </w:r>
      <w:r w:rsidR="005443F8" w:rsidRPr="006F6D60">
        <w:rPr>
          <w:b/>
          <w:color w:val="000000" w:themeColor="text1"/>
        </w:rPr>
        <w:t xml:space="preserve">mperio </w:t>
      </w:r>
      <w:del w:id="103" w:author="Diego Pérez Medina" w:date="2015-03-02T19:30:00Z">
        <w:r w:rsidR="005443F8" w:rsidRPr="006F6D60" w:rsidDel="00006382">
          <w:rPr>
            <w:b/>
            <w:color w:val="000000" w:themeColor="text1"/>
          </w:rPr>
          <w:delText>B</w:delText>
        </w:r>
      </w:del>
      <w:ins w:id="104" w:author="Diego Pérez Medina" w:date="2015-03-02T19:30:00Z">
        <w:r w:rsidR="00006382">
          <w:rPr>
            <w:b/>
            <w:color w:val="000000" w:themeColor="text1"/>
          </w:rPr>
          <w:t>b</w:t>
        </w:r>
      </w:ins>
      <w:r w:rsidRPr="006F6D60">
        <w:rPr>
          <w:b/>
          <w:color w:val="000000" w:themeColor="text1"/>
        </w:rPr>
        <w:t>ritánico</w:t>
      </w:r>
    </w:p>
    <w:p w:rsidR="00913E9F" w:rsidRPr="006F6D60" w:rsidRDefault="008916E2" w:rsidP="008916E2">
      <w:pPr>
        <w:pStyle w:val="u"/>
        <w:shd w:val="clear" w:color="auto" w:fill="FFFFFF"/>
        <w:rPr>
          <w:rFonts w:eastAsiaTheme="majorEastAsia"/>
          <w:color w:val="000000" w:themeColor="text1"/>
          <w:lang w:val="es-ES"/>
        </w:rPr>
      </w:pPr>
      <w:r w:rsidRPr="006F6D60">
        <w:rPr>
          <w:rStyle w:val="un"/>
          <w:rFonts w:eastAsiaTheme="majorEastAsia"/>
          <w:color w:val="000000" w:themeColor="text1"/>
          <w:lang w:val="es-ES"/>
        </w:rPr>
        <w:t xml:space="preserve">En general, la </w:t>
      </w:r>
      <w:r w:rsidRPr="006F6D60">
        <w:rPr>
          <w:rStyle w:val="Textoennegrita"/>
          <w:rFonts w:eastAsiaTheme="majorEastAsia"/>
          <w:color w:val="000000" w:themeColor="text1"/>
          <w:lang w:val="es-ES"/>
        </w:rPr>
        <w:t>conquista</w:t>
      </w:r>
      <w:r w:rsidRPr="006F6D60">
        <w:rPr>
          <w:rStyle w:val="un"/>
          <w:rFonts w:eastAsiaTheme="majorEastAsia"/>
          <w:color w:val="000000" w:themeColor="text1"/>
          <w:lang w:val="es-ES"/>
        </w:rPr>
        <w:t xml:space="preserve"> de las colonias fue fácil y rápida.</w:t>
      </w:r>
      <w:r w:rsidRPr="006F6D60">
        <w:rPr>
          <w:color w:val="000000" w:themeColor="text1"/>
          <w:lang w:val="es-ES"/>
        </w:rPr>
        <w:t xml:space="preserve"> </w:t>
      </w:r>
      <w:r w:rsidR="00913E9F" w:rsidRPr="006F6D60">
        <w:rPr>
          <w:rStyle w:val="un"/>
          <w:rFonts w:eastAsiaTheme="majorEastAsia"/>
          <w:color w:val="000000" w:themeColor="text1"/>
          <w:lang w:val="es-ES"/>
        </w:rPr>
        <w:t xml:space="preserve">La </w:t>
      </w:r>
      <w:r w:rsidRPr="006F6D60">
        <w:rPr>
          <w:rStyle w:val="Textoennegrita"/>
          <w:rFonts w:eastAsiaTheme="majorEastAsia"/>
          <w:color w:val="000000" w:themeColor="text1"/>
          <w:lang w:val="es-ES"/>
        </w:rPr>
        <w:t>superioridad militar</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tecnológica</w:t>
      </w:r>
      <w:r w:rsidRPr="006F6D60">
        <w:rPr>
          <w:rStyle w:val="un"/>
          <w:rFonts w:eastAsiaTheme="majorEastAsia"/>
          <w:color w:val="000000" w:themeColor="text1"/>
          <w:lang w:val="es-ES"/>
        </w:rPr>
        <w:t xml:space="preserve"> de las potencias occidentales era</w:t>
      </w:r>
      <w:del w:id="105" w:author="Diego Pérez Medina" w:date="2015-03-02T19:30:00Z">
        <w:r w:rsidRPr="006F6D60" w:rsidDel="00006382">
          <w:rPr>
            <w:rStyle w:val="un"/>
            <w:rFonts w:eastAsiaTheme="majorEastAsia"/>
            <w:color w:val="000000" w:themeColor="text1"/>
            <w:lang w:val="es-ES"/>
          </w:rPr>
          <w:delText xml:space="preserve"> </w:delText>
        </w:r>
        <w:r w:rsidR="00913E9F" w:rsidRPr="006F6D60" w:rsidDel="00006382">
          <w:rPr>
            <w:rStyle w:val="un"/>
            <w:rFonts w:eastAsiaTheme="majorEastAsia"/>
            <w:color w:val="000000" w:themeColor="text1"/>
            <w:lang w:val="es-ES"/>
          </w:rPr>
          <w:delText>muy</w:delText>
        </w:r>
      </w:del>
      <w:r w:rsidR="00913E9F" w:rsidRPr="006F6D60">
        <w:rPr>
          <w:rStyle w:val="un"/>
          <w:rFonts w:eastAsiaTheme="majorEastAsia"/>
          <w:color w:val="000000" w:themeColor="text1"/>
          <w:lang w:val="es-ES"/>
        </w:rPr>
        <w:t xml:space="preserve"> significativa</w:t>
      </w:r>
      <w:del w:id="106" w:author="Diego Pérez Medina" w:date="2015-03-02T19:30:00Z">
        <w:r w:rsidRPr="006F6D60" w:rsidDel="00006382">
          <w:rPr>
            <w:rStyle w:val="un"/>
            <w:rFonts w:eastAsiaTheme="majorEastAsia"/>
            <w:color w:val="000000" w:themeColor="text1"/>
            <w:lang w:val="es-ES"/>
          </w:rPr>
          <w:delText xml:space="preserve"> </w:delText>
        </w:r>
      </w:del>
      <w:r w:rsidR="00913E9F" w:rsidRPr="006F6D60">
        <w:rPr>
          <w:rStyle w:val="un"/>
          <w:rFonts w:eastAsiaTheme="majorEastAsia"/>
          <w:color w:val="000000" w:themeColor="text1"/>
          <w:lang w:val="es-ES"/>
        </w:rPr>
        <w:t>.</w:t>
      </w:r>
    </w:p>
    <w:p w:rsidR="008916E2" w:rsidRPr="006F6D60" w:rsidRDefault="008916E2" w:rsidP="008916E2">
      <w:pPr>
        <w:pStyle w:val="u"/>
        <w:shd w:val="clear" w:color="auto" w:fill="FFFFFF"/>
        <w:rPr>
          <w:color w:val="000000" w:themeColor="text1"/>
          <w:lang w:val="es-ES"/>
        </w:rPr>
      </w:pPr>
      <w:r w:rsidRPr="006F6D60">
        <w:rPr>
          <w:rStyle w:val="un"/>
          <w:rFonts w:eastAsiaTheme="majorEastAsia"/>
          <w:color w:val="000000" w:themeColor="text1"/>
          <w:lang w:val="es-ES"/>
        </w:rPr>
        <w:t>El Imperio británico fue el más poblado y extenso de su tiempo.</w:t>
      </w:r>
      <w:r w:rsidRPr="006F6D60">
        <w:rPr>
          <w:color w:val="000000" w:themeColor="text1"/>
          <w:lang w:val="es-ES"/>
        </w:rPr>
        <w:t xml:space="preserve"> </w:t>
      </w:r>
      <w:r w:rsidRPr="006F6D60">
        <w:rPr>
          <w:rStyle w:val="un"/>
          <w:rFonts w:eastAsiaTheme="majorEastAsia"/>
          <w:color w:val="000000" w:themeColor="text1"/>
          <w:lang w:val="es-ES"/>
        </w:rPr>
        <w:t>En 1900 tenía una extensión de 33 millones de kilómetros cuadrados y la cuarta parte de la población mundial.</w:t>
      </w:r>
      <w:r w:rsidRPr="006F6D60">
        <w:rPr>
          <w:color w:val="000000" w:themeColor="text1"/>
          <w:lang w:val="es-ES"/>
        </w:rPr>
        <w:t xml:space="preserve"> </w:t>
      </w:r>
      <w:r w:rsidRPr="006F6D60">
        <w:rPr>
          <w:rStyle w:val="un"/>
          <w:rFonts w:eastAsiaTheme="majorEastAsia"/>
          <w:color w:val="000000" w:themeColor="text1"/>
          <w:lang w:val="es-ES"/>
        </w:rPr>
        <w:t xml:space="preserve">Estaba formado por colonias y posesiones repartidas por todos los continentes, lo que hizo del Reino Unido la </w:t>
      </w:r>
      <w:r w:rsidRPr="006F6D60">
        <w:rPr>
          <w:rStyle w:val="Textoennegrita"/>
          <w:rFonts w:eastAsiaTheme="majorEastAsia"/>
          <w:color w:val="000000" w:themeColor="text1"/>
          <w:lang w:val="es-ES"/>
        </w:rPr>
        <w:t>primera potencia naval</w:t>
      </w:r>
      <w:r w:rsidRPr="006F6D60">
        <w:rPr>
          <w:rStyle w:val="un"/>
          <w:rFonts w:eastAsiaTheme="majorEastAsia"/>
          <w:color w:val="000000" w:themeColor="text1"/>
          <w:lang w:val="es-ES"/>
        </w:rPr>
        <w:t xml:space="preserve"> de su época.</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BA501B">
        <w:tc>
          <w:tcPr>
            <w:tcW w:w="9054" w:type="dxa"/>
            <w:gridSpan w:val="2"/>
            <w:shd w:val="clear" w:color="auto" w:fill="0D0D0D" w:themeFill="text1" w:themeFillTint="F2"/>
          </w:tcPr>
          <w:p w:rsidR="008916E2" w:rsidRPr="006F6D60" w:rsidRDefault="008916E2" w:rsidP="00BA501B">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BA501B">
        <w:trPr>
          <w:trHeight w:val="322"/>
        </w:trPr>
        <w:tc>
          <w:tcPr>
            <w:tcW w:w="1257" w:type="dxa"/>
          </w:tcPr>
          <w:p w:rsidR="008916E2" w:rsidRPr="006F6D60" w:rsidRDefault="008916E2" w:rsidP="00BA501B">
            <w:pPr>
              <w:spacing w:before="2" w:after="2"/>
              <w:rPr>
                <w:b/>
                <w:color w:val="000000" w:themeColor="text1"/>
              </w:rPr>
            </w:pPr>
            <w:r w:rsidRPr="006F6D60">
              <w:rPr>
                <w:b/>
                <w:color w:val="000000" w:themeColor="text1"/>
              </w:rPr>
              <w:t>Código</w:t>
            </w:r>
          </w:p>
        </w:tc>
        <w:tc>
          <w:tcPr>
            <w:tcW w:w="7797" w:type="dxa"/>
          </w:tcPr>
          <w:p w:rsidR="008916E2" w:rsidRPr="006F6D60" w:rsidRDefault="008916E2" w:rsidP="003D7CDD">
            <w:pPr>
              <w:spacing w:before="2" w:after="2"/>
              <w:rPr>
                <w:b/>
                <w:color w:val="000000" w:themeColor="text1"/>
              </w:rPr>
            </w:pPr>
            <w:r w:rsidRPr="006F6D60">
              <w:rPr>
                <w:color w:val="000000" w:themeColor="text1"/>
              </w:rPr>
              <w:t>CS_09_01_IMG0</w:t>
            </w:r>
            <w:r w:rsidR="003D7CDD" w:rsidRPr="006F6D60">
              <w:rPr>
                <w:color w:val="000000" w:themeColor="text1"/>
              </w:rPr>
              <w:t>4</w:t>
            </w:r>
          </w:p>
        </w:tc>
      </w:tr>
      <w:tr w:rsidR="004D3C4E" w:rsidRPr="006F6D60" w:rsidTr="00BA501B">
        <w:tc>
          <w:tcPr>
            <w:tcW w:w="1257" w:type="dxa"/>
          </w:tcPr>
          <w:p w:rsidR="008916E2" w:rsidRPr="006F6D60" w:rsidRDefault="008916E2" w:rsidP="00BA501B">
            <w:pPr>
              <w:spacing w:before="2" w:after="2"/>
              <w:rPr>
                <w:color w:val="000000" w:themeColor="text1"/>
              </w:rPr>
            </w:pPr>
            <w:r w:rsidRPr="006F6D60">
              <w:rPr>
                <w:b/>
                <w:color w:val="000000" w:themeColor="text1"/>
              </w:rPr>
              <w:t>Descripción</w:t>
            </w:r>
          </w:p>
        </w:tc>
        <w:tc>
          <w:tcPr>
            <w:tcW w:w="7797" w:type="dxa"/>
          </w:tcPr>
          <w:p w:rsidR="008916E2" w:rsidRPr="006F6D60" w:rsidRDefault="008916E2" w:rsidP="00BA501B">
            <w:pPr>
              <w:spacing w:before="2" w:after="2"/>
              <w:rPr>
                <w:color w:val="000000" w:themeColor="text1"/>
              </w:rPr>
            </w:pPr>
            <w:r w:rsidRPr="006F6D60">
              <w:rPr>
                <w:color w:val="000000" w:themeColor="text1"/>
              </w:rPr>
              <w:t>La ambición colonial y sus territorios</w:t>
            </w:r>
          </w:p>
        </w:tc>
      </w:tr>
      <w:tr w:rsidR="004D3C4E" w:rsidRPr="006F6D60" w:rsidTr="00BA501B">
        <w:tc>
          <w:tcPr>
            <w:tcW w:w="1257" w:type="dxa"/>
          </w:tcPr>
          <w:p w:rsidR="008916E2" w:rsidRPr="006F6D60" w:rsidRDefault="008916E2" w:rsidP="00BA501B">
            <w:pPr>
              <w:spacing w:before="2" w:after="2"/>
              <w:rPr>
                <w:color w:val="000000" w:themeColor="text1"/>
              </w:rPr>
            </w:pPr>
            <w:r w:rsidRPr="006F6D60">
              <w:rPr>
                <w:b/>
                <w:color w:val="000000" w:themeColor="text1"/>
              </w:rPr>
              <w:t>Código Shutterstock (o URL o la ruta en AulaPlaneta)</w:t>
            </w:r>
          </w:p>
        </w:tc>
        <w:tc>
          <w:tcPr>
            <w:tcW w:w="7797" w:type="dxa"/>
          </w:tcPr>
          <w:p w:rsidR="008916E2" w:rsidRPr="006F6D60" w:rsidRDefault="003D7CDD" w:rsidP="00BA501B">
            <w:pPr>
              <w:pStyle w:val="Ttulo1"/>
              <w:shd w:val="clear" w:color="auto" w:fill="FFFFFF"/>
              <w:spacing w:before="2" w:after="2"/>
              <w:outlineLvl w:val="0"/>
              <w:rPr>
                <w:rFonts w:ascii="Times New Roman" w:hAnsi="Times New Roman"/>
                <w:b w:val="0"/>
                <w:color w:val="000000" w:themeColor="text1"/>
                <w:sz w:val="24"/>
                <w:szCs w:val="24"/>
                <w:lang w:val="es-CO"/>
              </w:rPr>
            </w:pPr>
            <w:r w:rsidRPr="006F6D60">
              <w:rPr>
                <w:rFonts w:ascii="Times New Roman" w:hAnsi="Times New Roman"/>
                <w:b w:val="0"/>
                <w:color w:val="000000" w:themeColor="text1"/>
                <w:sz w:val="24"/>
                <w:szCs w:val="24"/>
              </w:rPr>
              <w:t>4º ESO/ Ciencias sociales, geografía e historia/</w:t>
            </w:r>
            <w:r w:rsidRPr="006F6D60">
              <w:rPr>
                <w:rFonts w:ascii="Times New Roman" w:hAnsi="Times New Roman"/>
                <w:b w:val="0"/>
                <w:color w:val="000000" w:themeColor="text1"/>
                <w:sz w:val="24"/>
                <w:szCs w:val="24"/>
                <w:lang w:val="es-ES"/>
              </w:rPr>
              <w:t xml:space="preserve"> El imperialismo y la Primera Guerra Mundial/El imperialismo/El </w:t>
            </w:r>
            <w:del w:id="107" w:author="Diego Pérez Medina" w:date="2015-03-02T19:31:00Z">
              <w:r w:rsidRPr="006F6D60" w:rsidDel="00006382">
                <w:rPr>
                  <w:rFonts w:ascii="Times New Roman" w:hAnsi="Times New Roman"/>
                  <w:b w:val="0"/>
                  <w:color w:val="000000" w:themeColor="text1"/>
                  <w:sz w:val="24"/>
                  <w:szCs w:val="24"/>
                  <w:lang w:val="es-ES"/>
                </w:rPr>
                <w:delText>i</w:delText>
              </w:r>
            </w:del>
            <w:ins w:id="108" w:author="Diego Pérez Medina" w:date="2015-03-02T19:31:00Z">
              <w:r w:rsidR="00006382">
                <w:rPr>
                  <w:rFonts w:ascii="Times New Roman" w:hAnsi="Times New Roman"/>
                  <w:b w:val="0"/>
                  <w:color w:val="000000" w:themeColor="text1"/>
                  <w:sz w:val="24"/>
                  <w:szCs w:val="24"/>
                  <w:lang w:val="es-ES"/>
                </w:rPr>
                <w:t>I</w:t>
              </w:r>
            </w:ins>
            <w:r w:rsidRPr="006F6D60">
              <w:rPr>
                <w:rFonts w:ascii="Times New Roman" w:hAnsi="Times New Roman"/>
                <w:b w:val="0"/>
                <w:color w:val="000000" w:themeColor="text1"/>
                <w:sz w:val="24"/>
                <w:szCs w:val="24"/>
                <w:lang w:val="es-ES"/>
              </w:rPr>
              <w:t>mperio británico</w:t>
            </w:r>
          </w:p>
          <w:p w:rsidR="008916E2" w:rsidRPr="006F6D60" w:rsidRDefault="00E36FF1" w:rsidP="00BA501B">
            <w:pPr>
              <w:pStyle w:val="u"/>
              <w:shd w:val="clear" w:color="auto" w:fill="FFFFFF"/>
              <w:ind w:left="360"/>
              <w:rPr>
                <w:color w:val="000000" w:themeColor="text1"/>
              </w:rPr>
            </w:pPr>
            <w:r w:rsidRPr="006F6D60">
              <w:rPr>
                <w:noProof/>
                <w:color w:val="000000" w:themeColor="text1"/>
              </w:rPr>
              <w:drawing>
                <wp:inline distT="0" distB="0" distL="0" distR="0" wp14:anchorId="22ADE460" wp14:editId="041F0627">
                  <wp:extent cx="2180492" cy="3180327"/>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2_zoom.jpg"/>
                          <pic:cNvPicPr/>
                        </pic:nvPicPr>
                        <pic:blipFill>
                          <a:blip r:embed="rId20">
                            <a:extLst>
                              <a:ext uri="{28A0092B-C50C-407E-A947-70E740481C1C}">
                                <a14:useLocalDpi xmlns:a14="http://schemas.microsoft.com/office/drawing/2010/main" val="0"/>
                              </a:ext>
                            </a:extLst>
                          </a:blip>
                          <a:stretch>
                            <a:fillRect/>
                          </a:stretch>
                        </pic:blipFill>
                        <pic:spPr>
                          <a:xfrm>
                            <a:off x="0" y="0"/>
                            <a:ext cx="2182467" cy="3183208"/>
                          </a:xfrm>
                          <a:prstGeom prst="rect">
                            <a:avLst/>
                          </a:prstGeom>
                        </pic:spPr>
                      </pic:pic>
                    </a:graphicData>
                  </a:graphic>
                </wp:inline>
              </w:drawing>
            </w:r>
          </w:p>
        </w:tc>
      </w:tr>
      <w:tr w:rsidR="008916E2" w:rsidRPr="006F6D60" w:rsidTr="00BA501B">
        <w:tc>
          <w:tcPr>
            <w:tcW w:w="1257" w:type="dxa"/>
          </w:tcPr>
          <w:p w:rsidR="008916E2" w:rsidRPr="006F6D60" w:rsidRDefault="008916E2" w:rsidP="00BA501B">
            <w:pPr>
              <w:spacing w:before="2" w:after="2"/>
              <w:rPr>
                <w:color w:val="000000" w:themeColor="text1"/>
              </w:rPr>
            </w:pPr>
            <w:r w:rsidRPr="006F6D60">
              <w:rPr>
                <w:b/>
                <w:color w:val="000000" w:themeColor="text1"/>
              </w:rPr>
              <w:t>Pie de imagen</w:t>
            </w:r>
          </w:p>
        </w:tc>
        <w:tc>
          <w:tcPr>
            <w:tcW w:w="7797" w:type="dxa"/>
          </w:tcPr>
          <w:p w:rsidR="008916E2" w:rsidRPr="006F6D60" w:rsidRDefault="008916E2" w:rsidP="00006382">
            <w:pPr>
              <w:shd w:val="clear" w:color="auto" w:fill="FFFFFF"/>
              <w:spacing w:before="100" w:beforeAutospacing="1" w:after="100" w:afterAutospacing="1"/>
              <w:rPr>
                <w:color w:val="000000" w:themeColor="text1"/>
                <w:lang w:val="es-ES"/>
              </w:rPr>
            </w:pPr>
            <w:r w:rsidRPr="006F6D60">
              <w:rPr>
                <w:color w:val="000000" w:themeColor="text1"/>
                <w:lang w:val="es-ES"/>
              </w:rPr>
              <w:t xml:space="preserve">En 1876, la reina </w:t>
            </w:r>
            <w:r w:rsidRPr="006F6D60">
              <w:rPr>
                <w:b/>
                <w:bCs/>
                <w:color w:val="000000" w:themeColor="text1"/>
                <w:lang w:val="es-ES"/>
              </w:rPr>
              <w:t>Victoria I</w:t>
            </w:r>
            <w:r w:rsidRPr="006F6D60">
              <w:rPr>
                <w:color w:val="000000" w:themeColor="text1"/>
                <w:lang w:val="es-ES"/>
              </w:rPr>
              <w:t xml:space="preserve"> fue proclamada emperatriz de las Indias. Durante su largo reinado, el Imperio británico amplió sus dominios en la </w:t>
            </w:r>
            <w:r w:rsidRPr="006F6D60">
              <w:rPr>
                <w:b/>
                <w:bCs/>
                <w:color w:val="000000" w:themeColor="text1"/>
                <w:lang w:val="es-ES"/>
              </w:rPr>
              <w:t>India</w:t>
            </w:r>
            <w:r w:rsidRPr="006F6D60">
              <w:rPr>
                <w:color w:val="000000" w:themeColor="text1"/>
                <w:lang w:val="es-ES"/>
              </w:rPr>
              <w:t xml:space="preserve"> y </w:t>
            </w:r>
            <w:r w:rsidRPr="006F6D60">
              <w:rPr>
                <w:b/>
                <w:bCs/>
                <w:color w:val="000000" w:themeColor="text1"/>
                <w:lang w:val="es-ES"/>
              </w:rPr>
              <w:t>Birmania</w:t>
            </w:r>
            <w:r w:rsidRPr="006F6D60">
              <w:rPr>
                <w:color w:val="000000" w:themeColor="text1"/>
                <w:lang w:val="es-ES"/>
              </w:rPr>
              <w:t xml:space="preserve">, </w:t>
            </w:r>
            <w:ins w:id="109" w:author="Diego Pérez Medina" w:date="2015-03-02T19:32:00Z">
              <w:r w:rsidR="00006382">
                <w:rPr>
                  <w:color w:val="000000" w:themeColor="text1"/>
                  <w:lang w:val="es-ES"/>
                </w:rPr>
                <w:t>a la vez que</w:t>
              </w:r>
            </w:ins>
            <w:del w:id="110" w:author="Diego Pérez Medina" w:date="2015-03-02T19:32:00Z">
              <w:r w:rsidRPr="006F6D60" w:rsidDel="00006382">
                <w:rPr>
                  <w:color w:val="000000" w:themeColor="text1"/>
                  <w:lang w:val="es-ES"/>
                </w:rPr>
                <w:delText>así como</w:delText>
              </w:r>
            </w:del>
            <w:r w:rsidRPr="006F6D60">
              <w:rPr>
                <w:color w:val="000000" w:themeColor="text1"/>
                <w:lang w:val="es-ES"/>
              </w:rPr>
              <w:t xml:space="preserve"> extendió sus posesiones en </w:t>
            </w:r>
            <w:r w:rsidRPr="006F6D60">
              <w:rPr>
                <w:b/>
                <w:bCs/>
                <w:color w:val="000000" w:themeColor="text1"/>
                <w:lang w:val="es-ES"/>
              </w:rPr>
              <w:t>Oceanía</w:t>
            </w:r>
            <w:r w:rsidRPr="006F6D60">
              <w:rPr>
                <w:color w:val="000000" w:themeColor="text1"/>
                <w:lang w:val="es-ES"/>
              </w:rPr>
              <w:t xml:space="preserve"> y </w:t>
            </w:r>
            <w:r w:rsidRPr="006F6D60">
              <w:rPr>
                <w:b/>
                <w:bCs/>
                <w:color w:val="000000" w:themeColor="text1"/>
                <w:lang w:val="es-ES"/>
              </w:rPr>
              <w:t>Sudáfrica</w:t>
            </w:r>
            <w:r w:rsidRPr="006F6D60">
              <w:rPr>
                <w:color w:val="000000" w:themeColor="text1"/>
                <w:lang w:val="es-ES"/>
              </w:rPr>
              <w:t>.</w:t>
            </w:r>
          </w:p>
        </w:tc>
      </w:tr>
    </w:tbl>
    <w:p w:rsidR="00950E53" w:rsidRPr="006F6D60" w:rsidRDefault="008916E2" w:rsidP="008916E2">
      <w:pPr>
        <w:pStyle w:val="u"/>
        <w:shd w:val="clear" w:color="auto" w:fill="FFFFFF"/>
        <w:rPr>
          <w:color w:val="000000" w:themeColor="text1"/>
          <w:lang w:val="es-ES"/>
        </w:rPr>
      </w:pPr>
      <w:r w:rsidRPr="006F6D60">
        <w:rPr>
          <w:rStyle w:val="un"/>
          <w:rFonts w:eastAsiaTheme="majorEastAsia"/>
          <w:color w:val="000000" w:themeColor="text1"/>
          <w:lang w:val="es-ES"/>
        </w:rPr>
        <w:t xml:space="preserve">La </w:t>
      </w:r>
      <w:r w:rsidRPr="006F6D60">
        <w:rPr>
          <w:rStyle w:val="Textoennegrita"/>
          <w:rFonts w:eastAsiaTheme="majorEastAsia"/>
          <w:color w:val="000000" w:themeColor="text1"/>
          <w:lang w:val="es-ES"/>
        </w:rPr>
        <w:t>India</w:t>
      </w:r>
      <w:r w:rsidRPr="006F6D60">
        <w:rPr>
          <w:rStyle w:val="un"/>
          <w:rFonts w:eastAsiaTheme="majorEastAsia"/>
          <w:color w:val="000000" w:themeColor="text1"/>
          <w:lang w:val="es-ES"/>
        </w:rPr>
        <w:t xml:space="preserve"> fue </w:t>
      </w:r>
      <w:r w:rsidR="00603EC2" w:rsidRPr="006F6D60">
        <w:rPr>
          <w:rStyle w:val="un"/>
          <w:rFonts w:eastAsiaTheme="majorEastAsia"/>
          <w:color w:val="000000" w:themeColor="text1"/>
          <w:lang w:val="es-ES"/>
        </w:rPr>
        <w:t>la principal posesión de Inglaterra</w:t>
      </w:r>
      <w:r w:rsidR="003608A4" w:rsidRPr="006F6D60">
        <w:rPr>
          <w:rStyle w:val="un"/>
          <w:rFonts w:eastAsiaTheme="majorEastAsia"/>
          <w:color w:val="000000" w:themeColor="text1"/>
          <w:lang w:val="es-ES"/>
        </w:rPr>
        <w:t>, aunque también tenía</w:t>
      </w:r>
      <w:r w:rsidRPr="006F6D60">
        <w:rPr>
          <w:rStyle w:val="un"/>
          <w:rFonts w:eastAsiaTheme="majorEastAsia"/>
          <w:color w:val="000000" w:themeColor="text1"/>
          <w:lang w:val="es-ES"/>
        </w:rPr>
        <w:t xml:space="preserve"> importantes territorios en </w:t>
      </w:r>
      <w:r w:rsidRPr="006F6D60">
        <w:rPr>
          <w:rStyle w:val="Textoennegrita"/>
          <w:rFonts w:eastAsiaTheme="majorEastAsia"/>
          <w:color w:val="000000" w:themeColor="text1"/>
          <w:lang w:val="es-ES"/>
        </w:rPr>
        <w:t>África</w:t>
      </w:r>
      <w:r w:rsidRPr="006F6D60">
        <w:rPr>
          <w:rStyle w:val="un"/>
          <w:rFonts w:eastAsiaTheme="majorEastAsia"/>
          <w:color w:val="000000" w:themeColor="text1"/>
          <w:lang w:val="es-ES"/>
        </w:rPr>
        <w:t>, donde los británicos llevaron a cabo una colonización destinada a unir de norte a sur sus posesiones, desde Egipto hasta Ciudad de</w:t>
      </w:r>
      <w:del w:id="111" w:author="Diego Pérez Medina" w:date="2015-03-02T19:33:00Z">
        <w:r w:rsidRPr="006F6D60" w:rsidDel="004429B4">
          <w:rPr>
            <w:rStyle w:val="un"/>
            <w:rFonts w:eastAsiaTheme="majorEastAsia"/>
            <w:color w:val="000000" w:themeColor="text1"/>
            <w:lang w:val="es-ES"/>
          </w:rPr>
          <w:delText xml:space="preserve"> E</w:delText>
        </w:r>
      </w:del>
      <w:r w:rsidRPr="006F6D60">
        <w:rPr>
          <w:rStyle w:val="un"/>
          <w:rFonts w:eastAsiaTheme="majorEastAsia"/>
          <w:color w:val="000000" w:themeColor="text1"/>
          <w:lang w:val="es-ES"/>
        </w:rPr>
        <w:t>l Cabo.</w:t>
      </w:r>
      <w:r w:rsidRPr="006F6D60">
        <w:rPr>
          <w:color w:val="000000" w:themeColor="text1"/>
          <w:lang w:val="es-ES"/>
        </w:rPr>
        <w:t xml:space="preserve"> </w:t>
      </w:r>
      <w:r w:rsidR="003608A4" w:rsidRPr="006F6D60">
        <w:rPr>
          <w:rStyle w:val="un"/>
          <w:rFonts w:eastAsiaTheme="majorEastAsia"/>
          <w:color w:val="000000" w:themeColor="text1"/>
          <w:lang w:val="es-ES"/>
        </w:rPr>
        <w:t>Así mismo,</w:t>
      </w:r>
      <w:r w:rsidRPr="006F6D60">
        <w:rPr>
          <w:rStyle w:val="un"/>
          <w:rFonts w:eastAsiaTheme="majorEastAsia"/>
          <w:color w:val="000000" w:themeColor="text1"/>
          <w:lang w:val="es-ES"/>
        </w:rPr>
        <w:t xml:space="preserve"> dominaban </w:t>
      </w:r>
      <w:r w:rsidRPr="006F6D60">
        <w:rPr>
          <w:rStyle w:val="Textoennegrita"/>
          <w:rFonts w:eastAsiaTheme="majorEastAsia"/>
          <w:color w:val="000000" w:themeColor="text1"/>
          <w:lang w:val="es-ES"/>
        </w:rPr>
        <w:t>Canadá</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Australia</w:t>
      </w:r>
      <w:r w:rsidRPr="006F6D60">
        <w:rPr>
          <w:rStyle w:val="un"/>
          <w:rFonts w:eastAsiaTheme="majorEastAsia"/>
          <w:color w:val="000000" w:themeColor="text1"/>
          <w:lang w:val="es-ES"/>
        </w:rPr>
        <w:t xml:space="preserve"> y otr</w:t>
      </w:r>
      <w:r w:rsidR="00603EC2" w:rsidRPr="006F6D60">
        <w:rPr>
          <w:rStyle w:val="un"/>
          <w:rFonts w:eastAsiaTheme="majorEastAsia"/>
          <w:color w:val="000000" w:themeColor="text1"/>
          <w:lang w:val="es-ES"/>
        </w:rPr>
        <w:t>o</w:t>
      </w:r>
      <w:r w:rsidRPr="006F6D60">
        <w:rPr>
          <w:rStyle w:val="un"/>
          <w:rFonts w:eastAsiaTheme="majorEastAsia"/>
          <w:color w:val="000000" w:themeColor="text1"/>
          <w:lang w:val="es-ES"/>
        </w:rPr>
        <w:t xml:space="preserve">s </w:t>
      </w:r>
      <w:r w:rsidR="00603EC2" w:rsidRPr="006F6D60">
        <w:rPr>
          <w:rStyle w:val="un"/>
          <w:rFonts w:eastAsiaTheme="majorEastAsia"/>
          <w:color w:val="000000" w:themeColor="text1"/>
          <w:lang w:val="es-ES"/>
        </w:rPr>
        <w:t xml:space="preserve">territorios </w:t>
      </w:r>
      <w:r w:rsidRPr="006F6D60">
        <w:rPr>
          <w:rStyle w:val="un"/>
          <w:rFonts w:eastAsiaTheme="majorEastAsia"/>
          <w:color w:val="000000" w:themeColor="text1"/>
          <w:lang w:val="es-ES"/>
        </w:rPr>
        <w:t>terrestres, islas y colonias menores en América, Oceanía y el Pacífico.</w:t>
      </w:r>
      <w:r w:rsidRPr="006F6D60">
        <w:rPr>
          <w:color w:val="000000" w:themeColor="text1"/>
          <w:lang w:val="es-ES"/>
        </w:rPr>
        <w:t xml:space="preserve"> </w:t>
      </w:r>
      <w:r w:rsidR="003608A4" w:rsidRPr="006F6D60">
        <w:rPr>
          <w:rStyle w:val="un"/>
          <w:rFonts w:eastAsiaTheme="majorEastAsia"/>
          <w:color w:val="000000" w:themeColor="text1"/>
          <w:lang w:val="es-ES"/>
        </w:rPr>
        <w:t>Para conocer</w:t>
      </w:r>
      <w:r w:rsidRPr="006F6D60">
        <w:rPr>
          <w:rStyle w:val="un"/>
          <w:rFonts w:eastAsiaTheme="majorEastAsia"/>
          <w:color w:val="000000" w:themeColor="text1"/>
          <w:lang w:val="es-ES"/>
        </w:rPr>
        <w:t xml:space="preserve"> todos los dominios del Imperio británico, consulta la </w:t>
      </w:r>
      <w:r w:rsidRPr="003E618B">
        <w:rPr>
          <w:rStyle w:val="un"/>
          <w:rFonts w:eastAsiaTheme="majorEastAsia"/>
          <w:color w:val="000000" w:themeColor="text1"/>
          <w:lang w:val="es-ES"/>
        </w:rPr>
        <w:t>Gran Enciclopedia Planeta</w:t>
      </w:r>
      <w:r w:rsidRPr="006F6D60">
        <w:rPr>
          <w:rStyle w:val="un"/>
          <w:rFonts w:eastAsiaTheme="majorEastAsia"/>
          <w:color w:val="000000" w:themeColor="text1"/>
          <w:lang w:val="es-ES"/>
        </w:rPr>
        <w:t xml:space="preserve"> </w:t>
      </w:r>
      <w:commentRangeStart w:id="112"/>
      <w:r w:rsidR="00540FDE" w:rsidRPr="006F6D60">
        <w:fldChar w:fldCharType="begin"/>
      </w:r>
      <w:r w:rsidR="00540FDE" w:rsidRPr="006F6D60">
        <w:rPr>
          <w:color w:val="000000" w:themeColor="text1"/>
        </w:rPr>
        <w:instrText xml:space="preserve"> HYPERLINK "http://profesores.aulaplaneta.com/BCRedir.aspx?URL=/encyclopedia/default.asp?idpack=8&amp;idpil=000KLP01&amp;ruta=Buscador" \t "_blank" </w:instrText>
      </w:r>
      <w:r w:rsidR="00540FDE" w:rsidRPr="006F6D60">
        <w:fldChar w:fldCharType="separate"/>
      </w:r>
      <w:r w:rsidRPr="006F6D60">
        <w:rPr>
          <w:rStyle w:val="Hipervnculo"/>
          <w:color w:val="000000" w:themeColor="text1"/>
          <w:lang w:val="es-ES"/>
        </w:rPr>
        <w:t>[</w:t>
      </w:r>
      <w:r w:rsidR="003608A4" w:rsidRPr="006F6D60">
        <w:rPr>
          <w:rStyle w:val="Hipervnculo"/>
          <w:color w:val="000000" w:themeColor="text1"/>
          <w:lang w:val="es-ES"/>
        </w:rPr>
        <w:t>VER</w:t>
      </w:r>
      <w:r w:rsidRPr="006F6D60">
        <w:rPr>
          <w:rStyle w:val="Hipervnculo"/>
          <w:color w:val="000000" w:themeColor="text1"/>
          <w:lang w:val="es-ES"/>
        </w:rPr>
        <w:t>]</w:t>
      </w:r>
      <w:r w:rsidR="00540FDE" w:rsidRPr="006F6D60">
        <w:rPr>
          <w:rStyle w:val="Hipervnculo"/>
          <w:color w:val="000000" w:themeColor="text1"/>
          <w:lang w:val="es-ES"/>
        </w:rPr>
        <w:fldChar w:fldCharType="end"/>
      </w:r>
      <w:commentRangeEnd w:id="112"/>
      <w:r w:rsidR="003608A4" w:rsidRPr="006F6D60">
        <w:rPr>
          <w:rStyle w:val="Refdecomentario"/>
          <w:rFonts w:eastAsia="Calibri"/>
          <w:lang w:val="es-MX"/>
        </w:rPr>
        <w:commentReference w:id="112"/>
      </w:r>
      <w:r w:rsidRPr="006F6D60">
        <w:rPr>
          <w:rStyle w:val="un"/>
          <w:rFonts w:eastAsiaTheme="majorEastAsia"/>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CD1BCF" w:rsidRPr="006F6D60" w:rsidRDefault="006457BF" w:rsidP="00CD1BCF">
            <w:pPr>
              <w:spacing w:before="2" w:after="2"/>
              <w:jc w:val="center"/>
              <w:rPr>
                <w:b/>
                <w:color w:val="000000" w:themeColor="text1"/>
              </w:rPr>
            </w:pPr>
            <w:r w:rsidRPr="006F6D60">
              <w:rPr>
                <w:b/>
                <w:color w:val="FFFFFF" w:themeColor="background1"/>
              </w:rPr>
              <w:t>Practica</w:t>
            </w:r>
            <w:r w:rsidR="00CD1BCF" w:rsidRPr="006F6D60">
              <w:rPr>
                <w:b/>
                <w:color w:val="FFFFFF" w:themeColor="background1"/>
              </w:rPr>
              <w:t>. Recurso</w:t>
            </w:r>
            <w:r w:rsidR="00683A8C" w:rsidRPr="006F6D60">
              <w:rPr>
                <w:b/>
                <w:color w:val="FFFFFF" w:themeColor="background1"/>
              </w:rPr>
              <w:t xml:space="preserve"> </w:t>
            </w:r>
            <w:r w:rsidR="00CD1BCF" w:rsidRPr="006F6D60">
              <w:rPr>
                <w:b/>
                <w:color w:val="FFFFFF" w:themeColor="background1"/>
              </w:rPr>
              <w:t>nuevo</w:t>
            </w:r>
          </w:p>
        </w:tc>
      </w:tr>
      <w:tr w:rsidR="004D3C4E" w:rsidRPr="006F6D60" w:rsidTr="00443F27">
        <w:tc>
          <w:tcPr>
            <w:tcW w:w="2518" w:type="dxa"/>
          </w:tcPr>
          <w:p w:rsidR="00CD1BCF" w:rsidRPr="006F6D60" w:rsidRDefault="00CD1BCF" w:rsidP="00443F27">
            <w:pPr>
              <w:spacing w:before="2" w:after="2"/>
              <w:rPr>
                <w:b/>
                <w:color w:val="000000" w:themeColor="text1"/>
              </w:rPr>
            </w:pPr>
            <w:r w:rsidRPr="006F6D60">
              <w:rPr>
                <w:b/>
                <w:color w:val="000000" w:themeColor="text1"/>
              </w:rPr>
              <w:t>Código</w:t>
            </w:r>
          </w:p>
        </w:tc>
        <w:tc>
          <w:tcPr>
            <w:tcW w:w="6536" w:type="dxa"/>
          </w:tcPr>
          <w:p w:rsidR="00CD1BCF" w:rsidRPr="006F6D60" w:rsidRDefault="003C21F1" w:rsidP="00DB2B6D">
            <w:pPr>
              <w:spacing w:before="2" w:after="2"/>
              <w:rPr>
                <w:b/>
                <w:color w:val="000000" w:themeColor="text1"/>
              </w:rPr>
            </w:pPr>
            <w:r w:rsidRPr="006F6D60">
              <w:rPr>
                <w:color w:val="000000" w:themeColor="text1"/>
              </w:rPr>
              <w:t>CS_09</w:t>
            </w:r>
            <w:r w:rsidR="00CD1BCF" w:rsidRPr="006F6D60">
              <w:rPr>
                <w:color w:val="000000" w:themeColor="text1"/>
              </w:rPr>
              <w:t>_01_REC</w:t>
            </w:r>
            <w:r w:rsidR="00DB2B6D">
              <w:rPr>
                <w:color w:val="000000" w:themeColor="text1"/>
              </w:rPr>
              <w:t>7</w:t>
            </w:r>
            <w:r w:rsidR="00CD1BCF" w:rsidRPr="006F6D60">
              <w:rPr>
                <w:color w:val="000000" w:themeColor="text1"/>
              </w:rPr>
              <w:t>0</w:t>
            </w:r>
          </w:p>
        </w:tc>
      </w:tr>
      <w:tr w:rsidR="004D3C4E" w:rsidRPr="006F6D60" w:rsidTr="00443F27">
        <w:tc>
          <w:tcPr>
            <w:tcW w:w="2518" w:type="dxa"/>
          </w:tcPr>
          <w:p w:rsidR="00CD1BCF" w:rsidRPr="006F6D60" w:rsidRDefault="00CD1BCF" w:rsidP="00443F27">
            <w:pPr>
              <w:spacing w:before="2" w:after="2"/>
              <w:rPr>
                <w:color w:val="000000" w:themeColor="text1"/>
              </w:rPr>
            </w:pPr>
            <w:r w:rsidRPr="006F6D60">
              <w:rPr>
                <w:b/>
                <w:color w:val="000000" w:themeColor="text1"/>
              </w:rPr>
              <w:t>Ubicación en Aula Planeta</w:t>
            </w:r>
          </w:p>
        </w:tc>
        <w:tc>
          <w:tcPr>
            <w:tcW w:w="6536" w:type="dxa"/>
          </w:tcPr>
          <w:p w:rsidR="00CD1BCF" w:rsidRPr="006F6D60" w:rsidRDefault="008743FD" w:rsidP="008743FD">
            <w:pPr>
              <w:spacing w:before="2" w:after="2"/>
              <w:rPr>
                <w:color w:val="000000" w:themeColor="text1"/>
              </w:rPr>
            </w:pPr>
            <w:r>
              <w:rPr>
                <w:color w:val="000000" w:themeColor="text1"/>
              </w:rPr>
              <w:t xml:space="preserve"> </w:t>
            </w:r>
            <w:r w:rsidR="00CD1BCF" w:rsidRPr="006F6D60">
              <w:rPr>
                <w:color w:val="000000" w:themeColor="text1"/>
                <w:lang w:val="es-ES"/>
              </w:rPr>
              <w:t xml:space="preserve"> </w:t>
            </w:r>
          </w:p>
        </w:tc>
      </w:tr>
      <w:tr w:rsidR="004D3C4E" w:rsidRPr="006F6D60" w:rsidTr="00443F27">
        <w:trPr>
          <w:trHeight w:val="913"/>
        </w:trPr>
        <w:tc>
          <w:tcPr>
            <w:tcW w:w="2518" w:type="dxa"/>
          </w:tcPr>
          <w:p w:rsidR="00CD1BCF" w:rsidRPr="006F6D60" w:rsidRDefault="00CD1BCF" w:rsidP="003E618B">
            <w:pPr>
              <w:spacing w:before="2"/>
              <w:rPr>
                <w:color w:val="000000" w:themeColor="text1"/>
              </w:rPr>
            </w:pPr>
            <w:r w:rsidRPr="006F6D60">
              <w:rPr>
                <w:b/>
                <w:color w:val="000000" w:themeColor="text1"/>
              </w:rPr>
              <w:t>Cambio (descripción o capturas de pantallas)</w:t>
            </w:r>
          </w:p>
        </w:tc>
        <w:tc>
          <w:tcPr>
            <w:tcW w:w="6536" w:type="dxa"/>
          </w:tcPr>
          <w:p w:rsidR="003E618B" w:rsidRDefault="004367D6" w:rsidP="003E618B">
            <w:pPr>
              <w:pStyle w:val="u"/>
              <w:shd w:val="clear" w:color="auto" w:fill="FFFFFF"/>
              <w:spacing w:before="0" w:beforeAutospacing="0" w:after="0" w:afterAutospacing="0"/>
              <w:rPr>
                <w:color w:val="000000" w:themeColor="text1"/>
              </w:rPr>
            </w:pPr>
            <w:r w:rsidRPr="003E618B">
              <w:rPr>
                <w:b/>
                <w:color w:val="000000" w:themeColor="text1"/>
              </w:rPr>
              <w:t>Acción didáctica</w:t>
            </w:r>
            <w:r w:rsidRPr="006F6D60">
              <w:rPr>
                <w:color w:val="000000" w:themeColor="text1"/>
              </w:rPr>
              <w:t xml:space="preserve">: ejercitación para comprensión. </w:t>
            </w:r>
          </w:p>
          <w:p w:rsidR="004367D6" w:rsidRPr="006F6D60" w:rsidRDefault="004367D6" w:rsidP="003E618B">
            <w:pPr>
              <w:pStyle w:val="u"/>
              <w:shd w:val="clear" w:color="auto" w:fill="FFFFFF"/>
              <w:spacing w:before="0" w:beforeAutospacing="0" w:after="0" w:afterAutospacing="0"/>
              <w:rPr>
                <w:color w:val="000000" w:themeColor="text1"/>
              </w:rPr>
            </w:pPr>
            <w:r w:rsidRPr="003E618B">
              <w:rPr>
                <w:b/>
                <w:color w:val="000000" w:themeColor="text1"/>
              </w:rPr>
              <w:t>Tipo de media</w:t>
            </w:r>
            <w:r w:rsidRPr="006F6D60">
              <w:rPr>
                <w:color w:val="000000" w:themeColor="text1"/>
              </w:rPr>
              <w:t>: interactivo</w:t>
            </w:r>
            <w:ins w:id="113" w:author="Diego Pérez Medina" w:date="2015-03-02T19:37:00Z">
              <w:r w:rsidR="003E618B">
                <w:rPr>
                  <w:color w:val="000000" w:themeColor="text1"/>
                </w:rPr>
                <w:t>.</w:t>
              </w:r>
            </w:ins>
          </w:p>
          <w:p w:rsidR="004367D6" w:rsidRPr="006F6D60" w:rsidRDefault="004367D6" w:rsidP="003E618B">
            <w:pPr>
              <w:pStyle w:val="u"/>
              <w:shd w:val="clear" w:color="auto" w:fill="FFFFFF"/>
              <w:spacing w:after="0" w:afterAutospacing="0"/>
              <w:rPr>
                <w:color w:val="000000" w:themeColor="text1"/>
              </w:rPr>
            </w:pPr>
          </w:p>
        </w:tc>
      </w:tr>
      <w:tr w:rsidR="004D3C4E" w:rsidRPr="006F6D60" w:rsidTr="00443F27">
        <w:tc>
          <w:tcPr>
            <w:tcW w:w="2518" w:type="dxa"/>
          </w:tcPr>
          <w:p w:rsidR="00CD1BCF" w:rsidRPr="006F6D60" w:rsidRDefault="00CD1BCF" w:rsidP="00443F27">
            <w:pPr>
              <w:spacing w:before="2" w:after="2"/>
              <w:rPr>
                <w:b/>
                <w:color w:val="000000" w:themeColor="text1"/>
              </w:rPr>
            </w:pPr>
            <w:r w:rsidRPr="006F6D60">
              <w:rPr>
                <w:b/>
                <w:color w:val="000000" w:themeColor="text1"/>
              </w:rPr>
              <w:t>Título</w:t>
            </w:r>
          </w:p>
        </w:tc>
        <w:tc>
          <w:tcPr>
            <w:tcW w:w="6536" w:type="dxa"/>
          </w:tcPr>
          <w:p w:rsidR="00CD1BCF" w:rsidRPr="006F6D60" w:rsidRDefault="00CD1BCF" w:rsidP="00443F27">
            <w:pPr>
              <w:spacing w:before="2" w:after="2"/>
              <w:rPr>
                <w:color w:val="000000" w:themeColor="text1"/>
              </w:rPr>
            </w:pPr>
            <w:r w:rsidRPr="006F6D60">
              <w:rPr>
                <w:color w:val="000000" w:themeColor="text1"/>
              </w:rPr>
              <w:t xml:space="preserve">Independencia de la India </w:t>
            </w:r>
          </w:p>
        </w:tc>
      </w:tr>
      <w:tr w:rsidR="004D3C4E" w:rsidRPr="006F6D60" w:rsidTr="00443F27">
        <w:tc>
          <w:tcPr>
            <w:tcW w:w="2518" w:type="dxa"/>
          </w:tcPr>
          <w:p w:rsidR="00CD1BCF" w:rsidRPr="006F6D60" w:rsidRDefault="00CD1BCF" w:rsidP="00443F27">
            <w:pPr>
              <w:spacing w:before="2" w:after="2"/>
              <w:rPr>
                <w:b/>
                <w:color w:val="000000" w:themeColor="text1"/>
              </w:rPr>
            </w:pPr>
            <w:r w:rsidRPr="006F6D60">
              <w:rPr>
                <w:b/>
                <w:color w:val="000000" w:themeColor="text1"/>
              </w:rPr>
              <w:t>Descripción</w:t>
            </w:r>
          </w:p>
        </w:tc>
        <w:tc>
          <w:tcPr>
            <w:tcW w:w="6536" w:type="dxa"/>
          </w:tcPr>
          <w:p w:rsidR="00CD1BCF" w:rsidRPr="006F6D60" w:rsidRDefault="00CD1BCF" w:rsidP="00CD1BCF">
            <w:pPr>
              <w:spacing w:before="2" w:after="2"/>
              <w:rPr>
                <w:color w:val="000000" w:themeColor="text1"/>
              </w:rPr>
            </w:pPr>
            <w:r w:rsidRPr="006F6D60">
              <w:rPr>
                <w:color w:val="000000" w:themeColor="text1"/>
                <w:lang w:val="es-ES"/>
              </w:rPr>
              <w:t>Interactivo con video que señala los principales aspectos de la Independencia de la India.</w:t>
            </w:r>
          </w:p>
        </w:tc>
      </w:tr>
    </w:tbl>
    <w:p w:rsidR="00D442D4" w:rsidRPr="006F6D60" w:rsidRDefault="00D442D4" w:rsidP="00BA4E5E">
      <w:pPr>
        <w:pStyle w:val="u"/>
        <w:shd w:val="clear" w:color="auto" w:fill="FFFFFF"/>
        <w:rPr>
          <w:b/>
          <w:color w:val="000000" w:themeColor="text1"/>
        </w:rPr>
      </w:pPr>
      <w:r w:rsidRPr="006F6D60">
        <w:rPr>
          <w:color w:val="000000" w:themeColor="text1"/>
          <w:highlight w:val="yellow"/>
        </w:rPr>
        <w:t>[SECCIÓN 2]</w:t>
      </w:r>
      <w:r w:rsidRPr="006F6D60">
        <w:rPr>
          <w:color w:val="000000" w:themeColor="text1"/>
        </w:rPr>
        <w:t xml:space="preserve"> </w:t>
      </w:r>
      <w:r w:rsidRPr="003E618B">
        <w:rPr>
          <w:b/>
          <w:color w:val="000000" w:themeColor="text1"/>
        </w:rPr>
        <w:t>3.</w:t>
      </w:r>
      <w:r w:rsidR="00F40346" w:rsidRPr="003E618B">
        <w:rPr>
          <w:b/>
          <w:color w:val="000000" w:themeColor="text1"/>
        </w:rPr>
        <w:t>4</w:t>
      </w:r>
      <w:r w:rsidRPr="003E618B">
        <w:rPr>
          <w:b/>
          <w:color w:val="000000" w:themeColor="text1"/>
        </w:rPr>
        <w:t xml:space="preserve"> </w:t>
      </w:r>
      <w:r w:rsidRPr="006F6D60">
        <w:rPr>
          <w:b/>
          <w:color w:val="000000" w:themeColor="text1"/>
        </w:rPr>
        <w:t>Otras potencias coloniales</w:t>
      </w:r>
    </w:p>
    <w:p w:rsidR="00D442D4" w:rsidRPr="006F6D60" w:rsidRDefault="00D442D4" w:rsidP="00D442D4">
      <w:pPr>
        <w:pStyle w:val="u"/>
        <w:shd w:val="clear" w:color="auto" w:fill="FFFFFF"/>
        <w:rPr>
          <w:color w:val="000000" w:themeColor="text1"/>
          <w:lang w:val="es-ES"/>
        </w:rPr>
      </w:pPr>
      <w:r w:rsidRPr="006F6D60">
        <w:rPr>
          <w:rStyle w:val="un"/>
          <w:color w:val="000000" w:themeColor="text1"/>
          <w:lang w:val="es-ES"/>
        </w:rPr>
        <w:t xml:space="preserve">El </w:t>
      </w:r>
      <w:r w:rsidRPr="006F6D60">
        <w:rPr>
          <w:rStyle w:val="Textoennegrita"/>
          <w:color w:val="000000" w:themeColor="text1"/>
          <w:lang w:val="es-ES"/>
        </w:rPr>
        <w:t>Imperio colonial francés</w:t>
      </w:r>
      <w:r w:rsidRPr="006F6D60">
        <w:rPr>
          <w:rStyle w:val="un"/>
          <w:color w:val="000000" w:themeColor="text1"/>
          <w:lang w:val="es-ES"/>
        </w:rPr>
        <w:t xml:space="preserve"> fue el segundo en importancia y en dimensiones tras el británico.</w:t>
      </w:r>
      <w:r w:rsidRPr="006F6D60">
        <w:rPr>
          <w:color w:val="000000" w:themeColor="text1"/>
          <w:lang w:val="es-ES"/>
        </w:rPr>
        <w:t xml:space="preserve"> </w:t>
      </w:r>
      <w:r w:rsidRPr="006F6D60">
        <w:rPr>
          <w:rStyle w:val="un"/>
          <w:color w:val="000000" w:themeColor="text1"/>
          <w:lang w:val="es-ES"/>
        </w:rPr>
        <w:t xml:space="preserve">En África, los franceses ocuparon la mayor parte de </w:t>
      </w:r>
      <w:r w:rsidRPr="006F6D60">
        <w:rPr>
          <w:rStyle w:val="Textoennegrita"/>
          <w:color w:val="000000" w:themeColor="text1"/>
          <w:lang w:val="es-ES"/>
        </w:rPr>
        <w:t>África del Norte</w:t>
      </w:r>
      <w:r w:rsidRPr="006F6D60">
        <w:rPr>
          <w:rStyle w:val="un"/>
          <w:color w:val="000000" w:themeColor="text1"/>
          <w:lang w:val="es-ES"/>
        </w:rPr>
        <w:t xml:space="preserve"> y </w:t>
      </w:r>
      <w:r w:rsidRPr="006F6D60">
        <w:rPr>
          <w:rStyle w:val="Textoennegrita"/>
          <w:color w:val="000000" w:themeColor="text1"/>
          <w:lang w:val="es-ES"/>
        </w:rPr>
        <w:t>África occidental</w:t>
      </w:r>
      <w:r w:rsidRPr="006F6D60">
        <w:rPr>
          <w:rStyle w:val="un"/>
          <w:color w:val="000000" w:themeColor="text1"/>
          <w:lang w:val="es-ES"/>
        </w:rPr>
        <w:t xml:space="preserve">, aunque no lograron reunir bajo su control todos los territorios que se extendían entre </w:t>
      </w:r>
      <w:ins w:id="114" w:author="Diego Pérez Medina" w:date="2015-03-02T19:38:00Z">
        <w:r w:rsidR="003E618B">
          <w:rPr>
            <w:rStyle w:val="un"/>
            <w:color w:val="000000" w:themeColor="text1"/>
            <w:lang w:val="es-ES"/>
          </w:rPr>
          <w:t>los océanos</w:t>
        </w:r>
      </w:ins>
      <w:del w:id="115" w:author="Diego Pérez Medina" w:date="2015-03-02T19:38:00Z">
        <w:r w:rsidRPr="006F6D60" w:rsidDel="003E618B">
          <w:rPr>
            <w:rStyle w:val="un"/>
            <w:color w:val="000000" w:themeColor="text1"/>
            <w:lang w:val="es-ES"/>
          </w:rPr>
          <w:delText>el</w:delText>
        </w:r>
      </w:del>
      <w:r w:rsidRPr="006F6D60">
        <w:rPr>
          <w:rStyle w:val="un"/>
          <w:color w:val="000000" w:themeColor="text1"/>
          <w:lang w:val="es-ES"/>
        </w:rPr>
        <w:t xml:space="preserve"> Atlántico </w:t>
      </w:r>
      <w:ins w:id="116" w:author="Diego Pérez Medina" w:date="2015-03-02T19:38:00Z">
        <w:r w:rsidR="003E618B">
          <w:rPr>
            <w:rStyle w:val="un"/>
            <w:color w:val="000000" w:themeColor="text1"/>
            <w:lang w:val="es-ES"/>
          </w:rPr>
          <w:t>e</w:t>
        </w:r>
      </w:ins>
      <w:del w:id="117" w:author="Diego Pérez Medina" w:date="2015-03-02T19:38:00Z">
        <w:r w:rsidRPr="006F6D60" w:rsidDel="003E618B">
          <w:rPr>
            <w:rStyle w:val="un"/>
            <w:color w:val="000000" w:themeColor="text1"/>
            <w:lang w:val="es-ES"/>
          </w:rPr>
          <w:delText>y el</w:delText>
        </w:r>
      </w:del>
      <w:r w:rsidRPr="006F6D60">
        <w:rPr>
          <w:rStyle w:val="un"/>
          <w:color w:val="000000" w:themeColor="text1"/>
          <w:lang w:val="es-ES"/>
        </w:rPr>
        <w:t xml:space="preserve"> Índico.</w:t>
      </w:r>
      <w:r w:rsidRPr="006F6D60">
        <w:rPr>
          <w:color w:val="000000" w:themeColor="text1"/>
          <w:lang w:val="es-ES"/>
        </w:rPr>
        <w:t xml:space="preserve"> </w:t>
      </w:r>
      <w:r w:rsidRPr="006F6D60">
        <w:rPr>
          <w:rStyle w:val="un"/>
          <w:color w:val="000000" w:themeColor="text1"/>
          <w:lang w:val="es-ES"/>
        </w:rPr>
        <w:t xml:space="preserve">En Asia, controlaban la mayor parte de la península de </w:t>
      </w:r>
      <w:r w:rsidRPr="006F6D60">
        <w:rPr>
          <w:rStyle w:val="Textoennegrita"/>
          <w:color w:val="000000" w:themeColor="text1"/>
          <w:lang w:val="es-ES"/>
        </w:rPr>
        <w:t>Indochina</w:t>
      </w:r>
      <w:r w:rsidRPr="006F6D60">
        <w:rPr>
          <w:rStyle w:val="un"/>
          <w:color w:val="000000" w:themeColor="text1"/>
          <w:lang w:val="es-ES"/>
        </w:rPr>
        <w:t>.</w:t>
      </w:r>
      <w:r w:rsidRPr="006F6D60">
        <w:rPr>
          <w:color w:val="000000" w:themeColor="text1"/>
          <w:lang w:val="es-ES"/>
        </w:rPr>
        <w:t xml:space="preserve"> </w:t>
      </w:r>
    </w:p>
    <w:p w:rsidR="00D442D4" w:rsidRPr="006F6D60" w:rsidRDefault="00D442D4" w:rsidP="00D442D4">
      <w:pPr>
        <w:pStyle w:val="u"/>
        <w:shd w:val="clear" w:color="auto" w:fill="FFFFFF"/>
        <w:rPr>
          <w:color w:val="000000" w:themeColor="text1"/>
          <w:lang w:val="es-ES"/>
        </w:rPr>
      </w:pPr>
      <w:r w:rsidRPr="006F6D60">
        <w:rPr>
          <w:rStyle w:val="un"/>
          <w:color w:val="000000" w:themeColor="text1"/>
          <w:lang w:val="es-ES"/>
        </w:rPr>
        <w:t xml:space="preserve">Otros países que también consiguieron tener importantes posesiones coloniales fueron </w:t>
      </w:r>
      <w:r w:rsidRPr="006F6D60">
        <w:rPr>
          <w:rStyle w:val="Textoennegrita"/>
          <w:color w:val="000000" w:themeColor="text1"/>
          <w:lang w:val="es-ES"/>
        </w:rPr>
        <w:t>Alemania</w:t>
      </w:r>
      <w:r w:rsidRPr="006F6D60">
        <w:rPr>
          <w:rStyle w:val="un"/>
          <w:color w:val="000000" w:themeColor="text1"/>
          <w:lang w:val="es-ES"/>
        </w:rPr>
        <w:t xml:space="preserve"> e </w:t>
      </w:r>
      <w:r w:rsidRPr="006F6D60">
        <w:rPr>
          <w:rStyle w:val="Textoennegrita"/>
          <w:color w:val="000000" w:themeColor="text1"/>
          <w:lang w:val="es-ES"/>
        </w:rPr>
        <w:t>Italia</w:t>
      </w:r>
      <w:r w:rsidRPr="006F6D60">
        <w:rPr>
          <w:rStyle w:val="un"/>
          <w:color w:val="000000" w:themeColor="text1"/>
          <w:lang w:val="es-ES"/>
        </w:rPr>
        <w:t xml:space="preserve"> (después de su unificación), </w:t>
      </w:r>
      <w:r w:rsidRPr="006F6D60">
        <w:rPr>
          <w:rStyle w:val="Textoennegrita"/>
          <w:color w:val="000000" w:themeColor="text1"/>
          <w:lang w:val="es-ES"/>
        </w:rPr>
        <w:t>Bélgica</w:t>
      </w:r>
      <w:r w:rsidRPr="006F6D60">
        <w:rPr>
          <w:rStyle w:val="un"/>
          <w:color w:val="000000" w:themeColor="text1"/>
          <w:lang w:val="es-ES"/>
        </w:rPr>
        <w:t xml:space="preserve">, </w:t>
      </w:r>
      <w:r w:rsidRPr="006F6D60">
        <w:rPr>
          <w:rStyle w:val="Textoennegrita"/>
          <w:color w:val="000000" w:themeColor="text1"/>
          <w:lang w:val="es-ES"/>
        </w:rPr>
        <w:t>Rusia</w:t>
      </w:r>
      <w:r w:rsidRPr="006F6D60">
        <w:rPr>
          <w:rStyle w:val="un"/>
          <w:color w:val="000000" w:themeColor="text1"/>
          <w:lang w:val="es-ES"/>
        </w:rPr>
        <w:t xml:space="preserve">, </w:t>
      </w:r>
      <w:r w:rsidRPr="006F6D60">
        <w:rPr>
          <w:rStyle w:val="Textoennegrita"/>
          <w:color w:val="000000" w:themeColor="text1"/>
          <w:lang w:val="es-ES"/>
        </w:rPr>
        <w:t>Japón</w:t>
      </w:r>
      <w:r w:rsidRPr="006F6D60">
        <w:rPr>
          <w:rStyle w:val="un"/>
          <w:color w:val="000000" w:themeColor="text1"/>
          <w:lang w:val="es-ES"/>
        </w:rPr>
        <w:t xml:space="preserve"> y </w:t>
      </w:r>
      <w:r w:rsidRPr="006F6D60">
        <w:rPr>
          <w:rStyle w:val="Textoennegrita"/>
          <w:color w:val="000000" w:themeColor="text1"/>
          <w:lang w:val="es-ES"/>
        </w:rPr>
        <w:t>Estados Unidos</w:t>
      </w:r>
      <w:r w:rsidRPr="006F6D60">
        <w:rPr>
          <w:rStyle w:val="un"/>
          <w:color w:val="000000" w:themeColor="text1"/>
          <w:lang w:val="es-ES"/>
        </w:rPr>
        <w:t>.</w:t>
      </w:r>
      <w:r w:rsidRPr="006F6D60">
        <w:rPr>
          <w:color w:val="000000" w:themeColor="text1"/>
          <w:lang w:val="es-ES"/>
        </w:rPr>
        <w:t xml:space="preserve"> </w:t>
      </w:r>
      <w:r w:rsidRPr="006F6D60">
        <w:rPr>
          <w:rStyle w:val="un"/>
          <w:color w:val="000000" w:themeColor="text1"/>
          <w:lang w:val="es-ES"/>
        </w:rPr>
        <w:t xml:space="preserve">Este último definió sus intervenciones imperialistas a partir de la </w:t>
      </w:r>
      <w:r w:rsidRPr="006F6D60">
        <w:rPr>
          <w:rStyle w:val="Textoennegrita"/>
          <w:color w:val="000000" w:themeColor="text1"/>
          <w:lang w:val="es-ES"/>
        </w:rPr>
        <w:t>doctrina Monroe</w:t>
      </w:r>
      <w:r w:rsidRPr="006F6D60">
        <w:rPr>
          <w:rStyle w:val="un"/>
          <w:color w:val="000000" w:themeColor="text1"/>
          <w:lang w:val="es-ES"/>
        </w:rPr>
        <w:t>.</w:t>
      </w:r>
      <w:r w:rsidRPr="006F6D60">
        <w:rPr>
          <w:color w:val="000000" w:themeColor="text1"/>
          <w:lang w:val="es-ES"/>
        </w:rPr>
        <w:t xml:space="preserve"> </w:t>
      </w:r>
      <w:r w:rsidRPr="006F6D60">
        <w:rPr>
          <w:rStyle w:val="un"/>
          <w:color w:val="000000" w:themeColor="text1"/>
          <w:lang w:val="es-ES"/>
        </w:rPr>
        <w:t xml:space="preserve">Si quieres saber más sobre </w:t>
      </w:r>
      <w:ins w:id="118" w:author="Diego Pérez Medina" w:date="2015-03-02T19:39:00Z">
        <w:r w:rsidR="003E618B">
          <w:rPr>
            <w:rStyle w:val="un"/>
            <w:color w:val="000000" w:themeColor="text1"/>
            <w:lang w:val="es-ES"/>
          </w:rPr>
          <w:t>dicha doctrina</w:t>
        </w:r>
      </w:ins>
      <w:del w:id="119" w:author="Diego Pérez Medina" w:date="2015-03-02T19:39:00Z">
        <w:r w:rsidRPr="006F6D60" w:rsidDel="003E618B">
          <w:rPr>
            <w:rStyle w:val="un"/>
            <w:color w:val="000000" w:themeColor="text1"/>
            <w:lang w:val="es-ES"/>
          </w:rPr>
          <w:delText>esta</w:delText>
        </w:r>
      </w:del>
      <w:r w:rsidRPr="006F6D60">
        <w:rPr>
          <w:rStyle w:val="un"/>
          <w:color w:val="000000" w:themeColor="text1"/>
          <w:lang w:val="es-ES"/>
        </w:rPr>
        <w:t xml:space="preserve">, consulta la Gran Enciclopedia Planeta </w:t>
      </w:r>
      <w:commentRangeStart w:id="120"/>
      <w:r w:rsidR="00540FDE" w:rsidRPr="006F6D60">
        <w:fldChar w:fldCharType="begin"/>
      </w:r>
      <w:r w:rsidR="00540FDE" w:rsidRPr="006F6D60">
        <w:rPr>
          <w:color w:val="000000" w:themeColor="text1"/>
        </w:rPr>
        <w:instrText xml:space="preserve"> HYPERLINK "http://profesores.aulaplaneta.com/BCRedir.aspx?URL=/encyclopedia/default.asp?idreg=162663&amp;ruta=Buscador" \t "_blank" </w:instrText>
      </w:r>
      <w:r w:rsidR="00540FDE" w:rsidRPr="006F6D60">
        <w:fldChar w:fldCharType="separate"/>
      </w:r>
      <w:r w:rsidRPr="006F6D60">
        <w:rPr>
          <w:rStyle w:val="Hipervnculo"/>
          <w:color w:val="000000" w:themeColor="text1"/>
          <w:lang w:val="es-ES"/>
        </w:rPr>
        <w:t>[</w:t>
      </w:r>
      <w:r w:rsidR="00412D03" w:rsidRPr="006F6D60">
        <w:rPr>
          <w:rStyle w:val="Hipervnculo"/>
          <w:color w:val="000000" w:themeColor="text1"/>
          <w:lang w:val="es-ES"/>
        </w:rPr>
        <w:t>VER</w:t>
      </w:r>
      <w:r w:rsidRPr="006F6D60">
        <w:rPr>
          <w:rStyle w:val="Hipervnculo"/>
          <w:color w:val="000000" w:themeColor="text1"/>
          <w:lang w:val="es-ES"/>
        </w:rPr>
        <w:t>]</w:t>
      </w:r>
      <w:r w:rsidR="00540FDE" w:rsidRPr="006F6D60">
        <w:rPr>
          <w:rStyle w:val="Hipervnculo"/>
          <w:color w:val="000000" w:themeColor="text1"/>
          <w:lang w:val="es-ES"/>
        </w:rPr>
        <w:fldChar w:fldCharType="end"/>
      </w:r>
      <w:commentRangeEnd w:id="120"/>
      <w:r w:rsidR="000745E2" w:rsidRPr="006F6D60">
        <w:rPr>
          <w:rStyle w:val="Refdecomentario"/>
          <w:rFonts w:eastAsia="Calibri"/>
          <w:lang w:val="es-MX"/>
        </w:rPr>
        <w:commentReference w:id="120"/>
      </w:r>
      <w:r w:rsidRPr="006F6D60">
        <w:rPr>
          <w:rStyle w:val="un"/>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D442D4" w:rsidRPr="006F6D60" w:rsidRDefault="00D442D4" w:rsidP="00EE0B50">
            <w:pPr>
              <w:spacing w:before="2" w:after="2"/>
              <w:jc w:val="center"/>
              <w:rPr>
                <w:b/>
                <w:color w:val="000000" w:themeColor="text1"/>
              </w:rPr>
            </w:pPr>
            <w:r w:rsidRPr="006F6D60">
              <w:rPr>
                <w:b/>
                <w:color w:val="FFFFFF" w:themeColor="background1"/>
              </w:rPr>
              <w:t xml:space="preserve">Imagen (fotografía, gráfica o ilustración) </w:t>
            </w:r>
          </w:p>
        </w:tc>
      </w:tr>
      <w:tr w:rsidR="004D3C4E" w:rsidRPr="006F6D60" w:rsidTr="00BA4E5E">
        <w:trPr>
          <w:trHeight w:val="322"/>
        </w:trPr>
        <w:tc>
          <w:tcPr>
            <w:tcW w:w="1563" w:type="dxa"/>
          </w:tcPr>
          <w:p w:rsidR="00D442D4" w:rsidRPr="006F6D60" w:rsidRDefault="00D442D4" w:rsidP="00443F27">
            <w:pPr>
              <w:spacing w:before="2" w:after="2"/>
              <w:rPr>
                <w:b/>
                <w:color w:val="000000" w:themeColor="text1"/>
              </w:rPr>
            </w:pPr>
            <w:r w:rsidRPr="006F6D60">
              <w:rPr>
                <w:b/>
                <w:color w:val="000000" w:themeColor="text1"/>
              </w:rPr>
              <w:t>Código</w:t>
            </w:r>
          </w:p>
        </w:tc>
        <w:tc>
          <w:tcPr>
            <w:tcW w:w="7491" w:type="dxa"/>
          </w:tcPr>
          <w:p w:rsidR="00D442D4" w:rsidRPr="006F6D60" w:rsidRDefault="00D442D4" w:rsidP="00443F27">
            <w:pPr>
              <w:spacing w:before="2" w:after="2"/>
              <w:rPr>
                <w:b/>
                <w:color w:val="000000" w:themeColor="text1"/>
              </w:rPr>
            </w:pPr>
            <w:r w:rsidRPr="006F6D60">
              <w:rPr>
                <w:color w:val="000000" w:themeColor="text1"/>
              </w:rPr>
              <w:t>CS_09_01_IMG0</w:t>
            </w:r>
            <w:r w:rsidR="006302E5" w:rsidRPr="006F6D60">
              <w:rPr>
                <w:color w:val="000000" w:themeColor="text1"/>
              </w:rPr>
              <w:t>5</w:t>
            </w:r>
          </w:p>
        </w:tc>
      </w:tr>
      <w:tr w:rsidR="004D3C4E" w:rsidRPr="006F6D60" w:rsidTr="00BA4E5E">
        <w:tc>
          <w:tcPr>
            <w:tcW w:w="1563" w:type="dxa"/>
          </w:tcPr>
          <w:p w:rsidR="00D442D4" w:rsidRPr="006F6D60" w:rsidRDefault="00D442D4" w:rsidP="00443F27">
            <w:pPr>
              <w:spacing w:before="2" w:after="2"/>
              <w:rPr>
                <w:color w:val="000000" w:themeColor="text1"/>
              </w:rPr>
            </w:pPr>
            <w:r w:rsidRPr="006F6D60">
              <w:rPr>
                <w:b/>
                <w:color w:val="000000" w:themeColor="text1"/>
              </w:rPr>
              <w:t>Descripción</w:t>
            </w:r>
          </w:p>
        </w:tc>
        <w:tc>
          <w:tcPr>
            <w:tcW w:w="7491" w:type="dxa"/>
          </w:tcPr>
          <w:p w:rsidR="00D442D4" w:rsidRPr="006F6D60" w:rsidRDefault="00D442D4" w:rsidP="00443F27">
            <w:pPr>
              <w:spacing w:before="2" w:after="2"/>
              <w:rPr>
                <w:color w:val="000000" w:themeColor="text1"/>
              </w:rPr>
            </w:pPr>
            <w:r w:rsidRPr="006F6D60">
              <w:rPr>
                <w:color w:val="000000" w:themeColor="text1"/>
              </w:rPr>
              <w:t>La ambición colonial y sus territorios</w:t>
            </w:r>
          </w:p>
        </w:tc>
      </w:tr>
      <w:tr w:rsidR="004D3C4E" w:rsidRPr="006F6D60" w:rsidTr="00BA4E5E">
        <w:tc>
          <w:tcPr>
            <w:tcW w:w="1563" w:type="dxa"/>
          </w:tcPr>
          <w:p w:rsidR="00D442D4" w:rsidRPr="006F6D60" w:rsidRDefault="00D442D4" w:rsidP="00443F27">
            <w:pPr>
              <w:spacing w:before="2" w:after="2"/>
              <w:rPr>
                <w:color w:val="000000" w:themeColor="text1"/>
              </w:rPr>
            </w:pPr>
            <w:r w:rsidRPr="006F6D60">
              <w:rPr>
                <w:b/>
                <w:color w:val="000000" w:themeColor="text1"/>
              </w:rPr>
              <w:t>Código Shutterstock (o URL o la ruta en AulaPlaneta)</w:t>
            </w:r>
          </w:p>
        </w:tc>
        <w:tc>
          <w:tcPr>
            <w:tcW w:w="7491" w:type="dxa"/>
          </w:tcPr>
          <w:p w:rsidR="00D442D4" w:rsidRPr="006F6D60" w:rsidRDefault="00D442D4" w:rsidP="00443F27">
            <w:pPr>
              <w:pStyle w:val="Ttulo1"/>
              <w:shd w:val="clear" w:color="auto" w:fill="FFFFFF"/>
              <w:spacing w:before="2" w:after="2"/>
              <w:outlineLvl w:val="0"/>
              <w:rPr>
                <w:rFonts w:ascii="Times New Roman" w:hAnsi="Times New Roman"/>
                <w:b w:val="0"/>
                <w:color w:val="000000" w:themeColor="text1"/>
                <w:sz w:val="24"/>
                <w:szCs w:val="24"/>
                <w:lang w:val="es-CO"/>
              </w:rPr>
            </w:pPr>
            <w:r w:rsidRPr="006F6D60">
              <w:rPr>
                <w:rFonts w:ascii="Times New Roman" w:hAnsi="Times New Roman"/>
                <w:b w:val="0"/>
                <w:color w:val="000000" w:themeColor="text1"/>
                <w:sz w:val="24"/>
                <w:szCs w:val="24"/>
              </w:rPr>
              <w:t>4º ESO/ Ciencias sociales, geografía e historia/</w:t>
            </w:r>
            <w:r w:rsidRPr="006F6D60">
              <w:rPr>
                <w:rFonts w:ascii="Times New Roman" w:hAnsi="Times New Roman"/>
                <w:b w:val="0"/>
                <w:color w:val="000000" w:themeColor="text1"/>
                <w:sz w:val="24"/>
                <w:szCs w:val="24"/>
                <w:lang w:val="es-ES"/>
              </w:rPr>
              <w:t xml:space="preserve"> El imperialismo y la Primera Guerra Mundial/El imperialismo/Otras potencias coloniales.</w:t>
            </w:r>
          </w:p>
          <w:p w:rsidR="00D442D4" w:rsidRPr="006F6D60" w:rsidRDefault="00D442D4" w:rsidP="00443F27">
            <w:pPr>
              <w:pStyle w:val="u"/>
              <w:shd w:val="clear" w:color="auto" w:fill="FFFFFF"/>
              <w:ind w:left="360"/>
              <w:rPr>
                <w:color w:val="000000" w:themeColor="text1"/>
              </w:rPr>
            </w:pPr>
            <w:r w:rsidRPr="006F6D60">
              <w:rPr>
                <w:noProof/>
                <w:color w:val="000000" w:themeColor="text1"/>
              </w:rPr>
              <w:drawing>
                <wp:inline distT="0" distB="0" distL="0" distR="0" wp14:anchorId="353BC063" wp14:editId="505074F9">
                  <wp:extent cx="2215907" cy="2669255"/>
                  <wp:effectExtent l="0" t="0" r="0" b="0"/>
                  <wp:docPr id="21" name="Imagen 21" descr="http://profesores.aulaplaneta.com/DNNPlayerPackages/Package10332/InfoGuion/cuadernoestudio/images_xml/CS_10_06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332/InfoGuion/cuadernoestudio/images_xml/CS_10_06_img3_zo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5951" cy="2669307"/>
                          </a:xfrm>
                          <a:prstGeom prst="rect">
                            <a:avLst/>
                          </a:prstGeom>
                          <a:noFill/>
                          <a:ln>
                            <a:noFill/>
                          </a:ln>
                        </pic:spPr>
                      </pic:pic>
                    </a:graphicData>
                  </a:graphic>
                </wp:inline>
              </w:drawing>
            </w:r>
          </w:p>
        </w:tc>
      </w:tr>
      <w:tr w:rsidR="00D442D4" w:rsidRPr="006F6D60" w:rsidTr="00BA4E5E">
        <w:tc>
          <w:tcPr>
            <w:tcW w:w="1563" w:type="dxa"/>
          </w:tcPr>
          <w:p w:rsidR="00D442D4" w:rsidRPr="006F6D60" w:rsidRDefault="00D442D4" w:rsidP="00443F27">
            <w:pPr>
              <w:spacing w:before="2" w:after="2"/>
              <w:rPr>
                <w:color w:val="000000" w:themeColor="text1"/>
              </w:rPr>
            </w:pPr>
            <w:r w:rsidRPr="006F6D60">
              <w:rPr>
                <w:b/>
                <w:color w:val="000000" w:themeColor="text1"/>
              </w:rPr>
              <w:t>Pie de imagen</w:t>
            </w:r>
          </w:p>
        </w:tc>
        <w:tc>
          <w:tcPr>
            <w:tcW w:w="7491" w:type="dxa"/>
          </w:tcPr>
          <w:p w:rsidR="00D442D4" w:rsidRPr="006F6D60" w:rsidRDefault="00D442D4" w:rsidP="005A5468">
            <w:pPr>
              <w:shd w:val="clear" w:color="auto" w:fill="FFFFFF"/>
              <w:spacing w:before="100" w:beforeAutospacing="1" w:after="100" w:afterAutospacing="1"/>
              <w:rPr>
                <w:rFonts w:eastAsiaTheme="majorEastAsia"/>
                <w:color w:val="000000" w:themeColor="text1"/>
                <w:lang w:val="es-ES"/>
              </w:rPr>
            </w:pPr>
            <w:r w:rsidRPr="006F6D60">
              <w:rPr>
                <w:color w:val="000000" w:themeColor="text1"/>
                <w:lang w:val="es-ES"/>
              </w:rPr>
              <w:t xml:space="preserve">El </w:t>
            </w:r>
            <w:r w:rsidRPr="006F6D60">
              <w:rPr>
                <w:rStyle w:val="Textoennegrita"/>
                <w:color w:val="000000" w:themeColor="text1"/>
                <w:lang w:val="es-ES"/>
              </w:rPr>
              <w:t>Congo belga</w:t>
            </w:r>
            <w:r w:rsidRPr="006F6D60">
              <w:rPr>
                <w:color w:val="000000" w:themeColor="text1"/>
                <w:lang w:val="es-ES"/>
              </w:rPr>
              <w:t xml:space="preserve"> era una posesión personal del rey </w:t>
            </w:r>
            <w:r w:rsidRPr="006F6D60">
              <w:rPr>
                <w:rStyle w:val="Textoennegrita"/>
                <w:color w:val="000000" w:themeColor="text1"/>
                <w:lang w:val="es-ES"/>
              </w:rPr>
              <w:t>Leopoldo II de Bélgica</w:t>
            </w:r>
            <w:r w:rsidRPr="006F6D60">
              <w:rPr>
                <w:color w:val="000000" w:themeColor="text1"/>
                <w:lang w:val="es-ES"/>
              </w:rPr>
              <w:t xml:space="preserve">, quien había encargado a </w:t>
            </w:r>
            <w:r w:rsidRPr="006F6D60">
              <w:rPr>
                <w:rStyle w:val="Textoennegrita"/>
                <w:color w:val="000000" w:themeColor="text1"/>
                <w:lang w:val="es-ES"/>
              </w:rPr>
              <w:t>Henry Morton Stanley</w:t>
            </w:r>
            <w:r w:rsidRPr="006F6D60">
              <w:rPr>
                <w:color w:val="000000" w:themeColor="text1"/>
                <w:lang w:val="es-ES"/>
              </w:rPr>
              <w:t xml:space="preserve"> la exploración de la </w:t>
            </w:r>
            <w:r w:rsidRPr="006F6D60">
              <w:rPr>
                <w:rStyle w:val="Textoennegrita"/>
                <w:color w:val="000000" w:themeColor="text1"/>
                <w:lang w:val="es-ES"/>
              </w:rPr>
              <w:t>cuenca del río Congo</w:t>
            </w:r>
            <w:r w:rsidRPr="006F6D60">
              <w:rPr>
                <w:color w:val="000000" w:themeColor="text1"/>
                <w:lang w:val="es-ES"/>
              </w:rPr>
              <w:t>.</w:t>
            </w:r>
            <w:r w:rsidR="00950748" w:rsidRPr="006F6D60">
              <w:rPr>
                <w:color w:val="000000" w:themeColor="text1"/>
                <w:lang w:val="es-ES"/>
              </w:rPr>
              <w:t xml:space="preserve"> La apetencia de los colonizadores estaba centrada en el caucho, el marfil y </w:t>
            </w:r>
            <w:r w:rsidR="005A5468" w:rsidRPr="006F6D60">
              <w:rPr>
                <w:color w:val="000000" w:themeColor="text1"/>
                <w:lang w:val="es-ES"/>
              </w:rPr>
              <w:t>en</w:t>
            </w:r>
            <w:r w:rsidR="00950748" w:rsidRPr="006F6D60">
              <w:rPr>
                <w:color w:val="000000" w:themeColor="text1"/>
                <w:lang w:val="es-ES"/>
              </w:rPr>
              <w:t xml:space="preserve"> el territorio en sí, </w:t>
            </w:r>
            <w:r w:rsidR="005A5468" w:rsidRPr="006F6D60">
              <w:rPr>
                <w:color w:val="000000" w:themeColor="text1"/>
                <w:lang w:val="es-ES"/>
              </w:rPr>
              <w:t xml:space="preserve">pues este </w:t>
            </w:r>
            <w:r w:rsidR="00950748" w:rsidRPr="006F6D60">
              <w:rPr>
                <w:color w:val="000000" w:themeColor="text1"/>
                <w:lang w:val="es-ES"/>
              </w:rPr>
              <w:t>facilitaba el paso a distintos lugares del continente</w:t>
            </w:r>
            <w:r w:rsidR="00683A8C" w:rsidRPr="006F6D60">
              <w:rPr>
                <w:color w:val="000000" w:themeColor="text1"/>
                <w:lang w:val="es-ES"/>
              </w:rPr>
              <w:t xml:space="preserve"> </w:t>
            </w:r>
            <w:r w:rsidR="00950748" w:rsidRPr="006F6D60">
              <w:rPr>
                <w:color w:val="000000" w:themeColor="text1"/>
                <w:lang w:val="es-ES"/>
              </w:rPr>
              <w:t xml:space="preserve">africano. </w:t>
            </w:r>
          </w:p>
        </w:tc>
      </w:tr>
    </w:tbl>
    <w:p w:rsidR="006302E5" w:rsidRPr="006F6D60" w:rsidRDefault="006302E5" w:rsidP="006406E9">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4D3C4E" w:rsidRPr="006F6D60" w:rsidTr="00BA4E5E">
        <w:tc>
          <w:tcPr>
            <w:tcW w:w="9054" w:type="dxa"/>
            <w:gridSpan w:val="2"/>
            <w:shd w:val="clear" w:color="auto" w:fill="000000" w:themeFill="text1"/>
          </w:tcPr>
          <w:p w:rsidR="006302E5" w:rsidRPr="006F6D60" w:rsidRDefault="006302E5" w:rsidP="00443F27">
            <w:pPr>
              <w:spacing w:before="2" w:after="2"/>
              <w:jc w:val="center"/>
              <w:rPr>
                <w:b/>
                <w:color w:val="000000" w:themeColor="text1"/>
              </w:rPr>
            </w:pPr>
            <w:r w:rsidRPr="006F6D60">
              <w:rPr>
                <w:b/>
                <w:color w:val="FFFFFF" w:themeColor="background1"/>
              </w:rPr>
              <w:t>Profundiza.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4E5E">
        <w:tc>
          <w:tcPr>
            <w:tcW w:w="1526" w:type="dxa"/>
          </w:tcPr>
          <w:p w:rsidR="006302E5" w:rsidRPr="006F6D60" w:rsidRDefault="006302E5" w:rsidP="00443F27">
            <w:pPr>
              <w:spacing w:before="2" w:after="2"/>
              <w:rPr>
                <w:b/>
                <w:color w:val="000000" w:themeColor="text1"/>
              </w:rPr>
            </w:pPr>
            <w:r w:rsidRPr="006F6D60">
              <w:rPr>
                <w:b/>
                <w:color w:val="000000" w:themeColor="text1"/>
              </w:rPr>
              <w:t>Código</w:t>
            </w:r>
          </w:p>
        </w:tc>
        <w:tc>
          <w:tcPr>
            <w:tcW w:w="7528" w:type="dxa"/>
          </w:tcPr>
          <w:p w:rsidR="006302E5" w:rsidRPr="006F6D60" w:rsidRDefault="006302E5"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8</w:t>
            </w:r>
            <w:r w:rsidRPr="006F6D60">
              <w:rPr>
                <w:color w:val="000000" w:themeColor="text1"/>
              </w:rPr>
              <w:t>0</w:t>
            </w:r>
          </w:p>
        </w:tc>
      </w:tr>
      <w:tr w:rsidR="004D3C4E" w:rsidRPr="006F6D60" w:rsidTr="00BA4E5E">
        <w:tc>
          <w:tcPr>
            <w:tcW w:w="1526" w:type="dxa"/>
          </w:tcPr>
          <w:p w:rsidR="006302E5" w:rsidRPr="006F6D60" w:rsidRDefault="006302E5" w:rsidP="00443F27">
            <w:pPr>
              <w:spacing w:before="2" w:after="2"/>
              <w:rPr>
                <w:color w:val="000000" w:themeColor="text1"/>
              </w:rPr>
            </w:pPr>
            <w:r w:rsidRPr="006F6D60">
              <w:rPr>
                <w:b/>
                <w:color w:val="000000" w:themeColor="text1"/>
              </w:rPr>
              <w:t>Ubicación en Aula Planeta</w:t>
            </w:r>
          </w:p>
        </w:tc>
        <w:tc>
          <w:tcPr>
            <w:tcW w:w="7528" w:type="dxa"/>
          </w:tcPr>
          <w:p w:rsidR="006302E5" w:rsidRPr="006F6D60" w:rsidRDefault="006302E5" w:rsidP="006457BF">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Mundial/El imperialismo/</w:t>
            </w:r>
            <w:r w:rsidR="00420C27" w:rsidRPr="006F6D60">
              <w:rPr>
                <w:color w:val="000000" w:themeColor="text1"/>
                <w:lang w:val="es-ES"/>
              </w:rPr>
              <w:t xml:space="preserve">Estados </w:t>
            </w:r>
            <w:r w:rsidR="006457BF" w:rsidRPr="006F6D60">
              <w:rPr>
                <w:color w:val="000000" w:themeColor="text1"/>
                <w:lang w:val="es-ES"/>
              </w:rPr>
              <w:t>U</w:t>
            </w:r>
            <w:r w:rsidR="00420C27" w:rsidRPr="006F6D60">
              <w:rPr>
                <w:color w:val="000000" w:themeColor="text1"/>
                <w:lang w:val="es-ES"/>
              </w:rPr>
              <w:t>nidos en América</w:t>
            </w:r>
            <w:r w:rsidRPr="006F6D60">
              <w:rPr>
                <w:color w:val="000000" w:themeColor="text1"/>
                <w:lang w:val="es-ES"/>
              </w:rPr>
              <w:t xml:space="preserve"> </w:t>
            </w:r>
          </w:p>
        </w:tc>
      </w:tr>
      <w:tr w:rsidR="004D3C4E" w:rsidRPr="006F6D60" w:rsidTr="00BA4E5E">
        <w:trPr>
          <w:trHeight w:val="913"/>
        </w:trPr>
        <w:tc>
          <w:tcPr>
            <w:tcW w:w="1526" w:type="dxa"/>
          </w:tcPr>
          <w:p w:rsidR="006302E5" w:rsidRPr="006F6D60" w:rsidRDefault="006302E5" w:rsidP="00443F27">
            <w:pPr>
              <w:spacing w:before="2" w:after="2"/>
              <w:rPr>
                <w:color w:val="000000" w:themeColor="text1"/>
              </w:rPr>
            </w:pPr>
            <w:r w:rsidRPr="006F6D60">
              <w:rPr>
                <w:b/>
                <w:color w:val="000000" w:themeColor="text1"/>
              </w:rPr>
              <w:t>Cambio (descripción o capturas de pantallas)</w:t>
            </w:r>
          </w:p>
        </w:tc>
        <w:tc>
          <w:tcPr>
            <w:tcW w:w="7528" w:type="dxa"/>
          </w:tcPr>
          <w:p w:rsidR="006302E5" w:rsidRDefault="00420C27" w:rsidP="00443F27">
            <w:pPr>
              <w:spacing w:before="2" w:after="2"/>
              <w:rPr>
                <w:ins w:id="121" w:author="Diego Pérez Medina" w:date="2015-03-02T19:41:00Z"/>
                <w:color w:val="000000" w:themeColor="text1"/>
                <w:lang w:val="es-ES"/>
              </w:rPr>
            </w:pPr>
            <w:r w:rsidRPr="006F6D60">
              <w:rPr>
                <w:color w:val="000000" w:themeColor="text1"/>
                <w:lang w:val="es-ES"/>
              </w:rPr>
              <w:t>En los siguientes slides, cambiar el texto</w:t>
            </w:r>
            <w:ins w:id="122" w:author="Diego Pérez Medina" w:date="2015-03-02T19:41:00Z">
              <w:r w:rsidR="00C65C37">
                <w:rPr>
                  <w:color w:val="000000" w:themeColor="text1"/>
                  <w:lang w:val="es-ES"/>
                </w:rPr>
                <w:t>:</w:t>
              </w:r>
            </w:ins>
          </w:p>
          <w:p w:rsidR="00C65C37" w:rsidRPr="006F6D60" w:rsidRDefault="00C65C37" w:rsidP="00443F27">
            <w:pPr>
              <w:spacing w:before="2" w:after="2"/>
              <w:rPr>
                <w:color w:val="000000" w:themeColor="text1"/>
                <w:lang w:val="es-ES"/>
              </w:rPr>
            </w:pPr>
          </w:p>
          <w:p w:rsidR="00420C27" w:rsidRPr="006F6D60" w:rsidRDefault="00420C27" w:rsidP="00443F27">
            <w:pPr>
              <w:spacing w:before="2" w:after="2"/>
              <w:rPr>
                <w:color w:val="000000" w:themeColor="text1"/>
                <w:lang w:val="es-ES"/>
              </w:rPr>
            </w:pPr>
            <w:r w:rsidRPr="006F6D60">
              <w:rPr>
                <w:color w:val="000000" w:themeColor="text1"/>
                <w:lang w:val="es-ES"/>
              </w:rPr>
              <w:t>Comprensión</w:t>
            </w:r>
          </w:p>
          <w:p w:rsidR="00420C27" w:rsidRPr="006F6D60" w:rsidRDefault="00420C27" w:rsidP="00153A33">
            <w:pPr>
              <w:pStyle w:val="Prrafodelista"/>
              <w:numPr>
                <w:ilvl w:val="0"/>
                <w:numId w:val="8"/>
              </w:numPr>
              <w:spacing w:before="2" w:after="2"/>
              <w:rPr>
                <w:color w:val="000000" w:themeColor="text1"/>
                <w:lang w:val="es-ES"/>
              </w:rPr>
            </w:pPr>
            <w:r w:rsidRPr="006F6D60">
              <w:rPr>
                <w:color w:val="000000" w:themeColor="text1"/>
                <w:lang w:val="es-ES"/>
              </w:rPr>
              <w:t>¿Cuál consideras que es la idea principal que puede extraerse de este texto?</w:t>
            </w:r>
          </w:p>
          <w:p w:rsidR="00420C27" w:rsidRPr="006F6D60" w:rsidRDefault="00420C27" w:rsidP="00153A33">
            <w:pPr>
              <w:pStyle w:val="Prrafodelista"/>
              <w:numPr>
                <w:ilvl w:val="0"/>
                <w:numId w:val="8"/>
              </w:numPr>
              <w:spacing w:before="2" w:after="2"/>
              <w:rPr>
                <w:color w:val="000000" w:themeColor="text1"/>
                <w:lang w:val="es-ES"/>
              </w:rPr>
            </w:pPr>
            <w:r w:rsidRPr="006F6D60">
              <w:rPr>
                <w:color w:val="000000" w:themeColor="text1"/>
                <w:lang w:val="es-ES"/>
              </w:rPr>
              <w:t>¿Por qué razón defendió Estados Unidos este tipo de política?</w:t>
            </w:r>
          </w:p>
          <w:p w:rsidR="00420C27" w:rsidRPr="006F6D60" w:rsidRDefault="00420C27" w:rsidP="00443F27">
            <w:pPr>
              <w:spacing w:before="2" w:after="2"/>
              <w:rPr>
                <w:color w:val="000000" w:themeColor="text1"/>
              </w:rPr>
            </w:pPr>
            <w:r w:rsidRPr="006F6D60">
              <w:rPr>
                <w:noProof/>
                <w:color w:val="000000" w:themeColor="text1"/>
              </w:rPr>
              <w:drawing>
                <wp:inline distT="0" distB="0" distL="0" distR="0" wp14:anchorId="39A45A96" wp14:editId="7133F612">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155315"/>
                          </a:xfrm>
                          <a:prstGeom prst="rect">
                            <a:avLst/>
                          </a:prstGeom>
                        </pic:spPr>
                      </pic:pic>
                    </a:graphicData>
                  </a:graphic>
                </wp:inline>
              </w:drawing>
            </w:r>
          </w:p>
          <w:p w:rsidR="00420C27" w:rsidRPr="006F6D60" w:rsidRDefault="00420C27" w:rsidP="00443F27">
            <w:pPr>
              <w:spacing w:before="2" w:after="2"/>
              <w:rPr>
                <w:color w:val="000000" w:themeColor="text1"/>
              </w:rPr>
            </w:pPr>
          </w:p>
          <w:p w:rsidR="00FF6750" w:rsidRDefault="00FF6750" w:rsidP="00443F27">
            <w:pPr>
              <w:spacing w:before="2" w:after="2"/>
              <w:rPr>
                <w:ins w:id="123" w:author="Diego Pérez Medina" w:date="2015-03-02T19:44:00Z"/>
                <w:color w:val="000000" w:themeColor="text1"/>
              </w:rPr>
            </w:pPr>
            <w:ins w:id="124" w:author="Diego Pérez Medina" w:date="2015-03-02T19:44:00Z">
              <w:r>
                <w:rPr>
                  <w:color w:val="000000" w:themeColor="text1"/>
                </w:rPr>
                <w:t>Análisis</w:t>
              </w:r>
            </w:ins>
          </w:p>
          <w:p w:rsidR="00FF6750" w:rsidRDefault="00FF6750" w:rsidP="00443F27">
            <w:pPr>
              <w:spacing w:before="2" w:after="2"/>
              <w:rPr>
                <w:ins w:id="125" w:author="Diego Pérez Medina" w:date="2015-03-02T19:44:00Z"/>
                <w:color w:val="000000" w:themeColor="text1"/>
              </w:rPr>
            </w:pPr>
          </w:p>
          <w:p w:rsidR="00420C27" w:rsidRPr="006F6D60" w:rsidRDefault="00420C27" w:rsidP="00443F27">
            <w:pPr>
              <w:spacing w:before="2" w:after="2"/>
              <w:rPr>
                <w:color w:val="000000" w:themeColor="text1"/>
              </w:rPr>
            </w:pPr>
            <w:r w:rsidRPr="006F6D60">
              <w:rPr>
                <w:color w:val="000000" w:themeColor="text1"/>
              </w:rPr>
              <w:t>Como contrapunto a la lectura sobre el documento que resume los</w:t>
            </w:r>
            <w:r w:rsidR="00715D13" w:rsidRPr="006F6D60">
              <w:rPr>
                <w:color w:val="000000" w:themeColor="text1"/>
              </w:rPr>
              <w:t xml:space="preserve"> principios de la </w:t>
            </w:r>
            <w:del w:id="126" w:author="Diego Pérez Medina" w:date="2015-03-02T19:42:00Z">
              <w:r w:rsidR="00715D13" w:rsidRPr="006F6D60" w:rsidDel="00FF6750">
                <w:rPr>
                  <w:color w:val="000000" w:themeColor="text1"/>
                </w:rPr>
                <w:delText>D</w:delText>
              </w:r>
            </w:del>
            <w:ins w:id="127" w:author="Diego Pérez Medina" w:date="2015-03-02T19:42:00Z">
              <w:r w:rsidR="00FF6750">
                <w:rPr>
                  <w:color w:val="000000" w:themeColor="text1"/>
                </w:rPr>
                <w:t>d</w:t>
              </w:r>
            </w:ins>
            <w:r w:rsidR="00715D13" w:rsidRPr="006F6D60">
              <w:rPr>
                <w:color w:val="000000" w:themeColor="text1"/>
              </w:rPr>
              <w:t>octrina Monr</w:t>
            </w:r>
            <w:r w:rsidRPr="006F6D60">
              <w:rPr>
                <w:color w:val="000000" w:themeColor="text1"/>
              </w:rPr>
              <w:t>o</w:t>
            </w:r>
            <w:r w:rsidR="00715D13" w:rsidRPr="006F6D60">
              <w:rPr>
                <w:color w:val="000000" w:themeColor="text1"/>
              </w:rPr>
              <w:t>e</w:t>
            </w:r>
            <w:r w:rsidRPr="006F6D60">
              <w:rPr>
                <w:color w:val="000000" w:themeColor="text1"/>
              </w:rPr>
              <w:t xml:space="preserve">, </w:t>
            </w:r>
            <w:r w:rsidR="00715D13" w:rsidRPr="006F6D60">
              <w:rPr>
                <w:color w:val="000000" w:themeColor="text1"/>
              </w:rPr>
              <w:t xml:space="preserve">les </w:t>
            </w:r>
            <w:r w:rsidRPr="006F6D60">
              <w:rPr>
                <w:color w:val="000000" w:themeColor="text1"/>
              </w:rPr>
              <w:t>sugeri</w:t>
            </w:r>
            <w:r w:rsidR="00EE0B50" w:rsidRPr="006F6D60">
              <w:rPr>
                <w:color w:val="000000" w:themeColor="text1"/>
              </w:rPr>
              <w:t>mos leer y comentar en clase un</w:t>
            </w:r>
            <w:r w:rsidRPr="006F6D60">
              <w:rPr>
                <w:color w:val="000000" w:themeColor="text1"/>
              </w:rPr>
              <w:t xml:space="preserve"> artículo publicado en 1859 en el periódico </w:t>
            </w:r>
            <w:del w:id="128" w:author="Diego Pérez Medina" w:date="2015-03-02T19:43:00Z">
              <w:r w:rsidR="001F01CF" w:rsidDel="00FF6750">
                <w:rPr>
                  <w:color w:val="000000" w:themeColor="text1"/>
                </w:rPr>
                <w:delText>“</w:delText>
              </w:r>
            </w:del>
            <w:r w:rsidRPr="00FF6750">
              <w:rPr>
                <w:i/>
                <w:color w:val="000000" w:themeColor="text1"/>
              </w:rPr>
              <w:t>El Clamor Público de California</w:t>
            </w:r>
            <w:del w:id="129" w:author="Diego Pérez Medina" w:date="2015-03-02T19:43:00Z">
              <w:r w:rsidR="001F01CF" w:rsidDel="00FF6750">
                <w:rPr>
                  <w:color w:val="000000" w:themeColor="text1"/>
                </w:rPr>
                <w:delText>”</w:delText>
              </w:r>
            </w:del>
            <w:r w:rsidRPr="006F6D60">
              <w:rPr>
                <w:color w:val="000000" w:themeColor="text1"/>
              </w:rPr>
              <w:t>, en el que se opina sobre los efectos de aquella en Estados Unidos.</w:t>
            </w:r>
          </w:p>
          <w:p w:rsidR="00420C27" w:rsidRPr="006F6D60" w:rsidRDefault="00420C27" w:rsidP="00443F27">
            <w:pPr>
              <w:spacing w:before="2" w:after="2"/>
              <w:rPr>
                <w:color w:val="000000" w:themeColor="text1"/>
              </w:rPr>
            </w:pPr>
          </w:p>
          <w:p w:rsidR="00420C27" w:rsidRPr="006F6D60" w:rsidRDefault="00715D13" w:rsidP="00443F27">
            <w:pPr>
              <w:spacing w:before="2" w:after="2"/>
              <w:rPr>
                <w:color w:val="000000" w:themeColor="text1"/>
              </w:rPr>
            </w:pPr>
            <w:r w:rsidRPr="006F6D60">
              <w:rPr>
                <w:color w:val="000000" w:themeColor="text1"/>
              </w:rPr>
              <w:t xml:space="preserve">Pueden organizar un debate en clase en el que se discuta sobre la legitimidad de la </w:t>
            </w:r>
            <w:del w:id="130" w:author="Diego Pérez Medina" w:date="2015-03-02T19:43:00Z">
              <w:r w:rsidR="00EE0B50" w:rsidRPr="006F6D60" w:rsidDel="00FF6750">
                <w:rPr>
                  <w:color w:val="000000" w:themeColor="text1"/>
                </w:rPr>
                <w:delText>D</w:delText>
              </w:r>
            </w:del>
            <w:ins w:id="131" w:author="Diego Pérez Medina" w:date="2015-03-02T19:43:00Z">
              <w:r w:rsidR="00FF6750">
                <w:rPr>
                  <w:color w:val="000000" w:themeColor="text1"/>
                </w:rPr>
                <w:t>d</w:t>
              </w:r>
            </w:ins>
            <w:r w:rsidRPr="006F6D60">
              <w:rPr>
                <w:color w:val="000000" w:themeColor="text1"/>
              </w:rPr>
              <w:t>octrina Monroe desde disti</w:t>
            </w:r>
            <w:r w:rsidR="00EE0B50" w:rsidRPr="006F6D60">
              <w:rPr>
                <w:color w:val="000000" w:themeColor="text1"/>
              </w:rPr>
              <w:t>ntos puntos de vista. Para ello</w:t>
            </w:r>
            <w:r w:rsidRPr="006F6D60">
              <w:rPr>
                <w:color w:val="000000" w:themeColor="text1"/>
              </w:rPr>
              <w:t>, pueden formar grupos y discutir en torno a lo que piensan sobre los principios que</w:t>
            </w:r>
            <w:r w:rsidR="00EE0B50" w:rsidRPr="006F6D60">
              <w:rPr>
                <w:color w:val="000000" w:themeColor="text1"/>
              </w:rPr>
              <w:t xml:space="preserve"> la doctrina</w:t>
            </w:r>
            <w:r w:rsidRPr="006F6D60">
              <w:rPr>
                <w:color w:val="000000" w:themeColor="text1"/>
              </w:rPr>
              <w:t xml:space="preserve"> </w:t>
            </w:r>
            <w:r w:rsidR="00EE0B50" w:rsidRPr="006F6D60">
              <w:rPr>
                <w:color w:val="000000" w:themeColor="text1"/>
              </w:rPr>
              <w:t>profesa</w:t>
            </w:r>
            <w:r w:rsidRPr="006F6D60">
              <w:rPr>
                <w:color w:val="000000" w:themeColor="text1"/>
              </w:rPr>
              <w:t>. Pueden conformar tres grupos</w:t>
            </w:r>
            <w:ins w:id="132" w:author="Diego Pérez Medina" w:date="2015-03-02T19:44:00Z">
              <w:r w:rsidR="00FF6750">
                <w:rPr>
                  <w:color w:val="000000" w:themeColor="text1"/>
                </w:rPr>
                <w:t>,</w:t>
              </w:r>
            </w:ins>
            <w:r w:rsidRPr="006F6D60">
              <w:rPr>
                <w:color w:val="000000" w:themeColor="text1"/>
              </w:rPr>
              <w:t xml:space="preserve"> pensando en que cada uno defienda a:</w:t>
            </w:r>
          </w:p>
          <w:p w:rsidR="00715D13" w:rsidRPr="006F6D60" w:rsidRDefault="00715D13" w:rsidP="00443F27">
            <w:pPr>
              <w:spacing w:before="2" w:after="2"/>
              <w:rPr>
                <w:color w:val="000000" w:themeColor="text1"/>
              </w:rPr>
            </w:pPr>
            <w:r w:rsidRPr="006F6D60">
              <w:rPr>
                <w:color w:val="000000" w:themeColor="text1"/>
              </w:rPr>
              <w:t>Estados Unidos</w:t>
            </w:r>
          </w:p>
          <w:p w:rsidR="00715D13" w:rsidRPr="006F6D60" w:rsidRDefault="00715D13" w:rsidP="00443F27">
            <w:pPr>
              <w:spacing w:before="2" w:after="2"/>
              <w:rPr>
                <w:color w:val="000000" w:themeColor="text1"/>
              </w:rPr>
            </w:pPr>
            <w:r w:rsidRPr="006F6D60">
              <w:rPr>
                <w:color w:val="000000" w:themeColor="text1"/>
              </w:rPr>
              <w:t>Europa</w:t>
            </w:r>
          </w:p>
          <w:p w:rsidR="00715D13" w:rsidRPr="006F6D60" w:rsidRDefault="00715D13" w:rsidP="00443F27">
            <w:pPr>
              <w:spacing w:before="2" w:after="2"/>
              <w:rPr>
                <w:color w:val="000000" w:themeColor="text1"/>
              </w:rPr>
            </w:pPr>
            <w:r w:rsidRPr="006F6D60">
              <w:rPr>
                <w:color w:val="000000" w:themeColor="text1"/>
              </w:rPr>
              <w:t>América Latina</w:t>
            </w:r>
          </w:p>
          <w:p w:rsidR="00420C27" w:rsidRPr="006F6D60" w:rsidRDefault="00420C27" w:rsidP="00443F27">
            <w:pPr>
              <w:spacing w:before="2" w:after="2"/>
              <w:rPr>
                <w:color w:val="000000" w:themeColor="text1"/>
              </w:rPr>
            </w:pPr>
            <w:r w:rsidRPr="006F6D60">
              <w:rPr>
                <w:noProof/>
                <w:color w:val="000000" w:themeColor="text1"/>
              </w:rPr>
              <w:drawing>
                <wp:inline distT="0" distB="0" distL="0" distR="0" wp14:anchorId="7173F89D" wp14:editId="0915846B">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155315"/>
                          </a:xfrm>
                          <a:prstGeom prst="rect">
                            <a:avLst/>
                          </a:prstGeom>
                        </pic:spPr>
                      </pic:pic>
                    </a:graphicData>
                  </a:graphic>
                </wp:inline>
              </w:drawing>
            </w:r>
          </w:p>
          <w:p w:rsidR="00420C27" w:rsidRPr="006F6D60" w:rsidRDefault="00420C27" w:rsidP="00443F27">
            <w:pPr>
              <w:spacing w:before="2" w:after="2"/>
              <w:rPr>
                <w:color w:val="000000" w:themeColor="text1"/>
              </w:rPr>
            </w:pPr>
          </w:p>
          <w:p w:rsidR="00B71AC2" w:rsidRPr="006F6D60" w:rsidRDefault="00B71AC2" w:rsidP="00443F27">
            <w:pPr>
              <w:spacing w:before="2" w:after="2"/>
              <w:rPr>
                <w:color w:val="000000" w:themeColor="text1"/>
              </w:rPr>
            </w:pPr>
          </w:p>
          <w:p w:rsidR="00B71AC2" w:rsidRPr="006F6D60" w:rsidRDefault="00B71AC2" w:rsidP="00443F27">
            <w:pPr>
              <w:spacing w:before="2" w:after="2"/>
              <w:rPr>
                <w:b/>
                <w:color w:val="000000" w:themeColor="text1"/>
              </w:rPr>
            </w:pPr>
            <w:r w:rsidRPr="006F6D60">
              <w:rPr>
                <w:b/>
                <w:color w:val="000000" w:themeColor="text1"/>
              </w:rPr>
              <w:t>FICHA DEL PROFESOR</w:t>
            </w:r>
          </w:p>
          <w:p w:rsidR="00B71AC2" w:rsidRPr="006F6D60" w:rsidRDefault="00B71AC2" w:rsidP="00443F27">
            <w:pPr>
              <w:spacing w:before="2" w:after="2"/>
              <w:rPr>
                <w:color w:val="000000" w:themeColor="text1"/>
              </w:rPr>
            </w:pPr>
          </w:p>
          <w:p w:rsidR="00B71AC2" w:rsidRDefault="00B71AC2" w:rsidP="00443F27">
            <w:pPr>
              <w:spacing w:before="2" w:after="2"/>
              <w:rPr>
                <w:ins w:id="133" w:author="Diego Pérez Medina" w:date="2015-03-02T19:45:00Z"/>
                <w:b/>
                <w:color w:val="000000" w:themeColor="text1"/>
              </w:rPr>
            </w:pPr>
            <w:r w:rsidRPr="00FF6750">
              <w:rPr>
                <w:b/>
                <w:color w:val="000000" w:themeColor="text1"/>
                <w:highlight w:val="yellow"/>
              </w:rPr>
              <w:t>Ladillo</w:t>
            </w:r>
          </w:p>
          <w:p w:rsidR="00FF6750" w:rsidRPr="006F6D60" w:rsidRDefault="00FF6750" w:rsidP="00443F27">
            <w:pPr>
              <w:spacing w:before="2" w:after="2"/>
              <w:rPr>
                <w:color w:val="000000" w:themeColor="text1"/>
              </w:rPr>
            </w:pPr>
          </w:p>
          <w:p w:rsidR="00B71AC2" w:rsidRPr="006F6D60" w:rsidRDefault="00B71AC2" w:rsidP="00443F27">
            <w:pPr>
              <w:spacing w:before="2" w:after="2"/>
              <w:rPr>
                <w:color w:val="000000" w:themeColor="text1"/>
              </w:rPr>
            </w:pPr>
            <w:r w:rsidRPr="00FF6750">
              <w:rPr>
                <w:b/>
                <w:color w:val="000000" w:themeColor="text1"/>
              </w:rPr>
              <w:t>Título</w:t>
            </w:r>
            <w:r w:rsidRPr="006F6D60">
              <w:rPr>
                <w:color w:val="000000" w:themeColor="text1"/>
              </w:rPr>
              <w:t>:</w:t>
            </w:r>
            <w:r w:rsidRPr="006F6D60">
              <w:rPr>
                <w:color w:val="000000" w:themeColor="text1"/>
                <w:kern w:val="36"/>
              </w:rPr>
              <w:t xml:space="preserve"> Estados Unidos en América</w:t>
            </w:r>
          </w:p>
          <w:p w:rsidR="00B71AC2" w:rsidRPr="006F6D60" w:rsidRDefault="00B71AC2" w:rsidP="00443F27">
            <w:pPr>
              <w:spacing w:before="2" w:after="2"/>
              <w:rPr>
                <w:color w:val="000000" w:themeColor="text1"/>
              </w:rPr>
            </w:pPr>
            <w:r w:rsidRPr="00FF6750">
              <w:rPr>
                <w:b/>
                <w:color w:val="000000" w:themeColor="text1"/>
              </w:rPr>
              <w:t>Descripción</w:t>
            </w:r>
            <w:r w:rsidRPr="006F6D60">
              <w:rPr>
                <w:color w:val="000000" w:themeColor="text1"/>
              </w:rPr>
              <w:t>: Interactivo que permite conocer los orígenes de la influencia estadounidense en América</w:t>
            </w:r>
            <w:ins w:id="134" w:author="Diego Pérez Medina" w:date="2015-03-02T19:45:00Z">
              <w:r w:rsidR="00FF6750">
                <w:rPr>
                  <w:color w:val="000000" w:themeColor="text1"/>
                </w:rPr>
                <w:t>,</w:t>
              </w:r>
            </w:ins>
            <w:r w:rsidRPr="006F6D60">
              <w:rPr>
                <w:color w:val="000000" w:themeColor="text1"/>
              </w:rPr>
              <w:t xml:space="preserve"> a partir del análisis del texto de la doctrina Monroe</w:t>
            </w:r>
          </w:p>
          <w:p w:rsidR="00B71AC2" w:rsidRPr="006F6D60" w:rsidRDefault="00B71AC2" w:rsidP="00443F27">
            <w:pPr>
              <w:spacing w:before="2" w:after="2"/>
              <w:rPr>
                <w:color w:val="000000" w:themeColor="text1"/>
              </w:rPr>
            </w:pPr>
            <w:r w:rsidRPr="00FF6750">
              <w:rPr>
                <w:b/>
                <w:color w:val="000000" w:themeColor="text1"/>
              </w:rPr>
              <w:t>Temporalización</w:t>
            </w:r>
            <w:r w:rsidRPr="006F6D60">
              <w:rPr>
                <w:color w:val="000000" w:themeColor="text1"/>
              </w:rPr>
              <w:t>:</w:t>
            </w:r>
            <w:ins w:id="135" w:author="Diego Pérez Medina" w:date="2015-03-02T19:45:00Z">
              <w:r w:rsidR="00FF6750">
                <w:rPr>
                  <w:color w:val="000000" w:themeColor="text1"/>
                </w:rPr>
                <w:t xml:space="preserve"> </w:t>
              </w:r>
            </w:ins>
            <w:r w:rsidRPr="006F6D60">
              <w:rPr>
                <w:color w:val="000000" w:themeColor="text1"/>
              </w:rPr>
              <w:t>60 minutos</w:t>
            </w:r>
          </w:p>
          <w:p w:rsidR="00B71AC2" w:rsidRPr="006F6D60" w:rsidRDefault="00B71AC2" w:rsidP="00443F27">
            <w:pPr>
              <w:spacing w:before="2" w:after="2"/>
              <w:rPr>
                <w:color w:val="000000" w:themeColor="text1"/>
              </w:rPr>
            </w:pPr>
            <w:r w:rsidRPr="00FF6750">
              <w:rPr>
                <w:b/>
                <w:color w:val="000000" w:themeColor="text1"/>
              </w:rPr>
              <w:t>Tipo de recurso</w:t>
            </w:r>
            <w:r w:rsidRPr="006F6D60">
              <w:rPr>
                <w:color w:val="000000" w:themeColor="text1"/>
              </w:rPr>
              <w:t>: Interactivo</w:t>
            </w:r>
          </w:p>
          <w:p w:rsidR="00B71AC2" w:rsidRPr="006F6D60" w:rsidRDefault="00B71AC2" w:rsidP="00443F27">
            <w:pPr>
              <w:spacing w:before="2" w:after="2"/>
              <w:rPr>
                <w:color w:val="000000" w:themeColor="text1"/>
              </w:rPr>
            </w:pPr>
            <w:r w:rsidRPr="00FF6750">
              <w:rPr>
                <w:b/>
                <w:color w:val="000000" w:themeColor="text1"/>
              </w:rPr>
              <w:t>Acción didáctica</w:t>
            </w:r>
            <w:r w:rsidRPr="006F6D60">
              <w:rPr>
                <w:color w:val="000000" w:themeColor="text1"/>
              </w:rPr>
              <w:t>:</w:t>
            </w:r>
            <w:r w:rsidR="00683A8C" w:rsidRPr="006F6D60">
              <w:rPr>
                <w:color w:val="000000" w:themeColor="text1"/>
              </w:rPr>
              <w:t xml:space="preserve"> </w:t>
            </w:r>
            <w:r w:rsidRPr="006F6D60">
              <w:rPr>
                <w:color w:val="000000" w:themeColor="text1"/>
              </w:rPr>
              <w:t>Exposición</w:t>
            </w:r>
          </w:p>
          <w:p w:rsidR="00B71AC2" w:rsidRPr="006F6D60" w:rsidRDefault="00B71AC2" w:rsidP="00443F27">
            <w:pPr>
              <w:spacing w:before="2" w:after="2"/>
              <w:rPr>
                <w:color w:val="000000" w:themeColor="text1"/>
              </w:rPr>
            </w:pPr>
            <w:r w:rsidRPr="00FF6750">
              <w:rPr>
                <w:b/>
                <w:color w:val="000000" w:themeColor="text1"/>
              </w:rPr>
              <w:t>Competencia relacionada</w:t>
            </w:r>
            <w:r w:rsidRPr="006F6D60">
              <w:rPr>
                <w:color w:val="000000" w:themeColor="text1"/>
              </w:rPr>
              <w:t>: Tratamiento de la información y competencia digital</w:t>
            </w:r>
          </w:p>
          <w:p w:rsidR="00AC7886" w:rsidRPr="006F6D60" w:rsidRDefault="00AC7886" w:rsidP="00AC7886">
            <w:pPr>
              <w:spacing w:before="100" w:beforeAutospacing="1" w:after="120" w:line="270" w:lineRule="atLeast"/>
              <w:rPr>
                <w:b/>
                <w:bCs/>
                <w:color w:val="000000" w:themeColor="text1"/>
              </w:rPr>
            </w:pPr>
            <w:r w:rsidRPr="006F6D60">
              <w:rPr>
                <w:b/>
                <w:bCs/>
                <w:color w:val="000000" w:themeColor="text1"/>
              </w:rPr>
              <w:t>Objetivo de recurso</w:t>
            </w:r>
          </w:p>
          <w:p w:rsidR="00AC7886" w:rsidRPr="006F6D60" w:rsidRDefault="00AC7886" w:rsidP="00AC7886">
            <w:pPr>
              <w:spacing w:before="100" w:beforeAutospacing="1" w:after="210" w:line="270" w:lineRule="atLeast"/>
              <w:rPr>
                <w:color w:val="000000" w:themeColor="text1"/>
              </w:rPr>
            </w:pPr>
            <w:r w:rsidRPr="006F6D60">
              <w:rPr>
                <w:color w:val="000000" w:themeColor="text1"/>
              </w:rPr>
              <w:t xml:space="preserve">El siguiente interactivo ayudará a los alumnos a conocer los principios defendidos por la doctrina Monroe, documento fundamental que definió la política exterior estadounidense y su relación con el resto de América a partir del siglo </w:t>
            </w:r>
            <w:r w:rsidRPr="00D76F42">
              <w:rPr>
                <w:color w:val="000000" w:themeColor="text1"/>
                <w:highlight w:val="green"/>
              </w:rPr>
              <w:t>XIX</w:t>
            </w:r>
            <w:r w:rsidRPr="006F6D60">
              <w:rPr>
                <w:color w:val="000000" w:themeColor="text1"/>
              </w:rPr>
              <w:t>.</w:t>
            </w:r>
          </w:p>
          <w:p w:rsidR="00AC7886" w:rsidRPr="006F6D60" w:rsidRDefault="00AC7886" w:rsidP="00AC7886">
            <w:pPr>
              <w:spacing w:before="375" w:after="120" w:line="270" w:lineRule="atLeast"/>
              <w:rPr>
                <w:b/>
                <w:bCs/>
                <w:color w:val="000000" w:themeColor="text1"/>
              </w:rPr>
            </w:pPr>
            <w:r w:rsidRPr="006F6D60">
              <w:rPr>
                <w:b/>
                <w:bCs/>
                <w:color w:val="000000" w:themeColor="text1"/>
              </w:rPr>
              <w:t>Antes de la presentación</w:t>
            </w:r>
          </w:p>
          <w:p w:rsidR="00AC7886" w:rsidRPr="006F6D60" w:rsidRDefault="00AC7886" w:rsidP="00AC7886">
            <w:pPr>
              <w:spacing w:before="100" w:beforeAutospacing="1" w:after="210" w:line="270" w:lineRule="atLeast"/>
              <w:rPr>
                <w:color w:val="000000" w:themeColor="text1"/>
              </w:rPr>
            </w:pPr>
            <w:r w:rsidRPr="006F6D60">
              <w:rPr>
                <w:color w:val="000000" w:themeColor="text1"/>
              </w:rPr>
              <w:t>Como actividad previa,</w:t>
            </w:r>
            <w:r w:rsidR="00CD5C0F" w:rsidRPr="006F6D60">
              <w:rPr>
                <w:color w:val="000000" w:themeColor="text1"/>
              </w:rPr>
              <w:t xml:space="preserve"> le</w:t>
            </w:r>
            <w:r w:rsidR="00683A8C" w:rsidRPr="006F6D60">
              <w:rPr>
                <w:color w:val="000000" w:themeColor="text1"/>
              </w:rPr>
              <w:t xml:space="preserve"> </w:t>
            </w:r>
            <w:r w:rsidRPr="006F6D60">
              <w:rPr>
                <w:color w:val="000000" w:themeColor="text1"/>
              </w:rPr>
              <w:t xml:space="preserve">proponemos hacer una breve introducción a la historia de Estados Unidos durante el siglo </w:t>
            </w:r>
            <w:r w:rsidRPr="00346EFC">
              <w:rPr>
                <w:color w:val="000000" w:themeColor="text1"/>
                <w:highlight w:val="green"/>
              </w:rPr>
              <w:t>XIX</w:t>
            </w:r>
            <w:r w:rsidRPr="006F6D60">
              <w:rPr>
                <w:color w:val="000000" w:themeColor="text1"/>
              </w:rPr>
              <w:t xml:space="preserve"> y las dos primeras década</w:t>
            </w:r>
            <w:r w:rsidR="00CD5C0F" w:rsidRPr="006F6D60">
              <w:rPr>
                <w:color w:val="000000" w:themeColor="text1"/>
              </w:rPr>
              <w:t xml:space="preserve">s del siglo </w:t>
            </w:r>
            <w:r w:rsidR="00CD5C0F" w:rsidRPr="00346EFC">
              <w:rPr>
                <w:color w:val="000000" w:themeColor="text1"/>
                <w:highlight w:val="green"/>
              </w:rPr>
              <w:t>XX</w:t>
            </w:r>
            <w:r w:rsidR="00CD5C0F" w:rsidRPr="006F6D60">
              <w:rPr>
                <w:color w:val="000000" w:themeColor="text1"/>
              </w:rPr>
              <w:t>. Tras esto, anime</w:t>
            </w:r>
            <w:r w:rsidRPr="006F6D60">
              <w:rPr>
                <w:color w:val="000000" w:themeColor="text1"/>
              </w:rPr>
              <w:t xml:space="preserve"> a los alumnos a leer un fragmento de la obra </w:t>
            </w:r>
            <w:r w:rsidRPr="006F6D60">
              <w:rPr>
                <w:i/>
                <w:iCs/>
                <w:color w:val="000000" w:themeColor="text1"/>
              </w:rPr>
              <w:t>La crisis europea y la Primera Guerra Mundial (1904-1918)</w:t>
            </w:r>
            <w:r w:rsidRPr="00346EFC">
              <w:rPr>
                <w:iCs/>
                <w:color w:val="000000" w:themeColor="text1"/>
              </w:rPr>
              <w:t>,</w:t>
            </w:r>
            <w:r w:rsidRPr="006F6D60">
              <w:rPr>
                <w:i/>
                <w:iCs/>
                <w:color w:val="000000" w:themeColor="text1"/>
              </w:rPr>
              <w:t xml:space="preserve"> </w:t>
            </w:r>
            <w:r w:rsidRPr="006F6D60">
              <w:rPr>
                <w:color w:val="000000" w:themeColor="text1"/>
              </w:rPr>
              <w:t>de Pierre Renouvin, que ofrece la web claseshistoria.com [</w:t>
            </w:r>
            <w:hyperlink r:id="rId24" w:tgtFrame="_blank" w:history="1">
              <w:r w:rsidR="00847FB5" w:rsidRPr="00847FB5">
                <w:rPr>
                  <w:color w:val="000000" w:themeColor="text1"/>
                  <w:highlight w:val="green"/>
                  <w:u w:val="single"/>
                </w:rPr>
                <w:t>VER</w:t>
              </w:r>
            </w:hyperlink>
            <w:r w:rsidRPr="006F6D60">
              <w:rPr>
                <w:color w:val="000000" w:themeColor="text1"/>
              </w:rPr>
              <w:t>]. Con ello, tendrán una primera idea de qué es y en qué consiste el imperialismo estadounidense</w:t>
            </w:r>
            <w:ins w:id="136" w:author="Diego Pérez Medina" w:date="2015-03-02T19:47:00Z">
              <w:r w:rsidR="00346EFC">
                <w:rPr>
                  <w:color w:val="000000" w:themeColor="text1"/>
                </w:rPr>
                <w:t>,</w:t>
              </w:r>
            </w:ins>
            <w:r w:rsidRPr="006F6D60">
              <w:rPr>
                <w:color w:val="000000" w:themeColor="text1"/>
              </w:rPr>
              <w:t xml:space="preserve"> basado en la llamada </w:t>
            </w:r>
            <w:ins w:id="137" w:author="Diego Pérez Medina" w:date="2015-03-02T19:47:00Z">
              <w:r w:rsidR="00346EFC">
                <w:rPr>
                  <w:color w:val="000000" w:themeColor="text1"/>
                </w:rPr>
                <w:t>“</w:t>
              </w:r>
            </w:ins>
            <w:del w:id="138" w:author="Diego Pérez Medina" w:date="2015-03-02T19:47:00Z">
              <w:r w:rsidR="001F01CF" w:rsidDel="00346EFC">
                <w:rPr>
                  <w:color w:val="000000" w:themeColor="text1"/>
                </w:rPr>
                <w:delText>”</w:delText>
              </w:r>
            </w:del>
            <w:r w:rsidRPr="006F6D60">
              <w:rPr>
                <w:color w:val="000000" w:themeColor="text1"/>
              </w:rPr>
              <w:t>diplomacia del dólar</w:t>
            </w:r>
            <w:r w:rsidR="001F01CF">
              <w:rPr>
                <w:color w:val="000000" w:themeColor="text1"/>
              </w:rPr>
              <w:t>”</w:t>
            </w:r>
            <w:r w:rsidRPr="006F6D60">
              <w:rPr>
                <w:color w:val="000000" w:themeColor="text1"/>
              </w:rPr>
              <w:t>.</w:t>
            </w:r>
          </w:p>
          <w:p w:rsidR="00AC7886" w:rsidRPr="006F6D60" w:rsidRDefault="00AC7886" w:rsidP="00AC7886">
            <w:pPr>
              <w:spacing w:before="375" w:after="120" w:line="270" w:lineRule="atLeast"/>
              <w:rPr>
                <w:b/>
                <w:bCs/>
                <w:color w:val="000000" w:themeColor="text1"/>
              </w:rPr>
            </w:pPr>
            <w:r w:rsidRPr="006F6D60">
              <w:rPr>
                <w:b/>
                <w:bCs/>
                <w:color w:val="000000" w:themeColor="text1"/>
              </w:rPr>
              <w:t>Durante la presentación</w:t>
            </w:r>
          </w:p>
          <w:p w:rsidR="00AC7886" w:rsidRPr="006F6D60" w:rsidRDefault="00AC7886" w:rsidP="00AC7886">
            <w:pPr>
              <w:spacing w:before="100" w:beforeAutospacing="1" w:after="210" w:line="270" w:lineRule="atLeast"/>
              <w:rPr>
                <w:color w:val="000000" w:themeColor="text1"/>
              </w:rPr>
            </w:pPr>
            <w:r w:rsidRPr="006F6D60">
              <w:rPr>
                <w:color w:val="000000" w:themeColor="text1"/>
              </w:rPr>
              <w:t xml:space="preserve">Tras esta introducción, </w:t>
            </w:r>
            <w:r w:rsidR="00CD5C0F" w:rsidRPr="006F6D60">
              <w:rPr>
                <w:color w:val="000000" w:themeColor="text1"/>
              </w:rPr>
              <w:t>l</w:t>
            </w:r>
            <w:r w:rsidRPr="006F6D60">
              <w:rPr>
                <w:color w:val="000000" w:themeColor="text1"/>
              </w:rPr>
              <w:t>e sugerimos hacer que los alumnos lean</w:t>
            </w:r>
            <w:del w:id="139" w:author="Diego Pérez Medina" w:date="2015-03-02T19:47:00Z">
              <w:r w:rsidRPr="006F6D60" w:rsidDel="00346EFC">
                <w:rPr>
                  <w:color w:val="000000" w:themeColor="text1"/>
                </w:rPr>
                <w:delText>,</w:delText>
              </w:r>
            </w:del>
            <w:r w:rsidRPr="006F6D60">
              <w:rPr>
                <w:color w:val="000000" w:themeColor="text1"/>
              </w:rPr>
              <w:t xml:space="preserve"> de forma individual</w:t>
            </w:r>
            <w:del w:id="140" w:author="Diego Pérez Medina" w:date="2015-03-02T19:47:00Z">
              <w:r w:rsidRPr="006F6D60" w:rsidDel="00346EFC">
                <w:rPr>
                  <w:color w:val="000000" w:themeColor="text1"/>
                </w:rPr>
                <w:delText>,</w:delText>
              </w:r>
            </w:del>
            <w:r w:rsidRPr="006F6D60">
              <w:rPr>
                <w:color w:val="000000" w:themeColor="text1"/>
              </w:rPr>
              <w:t xml:space="preserve"> el texto del discurso pronunciado por el presidente James Monroe ante el Congreso de Estados Unidos en 1823. Una vez finalizada la</w:t>
            </w:r>
            <w:ins w:id="141" w:author="Diego Pérez Medina" w:date="2015-03-02T19:47:00Z">
              <w:r w:rsidR="00346EFC">
                <w:rPr>
                  <w:color w:val="000000" w:themeColor="text1"/>
                </w:rPr>
                <w:t xml:space="preserve"> lectura</w:t>
              </w:r>
            </w:ins>
            <w:r w:rsidRPr="006F6D60">
              <w:rPr>
                <w:color w:val="000000" w:themeColor="text1"/>
              </w:rPr>
              <w:t xml:space="preserve"> individual, </w:t>
            </w:r>
            <w:r w:rsidR="00CD5C0F" w:rsidRPr="006F6D60">
              <w:rPr>
                <w:color w:val="000000" w:themeColor="text1"/>
              </w:rPr>
              <w:t>pueden</w:t>
            </w:r>
            <w:r w:rsidRPr="006F6D60">
              <w:rPr>
                <w:color w:val="000000" w:themeColor="text1"/>
              </w:rPr>
              <w:t xml:space="preserve"> hacer una lectura conjunta. Recuerd</w:t>
            </w:r>
            <w:r w:rsidR="00CD5C0F" w:rsidRPr="006F6D60">
              <w:rPr>
                <w:color w:val="000000" w:themeColor="text1"/>
              </w:rPr>
              <w:t>en</w:t>
            </w:r>
            <w:r w:rsidRPr="006F6D60">
              <w:rPr>
                <w:color w:val="000000" w:themeColor="text1"/>
              </w:rPr>
              <w:t xml:space="preserve"> que, si existe alguna duda sobre el vocabulario utilizado, </w:t>
            </w:r>
            <w:r w:rsidR="00CD5C0F" w:rsidRPr="006F6D60">
              <w:rPr>
                <w:color w:val="000000" w:themeColor="text1"/>
              </w:rPr>
              <w:t>cuentan</w:t>
            </w:r>
            <w:r w:rsidRPr="006F6D60">
              <w:rPr>
                <w:color w:val="000000" w:themeColor="text1"/>
              </w:rPr>
              <w:t xml:space="preserve"> con el apartado </w:t>
            </w:r>
            <w:r w:rsidRPr="006F6D60">
              <w:rPr>
                <w:b/>
                <w:bCs/>
                <w:color w:val="000000" w:themeColor="text1"/>
              </w:rPr>
              <w:t xml:space="preserve">Léxico </w:t>
            </w:r>
            <w:r w:rsidRPr="006F6D60">
              <w:rPr>
                <w:color w:val="000000" w:themeColor="text1"/>
              </w:rPr>
              <w:t>para resolverla.</w:t>
            </w:r>
          </w:p>
          <w:p w:rsidR="00AC7886" w:rsidRPr="006F6D60" w:rsidRDefault="00346EFC" w:rsidP="00AC7886">
            <w:pPr>
              <w:spacing w:before="100" w:beforeAutospacing="1" w:after="210" w:line="270" w:lineRule="atLeast"/>
              <w:rPr>
                <w:color w:val="000000" w:themeColor="text1"/>
              </w:rPr>
            </w:pPr>
            <w:ins w:id="142" w:author="Diego Pérez Medina" w:date="2015-03-02T19:48:00Z">
              <w:r>
                <w:rPr>
                  <w:color w:val="000000" w:themeColor="text1"/>
                </w:rPr>
                <w:t xml:space="preserve">Después de </w:t>
              </w:r>
            </w:ins>
            <w:del w:id="143" w:author="Diego Pérez Medina" w:date="2015-03-02T19:48:00Z">
              <w:r w:rsidR="00AC7886" w:rsidRPr="006F6D60" w:rsidDel="00346EFC">
                <w:rPr>
                  <w:color w:val="000000" w:themeColor="text1"/>
                </w:rPr>
                <w:delText>R</w:delText>
              </w:r>
            </w:del>
            <w:ins w:id="144" w:author="Diego Pérez Medina" w:date="2015-03-02T19:48:00Z">
              <w:r>
                <w:rPr>
                  <w:color w:val="000000" w:themeColor="text1"/>
                </w:rPr>
                <w:t>r</w:t>
              </w:r>
            </w:ins>
            <w:r w:rsidR="00AC7886" w:rsidRPr="006F6D60">
              <w:rPr>
                <w:color w:val="000000" w:themeColor="text1"/>
              </w:rPr>
              <w:t xml:space="preserve">ealizado </w:t>
            </w:r>
            <w:ins w:id="145" w:author="Diego Pérez Medina" w:date="2015-03-02T19:48:00Z">
              <w:r>
                <w:rPr>
                  <w:color w:val="000000" w:themeColor="text1"/>
                </w:rPr>
                <w:t>el</w:t>
              </w:r>
            </w:ins>
            <w:del w:id="146" w:author="Diego Pérez Medina" w:date="2015-03-02T19:48:00Z">
              <w:r w:rsidR="00AC7886" w:rsidRPr="006F6D60" w:rsidDel="00346EFC">
                <w:rPr>
                  <w:color w:val="000000" w:themeColor="text1"/>
                </w:rPr>
                <w:delText>un</w:delText>
              </w:r>
            </w:del>
            <w:r w:rsidR="00AC7886" w:rsidRPr="006F6D60">
              <w:rPr>
                <w:color w:val="000000" w:themeColor="text1"/>
              </w:rPr>
              <w:t xml:space="preserve"> comentario general sobre el texto propuesto, </w:t>
            </w:r>
            <w:r w:rsidR="00CD5C0F" w:rsidRPr="006F6D60">
              <w:rPr>
                <w:color w:val="000000" w:themeColor="text1"/>
              </w:rPr>
              <w:t>le</w:t>
            </w:r>
            <w:r w:rsidR="00AC7886" w:rsidRPr="006F6D60">
              <w:rPr>
                <w:color w:val="000000" w:themeColor="text1"/>
              </w:rPr>
              <w:t xml:space="preserve"> proponemos pasar a trabajar con las preguntas planteadas en el apartado </w:t>
            </w:r>
            <w:r w:rsidR="00AC7886" w:rsidRPr="006F6D60">
              <w:rPr>
                <w:b/>
                <w:bCs/>
                <w:color w:val="000000" w:themeColor="text1"/>
              </w:rPr>
              <w:t>Comprensión</w:t>
            </w:r>
            <w:r w:rsidR="00AC7886" w:rsidRPr="006F6D60">
              <w:rPr>
                <w:color w:val="000000" w:themeColor="text1"/>
              </w:rPr>
              <w:t>. Puede resultar interesante formar grupos de trabajo de dos o tres alumnos. Píd</w:t>
            </w:r>
            <w:r w:rsidR="00CD5C0F" w:rsidRPr="006F6D60">
              <w:rPr>
                <w:color w:val="000000" w:themeColor="text1"/>
              </w:rPr>
              <w:t>a</w:t>
            </w:r>
            <w:r w:rsidR="00AC7886" w:rsidRPr="006F6D60">
              <w:rPr>
                <w:color w:val="000000" w:themeColor="text1"/>
              </w:rPr>
              <w:t>les que respondan de forma conjunta a las preguntas. Después, </w:t>
            </w:r>
            <w:r w:rsidR="00CD5C0F" w:rsidRPr="006F6D60">
              <w:rPr>
                <w:color w:val="000000" w:themeColor="text1"/>
              </w:rPr>
              <w:t xml:space="preserve">anime un debate </w:t>
            </w:r>
            <w:r w:rsidR="00AC7886" w:rsidRPr="006F6D60">
              <w:rPr>
                <w:color w:val="000000" w:themeColor="text1"/>
              </w:rPr>
              <w:t>sobre los efectos que la doctrina Monroe pudo tener sobre los territorios del resto de América.</w:t>
            </w:r>
          </w:p>
          <w:p w:rsidR="00B71AC2" w:rsidRPr="006F6D60" w:rsidRDefault="00AC7886" w:rsidP="005E0C34">
            <w:pPr>
              <w:spacing w:before="100" w:beforeAutospacing="1" w:after="210" w:line="270" w:lineRule="atLeast"/>
              <w:rPr>
                <w:color w:val="0D3158"/>
                <w:sz w:val="20"/>
                <w:szCs w:val="20"/>
              </w:rPr>
            </w:pPr>
            <w:r w:rsidRPr="006F6D60">
              <w:rPr>
                <w:color w:val="000000" w:themeColor="text1"/>
              </w:rPr>
              <w:t>Por último, encarg</w:t>
            </w:r>
            <w:ins w:id="147" w:author="Diego Pérez Medina" w:date="2015-03-02T19:49:00Z">
              <w:r w:rsidR="003B3146">
                <w:rPr>
                  <w:color w:val="000000" w:themeColor="text1"/>
                </w:rPr>
                <w:t>ue</w:t>
              </w:r>
            </w:ins>
            <w:del w:id="148" w:author="Diego Pérez Medina" w:date="2015-03-02T19:49:00Z">
              <w:r w:rsidRPr="006F6D60" w:rsidDel="003B3146">
                <w:rPr>
                  <w:color w:val="000000" w:themeColor="text1"/>
                </w:rPr>
                <w:delText>ar</w:delText>
              </w:r>
            </w:del>
            <w:r w:rsidRPr="006F6D60">
              <w:rPr>
                <w:color w:val="000000" w:themeColor="text1"/>
              </w:rPr>
              <w:t xml:space="preserve"> a los alumnos </w:t>
            </w:r>
            <w:ins w:id="149" w:author="Diego Pérez Medina" w:date="2015-03-02T19:49:00Z">
              <w:r w:rsidR="003B3146">
                <w:rPr>
                  <w:color w:val="000000" w:themeColor="text1"/>
                </w:rPr>
                <w:t xml:space="preserve">que </w:t>
              </w:r>
            </w:ins>
            <w:r w:rsidRPr="006F6D60">
              <w:rPr>
                <w:color w:val="000000" w:themeColor="text1"/>
              </w:rPr>
              <w:t>trabaj</w:t>
            </w:r>
            <w:ins w:id="150" w:author="Diego Pérez Medina" w:date="2015-03-02T19:49:00Z">
              <w:r w:rsidR="003B3146">
                <w:rPr>
                  <w:color w:val="000000" w:themeColor="text1"/>
                </w:rPr>
                <w:t>en</w:t>
              </w:r>
            </w:ins>
            <w:del w:id="151" w:author="Diego Pérez Medina" w:date="2015-03-02T19:49:00Z">
              <w:r w:rsidRPr="006F6D60" w:rsidDel="003B3146">
                <w:rPr>
                  <w:color w:val="000000" w:themeColor="text1"/>
                </w:rPr>
                <w:delText>ar</w:delText>
              </w:r>
            </w:del>
            <w:r w:rsidRPr="006F6D60">
              <w:rPr>
                <w:color w:val="000000" w:themeColor="text1"/>
              </w:rPr>
              <w:t xml:space="preserve"> de forma autónoma con la actividad propuesta en el apartado </w:t>
            </w:r>
            <w:r w:rsidRPr="006F6D60">
              <w:rPr>
                <w:b/>
                <w:bCs/>
                <w:color w:val="000000" w:themeColor="text1"/>
              </w:rPr>
              <w:t>Análisis</w:t>
            </w:r>
            <w:r w:rsidRPr="006F6D60">
              <w:rPr>
                <w:color w:val="000000" w:themeColor="text1"/>
              </w:rPr>
              <w:t>. En est</w:t>
            </w:r>
            <w:ins w:id="152" w:author="Diego Pérez Medina" w:date="2015-03-02T19:49:00Z">
              <w:r w:rsidR="005E0C34">
                <w:rPr>
                  <w:color w:val="000000" w:themeColor="text1"/>
                </w:rPr>
                <w:t>a</w:t>
              </w:r>
            </w:ins>
            <w:del w:id="153" w:author="Diego Pérez Medina" w:date="2015-03-02T19:49:00Z">
              <w:r w:rsidRPr="006F6D60" w:rsidDel="005E0C34">
                <w:rPr>
                  <w:color w:val="000000" w:themeColor="text1"/>
                </w:rPr>
                <w:delText>e</w:delText>
              </w:r>
            </w:del>
            <w:r w:rsidRPr="006F6D60">
              <w:rPr>
                <w:color w:val="000000" w:themeColor="text1"/>
              </w:rPr>
              <w:t>, encontrarán un artículo publicado en 1859 en el que se critica la política exterior estadounidense. El objetivo es que los alumnos debatan sobre este tema teniendo en cuenta tres perspectivas distintas.</w:t>
            </w:r>
          </w:p>
        </w:tc>
      </w:tr>
      <w:tr w:rsidR="004D3C4E" w:rsidRPr="006F6D60" w:rsidTr="00BA4E5E">
        <w:tc>
          <w:tcPr>
            <w:tcW w:w="1526" w:type="dxa"/>
          </w:tcPr>
          <w:p w:rsidR="006302E5" w:rsidRPr="006F6D60" w:rsidRDefault="006302E5" w:rsidP="00443F27">
            <w:pPr>
              <w:spacing w:before="2" w:after="2"/>
              <w:rPr>
                <w:b/>
                <w:color w:val="000000" w:themeColor="text1"/>
              </w:rPr>
            </w:pPr>
            <w:r w:rsidRPr="006F6D60">
              <w:rPr>
                <w:b/>
                <w:color w:val="000000" w:themeColor="text1"/>
              </w:rPr>
              <w:t>Título</w:t>
            </w:r>
          </w:p>
        </w:tc>
        <w:tc>
          <w:tcPr>
            <w:tcW w:w="7528" w:type="dxa"/>
          </w:tcPr>
          <w:p w:rsidR="006302E5" w:rsidRPr="006F6D60" w:rsidRDefault="006302E5" w:rsidP="00443F27">
            <w:pPr>
              <w:spacing w:before="2" w:after="2"/>
              <w:rPr>
                <w:color w:val="000000" w:themeColor="text1"/>
              </w:rPr>
            </w:pPr>
            <w:r w:rsidRPr="006F6D60">
              <w:rPr>
                <w:color w:val="000000" w:themeColor="text1"/>
              </w:rPr>
              <w:t xml:space="preserve">Refuerza tu aprendizaje: la dominación de las colonias. </w:t>
            </w:r>
          </w:p>
        </w:tc>
      </w:tr>
      <w:tr w:rsidR="006302E5" w:rsidRPr="006F6D60" w:rsidTr="00BA4E5E">
        <w:tc>
          <w:tcPr>
            <w:tcW w:w="1526" w:type="dxa"/>
          </w:tcPr>
          <w:p w:rsidR="006302E5" w:rsidRPr="006F6D60" w:rsidRDefault="006302E5" w:rsidP="00443F27">
            <w:pPr>
              <w:spacing w:before="2" w:after="2"/>
              <w:rPr>
                <w:b/>
                <w:color w:val="000000" w:themeColor="text1"/>
              </w:rPr>
            </w:pPr>
            <w:r w:rsidRPr="006F6D60">
              <w:rPr>
                <w:b/>
                <w:color w:val="000000" w:themeColor="text1"/>
              </w:rPr>
              <w:t>Descripción</w:t>
            </w:r>
          </w:p>
        </w:tc>
        <w:tc>
          <w:tcPr>
            <w:tcW w:w="7528" w:type="dxa"/>
          </w:tcPr>
          <w:p w:rsidR="006302E5" w:rsidRPr="006F6D60" w:rsidRDefault="00420C27" w:rsidP="005E0C34">
            <w:pPr>
              <w:spacing w:before="2" w:after="2"/>
              <w:rPr>
                <w:color w:val="000000" w:themeColor="text1"/>
              </w:rPr>
            </w:pPr>
            <w:r w:rsidRPr="006F6D60">
              <w:rPr>
                <w:color w:val="000000" w:themeColor="text1"/>
              </w:rPr>
              <w:t>Interactivo que permite conocer los orígenes de la influencia estadounidense en América</w:t>
            </w:r>
            <w:ins w:id="154" w:author="Diego Pérez Medina" w:date="2015-03-02T19:50:00Z">
              <w:r w:rsidR="005E0C34">
                <w:rPr>
                  <w:color w:val="000000" w:themeColor="text1"/>
                </w:rPr>
                <w:t>,</w:t>
              </w:r>
            </w:ins>
            <w:r w:rsidRPr="006F6D60">
              <w:rPr>
                <w:color w:val="000000" w:themeColor="text1"/>
              </w:rPr>
              <w:t xml:space="preserve"> a parti</w:t>
            </w:r>
            <w:r w:rsidR="00FF53DE" w:rsidRPr="006F6D60">
              <w:rPr>
                <w:color w:val="000000" w:themeColor="text1"/>
              </w:rPr>
              <w:t xml:space="preserve">r del análisis del texto de la </w:t>
            </w:r>
            <w:del w:id="155" w:author="Diego Pérez Medina" w:date="2015-03-02T19:50:00Z">
              <w:r w:rsidR="00FF53DE" w:rsidRPr="006F6D60" w:rsidDel="005E0C34">
                <w:rPr>
                  <w:color w:val="000000" w:themeColor="text1"/>
                </w:rPr>
                <w:delText>D</w:delText>
              </w:r>
            </w:del>
            <w:ins w:id="156" w:author="Diego Pérez Medina" w:date="2015-03-02T19:50:00Z">
              <w:r w:rsidR="005E0C34">
                <w:rPr>
                  <w:color w:val="000000" w:themeColor="text1"/>
                </w:rPr>
                <w:t>d</w:t>
              </w:r>
            </w:ins>
            <w:r w:rsidRPr="006F6D60">
              <w:rPr>
                <w:color w:val="000000" w:themeColor="text1"/>
              </w:rPr>
              <w:t>octrina Monroe</w:t>
            </w:r>
            <w:r w:rsidR="00FF53DE" w:rsidRPr="006F6D60">
              <w:rPr>
                <w:color w:val="000000" w:themeColor="text1"/>
              </w:rPr>
              <w:t>.</w:t>
            </w:r>
          </w:p>
        </w:tc>
      </w:tr>
    </w:tbl>
    <w:p w:rsidR="00134397" w:rsidRPr="006F6D60" w:rsidRDefault="00FE6B82" w:rsidP="006406E9">
      <w:pPr>
        <w:shd w:val="clear" w:color="auto" w:fill="FFFFFF"/>
        <w:spacing w:before="100" w:beforeAutospacing="1" w:after="100" w:afterAutospacing="1"/>
        <w:rPr>
          <w:color w:val="000000" w:themeColor="text1"/>
        </w:rPr>
      </w:pPr>
      <w:r w:rsidRPr="006F6D60">
        <w:rPr>
          <w:color w:val="000000" w:themeColor="text1"/>
        </w:rPr>
        <w:t xml:space="preserve"> </w:t>
      </w:r>
    </w:p>
    <w:tbl>
      <w:tblPr>
        <w:tblStyle w:val="Tablaconcuadrcula"/>
        <w:tblW w:w="0" w:type="auto"/>
        <w:tblLook w:val="04A0" w:firstRow="1" w:lastRow="0" w:firstColumn="1" w:lastColumn="0" w:noHBand="0" w:noVBand="1"/>
      </w:tblPr>
      <w:tblGrid>
        <w:gridCol w:w="2518"/>
        <w:gridCol w:w="6536"/>
      </w:tblGrid>
      <w:tr w:rsidR="007C02E9" w:rsidRPr="006F6D60" w:rsidTr="00443F27">
        <w:tc>
          <w:tcPr>
            <w:tcW w:w="9054" w:type="dxa"/>
            <w:gridSpan w:val="2"/>
            <w:shd w:val="clear" w:color="auto" w:fill="000000" w:themeFill="text1"/>
          </w:tcPr>
          <w:p w:rsidR="00134397" w:rsidRPr="006F6D60" w:rsidRDefault="00565FEA" w:rsidP="00565FEA">
            <w:pPr>
              <w:spacing w:before="2" w:after="2"/>
              <w:jc w:val="center"/>
              <w:rPr>
                <w:b/>
                <w:color w:val="FFFFFF" w:themeColor="background1"/>
              </w:rPr>
            </w:pPr>
            <w:r w:rsidRPr="006F6D60">
              <w:rPr>
                <w:b/>
                <w:color w:val="FFFFFF" w:themeColor="background1"/>
              </w:rPr>
              <w:t>Practica</w:t>
            </w:r>
            <w:r w:rsidR="00134397" w:rsidRPr="006F6D60">
              <w:rPr>
                <w:b/>
                <w:color w:val="FFFFFF" w:themeColor="background1"/>
              </w:rPr>
              <w:t>. Recurso</w:t>
            </w:r>
            <w:r w:rsidR="00683A8C" w:rsidRPr="006F6D60">
              <w:rPr>
                <w:b/>
                <w:color w:val="FFFFFF" w:themeColor="background1"/>
              </w:rPr>
              <w:t xml:space="preserve"> </w:t>
            </w:r>
            <w:r w:rsidR="00134397" w:rsidRPr="006F6D60">
              <w:rPr>
                <w:b/>
                <w:color w:val="FFFFFF" w:themeColor="background1"/>
              </w:rPr>
              <w:t>aprovechado</w:t>
            </w:r>
          </w:p>
        </w:tc>
      </w:tr>
      <w:tr w:rsidR="004D3C4E" w:rsidRPr="006F6D60" w:rsidTr="00CF1FC9">
        <w:trPr>
          <w:trHeight w:val="365"/>
        </w:trPr>
        <w:tc>
          <w:tcPr>
            <w:tcW w:w="2518" w:type="dxa"/>
          </w:tcPr>
          <w:p w:rsidR="00134397" w:rsidRPr="006F6D60" w:rsidRDefault="00134397" w:rsidP="00443F27">
            <w:pPr>
              <w:spacing w:before="2" w:after="2"/>
              <w:rPr>
                <w:b/>
                <w:color w:val="000000" w:themeColor="text1"/>
              </w:rPr>
            </w:pPr>
            <w:r w:rsidRPr="006F6D60">
              <w:rPr>
                <w:b/>
                <w:color w:val="000000" w:themeColor="text1"/>
              </w:rPr>
              <w:t>Código</w:t>
            </w:r>
          </w:p>
        </w:tc>
        <w:tc>
          <w:tcPr>
            <w:tcW w:w="6536" w:type="dxa"/>
          </w:tcPr>
          <w:p w:rsidR="00134397" w:rsidRPr="006F6D60" w:rsidRDefault="00134397"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9</w:t>
            </w:r>
            <w:r w:rsidRPr="006F6D60">
              <w:rPr>
                <w:color w:val="000000" w:themeColor="text1"/>
              </w:rPr>
              <w:t>0</w:t>
            </w:r>
          </w:p>
        </w:tc>
      </w:tr>
      <w:tr w:rsidR="004D3C4E" w:rsidRPr="006F6D60" w:rsidTr="00443F27">
        <w:tc>
          <w:tcPr>
            <w:tcW w:w="2518" w:type="dxa"/>
          </w:tcPr>
          <w:p w:rsidR="00134397" w:rsidRPr="006F6D60" w:rsidRDefault="00134397" w:rsidP="00443F27">
            <w:pPr>
              <w:spacing w:before="2" w:after="2"/>
              <w:rPr>
                <w:color w:val="000000" w:themeColor="text1"/>
              </w:rPr>
            </w:pPr>
            <w:r w:rsidRPr="006F6D60">
              <w:rPr>
                <w:b/>
                <w:color w:val="000000" w:themeColor="text1"/>
              </w:rPr>
              <w:t>Ubicación en Aula Planeta</w:t>
            </w:r>
          </w:p>
        </w:tc>
        <w:tc>
          <w:tcPr>
            <w:tcW w:w="6536" w:type="dxa"/>
          </w:tcPr>
          <w:p w:rsidR="00134397" w:rsidRPr="006F6D60" w:rsidRDefault="00134397" w:rsidP="00565FEA">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w:t>
            </w:r>
            <w:r w:rsidR="00532C23">
              <w:rPr>
                <w:color w:val="000000" w:themeColor="text1"/>
                <w:lang w:val="es-ES"/>
              </w:rPr>
              <w:t xml:space="preserve"> Guerra Mundial/El imperialismo</w:t>
            </w:r>
          </w:p>
        </w:tc>
      </w:tr>
      <w:tr w:rsidR="004D3C4E" w:rsidRPr="006F6D60" w:rsidTr="00443F27">
        <w:trPr>
          <w:trHeight w:val="913"/>
        </w:trPr>
        <w:tc>
          <w:tcPr>
            <w:tcW w:w="2518" w:type="dxa"/>
          </w:tcPr>
          <w:p w:rsidR="00134397" w:rsidRPr="006F6D60" w:rsidRDefault="00134397" w:rsidP="00443F27">
            <w:pPr>
              <w:spacing w:before="2" w:after="2"/>
              <w:rPr>
                <w:color w:val="000000" w:themeColor="text1"/>
              </w:rPr>
            </w:pPr>
            <w:r w:rsidRPr="006F6D60">
              <w:rPr>
                <w:b/>
                <w:color w:val="000000" w:themeColor="text1"/>
              </w:rPr>
              <w:t>Cambio (descripción o capturas de pantallas)</w:t>
            </w:r>
          </w:p>
        </w:tc>
        <w:tc>
          <w:tcPr>
            <w:tcW w:w="6536" w:type="dxa"/>
          </w:tcPr>
          <w:p w:rsidR="00134397" w:rsidRPr="006F6D60" w:rsidRDefault="00134397" w:rsidP="00565FEA">
            <w:pPr>
              <w:pStyle w:val="Prrafodelista"/>
              <w:spacing w:before="2" w:after="2"/>
              <w:rPr>
                <w:color w:val="000000" w:themeColor="text1"/>
                <w:lang w:val="es-ES"/>
              </w:rPr>
            </w:pPr>
          </w:p>
          <w:p w:rsidR="00134397" w:rsidRPr="006F6D60" w:rsidRDefault="00565FEA" w:rsidP="00443F27">
            <w:pPr>
              <w:spacing w:before="2" w:after="2"/>
              <w:rPr>
                <w:color w:val="000000" w:themeColor="text1"/>
              </w:rPr>
            </w:pPr>
            <w:r w:rsidRPr="006F6D60">
              <w:rPr>
                <w:color w:val="000000" w:themeColor="text1"/>
              </w:rPr>
              <w:t>No tiene ajustes.</w:t>
            </w:r>
          </w:p>
          <w:p w:rsidR="00134397" w:rsidRPr="006F6D60" w:rsidRDefault="00134397" w:rsidP="00443F27">
            <w:pPr>
              <w:spacing w:before="2" w:after="2"/>
              <w:rPr>
                <w:color w:val="000000" w:themeColor="text1"/>
              </w:rPr>
            </w:pPr>
          </w:p>
        </w:tc>
      </w:tr>
      <w:tr w:rsidR="004D3C4E" w:rsidRPr="006F6D60" w:rsidTr="00443F27">
        <w:tc>
          <w:tcPr>
            <w:tcW w:w="2518" w:type="dxa"/>
          </w:tcPr>
          <w:p w:rsidR="00134397" w:rsidRPr="006F6D60" w:rsidRDefault="00134397" w:rsidP="00443F27">
            <w:pPr>
              <w:spacing w:before="2" w:after="2"/>
              <w:rPr>
                <w:b/>
                <w:color w:val="000000" w:themeColor="text1"/>
              </w:rPr>
            </w:pPr>
            <w:r w:rsidRPr="006F6D60">
              <w:rPr>
                <w:b/>
                <w:color w:val="000000" w:themeColor="text1"/>
              </w:rPr>
              <w:t>Título</w:t>
            </w:r>
          </w:p>
        </w:tc>
        <w:tc>
          <w:tcPr>
            <w:tcW w:w="6536" w:type="dxa"/>
          </w:tcPr>
          <w:p w:rsidR="00134397" w:rsidRPr="006F6D60" w:rsidRDefault="00134397" w:rsidP="00565FEA">
            <w:pPr>
              <w:spacing w:before="2" w:after="2"/>
              <w:rPr>
                <w:color w:val="000000" w:themeColor="text1"/>
              </w:rPr>
            </w:pPr>
            <w:r w:rsidRPr="006F6D60">
              <w:rPr>
                <w:color w:val="000000" w:themeColor="text1"/>
              </w:rPr>
              <w:t>Refuerza tu aprendizaje</w:t>
            </w:r>
            <w:r w:rsidR="00565FEA" w:rsidRPr="006F6D60">
              <w:rPr>
                <w:color w:val="000000" w:themeColor="text1"/>
              </w:rPr>
              <w:t>: las consecuencias del imperialismo</w:t>
            </w:r>
            <w:del w:id="157" w:author="Diego Pérez Medina" w:date="2015-03-02T19:51:00Z">
              <w:r w:rsidRPr="006F6D60" w:rsidDel="00B66D6D">
                <w:rPr>
                  <w:color w:val="000000" w:themeColor="text1"/>
                </w:rPr>
                <w:delText xml:space="preserve">. </w:delText>
              </w:r>
            </w:del>
          </w:p>
        </w:tc>
      </w:tr>
      <w:tr w:rsidR="00134397" w:rsidRPr="006F6D60" w:rsidTr="00443F27">
        <w:tc>
          <w:tcPr>
            <w:tcW w:w="2518" w:type="dxa"/>
          </w:tcPr>
          <w:p w:rsidR="00134397" w:rsidRPr="006F6D60" w:rsidRDefault="00134397" w:rsidP="00443F27">
            <w:pPr>
              <w:spacing w:before="2" w:after="2"/>
              <w:rPr>
                <w:b/>
                <w:color w:val="000000" w:themeColor="text1"/>
              </w:rPr>
            </w:pPr>
            <w:r w:rsidRPr="006F6D60">
              <w:rPr>
                <w:b/>
                <w:color w:val="000000" w:themeColor="text1"/>
              </w:rPr>
              <w:t>Descripción</w:t>
            </w:r>
          </w:p>
        </w:tc>
        <w:tc>
          <w:tcPr>
            <w:tcW w:w="6536" w:type="dxa"/>
          </w:tcPr>
          <w:p w:rsidR="00134397" w:rsidRPr="006F6D60" w:rsidRDefault="00565FEA" w:rsidP="00565FEA">
            <w:pPr>
              <w:spacing w:before="2" w:after="2"/>
              <w:rPr>
                <w:color w:val="000000" w:themeColor="text1"/>
              </w:rPr>
            </w:pPr>
            <w:r w:rsidRPr="006F6D60">
              <w:rPr>
                <w:color w:val="000000" w:themeColor="text1"/>
              </w:rPr>
              <w:t>Actividad sobre el imperialismo</w:t>
            </w:r>
          </w:p>
        </w:tc>
      </w:tr>
    </w:tbl>
    <w:p w:rsidR="00532C23" w:rsidRDefault="00532C23" w:rsidP="007E2C61">
      <w:pPr>
        <w:rPr>
          <w:color w:val="000000" w:themeColor="text1"/>
          <w:highlight w:val="yellow"/>
        </w:rPr>
      </w:pPr>
    </w:p>
    <w:p w:rsidR="007E2C61" w:rsidRPr="006F6D60" w:rsidRDefault="007E2C61" w:rsidP="007E2C61">
      <w:pPr>
        <w:rPr>
          <w:b/>
          <w:color w:val="000000" w:themeColor="text1"/>
        </w:rPr>
      </w:pPr>
      <w:r w:rsidRPr="006F6D60">
        <w:rPr>
          <w:color w:val="000000" w:themeColor="text1"/>
          <w:highlight w:val="yellow"/>
        </w:rPr>
        <w:t>[SECCIÓN 1]</w:t>
      </w:r>
      <w:r w:rsidRPr="00B66D6D">
        <w:rPr>
          <w:b/>
          <w:color w:val="000000" w:themeColor="text1"/>
        </w:rPr>
        <w:t xml:space="preserve"> 4. </w:t>
      </w:r>
      <w:r w:rsidRPr="006F6D60">
        <w:rPr>
          <w:b/>
          <w:color w:val="000000" w:themeColor="text1"/>
        </w:rPr>
        <w:t xml:space="preserve">Las consecuencias del imperialismo </w:t>
      </w:r>
    </w:p>
    <w:p w:rsidR="00FE6B82" w:rsidRPr="006F6D60" w:rsidRDefault="00FE6B82" w:rsidP="00B66D6D">
      <w:pPr>
        <w:rPr>
          <w:color w:val="000000" w:themeColor="text1"/>
        </w:rPr>
      </w:pPr>
      <w:r w:rsidRPr="006F6D60">
        <w:rPr>
          <w:color w:val="000000" w:themeColor="text1"/>
        </w:rPr>
        <w:t>El imperialismo de las naciones poderosas transformó los territorios en donde estas tuvieron dominio administrativo, económico, cultural y político. E</w:t>
      </w:r>
      <w:ins w:id="158" w:author="Diego Pérez Medina" w:date="2015-03-02T19:52:00Z">
        <w:r w:rsidR="003B1B4B">
          <w:rPr>
            <w:color w:val="000000" w:themeColor="text1"/>
          </w:rPr>
          <w:t>sto</w:t>
        </w:r>
      </w:ins>
      <w:del w:id="159" w:author="Diego Pérez Medina" w:date="2015-03-02T19:52:00Z">
        <w:r w:rsidRPr="006F6D60" w:rsidDel="003B1B4B">
          <w:rPr>
            <w:color w:val="000000" w:themeColor="text1"/>
          </w:rPr>
          <w:delText>llo</w:delText>
        </w:r>
      </w:del>
      <w:r w:rsidRPr="006F6D60">
        <w:rPr>
          <w:color w:val="000000" w:themeColor="text1"/>
        </w:rPr>
        <w:t xml:space="preserve"> dejó consecuencias de distinto tipo que, en general, desmejoraron la vida de los nativos, tanto que en el presente aún quedan secuelas. </w:t>
      </w:r>
    </w:p>
    <w:p w:rsidR="00795A63" w:rsidRPr="006F6D60" w:rsidRDefault="00795A63" w:rsidP="00FE6B82">
      <w:pPr>
        <w:rPr>
          <w:color w:val="000000" w:themeColor="text1"/>
        </w:rPr>
      </w:pPr>
    </w:p>
    <w:p w:rsidR="00FE6B82" w:rsidRPr="006F6D60" w:rsidRDefault="00FE6B82" w:rsidP="00FE6B82">
      <w:pPr>
        <w:rPr>
          <w:color w:val="000000" w:themeColor="text1"/>
        </w:rPr>
      </w:pPr>
      <w:r w:rsidRPr="006F6D60">
        <w:rPr>
          <w:color w:val="000000" w:themeColor="text1"/>
        </w:rPr>
        <w:t>Las principales consecuencias fueron</w:t>
      </w:r>
      <w:del w:id="160" w:author="Diego Pérez Medina" w:date="2015-03-02T19:52:00Z">
        <w:r w:rsidRPr="006F6D60" w:rsidDel="003B1B4B">
          <w:rPr>
            <w:color w:val="000000" w:themeColor="text1"/>
          </w:rPr>
          <w:delText xml:space="preserve"> estas</w:delText>
        </w:r>
      </w:del>
      <w:r w:rsidRPr="006F6D60">
        <w:rPr>
          <w:color w:val="000000" w:themeColor="text1"/>
        </w:rPr>
        <w:t>:</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Mejoras higiénicas y vacunas</w:t>
      </w:r>
      <w:r w:rsidR="00795A63" w:rsidRPr="006F6D60">
        <w:rPr>
          <w:color w:val="000000" w:themeColor="text1"/>
          <w:lang w:val="es-ES"/>
        </w:rPr>
        <w:t xml:space="preserve"> en zonas urbanas</w:t>
      </w:r>
      <w:r w:rsidRPr="006F6D60">
        <w:rPr>
          <w:color w:val="000000" w:themeColor="text1"/>
          <w:lang w:val="es-ES"/>
        </w:rPr>
        <w:t>.</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Descenso de la mortalidad.</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Expropiación de tierras.</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Cambios en la explotación de la tierra.</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Intercambio económico desigual.</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Desequilibrios entre población y recursos.</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Segregación racial.</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Desarraigo social y aculturación</w:t>
      </w:r>
    </w:p>
    <w:tbl>
      <w:tblPr>
        <w:tblStyle w:val="Tablaconcuadrcula"/>
        <w:tblW w:w="0" w:type="auto"/>
        <w:tblLook w:val="04A0" w:firstRow="1" w:lastRow="0" w:firstColumn="1" w:lastColumn="0" w:noHBand="0" w:noVBand="1"/>
      </w:tblPr>
      <w:tblGrid>
        <w:gridCol w:w="1563"/>
        <w:gridCol w:w="783"/>
        <w:gridCol w:w="6708"/>
      </w:tblGrid>
      <w:tr w:rsidR="004D3C4E" w:rsidRPr="006F6D60" w:rsidTr="00443F27">
        <w:tc>
          <w:tcPr>
            <w:tcW w:w="9054" w:type="dxa"/>
            <w:gridSpan w:val="3"/>
            <w:shd w:val="clear" w:color="auto" w:fill="000000" w:themeFill="text1"/>
          </w:tcPr>
          <w:p w:rsidR="006456A3" w:rsidRPr="006F6D60" w:rsidRDefault="006456A3" w:rsidP="00443F27">
            <w:pPr>
              <w:spacing w:before="2" w:after="2"/>
              <w:jc w:val="center"/>
              <w:rPr>
                <w:b/>
                <w:color w:val="000000" w:themeColor="text1"/>
              </w:rPr>
            </w:pPr>
            <w:r w:rsidRPr="006F6D60">
              <w:rPr>
                <w:b/>
                <w:color w:val="FFFFFF" w:themeColor="background1"/>
              </w:rPr>
              <w:t>Recuerda</w:t>
            </w:r>
          </w:p>
        </w:tc>
      </w:tr>
      <w:tr w:rsidR="004D3C4E" w:rsidRPr="006F6D60" w:rsidTr="00D363B4">
        <w:tc>
          <w:tcPr>
            <w:tcW w:w="2334" w:type="dxa"/>
            <w:gridSpan w:val="2"/>
          </w:tcPr>
          <w:p w:rsidR="006456A3" w:rsidRPr="006F6D60" w:rsidRDefault="006456A3" w:rsidP="00443F27">
            <w:pPr>
              <w:spacing w:before="2" w:after="2"/>
              <w:rPr>
                <w:b/>
                <w:color w:val="000000" w:themeColor="text1"/>
              </w:rPr>
            </w:pPr>
            <w:r w:rsidRPr="006F6D60">
              <w:rPr>
                <w:b/>
                <w:color w:val="000000" w:themeColor="text1"/>
              </w:rPr>
              <w:t>Contenido</w:t>
            </w:r>
          </w:p>
        </w:tc>
        <w:tc>
          <w:tcPr>
            <w:tcW w:w="6720" w:type="dxa"/>
          </w:tcPr>
          <w:p w:rsidR="006456A3" w:rsidRPr="006F6D60" w:rsidRDefault="006456A3" w:rsidP="00FA1DE4">
            <w:pPr>
              <w:rPr>
                <w:color w:val="000000" w:themeColor="text1"/>
                <w:lang w:val="es-ES"/>
              </w:rPr>
            </w:pPr>
            <w:r w:rsidRPr="006F6D60">
              <w:rPr>
                <w:color w:val="000000" w:themeColor="text1"/>
                <w:lang w:val="es-ES"/>
              </w:rPr>
              <w:t>El dominio colonial trajo importantes beneficios para las metrópolis europeas</w:t>
            </w:r>
            <w:ins w:id="161" w:author="Diego Pérez Medina" w:date="2015-03-02T19:53:00Z">
              <w:r w:rsidR="00A42E98">
                <w:rPr>
                  <w:color w:val="000000" w:themeColor="text1"/>
                  <w:lang w:val="es-ES"/>
                </w:rPr>
                <w:t>, las cuales</w:t>
              </w:r>
            </w:ins>
            <w:del w:id="162" w:author="Diego Pérez Medina" w:date="2015-03-02T19:53:00Z">
              <w:r w:rsidRPr="006F6D60" w:rsidDel="00A42E98">
                <w:rPr>
                  <w:color w:val="000000" w:themeColor="text1"/>
                  <w:lang w:val="es-ES"/>
                </w:rPr>
                <w:delText>. Aquellas</w:delText>
              </w:r>
            </w:del>
            <w:r w:rsidRPr="006F6D60">
              <w:rPr>
                <w:color w:val="000000" w:themeColor="text1"/>
                <w:lang w:val="es-ES"/>
              </w:rPr>
              <w:t xml:space="preserve"> consiguieron </w:t>
            </w:r>
            <w:r w:rsidRPr="006F6D60">
              <w:rPr>
                <w:b/>
                <w:bCs/>
                <w:color w:val="000000" w:themeColor="text1"/>
                <w:lang w:val="es-ES"/>
              </w:rPr>
              <w:t>materias primas</w:t>
            </w:r>
            <w:r w:rsidRPr="006F6D60">
              <w:rPr>
                <w:color w:val="000000" w:themeColor="text1"/>
                <w:lang w:val="es-ES"/>
              </w:rPr>
              <w:t xml:space="preserve"> y </w:t>
            </w:r>
            <w:r w:rsidRPr="006F6D60">
              <w:rPr>
                <w:b/>
                <w:bCs/>
                <w:color w:val="000000" w:themeColor="text1"/>
                <w:lang w:val="es-ES"/>
              </w:rPr>
              <w:t>mercados</w:t>
            </w:r>
            <w:r w:rsidRPr="006F6D60">
              <w:rPr>
                <w:color w:val="000000" w:themeColor="text1"/>
                <w:lang w:val="es-ES"/>
              </w:rPr>
              <w:t xml:space="preserve"> en donde poder vender sus productos manufacturados. Esto explica </w:t>
            </w:r>
            <w:ins w:id="163" w:author="Diego Pérez Medina" w:date="2015-03-02T19:53:00Z">
              <w:r w:rsidR="00A42E98">
                <w:rPr>
                  <w:color w:val="000000" w:themeColor="text1"/>
                  <w:lang w:val="es-ES"/>
                </w:rPr>
                <w:t>por qué</w:t>
              </w:r>
            </w:ins>
            <w:del w:id="164" w:author="Diego Pérez Medina" w:date="2015-03-02T19:53:00Z">
              <w:r w:rsidRPr="006F6D60" w:rsidDel="00A42E98">
                <w:rPr>
                  <w:color w:val="000000" w:themeColor="text1"/>
                  <w:lang w:val="es-ES"/>
                </w:rPr>
                <w:delText>que</w:delText>
              </w:r>
            </w:del>
            <w:r w:rsidRPr="006F6D60">
              <w:rPr>
                <w:color w:val="000000" w:themeColor="text1"/>
                <w:lang w:val="es-ES"/>
              </w:rPr>
              <w:t xml:space="preserve"> la expansión imperialista provoc</w:t>
            </w:r>
            <w:ins w:id="165" w:author="Diego Pérez Medina" w:date="2015-03-02T19:54:00Z">
              <w:r w:rsidR="00A42E98">
                <w:rPr>
                  <w:color w:val="000000" w:themeColor="text1"/>
                  <w:lang w:val="es-ES"/>
                </w:rPr>
                <w:t>ó</w:t>
              </w:r>
            </w:ins>
            <w:del w:id="166" w:author="Diego Pérez Medina" w:date="2015-03-02T19:54:00Z">
              <w:r w:rsidRPr="006F6D60" w:rsidDel="00A42E98">
                <w:rPr>
                  <w:color w:val="000000" w:themeColor="text1"/>
                  <w:lang w:val="es-ES"/>
                </w:rPr>
                <w:delText>ara</w:delText>
              </w:r>
            </w:del>
            <w:r w:rsidRPr="006F6D60">
              <w:rPr>
                <w:color w:val="000000" w:themeColor="text1"/>
                <w:lang w:val="es-ES"/>
              </w:rPr>
              <w:t xml:space="preserve"> algunos enfrentamientos entre las potencias coloniales, como sucedió con el </w:t>
            </w:r>
            <w:r w:rsidRPr="006F6D60">
              <w:rPr>
                <w:b/>
                <w:bCs/>
                <w:color w:val="000000" w:themeColor="text1"/>
                <w:lang w:val="es-ES"/>
              </w:rPr>
              <w:t>incidente de Fashoda</w:t>
            </w:r>
            <w:r w:rsidRPr="006F6D60">
              <w:rPr>
                <w:color w:val="000000" w:themeColor="text1"/>
                <w:lang w:val="es-ES"/>
              </w:rPr>
              <w:t xml:space="preserve"> (1898). En este, Francia y el Imperio británico se disputaron el derecho de conquista de Sudán.</w:t>
            </w:r>
          </w:p>
          <w:p w:rsidR="006456A3" w:rsidRPr="006F6D60" w:rsidRDefault="006456A3" w:rsidP="00443F27">
            <w:pPr>
              <w:spacing w:before="2" w:after="2"/>
              <w:rPr>
                <w:color w:val="000000" w:themeColor="text1"/>
                <w:lang w:val="es-ES"/>
              </w:rPr>
            </w:pPr>
          </w:p>
        </w:tc>
      </w:tr>
      <w:tr w:rsidR="004D3C4E" w:rsidRPr="006F6D60" w:rsidTr="00443F27">
        <w:tc>
          <w:tcPr>
            <w:tcW w:w="9054" w:type="dxa"/>
            <w:gridSpan w:val="3"/>
            <w:shd w:val="clear" w:color="auto" w:fill="0D0D0D" w:themeFill="text1" w:themeFillTint="F2"/>
          </w:tcPr>
          <w:p w:rsidR="008C1503" w:rsidRPr="006F6D60" w:rsidRDefault="008C1503" w:rsidP="00443F27">
            <w:pPr>
              <w:spacing w:before="2" w:after="2"/>
              <w:jc w:val="center"/>
              <w:rPr>
                <w:b/>
                <w:color w:val="FFFFFF" w:themeColor="background1"/>
              </w:rPr>
            </w:pPr>
          </w:p>
          <w:p w:rsidR="00795A63" w:rsidRPr="006F6D60" w:rsidRDefault="00795A63" w:rsidP="00795A63">
            <w:pPr>
              <w:spacing w:before="2" w:after="2"/>
              <w:jc w:val="center"/>
              <w:rPr>
                <w:b/>
                <w:color w:val="FFFFFF" w:themeColor="background1"/>
              </w:rPr>
            </w:pPr>
            <w:r w:rsidRPr="006F6D60">
              <w:rPr>
                <w:b/>
                <w:color w:val="FFFFFF" w:themeColor="background1"/>
              </w:rPr>
              <w:t>Imagen (fotografía, gráfica o ilustración) nueva</w:t>
            </w:r>
          </w:p>
          <w:p w:rsidR="00D363B4" w:rsidRPr="006F6D60" w:rsidRDefault="00D363B4" w:rsidP="00D363B4">
            <w:pPr>
              <w:spacing w:before="2" w:after="2"/>
              <w:rPr>
                <w:b/>
                <w:color w:val="FFFFFF" w:themeColor="background1"/>
              </w:rPr>
            </w:pPr>
          </w:p>
        </w:tc>
      </w:tr>
      <w:tr w:rsidR="004D3C4E" w:rsidRPr="006F6D60" w:rsidTr="00D363B4">
        <w:trPr>
          <w:trHeight w:val="322"/>
        </w:trPr>
        <w:tc>
          <w:tcPr>
            <w:tcW w:w="1548" w:type="dxa"/>
          </w:tcPr>
          <w:p w:rsidR="002F409C" w:rsidRPr="006F6D60" w:rsidRDefault="002F409C" w:rsidP="00443F27">
            <w:pPr>
              <w:spacing w:before="2" w:after="2"/>
              <w:rPr>
                <w:b/>
                <w:color w:val="000000" w:themeColor="text1"/>
              </w:rPr>
            </w:pPr>
            <w:r w:rsidRPr="006F6D60">
              <w:rPr>
                <w:b/>
                <w:color w:val="000000" w:themeColor="text1"/>
              </w:rPr>
              <w:t>Código</w:t>
            </w:r>
          </w:p>
        </w:tc>
        <w:tc>
          <w:tcPr>
            <w:tcW w:w="7506" w:type="dxa"/>
            <w:gridSpan w:val="2"/>
          </w:tcPr>
          <w:p w:rsidR="002F409C" w:rsidRPr="006F6D60" w:rsidRDefault="002F409C" w:rsidP="002F409C">
            <w:pPr>
              <w:spacing w:before="2" w:after="2"/>
              <w:rPr>
                <w:b/>
                <w:color w:val="000000" w:themeColor="text1"/>
              </w:rPr>
            </w:pPr>
            <w:r w:rsidRPr="006F6D60">
              <w:rPr>
                <w:color w:val="000000" w:themeColor="text1"/>
              </w:rPr>
              <w:t>CS_09_01_IMG06</w:t>
            </w:r>
          </w:p>
        </w:tc>
      </w:tr>
      <w:tr w:rsidR="004D3C4E" w:rsidRPr="006F6D60" w:rsidTr="00D363B4">
        <w:tc>
          <w:tcPr>
            <w:tcW w:w="1548" w:type="dxa"/>
          </w:tcPr>
          <w:p w:rsidR="002F409C" w:rsidRPr="006F6D60" w:rsidRDefault="002F409C" w:rsidP="00443F27">
            <w:pPr>
              <w:spacing w:before="2" w:after="2"/>
              <w:rPr>
                <w:color w:val="000000" w:themeColor="text1"/>
              </w:rPr>
            </w:pPr>
            <w:r w:rsidRPr="006F6D60">
              <w:rPr>
                <w:b/>
                <w:color w:val="000000" w:themeColor="text1"/>
              </w:rPr>
              <w:t>Descripción</w:t>
            </w:r>
          </w:p>
        </w:tc>
        <w:tc>
          <w:tcPr>
            <w:tcW w:w="7506" w:type="dxa"/>
            <w:gridSpan w:val="2"/>
          </w:tcPr>
          <w:p w:rsidR="002F409C" w:rsidRPr="006F6D60" w:rsidRDefault="00364F6D" w:rsidP="00443F27">
            <w:pPr>
              <w:spacing w:before="2" w:after="2"/>
              <w:rPr>
                <w:color w:val="000000" w:themeColor="text1"/>
              </w:rPr>
            </w:pPr>
            <w:r w:rsidRPr="006F6D60">
              <w:rPr>
                <w:color w:val="000000" w:themeColor="text1"/>
              </w:rPr>
              <w:t>El colonialismo en China</w:t>
            </w:r>
          </w:p>
        </w:tc>
      </w:tr>
      <w:tr w:rsidR="004D3C4E" w:rsidRPr="006F6D60" w:rsidTr="00D363B4">
        <w:tc>
          <w:tcPr>
            <w:tcW w:w="1548" w:type="dxa"/>
          </w:tcPr>
          <w:p w:rsidR="002F409C" w:rsidRPr="006F6D60" w:rsidRDefault="002F409C" w:rsidP="00443F27">
            <w:pPr>
              <w:spacing w:before="2" w:after="2"/>
              <w:rPr>
                <w:color w:val="000000" w:themeColor="text1"/>
              </w:rPr>
            </w:pPr>
            <w:r w:rsidRPr="006F6D60">
              <w:rPr>
                <w:b/>
                <w:color w:val="000000" w:themeColor="text1"/>
              </w:rPr>
              <w:t>Código Shutterstock (o URL o la ruta en AulaPlaneta)</w:t>
            </w:r>
          </w:p>
        </w:tc>
        <w:tc>
          <w:tcPr>
            <w:tcW w:w="7506" w:type="dxa"/>
            <w:gridSpan w:val="2"/>
          </w:tcPr>
          <w:p w:rsidR="00A42E98" w:rsidRDefault="008F74C1" w:rsidP="00A42E98">
            <w:pPr>
              <w:pStyle w:val="u"/>
              <w:shd w:val="clear" w:color="auto" w:fill="FFFFFF"/>
              <w:ind w:left="11"/>
              <w:rPr>
                <w:color w:val="000000" w:themeColor="text1"/>
              </w:rPr>
            </w:pPr>
            <w:r w:rsidRPr="006F6D60">
              <w:rPr>
                <w:color w:val="000000" w:themeColor="text1"/>
              </w:rPr>
              <w:t>Wiki commons</w:t>
            </w:r>
            <w:r w:rsidR="00A42E98">
              <w:rPr>
                <w:color w:val="000000" w:themeColor="text1"/>
              </w:rPr>
              <w:t>:</w:t>
            </w:r>
          </w:p>
          <w:p w:rsidR="008F74C1" w:rsidRPr="006F6D60" w:rsidRDefault="00AD6787" w:rsidP="00A42E98">
            <w:pPr>
              <w:pStyle w:val="u"/>
              <w:shd w:val="clear" w:color="auto" w:fill="FFFFFF"/>
              <w:ind w:left="11"/>
              <w:rPr>
                <w:rStyle w:val="Hipervnculo"/>
                <w:rFonts w:eastAsiaTheme="majorEastAsia"/>
                <w:color w:val="000000" w:themeColor="text1"/>
                <w:lang w:val="es-ES"/>
              </w:rPr>
            </w:pPr>
            <w:hyperlink r:id="rId25" w:history="1">
              <w:r w:rsidR="000863EB" w:rsidRPr="006F6D60">
                <w:rPr>
                  <w:rStyle w:val="Hipervnculo"/>
                  <w:rFonts w:eastAsiaTheme="majorEastAsia"/>
                  <w:color w:val="000000" w:themeColor="text1"/>
                  <w:lang w:val="es-ES"/>
                </w:rPr>
                <w:t>http://commons.wikimedia.org/wiki/File:China_imperialism_cartoon.jpg</w:t>
              </w:r>
            </w:hyperlink>
          </w:p>
          <w:p w:rsidR="00795A63" w:rsidRPr="006F6D60" w:rsidRDefault="00795A63" w:rsidP="00443F27">
            <w:pPr>
              <w:pStyle w:val="u"/>
              <w:shd w:val="clear" w:color="auto" w:fill="FFFFFF"/>
              <w:ind w:left="360"/>
              <w:rPr>
                <w:color w:val="000000" w:themeColor="text1"/>
                <w:lang w:val="es-ES_tradnl"/>
              </w:rPr>
            </w:pPr>
            <w:r w:rsidRPr="006F6D60">
              <w:rPr>
                <w:noProof/>
                <w:color w:val="0000FF"/>
              </w:rPr>
              <w:drawing>
                <wp:inline distT="0" distB="0" distL="0" distR="0" wp14:anchorId="1985A735" wp14:editId="376C67C8">
                  <wp:extent cx="2766253" cy="3723260"/>
                  <wp:effectExtent l="0" t="0" r="0" b="0"/>
                  <wp:docPr id="5" name="Imagen 5" descr="File:China imperialism cartoon.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China imperialism cartoon.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6392" cy="3723447"/>
                          </a:xfrm>
                          <a:prstGeom prst="rect">
                            <a:avLst/>
                          </a:prstGeom>
                          <a:noFill/>
                          <a:ln>
                            <a:noFill/>
                          </a:ln>
                        </pic:spPr>
                      </pic:pic>
                    </a:graphicData>
                  </a:graphic>
                </wp:inline>
              </w:drawing>
            </w:r>
          </w:p>
        </w:tc>
      </w:tr>
      <w:tr w:rsidR="004D3C4E" w:rsidRPr="006F6D60" w:rsidTr="00D363B4">
        <w:tc>
          <w:tcPr>
            <w:tcW w:w="1548" w:type="dxa"/>
          </w:tcPr>
          <w:p w:rsidR="002F409C" w:rsidRPr="006F6D60" w:rsidRDefault="002F409C" w:rsidP="00443F27">
            <w:pPr>
              <w:spacing w:before="2" w:after="2"/>
              <w:rPr>
                <w:color w:val="000000" w:themeColor="text1"/>
              </w:rPr>
            </w:pPr>
            <w:r w:rsidRPr="006F6D60">
              <w:rPr>
                <w:b/>
                <w:color w:val="000000" w:themeColor="text1"/>
              </w:rPr>
              <w:t>Pie de imagen</w:t>
            </w:r>
          </w:p>
        </w:tc>
        <w:tc>
          <w:tcPr>
            <w:tcW w:w="7506" w:type="dxa"/>
            <w:gridSpan w:val="2"/>
          </w:tcPr>
          <w:p w:rsidR="002F409C" w:rsidRPr="006F6D60" w:rsidRDefault="008F74C1" w:rsidP="0007331B">
            <w:pPr>
              <w:shd w:val="clear" w:color="auto" w:fill="FFFFFF"/>
              <w:spacing w:before="100" w:beforeAutospacing="1" w:after="100" w:afterAutospacing="1"/>
              <w:rPr>
                <w:rFonts w:eastAsiaTheme="majorEastAsia"/>
                <w:color w:val="000000" w:themeColor="text1"/>
                <w:lang w:val="es-ES"/>
              </w:rPr>
            </w:pPr>
            <w:r w:rsidRPr="006F6D60">
              <w:rPr>
                <w:color w:val="000000" w:themeColor="text1"/>
                <w:lang w:val="es-ES"/>
              </w:rPr>
              <w:t>En esta caricatura (</w:t>
            </w:r>
            <w:del w:id="167" w:author="Diego Pérez Medina" w:date="2015-03-02T19:55:00Z">
              <w:r w:rsidRPr="006F6D60" w:rsidDel="009C1A63">
                <w:rPr>
                  <w:color w:val="000000" w:themeColor="text1"/>
                  <w:lang w:val="es-ES"/>
                </w:rPr>
                <w:delText>c.a.</w:delText>
              </w:r>
            </w:del>
            <w:r w:rsidRPr="006F6D60">
              <w:rPr>
                <w:color w:val="000000" w:themeColor="text1"/>
                <w:lang w:val="es-ES"/>
              </w:rPr>
              <w:t>1885), llamada</w:t>
            </w:r>
            <w:r w:rsidR="00683A8C" w:rsidRPr="006F6D60">
              <w:rPr>
                <w:color w:val="000000" w:themeColor="text1"/>
                <w:lang w:val="es-ES"/>
              </w:rPr>
              <w:t xml:space="preserve"> </w:t>
            </w:r>
            <w:r w:rsidR="001F01CF">
              <w:rPr>
                <w:color w:val="000000" w:themeColor="text1"/>
                <w:lang w:val="es-ES"/>
              </w:rPr>
              <w:t>“</w:t>
            </w:r>
            <w:r w:rsidRPr="006F6D60">
              <w:rPr>
                <w:color w:val="000000" w:themeColor="text1"/>
                <w:lang w:val="es-ES"/>
              </w:rPr>
              <w:t>China: pastel de reyes y de emperadores</w:t>
            </w:r>
            <w:r w:rsidR="001F01CF">
              <w:rPr>
                <w:color w:val="000000" w:themeColor="text1"/>
                <w:lang w:val="es-ES"/>
              </w:rPr>
              <w:t>”</w:t>
            </w:r>
            <w:r w:rsidRPr="006F6D60">
              <w:rPr>
                <w:color w:val="000000" w:themeColor="text1"/>
                <w:lang w:val="es-ES"/>
              </w:rPr>
              <w:t xml:space="preserve">, un mandarín intenta contener la ambición de europeos y japoneses </w:t>
            </w:r>
            <w:del w:id="168" w:author="Diego Pérez Medina" w:date="2015-03-02T19:56:00Z">
              <w:r w:rsidRPr="006F6D60" w:rsidDel="0007331B">
                <w:rPr>
                  <w:color w:val="000000" w:themeColor="text1"/>
                  <w:lang w:val="es-ES"/>
                </w:rPr>
                <w:delText xml:space="preserve">sobre </w:delText>
              </w:r>
            </w:del>
            <w:ins w:id="169" w:author="Diego Pérez Medina" w:date="2015-03-02T19:56:00Z">
              <w:r w:rsidR="0007331B">
                <w:rPr>
                  <w:color w:val="000000" w:themeColor="text1"/>
                  <w:lang w:val="es-ES"/>
                </w:rPr>
                <w:t>por</w:t>
              </w:r>
              <w:r w:rsidR="0007331B" w:rsidRPr="006F6D60">
                <w:rPr>
                  <w:color w:val="000000" w:themeColor="text1"/>
                  <w:lang w:val="es-ES"/>
                </w:rPr>
                <w:t xml:space="preserve"> </w:t>
              </w:r>
            </w:ins>
            <w:r w:rsidRPr="006F6D60">
              <w:rPr>
                <w:color w:val="000000" w:themeColor="text1"/>
                <w:lang w:val="es-ES"/>
              </w:rPr>
              <w:t>su territorio. Una de las consecuencias del imperialismo en China fue el comercio de mercancías perjudiciales como el opio.</w:t>
            </w:r>
          </w:p>
        </w:tc>
      </w:tr>
    </w:tbl>
    <w:p w:rsidR="00D363B4" w:rsidRDefault="00D363B4" w:rsidP="00D363B4">
      <w:pPr>
        <w:pStyle w:val="wp-caption-text"/>
        <w:rPr>
          <w:color w:val="000000" w:themeColor="text1"/>
          <w:lang w:val="es-ES"/>
        </w:rPr>
      </w:pPr>
      <w:r w:rsidRPr="006F6D60">
        <w:rPr>
          <w:color w:val="000000" w:themeColor="text1"/>
          <w:lang w:val="es-ES"/>
        </w:rPr>
        <w:t xml:space="preserve"> </w:t>
      </w:r>
    </w:p>
    <w:p w:rsidR="008F622D" w:rsidRPr="006F6D60" w:rsidRDefault="008F622D" w:rsidP="00D363B4">
      <w:pPr>
        <w:pStyle w:val="wp-caption-text"/>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D363B4" w:rsidRPr="006F6D60" w:rsidRDefault="000C200E" w:rsidP="000C200E">
            <w:pPr>
              <w:spacing w:before="2" w:after="2"/>
              <w:jc w:val="center"/>
              <w:rPr>
                <w:b/>
                <w:color w:val="000000" w:themeColor="text1"/>
              </w:rPr>
            </w:pPr>
            <w:r w:rsidRPr="006F6D60">
              <w:rPr>
                <w:b/>
                <w:color w:val="FFFFFF" w:themeColor="background1"/>
              </w:rPr>
              <w:t>Consolida</w:t>
            </w:r>
            <w:r w:rsidR="00923D34" w:rsidRPr="006F6D60">
              <w:rPr>
                <w:b/>
                <w:color w:val="FFFFFF" w:themeColor="background1"/>
              </w:rPr>
              <w:t xml:space="preserve">ción. Practica. </w:t>
            </w:r>
            <w:r w:rsidR="00D363B4" w:rsidRPr="006F6D60">
              <w:rPr>
                <w:b/>
                <w:color w:val="FFFFFF" w:themeColor="background1"/>
              </w:rPr>
              <w:t>Recurso</w:t>
            </w:r>
            <w:r w:rsidR="00683A8C" w:rsidRPr="006F6D60">
              <w:rPr>
                <w:b/>
                <w:color w:val="FFFFFF" w:themeColor="background1"/>
              </w:rPr>
              <w:t xml:space="preserve"> </w:t>
            </w:r>
            <w:r w:rsidR="00D363B4" w:rsidRPr="006F6D60">
              <w:rPr>
                <w:b/>
                <w:color w:val="FFFFFF" w:themeColor="background1"/>
              </w:rPr>
              <w:t>nuevo</w:t>
            </w:r>
          </w:p>
        </w:tc>
      </w:tr>
      <w:tr w:rsidR="004D3C4E" w:rsidRPr="006F6D60" w:rsidTr="00443F27">
        <w:tc>
          <w:tcPr>
            <w:tcW w:w="2518" w:type="dxa"/>
          </w:tcPr>
          <w:p w:rsidR="00D363B4" w:rsidRPr="006F6D60" w:rsidRDefault="00D363B4" w:rsidP="00443F27">
            <w:pPr>
              <w:spacing w:before="2" w:after="2"/>
              <w:rPr>
                <w:b/>
                <w:color w:val="000000" w:themeColor="text1"/>
              </w:rPr>
            </w:pPr>
            <w:r w:rsidRPr="006F6D60">
              <w:rPr>
                <w:b/>
                <w:color w:val="000000" w:themeColor="text1"/>
              </w:rPr>
              <w:t>Código</w:t>
            </w:r>
          </w:p>
        </w:tc>
        <w:tc>
          <w:tcPr>
            <w:tcW w:w="6536" w:type="dxa"/>
          </w:tcPr>
          <w:p w:rsidR="00D363B4" w:rsidRPr="006F6D60" w:rsidRDefault="00D363B4" w:rsidP="00224C3B">
            <w:pPr>
              <w:spacing w:before="2" w:after="2"/>
              <w:rPr>
                <w:b/>
                <w:color w:val="000000" w:themeColor="text1"/>
              </w:rPr>
            </w:pPr>
            <w:r w:rsidRPr="006F6D60">
              <w:rPr>
                <w:color w:val="000000" w:themeColor="text1"/>
              </w:rPr>
              <w:t>CS_0</w:t>
            </w:r>
            <w:r w:rsidR="00224C3B" w:rsidRPr="006F6D60">
              <w:rPr>
                <w:color w:val="000000" w:themeColor="text1"/>
              </w:rPr>
              <w:t>9</w:t>
            </w:r>
            <w:r w:rsidR="00DB2B6D">
              <w:rPr>
                <w:color w:val="000000" w:themeColor="text1"/>
              </w:rPr>
              <w:t>_01_REC10</w:t>
            </w:r>
            <w:r w:rsidRPr="006F6D60">
              <w:rPr>
                <w:color w:val="000000" w:themeColor="text1"/>
              </w:rPr>
              <w:t>0</w:t>
            </w:r>
          </w:p>
        </w:tc>
      </w:tr>
      <w:tr w:rsidR="004D3C4E" w:rsidRPr="005E2A22" w:rsidTr="00443F27">
        <w:tc>
          <w:tcPr>
            <w:tcW w:w="2518" w:type="dxa"/>
          </w:tcPr>
          <w:p w:rsidR="00D363B4" w:rsidRPr="006F6D60" w:rsidRDefault="00466F17" w:rsidP="00466F17">
            <w:pPr>
              <w:spacing w:before="2" w:after="2"/>
              <w:rPr>
                <w:color w:val="000000" w:themeColor="text1"/>
              </w:rPr>
            </w:pPr>
            <w:r w:rsidRPr="006F6D60">
              <w:rPr>
                <w:b/>
                <w:color w:val="000000" w:themeColor="text1"/>
              </w:rPr>
              <w:t xml:space="preserve">Ubicación </w:t>
            </w:r>
          </w:p>
        </w:tc>
        <w:tc>
          <w:tcPr>
            <w:tcW w:w="6536" w:type="dxa"/>
          </w:tcPr>
          <w:p w:rsidR="00D363B4" w:rsidRPr="006F6D60" w:rsidRDefault="00466F17" w:rsidP="00443F27">
            <w:pPr>
              <w:spacing w:before="2" w:after="2"/>
              <w:rPr>
                <w:color w:val="000000" w:themeColor="text1"/>
                <w:lang w:val="fr-FR"/>
              </w:rPr>
            </w:pPr>
            <w:r w:rsidRPr="006F6D60">
              <w:rPr>
                <w:color w:val="000000" w:themeColor="text1"/>
                <w:lang w:val="fr-FR"/>
              </w:rPr>
              <w:t>Wiki commons</w:t>
            </w:r>
          </w:p>
          <w:p w:rsidR="00466F17" w:rsidRPr="006F6D60" w:rsidRDefault="00466F17" w:rsidP="00443F27">
            <w:pPr>
              <w:spacing w:before="2" w:after="2"/>
              <w:rPr>
                <w:lang w:val="en"/>
              </w:rPr>
            </w:pPr>
            <w:r w:rsidRPr="006F6D60">
              <w:rPr>
                <w:lang w:val="en"/>
              </w:rPr>
              <w:t xml:space="preserve">File:Punch </w:t>
            </w:r>
            <w:proofErr w:type="spellStart"/>
            <w:r w:rsidRPr="006F6D60">
              <w:rPr>
                <w:lang w:val="en"/>
              </w:rPr>
              <w:t>congo</w:t>
            </w:r>
            <w:proofErr w:type="spellEnd"/>
            <w:r w:rsidRPr="006F6D60">
              <w:rPr>
                <w:lang w:val="en"/>
              </w:rPr>
              <w:t xml:space="preserve"> rubber cartoon.jpg</w:t>
            </w:r>
          </w:p>
          <w:p w:rsidR="00466F17" w:rsidRPr="006F6D60" w:rsidRDefault="00466F17" w:rsidP="00443F27">
            <w:pPr>
              <w:spacing w:before="2" w:after="2"/>
              <w:rPr>
                <w:color w:val="000000" w:themeColor="text1"/>
                <w:lang w:val="fr-FR"/>
              </w:rPr>
            </w:pPr>
          </w:p>
        </w:tc>
      </w:tr>
      <w:tr w:rsidR="004D3C4E" w:rsidRPr="006F6D60" w:rsidTr="00443F27">
        <w:trPr>
          <w:trHeight w:val="913"/>
        </w:trPr>
        <w:tc>
          <w:tcPr>
            <w:tcW w:w="2518" w:type="dxa"/>
          </w:tcPr>
          <w:p w:rsidR="00D363B4" w:rsidRPr="006F6D60" w:rsidRDefault="00D363B4" w:rsidP="00443F27">
            <w:pPr>
              <w:spacing w:before="2" w:after="2"/>
              <w:rPr>
                <w:color w:val="000000" w:themeColor="text1"/>
              </w:rPr>
            </w:pPr>
            <w:r w:rsidRPr="006F6D60">
              <w:rPr>
                <w:b/>
                <w:color w:val="000000" w:themeColor="text1"/>
              </w:rPr>
              <w:t>Cambio (descripción o capturas de pantallas)</w:t>
            </w:r>
          </w:p>
        </w:tc>
        <w:tc>
          <w:tcPr>
            <w:tcW w:w="6536" w:type="dxa"/>
          </w:tcPr>
          <w:p w:rsidR="000C200E" w:rsidRPr="006F6D60" w:rsidRDefault="000C200E" w:rsidP="000C200E">
            <w:pPr>
              <w:spacing w:before="2" w:after="2"/>
              <w:rPr>
                <w:color w:val="000000" w:themeColor="text1"/>
                <w:lang w:val="es-ES"/>
              </w:rPr>
            </w:pPr>
            <w:r w:rsidRPr="006F6D60">
              <w:rPr>
                <w:color w:val="000000" w:themeColor="text1"/>
                <w:lang w:val="es-ES"/>
              </w:rPr>
              <w:t>MOTOR</w:t>
            </w:r>
          </w:p>
          <w:p w:rsidR="00846E07" w:rsidRPr="006F6D60" w:rsidRDefault="004C000E" w:rsidP="000C200E">
            <w:pPr>
              <w:spacing w:before="2" w:after="2"/>
              <w:rPr>
                <w:color w:val="000000" w:themeColor="text1"/>
                <w:lang w:val="es-ES"/>
              </w:rPr>
            </w:pPr>
            <w:r w:rsidRPr="006F6D60">
              <w:rPr>
                <w:color w:val="000000" w:themeColor="text1"/>
                <w:lang w:val="es-ES"/>
              </w:rPr>
              <w:t xml:space="preserve">Slide </w:t>
            </w:r>
            <w:r w:rsidR="00846E07" w:rsidRPr="006F6D60">
              <w:rPr>
                <w:color w:val="000000" w:themeColor="text1"/>
                <w:lang w:val="es-ES"/>
              </w:rPr>
              <w:t xml:space="preserve">1. </w:t>
            </w:r>
          </w:p>
          <w:p w:rsidR="000C200E" w:rsidRPr="006F6D60" w:rsidRDefault="00846E07" w:rsidP="004C000E">
            <w:pPr>
              <w:pStyle w:val="wp-caption-text"/>
              <w:rPr>
                <w:color w:val="000000" w:themeColor="text1"/>
                <w:highlight w:val="magenta"/>
                <w:lang w:val="es-ES"/>
              </w:rPr>
            </w:pPr>
            <w:r w:rsidRPr="006F6D60">
              <w:rPr>
                <w:lang w:val="es-ES"/>
              </w:rPr>
              <w:t xml:space="preserve">Esta imagen es </w:t>
            </w:r>
            <w:r w:rsidR="006A7CC5" w:rsidRPr="006F6D60">
              <w:rPr>
                <w:lang w:val="es-ES"/>
              </w:rPr>
              <w:t>un gra</w:t>
            </w:r>
            <w:r w:rsidR="00F65175" w:rsidRPr="006F6D60">
              <w:rPr>
                <w:lang w:val="es-ES"/>
              </w:rPr>
              <w:t>b</w:t>
            </w:r>
            <w:r w:rsidR="006A7CC5" w:rsidRPr="006F6D60">
              <w:rPr>
                <w:lang w:val="es-ES"/>
              </w:rPr>
              <w:t>ado llamado</w:t>
            </w:r>
            <w:r w:rsidRPr="006F6D60">
              <w:rPr>
                <w:lang w:val="es-ES"/>
              </w:rPr>
              <w:t xml:space="preserve"> </w:t>
            </w:r>
            <w:r w:rsidR="001F01CF">
              <w:rPr>
                <w:lang w:val="es-ES"/>
              </w:rPr>
              <w:t>“</w:t>
            </w:r>
            <w:r w:rsidRPr="006F6D60">
              <w:rPr>
                <w:lang w:val="es-ES"/>
              </w:rPr>
              <w:t xml:space="preserve">Estrangulado por el caucho. Escena. - El Estado </w:t>
            </w:r>
            <w:r w:rsidR="004F04BB">
              <w:rPr>
                <w:lang w:val="es-ES"/>
              </w:rPr>
              <w:t>‘</w:t>
            </w:r>
            <w:r w:rsidRPr="006F6D60">
              <w:rPr>
                <w:lang w:val="es-ES"/>
              </w:rPr>
              <w:t>Libre</w:t>
            </w:r>
            <w:r w:rsidR="004F04BB">
              <w:rPr>
                <w:lang w:val="es-ES"/>
              </w:rPr>
              <w:t>’</w:t>
            </w:r>
            <w:r w:rsidRPr="006F6D60">
              <w:rPr>
                <w:lang w:val="es-ES"/>
              </w:rPr>
              <w:t xml:space="preserve"> del Congo</w:t>
            </w:r>
            <w:r w:rsidR="001F01CF">
              <w:rPr>
                <w:lang w:val="es-ES"/>
              </w:rPr>
              <w:t>”</w:t>
            </w:r>
            <w:r w:rsidRPr="006F6D60">
              <w:rPr>
                <w:lang w:val="es-ES"/>
              </w:rPr>
              <w:t>. Allí</w:t>
            </w:r>
            <w:ins w:id="170" w:author="Diego Pérez Medina" w:date="2015-03-02T19:59:00Z">
              <w:r w:rsidR="004F04BB">
                <w:rPr>
                  <w:lang w:val="es-ES"/>
                </w:rPr>
                <w:t>,</w:t>
              </w:r>
            </w:ins>
            <w:r w:rsidRPr="006F6D60">
              <w:rPr>
                <w:lang w:val="es-ES"/>
              </w:rPr>
              <w:t xml:space="preserve"> Linley Sambourne muestra al rey Leopoldo II de </w:t>
            </w:r>
            <w:r w:rsidRPr="006F6D60">
              <w:rPr>
                <w:color w:val="000000" w:themeColor="text1"/>
                <w:lang w:val="es-ES"/>
              </w:rPr>
              <w:t>Bélgica como una serpiente que ahor</w:t>
            </w:r>
            <w:r w:rsidR="00F65175" w:rsidRPr="006F6D60">
              <w:rPr>
                <w:color w:val="000000" w:themeColor="text1"/>
                <w:lang w:val="es-ES"/>
              </w:rPr>
              <w:t>c</w:t>
            </w:r>
            <w:r w:rsidRPr="006F6D60">
              <w:rPr>
                <w:color w:val="000000" w:themeColor="text1"/>
                <w:lang w:val="es-ES"/>
              </w:rPr>
              <w:t>a a un recolector de caucho.</w:t>
            </w:r>
          </w:p>
          <w:p w:rsidR="00846E07" w:rsidRPr="006F6D60" w:rsidRDefault="00846E07" w:rsidP="000C200E">
            <w:pPr>
              <w:pStyle w:val="wp-caption-text"/>
              <w:rPr>
                <w:color w:val="000000" w:themeColor="text1"/>
                <w:highlight w:val="magenta"/>
                <w:lang w:val="es-ES"/>
              </w:rPr>
            </w:pPr>
            <w:r w:rsidRPr="006F6D60">
              <w:rPr>
                <w:color w:val="000000" w:themeColor="text1"/>
                <w:highlight w:val="magenta"/>
                <w:lang w:val="es-ES"/>
              </w:rPr>
              <w:t xml:space="preserve">Obsérvala y describe su significado. </w:t>
            </w:r>
          </w:p>
          <w:p w:rsidR="000C200E" w:rsidRPr="006F6D60" w:rsidRDefault="008F622D" w:rsidP="000C200E">
            <w:pPr>
              <w:pStyle w:val="wp-caption-text"/>
              <w:rPr>
                <w:color w:val="000000" w:themeColor="text1"/>
                <w:lang w:val="es-ES"/>
              </w:rPr>
            </w:pPr>
            <w:r>
              <w:rPr>
                <w:color w:val="000000" w:themeColor="text1"/>
                <w:lang w:val="es-ES"/>
              </w:rPr>
              <w:t xml:space="preserve"> </w:t>
            </w:r>
          </w:p>
          <w:p w:rsidR="00846E07" w:rsidRPr="006F6D60" w:rsidRDefault="004F04BB" w:rsidP="000C200E">
            <w:pPr>
              <w:pStyle w:val="wp-caption-text"/>
              <w:rPr>
                <w:color w:val="000000" w:themeColor="text1"/>
                <w:lang w:val="es-ES"/>
              </w:rPr>
            </w:pPr>
            <w:r w:rsidRPr="006F6D60">
              <w:rPr>
                <w:color w:val="000000" w:themeColor="text1"/>
                <w:lang w:val="es-ES"/>
              </w:rPr>
              <w:t xml:space="preserve">Slide </w:t>
            </w:r>
            <w:r w:rsidR="004368DE" w:rsidRPr="006F6D60">
              <w:rPr>
                <w:color w:val="000000" w:themeColor="text1"/>
                <w:lang w:val="es-ES"/>
              </w:rPr>
              <w:t>2</w:t>
            </w:r>
          </w:p>
          <w:p w:rsidR="00D363B4" w:rsidRPr="009C0AB1" w:rsidRDefault="00846E07" w:rsidP="009C0AB1">
            <w:pPr>
              <w:pStyle w:val="wp-caption-text"/>
              <w:rPr>
                <w:color w:val="000000" w:themeColor="text1"/>
                <w:lang w:val="es-ES"/>
              </w:rPr>
            </w:pPr>
            <w:r w:rsidRPr="006F6D60">
              <w:rPr>
                <w:color w:val="000000" w:themeColor="text1"/>
                <w:highlight w:val="magenta"/>
                <w:lang w:val="es-ES"/>
              </w:rPr>
              <w:t>Si el imperialismo tuvo que ver con la ambición y el reparto de territorios, ¿por qué podemos afirmar que una de sus consecuencias principales fue la Primera Guerra Mundial? Reflexiona y escribe tu respuesta.</w:t>
            </w:r>
            <w:del w:id="171" w:author="Diego Pérez Medina" w:date="2015-03-02T20:00:00Z">
              <w:r w:rsidR="00683A8C" w:rsidRPr="006F6D60" w:rsidDel="009C0AB1">
                <w:rPr>
                  <w:color w:val="000000" w:themeColor="text1"/>
                  <w:lang w:val="es-ES"/>
                </w:rPr>
                <w:delText xml:space="preserve"> </w:delText>
              </w:r>
            </w:del>
          </w:p>
        </w:tc>
      </w:tr>
      <w:tr w:rsidR="004D3C4E" w:rsidRPr="006F6D60" w:rsidTr="00443F27">
        <w:tc>
          <w:tcPr>
            <w:tcW w:w="2518" w:type="dxa"/>
          </w:tcPr>
          <w:p w:rsidR="00D363B4" w:rsidRPr="006F6D60" w:rsidRDefault="00D363B4" w:rsidP="00443F27">
            <w:pPr>
              <w:spacing w:before="2" w:after="2"/>
              <w:rPr>
                <w:b/>
                <w:color w:val="000000" w:themeColor="text1"/>
              </w:rPr>
            </w:pPr>
            <w:r w:rsidRPr="006F6D60">
              <w:rPr>
                <w:b/>
                <w:color w:val="000000" w:themeColor="text1"/>
              </w:rPr>
              <w:t>Título</w:t>
            </w:r>
          </w:p>
        </w:tc>
        <w:tc>
          <w:tcPr>
            <w:tcW w:w="6536" w:type="dxa"/>
          </w:tcPr>
          <w:p w:rsidR="00D363B4" w:rsidRPr="006F6D60" w:rsidRDefault="00D363B4" w:rsidP="00D363B4">
            <w:pPr>
              <w:spacing w:before="2" w:after="2"/>
              <w:rPr>
                <w:color w:val="000000" w:themeColor="text1"/>
              </w:rPr>
            </w:pPr>
            <w:r w:rsidRPr="006F6D60">
              <w:rPr>
                <w:color w:val="000000" w:themeColor="text1"/>
              </w:rPr>
              <w:t xml:space="preserve">Las consecuencias del imperialismo </w:t>
            </w:r>
          </w:p>
        </w:tc>
      </w:tr>
      <w:tr w:rsidR="00D363B4" w:rsidRPr="006F6D60" w:rsidTr="00443F27">
        <w:tc>
          <w:tcPr>
            <w:tcW w:w="2518" w:type="dxa"/>
          </w:tcPr>
          <w:p w:rsidR="00D363B4" w:rsidRPr="006F6D60" w:rsidRDefault="00D363B4" w:rsidP="00443F27">
            <w:pPr>
              <w:spacing w:before="2" w:after="2"/>
              <w:rPr>
                <w:b/>
                <w:color w:val="000000" w:themeColor="text1"/>
              </w:rPr>
            </w:pPr>
            <w:r w:rsidRPr="006F6D60">
              <w:rPr>
                <w:b/>
                <w:color w:val="000000" w:themeColor="text1"/>
              </w:rPr>
              <w:t>Descripción</w:t>
            </w:r>
          </w:p>
        </w:tc>
        <w:tc>
          <w:tcPr>
            <w:tcW w:w="6536" w:type="dxa"/>
          </w:tcPr>
          <w:p w:rsidR="00D363B4" w:rsidRPr="006F6D60" w:rsidRDefault="000C200E" w:rsidP="00443F27">
            <w:pPr>
              <w:spacing w:before="2" w:after="2"/>
              <w:rPr>
                <w:color w:val="000000" w:themeColor="text1"/>
              </w:rPr>
            </w:pPr>
            <w:r w:rsidRPr="006F6D60">
              <w:rPr>
                <w:color w:val="000000" w:themeColor="text1"/>
              </w:rPr>
              <w:t>Reflexión en torno a una de las principales consecuencias del imperialismo.</w:t>
            </w:r>
          </w:p>
        </w:tc>
      </w:tr>
    </w:tbl>
    <w:p w:rsidR="00B5558F" w:rsidRDefault="00B5558F" w:rsidP="00274E1D">
      <w:pPr>
        <w:rPr>
          <w:color w:val="000000" w:themeColor="text1"/>
          <w:highlight w:val="yellow"/>
        </w:rPr>
      </w:pPr>
    </w:p>
    <w:p w:rsidR="00274E1D" w:rsidRPr="006F6D60" w:rsidRDefault="00274E1D" w:rsidP="00274E1D">
      <w:pPr>
        <w:rPr>
          <w:b/>
          <w:color w:val="000000" w:themeColor="text1"/>
        </w:rPr>
      </w:pPr>
      <w:r w:rsidRPr="006F6D60">
        <w:rPr>
          <w:color w:val="000000" w:themeColor="text1"/>
          <w:highlight w:val="yellow"/>
        </w:rPr>
        <w:t>[SECCIÓN 1]</w:t>
      </w:r>
      <w:r w:rsidRPr="006F6D60">
        <w:rPr>
          <w:color w:val="000000" w:themeColor="text1"/>
        </w:rPr>
        <w:t xml:space="preserve"> </w:t>
      </w:r>
      <w:r w:rsidRPr="00B5558F">
        <w:rPr>
          <w:b/>
          <w:color w:val="000000" w:themeColor="text1"/>
        </w:rPr>
        <w:t xml:space="preserve">5. </w:t>
      </w:r>
      <w:r w:rsidRPr="006F6D60">
        <w:rPr>
          <w:b/>
          <w:color w:val="000000" w:themeColor="text1"/>
        </w:rPr>
        <w:t>La Primera Guerra Mundial</w:t>
      </w:r>
    </w:p>
    <w:p w:rsidR="00C0003E" w:rsidRPr="006F6D60" w:rsidRDefault="00C0003E" w:rsidP="00C0003E">
      <w:pPr>
        <w:pStyle w:val="u"/>
        <w:shd w:val="clear" w:color="auto" w:fill="FFFFFF"/>
        <w:rPr>
          <w:color w:val="000000" w:themeColor="text1"/>
          <w:lang w:val="es-ES"/>
        </w:rPr>
      </w:pPr>
      <w:r w:rsidRPr="006F6D60">
        <w:rPr>
          <w:rStyle w:val="un"/>
          <w:rFonts w:eastAsiaTheme="majorEastAsia"/>
          <w:color w:val="000000" w:themeColor="text1"/>
          <w:lang w:val="es-ES"/>
        </w:rPr>
        <w:t xml:space="preserve">La </w:t>
      </w:r>
      <w:r w:rsidRPr="006F6D60">
        <w:rPr>
          <w:rStyle w:val="Textoennegrita"/>
          <w:color w:val="000000" w:themeColor="text1"/>
          <w:lang w:val="es-ES"/>
        </w:rPr>
        <w:t>Primera Guerra Mundial</w:t>
      </w:r>
      <w:r w:rsidRPr="006F6D60">
        <w:rPr>
          <w:rStyle w:val="un"/>
          <w:rFonts w:eastAsiaTheme="majorEastAsia"/>
          <w:color w:val="000000" w:themeColor="text1"/>
          <w:lang w:val="es-ES"/>
        </w:rPr>
        <w:t xml:space="preserve"> (1914-1918) fue un conflicto de proporciones nunca vistas, lo que explica que sus contemporáneos la denominasen la </w:t>
      </w:r>
      <w:r w:rsidRPr="006F6D60">
        <w:rPr>
          <w:rStyle w:val="Textoennegrita"/>
          <w:color w:val="000000" w:themeColor="text1"/>
          <w:lang w:val="es-ES"/>
        </w:rPr>
        <w:t>Gran Guerra</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Para muchos historiadores, el estallido de la contienda puede considerarse el punto de partida del siglo </w:t>
      </w:r>
      <w:r w:rsidRPr="00CC3BE3">
        <w:rPr>
          <w:rStyle w:val="un"/>
          <w:rFonts w:eastAsiaTheme="majorEastAsia"/>
          <w:color w:val="000000" w:themeColor="text1"/>
          <w:highlight w:val="green"/>
          <w:lang w:val="es-ES"/>
        </w:rPr>
        <w:t>XX</w:t>
      </w:r>
      <w:r w:rsidRPr="006F6D60">
        <w:rPr>
          <w:rStyle w:val="un"/>
          <w:rFonts w:eastAsiaTheme="majorEastAsia"/>
          <w:color w:val="000000" w:themeColor="text1"/>
          <w:lang w:val="es-ES"/>
        </w:rPr>
        <w:t>, pues representa el fin de una época y el comienzo de otra nueva.</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C0003E" w:rsidRPr="006F6D60" w:rsidRDefault="00C0003E" w:rsidP="00C0003E">
            <w:pPr>
              <w:spacing w:before="2" w:after="2"/>
              <w:jc w:val="center"/>
              <w:rPr>
                <w:b/>
                <w:color w:val="FFFFFF" w:themeColor="background1"/>
              </w:rPr>
            </w:pPr>
            <w:r w:rsidRPr="006F6D60">
              <w:rPr>
                <w:b/>
                <w:color w:val="FFFFFF" w:themeColor="background1"/>
              </w:rPr>
              <w:t>Profundiza. Recurso</w:t>
            </w:r>
            <w:r w:rsidR="00683A8C" w:rsidRPr="006F6D60">
              <w:rPr>
                <w:b/>
                <w:color w:val="FFFFFF" w:themeColor="background1"/>
              </w:rPr>
              <w:t xml:space="preserve"> </w:t>
            </w:r>
            <w:r w:rsidRPr="006F6D60">
              <w:rPr>
                <w:b/>
                <w:color w:val="FFFFFF" w:themeColor="background1"/>
              </w:rPr>
              <w:t>aprovechado</w:t>
            </w:r>
          </w:p>
        </w:tc>
      </w:tr>
      <w:tr w:rsidR="004D3C4E" w:rsidRPr="006F6D60" w:rsidTr="00443F27">
        <w:tc>
          <w:tcPr>
            <w:tcW w:w="2518" w:type="dxa"/>
          </w:tcPr>
          <w:p w:rsidR="00C0003E" w:rsidRPr="006F6D60" w:rsidRDefault="00C0003E" w:rsidP="00443F27">
            <w:pPr>
              <w:spacing w:before="2" w:after="2"/>
              <w:rPr>
                <w:b/>
                <w:color w:val="000000" w:themeColor="text1"/>
              </w:rPr>
            </w:pPr>
            <w:r w:rsidRPr="006F6D60">
              <w:rPr>
                <w:b/>
                <w:color w:val="000000" w:themeColor="text1"/>
              </w:rPr>
              <w:t>Código</w:t>
            </w:r>
          </w:p>
        </w:tc>
        <w:tc>
          <w:tcPr>
            <w:tcW w:w="6536" w:type="dxa"/>
          </w:tcPr>
          <w:p w:rsidR="00C0003E" w:rsidRPr="006F6D60" w:rsidRDefault="00C0003E"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8C1503" w:rsidRPr="006F6D60">
              <w:rPr>
                <w:color w:val="000000" w:themeColor="text1"/>
              </w:rPr>
              <w:t>1</w:t>
            </w:r>
            <w:r w:rsidR="00DB2B6D">
              <w:rPr>
                <w:color w:val="000000" w:themeColor="text1"/>
              </w:rPr>
              <w:t>1</w:t>
            </w:r>
            <w:r w:rsidR="008C1503" w:rsidRPr="006F6D60">
              <w:rPr>
                <w:color w:val="000000" w:themeColor="text1"/>
              </w:rPr>
              <w:t>0</w:t>
            </w:r>
          </w:p>
        </w:tc>
      </w:tr>
      <w:tr w:rsidR="004D3C4E" w:rsidRPr="006F6D60" w:rsidTr="00443F27">
        <w:tc>
          <w:tcPr>
            <w:tcW w:w="2518" w:type="dxa"/>
          </w:tcPr>
          <w:p w:rsidR="00C0003E" w:rsidRPr="006F6D60" w:rsidRDefault="00C0003E" w:rsidP="00443F27">
            <w:pPr>
              <w:spacing w:before="2" w:after="2"/>
              <w:rPr>
                <w:color w:val="000000" w:themeColor="text1"/>
              </w:rPr>
            </w:pPr>
            <w:r w:rsidRPr="006F6D60">
              <w:rPr>
                <w:b/>
                <w:color w:val="000000" w:themeColor="text1"/>
              </w:rPr>
              <w:t>Ubicación en Aula Planeta</w:t>
            </w:r>
          </w:p>
        </w:tc>
        <w:tc>
          <w:tcPr>
            <w:tcW w:w="6536" w:type="dxa"/>
          </w:tcPr>
          <w:p w:rsidR="00C0003E" w:rsidRPr="006F6D60" w:rsidRDefault="00C0003E" w:rsidP="00C0003E">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Mundial/La Primera Guerra Mundial</w:t>
            </w:r>
          </w:p>
        </w:tc>
      </w:tr>
      <w:tr w:rsidR="004D3C4E" w:rsidRPr="006F6D60" w:rsidTr="00443F27">
        <w:trPr>
          <w:trHeight w:val="913"/>
        </w:trPr>
        <w:tc>
          <w:tcPr>
            <w:tcW w:w="2518" w:type="dxa"/>
          </w:tcPr>
          <w:p w:rsidR="00C0003E" w:rsidRPr="006F6D60" w:rsidRDefault="00C0003E" w:rsidP="00443F27">
            <w:pPr>
              <w:spacing w:before="2" w:after="2"/>
              <w:rPr>
                <w:color w:val="000000" w:themeColor="text1"/>
              </w:rPr>
            </w:pPr>
            <w:r w:rsidRPr="006F6D60">
              <w:rPr>
                <w:b/>
                <w:color w:val="000000" w:themeColor="text1"/>
              </w:rPr>
              <w:t>Cambio (descripción o capturas de pantallas)</w:t>
            </w:r>
          </w:p>
        </w:tc>
        <w:tc>
          <w:tcPr>
            <w:tcW w:w="6536" w:type="dxa"/>
          </w:tcPr>
          <w:p w:rsidR="00C0003E" w:rsidRPr="006F6D60" w:rsidRDefault="002E1BBA" w:rsidP="00443F27">
            <w:pPr>
              <w:spacing w:before="2" w:after="2"/>
              <w:rPr>
                <w:color w:val="000000" w:themeColor="text1"/>
              </w:rPr>
            </w:pPr>
            <w:r w:rsidRPr="0098376F">
              <w:rPr>
                <w:b/>
                <w:color w:val="000000" w:themeColor="text1"/>
                <w:highlight w:val="green"/>
              </w:rPr>
              <w:t>Ladillo</w:t>
            </w:r>
            <w:r w:rsidRPr="006F6D60">
              <w:rPr>
                <w:color w:val="000000" w:themeColor="text1"/>
                <w:highlight w:val="green"/>
              </w:rPr>
              <w:t>:</w:t>
            </w:r>
          </w:p>
          <w:p w:rsidR="0098376F" w:rsidRDefault="0098376F" w:rsidP="00443F27">
            <w:pPr>
              <w:spacing w:before="2" w:after="2"/>
              <w:rPr>
                <w:color w:val="000000" w:themeColor="text1"/>
              </w:rPr>
            </w:pPr>
          </w:p>
          <w:p w:rsidR="002E1BBA" w:rsidRPr="006F6D60" w:rsidRDefault="002E1BBA" w:rsidP="00443F27">
            <w:pPr>
              <w:spacing w:before="2" w:after="2"/>
              <w:rPr>
                <w:color w:val="000000" w:themeColor="text1"/>
              </w:rPr>
            </w:pPr>
            <w:r w:rsidRPr="0098376F">
              <w:rPr>
                <w:b/>
                <w:color w:val="000000" w:themeColor="text1"/>
              </w:rPr>
              <w:t>Título</w:t>
            </w:r>
            <w:r w:rsidRPr="006F6D60">
              <w:rPr>
                <w:color w:val="000000" w:themeColor="text1"/>
              </w:rPr>
              <w:t>:</w:t>
            </w:r>
            <w:r w:rsidR="00D33CD4" w:rsidRPr="006F6D60">
              <w:rPr>
                <w:color w:val="000000" w:themeColor="text1"/>
                <w:kern w:val="36"/>
              </w:rPr>
              <w:t xml:space="preserve"> La Primera Guerra Mundial</w:t>
            </w:r>
          </w:p>
          <w:p w:rsidR="002E1BBA" w:rsidRPr="006F6D60" w:rsidRDefault="002E1BBA" w:rsidP="00443F27">
            <w:pPr>
              <w:spacing w:before="2" w:after="2"/>
              <w:rPr>
                <w:color w:val="000000" w:themeColor="text1"/>
              </w:rPr>
            </w:pPr>
            <w:r w:rsidRPr="0098376F">
              <w:rPr>
                <w:b/>
                <w:color w:val="000000" w:themeColor="text1"/>
              </w:rPr>
              <w:t>Descripción</w:t>
            </w:r>
            <w:r w:rsidRPr="006F6D60">
              <w:rPr>
                <w:color w:val="000000" w:themeColor="text1"/>
              </w:rPr>
              <w:t>:</w:t>
            </w:r>
            <w:r w:rsidR="00D33CD4" w:rsidRPr="006F6D60">
              <w:rPr>
                <w:color w:val="000000" w:themeColor="text1"/>
              </w:rPr>
              <w:t xml:space="preserve"> Animación que presenta el desarrollo de la Gran Guerra, conflicto que arrasó media Europa entre 1914 y 1918</w:t>
            </w:r>
          </w:p>
          <w:p w:rsidR="002E1BBA" w:rsidRPr="006F6D60" w:rsidRDefault="002E1BBA" w:rsidP="00443F27">
            <w:pPr>
              <w:spacing w:before="2" w:after="2"/>
              <w:rPr>
                <w:color w:val="000000" w:themeColor="text1"/>
              </w:rPr>
            </w:pPr>
            <w:r w:rsidRPr="0098376F">
              <w:rPr>
                <w:b/>
                <w:color w:val="000000" w:themeColor="text1"/>
              </w:rPr>
              <w:t>Temporalización</w:t>
            </w:r>
            <w:r w:rsidRPr="006F6D60">
              <w:rPr>
                <w:color w:val="000000" w:themeColor="text1"/>
              </w:rPr>
              <w:t>:</w:t>
            </w:r>
            <w:r w:rsidR="00D33CD4" w:rsidRPr="006F6D60">
              <w:rPr>
                <w:color w:val="000000" w:themeColor="text1"/>
              </w:rPr>
              <w:t xml:space="preserve"> 30 minutos</w:t>
            </w:r>
          </w:p>
          <w:p w:rsidR="002E1BBA" w:rsidRPr="006F6D60" w:rsidRDefault="002E1BBA" w:rsidP="00443F27">
            <w:pPr>
              <w:spacing w:before="2" w:after="2"/>
              <w:rPr>
                <w:color w:val="000000" w:themeColor="text1"/>
              </w:rPr>
            </w:pPr>
            <w:r w:rsidRPr="0098376F">
              <w:rPr>
                <w:b/>
                <w:color w:val="000000" w:themeColor="text1"/>
              </w:rPr>
              <w:t>Tipo de recurso</w:t>
            </w:r>
            <w:r w:rsidRPr="006F6D60">
              <w:rPr>
                <w:color w:val="000000" w:themeColor="text1"/>
              </w:rPr>
              <w:t>:</w:t>
            </w:r>
            <w:r w:rsidR="00D33CD4" w:rsidRPr="006F6D60">
              <w:rPr>
                <w:color w:val="000000" w:themeColor="text1"/>
              </w:rPr>
              <w:t xml:space="preserve"> animación </w:t>
            </w:r>
          </w:p>
          <w:p w:rsidR="002E1BBA" w:rsidRPr="008F622D" w:rsidRDefault="002E1BBA" w:rsidP="00443F27">
            <w:pPr>
              <w:spacing w:before="2" w:after="2"/>
            </w:pPr>
            <w:r w:rsidRPr="0098376F">
              <w:rPr>
                <w:b/>
                <w:color w:val="000000" w:themeColor="text1"/>
              </w:rPr>
              <w:t xml:space="preserve">Acción </w:t>
            </w:r>
            <w:r w:rsidRPr="008F622D">
              <w:rPr>
                <w:b/>
              </w:rPr>
              <w:t>didáctica</w:t>
            </w:r>
            <w:r w:rsidRPr="008F622D">
              <w:t>:</w:t>
            </w:r>
            <w:r w:rsidR="00D33CD4" w:rsidRPr="008F622D">
              <w:t xml:space="preserve"> Exposición</w:t>
            </w:r>
          </w:p>
          <w:p w:rsidR="002E1BBA" w:rsidRPr="008F622D" w:rsidRDefault="002E1BBA" w:rsidP="00443F27">
            <w:pPr>
              <w:spacing w:before="2" w:after="2"/>
            </w:pPr>
            <w:r w:rsidRPr="008F622D">
              <w:rPr>
                <w:b/>
              </w:rPr>
              <w:t>Competencia relacionada</w:t>
            </w:r>
            <w:r w:rsidRPr="008F622D">
              <w:t>:</w:t>
            </w:r>
            <w:r w:rsidR="00D33CD4" w:rsidRPr="008F622D">
              <w:t xml:space="preserve"> </w:t>
            </w:r>
            <w:r w:rsidR="008F622D" w:rsidRPr="008F622D">
              <w:t xml:space="preserve"> Competencia social y ciudadana</w:t>
            </w:r>
          </w:p>
          <w:p w:rsidR="00D33CD4" w:rsidRPr="006F6D60" w:rsidRDefault="00D33CD4" w:rsidP="00443F27">
            <w:pPr>
              <w:spacing w:before="2" w:after="2"/>
              <w:rPr>
                <w:color w:val="000000" w:themeColor="text1"/>
              </w:rPr>
            </w:pPr>
          </w:p>
          <w:p w:rsidR="009A2271" w:rsidRPr="005B291A" w:rsidRDefault="009A2271" w:rsidP="00443F27">
            <w:pPr>
              <w:spacing w:before="2" w:after="2"/>
              <w:rPr>
                <w:b/>
                <w:color w:val="000000" w:themeColor="text1"/>
              </w:rPr>
            </w:pPr>
            <w:r w:rsidRPr="005B291A">
              <w:rPr>
                <w:b/>
                <w:color w:val="000000" w:themeColor="text1"/>
              </w:rPr>
              <w:t>FICHA DEL PROFESOR</w:t>
            </w:r>
          </w:p>
          <w:p w:rsidR="009A2271" w:rsidRPr="006F6D60" w:rsidRDefault="009A2271" w:rsidP="009A2271">
            <w:pPr>
              <w:spacing w:before="100" w:beforeAutospacing="1" w:after="120" w:line="270" w:lineRule="atLeast"/>
              <w:rPr>
                <w:b/>
                <w:bCs/>
                <w:color w:val="000000" w:themeColor="text1"/>
              </w:rPr>
            </w:pPr>
            <w:r w:rsidRPr="006F6D60">
              <w:rPr>
                <w:b/>
                <w:bCs/>
                <w:color w:val="000000" w:themeColor="text1"/>
              </w:rPr>
              <w:t>Objetivo</w:t>
            </w:r>
          </w:p>
          <w:p w:rsidR="009A2271" w:rsidRPr="006F6D60" w:rsidRDefault="009A2271" w:rsidP="009A2271">
            <w:pPr>
              <w:spacing w:before="100" w:beforeAutospacing="1" w:after="210" w:line="270" w:lineRule="atLeast"/>
              <w:rPr>
                <w:color w:val="000000" w:themeColor="text1"/>
              </w:rPr>
            </w:pPr>
            <w:r w:rsidRPr="006F6D60">
              <w:rPr>
                <w:color w:val="000000" w:themeColor="text1"/>
              </w:rPr>
              <w:t>Esta animación ayudará a los alumnos a conocer cuáles fueron las causas y el desarrollo de la Gran Guerra</w:t>
            </w:r>
            <w:ins w:id="172" w:author="Diego Pérez Medina" w:date="2015-03-02T21:11:00Z">
              <w:r w:rsidR="005B291A">
                <w:rPr>
                  <w:color w:val="000000" w:themeColor="text1"/>
                </w:rPr>
                <w:t>,</w:t>
              </w:r>
            </w:ins>
            <w:r w:rsidRPr="006F6D60">
              <w:rPr>
                <w:color w:val="000000" w:themeColor="text1"/>
              </w:rPr>
              <w:t xml:space="preserve"> sobre un mapa en el que se muestra la evolución de los frentes en la Europa del per</w:t>
            </w:r>
            <w:del w:id="173" w:author="Diego Pérez Medina" w:date="2015-03-02T21:11:00Z">
              <w:r w:rsidRPr="006F6D60" w:rsidDel="005B291A">
                <w:rPr>
                  <w:color w:val="000000" w:themeColor="text1"/>
                </w:rPr>
                <w:delText>í</w:delText>
              </w:r>
            </w:del>
            <w:ins w:id="174" w:author="Diego Pérez Medina" w:date="2015-03-02T21:12:00Z">
              <w:r w:rsidR="005B291A">
                <w:rPr>
                  <w:color w:val="000000" w:themeColor="text1"/>
                </w:rPr>
                <w:t>i</w:t>
              </w:r>
            </w:ins>
            <w:r w:rsidRPr="006F6D60">
              <w:rPr>
                <w:color w:val="000000" w:themeColor="text1"/>
              </w:rPr>
              <w:t>odo 1914-1918.</w:t>
            </w:r>
          </w:p>
          <w:p w:rsidR="009A2271" w:rsidRPr="006F6D60" w:rsidRDefault="009A2271" w:rsidP="009A2271">
            <w:pPr>
              <w:spacing w:before="100" w:beforeAutospacing="1" w:after="120" w:line="270" w:lineRule="atLeast"/>
              <w:rPr>
                <w:b/>
                <w:bCs/>
                <w:color w:val="000000" w:themeColor="text1"/>
              </w:rPr>
            </w:pPr>
            <w:r w:rsidRPr="006F6D60">
              <w:rPr>
                <w:b/>
                <w:bCs/>
                <w:color w:val="000000" w:themeColor="text1"/>
              </w:rPr>
              <w:t>Propuesta</w:t>
            </w:r>
          </w:p>
          <w:p w:rsidR="009A2271" w:rsidRPr="006F6D60" w:rsidRDefault="009A2271" w:rsidP="009A2271">
            <w:pPr>
              <w:spacing w:before="375" w:after="120" w:line="270" w:lineRule="atLeast"/>
              <w:rPr>
                <w:b/>
                <w:bCs/>
                <w:color w:val="000000" w:themeColor="text1"/>
              </w:rPr>
            </w:pPr>
            <w:r w:rsidRPr="006F6D60">
              <w:rPr>
                <w:b/>
                <w:bCs/>
                <w:color w:val="000000" w:themeColor="text1"/>
              </w:rPr>
              <w:t>Antes de</w:t>
            </w:r>
            <w:ins w:id="175" w:author="Diego Pérez Medina" w:date="2015-03-02T21:12:00Z">
              <w:r w:rsidR="005B291A">
                <w:rPr>
                  <w:b/>
                  <w:bCs/>
                  <w:color w:val="000000" w:themeColor="text1"/>
                </w:rPr>
                <w:t xml:space="preserve"> </w:t>
              </w:r>
            </w:ins>
            <w:r w:rsidRPr="006F6D60">
              <w:rPr>
                <w:b/>
                <w:bCs/>
                <w:color w:val="000000" w:themeColor="text1"/>
              </w:rPr>
              <w:t>l</w:t>
            </w:r>
            <w:ins w:id="176" w:author="Diego Pérez Medina" w:date="2015-03-02T21:12:00Z">
              <w:r w:rsidR="005B291A">
                <w:rPr>
                  <w:b/>
                  <w:bCs/>
                  <w:color w:val="000000" w:themeColor="text1"/>
                </w:rPr>
                <w:t>a</w:t>
              </w:r>
            </w:ins>
            <w:r w:rsidRPr="006F6D60">
              <w:rPr>
                <w:b/>
                <w:bCs/>
                <w:color w:val="000000" w:themeColor="text1"/>
              </w:rPr>
              <w:t xml:space="preserve"> </w:t>
            </w:r>
            <w:ins w:id="177" w:author="Diego Pérez Medina" w:date="2015-03-02T21:12:00Z">
              <w:r w:rsidR="005B291A">
                <w:rPr>
                  <w:b/>
                  <w:bCs/>
                  <w:color w:val="000000" w:themeColor="text1"/>
                </w:rPr>
                <w:t>proyección</w:t>
              </w:r>
            </w:ins>
            <w:del w:id="178" w:author="Diego Pérez Medina" w:date="2015-03-02T21:12:00Z">
              <w:r w:rsidRPr="006F6D60" w:rsidDel="005B291A">
                <w:rPr>
                  <w:b/>
                  <w:bCs/>
                  <w:color w:val="000000" w:themeColor="text1"/>
                </w:rPr>
                <w:delText>visionado</w:delText>
              </w:r>
            </w:del>
          </w:p>
          <w:p w:rsidR="009A2271" w:rsidRPr="006F6D60" w:rsidRDefault="009A2271" w:rsidP="009A2271">
            <w:pPr>
              <w:spacing w:before="100" w:beforeAutospacing="1" w:after="210" w:line="270" w:lineRule="atLeast"/>
              <w:rPr>
                <w:color w:val="000000" w:themeColor="text1"/>
              </w:rPr>
            </w:pPr>
            <w:r w:rsidRPr="006F6D60">
              <w:rPr>
                <w:color w:val="000000" w:themeColor="text1"/>
              </w:rPr>
              <w:t>Como paso previo, puede hacer que los alumnos tengan una primera aproximación a las causas y desarrollo de la </w:t>
            </w:r>
            <w:del w:id="179" w:author="Diego Pérez Medina" w:date="2015-03-02T21:12:00Z">
              <w:r w:rsidRPr="006F6D60" w:rsidDel="005B291A">
                <w:rPr>
                  <w:color w:val="000000" w:themeColor="text1"/>
                </w:rPr>
                <w:delText>I</w:delText>
              </w:r>
            </w:del>
            <w:ins w:id="180" w:author="Diego Pérez Medina" w:date="2015-03-02T21:12:00Z">
              <w:r w:rsidR="005B291A">
                <w:rPr>
                  <w:color w:val="000000" w:themeColor="text1"/>
                </w:rPr>
                <w:t>Primera</w:t>
              </w:r>
            </w:ins>
            <w:r w:rsidRPr="006F6D60">
              <w:rPr>
                <w:color w:val="000000" w:themeColor="text1"/>
              </w:rPr>
              <w:t xml:space="preserve"> Guerra Mundial a partir del juego que sobre ello propone la página web historiasiglo20.org [</w:t>
            </w:r>
            <w:hyperlink r:id="rId28" w:tgtFrame="_blank" w:history="1">
              <w:r w:rsidR="00847FB5" w:rsidRPr="00847FB5">
                <w:rPr>
                  <w:color w:val="000000" w:themeColor="text1"/>
                  <w:highlight w:val="green"/>
                  <w:u w:val="single"/>
                </w:rPr>
                <w:t>VER</w:t>
              </w:r>
            </w:hyperlink>
            <w:r w:rsidRPr="006F6D60">
              <w:rPr>
                <w:color w:val="000000" w:themeColor="text1"/>
              </w:rPr>
              <w:t>]. Los alumnos deberán ponerse en la piel del káiser Guillermo II y tomar una serie de decisiones que l</w:t>
            </w:r>
            <w:ins w:id="181" w:author="Diego Pérez Medina" w:date="2015-03-02T21:13:00Z">
              <w:r w:rsidR="005B291A">
                <w:rPr>
                  <w:color w:val="000000" w:themeColor="text1"/>
                </w:rPr>
                <w:t>o</w:t>
              </w:r>
            </w:ins>
            <w:del w:id="182" w:author="Diego Pérez Medina" w:date="2015-03-02T21:13:00Z">
              <w:r w:rsidRPr="006F6D60" w:rsidDel="005B291A">
                <w:rPr>
                  <w:color w:val="000000" w:themeColor="text1"/>
                </w:rPr>
                <w:delText>e</w:delText>
              </w:r>
            </w:del>
            <w:r w:rsidRPr="006F6D60">
              <w:rPr>
                <w:color w:val="000000" w:themeColor="text1"/>
              </w:rPr>
              <w:t>s acabarán llevando a la Gran Guerra.</w:t>
            </w:r>
          </w:p>
          <w:p w:rsidR="009A2271" w:rsidRPr="006F6D60" w:rsidRDefault="009A2271" w:rsidP="009A2271">
            <w:pPr>
              <w:spacing w:before="100" w:beforeAutospacing="1" w:after="210" w:line="270" w:lineRule="atLeast"/>
              <w:rPr>
                <w:color w:val="000000" w:themeColor="text1"/>
              </w:rPr>
            </w:pPr>
            <w:r w:rsidRPr="006F6D60">
              <w:rPr>
                <w:color w:val="000000" w:themeColor="text1"/>
              </w:rPr>
              <w:t>Una vez finalizado el juego, los alumnos pueden completar, esta vez de forma individual, la hoja de ejercicios que se presenta al final para que acaben de consolidar lo aprendido.</w:t>
            </w:r>
          </w:p>
          <w:p w:rsidR="009A2271" w:rsidRPr="006F6D60" w:rsidRDefault="009A2271" w:rsidP="009A2271">
            <w:pPr>
              <w:spacing w:before="375" w:after="120" w:line="270" w:lineRule="atLeast"/>
              <w:rPr>
                <w:b/>
                <w:bCs/>
                <w:color w:val="000000" w:themeColor="text1"/>
              </w:rPr>
            </w:pPr>
            <w:r w:rsidRPr="006F6D60">
              <w:rPr>
                <w:b/>
                <w:bCs/>
                <w:color w:val="000000" w:themeColor="text1"/>
              </w:rPr>
              <w:t xml:space="preserve">Después de la presentación </w:t>
            </w:r>
          </w:p>
          <w:p w:rsidR="009A2271" w:rsidRPr="006F6D60" w:rsidRDefault="009A2271" w:rsidP="009A2271">
            <w:pPr>
              <w:spacing w:before="100" w:beforeAutospacing="1" w:after="210" w:line="270" w:lineRule="atLeast"/>
              <w:rPr>
                <w:color w:val="000000" w:themeColor="text1"/>
              </w:rPr>
            </w:pPr>
            <w:r w:rsidRPr="006F6D60">
              <w:rPr>
                <w:color w:val="000000" w:themeColor="text1"/>
              </w:rPr>
              <w:t>Los alumnos responderán las siguientes preguntas: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w:t>
            </w:r>
            <w:del w:id="183" w:author="Diego Pérez Medina" w:date="2015-03-02T21:13:00Z">
              <w:r w:rsidRPr="006F6D60" w:rsidDel="005B291A">
                <w:rPr>
                  <w:color w:val="000000" w:themeColor="text1"/>
                </w:rPr>
                <w:delText xml:space="preserve">Qué </w:delText>
              </w:r>
            </w:del>
            <w:ins w:id="184" w:author="Diego Pérez Medina" w:date="2015-03-02T21:13:00Z">
              <w:r w:rsidR="005B291A">
                <w:rPr>
                  <w:color w:val="000000" w:themeColor="text1"/>
                </w:rPr>
                <w:t>Cuáles</w:t>
              </w:r>
              <w:r w:rsidR="005B291A" w:rsidRPr="006F6D60">
                <w:rPr>
                  <w:color w:val="000000" w:themeColor="text1"/>
                </w:rPr>
                <w:t xml:space="preserve"> </w:t>
              </w:r>
            </w:ins>
            <w:r w:rsidRPr="006F6D60">
              <w:rPr>
                <w:color w:val="000000" w:themeColor="text1"/>
              </w:rPr>
              <w:t>dos bandos se enfrentaron en la </w:t>
            </w:r>
            <w:del w:id="185" w:author="Diego Pérez Medina" w:date="2015-03-02T21:13:00Z">
              <w:r w:rsidRPr="006F6D60" w:rsidDel="005B291A">
                <w:rPr>
                  <w:color w:val="000000" w:themeColor="text1"/>
                </w:rPr>
                <w:delText>I</w:delText>
              </w:r>
            </w:del>
            <w:ins w:id="186" w:author="Diego Pérez Medina" w:date="2015-03-02T21:13:00Z">
              <w:r w:rsidR="005B291A">
                <w:rPr>
                  <w:color w:val="000000" w:themeColor="text1"/>
                </w:rPr>
                <w:t>Primera</w:t>
              </w:r>
            </w:ins>
            <w:r w:rsidRPr="006F6D60">
              <w:rPr>
                <w:color w:val="000000" w:themeColor="text1"/>
              </w:rPr>
              <w:t xml:space="preserve"> Guerra Mundial?</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¿Cuáles fueron las causas de la Gran Guerra?</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¿De qué modo evolucionaron los frentes de guerra durante la primera fase del conflicto?</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¿En qué escenario se desarrolló la segunda fase bélica?</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¿Qué propició que la contienda se decantase del lado de los aliados?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¿Qué nuevos países surgieron tras el conflicto?</w:t>
            </w:r>
          </w:p>
          <w:p w:rsidR="009A2271" w:rsidRPr="006F6D60" w:rsidRDefault="00623980" w:rsidP="009A2271">
            <w:pPr>
              <w:spacing w:before="100" w:beforeAutospacing="1" w:after="210" w:line="270" w:lineRule="atLeast"/>
              <w:rPr>
                <w:color w:val="000000" w:themeColor="text1"/>
              </w:rPr>
            </w:pPr>
            <w:r w:rsidRPr="006F6D60">
              <w:rPr>
                <w:color w:val="000000" w:themeColor="text1"/>
              </w:rPr>
              <w:t>Posteriormente proponga a</w:t>
            </w:r>
            <w:r w:rsidR="009A2271" w:rsidRPr="006F6D60">
              <w:rPr>
                <w:color w:val="000000" w:themeColor="text1"/>
              </w:rPr>
              <w:t xml:space="preserve"> los alumnos </w:t>
            </w:r>
            <w:r w:rsidRPr="006F6D60">
              <w:rPr>
                <w:color w:val="000000" w:themeColor="text1"/>
              </w:rPr>
              <w:t xml:space="preserve">que </w:t>
            </w:r>
            <w:r w:rsidR="009A2271" w:rsidRPr="006F6D60">
              <w:rPr>
                <w:color w:val="000000" w:themeColor="text1"/>
              </w:rPr>
              <w:t>formen grupos de tres y que analicen el tratado de Versalles, cuyo texto encontrarán en el </w:t>
            </w:r>
            <w:r w:rsidR="005B291A" w:rsidRPr="006F6D60">
              <w:rPr>
                <w:color w:val="000000" w:themeColor="text1"/>
              </w:rPr>
              <w:t xml:space="preserve">pdf </w:t>
            </w:r>
            <w:r w:rsidR="009A2271" w:rsidRPr="006F6D60">
              <w:rPr>
                <w:color w:val="000000" w:themeColor="text1"/>
              </w:rPr>
              <w:t>adjunto. Después, deberán responder a las siguientes preguntas: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¿Qué consecuencias tuvo sobre el territorio y la población alemana el tratado de Versalles?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¿Cuáles fueron las repercusiones que tuvo a nivel militar dicho tratado para Alemania?</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¿A quién atribuyó la responsabilidad de la guerra este tratado?</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¿Qué consecuencias económicas tuvieron para Alemania las sanciones impuestas en el acuerdo firmado en Versalles?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¿Puede considerarse que el pacto versallesco fue justo para Alemania?</w:t>
            </w:r>
          </w:p>
          <w:p w:rsidR="00C0003E" w:rsidRPr="006F6D60" w:rsidRDefault="009A2271" w:rsidP="00602D3D">
            <w:pPr>
              <w:spacing w:before="100" w:beforeAutospacing="1" w:after="210" w:line="270" w:lineRule="atLeast"/>
              <w:rPr>
                <w:color w:val="000000" w:themeColor="text1"/>
              </w:rPr>
            </w:pPr>
            <w:r w:rsidRPr="006F6D60">
              <w:rPr>
                <w:color w:val="000000" w:themeColor="text1"/>
              </w:rPr>
              <w:t xml:space="preserve">- ¿Cómo se dejaron sentir las consecuencias de la firma del tratado de Versalles </w:t>
            </w:r>
            <w:r w:rsidR="00602D3D">
              <w:rPr>
                <w:color w:val="000000" w:themeColor="text1"/>
              </w:rPr>
              <w:t>en la Alemania de entreguerras?</w:t>
            </w:r>
          </w:p>
        </w:tc>
      </w:tr>
      <w:tr w:rsidR="004D3C4E" w:rsidRPr="006F6D60" w:rsidTr="00443F27">
        <w:tc>
          <w:tcPr>
            <w:tcW w:w="2518" w:type="dxa"/>
          </w:tcPr>
          <w:p w:rsidR="00C0003E" w:rsidRPr="006F6D60" w:rsidRDefault="00C0003E" w:rsidP="00443F27">
            <w:pPr>
              <w:spacing w:before="2" w:after="2"/>
              <w:rPr>
                <w:b/>
                <w:color w:val="000000" w:themeColor="text1"/>
              </w:rPr>
            </w:pPr>
            <w:r w:rsidRPr="006F6D60">
              <w:rPr>
                <w:b/>
                <w:color w:val="000000" w:themeColor="text1"/>
              </w:rPr>
              <w:t>Título</w:t>
            </w:r>
          </w:p>
        </w:tc>
        <w:tc>
          <w:tcPr>
            <w:tcW w:w="6536" w:type="dxa"/>
          </w:tcPr>
          <w:p w:rsidR="00C0003E" w:rsidRPr="006F6D60" w:rsidRDefault="00C0003E" w:rsidP="00C0003E">
            <w:pPr>
              <w:spacing w:before="2" w:after="2"/>
              <w:rPr>
                <w:color w:val="000000" w:themeColor="text1"/>
              </w:rPr>
            </w:pPr>
            <w:r w:rsidRPr="006F6D60">
              <w:rPr>
                <w:color w:val="000000" w:themeColor="text1"/>
              </w:rPr>
              <w:t xml:space="preserve"> </w:t>
            </w:r>
            <w:r w:rsidR="001F6702" w:rsidRPr="006F6D60">
              <w:rPr>
                <w:color w:val="000000" w:themeColor="text1"/>
              </w:rPr>
              <w:t>La Primera Guerra Mundial</w:t>
            </w:r>
            <w:del w:id="187" w:author="Diego Pérez Medina" w:date="2015-03-02T21:22:00Z">
              <w:r w:rsidR="001F6702" w:rsidRPr="006F6D60" w:rsidDel="00004DBF">
                <w:rPr>
                  <w:color w:val="000000" w:themeColor="text1"/>
                </w:rPr>
                <w:delText>.</w:delText>
              </w:r>
            </w:del>
          </w:p>
        </w:tc>
      </w:tr>
      <w:tr w:rsidR="00C0003E" w:rsidRPr="006F6D60" w:rsidTr="00443F27">
        <w:tc>
          <w:tcPr>
            <w:tcW w:w="2518" w:type="dxa"/>
          </w:tcPr>
          <w:p w:rsidR="00C0003E" w:rsidRPr="006F6D60" w:rsidRDefault="00C0003E" w:rsidP="00443F27">
            <w:pPr>
              <w:spacing w:before="2" w:after="2"/>
              <w:rPr>
                <w:b/>
                <w:color w:val="000000" w:themeColor="text1"/>
              </w:rPr>
            </w:pPr>
            <w:r w:rsidRPr="006F6D60">
              <w:rPr>
                <w:b/>
                <w:color w:val="000000" w:themeColor="text1"/>
              </w:rPr>
              <w:t>Descripción</w:t>
            </w:r>
          </w:p>
        </w:tc>
        <w:tc>
          <w:tcPr>
            <w:tcW w:w="6536" w:type="dxa"/>
          </w:tcPr>
          <w:p w:rsidR="00C0003E" w:rsidRPr="006F6D60" w:rsidRDefault="00C0003E" w:rsidP="00004DBF">
            <w:pPr>
              <w:rPr>
                <w:color w:val="000000" w:themeColor="text1"/>
              </w:rPr>
            </w:pPr>
            <w:r w:rsidRPr="006F6D60">
              <w:rPr>
                <w:color w:val="000000" w:themeColor="text1"/>
              </w:rPr>
              <w:t>Animación que presenta el desarrollo de la Gran Guerra, conflicto que arrasó</w:t>
            </w:r>
            <w:r w:rsidR="00004DBF">
              <w:rPr>
                <w:color w:val="000000" w:themeColor="text1"/>
              </w:rPr>
              <w:t xml:space="preserve"> media Europa entre 1914 y 1918</w:t>
            </w:r>
          </w:p>
        </w:tc>
      </w:tr>
    </w:tbl>
    <w:p w:rsidR="008C1503" w:rsidRPr="006F6D60" w:rsidRDefault="008C1503" w:rsidP="008C1503">
      <w:pPr>
        <w:rPr>
          <w:color w:val="000000" w:themeColor="text1"/>
          <w:highlight w:val="yellow"/>
        </w:rPr>
      </w:pPr>
    </w:p>
    <w:p w:rsidR="008C1503" w:rsidRPr="006F6D60" w:rsidRDefault="008C1503" w:rsidP="008C1503">
      <w:pPr>
        <w:rPr>
          <w:color w:val="000000" w:themeColor="text1"/>
          <w:highlight w:val="yellow"/>
        </w:rPr>
      </w:pPr>
    </w:p>
    <w:p w:rsidR="008C1503" w:rsidRPr="006F6D60" w:rsidRDefault="008C1503" w:rsidP="008C1503">
      <w:pPr>
        <w:rPr>
          <w:b/>
          <w:color w:val="000000" w:themeColor="text1"/>
        </w:rPr>
      </w:pPr>
      <w:r w:rsidRPr="006F6D60">
        <w:rPr>
          <w:color w:val="000000" w:themeColor="text1"/>
          <w:highlight w:val="yellow"/>
        </w:rPr>
        <w:t>[SECCIÓN 2]</w:t>
      </w:r>
      <w:r w:rsidRPr="006F6D60">
        <w:rPr>
          <w:color w:val="000000" w:themeColor="text1"/>
        </w:rPr>
        <w:t xml:space="preserve"> </w:t>
      </w:r>
      <w:r w:rsidRPr="00D02976">
        <w:rPr>
          <w:b/>
          <w:color w:val="000000" w:themeColor="text1"/>
        </w:rPr>
        <w:t xml:space="preserve">5.1 </w:t>
      </w:r>
      <w:r w:rsidRPr="006F6D60">
        <w:rPr>
          <w:b/>
          <w:color w:val="000000" w:themeColor="text1"/>
        </w:rPr>
        <w:t>Las causas del conflicto</w:t>
      </w:r>
    </w:p>
    <w:p w:rsidR="00C0003E" w:rsidRPr="006F6D60" w:rsidRDefault="00C0003E" w:rsidP="008C1503">
      <w:pPr>
        <w:shd w:val="clear" w:color="auto" w:fill="FFFFFF"/>
        <w:spacing w:before="100" w:beforeAutospacing="1" w:after="100" w:afterAutospacing="1"/>
        <w:rPr>
          <w:color w:val="000000" w:themeColor="text1"/>
          <w:lang w:val="es-ES"/>
        </w:rPr>
      </w:pPr>
      <w:r w:rsidRPr="006F6D60">
        <w:rPr>
          <w:color w:val="000000" w:themeColor="text1"/>
          <w:lang w:val="es-ES"/>
        </w:rPr>
        <w:t xml:space="preserve">El estallido de la guerra fue el resultado de un proceso de </w:t>
      </w:r>
      <w:r w:rsidRPr="006F6D60">
        <w:rPr>
          <w:b/>
          <w:bCs/>
          <w:color w:val="000000" w:themeColor="text1"/>
          <w:lang w:val="es-ES"/>
        </w:rPr>
        <w:t>conflictos latentes</w:t>
      </w:r>
      <w:r w:rsidRPr="006F6D60">
        <w:rPr>
          <w:color w:val="000000" w:themeColor="text1"/>
          <w:lang w:val="es-ES"/>
        </w:rPr>
        <w:t xml:space="preserve"> entre los contendientes, que se remontaba a las últimas décadas del siglo </w:t>
      </w:r>
      <w:r w:rsidRPr="00D02976">
        <w:rPr>
          <w:color w:val="000000" w:themeColor="text1"/>
          <w:highlight w:val="green"/>
          <w:lang w:val="es-ES"/>
        </w:rPr>
        <w:t>XIX</w:t>
      </w:r>
      <w:r w:rsidRPr="006F6D60">
        <w:rPr>
          <w:color w:val="000000" w:themeColor="text1"/>
          <w:lang w:val="es-ES"/>
        </w:rPr>
        <w:t xml:space="preserve">. En los años previos a la Primera Guerra Mundial reinaba en Europa un clima de extrema tensión motivado por: </w:t>
      </w:r>
    </w:p>
    <w:p w:rsidR="00C0003E" w:rsidRPr="006F6D60"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La </w:t>
      </w:r>
      <w:r w:rsidRPr="006F6D60">
        <w:rPr>
          <w:b/>
          <w:bCs/>
          <w:color w:val="000000" w:themeColor="text1"/>
          <w:lang w:val="es-ES"/>
        </w:rPr>
        <w:t>rivalidad</w:t>
      </w:r>
      <w:r w:rsidRPr="006F6D60">
        <w:rPr>
          <w:color w:val="000000" w:themeColor="text1"/>
          <w:lang w:val="es-ES"/>
        </w:rPr>
        <w:t xml:space="preserve"> entre las </w:t>
      </w:r>
      <w:r w:rsidRPr="006F6D60">
        <w:rPr>
          <w:b/>
          <w:bCs/>
          <w:color w:val="000000" w:themeColor="text1"/>
          <w:lang w:val="es-ES"/>
        </w:rPr>
        <w:t>potencias coloniales</w:t>
      </w:r>
      <w:r w:rsidRPr="006F6D60">
        <w:rPr>
          <w:color w:val="000000" w:themeColor="text1"/>
          <w:lang w:val="es-ES"/>
        </w:rPr>
        <w:t>.</w:t>
      </w:r>
    </w:p>
    <w:p w:rsidR="00C0003E" w:rsidRPr="006F6D60"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6F6D60">
        <w:rPr>
          <w:color w:val="000000" w:themeColor="text1"/>
          <w:lang w:val="es-ES"/>
        </w:rPr>
        <w:t xml:space="preserve">El auge del </w:t>
      </w:r>
      <w:r w:rsidRPr="006F6D60">
        <w:rPr>
          <w:b/>
          <w:bCs/>
          <w:color w:val="000000" w:themeColor="text1"/>
          <w:lang w:val="es-ES"/>
        </w:rPr>
        <w:t>nacionalismo</w:t>
      </w:r>
      <w:r w:rsidRPr="006F6D60">
        <w:rPr>
          <w:color w:val="000000" w:themeColor="text1"/>
          <w:lang w:val="es-ES"/>
        </w:rPr>
        <w:t xml:space="preserve"> en Europa.</w:t>
      </w:r>
    </w:p>
    <w:p w:rsidR="00C0003E" w:rsidRPr="006F6D60"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Los sistemas de </w:t>
      </w:r>
      <w:r w:rsidRPr="006F6D60">
        <w:rPr>
          <w:b/>
          <w:bCs/>
          <w:color w:val="000000" w:themeColor="text1"/>
          <w:lang w:val="es-ES"/>
        </w:rPr>
        <w:t>alianzas</w:t>
      </w:r>
      <w:r w:rsidRPr="006F6D60">
        <w:rPr>
          <w:color w:val="000000" w:themeColor="text1"/>
          <w:lang w:val="es-ES"/>
        </w:rPr>
        <w:t xml:space="preserve"> alcanzados entre finales del siglo </w:t>
      </w:r>
      <w:r w:rsidRPr="00D02976">
        <w:rPr>
          <w:color w:val="000000" w:themeColor="text1"/>
          <w:highlight w:val="green"/>
          <w:lang w:val="es-ES"/>
        </w:rPr>
        <w:t>XIX</w:t>
      </w:r>
      <w:r w:rsidRPr="006F6D60">
        <w:rPr>
          <w:color w:val="000000" w:themeColor="text1"/>
          <w:lang w:val="es-ES"/>
        </w:rPr>
        <w:t xml:space="preserve"> y comienzos del siglo </w:t>
      </w:r>
      <w:r w:rsidRPr="00D02976">
        <w:rPr>
          <w:color w:val="000000" w:themeColor="text1"/>
          <w:highlight w:val="green"/>
          <w:lang w:val="es-ES"/>
        </w:rPr>
        <w:t>XX</w:t>
      </w:r>
      <w:r w:rsidRPr="006F6D60">
        <w:rPr>
          <w:color w:val="000000" w:themeColor="text1"/>
          <w:lang w:val="es-ES"/>
        </w:rPr>
        <w:t>.</w:t>
      </w:r>
    </w:p>
    <w:p w:rsidR="00C0003E" w:rsidRPr="006F6D60"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La </w:t>
      </w:r>
      <w:r w:rsidRPr="006F6D60">
        <w:rPr>
          <w:b/>
          <w:bCs/>
          <w:color w:val="000000" w:themeColor="text1"/>
          <w:lang w:val="es-ES"/>
        </w:rPr>
        <w:t>carrera armamentística</w:t>
      </w:r>
      <w:r w:rsidRPr="006F6D60">
        <w:rPr>
          <w:color w:val="000000" w:themeColor="text1"/>
          <w:lang w:val="es-ES"/>
        </w:rPr>
        <w:t xml:space="preserve"> ante una guerra que se veía como inevitable.</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8C1503" w:rsidRPr="00D02976" w:rsidRDefault="008C1503" w:rsidP="00443F27">
            <w:pPr>
              <w:spacing w:before="2" w:after="2"/>
              <w:jc w:val="center"/>
              <w:rPr>
                <w:b/>
                <w:color w:val="FFFFFF" w:themeColor="background1"/>
              </w:rPr>
            </w:pPr>
            <w:r w:rsidRPr="00D02976">
              <w:rPr>
                <w:b/>
                <w:color w:val="FFFFFF" w:themeColor="background1"/>
              </w:rPr>
              <w:t>Imagen (fotografía, gráfica o ilustración) nueva</w:t>
            </w:r>
          </w:p>
        </w:tc>
      </w:tr>
      <w:tr w:rsidR="004D3C4E" w:rsidRPr="006F6D60" w:rsidTr="00D02976">
        <w:trPr>
          <w:trHeight w:val="322"/>
        </w:trPr>
        <w:tc>
          <w:tcPr>
            <w:tcW w:w="1563" w:type="dxa"/>
          </w:tcPr>
          <w:p w:rsidR="008C1503" w:rsidRPr="006F6D60" w:rsidRDefault="008C1503" w:rsidP="00443F27">
            <w:pPr>
              <w:spacing w:before="2" w:after="2"/>
              <w:rPr>
                <w:b/>
                <w:color w:val="000000" w:themeColor="text1"/>
              </w:rPr>
            </w:pPr>
            <w:r w:rsidRPr="006F6D60">
              <w:rPr>
                <w:b/>
                <w:color w:val="000000" w:themeColor="text1"/>
              </w:rPr>
              <w:t>Código</w:t>
            </w:r>
          </w:p>
        </w:tc>
        <w:tc>
          <w:tcPr>
            <w:tcW w:w="7491" w:type="dxa"/>
          </w:tcPr>
          <w:p w:rsidR="008C1503" w:rsidRPr="006F6D60" w:rsidRDefault="008C1503" w:rsidP="008C1503">
            <w:pPr>
              <w:spacing w:before="2" w:after="2"/>
              <w:rPr>
                <w:b/>
                <w:color w:val="000000" w:themeColor="text1"/>
              </w:rPr>
            </w:pPr>
            <w:r w:rsidRPr="006F6D60">
              <w:rPr>
                <w:color w:val="000000" w:themeColor="text1"/>
              </w:rPr>
              <w:t>CS_09_01_IMG07</w:t>
            </w:r>
          </w:p>
        </w:tc>
      </w:tr>
      <w:tr w:rsidR="004D3C4E" w:rsidRPr="006F6D60" w:rsidTr="00D02976">
        <w:tc>
          <w:tcPr>
            <w:tcW w:w="1563" w:type="dxa"/>
          </w:tcPr>
          <w:p w:rsidR="008C1503" w:rsidRPr="006F6D60" w:rsidRDefault="008C1503" w:rsidP="00443F27">
            <w:pPr>
              <w:spacing w:before="2" w:after="2"/>
              <w:rPr>
                <w:color w:val="000000" w:themeColor="text1"/>
              </w:rPr>
            </w:pPr>
            <w:r w:rsidRPr="006F6D60">
              <w:rPr>
                <w:b/>
                <w:color w:val="000000" w:themeColor="text1"/>
              </w:rPr>
              <w:t>Descripción</w:t>
            </w:r>
          </w:p>
        </w:tc>
        <w:tc>
          <w:tcPr>
            <w:tcW w:w="7491" w:type="dxa"/>
          </w:tcPr>
          <w:p w:rsidR="008C1503" w:rsidRPr="006F6D60" w:rsidRDefault="008C1503" w:rsidP="00443F27">
            <w:pPr>
              <w:spacing w:before="2" w:after="2"/>
              <w:rPr>
                <w:color w:val="000000" w:themeColor="text1"/>
              </w:rPr>
            </w:pPr>
            <w:r w:rsidRPr="006F6D60">
              <w:rPr>
                <w:b/>
                <w:color w:val="000000" w:themeColor="text1"/>
                <w:lang w:val="es-ES"/>
              </w:rPr>
              <w:t>La Primera Guerra Mundial: prolongada y dura</w:t>
            </w:r>
          </w:p>
        </w:tc>
      </w:tr>
      <w:tr w:rsidR="004D3C4E" w:rsidRPr="006F6D60" w:rsidTr="00D02976">
        <w:tc>
          <w:tcPr>
            <w:tcW w:w="1563" w:type="dxa"/>
          </w:tcPr>
          <w:p w:rsidR="008C1503" w:rsidRPr="006F6D60" w:rsidRDefault="008C1503" w:rsidP="00443F27">
            <w:pPr>
              <w:spacing w:before="2" w:after="2"/>
              <w:rPr>
                <w:color w:val="000000" w:themeColor="text1"/>
              </w:rPr>
            </w:pPr>
            <w:r w:rsidRPr="006F6D60">
              <w:rPr>
                <w:b/>
                <w:color w:val="000000" w:themeColor="text1"/>
              </w:rPr>
              <w:t>Código Shutterstock (o URL o la ruta en AulaPlaneta)</w:t>
            </w:r>
          </w:p>
        </w:tc>
        <w:tc>
          <w:tcPr>
            <w:tcW w:w="7491" w:type="dxa"/>
          </w:tcPr>
          <w:p w:rsidR="008C1503" w:rsidRPr="006F6D60" w:rsidRDefault="008C1503" w:rsidP="00443F27">
            <w:pPr>
              <w:pStyle w:val="Ttulo1"/>
              <w:shd w:val="clear" w:color="auto" w:fill="FFFFFF"/>
              <w:spacing w:before="2" w:after="2"/>
              <w:outlineLvl w:val="0"/>
              <w:rPr>
                <w:rFonts w:ascii="Times New Roman" w:hAnsi="Times New Roman"/>
                <w:b w:val="0"/>
                <w:color w:val="000000" w:themeColor="text1"/>
                <w:sz w:val="24"/>
                <w:szCs w:val="24"/>
                <w:lang w:val="fr-FR"/>
              </w:rPr>
            </w:pPr>
            <w:r w:rsidRPr="006F6D60">
              <w:rPr>
                <w:rFonts w:ascii="Times New Roman" w:hAnsi="Times New Roman"/>
                <w:b w:val="0"/>
                <w:color w:val="000000" w:themeColor="text1"/>
                <w:sz w:val="24"/>
                <w:szCs w:val="24"/>
                <w:lang w:val="fr-FR"/>
              </w:rPr>
              <w:t>Wiki commons</w:t>
            </w:r>
          </w:p>
          <w:p w:rsidR="008C1503" w:rsidRPr="006F6D60" w:rsidRDefault="008C1503" w:rsidP="008C1503">
            <w:pPr>
              <w:rPr>
                <w:color w:val="000000" w:themeColor="text1"/>
                <w:lang w:val="en"/>
              </w:rPr>
            </w:pPr>
            <w:r w:rsidRPr="006F6D60">
              <w:rPr>
                <w:color w:val="000000" w:themeColor="text1"/>
                <w:lang w:val="en"/>
              </w:rPr>
              <w:t>File:Soldats Argonne 1915.jpg</w:t>
            </w:r>
          </w:p>
          <w:p w:rsidR="008C1503" w:rsidRPr="006F6D60" w:rsidRDefault="004D0C35" w:rsidP="00443F27">
            <w:pPr>
              <w:pStyle w:val="u"/>
              <w:shd w:val="clear" w:color="auto" w:fill="FFFFFF"/>
              <w:ind w:left="360"/>
              <w:rPr>
                <w:color w:val="000000" w:themeColor="text1"/>
                <w:lang w:val="en"/>
              </w:rPr>
            </w:pPr>
            <w:r w:rsidRPr="006F6D60">
              <w:rPr>
                <w:noProof/>
                <w:color w:val="000000" w:themeColor="text1"/>
              </w:rPr>
              <w:drawing>
                <wp:inline distT="0" distB="0" distL="0" distR="0" wp14:anchorId="54D64117" wp14:editId="3A8BFC9A">
                  <wp:extent cx="1506070" cy="1089183"/>
                  <wp:effectExtent l="0" t="0" r="0" b="0"/>
                  <wp:docPr id="31" name="Imagen 31" descr="File:Soldats Argonne 1915.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ldats Argonne 1915.jp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09844" cy="1091912"/>
                          </a:xfrm>
                          <a:prstGeom prst="rect">
                            <a:avLst/>
                          </a:prstGeom>
                          <a:noFill/>
                          <a:ln>
                            <a:noFill/>
                          </a:ln>
                        </pic:spPr>
                      </pic:pic>
                    </a:graphicData>
                  </a:graphic>
                </wp:inline>
              </w:drawing>
            </w:r>
          </w:p>
        </w:tc>
      </w:tr>
      <w:tr w:rsidR="008C1503" w:rsidRPr="006F6D60" w:rsidTr="00D02976">
        <w:tc>
          <w:tcPr>
            <w:tcW w:w="1563" w:type="dxa"/>
          </w:tcPr>
          <w:p w:rsidR="008C1503" w:rsidRPr="006F6D60" w:rsidRDefault="008C1503" w:rsidP="00443F27">
            <w:pPr>
              <w:spacing w:before="2" w:after="2"/>
              <w:rPr>
                <w:color w:val="000000" w:themeColor="text1"/>
              </w:rPr>
            </w:pPr>
            <w:r w:rsidRPr="006F6D60">
              <w:rPr>
                <w:b/>
                <w:color w:val="000000" w:themeColor="text1"/>
              </w:rPr>
              <w:t>Pie de imagen</w:t>
            </w:r>
          </w:p>
        </w:tc>
        <w:tc>
          <w:tcPr>
            <w:tcW w:w="7491" w:type="dxa"/>
          </w:tcPr>
          <w:p w:rsidR="008C1503" w:rsidRPr="006F6D60" w:rsidRDefault="008C1503" w:rsidP="00C0488A">
            <w:pPr>
              <w:pStyle w:val="u"/>
              <w:shd w:val="clear" w:color="auto" w:fill="FFFFFF"/>
              <w:rPr>
                <w:color w:val="000000" w:themeColor="text1"/>
                <w:lang w:val="es-ES"/>
              </w:rPr>
            </w:pPr>
            <w:r w:rsidRPr="006F6D60">
              <w:rPr>
                <w:rStyle w:val="un"/>
                <w:rFonts w:eastAsiaTheme="majorEastAsia"/>
                <w:color w:val="000000" w:themeColor="text1"/>
                <w:lang w:val="es-ES"/>
              </w:rPr>
              <w:t xml:space="preserve">Aunque inicialmente </w:t>
            </w:r>
            <w:r w:rsidR="00C0488A" w:rsidRPr="006F6D60">
              <w:rPr>
                <w:rStyle w:val="un"/>
                <w:rFonts w:eastAsiaTheme="majorEastAsia"/>
                <w:color w:val="000000" w:themeColor="text1"/>
                <w:lang w:val="es-ES"/>
              </w:rPr>
              <w:t>se</w:t>
            </w:r>
            <w:r w:rsidRPr="006F6D60">
              <w:rPr>
                <w:rStyle w:val="un"/>
                <w:rFonts w:eastAsiaTheme="majorEastAsia"/>
                <w:color w:val="000000" w:themeColor="text1"/>
                <w:lang w:val="es-ES"/>
              </w:rPr>
              <w:t xml:space="preserve"> creyó que la guerra sería corta, lo cierto es que duró cuatro largos años (1914-1918) y tuvo consecuencias desastrosas. La Primera Guerra </w:t>
            </w:r>
            <w:r w:rsidR="00C0488A" w:rsidRPr="006F6D60">
              <w:rPr>
                <w:rStyle w:val="un"/>
                <w:rFonts w:eastAsiaTheme="majorEastAsia"/>
                <w:color w:val="000000" w:themeColor="text1"/>
                <w:lang w:val="es-ES"/>
              </w:rPr>
              <w:t xml:space="preserve">Mundial fue el primer conflicto </w:t>
            </w:r>
            <w:r w:rsidRPr="006F6D60">
              <w:rPr>
                <w:rStyle w:val="un"/>
                <w:rFonts w:eastAsiaTheme="majorEastAsia"/>
                <w:color w:val="000000" w:themeColor="text1"/>
                <w:lang w:val="es-ES"/>
              </w:rPr>
              <w:t xml:space="preserve">en que se produjo una </w:t>
            </w:r>
            <w:r w:rsidRPr="006F6D60">
              <w:rPr>
                <w:rStyle w:val="Textoennegrita"/>
                <w:color w:val="000000" w:themeColor="text1"/>
                <w:lang w:val="es-ES"/>
              </w:rPr>
              <w:t>movilización</w:t>
            </w:r>
            <w:r w:rsidRPr="006F6D60">
              <w:rPr>
                <w:rStyle w:val="un"/>
                <w:rFonts w:eastAsiaTheme="majorEastAsia"/>
                <w:color w:val="000000" w:themeColor="text1"/>
                <w:lang w:val="es-ES"/>
              </w:rPr>
              <w:t xml:space="preserve"> completa de la </w:t>
            </w:r>
            <w:r w:rsidRPr="006F6D60">
              <w:rPr>
                <w:rStyle w:val="Textoennegrita"/>
                <w:color w:val="000000" w:themeColor="text1"/>
                <w:lang w:val="es-ES"/>
              </w:rPr>
              <w:t>sociedad</w:t>
            </w:r>
            <w:r w:rsidRPr="006F6D60">
              <w:rPr>
                <w:rStyle w:val="un"/>
                <w:rFonts w:eastAsiaTheme="majorEastAsia"/>
                <w:color w:val="000000" w:themeColor="text1"/>
                <w:lang w:val="es-ES"/>
              </w:rPr>
              <w:t xml:space="preserve">. Además, el </w:t>
            </w:r>
            <w:r w:rsidRPr="006F6D60">
              <w:rPr>
                <w:rStyle w:val="Textoennegrita"/>
                <w:color w:val="000000" w:themeColor="text1"/>
                <w:lang w:val="es-ES"/>
              </w:rPr>
              <w:t>desarrollo tecnológico</w:t>
            </w:r>
            <w:r w:rsidRPr="006F6D60">
              <w:rPr>
                <w:rStyle w:val="un"/>
                <w:rFonts w:eastAsiaTheme="majorEastAsia"/>
                <w:color w:val="000000" w:themeColor="text1"/>
                <w:lang w:val="es-ES"/>
              </w:rPr>
              <w:t xml:space="preserve"> se puso al servicio de la guerra: se desarrollaron submarinos, aviones de combate, tanques y nuevas armas.</w:t>
            </w:r>
          </w:p>
        </w:tc>
      </w:tr>
    </w:tbl>
    <w:p w:rsidR="008C1503" w:rsidRPr="006F6D60" w:rsidRDefault="008C1503" w:rsidP="00BA4E5E">
      <w:pPr>
        <w:spacing w:before="240"/>
        <w:rPr>
          <w:b/>
          <w:color w:val="000000" w:themeColor="text1"/>
        </w:rPr>
      </w:pPr>
      <w:r w:rsidRPr="006F6D60">
        <w:rPr>
          <w:color w:val="000000" w:themeColor="text1"/>
          <w:highlight w:val="yellow"/>
        </w:rPr>
        <w:t xml:space="preserve">[SECCIÓN </w:t>
      </w:r>
      <w:r w:rsidR="00530B43" w:rsidRPr="006F6D60">
        <w:rPr>
          <w:color w:val="000000" w:themeColor="text1"/>
          <w:highlight w:val="yellow"/>
        </w:rPr>
        <w:t>3</w:t>
      </w:r>
      <w:r w:rsidRPr="006F6D60">
        <w:rPr>
          <w:color w:val="000000" w:themeColor="text1"/>
          <w:highlight w:val="yellow"/>
        </w:rPr>
        <w:t>]</w:t>
      </w:r>
      <w:r w:rsidRPr="006F6D60">
        <w:rPr>
          <w:color w:val="000000" w:themeColor="text1"/>
        </w:rPr>
        <w:t xml:space="preserve"> </w:t>
      </w:r>
      <w:r w:rsidRPr="00D02976">
        <w:rPr>
          <w:b/>
          <w:color w:val="000000" w:themeColor="text1"/>
        </w:rPr>
        <w:t>5.1.1</w:t>
      </w:r>
      <w:r w:rsidRPr="006F6D60">
        <w:rPr>
          <w:b/>
          <w:color w:val="000000" w:themeColor="text1"/>
        </w:rPr>
        <w:t xml:space="preserve"> La política alemana</w:t>
      </w:r>
    </w:p>
    <w:p w:rsidR="004D0C35" w:rsidRPr="006F6D60" w:rsidRDefault="00C0003E" w:rsidP="004D0C35">
      <w:pPr>
        <w:pStyle w:val="u"/>
        <w:shd w:val="clear" w:color="auto" w:fill="FFFFFF"/>
        <w:rPr>
          <w:color w:val="000000" w:themeColor="text1"/>
          <w:lang w:val="es-ES"/>
        </w:rPr>
      </w:pPr>
      <w:r w:rsidRPr="006F6D60">
        <w:rPr>
          <w:rStyle w:val="un"/>
          <w:rFonts w:eastAsiaTheme="majorEastAsia"/>
          <w:color w:val="000000" w:themeColor="text1"/>
          <w:lang w:val="es-ES"/>
        </w:rPr>
        <w:t xml:space="preserve">En los años previos a la guerra, el </w:t>
      </w:r>
      <w:r w:rsidRPr="006F6D60">
        <w:rPr>
          <w:rStyle w:val="Textoennegrita"/>
          <w:color w:val="000000" w:themeColor="text1"/>
          <w:lang w:val="es-ES"/>
        </w:rPr>
        <w:t>II Reich</w:t>
      </w:r>
      <w:r w:rsidRPr="006F6D60">
        <w:rPr>
          <w:rStyle w:val="un"/>
          <w:rFonts w:eastAsiaTheme="majorEastAsia"/>
          <w:color w:val="000000" w:themeColor="text1"/>
          <w:lang w:val="es-ES"/>
        </w:rPr>
        <w:t xml:space="preserve"> alemán (1871-1918) centró todos sus esfuerzos en convertirse en la primera potencia europea del momento.</w:t>
      </w:r>
      <w:r w:rsidRPr="006F6D60">
        <w:rPr>
          <w:color w:val="000000" w:themeColor="text1"/>
          <w:lang w:val="es-ES"/>
        </w:rPr>
        <w:t xml:space="preserve"> </w:t>
      </w:r>
      <w:r w:rsidRPr="006F6D60">
        <w:rPr>
          <w:rStyle w:val="un"/>
          <w:rFonts w:eastAsiaTheme="majorEastAsia"/>
          <w:color w:val="000000" w:themeColor="text1"/>
          <w:lang w:val="es-ES"/>
        </w:rPr>
        <w:t>Hizo especial énfasis en reforzar su potencial armamentístico y militar.</w:t>
      </w:r>
      <w:r w:rsidRPr="006F6D60">
        <w:rPr>
          <w:color w:val="000000" w:themeColor="text1"/>
          <w:lang w:val="es-ES"/>
        </w:rPr>
        <w:t xml:space="preserve"> </w:t>
      </w:r>
    </w:p>
    <w:p w:rsidR="00C0003E" w:rsidRPr="006F6D60" w:rsidRDefault="00C0003E" w:rsidP="004D0C35">
      <w:pPr>
        <w:pStyle w:val="u"/>
        <w:shd w:val="clear" w:color="auto" w:fill="FFFFFF"/>
        <w:rPr>
          <w:color w:val="000000" w:themeColor="text1"/>
          <w:lang w:val="es-ES"/>
        </w:rPr>
      </w:pPr>
      <w:r w:rsidRPr="006F6D60">
        <w:rPr>
          <w:rStyle w:val="un"/>
          <w:rFonts w:eastAsiaTheme="majorEastAsia"/>
          <w:color w:val="000000" w:themeColor="text1"/>
          <w:lang w:val="es-ES"/>
        </w:rPr>
        <w:t xml:space="preserve">Las relaciones con el resto de potencias de Europa cada vez eran más tensas y su rivalidad con el Reino Unido en el terreno económico </w:t>
      </w:r>
      <w:commentRangeStart w:id="188"/>
      <w:ins w:id="189" w:author="Diego Pérez Medina" w:date="2015-03-02T21:26:00Z">
        <w:r w:rsidR="00ED528E">
          <w:rPr>
            <w:rStyle w:val="un"/>
            <w:rFonts w:eastAsiaTheme="majorEastAsia"/>
            <w:color w:val="000000" w:themeColor="text1"/>
            <w:lang w:val="es-ES"/>
          </w:rPr>
          <w:t xml:space="preserve">aumentaba a </w:t>
        </w:r>
      </w:ins>
      <w:r w:rsidRPr="006F6D60">
        <w:rPr>
          <w:rStyle w:val="un"/>
          <w:rFonts w:eastAsiaTheme="majorEastAsia"/>
          <w:color w:val="000000" w:themeColor="text1"/>
          <w:lang w:val="es-ES"/>
        </w:rPr>
        <w:t xml:space="preserve">cada </w:t>
      </w:r>
      <w:ins w:id="190" w:author="Diego Pérez Medina" w:date="2015-03-02T21:26:00Z">
        <w:r w:rsidR="00ED528E">
          <w:rPr>
            <w:rStyle w:val="un"/>
            <w:rFonts w:eastAsiaTheme="majorEastAsia"/>
            <w:color w:val="000000" w:themeColor="text1"/>
            <w:lang w:val="es-ES"/>
          </w:rPr>
          <w:t>instante</w:t>
        </w:r>
        <w:commentRangeEnd w:id="188"/>
        <w:r w:rsidR="00ED528E">
          <w:rPr>
            <w:rStyle w:val="Refdecomentario"/>
            <w:rFonts w:ascii="Calibri" w:eastAsia="Calibri" w:hAnsi="Calibri"/>
            <w:lang w:val="es-MX"/>
          </w:rPr>
          <w:commentReference w:id="188"/>
        </w:r>
      </w:ins>
      <w:del w:id="191" w:author="Diego Pérez Medina" w:date="2015-03-02T21:26:00Z">
        <w:r w:rsidRPr="006F6D60" w:rsidDel="00ED528E">
          <w:rPr>
            <w:rStyle w:val="un"/>
            <w:rFonts w:eastAsiaTheme="majorEastAsia"/>
            <w:color w:val="000000" w:themeColor="text1"/>
            <w:lang w:val="es-ES"/>
          </w:rPr>
          <w:delText>vez era mayor</w:delText>
        </w:r>
      </w:del>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Todo ello no hizo más que aumentar la </w:t>
      </w:r>
      <w:r w:rsidRPr="006F6D60">
        <w:rPr>
          <w:rStyle w:val="Textoennegrita"/>
          <w:color w:val="000000" w:themeColor="text1"/>
          <w:lang w:val="es-ES"/>
        </w:rPr>
        <w:t>tensión internacional</w:t>
      </w:r>
      <w:r w:rsidRPr="006F6D60">
        <w:rPr>
          <w:rStyle w:val="un"/>
          <w:rFonts w:eastAsiaTheme="majorEastAsia"/>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DE75DA" w:rsidRPr="006F6D60" w:rsidRDefault="00DE75DA" w:rsidP="00B55CED">
            <w:pPr>
              <w:spacing w:before="2" w:after="2"/>
              <w:jc w:val="center"/>
              <w:rPr>
                <w:b/>
                <w:color w:val="000000" w:themeColor="text1"/>
              </w:rPr>
            </w:pPr>
            <w:r w:rsidRPr="006F6D60">
              <w:rPr>
                <w:b/>
                <w:color w:val="FFFFFF" w:themeColor="background1"/>
              </w:rPr>
              <w:t xml:space="preserve">Imagen (fotografía, gráfica o ilustración) </w:t>
            </w:r>
          </w:p>
        </w:tc>
      </w:tr>
      <w:tr w:rsidR="004D3C4E" w:rsidRPr="006F6D60" w:rsidTr="00443F27">
        <w:trPr>
          <w:trHeight w:val="322"/>
        </w:trPr>
        <w:tc>
          <w:tcPr>
            <w:tcW w:w="1257" w:type="dxa"/>
          </w:tcPr>
          <w:p w:rsidR="00DE75DA" w:rsidRPr="006F6D60" w:rsidRDefault="00DE75DA" w:rsidP="00443F27">
            <w:pPr>
              <w:spacing w:before="2" w:after="2"/>
              <w:rPr>
                <w:b/>
                <w:color w:val="000000" w:themeColor="text1"/>
              </w:rPr>
            </w:pPr>
            <w:r w:rsidRPr="006F6D60">
              <w:rPr>
                <w:b/>
                <w:color w:val="000000" w:themeColor="text1"/>
              </w:rPr>
              <w:t>Código</w:t>
            </w:r>
          </w:p>
        </w:tc>
        <w:tc>
          <w:tcPr>
            <w:tcW w:w="7797" w:type="dxa"/>
          </w:tcPr>
          <w:p w:rsidR="00DE75DA" w:rsidRPr="006F6D60" w:rsidRDefault="00DE75DA" w:rsidP="00DE75DA">
            <w:pPr>
              <w:spacing w:before="2" w:after="2"/>
              <w:rPr>
                <w:b/>
                <w:color w:val="000000" w:themeColor="text1"/>
              </w:rPr>
            </w:pPr>
            <w:r w:rsidRPr="006F6D60">
              <w:rPr>
                <w:color w:val="000000" w:themeColor="text1"/>
              </w:rPr>
              <w:t>CS_09_01_IMG08</w:t>
            </w:r>
          </w:p>
        </w:tc>
      </w:tr>
      <w:tr w:rsidR="004D3C4E" w:rsidRPr="006F6D60" w:rsidTr="00443F27">
        <w:tc>
          <w:tcPr>
            <w:tcW w:w="1257" w:type="dxa"/>
          </w:tcPr>
          <w:p w:rsidR="00DE75DA" w:rsidRPr="006F6D60" w:rsidRDefault="00DE75DA" w:rsidP="00443F27">
            <w:pPr>
              <w:spacing w:before="2" w:after="2"/>
              <w:rPr>
                <w:color w:val="000000" w:themeColor="text1"/>
              </w:rPr>
            </w:pPr>
            <w:r w:rsidRPr="006F6D60">
              <w:rPr>
                <w:b/>
                <w:color w:val="000000" w:themeColor="text1"/>
              </w:rPr>
              <w:t>Descripción</w:t>
            </w:r>
          </w:p>
        </w:tc>
        <w:tc>
          <w:tcPr>
            <w:tcW w:w="7797" w:type="dxa"/>
          </w:tcPr>
          <w:p w:rsidR="00DE75DA" w:rsidRPr="006F6D60" w:rsidRDefault="00DE75DA" w:rsidP="003837B3">
            <w:pPr>
              <w:spacing w:before="2" w:after="2"/>
              <w:rPr>
                <w:color w:val="000000" w:themeColor="text1"/>
              </w:rPr>
            </w:pPr>
            <w:r w:rsidRPr="006F6D60">
              <w:rPr>
                <w:b/>
                <w:color w:val="000000" w:themeColor="text1"/>
                <w:lang w:val="es-ES"/>
              </w:rPr>
              <w:t xml:space="preserve"> </w:t>
            </w:r>
            <w:r w:rsidR="003837B3" w:rsidRPr="006F6D60">
              <w:rPr>
                <w:b/>
                <w:color w:val="000000" w:themeColor="text1"/>
                <w:lang w:val="es-ES"/>
              </w:rPr>
              <w:t>Guillermo II, figura decisiva</w:t>
            </w:r>
          </w:p>
        </w:tc>
      </w:tr>
      <w:tr w:rsidR="004D3C4E" w:rsidRPr="006F6D60" w:rsidTr="00443F27">
        <w:tc>
          <w:tcPr>
            <w:tcW w:w="1257" w:type="dxa"/>
          </w:tcPr>
          <w:p w:rsidR="00DE75DA" w:rsidRPr="006F6D60" w:rsidRDefault="00DE75DA" w:rsidP="00443F27">
            <w:pPr>
              <w:spacing w:before="2" w:after="2"/>
              <w:rPr>
                <w:color w:val="000000" w:themeColor="text1"/>
              </w:rPr>
            </w:pPr>
            <w:r w:rsidRPr="006F6D60">
              <w:rPr>
                <w:b/>
                <w:color w:val="000000" w:themeColor="text1"/>
              </w:rPr>
              <w:t>Código Shutterstock (o URL o la ruta en AulaPlaneta)</w:t>
            </w:r>
          </w:p>
        </w:tc>
        <w:tc>
          <w:tcPr>
            <w:tcW w:w="7797" w:type="dxa"/>
          </w:tcPr>
          <w:p w:rsidR="00ED528E" w:rsidRDefault="00ED528E" w:rsidP="00443F27">
            <w:pPr>
              <w:rPr>
                <w:color w:val="000000" w:themeColor="text1"/>
                <w:lang w:val="en"/>
              </w:rPr>
            </w:pPr>
            <w:r w:rsidRPr="006F6D60">
              <w:rPr>
                <w:color w:val="000000" w:themeColor="text1"/>
              </w:rPr>
              <w:t>4º ESO/ Ciencias sociales, geografía e historia/</w:t>
            </w:r>
            <w:r w:rsidRPr="006F6D60">
              <w:rPr>
                <w:color w:val="000000" w:themeColor="text1"/>
                <w:lang w:val="es-ES"/>
              </w:rPr>
              <w:t xml:space="preserve"> El imperialismo y la Primera Guerra Mundial/La Primera Guerra Mundial</w:t>
            </w:r>
            <w:r w:rsidR="00DE75DA" w:rsidRPr="006F6D60">
              <w:rPr>
                <w:color w:val="000000" w:themeColor="text1"/>
                <w:lang w:val="en"/>
              </w:rPr>
              <w:t xml:space="preserve"> </w:t>
            </w:r>
          </w:p>
          <w:p w:rsidR="00DE75DA" w:rsidRPr="006F6D60" w:rsidRDefault="00DE75DA" w:rsidP="00443F27">
            <w:pPr>
              <w:rPr>
                <w:color w:val="000000" w:themeColor="text1"/>
                <w:lang w:val="en"/>
              </w:rPr>
            </w:pPr>
          </w:p>
          <w:p w:rsidR="00DE75DA" w:rsidRPr="006F6D60" w:rsidRDefault="00ED528E" w:rsidP="00443F27">
            <w:pPr>
              <w:pStyle w:val="u"/>
              <w:shd w:val="clear" w:color="auto" w:fill="FFFFFF"/>
              <w:ind w:left="360"/>
              <w:rPr>
                <w:color w:val="000000" w:themeColor="text1"/>
                <w:lang w:val="en"/>
              </w:rPr>
            </w:pPr>
            <w:r w:rsidRPr="006F6D60">
              <w:rPr>
                <w:noProof/>
                <w:color w:val="000000" w:themeColor="text1"/>
              </w:rPr>
              <w:drawing>
                <wp:inline distT="0" distB="0" distL="0" distR="0" wp14:anchorId="24C33311" wp14:editId="6F8AE00D">
                  <wp:extent cx="2096940" cy="1553419"/>
                  <wp:effectExtent l="0" t="0" r="0" b="8890"/>
                  <wp:docPr id="289" name="Imagen 289" descr="http://profesores.aulaplaneta.com/DNNPlayerPackages/Package10332/InfoGuion/cuadernoestudio/images_xml/CS_10_06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332/InfoGuion/cuadernoestudio/images_xml/CS_10_06_img4_zoo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7353" cy="1553725"/>
                          </a:xfrm>
                          <a:prstGeom prst="rect">
                            <a:avLst/>
                          </a:prstGeom>
                          <a:noFill/>
                          <a:ln>
                            <a:noFill/>
                          </a:ln>
                        </pic:spPr>
                      </pic:pic>
                    </a:graphicData>
                  </a:graphic>
                </wp:inline>
              </w:drawing>
            </w:r>
          </w:p>
        </w:tc>
      </w:tr>
      <w:tr w:rsidR="00DE75DA" w:rsidRPr="006F6D60" w:rsidTr="00443F27">
        <w:tc>
          <w:tcPr>
            <w:tcW w:w="1257" w:type="dxa"/>
          </w:tcPr>
          <w:p w:rsidR="00DE75DA" w:rsidRPr="006F6D60" w:rsidRDefault="00DE75DA" w:rsidP="00443F27">
            <w:pPr>
              <w:spacing w:before="2" w:after="2"/>
              <w:rPr>
                <w:color w:val="000000" w:themeColor="text1"/>
              </w:rPr>
            </w:pPr>
            <w:r w:rsidRPr="006F6D60">
              <w:rPr>
                <w:b/>
                <w:color w:val="000000" w:themeColor="text1"/>
              </w:rPr>
              <w:t>Pie de imagen</w:t>
            </w:r>
          </w:p>
        </w:tc>
        <w:tc>
          <w:tcPr>
            <w:tcW w:w="7797" w:type="dxa"/>
          </w:tcPr>
          <w:p w:rsidR="00DE75DA" w:rsidRPr="006F6D60" w:rsidRDefault="00DE75DA" w:rsidP="00B55CED">
            <w:pPr>
              <w:pStyle w:val="u"/>
              <w:shd w:val="clear" w:color="auto" w:fill="FFFFFF"/>
              <w:rPr>
                <w:rFonts w:eastAsiaTheme="majorEastAsia"/>
                <w:color w:val="000000" w:themeColor="text1"/>
                <w:lang w:val="es-ES"/>
              </w:rPr>
            </w:pPr>
            <w:r w:rsidRPr="006F6D60">
              <w:rPr>
                <w:color w:val="000000" w:themeColor="text1"/>
                <w:lang w:val="es-ES"/>
              </w:rPr>
              <w:t>La agresiva política exterior alemana, dirigida por el emperador Guillermo II, fue uno de los desencadenantes de la Primera Guerra Mundial.</w:t>
            </w:r>
          </w:p>
        </w:tc>
      </w:tr>
    </w:tbl>
    <w:p w:rsidR="00530B43" w:rsidRPr="006F6D60" w:rsidRDefault="00530B43" w:rsidP="0030044B">
      <w:pPr>
        <w:spacing w:before="240"/>
        <w:rPr>
          <w:b/>
          <w:color w:val="000000" w:themeColor="text1"/>
        </w:rPr>
      </w:pPr>
      <w:r w:rsidRPr="006F6D60">
        <w:rPr>
          <w:color w:val="000000" w:themeColor="text1"/>
          <w:highlight w:val="yellow"/>
        </w:rPr>
        <w:t>[SECCIÓN 3]</w:t>
      </w:r>
      <w:r w:rsidRPr="006F6D60">
        <w:rPr>
          <w:color w:val="000000" w:themeColor="text1"/>
        </w:rPr>
        <w:t xml:space="preserve"> </w:t>
      </w:r>
      <w:r w:rsidRPr="0030044B">
        <w:rPr>
          <w:b/>
          <w:color w:val="000000" w:themeColor="text1"/>
        </w:rPr>
        <w:t>5.1.2</w:t>
      </w:r>
      <w:r w:rsidRPr="006F6D60">
        <w:rPr>
          <w:b/>
          <w:color w:val="000000" w:themeColor="text1"/>
        </w:rPr>
        <w:t xml:space="preserve"> Los conflictos coloniales</w:t>
      </w:r>
    </w:p>
    <w:p w:rsidR="00C0003E" w:rsidRPr="006F6D60" w:rsidRDefault="006265E5" w:rsidP="006265E5">
      <w:pPr>
        <w:pStyle w:val="u"/>
        <w:shd w:val="clear" w:color="auto" w:fill="FFFFFF"/>
        <w:rPr>
          <w:color w:val="000000" w:themeColor="text1"/>
          <w:lang w:val="es-ES"/>
        </w:rPr>
      </w:pPr>
      <w:r w:rsidRPr="006F6D60">
        <w:rPr>
          <w:rStyle w:val="un"/>
          <w:rFonts w:eastAsiaTheme="majorEastAsia"/>
          <w:color w:val="000000" w:themeColor="text1"/>
          <w:lang w:val="es-ES"/>
        </w:rPr>
        <w:t>L</w:t>
      </w:r>
      <w:r w:rsidR="00C0003E" w:rsidRPr="006F6D60">
        <w:rPr>
          <w:rStyle w:val="un"/>
          <w:rFonts w:eastAsiaTheme="majorEastAsia"/>
          <w:color w:val="000000" w:themeColor="text1"/>
          <w:lang w:val="es-ES"/>
        </w:rPr>
        <w:t>a pugna de las potencias coloniales por ampliar sus territorios fue una de las causas de la guerra.</w:t>
      </w:r>
      <w:r w:rsidR="00C0003E" w:rsidRPr="006F6D60">
        <w:rPr>
          <w:color w:val="000000" w:themeColor="text1"/>
          <w:lang w:val="es-ES"/>
        </w:rPr>
        <w:t xml:space="preserve"> </w:t>
      </w:r>
      <w:r w:rsidR="00C0003E" w:rsidRPr="006F6D60">
        <w:rPr>
          <w:rStyle w:val="un"/>
          <w:rFonts w:eastAsiaTheme="majorEastAsia"/>
          <w:color w:val="000000" w:themeColor="text1"/>
          <w:lang w:val="es-ES"/>
        </w:rPr>
        <w:t xml:space="preserve">Con la entrada en escena de Alemania, la </w:t>
      </w:r>
      <w:r w:rsidR="00C0003E" w:rsidRPr="006F6D60">
        <w:rPr>
          <w:rStyle w:val="Textoennegrita"/>
          <w:color w:val="000000" w:themeColor="text1"/>
          <w:lang w:val="es-ES"/>
        </w:rPr>
        <w:t>rivalidad entre las potencias coloniales</w:t>
      </w:r>
      <w:r w:rsidR="00C0003E" w:rsidRPr="006F6D60">
        <w:rPr>
          <w:rStyle w:val="un"/>
          <w:rFonts w:eastAsiaTheme="majorEastAsia"/>
          <w:color w:val="000000" w:themeColor="text1"/>
          <w:lang w:val="es-ES"/>
        </w:rPr>
        <w:t xml:space="preserve"> fue en aumento.</w:t>
      </w:r>
      <w:r w:rsidR="00C0003E" w:rsidRPr="006F6D60">
        <w:rPr>
          <w:color w:val="000000" w:themeColor="text1"/>
          <w:lang w:val="es-ES"/>
        </w:rPr>
        <w:t xml:space="preserve"> </w:t>
      </w:r>
    </w:p>
    <w:p w:rsidR="006265E5" w:rsidRPr="006F6D60" w:rsidRDefault="006265E5" w:rsidP="006265E5">
      <w:pPr>
        <w:rPr>
          <w:b/>
          <w:color w:val="000000" w:themeColor="text1"/>
        </w:rPr>
      </w:pPr>
      <w:r w:rsidRPr="006F6D60">
        <w:rPr>
          <w:color w:val="000000" w:themeColor="text1"/>
          <w:highlight w:val="yellow"/>
        </w:rPr>
        <w:t>[SECCIÓN 3]</w:t>
      </w:r>
      <w:r w:rsidRPr="006F6D60">
        <w:rPr>
          <w:color w:val="000000" w:themeColor="text1"/>
        </w:rPr>
        <w:t xml:space="preserve"> </w:t>
      </w:r>
      <w:r w:rsidRPr="009B1A6C">
        <w:rPr>
          <w:b/>
          <w:color w:val="000000" w:themeColor="text1"/>
        </w:rPr>
        <w:t>5.1.3</w:t>
      </w:r>
      <w:r w:rsidRPr="006F6D60">
        <w:rPr>
          <w:b/>
          <w:color w:val="000000" w:themeColor="text1"/>
        </w:rPr>
        <w:t xml:space="preserve"> El auge de los nacionalismos agresivos</w:t>
      </w:r>
    </w:p>
    <w:p w:rsidR="00C0003E" w:rsidRPr="006F6D60" w:rsidRDefault="00C0003E" w:rsidP="00D10112">
      <w:pPr>
        <w:pStyle w:val="u"/>
        <w:shd w:val="clear" w:color="auto" w:fill="FFFFFF"/>
        <w:rPr>
          <w:color w:val="000000" w:themeColor="text1"/>
          <w:lang w:val="es-ES"/>
        </w:rPr>
      </w:pPr>
      <w:r w:rsidRPr="006F6D60">
        <w:rPr>
          <w:rStyle w:val="un"/>
          <w:rFonts w:eastAsiaTheme="majorEastAsia"/>
          <w:color w:val="000000" w:themeColor="text1"/>
          <w:lang w:val="es-ES"/>
        </w:rPr>
        <w:t xml:space="preserve">En los años previos al estallido del conflicto, se produjo un auge de los </w:t>
      </w:r>
      <w:r w:rsidRPr="006F6D60">
        <w:rPr>
          <w:rStyle w:val="Textoennegrita"/>
          <w:color w:val="000000" w:themeColor="text1"/>
          <w:lang w:val="es-ES"/>
        </w:rPr>
        <w:t>nacionalismos agresivos</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Los distintos Estados proclamaban la necesidad de la unión de todos sus ciudadanos para hacer frente al enemigo común</w:t>
      </w:r>
      <w:ins w:id="192" w:author="Diego Pérez Medina" w:date="2015-03-02T21:28:00Z">
        <w:r w:rsidR="009B1A6C">
          <w:rPr>
            <w:rStyle w:val="un"/>
            <w:rFonts w:eastAsiaTheme="majorEastAsia"/>
            <w:color w:val="000000" w:themeColor="text1"/>
            <w:lang w:val="es-ES"/>
          </w:rPr>
          <w:t>,</w:t>
        </w:r>
      </w:ins>
      <w:r w:rsidRPr="006F6D60">
        <w:rPr>
          <w:rStyle w:val="un"/>
          <w:rFonts w:eastAsiaTheme="majorEastAsia"/>
          <w:color w:val="000000" w:themeColor="text1"/>
          <w:lang w:val="es-ES"/>
        </w:rPr>
        <w:t xml:space="preserve"> y cada país esgrimía razones históricas para defender sus posiciones frente al resto de Estados europeos.</w:t>
      </w:r>
      <w:r w:rsidRPr="006F6D60">
        <w:rPr>
          <w:color w:val="000000" w:themeColor="text1"/>
          <w:lang w:val="es-ES"/>
        </w:rPr>
        <w:t xml:space="preserve"> </w:t>
      </w:r>
    </w:p>
    <w:p w:rsidR="00B55CED" w:rsidRPr="006F6D60" w:rsidRDefault="00B55CED" w:rsidP="00D10112">
      <w:pPr>
        <w:pStyle w:val="u"/>
        <w:shd w:val="clear" w:color="auto" w:fill="FFFFFF"/>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D10112" w:rsidRPr="006F6D60" w:rsidRDefault="00D10112" w:rsidP="00443F27">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443F27">
        <w:trPr>
          <w:trHeight w:val="322"/>
        </w:trPr>
        <w:tc>
          <w:tcPr>
            <w:tcW w:w="1257" w:type="dxa"/>
          </w:tcPr>
          <w:p w:rsidR="00D10112" w:rsidRPr="006F6D60" w:rsidRDefault="00D10112" w:rsidP="00443F27">
            <w:pPr>
              <w:spacing w:before="2" w:after="2"/>
              <w:rPr>
                <w:b/>
                <w:color w:val="000000" w:themeColor="text1"/>
              </w:rPr>
            </w:pPr>
            <w:r w:rsidRPr="006F6D60">
              <w:rPr>
                <w:b/>
                <w:color w:val="000000" w:themeColor="text1"/>
              </w:rPr>
              <w:t>Código</w:t>
            </w:r>
          </w:p>
        </w:tc>
        <w:tc>
          <w:tcPr>
            <w:tcW w:w="7797" w:type="dxa"/>
          </w:tcPr>
          <w:p w:rsidR="00D10112" w:rsidRPr="006F6D60" w:rsidRDefault="00D10112" w:rsidP="00226C70">
            <w:pPr>
              <w:spacing w:before="2" w:after="2"/>
              <w:rPr>
                <w:b/>
                <w:color w:val="000000" w:themeColor="text1"/>
              </w:rPr>
            </w:pPr>
            <w:r w:rsidRPr="006F6D60">
              <w:rPr>
                <w:color w:val="000000" w:themeColor="text1"/>
              </w:rPr>
              <w:t>CS_09_01_IMG0</w:t>
            </w:r>
            <w:r w:rsidR="00226C70" w:rsidRPr="006F6D60">
              <w:rPr>
                <w:color w:val="000000" w:themeColor="text1"/>
              </w:rPr>
              <w:t>9</w:t>
            </w:r>
          </w:p>
        </w:tc>
      </w:tr>
      <w:tr w:rsidR="004D3C4E" w:rsidRPr="006F6D60" w:rsidTr="00443F27">
        <w:tc>
          <w:tcPr>
            <w:tcW w:w="1257" w:type="dxa"/>
          </w:tcPr>
          <w:p w:rsidR="00D10112" w:rsidRPr="006F6D60" w:rsidRDefault="00D10112" w:rsidP="00443F27">
            <w:pPr>
              <w:spacing w:before="2" w:after="2"/>
              <w:rPr>
                <w:color w:val="000000" w:themeColor="text1"/>
              </w:rPr>
            </w:pPr>
            <w:r w:rsidRPr="006F6D60">
              <w:rPr>
                <w:b/>
                <w:color w:val="000000" w:themeColor="text1"/>
              </w:rPr>
              <w:t>Descripción</w:t>
            </w:r>
          </w:p>
        </w:tc>
        <w:tc>
          <w:tcPr>
            <w:tcW w:w="7797" w:type="dxa"/>
          </w:tcPr>
          <w:p w:rsidR="00D10112" w:rsidRPr="006F6D60" w:rsidRDefault="00683A8C" w:rsidP="00D10112">
            <w:pPr>
              <w:spacing w:before="2" w:after="2"/>
              <w:rPr>
                <w:color w:val="000000" w:themeColor="text1"/>
              </w:rPr>
            </w:pPr>
            <w:r w:rsidRPr="006F6D60">
              <w:rPr>
                <w:b/>
                <w:color w:val="000000" w:themeColor="text1"/>
                <w:lang w:val="es-ES"/>
              </w:rPr>
              <w:t xml:space="preserve"> </w:t>
            </w:r>
            <w:r w:rsidR="00B55CED" w:rsidRPr="006F6D60">
              <w:rPr>
                <w:b/>
                <w:color w:val="000000" w:themeColor="text1"/>
                <w:lang w:val="es-ES"/>
              </w:rPr>
              <w:t>Nacionalismos agresivos</w:t>
            </w:r>
          </w:p>
        </w:tc>
      </w:tr>
      <w:tr w:rsidR="004D3C4E" w:rsidRPr="006F6D60" w:rsidTr="00443F27">
        <w:tc>
          <w:tcPr>
            <w:tcW w:w="1257" w:type="dxa"/>
          </w:tcPr>
          <w:p w:rsidR="00D10112" w:rsidRPr="006F6D60" w:rsidRDefault="00D10112" w:rsidP="00443F27">
            <w:pPr>
              <w:spacing w:before="2" w:after="2"/>
              <w:rPr>
                <w:color w:val="000000" w:themeColor="text1"/>
              </w:rPr>
            </w:pPr>
            <w:r w:rsidRPr="006F6D60">
              <w:rPr>
                <w:b/>
                <w:color w:val="000000" w:themeColor="text1"/>
              </w:rPr>
              <w:t>Código Shutterstock (o URL o la ruta en AulaPlaneta)</w:t>
            </w:r>
          </w:p>
        </w:tc>
        <w:tc>
          <w:tcPr>
            <w:tcW w:w="7797" w:type="dxa"/>
          </w:tcPr>
          <w:p w:rsidR="00D10112" w:rsidRPr="006F6D60" w:rsidRDefault="00D10112" w:rsidP="00D10112">
            <w:pPr>
              <w:rPr>
                <w:color w:val="000000" w:themeColor="text1"/>
                <w:lang w:val="en"/>
              </w:rPr>
            </w:pPr>
            <w:r w:rsidRPr="006F6D60">
              <w:rPr>
                <w:color w:val="000000" w:themeColor="text1"/>
                <w:lang w:val="fr-FR"/>
              </w:rPr>
              <w:t xml:space="preserve">Wiki commons </w:t>
            </w:r>
            <w:r w:rsidRPr="006F6D60">
              <w:rPr>
                <w:color w:val="000000" w:themeColor="text1"/>
                <w:lang w:val="en"/>
              </w:rPr>
              <w:t>File:Lindsay quick.jpg</w:t>
            </w:r>
          </w:p>
          <w:p w:rsidR="00D10112" w:rsidRPr="006F6D60" w:rsidRDefault="00D10112" w:rsidP="00D10112">
            <w:pPr>
              <w:rPr>
                <w:color w:val="000000" w:themeColor="text1"/>
                <w:lang w:val="en"/>
              </w:rPr>
            </w:pPr>
            <w:r w:rsidRPr="006F6D60">
              <w:rPr>
                <w:noProof/>
                <w:color w:val="000000" w:themeColor="text1"/>
              </w:rPr>
              <w:drawing>
                <wp:inline distT="0" distB="0" distL="0" distR="0" wp14:anchorId="3DC23A80" wp14:editId="5F4B0A01">
                  <wp:extent cx="1732762" cy="2647871"/>
                  <wp:effectExtent l="0" t="0" r="1270" b="635"/>
                  <wp:docPr id="290" name="Imagen 290" descr="File:Lindsay quick.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Lindsay quick.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4540" cy="2650588"/>
                          </a:xfrm>
                          <a:prstGeom prst="rect">
                            <a:avLst/>
                          </a:prstGeom>
                          <a:noFill/>
                          <a:ln>
                            <a:noFill/>
                          </a:ln>
                        </pic:spPr>
                      </pic:pic>
                    </a:graphicData>
                  </a:graphic>
                </wp:inline>
              </w:drawing>
            </w:r>
          </w:p>
        </w:tc>
      </w:tr>
      <w:tr w:rsidR="004D3C4E" w:rsidRPr="006F6D60" w:rsidTr="00443F27">
        <w:tc>
          <w:tcPr>
            <w:tcW w:w="1257" w:type="dxa"/>
          </w:tcPr>
          <w:p w:rsidR="00D10112" w:rsidRPr="006F6D60" w:rsidRDefault="00D10112" w:rsidP="00443F27">
            <w:pPr>
              <w:spacing w:before="2" w:after="2"/>
              <w:rPr>
                <w:color w:val="000000" w:themeColor="text1"/>
              </w:rPr>
            </w:pPr>
            <w:r w:rsidRPr="006F6D60">
              <w:rPr>
                <w:b/>
                <w:color w:val="000000" w:themeColor="text1"/>
              </w:rPr>
              <w:t>Pie de imagen</w:t>
            </w:r>
          </w:p>
        </w:tc>
        <w:tc>
          <w:tcPr>
            <w:tcW w:w="7797" w:type="dxa"/>
          </w:tcPr>
          <w:p w:rsidR="00D10112" w:rsidRPr="006F6D60" w:rsidRDefault="00D10112" w:rsidP="00B55CED">
            <w:pPr>
              <w:pStyle w:val="u"/>
              <w:shd w:val="clear" w:color="auto" w:fill="FFFFFF"/>
              <w:rPr>
                <w:rStyle w:val="un"/>
                <w:rFonts w:eastAsiaTheme="majorEastAsia"/>
                <w:color w:val="000000" w:themeColor="text1"/>
                <w:lang w:val="es-ES"/>
              </w:rPr>
            </w:pPr>
            <w:r w:rsidRPr="006F6D60">
              <w:rPr>
                <w:rStyle w:val="un"/>
                <w:rFonts w:eastAsiaTheme="majorEastAsia"/>
                <w:color w:val="000000" w:themeColor="text1"/>
                <w:lang w:val="es-ES"/>
              </w:rPr>
              <w:t xml:space="preserve">El </w:t>
            </w:r>
            <w:r w:rsidRPr="006F6D60">
              <w:rPr>
                <w:rStyle w:val="Textoennegrita"/>
                <w:color w:val="000000" w:themeColor="text1"/>
                <w:lang w:val="es-ES"/>
              </w:rPr>
              <w:t>nacionalismo agresivo</w:t>
            </w:r>
            <w:r w:rsidRPr="006F6D60">
              <w:rPr>
                <w:rStyle w:val="un"/>
                <w:rFonts w:eastAsiaTheme="majorEastAsia"/>
                <w:color w:val="000000" w:themeColor="text1"/>
                <w:lang w:val="es-ES"/>
              </w:rPr>
              <w:t xml:space="preserve"> de los países europeos contribuyó a generar un clima de guerra a principios del siglo </w:t>
            </w:r>
            <w:r w:rsidRPr="009B1A6C">
              <w:rPr>
                <w:rStyle w:val="un"/>
                <w:rFonts w:eastAsiaTheme="majorEastAsia"/>
                <w:color w:val="000000" w:themeColor="text1"/>
                <w:highlight w:val="green"/>
                <w:lang w:val="es-ES"/>
              </w:rPr>
              <w:t>XX</w:t>
            </w:r>
            <w:r w:rsidRPr="006F6D60">
              <w:rPr>
                <w:rStyle w:val="un"/>
                <w:rFonts w:eastAsiaTheme="majorEastAsia"/>
                <w:color w:val="000000" w:themeColor="text1"/>
                <w:lang w:val="es-ES"/>
              </w:rPr>
              <w:t xml:space="preserve">. Sin embargo, no solo las grandes potencias favorecían el nacionalismo. Existían algunas </w:t>
            </w:r>
            <w:r w:rsidRPr="006F6D60">
              <w:rPr>
                <w:rStyle w:val="Textoennegrita"/>
                <w:color w:val="000000" w:themeColor="text1"/>
                <w:lang w:val="es-ES"/>
              </w:rPr>
              <w:t>minorías nacionales</w:t>
            </w:r>
            <w:r w:rsidRPr="006F6D60">
              <w:rPr>
                <w:rStyle w:val="un"/>
                <w:rFonts w:eastAsiaTheme="majorEastAsia"/>
                <w:color w:val="000000" w:themeColor="text1"/>
                <w:lang w:val="es-ES"/>
              </w:rPr>
              <w:t xml:space="preserve"> como polacos, croatas o húngaros que reclamaban mayor autonomía o, incluso, la independencia dentro de los grandes</w:t>
            </w:r>
            <w:r w:rsidR="00B55CED" w:rsidRPr="006F6D60">
              <w:rPr>
                <w:rStyle w:val="un"/>
                <w:rFonts w:eastAsiaTheme="majorEastAsia"/>
                <w:color w:val="000000" w:themeColor="text1"/>
                <w:lang w:val="es-ES"/>
              </w:rPr>
              <w:t xml:space="preserve"> imperios de la época (Imperio </w:t>
            </w:r>
            <w:r w:rsidR="00B55CED" w:rsidRPr="009B1A6C">
              <w:rPr>
                <w:rStyle w:val="un"/>
                <w:rFonts w:eastAsiaTheme="majorEastAsia"/>
                <w:color w:val="000000" w:themeColor="text1"/>
                <w:lang w:val="es-ES"/>
              </w:rPr>
              <w:t>a</w:t>
            </w:r>
            <w:r w:rsidRPr="009B1A6C">
              <w:rPr>
                <w:rStyle w:val="un"/>
                <w:rFonts w:eastAsiaTheme="majorEastAsia"/>
                <w:color w:val="000000" w:themeColor="text1"/>
                <w:lang w:val="es-ES"/>
              </w:rPr>
              <w:t>ustrohúngaro</w:t>
            </w:r>
            <w:r w:rsidRPr="006F6D60">
              <w:rPr>
                <w:rStyle w:val="un"/>
                <w:rFonts w:eastAsiaTheme="majorEastAsia"/>
                <w:color w:val="000000" w:themeColor="text1"/>
                <w:lang w:val="es-ES"/>
              </w:rPr>
              <w:t xml:space="preserve">, otomano, etc.), lo que provocaba </w:t>
            </w:r>
            <w:r w:rsidRPr="006F6D60">
              <w:rPr>
                <w:rStyle w:val="Textoennegrita"/>
                <w:color w:val="000000" w:themeColor="text1"/>
                <w:lang w:val="es-ES"/>
              </w:rPr>
              <w:t>inestabilidad</w:t>
            </w:r>
            <w:r w:rsidRPr="006F6D60">
              <w:rPr>
                <w:rStyle w:val="un"/>
                <w:rFonts w:eastAsiaTheme="majorEastAsia"/>
                <w:color w:val="000000" w:themeColor="text1"/>
                <w:lang w:val="es-ES"/>
              </w:rPr>
              <w:t xml:space="preserve"> dentro de los grandes Estados europeos.</w:t>
            </w:r>
          </w:p>
          <w:p w:rsidR="00D10112" w:rsidRPr="006F6D60" w:rsidRDefault="00D10112" w:rsidP="00D10112">
            <w:pPr>
              <w:pStyle w:val="u"/>
              <w:shd w:val="clear" w:color="auto" w:fill="FFFFFF"/>
              <w:rPr>
                <w:rFonts w:eastAsiaTheme="majorEastAsia"/>
                <w:color w:val="000000" w:themeColor="text1"/>
                <w:lang w:val="es-ES"/>
              </w:rPr>
            </w:pPr>
          </w:p>
        </w:tc>
      </w:tr>
    </w:tbl>
    <w:p w:rsidR="00C0003E" w:rsidRPr="006F6D60" w:rsidRDefault="00C0003E" w:rsidP="00D10112">
      <w:pPr>
        <w:pStyle w:val="u"/>
        <w:shd w:val="clear" w:color="auto" w:fill="FFFFFF"/>
        <w:rPr>
          <w:color w:val="000000" w:themeColor="text1"/>
          <w:lang w:val="es-ES"/>
        </w:rPr>
      </w:pPr>
      <w:r w:rsidRPr="006F6D60">
        <w:rPr>
          <w:rStyle w:val="un"/>
          <w:rFonts w:eastAsiaTheme="majorEastAsia"/>
          <w:color w:val="000000" w:themeColor="text1"/>
          <w:lang w:val="es-ES"/>
        </w:rPr>
        <w:t xml:space="preserve">La decadencia del </w:t>
      </w:r>
      <w:r w:rsidRPr="006F6D60">
        <w:rPr>
          <w:rStyle w:val="Textoennegrita"/>
          <w:color w:val="000000" w:themeColor="text1"/>
          <w:lang w:val="es-ES"/>
        </w:rPr>
        <w:t>Imperio otomano</w:t>
      </w:r>
      <w:r w:rsidRPr="006F6D60">
        <w:rPr>
          <w:rStyle w:val="un"/>
          <w:rFonts w:eastAsiaTheme="majorEastAsia"/>
          <w:color w:val="000000" w:themeColor="text1"/>
          <w:lang w:val="es-ES"/>
        </w:rPr>
        <w:t xml:space="preserve">, así como la constante rivalidad entre el Imperio </w:t>
      </w:r>
      <w:r w:rsidRPr="009B1A6C">
        <w:rPr>
          <w:rStyle w:val="un"/>
          <w:rFonts w:eastAsiaTheme="majorEastAsia"/>
          <w:color w:val="000000" w:themeColor="text1"/>
          <w:lang w:val="es-ES"/>
        </w:rPr>
        <w:t>austrohúngaro</w:t>
      </w:r>
      <w:r w:rsidRPr="006F6D60">
        <w:rPr>
          <w:rStyle w:val="un"/>
          <w:rFonts w:eastAsiaTheme="majorEastAsia"/>
          <w:color w:val="000000" w:themeColor="text1"/>
          <w:lang w:val="es-ES"/>
        </w:rPr>
        <w:t xml:space="preserve"> y el Imperio ruso por extender su área de influencia a los Balcanes también </w:t>
      </w:r>
      <w:del w:id="193" w:author="Diego Pérez Medina" w:date="2015-03-02T21:29:00Z">
        <w:r w:rsidRPr="006F6D60" w:rsidDel="009B1A6C">
          <w:rPr>
            <w:rStyle w:val="un"/>
            <w:rFonts w:eastAsiaTheme="majorEastAsia"/>
            <w:color w:val="000000" w:themeColor="text1"/>
            <w:lang w:val="es-ES"/>
          </w:rPr>
          <w:delText xml:space="preserve">hizo </w:delText>
        </w:r>
      </w:del>
      <w:r w:rsidRPr="006F6D60">
        <w:rPr>
          <w:rStyle w:val="un"/>
          <w:rFonts w:eastAsiaTheme="majorEastAsia"/>
          <w:color w:val="000000" w:themeColor="text1"/>
          <w:lang w:val="es-ES"/>
        </w:rPr>
        <w:t>aument</w:t>
      </w:r>
      <w:ins w:id="194" w:author="Diego Pérez Medina" w:date="2015-03-02T21:29:00Z">
        <w:r w:rsidR="009B1A6C">
          <w:rPr>
            <w:rStyle w:val="un"/>
            <w:rFonts w:eastAsiaTheme="majorEastAsia"/>
            <w:color w:val="000000" w:themeColor="text1"/>
            <w:lang w:val="es-ES"/>
          </w:rPr>
          <w:t>ó</w:t>
        </w:r>
      </w:ins>
      <w:del w:id="195" w:author="Diego Pérez Medina" w:date="2015-03-02T21:29:00Z">
        <w:r w:rsidRPr="006F6D60" w:rsidDel="009B1A6C">
          <w:rPr>
            <w:rStyle w:val="un"/>
            <w:rFonts w:eastAsiaTheme="majorEastAsia"/>
            <w:color w:val="000000" w:themeColor="text1"/>
            <w:lang w:val="es-ES"/>
          </w:rPr>
          <w:delText>ar</w:delText>
        </w:r>
      </w:del>
      <w:r w:rsidRPr="006F6D60">
        <w:rPr>
          <w:rStyle w:val="un"/>
          <w:rFonts w:eastAsiaTheme="majorEastAsia"/>
          <w:color w:val="000000" w:themeColor="text1"/>
          <w:lang w:val="es-ES"/>
        </w:rPr>
        <w:t xml:space="preserve"> la tensión internacional.</w:t>
      </w:r>
      <w:r w:rsidRPr="006F6D60">
        <w:rPr>
          <w:color w:val="000000" w:themeColor="text1"/>
          <w:lang w:val="es-ES"/>
        </w:rPr>
        <w:t xml:space="preserve"> </w:t>
      </w:r>
      <w:r w:rsidRPr="006F6D60">
        <w:rPr>
          <w:rStyle w:val="un"/>
          <w:rFonts w:eastAsiaTheme="majorEastAsia"/>
          <w:color w:val="000000" w:themeColor="text1"/>
          <w:lang w:val="es-ES"/>
        </w:rPr>
        <w:t xml:space="preserve">A ello debe sumarse, además, la existencia de importantes </w:t>
      </w:r>
      <w:r w:rsidRPr="006F6D60">
        <w:rPr>
          <w:rStyle w:val="Textoennegrita"/>
          <w:color w:val="000000" w:themeColor="text1"/>
          <w:lang w:val="es-ES"/>
        </w:rPr>
        <w:t>minorías nacionales</w:t>
      </w:r>
      <w:r w:rsidRPr="006F6D60">
        <w:rPr>
          <w:rStyle w:val="un"/>
          <w:rFonts w:eastAsiaTheme="majorEastAsia"/>
          <w:color w:val="000000" w:themeColor="text1"/>
          <w:lang w:val="es-ES"/>
        </w:rPr>
        <w:t xml:space="preserve"> que reclamaban el derecho a la autodeterminación: </w:t>
      </w:r>
      <w:r w:rsidRPr="006F6D60">
        <w:rPr>
          <w:rStyle w:val="Textoennegrita"/>
          <w:color w:val="000000" w:themeColor="text1"/>
          <w:lang w:val="es-ES"/>
        </w:rPr>
        <w:t>serbios</w:t>
      </w:r>
      <w:r w:rsidRPr="006F6D60">
        <w:rPr>
          <w:rStyle w:val="un"/>
          <w:rFonts w:eastAsiaTheme="majorEastAsia"/>
          <w:color w:val="000000" w:themeColor="text1"/>
          <w:lang w:val="es-ES"/>
        </w:rPr>
        <w:t xml:space="preserve">, </w:t>
      </w:r>
      <w:r w:rsidRPr="006F6D60">
        <w:rPr>
          <w:rStyle w:val="Textoennegrita"/>
          <w:color w:val="000000" w:themeColor="text1"/>
          <w:lang w:val="es-ES"/>
        </w:rPr>
        <w:t>croatas</w:t>
      </w:r>
      <w:r w:rsidRPr="006F6D60">
        <w:rPr>
          <w:rStyle w:val="un"/>
          <w:rFonts w:eastAsiaTheme="majorEastAsia"/>
          <w:color w:val="000000" w:themeColor="text1"/>
          <w:lang w:val="es-ES"/>
        </w:rPr>
        <w:t xml:space="preserve">, </w:t>
      </w:r>
      <w:r w:rsidRPr="006F6D60">
        <w:rPr>
          <w:rStyle w:val="Textoennegrita"/>
          <w:color w:val="000000" w:themeColor="text1"/>
          <w:lang w:val="es-ES"/>
        </w:rPr>
        <w:t>bosnios</w:t>
      </w:r>
      <w:r w:rsidRPr="006F6D60">
        <w:rPr>
          <w:rStyle w:val="un"/>
          <w:rFonts w:eastAsiaTheme="majorEastAsia"/>
          <w:color w:val="000000" w:themeColor="text1"/>
          <w:lang w:val="es-ES"/>
        </w:rPr>
        <w:t>, etc.</w:t>
      </w:r>
      <w:r w:rsidRPr="006F6D60">
        <w:rPr>
          <w:color w:val="000000" w:themeColor="text1"/>
          <w:lang w:val="es-ES"/>
        </w:rPr>
        <w:t xml:space="preserve"> </w:t>
      </w:r>
    </w:p>
    <w:p w:rsidR="00C0003E" w:rsidRPr="006F6D60" w:rsidRDefault="00226C70" w:rsidP="00226C70">
      <w:pPr>
        <w:rPr>
          <w:rFonts w:eastAsiaTheme="majorEastAsia"/>
          <w:b/>
          <w:bCs/>
          <w:i/>
          <w:iCs/>
          <w:color w:val="000000" w:themeColor="text1"/>
          <w:lang w:val="es-ES"/>
        </w:rPr>
      </w:pPr>
      <w:r w:rsidRPr="006F6D60">
        <w:rPr>
          <w:color w:val="000000" w:themeColor="text1"/>
          <w:highlight w:val="yellow"/>
        </w:rPr>
        <w:t>[SECCIÓN 3]</w:t>
      </w:r>
      <w:r w:rsidRPr="006F6D60">
        <w:rPr>
          <w:color w:val="000000" w:themeColor="text1"/>
        </w:rPr>
        <w:t xml:space="preserve"> </w:t>
      </w:r>
      <w:r w:rsidRPr="009B1A6C">
        <w:rPr>
          <w:b/>
          <w:color w:val="000000" w:themeColor="text1"/>
        </w:rPr>
        <w:t>5.1.4</w:t>
      </w:r>
      <w:r w:rsidRPr="006F6D60">
        <w:rPr>
          <w:b/>
          <w:color w:val="000000" w:themeColor="text1"/>
        </w:rPr>
        <w:t xml:space="preserve"> La competencia de armamentos y juego de alianzas </w:t>
      </w:r>
    </w:p>
    <w:p w:rsidR="00C0003E" w:rsidRPr="006F6D60" w:rsidRDefault="00C0003E" w:rsidP="00226C70">
      <w:pPr>
        <w:pStyle w:val="u"/>
        <w:shd w:val="clear" w:color="auto" w:fill="FFFFFF"/>
        <w:rPr>
          <w:color w:val="000000" w:themeColor="text1"/>
          <w:lang w:val="es-ES"/>
        </w:rPr>
      </w:pPr>
      <w:r w:rsidRPr="006F6D60">
        <w:rPr>
          <w:rStyle w:val="un"/>
          <w:rFonts w:eastAsiaTheme="majorEastAsia"/>
          <w:color w:val="000000" w:themeColor="text1"/>
          <w:lang w:val="es-ES"/>
        </w:rPr>
        <w:t>Ante el curso que tomaban los acontecimientos en los años previos a la Gran Guerra, comenzó a tejerse una red de alianzas internacionales.</w:t>
      </w:r>
      <w:r w:rsidRPr="006F6D60">
        <w:rPr>
          <w:color w:val="000000" w:themeColor="text1"/>
          <w:lang w:val="es-ES"/>
        </w:rPr>
        <w:t xml:space="preserve"> </w:t>
      </w:r>
      <w:r w:rsidRPr="006F6D60">
        <w:rPr>
          <w:rStyle w:val="un"/>
          <w:rFonts w:eastAsiaTheme="majorEastAsia"/>
          <w:color w:val="000000" w:themeColor="text1"/>
          <w:lang w:val="es-ES"/>
        </w:rPr>
        <w:t>Por un lado, en 1882</w:t>
      </w:r>
      <w:ins w:id="196" w:author="Diego Pérez Medina" w:date="2015-03-02T21:31:00Z">
        <w:r w:rsidR="00EE7385">
          <w:rPr>
            <w:rStyle w:val="un"/>
            <w:rFonts w:eastAsiaTheme="majorEastAsia"/>
            <w:color w:val="000000" w:themeColor="text1"/>
            <w:lang w:val="es-ES"/>
          </w:rPr>
          <w:t>,</w:t>
        </w:r>
      </w:ins>
      <w:r w:rsidRPr="006F6D60">
        <w:rPr>
          <w:rStyle w:val="un"/>
          <w:rFonts w:eastAsiaTheme="majorEastAsia"/>
          <w:color w:val="000000" w:themeColor="text1"/>
          <w:lang w:val="es-ES"/>
        </w:rPr>
        <w:t xml:space="preserve"> se creó la </w:t>
      </w:r>
      <w:r w:rsidRPr="006F6D60">
        <w:rPr>
          <w:rStyle w:val="Textoennegrita"/>
          <w:color w:val="000000" w:themeColor="text1"/>
          <w:lang w:val="es-ES"/>
        </w:rPr>
        <w:t>Triple Alianza</w:t>
      </w:r>
      <w:r w:rsidRPr="006F6D60">
        <w:rPr>
          <w:rStyle w:val="un"/>
          <w:rFonts w:eastAsiaTheme="majorEastAsia"/>
          <w:color w:val="000000" w:themeColor="text1"/>
          <w:lang w:val="es-ES"/>
        </w:rPr>
        <w:t>, formada por Italia, el Imperio austrohúngaro y Alemania.</w:t>
      </w:r>
      <w:r w:rsidRPr="006F6D60">
        <w:rPr>
          <w:color w:val="000000" w:themeColor="text1"/>
          <w:lang w:val="es-ES"/>
        </w:rPr>
        <w:t xml:space="preserve"> </w:t>
      </w:r>
      <w:r w:rsidRPr="006F6D60">
        <w:rPr>
          <w:rStyle w:val="un"/>
          <w:rFonts w:eastAsiaTheme="majorEastAsia"/>
          <w:color w:val="000000" w:themeColor="text1"/>
          <w:lang w:val="es-ES"/>
        </w:rPr>
        <w:t>Por otro lado, en 1907</w:t>
      </w:r>
      <w:ins w:id="197" w:author="Diego Pérez Medina" w:date="2015-03-02T21:31:00Z">
        <w:r w:rsidR="00EE7385">
          <w:rPr>
            <w:rStyle w:val="un"/>
            <w:rFonts w:eastAsiaTheme="majorEastAsia"/>
            <w:color w:val="000000" w:themeColor="text1"/>
            <w:lang w:val="es-ES"/>
          </w:rPr>
          <w:t>,</w:t>
        </w:r>
      </w:ins>
      <w:r w:rsidRPr="006F6D60">
        <w:rPr>
          <w:rStyle w:val="un"/>
          <w:rFonts w:eastAsiaTheme="majorEastAsia"/>
          <w:color w:val="000000" w:themeColor="text1"/>
          <w:lang w:val="es-ES"/>
        </w:rPr>
        <w:t xml:space="preserve"> se formó la </w:t>
      </w:r>
      <w:r w:rsidRPr="006F6D60">
        <w:rPr>
          <w:rStyle w:val="Textoennegrita"/>
          <w:color w:val="000000" w:themeColor="text1"/>
          <w:lang w:val="es-ES"/>
        </w:rPr>
        <w:t>Triple Entente</w:t>
      </w:r>
      <w:r w:rsidRPr="006F6D60">
        <w:rPr>
          <w:rStyle w:val="un"/>
          <w:rFonts w:eastAsiaTheme="majorEastAsia"/>
          <w:color w:val="000000" w:themeColor="text1"/>
          <w:lang w:val="es-ES"/>
        </w:rPr>
        <w:t>, que reunía a Francia, Reino Unido y Rusia</w:t>
      </w:r>
      <w:r w:rsidR="00046006" w:rsidRPr="006F6D60">
        <w:rPr>
          <w:rStyle w:val="un"/>
          <w:rFonts w:eastAsiaTheme="majorEastAsia"/>
          <w:color w:val="000000" w:themeColor="text1"/>
          <w:lang w:val="es-ES"/>
        </w:rPr>
        <w:t xml:space="preserve"> </w:t>
      </w:r>
      <w:r w:rsidR="00046006" w:rsidRPr="006F6D60">
        <w:rPr>
          <w:rStyle w:val="un"/>
          <w:rFonts w:eastAsiaTheme="majorEastAsia"/>
          <w:color w:val="000000" w:themeColor="text1"/>
          <w:highlight w:val="green"/>
          <w:lang w:val="es-ES"/>
        </w:rPr>
        <w:t>[</w:t>
      </w:r>
      <w:commentRangeStart w:id="198"/>
      <w:r w:rsidR="00046006" w:rsidRPr="006F6D60">
        <w:rPr>
          <w:rStyle w:val="un"/>
          <w:rFonts w:eastAsiaTheme="majorEastAsia"/>
          <w:color w:val="000000" w:themeColor="text1"/>
          <w:highlight w:val="green"/>
          <w:lang w:val="es-ES"/>
        </w:rPr>
        <w:t>VER</w:t>
      </w:r>
      <w:commentRangeEnd w:id="198"/>
      <w:r w:rsidR="00046006" w:rsidRPr="006F6D60">
        <w:rPr>
          <w:rStyle w:val="Refdecomentario"/>
          <w:rFonts w:eastAsia="Calibri"/>
          <w:lang w:val="es-MX"/>
        </w:rPr>
        <w:commentReference w:id="198"/>
      </w:r>
      <w:r w:rsidR="00046006" w:rsidRPr="006F6D60">
        <w:rPr>
          <w:rStyle w:val="un"/>
          <w:rFonts w:eastAsiaTheme="majorEastAsia"/>
          <w:color w:val="000000" w:themeColor="text1"/>
          <w:highlight w:val="green"/>
          <w:lang w:val="es-ES"/>
        </w:rPr>
        <w:t>]</w:t>
      </w:r>
      <w:r w:rsidRPr="006F6D60">
        <w:rPr>
          <w:rStyle w:val="un"/>
          <w:rFonts w:eastAsiaTheme="majorEastAsia"/>
          <w:color w:val="000000" w:themeColor="text1"/>
          <w:lang w:val="es-ES"/>
        </w:rPr>
        <w:t>.</w:t>
      </w:r>
      <w:r w:rsidRPr="006F6D60">
        <w:rPr>
          <w:color w:val="000000" w:themeColor="text1"/>
          <w:lang w:val="es-ES"/>
        </w:rPr>
        <w:t xml:space="preserve"> </w:t>
      </w:r>
    </w:p>
    <w:p w:rsidR="00C0003E" w:rsidRPr="006F6D60" w:rsidRDefault="00C0003E" w:rsidP="00226C70">
      <w:pPr>
        <w:pStyle w:val="u"/>
        <w:shd w:val="clear" w:color="auto" w:fill="FFFFFF"/>
        <w:rPr>
          <w:color w:val="000000" w:themeColor="text1"/>
          <w:lang w:val="es-ES"/>
        </w:rPr>
      </w:pPr>
      <w:r w:rsidRPr="006F6D60">
        <w:rPr>
          <w:rStyle w:val="un"/>
          <w:rFonts w:eastAsiaTheme="majorEastAsia"/>
          <w:color w:val="000000" w:themeColor="text1"/>
          <w:lang w:val="es-ES"/>
        </w:rPr>
        <w:t xml:space="preserve">De forma paralela, las distintas potencias emprendieron una </w:t>
      </w:r>
      <w:r w:rsidRPr="006F6D60">
        <w:rPr>
          <w:rStyle w:val="Textoennegrita"/>
          <w:color w:val="000000" w:themeColor="text1"/>
          <w:lang w:val="es-ES"/>
        </w:rPr>
        <w:t>carrera armamentística</w:t>
      </w:r>
      <w:r w:rsidRPr="006F6D60">
        <w:rPr>
          <w:rStyle w:val="un"/>
          <w:rFonts w:eastAsiaTheme="majorEastAsia"/>
          <w:color w:val="000000" w:themeColor="text1"/>
          <w:lang w:val="es-ES"/>
        </w:rPr>
        <w:t xml:space="preserve"> destinada a preparar a sus ejércitos para una guerra que se consideraba inminente.</w:t>
      </w:r>
      <w:r w:rsidRPr="006F6D60">
        <w:rPr>
          <w:color w:val="000000" w:themeColor="text1"/>
          <w:lang w:val="es-ES"/>
        </w:rPr>
        <w:t xml:space="preserve"> </w:t>
      </w:r>
      <w:r w:rsidRPr="006F6D60">
        <w:rPr>
          <w:rStyle w:val="un"/>
          <w:rFonts w:eastAsiaTheme="majorEastAsia"/>
          <w:color w:val="000000" w:themeColor="text1"/>
          <w:lang w:val="es-ES"/>
        </w:rPr>
        <w:t>Las industrias de armamento desarrollaron y perfeccionaron todo tipo de armas y crearon otras nuevas, mientras los diplomáticos hablaban de paz.</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226C70" w:rsidRPr="006F6D60" w:rsidRDefault="00226C70" w:rsidP="00443F27">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BA4E5E">
        <w:trPr>
          <w:trHeight w:val="322"/>
        </w:trPr>
        <w:tc>
          <w:tcPr>
            <w:tcW w:w="1563" w:type="dxa"/>
          </w:tcPr>
          <w:p w:rsidR="00226C70" w:rsidRPr="006F6D60" w:rsidRDefault="00226C70" w:rsidP="00443F27">
            <w:pPr>
              <w:spacing w:before="2" w:after="2"/>
              <w:rPr>
                <w:b/>
                <w:color w:val="000000" w:themeColor="text1"/>
              </w:rPr>
            </w:pPr>
            <w:r w:rsidRPr="006F6D60">
              <w:rPr>
                <w:b/>
                <w:color w:val="000000" w:themeColor="text1"/>
              </w:rPr>
              <w:t>Código</w:t>
            </w:r>
          </w:p>
        </w:tc>
        <w:tc>
          <w:tcPr>
            <w:tcW w:w="7491" w:type="dxa"/>
          </w:tcPr>
          <w:p w:rsidR="00226C70" w:rsidRPr="006F6D60" w:rsidRDefault="00226C70" w:rsidP="00226C70">
            <w:pPr>
              <w:spacing w:before="2" w:after="2"/>
              <w:rPr>
                <w:b/>
                <w:color w:val="000000" w:themeColor="text1"/>
              </w:rPr>
            </w:pPr>
            <w:r w:rsidRPr="006F6D60">
              <w:rPr>
                <w:color w:val="000000" w:themeColor="text1"/>
              </w:rPr>
              <w:t>CS_09_01_IMG10</w:t>
            </w:r>
          </w:p>
        </w:tc>
      </w:tr>
      <w:tr w:rsidR="004D3C4E" w:rsidRPr="006F6D60" w:rsidTr="00BA4E5E">
        <w:tc>
          <w:tcPr>
            <w:tcW w:w="1563" w:type="dxa"/>
          </w:tcPr>
          <w:p w:rsidR="00226C70" w:rsidRPr="006F6D60" w:rsidRDefault="00226C70" w:rsidP="00443F27">
            <w:pPr>
              <w:spacing w:before="2" w:after="2"/>
              <w:rPr>
                <w:color w:val="000000" w:themeColor="text1"/>
              </w:rPr>
            </w:pPr>
            <w:r w:rsidRPr="006F6D60">
              <w:rPr>
                <w:b/>
                <w:color w:val="000000" w:themeColor="text1"/>
              </w:rPr>
              <w:t>Descripción</w:t>
            </w:r>
          </w:p>
        </w:tc>
        <w:tc>
          <w:tcPr>
            <w:tcW w:w="7491" w:type="dxa"/>
          </w:tcPr>
          <w:p w:rsidR="00226C70" w:rsidRPr="006F6D60" w:rsidRDefault="00683A8C" w:rsidP="00443F27">
            <w:pPr>
              <w:spacing w:before="2" w:after="2"/>
              <w:rPr>
                <w:color w:val="000000" w:themeColor="text1"/>
              </w:rPr>
            </w:pPr>
            <w:r w:rsidRPr="006F6D60">
              <w:rPr>
                <w:b/>
                <w:color w:val="000000" w:themeColor="text1"/>
                <w:lang w:val="es-ES"/>
              </w:rPr>
              <w:t xml:space="preserve"> </w:t>
            </w:r>
          </w:p>
        </w:tc>
      </w:tr>
      <w:tr w:rsidR="004D3C4E" w:rsidRPr="006F6D60" w:rsidTr="00BA4E5E">
        <w:tc>
          <w:tcPr>
            <w:tcW w:w="1563" w:type="dxa"/>
          </w:tcPr>
          <w:p w:rsidR="00226C70" w:rsidRPr="006F6D60" w:rsidRDefault="00226C70" w:rsidP="00443F27">
            <w:pPr>
              <w:spacing w:before="2" w:after="2"/>
              <w:rPr>
                <w:color w:val="000000" w:themeColor="text1"/>
              </w:rPr>
            </w:pPr>
            <w:r w:rsidRPr="006F6D60">
              <w:rPr>
                <w:b/>
                <w:color w:val="000000" w:themeColor="text1"/>
              </w:rPr>
              <w:t>Código Shutterstock (o URL o la ruta en AulaPlaneta)</w:t>
            </w:r>
          </w:p>
        </w:tc>
        <w:tc>
          <w:tcPr>
            <w:tcW w:w="7491" w:type="dxa"/>
          </w:tcPr>
          <w:p w:rsidR="00226C70" w:rsidRPr="006F6D60" w:rsidRDefault="0069639C" w:rsidP="00443F27">
            <w:pPr>
              <w:rPr>
                <w:color w:val="000000" w:themeColor="text1"/>
                <w:lang w:val="en"/>
              </w:rPr>
            </w:pPr>
            <w:r w:rsidRPr="006F6D60">
              <w:rPr>
                <w:color w:val="000000" w:themeColor="text1"/>
                <w:lang w:val="es-CO"/>
              </w:rPr>
              <w:t xml:space="preserve"> </w:t>
            </w:r>
            <w:r w:rsidR="0011227B" w:rsidRPr="006F6D60">
              <w:rPr>
                <w:color w:val="000000" w:themeColor="text1"/>
                <w:lang w:val="fr-FR"/>
              </w:rPr>
              <w:t>Wiki commons</w:t>
            </w:r>
          </w:p>
          <w:p w:rsidR="00226C70" w:rsidRPr="006F6D60" w:rsidRDefault="00B55CED" w:rsidP="00443F27">
            <w:pPr>
              <w:rPr>
                <w:lang w:val="en"/>
              </w:rPr>
            </w:pPr>
            <w:r w:rsidRPr="006F6D60">
              <w:rPr>
                <w:lang w:val="en"/>
              </w:rPr>
              <w:t>File:1915-1916 - Femme au travail dans une usine d</w:t>
            </w:r>
            <w:r w:rsidR="004F04BB">
              <w:rPr>
                <w:lang w:val="en"/>
              </w:rPr>
              <w:t>’</w:t>
            </w:r>
            <w:r w:rsidRPr="006F6D60">
              <w:rPr>
                <w:lang w:val="en"/>
              </w:rPr>
              <w:t>obus.jpg</w:t>
            </w:r>
          </w:p>
          <w:p w:rsidR="0011227B" w:rsidRPr="006F6D60" w:rsidRDefault="0011227B" w:rsidP="00443F27">
            <w:pPr>
              <w:rPr>
                <w:color w:val="000000" w:themeColor="text1"/>
                <w:lang w:val="en"/>
              </w:rPr>
            </w:pPr>
            <w:r w:rsidRPr="006F6D60">
              <w:rPr>
                <w:noProof/>
                <w:color w:val="000000" w:themeColor="text1"/>
              </w:rPr>
              <w:drawing>
                <wp:inline distT="0" distB="0" distL="0" distR="0" wp14:anchorId="658F1EBC" wp14:editId="3E9B1100">
                  <wp:extent cx="2236054" cy="27445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1916_-_Femme_au_travail_dans_une_usine_d'obus.jpg"/>
                          <pic:cNvPicPr/>
                        </pic:nvPicPr>
                        <pic:blipFill>
                          <a:blip r:embed="rId34">
                            <a:extLst>
                              <a:ext uri="{28A0092B-C50C-407E-A947-70E740481C1C}">
                                <a14:useLocalDpi xmlns:a14="http://schemas.microsoft.com/office/drawing/2010/main" val="0"/>
                              </a:ext>
                            </a:extLst>
                          </a:blip>
                          <a:stretch>
                            <a:fillRect/>
                          </a:stretch>
                        </pic:blipFill>
                        <pic:spPr>
                          <a:xfrm>
                            <a:off x="0" y="0"/>
                            <a:ext cx="2237123" cy="2745905"/>
                          </a:xfrm>
                          <a:prstGeom prst="rect">
                            <a:avLst/>
                          </a:prstGeom>
                        </pic:spPr>
                      </pic:pic>
                    </a:graphicData>
                  </a:graphic>
                </wp:inline>
              </w:drawing>
            </w:r>
          </w:p>
        </w:tc>
      </w:tr>
      <w:tr w:rsidR="0011227B" w:rsidRPr="006F6D60" w:rsidTr="00BA4E5E">
        <w:tc>
          <w:tcPr>
            <w:tcW w:w="1563" w:type="dxa"/>
          </w:tcPr>
          <w:p w:rsidR="00226C70" w:rsidRPr="006F6D60" w:rsidRDefault="00226C70" w:rsidP="00443F27">
            <w:pPr>
              <w:spacing w:before="2" w:after="2"/>
              <w:rPr>
                <w:color w:val="000000" w:themeColor="text1"/>
              </w:rPr>
            </w:pPr>
            <w:r w:rsidRPr="006F6D60">
              <w:rPr>
                <w:b/>
                <w:color w:val="000000" w:themeColor="text1"/>
              </w:rPr>
              <w:t>Pie de imagen</w:t>
            </w:r>
          </w:p>
        </w:tc>
        <w:tc>
          <w:tcPr>
            <w:tcW w:w="7491" w:type="dxa"/>
          </w:tcPr>
          <w:p w:rsidR="00226C70" w:rsidRPr="00EE7385" w:rsidRDefault="00BB7B49" w:rsidP="0017137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6F6D60">
              <w:rPr>
                <w:rStyle w:val="un"/>
                <w:rFonts w:ascii="Times New Roman" w:hAnsi="Times New Roman" w:cs="Times New Roman"/>
                <w:b w:val="0"/>
                <w:i w:val="0"/>
                <w:color w:val="000000" w:themeColor="text1"/>
                <w:sz w:val="24"/>
                <w:szCs w:val="24"/>
                <w:lang w:val="es-ES"/>
              </w:rPr>
              <w:t>Los años previos al estallido de la guerra se conocen como el per</w:t>
            </w:r>
            <w:del w:id="199" w:author="Diego Pérez Medina" w:date="2015-03-02T21:33:00Z">
              <w:r w:rsidRPr="006F6D60" w:rsidDel="00171373">
                <w:rPr>
                  <w:rStyle w:val="un"/>
                  <w:rFonts w:ascii="Times New Roman" w:hAnsi="Times New Roman" w:cs="Times New Roman"/>
                  <w:b w:val="0"/>
                  <w:i w:val="0"/>
                  <w:color w:val="000000" w:themeColor="text1"/>
                  <w:sz w:val="24"/>
                  <w:szCs w:val="24"/>
                  <w:lang w:val="es-ES"/>
                </w:rPr>
                <w:delText>í</w:delText>
              </w:r>
            </w:del>
            <w:ins w:id="200" w:author="Diego Pérez Medina" w:date="2015-03-02T21:33:00Z">
              <w:r w:rsidR="00171373">
                <w:rPr>
                  <w:rStyle w:val="un"/>
                  <w:rFonts w:ascii="Times New Roman" w:hAnsi="Times New Roman" w:cs="Times New Roman"/>
                  <w:b w:val="0"/>
                  <w:i w:val="0"/>
                  <w:color w:val="000000" w:themeColor="text1"/>
                  <w:sz w:val="24"/>
                  <w:szCs w:val="24"/>
                  <w:lang w:val="es-ES"/>
                </w:rPr>
                <w:t>i</w:t>
              </w:r>
            </w:ins>
            <w:r w:rsidRPr="006F6D60">
              <w:rPr>
                <w:rStyle w:val="un"/>
                <w:rFonts w:ascii="Times New Roman" w:hAnsi="Times New Roman" w:cs="Times New Roman"/>
                <w:b w:val="0"/>
                <w:i w:val="0"/>
                <w:color w:val="000000" w:themeColor="text1"/>
                <w:sz w:val="24"/>
                <w:szCs w:val="24"/>
                <w:lang w:val="es-ES"/>
              </w:rPr>
              <w:t xml:space="preserve">odo de la </w:t>
            </w:r>
            <w:r w:rsidRPr="006F6D60">
              <w:rPr>
                <w:rStyle w:val="Textoennegrita"/>
                <w:rFonts w:ascii="Times New Roman" w:hAnsi="Times New Roman" w:cs="Times New Roman"/>
                <w:b/>
                <w:i w:val="0"/>
                <w:color w:val="000000" w:themeColor="text1"/>
                <w:sz w:val="24"/>
                <w:szCs w:val="24"/>
                <w:lang w:val="es-ES"/>
              </w:rPr>
              <w:t>paz armada</w:t>
            </w:r>
            <w:r w:rsidRPr="006F6D60">
              <w:rPr>
                <w:rStyle w:val="un"/>
                <w:rFonts w:ascii="Times New Roman" w:hAnsi="Times New Roman" w:cs="Times New Roman"/>
                <w:b w:val="0"/>
                <w:i w:val="0"/>
                <w:color w:val="000000" w:themeColor="text1"/>
                <w:sz w:val="24"/>
                <w:szCs w:val="24"/>
                <w:lang w:val="es-ES"/>
              </w:rPr>
              <w:t xml:space="preserve">. Se trata de una fase en que se hablaba mucho de la paz, aunque, a la vez, los países no dejaban de </w:t>
            </w:r>
            <w:r w:rsidRPr="006F6D60">
              <w:rPr>
                <w:rStyle w:val="Textoennegrita"/>
                <w:rFonts w:ascii="Times New Roman" w:hAnsi="Times New Roman" w:cs="Times New Roman"/>
                <w:b/>
                <w:i w:val="0"/>
                <w:color w:val="000000" w:themeColor="text1"/>
                <w:sz w:val="24"/>
                <w:szCs w:val="24"/>
                <w:lang w:val="es-ES"/>
              </w:rPr>
              <w:t>armarse</w:t>
            </w:r>
            <w:r w:rsidRPr="006F6D60">
              <w:rPr>
                <w:rStyle w:val="un"/>
                <w:rFonts w:ascii="Times New Roman" w:hAnsi="Times New Roman" w:cs="Times New Roman"/>
                <w:b w:val="0"/>
                <w:i w:val="0"/>
                <w:color w:val="000000" w:themeColor="text1"/>
                <w:sz w:val="24"/>
                <w:szCs w:val="24"/>
                <w:lang w:val="es-ES"/>
              </w:rPr>
              <w:t xml:space="preserve"> y de </w:t>
            </w:r>
            <w:r w:rsidRPr="006F6D60">
              <w:rPr>
                <w:rStyle w:val="Textoennegrita"/>
                <w:rFonts w:ascii="Times New Roman" w:hAnsi="Times New Roman" w:cs="Times New Roman"/>
                <w:b/>
                <w:i w:val="0"/>
                <w:color w:val="000000" w:themeColor="text1"/>
                <w:sz w:val="24"/>
                <w:szCs w:val="24"/>
                <w:lang w:val="es-ES"/>
              </w:rPr>
              <w:t>aprovisionar</w:t>
            </w:r>
            <w:r w:rsidRPr="006F6D60">
              <w:rPr>
                <w:rStyle w:val="un"/>
                <w:rFonts w:ascii="Times New Roman" w:hAnsi="Times New Roman" w:cs="Times New Roman"/>
                <w:b w:val="0"/>
                <w:i w:val="0"/>
                <w:color w:val="000000" w:themeColor="text1"/>
                <w:sz w:val="24"/>
                <w:szCs w:val="24"/>
                <w:lang w:val="es-ES"/>
              </w:rPr>
              <w:t xml:space="preserve"> a sus </w:t>
            </w:r>
            <w:r w:rsidRPr="006F6D60">
              <w:rPr>
                <w:rStyle w:val="Textoennegrita"/>
                <w:rFonts w:ascii="Times New Roman" w:hAnsi="Times New Roman" w:cs="Times New Roman"/>
                <w:b/>
                <w:i w:val="0"/>
                <w:color w:val="000000" w:themeColor="text1"/>
                <w:sz w:val="24"/>
                <w:szCs w:val="24"/>
                <w:lang w:val="es-ES"/>
              </w:rPr>
              <w:t>ejércitos</w:t>
            </w:r>
            <w:ins w:id="201" w:author="Diego Pérez Medina" w:date="2015-03-02T21:33:00Z">
              <w:r w:rsidR="00171373" w:rsidRPr="00171373">
                <w:rPr>
                  <w:rStyle w:val="Textoennegrita"/>
                  <w:rFonts w:ascii="Times New Roman" w:hAnsi="Times New Roman" w:cs="Times New Roman"/>
                  <w:i w:val="0"/>
                  <w:color w:val="000000" w:themeColor="text1"/>
                  <w:sz w:val="24"/>
                  <w:szCs w:val="24"/>
                  <w:lang w:val="es-ES"/>
                </w:rPr>
                <w:t>,</w:t>
              </w:r>
              <w:r w:rsidR="00171373">
                <w:rPr>
                  <w:rStyle w:val="un"/>
                  <w:rFonts w:ascii="Times New Roman" w:hAnsi="Times New Roman" w:cs="Times New Roman"/>
                  <w:b w:val="0"/>
                  <w:i w:val="0"/>
                  <w:color w:val="000000" w:themeColor="text1"/>
                  <w:sz w:val="24"/>
                  <w:szCs w:val="24"/>
                  <w:lang w:val="es-ES"/>
                </w:rPr>
                <w:t xml:space="preserve"> al</w:t>
              </w:r>
            </w:ins>
            <w:r w:rsidRPr="006F6D60">
              <w:rPr>
                <w:rStyle w:val="un"/>
                <w:rFonts w:ascii="Times New Roman" w:hAnsi="Times New Roman" w:cs="Times New Roman"/>
                <w:b w:val="0"/>
                <w:i w:val="0"/>
                <w:color w:val="000000" w:themeColor="text1"/>
                <w:sz w:val="24"/>
                <w:szCs w:val="24"/>
                <w:lang w:val="es-ES"/>
              </w:rPr>
              <w:t xml:space="preserve"> prev</w:t>
            </w:r>
            <w:ins w:id="202" w:author="Diego Pérez Medina" w:date="2015-03-02T21:33:00Z">
              <w:r w:rsidR="00171373">
                <w:rPr>
                  <w:rStyle w:val="un"/>
                  <w:rFonts w:ascii="Times New Roman" w:hAnsi="Times New Roman" w:cs="Times New Roman"/>
                  <w:b w:val="0"/>
                  <w:i w:val="0"/>
                  <w:color w:val="000000" w:themeColor="text1"/>
                  <w:sz w:val="24"/>
                  <w:szCs w:val="24"/>
                  <w:lang w:val="es-ES"/>
                </w:rPr>
                <w:t>er</w:t>
              </w:r>
            </w:ins>
            <w:del w:id="203" w:author="Diego Pérez Medina" w:date="2015-03-02T21:33:00Z">
              <w:r w:rsidRPr="006F6D60" w:rsidDel="00171373">
                <w:rPr>
                  <w:rStyle w:val="un"/>
                  <w:rFonts w:ascii="Times New Roman" w:hAnsi="Times New Roman" w:cs="Times New Roman"/>
                  <w:b w:val="0"/>
                  <w:i w:val="0"/>
                  <w:color w:val="000000" w:themeColor="text1"/>
                  <w:sz w:val="24"/>
                  <w:szCs w:val="24"/>
                  <w:lang w:val="es-ES"/>
                </w:rPr>
                <w:delText>iendo</w:delText>
              </w:r>
            </w:del>
            <w:r w:rsidRPr="006F6D60">
              <w:rPr>
                <w:rStyle w:val="un"/>
                <w:rFonts w:ascii="Times New Roman" w:hAnsi="Times New Roman" w:cs="Times New Roman"/>
                <w:b w:val="0"/>
                <w:i w:val="0"/>
                <w:color w:val="000000" w:themeColor="text1"/>
                <w:sz w:val="24"/>
                <w:szCs w:val="24"/>
                <w:lang w:val="es-ES"/>
              </w:rPr>
              <w:t xml:space="preserve"> la inminencia de un gran conflicto.</w:t>
            </w:r>
          </w:p>
        </w:tc>
      </w:tr>
    </w:tbl>
    <w:p w:rsidR="00BB7B49" w:rsidRPr="006F6D60" w:rsidRDefault="00BB7B49" w:rsidP="00BA4E5E">
      <w:pPr>
        <w:spacing w:before="240" w:after="240"/>
        <w:rPr>
          <w:rFonts w:eastAsiaTheme="majorEastAsia"/>
          <w:b/>
          <w:bCs/>
          <w:i/>
          <w:iCs/>
          <w:color w:val="000000" w:themeColor="text1"/>
          <w:lang w:val="es-ES"/>
        </w:rPr>
      </w:pPr>
      <w:r w:rsidRPr="006F6D60">
        <w:rPr>
          <w:color w:val="000000" w:themeColor="text1"/>
          <w:highlight w:val="yellow"/>
        </w:rPr>
        <w:t>[SECCIÓN 2]</w:t>
      </w:r>
      <w:r w:rsidRPr="006F6D60">
        <w:rPr>
          <w:color w:val="000000" w:themeColor="text1"/>
        </w:rPr>
        <w:t xml:space="preserve"> </w:t>
      </w:r>
      <w:r w:rsidRPr="00171373">
        <w:rPr>
          <w:b/>
          <w:color w:val="000000" w:themeColor="text1"/>
        </w:rPr>
        <w:t>5.2</w:t>
      </w:r>
      <w:r w:rsidRPr="006F6D60">
        <w:rPr>
          <w:b/>
          <w:color w:val="000000" w:themeColor="text1"/>
        </w:rPr>
        <w:t xml:space="preserve"> Los contendientes </w:t>
      </w:r>
    </w:p>
    <w:p w:rsidR="00C0003E" w:rsidRPr="006F6D60" w:rsidRDefault="00C0003E" w:rsidP="00BB7B49">
      <w:pPr>
        <w:shd w:val="clear" w:color="auto" w:fill="FFFFFF"/>
        <w:spacing w:before="100" w:beforeAutospacing="1" w:after="100" w:afterAutospacing="1"/>
        <w:rPr>
          <w:color w:val="000000" w:themeColor="text1"/>
          <w:lang w:val="es-ES"/>
        </w:rPr>
      </w:pPr>
      <w:r w:rsidRPr="006F6D60">
        <w:rPr>
          <w:color w:val="000000" w:themeColor="text1"/>
          <w:lang w:val="es-ES"/>
        </w:rPr>
        <w:t xml:space="preserve">El desencadenante de la Primera Guerra Mundial fue el </w:t>
      </w:r>
      <w:r w:rsidRPr="006F6D60">
        <w:rPr>
          <w:b/>
          <w:bCs/>
          <w:color w:val="000000" w:themeColor="text1"/>
          <w:lang w:val="es-ES"/>
        </w:rPr>
        <w:t>atentado de Sarajevo</w:t>
      </w:r>
      <w:r w:rsidRPr="006F6D60">
        <w:rPr>
          <w:color w:val="000000" w:themeColor="text1"/>
          <w:lang w:val="es-ES"/>
        </w:rPr>
        <w:t xml:space="preserve"> (1914), en el que fue asesinado el </w:t>
      </w:r>
      <w:r w:rsidRPr="006F6D60">
        <w:rPr>
          <w:b/>
          <w:bCs/>
          <w:color w:val="000000" w:themeColor="text1"/>
          <w:lang w:val="es-ES"/>
        </w:rPr>
        <w:t>archiduque Francisco Fernando</w:t>
      </w:r>
      <w:r w:rsidRPr="006F6D60">
        <w:rPr>
          <w:color w:val="000000" w:themeColor="text1"/>
          <w:lang w:val="es-ES"/>
        </w:rPr>
        <w:t xml:space="preserve">, heredero al trono del Imperio austrohúngaro, a manos de un nacionalista serbio. Austria responsabilizó a Serbia y le declaró la guerra. Empezaba así la Primera Guerra Mundial.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C65DBA" w:rsidRPr="00171373" w:rsidRDefault="00C65DBA" w:rsidP="00443F27">
            <w:pPr>
              <w:spacing w:before="2" w:after="2"/>
              <w:jc w:val="center"/>
              <w:rPr>
                <w:b/>
                <w:color w:val="FFFFFF" w:themeColor="background1"/>
              </w:rPr>
            </w:pPr>
            <w:r w:rsidRPr="00171373">
              <w:rPr>
                <w:b/>
                <w:color w:val="FFFFFF" w:themeColor="background1"/>
              </w:rPr>
              <w:t>Imagen (fotografía, gráfica o ilustración) nueva</w:t>
            </w:r>
          </w:p>
        </w:tc>
      </w:tr>
      <w:tr w:rsidR="004D3C4E" w:rsidRPr="006F6D60" w:rsidTr="00F6546F">
        <w:trPr>
          <w:trHeight w:val="322"/>
        </w:trPr>
        <w:tc>
          <w:tcPr>
            <w:tcW w:w="1563" w:type="dxa"/>
          </w:tcPr>
          <w:p w:rsidR="00C65DBA" w:rsidRPr="006F6D60" w:rsidRDefault="00C65DBA" w:rsidP="00443F27">
            <w:pPr>
              <w:spacing w:before="2" w:after="2"/>
              <w:rPr>
                <w:b/>
                <w:color w:val="000000" w:themeColor="text1"/>
              </w:rPr>
            </w:pPr>
            <w:r w:rsidRPr="006F6D60">
              <w:rPr>
                <w:b/>
                <w:color w:val="000000" w:themeColor="text1"/>
              </w:rPr>
              <w:t>Código</w:t>
            </w:r>
          </w:p>
        </w:tc>
        <w:tc>
          <w:tcPr>
            <w:tcW w:w="7491" w:type="dxa"/>
          </w:tcPr>
          <w:p w:rsidR="00C65DBA" w:rsidRPr="006F6D60" w:rsidRDefault="00C65DBA" w:rsidP="00C65DBA">
            <w:pPr>
              <w:spacing w:before="2" w:after="2"/>
              <w:rPr>
                <w:b/>
                <w:color w:val="000000" w:themeColor="text1"/>
              </w:rPr>
            </w:pPr>
            <w:r w:rsidRPr="006F6D60">
              <w:rPr>
                <w:color w:val="000000" w:themeColor="text1"/>
              </w:rPr>
              <w:t>CS_09_01_IMG11</w:t>
            </w:r>
          </w:p>
        </w:tc>
      </w:tr>
      <w:tr w:rsidR="004D3C4E" w:rsidRPr="006F6D60" w:rsidTr="00F6546F">
        <w:tc>
          <w:tcPr>
            <w:tcW w:w="1563" w:type="dxa"/>
          </w:tcPr>
          <w:p w:rsidR="00C65DBA" w:rsidRPr="006F6D60" w:rsidRDefault="00C65DBA" w:rsidP="00443F27">
            <w:pPr>
              <w:spacing w:before="2" w:after="2"/>
              <w:rPr>
                <w:color w:val="000000" w:themeColor="text1"/>
              </w:rPr>
            </w:pPr>
            <w:r w:rsidRPr="006F6D60">
              <w:rPr>
                <w:b/>
                <w:color w:val="000000" w:themeColor="text1"/>
              </w:rPr>
              <w:t>Descripción</w:t>
            </w:r>
          </w:p>
        </w:tc>
        <w:tc>
          <w:tcPr>
            <w:tcW w:w="7491" w:type="dxa"/>
          </w:tcPr>
          <w:p w:rsidR="00C65DBA" w:rsidRPr="006F6D60" w:rsidRDefault="00683A8C" w:rsidP="00C65DBA">
            <w:pPr>
              <w:spacing w:before="2" w:after="2"/>
              <w:rPr>
                <w:color w:val="000000" w:themeColor="text1"/>
              </w:rPr>
            </w:pPr>
            <w:r w:rsidRPr="006F6D60">
              <w:rPr>
                <w:b/>
                <w:color w:val="000000" w:themeColor="text1"/>
                <w:lang w:val="es-ES"/>
              </w:rPr>
              <w:t xml:space="preserve"> </w:t>
            </w:r>
            <w:r w:rsidR="00C65DBA" w:rsidRPr="006F6D60">
              <w:rPr>
                <w:b/>
                <w:color w:val="000000" w:themeColor="text1"/>
                <w:lang w:val="es-ES"/>
              </w:rPr>
              <w:t>Un atentado que desató la Gran Guerra</w:t>
            </w:r>
          </w:p>
        </w:tc>
      </w:tr>
      <w:tr w:rsidR="004D3C4E" w:rsidRPr="006F6D60" w:rsidTr="00F6546F">
        <w:tc>
          <w:tcPr>
            <w:tcW w:w="1563" w:type="dxa"/>
          </w:tcPr>
          <w:p w:rsidR="00C65DBA" w:rsidRPr="006F6D60" w:rsidRDefault="00C65DBA" w:rsidP="00443F27">
            <w:pPr>
              <w:spacing w:before="2" w:after="2"/>
              <w:rPr>
                <w:color w:val="000000" w:themeColor="text1"/>
              </w:rPr>
            </w:pPr>
            <w:r w:rsidRPr="006F6D60">
              <w:rPr>
                <w:b/>
                <w:color w:val="000000" w:themeColor="text1"/>
              </w:rPr>
              <w:t>Código Shutterstock (o URL o la ruta en AulaPlaneta)</w:t>
            </w:r>
          </w:p>
        </w:tc>
        <w:tc>
          <w:tcPr>
            <w:tcW w:w="7491" w:type="dxa"/>
          </w:tcPr>
          <w:p w:rsidR="006855C3" w:rsidRPr="006F6D60" w:rsidRDefault="00C65DBA" w:rsidP="006855C3">
            <w:pPr>
              <w:rPr>
                <w:rStyle w:val="un"/>
                <w:color w:val="000000" w:themeColor="text1"/>
                <w:lang w:val="es-ES"/>
              </w:rPr>
            </w:pPr>
            <w:r w:rsidRPr="006F6D60">
              <w:rPr>
                <w:color w:val="000000" w:themeColor="text1"/>
                <w:lang w:val="en"/>
              </w:rPr>
              <w:t>Aula</w:t>
            </w:r>
            <w:r w:rsidR="00171373">
              <w:rPr>
                <w:color w:val="000000" w:themeColor="text1"/>
                <w:lang w:val="en"/>
              </w:rPr>
              <w:t>P</w:t>
            </w:r>
            <w:r w:rsidRPr="006F6D60">
              <w:rPr>
                <w:color w:val="000000" w:themeColor="text1"/>
                <w:lang w:val="en"/>
              </w:rPr>
              <w:t xml:space="preserve">laneta </w:t>
            </w:r>
            <w:r w:rsidRPr="006F6D60">
              <w:rPr>
                <w:color w:val="000000" w:themeColor="text1"/>
              </w:rPr>
              <w:t>4º ESO/ Ciencias sociales, geografía e historia/</w:t>
            </w:r>
            <w:r w:rsidRPr="006F6D60">
              <w:rPr>
                <w:color w:val="000000" w:themeColor="text1"/>
                <w:lang w:val="es-ES"/>
              </w:rPr>
              <w:t xml:space="preserve"> El imperialismo y la Primera Guerra Mundial/La Primera Guerra Mundial</w:t>
            </w:r>
          </w:p>
          <w:p w:rsidR="006855C3" w:rsidRPr="006F6D60" w:rsidRDefault="006855C3" w:rsidP="00443F27">
            <w:pPr>
              <w:rPr>
                <w:color w:val="000000" w:themeColor="text1"/>
                <w:lang w:val="es-ES"/>
              </w:rPr>
            </w:pPr>
            <w:r w:rsidRPr="006F6D60">
              <w:rPr>
                <w:noProof/>
                <w:color w:val="000000" w:themeColor="text1"/>
              </w:rPr>
              <w:drawing>
                <wp:inline distT="0" distB="0" distL="0" distR="0" wp14:anchorId="5DE80CC2" wp14:editId="2A3E4D90">
                  <wp:extent cx="1690351" cy="2034777"/>
                  <wp:effectExtent l="0" t="0" r="5715" b="3810"/>
                  <wp:docPr id="293" name="Imagen 293" descr="http://profesores.aulaplaneta.com/DNNPlayerPackages/Package10332/InfoGuion/cuadernoestudio/images_xml/CS_10_06_img5_small.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0332/InfoGuion/cuadernoestudio/images_xml/CS_10_06_img5_small.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0387" cy="2034821"/>
                          </a:xfrm>
                          <a:prstGeom prst="rect">
                            <a:avLst/>
                          </a:prstGeom>
                          <a:noFill/>
                          <a:ln>
                            <a:noFill/>
                          </a:ln>
                        </pic:spPr>
                      </pic:pic>
                    </a:graphicData>
                  </a:graphic>
                </wp:inline>
              </w:drawing>
            </w:r>
            <w:r w:rsidRPr="006F6D60">
              <w:rPr>
                <w:color w:val="000000" w:themeColor="text1"/>
                <w:lang w:val="es-ES"/>
              </w:rPr>
              <w:t xml:space="preserve"> </w:t>
            </w:r>
          </w:p>
        </w:tc>
      </w:tr>
      <w:tr w:rsidR="004D3C4E" w:rsidRPr="006F6D60" w:rsidTr="00F6546F">
        <w:tc>
          <w:tcPr>
            <w:tcW w:w="1563" w:type="dxa"/>
          </w:tcPr>
          <w:p w:rsidR="00C65DBA" w:rsidRPr="006F6D60" w:rsidRDefault="00C65DBA" w:rsidP="00443F27">
            <w:pPr>
              <w:spacing w:before="2" w:after="2"/>
              <w:rPr>
                <w:color w:val="000000" w:themeColor="text1"/>
              </w:rPr>
            </w:pPr>
            <w:r w:rsidRPr="006F6D60">
              <w:rPr>
                <w:color w:val="000000" w:themeColor="text1"/>
              </w:rPr>
              <w:t>Pie de imagen</w:t>
            </w:r>
          </w:p>
        </w:tc>
        <w:tc>
          <w:tcPr>
            <w:tcW w:w="7491" w:type="dxa"/>
          </w:tcPr>
          <w:p w:rsidR="00C65DBA" w:rsidRPr="006F6D60" w:rsidRDefault="00C65DBA" w:rsidP="006855C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6F6D60">
              <w:rPr>
                <w:rFonts w:ascii="Times New Roman" w:hAnsi="Times New Roman" w:cs="Times New Roman"/>
                <w:b w:val="0"/>
                <w:i w:val="0"/>
                <w:color w:val="000000" w:themeColor="text1"/>
                <w:sz w:val="24"/>
                <w:szCs w:val="24"/>
                <w:lang w:val="es-ES"/>
              </w:rPr>
              <w:t xml:space="preserve">El </w:t>
            </w:r>
            <w:r w:rsidRPr="006F6D60">
              <w:rPr>
                <w:rStyle w:val="Textoennegrita"/>
                <w:rFonts w:ascii="Times New Roman" w:hAnsi="Times New Roman" w:cs="Times New Roman"/>
                <w:i w:val="0"/>
                <w:color w:val="000000" w:themeColor="text1"/>
                <w:sz w:val="24"/>
                <w:szCs w:val="24"/>
                <w:lang w:val="es-ES"/>
              </w:rPr>
              <w:t>atentado de Sarajevo</w:t>
            </w:r>
            <w:r w:rsidRPr="006F6D60">
              <w:rPr>
                <w:rFonts w:ascii="Times New Roman" w:hAnsi="Times New Roman" w:cs="Times New Roman"/>
                <w:b w:val="0"/>
                <w:i w:val="0"/>
                <w:color w:val="000000" w:themeColor="text1"/>
                <w:sz w:val="24"/>
                <w:szCs w:val="24"/>
                <w:lang w:val="es-ES"/>
              </w:rPr>
              <w:t xml:space="preserve"> (julio de 1914), perpetrado por un </w:t>
            </w:r>
            <w:r w:rsidRPr="006F6D60">
              <w:rPr>
                <w:rFonts w:ascii="Times New Roman" w:hAnsi="Times New Roman" w:cs="Times New Roman"/>
                <w:i w:val="0"/>
                <w:color w:val="000000" w:themeColor="text1"/>
                <w:sz w:val="24"/>
                <w:szCs w:val="24"/>
                <w:lang w:val="es-ES"/>
              </w:rPr>
              <w:t>nacionalista</w:t>
            </w:r>
            <w:r w:rsidRPr="006F6D60">
              <w:rPr>
                <w:rFonts w:ascii="Times New Roman" w:hAnsi="Times New Roman" w:cs="Times New Roman"/>
                <w:b w:val="0"/>
                <w:i w:val="0"/>
                <w:color w:val="000000" w:themeColor="text1"/>
                <w:sz w:val="24"/>
                <w:szCs w:val="24"/>
                <w:lang w:val="es-ES"/>
              </w:rPr>
              <w:t xml:space="preserve"> </w:t>
            </w:r>
            <w:r w:rsidRPr="006F6D60">
              <w:rPr>
                <w:rFonts w:ascii="Times New Roman" w:hAnsi="Times New Roman" w:cs="Times New Roman"/>
                <w:i w:val="0"/>
                <w:color w:val="000000" w:themeColor="text1"/>
                <w:sz w:val="24"/>
                <w:szCs w:val="24"/>
                <w:lang w:val="es-ES"/>
              </w:rPr>
              <w:t>serbio</w:t>
            </w:r>
            <w:r w:rsidRPr="006F6D60">
              <w:rPr>
                <w:rFonts w:ascii="Times New Roman" w:hAnsi="Times New Roman" w:cs="Times New Roman"/>
                <w:b w:val="0"/>
                <w:i w:val="0"/>
                <w:color w:val="000000" w:themeColor="text1"/>
                <w:sz w:val="24"/>
                <w:szCs w:val="24"/>
                <w:lang w:val="es-ES"/>
              </w:rPr>
              <w:t xml:space="preserve">, desencadenó el estallido de la Primera Guerra Mundial. La muerte del </w:t>
            </w:r>
            <w:r w:rsidRPr="006F6D60">
              <w:rPr>
                <w:rStyle w:val="Textoennegrita"/>
                <w:rFonts w:ascii="Times New Roman" w:hAnsi="Times New Roman" w:cs="Times New Roman"/>
                <w:b/>
                <w:i w:val="0"/>
                <w:color w:val="000000" w:themeColor="text1"/>
                <w:sz w:val="24"/>
                <w:szCs w:val="24"/>
                <w:lang w:val="es-ES"/>
              </w:rPr>
              <w:t>archiduque Francisco Fernando</w:t>
            </w:r>
            <w:r w:rsidRPr="006F6D60">
              <w:rPr>
                <w:rStyle w:val="Textoennegrita"/>
                <w:rFonts w:ascii="Times New Roman" w:hAnsi="Times New Roman" w:cs="Times New Roman"/>
                <w:i w:val="0"/>
                <w:color w:val="000000" w:themeColor="text1"/>
                <w:sz w:val="24"/>
                <w:szCs w:val="24"/>
                <w:lang w:val="es-ES"/>
              </w:rPr>
              <w:t xml:space="preserve"> </w:t>
            </w:r>
            <w:r w:rsidRPr="006F6D60">
              <w:rPr>
                <w:rFonts w:ascii="Times New Roman" w:hAnsi="Times New Roman" w:cs="Times New Roman"/>
                <w:b w:val="0"/>
                <w:i w:val="0"/>
                <w:color w:val="000000" w:themeColor="text1"/>
                <w:sz w:val="24"/>
                <w:szCs w:val="24"/>
                <w:lang w:val="es-ES"/>
              </w:rPr>
              <w:t xml:space="preserve">llevó al </w:t>
            </w:r>
            <w:r w:rsidRPr="006F6D60">
              <w:rPr>
                <w:rStyle w:val="Textoennegrita"/>
                <w:rFonts w:ascii="Times New Roman" w:hAnsi="Times New Roman" w:cs="Times New Roman"/>
                <w:i w:val="0"/>
                <w:color w:val="000000" w:themeColor="text1"/>
                <w:sz w:val="24"/>
                <w:szCs w:val="24"/>
                <w:lang w:val="es-ES"/>
              </w:rPr>
              <w:t>Imperio austrohúngaro</w:t>
            </w:r>
            <w:r w:rsidRPr="006F6D60">
              <w:rPr>
                <w:rFonts w:ascii="Times New Roman" w:hAnsi="Times New Roman" w:cs="Times New Roman"/>
                <w:b w:val="0"/>
                <w:i w:val="0"/>
                <w:color w:val="000000" w:themeColor="text1"/>
                <w:sz w:val="24"/>
                <w:szCs w:val="24"/>
                <w:lang w:val="es-ES"/>
              </w:rPr>
              <w:t xml:space="preserve"> a declarar la guerra a Serbia, lo que inmediatamente puso en marcha el antiguo sistema de alianzas.</w:t>
            </w:r>
          </w:p>
        </w:tc>
      </w:tr>
    </w:tbl>
    <w:p w:rsidR="00F6546F" w:rsidRPr="006F6D60" w:rsidRDefault="00F6546F" w:rsidP="00F6546F">
      <w:pPr>
        <w:pStyle w:val="u"/>
        <w:shd w:val="clear" w:color="auto" w:fill="FFFFFF"/>
        <w:rPr>
          <w:color w:val="000000" w:themeColor="text1"/>
          <w:lang w:val="es-ES"/>
        </w:rPr>
      </w:pPr>
      <w:r w:rsidRPr="006F6D60">
        <w:rPr>
          <w:rStyle w:val="un"/>
          <w:color w:val="000000" w:themeColor="text1"/>
          <w:lang w:val="es-ES"/>
        </w:rPr>
        <w:t xml:space="preserve">El conflicto había empezado y los bandos se definieron de acuerdo con las </w:t>
      </w:r>
      <w:r w:rsidRPr="006F6D60">
        <w:rPr>
          <w:rStyle w:val="Textoennegrita"/>
          <w:color w:val="000000" w:themeColor="text1"/>
          <w:lang w:val="es-ES"/>
        </w:rPr>
        <w:t xml:space="preserve">antiguas alianzas internacionales </w:t>
      </w:r>
      <w:hyperlink r:id="rId37" w:tgtFrame="_blank" w:history="1">
        <w:r w:rsidRPr="006F6D60">
          <w:rPr>
            <w:rStyle w:val="Hipervnculo"/>
            <w:color w:val="000000" w:themeColor="text1"/>
            <w:lang w:val="es-ES"/>
          </w:rPr>
          <w:t>[</w:t>
        </w:r>
        <w:r w:rsidR="00CB6610" w:rsidRPr="006F6D60">
          <w:rPr>
            <w:rStyle w:val="Hipervnculo"/>
            <w:color w:val="000000" w:themeColor="text1"/>
            <w:lang w:val="es-ES"/>
          </w:rPr>
          <w:t>VER</w:t>
        </w:r>
        <w:r w:rsidRPr="006F6D60">
          <w:rPr>
            <w:rStyle w:val="Hipervnculo"/>
            <w:color w:val="000000" w:themeColor="text1"/>
            <w:lang w:val="es-ES"/>
          </w:rPr>
          <w:t>]</w:t>
        </w:r>
      </w:hyperlink>
      <w:r w:rsidRPr="006F6D60">
        <w:rPr>
          <w:rStyle w:val="un"/>
          <w:color w:val="000000" w:themeColor="text1"/>
          <w:lang w:val="es-ES"/>
        </w:rPr>
        <w:t>:</w:t>
      </w:r>
    </w:p>
    <w:p w:rsidR="00F6546F" w:rsidRPr="006F6D60" w:rsidRDefault="00F6546F" w:rsidP="00153A33">
      <w:pPr>
        <w:pStyle w:val="Prrafodelista"/>
        <w:numPr>
          <w:ilvl w:val="0"/>
          <w:numId w:val="11"/>
        </w:numPr>
        <w:shd w:val="clear" w:color="auto" w:fill="FFFFFF"/>
        <w:spacing w:before="100" w:beforeAutospacing="1" w:after="100" w:afterAutospacing="1"/>
        <w:rPr>
          <w:color w:val="000000" w:themeColor="text1"/>
          <w:lang w:val="es-ES"/>
        </w:rPr>
      </w:pPr>
      <w:r w:rsidRPr="006F6D60">
        <w:rPr>
          <w:rStyle w:val="un"/>
          <w:color w:val="000000" w:themeColor="text1"/>
          <w:lang w:val="es-ES"/>
        </w:rPr>
        <w:t xml:space="preserve">La </w:t>
      </w:r>
      <w:r w:rsidRPr="006F6D60">
        <w:rPr>
          <w:rStyle w:val="Textoennegrita"/>
          <w:color w:val="000000" w:themeColor="text1"/>
          <w:lang w:val="es-ES"/>
        </w:rPr>
        <w:t>Triple Alianza</w:t>
      </w:r>
      <w:r w:rsidRPr="006F6D60">
        <w:rPr>
          <w:rStyle w:val="un"/>
          <w:color w:val="000000" w:themeColor="text1"/>
          <w:lang w:val="es-ES"/>
        </w:rPr>
        <w:t>: formada por Italia, el Imperio austrohúngaro y Alemania.</w:t>
      </w:r>
    </w:p>
    <w:p w:rsidR="00F6546F" w:rsidRPr="006F6D60" w:rsidRDefault="00F6546F" w:rsidP="00153A33">
      <w:pPr>
        <w:pStyle w:val="Prrafodelista"/>
        <w:numPr>
          <w:ilvl w:val="0"/>
          <w:numId w:val="11"/>
        </w:numPr>
        <w:shd w:val="clear" w:color="auto" w:fill="FFFFFF"/>
        <w:spacing w:before="100" w:beforeAutospacing="1" w:after="100" w:afterAutospacing="1"/>
        <w:rPr>
          <w:color w:val="000000" w:themeColor="text1"/>
          <w:lang w:val="es-ES"/>
        </w:rPr>
      </w:pPr>
      <w:r w:rsidRPr="006F6D60">
        <w:rPr>
          <w:rStyle w:val="un"/>
          <w:color w:val="000000" w:themeColor="text1"/>
          <w:lang w:val="es-ES"/>
        </w:rPr>
        <w:t xml:space="preserve">La </w:t>
      </w:r>
      <w:r w:rsidRPr="006F6D60">
        <w:rPr>
          <w:rStyle w:val="Textoennegrita"/>
          <w:color w:val="000000" w:themeColor="text1"/>
          <w:lang w:val="es-ES"/>
        </w:rPr>
        <w:t>Triple Entente</w:t>
      </w:r>
      <w:r w:rsidRPr="006F6D60">
        <w:rPr>
          <w:rStyle w:val="un"/>
          <w:color w:val="000000" w:themeColor="text1"/>
          <w:lang w:val="es-ES"/>
        </w:rPr>
        <w:t>: formada por Francia, Reino Unido y Rusia.</w:t>
      </w: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6855C3" w:rsidRPr="006F6D60" w:rsidRDefault="00C45E6F" w:rsidP="00CB6610">
            <w:pPr>
              <w:spacing w:before="2" w:after="2"/>
              <w:jc w:val="center"/>
              <w:rPr>
                <w:b/>
                <w:color w:val="000000" w:themeColor="text1"/>
              </w:rPr>
            </w:pPr>
            <w:r>
              <w:rPr>
                <w:b/>
                <w:color w:val="FFFFFF" w:themeColor="background1"/>
              </w:rPr>
              <w:t>Practica</w:t>
            </w:r>
            <w:r w:rsidR="006855C3" w:rsidRPr="006F6D60">
              <w:rPr>
                <w:b/>
                <w:color w:val="FFFFFF" w:themeColor="background1"/>
              </w:rPr>
              <w:t>. Recurso aprovechado</w:t>
            </w:r>
          </w:p>
        </w:tc>
      </w:tr>
      <w:tr w:rsidR="004D3C4E" w:rsidRPr="006F6D60" w:rsidTr="00443F27">
        <w:tc>
          <w:tcPr>
            <w:tcW w:w="2518" w:type="dxa"/>
          </w:tcPr>
          <w:p w:rsidR="006855C3" w:rsidRPr="006F6D60" w:rsidRDefault="006855C3" w:rsidP="00443F27">
            <w:pPr>
              <w:spacing w:before="2" w:after="2"/>
              <w:rPr>
                <w:b/>
                <w:color w:val="000000" w:themeColor="text1"/>
              </w:rPr>
            </w:pPr>
            <w:r w:rsidRPr="006F6D60">
              <w:rPr>
                <w:b/>
                <w:color w:val="000000" w:themeColor="text1"/>
              </w:rPr>
              <w:t>Código</w:t>
            </w:r>
          </w:p>
        </w:tc>
        <w:tc>
          <w:tcPr>
            <w:tcW w:w="6536" w:type="dxa"/>
          </w:tcPr>
          <w:p w:rsidR="006855C3" w:rsidRPr="006F6D60" w:rsidRDefault="006855C3"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_01_REC1</w:t>
            </w:r>
            <w:r w:rsidR="00DB2B6D">
              <w:rPr>
                <w:color w:val="000000" w:themeColor="text1"/>
              </w:rPr>
              <w:t>2</w:t>
            </w:r>
            <w:r w:rsidRPr="006F6D60">
              <w:rPr>
                <w:color w:val="000000" w:themeColor="text1"/>
              </w:rPr>
              <w:t>0</w:t>
            </w:r>
          </w:p>
        </w:tc>
      </w:tr>
      <w:tr w:rsidR="004D3C4E" w:rsidRPr="006F6D60" w:rsidTr="00443F27">
        <w:tc>
          <w:tcPr>
            <w:tcW w:w="2518" w:type="dxa"/>
          </w:tcPr>
          <w:p w:rsidR="006855C3" w:rsidRPr="006F6D60" w:rsidRDefault="006855C3" w:rsidP="00443F27">
            <w:pPr>
              <w:spacing w:before="2" w:after="2"/>
              <w:rPr>
                <w:color w:val="000000" w:themeColor="text1"/>
              </w:rPr>
            </w:pPr>
            <w:r w:rsidRPr="006F6D60">
              <w:rPr>
                <w:b/>
                <w:color w:val="000000" w:themeColor="text1"/>
              </w:rPr>
              <w:t>Ubicación en Aula Planeta</w:t>
            </w:r>
          </w:p>
        </w:tc>
        <w:tc>
          <w:tcPr>
            <w:tcW w:w="6536" w:type="dxa"/>
          </w:tcPr>
          <w:p w:rsidR="00F93DA8" w:rsidRPr="006F6D60" w:rsidRDefault="006855C3" w:rsidP="00F93DA8">
            <w:pPr>
              <w:spacing w:before="100" w:beforeAutospacing="1" w:after="300"/>
              <w:outlineLvl w:val="1"/>
              <w:rPr>
                <w:color w:val="0B3158"/>
                <w:kern w:val="36"/>
                <w:sz w:val="33"/>
                <w:szCs w:val="33"/>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00F93DA8" w:rsidRPr="006F6D60">
              <w:rPr>
                <w:color w:val="0B3158"/>
                <w:kern w:val="36"/>
                <w:sz w:val="33"/>
                <w:szCs w:val="33"/>
              </w:rPr>
              <w:t xml:space="preserve"> </w:t>
            </w:r>
          </w:p>
          <w:p w:rsidR="006855C3" w:rsidRPr="006F6D60" w:rsidRDefault="00C45E6F" w:rsidP="00443F27">
            <w:pPr>
              <w:spacing w:before="2" w:after="2"/>
              <w:rPr>
                <w:color w:val="000000" w:themeColor="text1"/>
              </w:rPr>
            </w:pPr>
            <w:r w:rsidRPr="00C45E6F">
              <w:rPr>
                <w:color w:val="000000" w:themeColor="text1"/>
              </w:rPr>
              <w:t>Refuerza tu aprendizaje: La Primera Guerra Mundial (1914-1918)</w:t>
            </w:r>
          </w:p>
        </w:tc>
      </w:tr>
      <w:tr w:rsidR="004D3C4E" w:rsidRPr="006F6D60" w:rsidTr="00443F27">
        <w:trPr>
          <w:trHeight w:val="913"/>
        </w:trPr>
        <w:tc>
          <w:tcPr>
            <w:tcW w:w="2518" w:type="dxa"/>
          </w:tcPr>
          <w:p w:rsidR="006855C3" w:rsidRPr="006F6D60" w:rsidRDefault="006855C3" w:rsidP="00443F27">
            <w:pPr>
              <w:spacing w:before="2" w:after="2"/>
              <w:rPr>
                <w:color w:val="000000" w:themeColor="text1"/>
              </w:rPr>
            </w:pPr>
            <w:r w:rsidRPr="006F6D60">
              <w:rPr>
                <w:b/>
                <w:color w:val="000000" w:themeColor="text1"/>
              </w:rPr>
              <w:t>Cambio (descripción o capturas de pantallas)</w:t>
            </w:r>
          </w:p>
        </w:tc>
        <w:tc>
          <w:tcPr>
            <w:tcW w:w="6536" w:type="dxa"/>
          </w:tcPr>
          <w:p w:rsidR="006855C3" w:rsidRDefault="00C45E6F" w:rsidP="00443F27">
            <w:pPr>
              <w:spacing w:before="2" w:after="2"/>
              <w:rPr>
                <w:b/>
                <w:color w:val="000000" w:themeColor="text1"/>
              </w:rPr>
            </w:pPr>
            <w:r>
              <w:rPr>
                <w:b/>
                <w:color w:val="000000" w:themeColor="text1"/>
              </w:rPr>
              <w:t xml:space="preserve"> </w:t>
            </w:r>
          </w:p>
          <w:p w:rsidR="00DE2F0C" w:rsidRPr="00DE2F0C" w:rsidRDefault="00DE2F0C" w:rsidP="00443F27">
            <w:pPr>
              <w:spacing w:before="2" w:after="2"/>
              <w:rPr>
                <w:b/>
                <w:color w:val="000000" w:themeColor="text1"/>
              </w:rPr>
            </w:pPr>
          </w:p>
          <w:p w:rsidR="007D3000" w:rsidRPr="006F6D60" w:rsidRDefault="00C45E6F" w:rsidP="00026069">
            <w:pPr>
              <w:spacing w:before="100" w:beforeAutospacing="1" w:after="210" w:line="270" w:lineRule="atLeast"/>
              <w:rPr>
                <w:color w:val="000000" w:themeColor="text1"/>
              </w:rPr>
            </w:pPr>
            <w:r>
              <w:rPr>
                <w:color w:val="000000" w:themeColor="text1"/>
              </w:rPr>
              <w:t>NO TIENE</w:t>
            </w:r>
          </w:p>
        </w:tc>
      </w:tr>
      <w:tr w:rsidR="004D3C4E" w:rsidRPr="006F6D60" w:rsidTr="00443F27">
        <w:tc>
          <w:tcPr>
            <w:tcW w:w="2518" w:type="dxa"/>
          </w:tcPr>
          <w:p w:rsidR="006855C3" w:rsidRPr="006F6D60" w:rsidRDefault="006855C3" w:rsidP="00443F27">
            <w:pPr>
              <w:spacing w:before="2" w:after="2"/>
              <w:rPr>
                <w:b/>
                <w:color w:val="000000" w:themeColor="text1"/>
              </w:rPr>
            </w:pPr>
            <w:r w:rsidRPr="006F6D60">
              <w:rPr>
                <w:b/>
                <w:color w:val="000000" w:themeColor="text1"/>
              </w:rPr>
              <w:t>Título</w:t>
            </w:r>
          </w:p>
        </w:tc>
        <w:tc>
          <w:tcPr>
            <w:tcW w:w="6536" w:type="dxa"/>
          </w:tcPr>
          <w:p w:rsidR="00402DB4" w:rsidRPr="006F6D60" w:rsidRDefault="006855C3" w:rsidP="00402DB4">
            <w:pPr>
              <w:rPr>
                <w:color w:val="000000" w:themeColor="text1"/>
                <w:lang w:val="es-ES"/>
              </w:rPr>
            </w:pPr>
            <w:r w:rsidRPr="006F6D60">
              <w:rPr>
                <w:color w:val="000000" w:themeColor="text1"/>
              </w:rPr>
              <w:t xml:space="preserve"> </w:t>
            </w:r>
            <w:r w:rsidR="00C45E6F" w:rsidRPr="00C45E6F">
              <w:rPr>
                <w:color w:val="000000" w:themeColor="text1"/>
                <w:highlight w:val="red"/>
              </w:rPr>
              <w:t>Refuerza tu aprendizaje: La Primera Guerra Mundial (1914-1918)</w:t>
            </w:r>
          </w:p>
          <w:p w:rsidR="006855C3" w:rsidRPr="006F6D60" w:rsidRDefault="006855C3" w:rsidP="00443F27">
            <w:pPr>
              <w:spacing w:before="2" w:after="2"/>
              <w:rPr>
                <w:color w:val="000000" w:themeColor="text1"/>
                <w:lang w:val="es-ES"/>
              </w:rPr>
            </w:pPr>
          </w:p>
        </w:tc>
      </w:tr>
      <w:tr w:rsidR="006855C3" w:rsidRPr="006F6D60" w:rsidTr="00443F27">
        <w:tc>
          <w:tcPr>
            <w:tcW w:w="2518" w:type="dxa"/>
          </w:tcPr>
          <w:p w:rsidR="006855C3" w:rsidRPr="006F6D60" w:rsidRDefault="006855C3" w:rsidP="00443F27">
            <w:pPr>
              <w:spacing w:before="2" w:after="2"/>
              <w:rPr>
                <w:b/>
                <w:color w:val="000000" w:themeColor="text1"/>
              </w:rPr>
            </w:pPr>
            <w:r w:rsidRPr="006F6D60">
              <w:rPr>
                <w:b/>
                <w:color w:val="000000" w:themeColor="text1"/>
              </w:rPr>
              <w:t>Descripción</w:t>
            </w:r>
          </w:p>
        </w:tc>
        <w:tc>
          <w:tcPr>
            <w:tcW w:w="6536" w:type="dxa"/>
          </w:tcPr>
          <w:p w:rsidR="006855C3" w:rsidRPr="006F6D60" w:rsidRDefault="006855C3" w:rsidP="00443F27">
            <w:pPr>
              <w:rPr>
                <w:color w:val="000000" w:themeColor="text1"/>
              </w:rPr>
            </w:pPr>
            <w:r w:rsidRPr="006F6D60">
              <w:rPr>
                <w:color w:val="000000" w:themeColor="text1"/>
              </w:rPr>
              <w:t>Animación que presenta el desarrollo de la Gran Guerra, conflicto que arrasó media Europa entre 1914 y 1918</w:t>
            </w:r>
          </w:p>
          <w:p w:rsidR="006855C3" w:rsidRPr="006F6D60" w:rsidRDefault="006855C3" w:rsidP="00443F27">
            <w:pPr>
              <w:spacing w:before="2" w:after="2"/>
              <w:rPr>
                <w:color w:val="000000" w:themeColor="text1"/>
              </w:rPr>
            </w:pPr>
          </w:p>
        </w:tc>
      </w:tr>
    </w:tbl>
    <w:p w:rsidR="00C0003E" w:rsidRPr="006F6D60" w:rsidRDefault="00C0003E" w:rsidP="00C0003E">
      <w:pPr>
        <w:rPr>
          <w:color w:val="000000" w:themeColor="text1"/>
        </w:rPr>
      </w:pPr>
    </w:p>
    <w:p w:rsidR="00912F1B" w:rsidRPr="006F6D60" w:rsidRDefault="00912F1B" w:rsidP="00C0003E">
      <w:pPr>
        <w:rPr>
          <w:color w:val="000000" w:themeColor="text1"/>
        </w:rPr>
      </w:pPr>
    </w:p>
    <w:p w:rsidR="00276356" w:rsidRPr="006F6D60" w:rsidRDefault="00276356" w:rsidP="00276356">
      <w:pPr>
        <w:tabs>
          <w:tab w:val="right" w:pos="8498"/>
        </w:tabs>
        <w:rPr>
          <w:b/>
          <w:color w:val="000000" w:themeColor="text1"/>
        </w:rPr>
      </w:pPr>
      <w:r w:rsidRPr="006F6D60">
        <w:rPr>
          <w:color w:val="000000" w:themeColor="text1"/>
          <w:highlight w:val="yellow"/>
        </w:rPr>
        <w:t>[SECCIÓN 1]</w:t>
      </w:r>
      <w:r w:rsidRPr="006F6D60">
        <w:rPr>
          <w:color w:val="000000" w:themeColor="text1"/>
        </w:rPr>
        <w:t xml:space="preserve"> </w:t>
      </w:r>
      <w:r w:rsidR="00CE3C50" w:rsidRPr="006F6D60">
        <w:rPr>
          <w:b/>
          <w:color w:val="000000" w:themeColor="text1"/>
        </w:rPr>
        <w:t>6.</w:t>
      </w:r>
      <w:r w:rsidRPr="006F6D60">
        <w:rPr>
          <w:b/>
          <w:color w:val="000000" w:themeColor="text1"/>
        </w:rPr>
        <w:t xml:space="preserve"> </w:t>
      </w:r>
      <w:r w:rsidR="00CE3C50" w:rsidRPr="006F6D60">
        <w:rPr>
          <w:b/>
          <w:color w:val="000000" w:themeColor="text1"/>
        </w:rPr>
        <w:t>Las fases de la Guerra</w:t>
      </w:r>
    </w:p>
    <w:p w:rsidR="00EF0A03" w:rsidRPr="006F6D60" w:rsidRDefault="00CE3C50" w:rsidP="00EF0A03">
      <w:pPr>
        <w:shd w:val="clear" w:color="auto" w:fill="FFFFFF"/>
        <w:spacing w:before="100" w:beforeAutospacing="1" w:after="100" w:afterAutospacing="1"/>
        <w:rPr>
          <w:color w:val="000000" w:themeColor="text1"/>
          <w:lang w:val="es-ES"/>
        </w:rPr>
      </w:pPr>
      <w:r w:rsidRPr="006F6D60">
        <w:rPr>
          <w:color w:val="000000" w:themeColor="text1"/>
          <w:lang w:val="es-ES"/>
        </w:rPr>
        <w:t xml:space="preserve">En un principio, los dos bandos creían que la guerra sería breve. Sin embargo, el </w:t>
      </w:r>
      <w:r w:rsidRPr="006F6D60">
        <w:rPr>
          <w:b/>
          <w:bCs/>
          <w:color w:val="000000" w:themeColor="text1"/>
          <w:lang w:val="es-ES"/>
        </w:rPr>
        <w:t>equilibrio de fuerzas</w:t>
      </w:r>
      <w:r w:rsidRPr="006F6D60">
        <w:rPr>
          <w:color w:val="000000" w:themeColor="text1"/>
          <w:lang w:val="es-ES"/>
        </w:rPr>
        <w:t xml:space="preserve"> entre los contendientes hizo que el conflicto se alargara más de cuatro años. Los principales </w:t>
      </w:r>
      <w:r w:rsidRPr="006F6D60">
        <w:rPr>
          <w:b/>
          <w:bCs/>
          <w:color w:val="000000" w:themeColor="text1"/>
          <w:lang w:val="es-ES"/>
        </w:rPr>
        <w:t>escenarios</w:t>
      </w:r>
      <w:r w:rsidRPr="006F6D60">
        <w:rPr>
          <w:color w:val="000000" w:themeColor="text1"/>
          <w:lang w:val="es-ES"/>
        </w:rPr>
        <w:t xml:space="preserve"> se situaron en Europa, aunque la lucha también se desarrolló en el mar, donde se dieron importantes enfrentamientos entre Alemania y el Reino Unido. La guerra pasó por tres fases diferenciadas. </w:t>
      </w:r>
    </w:p>
    <w:p w:rsidR="00CE3C50" w:rsidRPr="006F6D60" w:rsidRDefault="00BA4E5E" w:rsidP="00EF0A03">
      <w:pPr>
        <w:shd w:val="clear" w:color="auto" w:fill="FFFFFF"/>
        <w:spacing w:before="100" w:beforeAutospacing="1" w:after="100" w:afterAutospacing="1"/>
        <w:rPr>
          <w:b/>
          <w:color w:val="000000" w:themeColor="text1"/>
        </w:rPr>
      </w:pPr>
      <w:r w:rsidRPr="006F6D60">
        <w:rPr>
          <w:color w:val="000000" w:themeColor="text1"/>
          <w:highlight w:val="yellow"/>
        </w:rPr>
        <w:t>[</w:t>
      </w:r>
      <w:r w:rsidR="00CE3C50" w:rsidRPr="006F6D60">
        <w:rPr>
          <w:color w:val="000000" w:themeColor="text1"/>
          <w:highlight w:val="yellow"/>
        </w:rPr>
        <w:t>SECCIÓN 2]</w:t>
      </w:r>
      <w:r w:rsidR="00CE3C50" w:rsidRPr="006F6D60">
        <w:rPr>
          <w:color w:val="000000" w:themeColor="text1"/>
        </w:rPr>
        <w:t xml:space="preserve"> </w:t>
      </w:r>
      <w:r w:rsidR="00CE3C50" w:rsidRPr="006F6D60">
        <w:rPr>
          <w:b/>
          <w:color w:val="000000" w:themeColor="text1"/>
        </w:rPr>
        <w:t xml:space="preserve">6.1 </w:t>
      </w:r>
      <w:r w:rsidR="0027445B" w:rsidRPr="006F6D60">
        <w:rPr>
          <w:b/>
          <w:color w:val="000000" w:themeColor="text1"/>
        </w:rPr>
        <w:t>L</w:t>
      </w:r>
      <w:r w:rsidR="00CE3C50" w:rsidRPr="006F6D60">
        <w:rPr>
          <w:b/>
          <w:color w:val="000000" w:themeColor="text1"/>
        </w:rPr>
        <w:t>a guerra de movimientos</w:t>
      </w:r>
    </w:p>
    <w:p w:rsidR="00CE3C50" w:rsidRPr="006F6D60" w:rsidRDefault="00CE3C50" w:rsidP="00CE3C50">
      <w:pPr>
        <w:shd w:val="clear" w:color="auto" w:fill="FFFFFF"/>
        <w:spacing w:before="100" w:beforeAutospacing="1" w:after="100" w:afterAutospacing="1"/>
        <w:rPr>
          <w:color w:val="000000" w:themeColor="text1"/>
          <w:lang w:val="es-ES"/>
        </w:rPr>
      </w:pPr>
      <w:r w:rsidRPr="006F6D60">
        <w:rPr>
          <w:color w:val="000000" w:themeColor="text1"/>
          <w:lang w:val="es-ES"/>
        </w:rPr>
        <w:t xml:space="preserve">Se desarrolló a lo largo del primer año de la guerra. Estuvo definida por la </w:t>
      </w:r>
      <w:r w:rsidRPr="006F6D60">
        <w:rPr>
          <w:b/>
          <w:bCs/>
          <w:color w:val="000000" w:themeColor="text1"/>
          <w:lang w:val="es-ES"/>
        </w:rPr>
        <w:t>ofensiva alemana sobre Francia</w:t>
      </w:r>
      <w:r w:rsidRPr="006F6D60">
        <w:rPr>
          <w:color w:val="000000" w:themeColor="text1"/>
          <w:lang w:val="es-ES"/>
        </w:rPr>
        <w:t xml:space="preserve">. Sin embargo, la resistencia de los </w:t>
      </w:r>
      <w:r w:rsidRPr="006F6D60">
        <w:rPr>
          <w:b/>
          <w:bCs/>
          <w:color w:val="000000" w:themeColor="text1"/>
          <w:lang w:val="es-ES"/>
        </w:rPr>
        <w:t>ejércitos aliados</w:t>
      </w:r>
      <w:r w:rsidRPr="006F6D60">
        <w:rPr>
          <w:color w:val="000000" w:themeColor="text1"/>
          <w:lang w:val="es-ES"/>
        </w:rPr>
        <w:t xml:space="preserve"> llevó a la </w:t>
      </w:r>
      <w:r w:rsidRPr="006F6D60">
        <w:rPr>
          <w:b/>
          <w:bCs/>
          <w:color w:val="000000" w:themeColor="text1"/>
          <w:lang w:val="es-ES"/>
        </w:rPr>
        <w:t>estabilidad del frente occidental</w:t>
      </w:r>
      <w:r w:rsidRPr="006F6D60">
        <w:rPr>
          <w:color w:val="000000" w:themeColor="text1"/>
          <w:lang w:val="es-ES"/>
        </w:rPr>
        <w:t>, lo que dio lugar a una nueva etapa en la lucha</w:t>
      </w:r>
      <w:ins w:id="204" w:author="Diego Pérez Medina" w:date="2015-03-02T21:41:00Z">
        <w:r w:rsidR="003734AF">
          <w:rPr>
            <w:color w:val="000000" w:themeColor="text1"/>
            <w:lang w:val="es-ES"/>
          </w:rPr>
          <w:t>,</w:t>
        </w:r>
      </w:ins>
      <w:r w:rsidRPr="006F6D60">
        <w:rPr>
          <w:color w:val="000000" w:themeColor="text1"/>
          <w:lang w:val="es-ES"/>
        </w:rPr>
        <w:t xml:space="preserve"> marcada por la </w:t>
      </w:r>
      <w:r w:rsidRPr="006F6D60">
        <w:rPr>
          <w:b/>
          <w:bCs/>
          <w:color w:val="000000" w:themeColor="text1"/>
          <w:lang w:val="es-ES"/>
        </w:rPr>
        <w:t>guerra de posiciones</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CE3C50" w:rsidRPr="006F6D60" w:rsidRDefault="00CE3C50" w:rsidP="00443F27">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443F27">
        <w:trPr>
          <w:trHeight w:val="322"/>
        </w:trPr>
        <w:tc>
          <w:tcPr>
            <w:tcW w:w="1563" w:type="dxa"/>
          </w:tcPr>
          <w:p w:rsidR="00CE3C50" w:rsidRPr="006F6D60" w:rsidRDefault="00CE3C50" w:rsidP="00443F27">
            <w:pPr>
              <w:spacing w:before="2" w:after="2"/>
              <w:rPr>
                <w:b/>
                <w:color w:val="000000" w:themeColor="text1"/>
              </w:rPr>
            </w:pPr>
            <w:r w:rsidRPr="006F6D60">
              <w:rPr>
                <w:b/>
                <w:color w:val="000000" w:themeColor="text1"/>
              </w:rPr>
              <w:t>Código</w:t>
            </w:r>
          </w:p>
        </w:tc>
        <w:tc>
          <w:tcPr>
            <w:tcW w:w="7491" w:type="dxa"/>
          </w:tcPr>
          <w:p w:rsidR="00CE3C50" w:rsidRPr="006F6D60" w:rsidRDefault="00CE3C50" w:rsidP="00443F27">
            <w:pPr>
              <w:spacing w:before="2" w:after="2"/>
              <w:rPr>
                <w:b/>
                <w:color w:val="000000" w:themeColor="text1"/>
              </w:rPr>
            </w:pPr>
            <w:r w:rsidRPr="006F6D60">
              <w:rPr>
                <w:color w:val="000000" w:themeColor="text1"/>
              </w:rPr>
              <w:t>CS_09_01_IMG12</w:t>
            </w:r>
          </w:p>
        </w:tc>
      </w:tr>
      <w:tr w:rsidR="004D3C4E" w:rsidRPr="006F6D60" w:rsidTr="00443F27">
        <w:tc>
          <w:tcPr>
            <w:tcW w:w="1563" w:type="dxa"/>
          </w:tcPr>
          <w:p w:rsidR="00CE3C50" w:rsidRPr="006F6D60" w:rsidRDefault="00CE3C50" w:rsidP="00443F27">
            <w:pPr>
              <w:spacing w:before="2" w:after="2"/>
              <w:rPr>
                <w:color w:val="000000" w:themeColor="text1"/>
              </w:rPr>
            </w:pPr>
            <w:r w:rsidRPr="006F6D60">
              <w:rPr>
                <w:b/>
                <w:color w:val="000000" w:themeColor="text1"/>
              </w:rPr>
              <w:t>Descripción</w:t>
            </w:r>
          </w:p>
        </w:tc>
        <w:tc>
          <w:tcPr>
            <w:tcW w:w="7491" w:type="dxa"/>
          </w:tcPr>
          <w:p w:rsidR="00CE3C50" w:rsidRPr="006F6D60" w:rsidRDefault="00683A8C" w:rsidP="00CE3C50">
            <w:pPr>
              <w:spacing w:before="2" w:after="2"/>
              <w:rPr>
                <w:color w:val="000000" w:themeColor="text1"/>
              </w:rPr>
            </w:pPr>
            <w:r w:rsidRPr="006F6D60">
              <w:rPr>
                <w:b/>
                <w:color w:val="000000" w:themeColor="text1"/>
                <w:lang w:val="es-ES"/>
              </w:rPr>
              <w:t xml:space="preserve"> </w:t>
            </w:r>
            <w:r w:rsidR="00C24C97" w:rsidRPr="006F6D60">
              <w:rPr>
                <w:b/>
                <w:color w:val="000000" w:themeColor="text1"/>
                <w:lang w:val="es-ES"/>
              </w:rPr>
              <w:t>Tanques de combate usado en la Primera Guerra.</w:t>
            </w:r>
          </w:p>
        </w:tc>
      </w:tr>
      <w:tr w:rsidR="004D3C4E" w:rsidRPr="006F6D60" w:rsidTr="00443F27">
        <w:tc>
          <w:tcPr>
            <w:tcW w:w="1563" w:type="dxa"/>
          </w:tcPr>
          <w:p w:rsidR="00CE3C50" w:rsidRPr="006F6D60" w:rsidRDefault="00CE3C50" w:rsidP="00443F27">
            <w:pPr>
              <w:spacing w:before="2" w:after="2"/>
              <w:rPr>
                <w:color w:val="000000" w:themeColor="text1"/>
              </w:rPr>
            </w:pPr>
            <w:r w:rsidRPr="006F6D60">
              <w:rPr>
                <w:b/>
                <w:color w:val="000000" w:themeColor="text1"/>
              </w:rPr>
              <w:t>Código Shutterstock (o URL o la ruta en AulaPlaneta)</w:t>
            </w:r>
          </w:p>
        </w:tc>
        <w:tc>
          <w:tcPr>
            <w:tcW w:w="7491" w:type="dxa"/>
          </w:tcPr>
          <w:p w:rsidR="00CE3C50" w:rsidRPr="006F6D60" w:rsidRDefault="00CE3C50" w:rsidP="00443F27">
            <w:pPr>
              <w:rPr>
                <w:color w:val="000000" w:themeColor="text1"/>
              </w:rPr>
            </w:pPr>
            <w:r w:rsidRPr="006F6D60">
              <w:rPr>
                <w:color w:val="000000" w:themeColor="text1"/>
                <w:lang w:val="en"/>
              </w:rPr>
              <w:t xml:space="preserve">Aulaplaneta </w:t>
            </w: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Pr="006F6D60">
              <w:rPr>
                <w:b/>
                <w:color w:val="000000" w:themeColor="text1"/>
              </w:rPr>
              <w:t xml:space="preserve"> </w:t>
            </w:r>
            <w:r w:rsidRPr="006F6D60">
              <w:rPr>
                <w:color w:val="000000" w:themeColor="text1"/>
              </w:rPr>
              <w:t>Las fases de la Guerra</w:t>
            </w:r>
          </w:p>
          <w:p w:rsidR="00C24C97" w:rsidRPr="006F6D60" w:rsidRDefault="00C24C97" w:rsidP="00443F27">
            <w:pPr>
              <w:rPr>
                <w:color w:val="000000" w:themeColor="text1"/>
                <w:lang w:val="es-ES"/>
              </w:rPr>
            </w:pPr>
          </w:p>
          <w:p w:rsidR="00CE3C50" w:rsidRPr="006F6D60" w:rsidRDefault="00C24C97" w:rsidP="00443F27">
            <w:pPr>
              <w:rPr>
                <w:color w:val="000000" w:themeColor="text1"/>
                <w:lang w:val="es-ES"/>
              </w:rPr>
            </w:pPr>
            <w:r w:rsidRPr="006F6D60">
              <w:rPr>
                <w:noProof/>
                <w:color w:val="000000" w:themeColor="text1"/>
              </w:rPr>
              <w:drawing>
                <wp:inline distT="0" distB="0" distL="0" distR="0" wp14:anchorId="667B78C1" wp14:editId="29D4824B">
                  <wp:extent cx="2804672" cy="1728247"/>
                  <wp:effectExtent l="0" t="0" r="0" b="5715"/>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6_zoo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8072" cy="1730342"/>
                          </a:xfrm>
                          <a:prstGeom prst="rect">
                            <a:avLst/>
                          </a:prstGeom>
                        </pic:spPr>
                      </pic:pic>
                    </a:graphicData>
                  </a:graphic>
                </wp:inline>
              </w:drawing>
            </w:r>
            <w:r w:rsidR="00CE3C50" w:rsidRPr="006F6D60">
              <w:rPr>
                <w:color w:val="000000" w:themeColor="text1"/>
                <w:lang w:val="es-ES"/>
              </w:rPr>
              <w:t xml:space="preserve"> </w:t>
            </w:r>
          </w:p>
        </w:tc>
      </w:tr>
      <w:tr w:rsidR="00CE3C50" w:rsidRPr="006F6D60" w:rsidTr="00443F27">
        <w:tc>
          <w:tcPr>
            <w:tcW w:w="1563" w:type="dxa"/>
          </w:tcPr>
          <w:p w:rsidR="00CE3C50" w:rsidRPr="006F6D60" w:rsidRDefault="00CE3C50" w:rsidP="00443F27">
            <w:pPr>
              <w:spacing w:before="2" w:after="2"/>
              <w:rPr>
                <w:color w:val="000000" w:themeColor="text1"/>
              </w:rPr>
            </w:pPr>
            <w:r w:rsidRPr="006F6D60">
              <w:rPr>
                <w:color w:val="000000" w:themeColor="text1"/>
              </w:rPr>
              <w:t>Pie de imagen</w:t>
            </w:r>
          </w:p>
        </w:tc>
        <w:tc>
          <w:tcPr>
            <w:tcW w:w="7491" w:type="dxa"/>
          </w:tcPr>
          <w:p w:rsidR="00CE3C50" w:rsidRPr="006F6D60" w:rsidRDefault="00C24C97" w:rsidP="00BF4604">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6F6D60">
              <w:rPr>
                <w:rFonts w:ascii="Times New Roman" w:eastAsiaTheme="minorHAnsi" w:hAnsi="Times New Roman" w:cs="Times New Roman"/>
                <w:b w:val="0"/>
                <w:bCs w:val="0"/>
                <w:i w:val="0"/>
                <w:iCs w:val="0"/>
                <w:color w:val="000000" w:themeColor="text1"/>
                <w:sz w:val="24"/>
                <w:szCs w:val="24"/>
                <w:lang w:val="es-ES"/>
              </w:rPr>
              <w:t>Durante la Primera Guerra Mundial se usó por primera vez armamento pesado</w:t>
            </w:r>
            <w:ins w:id="205" w:author="Diego Pérez Medina" w:date="2015-03-02T21:41:00Z">
              <w:r w:rsidR="00BC3F58">
                <w:rPr>
                  <w:rFonts w:ascii="Times New Roman" w:eastAsiaTheme="minorHAnsi" w:hAnsi="Times New Roman" w:cs="Times New Roman"/>
                  <w:b w:val="0"/>
                  <w:bCs w:val="0"/>
                  <w:i w:val="0"/>
                  <w:iCs w:val="0"/>
                  <w:color w:val="000000" w:themeColor="text1"/>
                  <w:sz w:val="24"/>
                  <w:szCs w:val="24"/>
                  <w:lang w:val="es-ES"/>
                </w:rPr>
                <w:t>,</w:t>
              </w:r>
            </w:ins>
            <w:r w:rsidRPr="006F6D60">
              <w:rPr>
                <w:rFonts w:ascii="Times New Roman" w:eastAsiaTheme="minorHAnsi" w:hAnsi="Times New Roman" w:cs="Times New Roman"/>
                <w:b w:val="0"/>
                <w:bCs w:val="0"/>
                <w:i w:val="0"/>
                <w:iCs w:val="0"/>
                <w:color w:val="000000" w:themeColor="text1"/>
                <w:sz w:val="24"/>
                <w:szCs w:val="24"/>
                <w:lang w:val="es-ES"/>
              </w:rPr>
              <w:t xml:space="preserve"> como los </w:t>
            </w:r>
            <w:r w:rsidRPr="006F6D60">
              <w:rPr>
                <w:rFonts w:ascii="Times New Roman" w:eastAsiaTheme="minorHAnsi" w:hAnsi="Times New Roman" w:cs="Times New Roman"/>
                <w:i w:val="0"/>
                <w:iCs w:val="0"/>
                <w:color w:val="000000" w:themeColor="text1"/>
                <w:sz w:val="24"/>
                <w:szCs w:val="24"/>
                <w:lang w:val="es-ES"/>
              </w:rPr>
              <w:t>tanques</w:t>
            </w:r>
            <w:r w:rsidRPr="006F6D60">
              <w:rPr>
                <w:rFonts w:ascii="Times New Roman" w:eastAsiaTheme="minorHAnsi" w:hAnsi="Times New Roman" w:cs="Times New Roman"/>
                <w:b w:val="0"/>
                <w:bCs w:val="0"/>
                <w:i w:val="0"/>
                <w:iCs w:val="0"/>
                <w:color w:val="000000" w:themeColor="text1"/>
                <w:sz w:val="24"/>
                <w:szCs w:val="24"/>
                <w:lang w:val="es-ES"/>
              </w:rPr>
              <w:t xml:space="preserve"> o </w:t>
            </w:r>
            <w:r w:rsidRPr="006F6D60">
              <w:rPr>
                <w:rFonts w:ascii="Times New Roman" w:eastAsiaTheme="minorHAnsi" w:hAnsi="Times New Roman" w:cs="Times New Roman"/>
                <w:i w:val="0"/>
                <w:iCs w:val="0"/>
                <w:color w:val="000000" w:themeColor="text1"/>
                <w:sz w:val="24"/>
                <w:szCs w:val="24"/>
                <w:lang w:val="es-ES"/>
              </w:rPr>
              <w:t>carros de combate</w:t>
            </w:r>
            <w:r w:rsidRPr="006F6D60">
              <w:rPr>
                <w:rFonts w:ascii="Times New Roman" w:eastAsiaTheme="minorHAnsi" w:hAnsi="Times New Roman" w:cs="Times New Roman"/>
                <w:b w:val="0"/>
                <w:bCs w:val="0"/>
                <w:i w:val="0"/>
                <w:iCs w:val="0"/>
                <w:color w:val="000000" w:themeColor="text1"/>
                <w:sz w:val="24"/>
                <w:szCs w:val="24"/>
                <w:lang w:val="es-ES"/>
              </w:rPr>
              <w:t>, lo que produjo una destrucción sin precedentes.</w:t>
            </w:r>
          </w:p>
        </w:tc>
      </w:tr>
    </w:tbl>
    <w:p w:rsidR="0027445B" w:rsidRPr="006F6D60" w:rsidRDefault="0027445B" w:rsidP="002168CD">
      <w:pPr>
        <w:tabs>
          <w:tab w:val="right" w:pos="8498"/>
        </w:tabs>
        <w:spacing w:before="240"/>
        <w:rPr>
          <w:b/>
          <w:color w:val="000000" w:themeColor="text1"/>
          <w:lang w:val="es-ES"/>
        </w:rPr>
      </w:pPr>
      <w:r w:rsidRPr="006F6D60">
        <w:rPr>
          <w:color w:val="000000" w:themeColor="text1"/>
          <w:highlight w:val="yellow"/>
        </w:rPr>
        <w:t>[SECCIÓN 2]</w:t>
      </w:r>
      <w:r w:rsidRPr="006F6D60">
        <w:rPr>
          <w:color w:val="000000" w:themeColor="text1"/>
        </w:rPr>
        <w:t xml:space="preserve"> </w:t>
      </w:r>
      <w:r w:rsidRPr="006F6D60">
        <w:rPr>
          <w:b/>
          <w:color w:val="000000" w:themeColor="text1"/>
        </w:rPr>
        <w:t>6.</w:t>
      </w:r>
      <w:r w:rsidR="00BF4604" w:rsidRPr="006F6D60">
        <w:rPr>
          <w:b/>
          <w:color w:val="000000" w:themeColor="text1"/>
        </w:rPr>
        <w:t>2</w:t>
      </w:r>
      <w:r w:rsidRPr="006F6D60">
        <w:rPr>
          <w:b/>
          <w:color w:val="000000" w:themeColor="text1"/>
        </w:rPr>
        <w:t xml:space="preserve"> </w:t>
      </w:r>
      <w:r w:rsidRPr="006F6D60">
        <w:rPr>
          <w:b/>
          <w:color w:val="000000" w:themeColor="text1"/>
          <w:lang w:val="es-ES"/>
        </w:rPr>
        <w:t>La guerra de posiciones (1915-1916)</w:t>
      </w:r>
    </w:p>
    <w:p w:rsidR="0027445B" w:rsidRPr="006F6D60" w:rsidRDefault="0027445B" w:rsidP="0027445B">
      <w:pPr>
        <w:pStyle w:val="u"/>
        <w:shd w:val="clear" w:color="auto" w:fill="FFFFFF"/>
        <w:rPr>
          <w:color w:val="000000" w:themeColor="text1"/>
          <w:lang w:val="es-ES"/>
        </w:rPr>
      </w:pPr>
      <w:r w:rsidRPr="006F6D60">
        <w:rPr>
          <w:rStyle w:val="un"/>
          <w:color w:val="000000" w:themeColor="text1"/>
          <w:lang w:val="es-ES"/>
        </w:rPr>
        <w:t xml:space="preserve">Durante la etapa denominada de </w:t>
      </w:r>
      <w:r w:rsidRPr="006F6D60">
        <w:rPr>
          <w:rStyle w:val="Textoennegrita"/>
          <w:color w:val="000000" w:themeColor="text1"/>
          <w:lang w:val="es-ES"/>
        </w:rPr>
        <w:t>guerra de posiciones</w:t>
      </w:r>
      <w:r w:rsidRPr="006F6D60">
        <w:rPr>
          <w:rStyle w:val="un"/>
          <w:color w:val="000000" w:themeColor="text1"/>
          <w:lang w:val="es-ES"/>
        </w:rPr>
        <w:t xml:space="preserve"> o </w:t>
      </w:r>
      <w:r w:rsidRPr="006F6D60">
        <w:rPr>
          <w:rStyle w:val="Textoennegrita"/>
          <w:color w:val="000000" w:themeColor="text1"/>
          <w:lang w:val="es-ES"/>
        </w:rPr>
        <w:t>de trincheras</w:t>
      </w:r>
      <w:r w:rsidRPr="006F6D60">
        <w:rPr>
          <w:rStyle w:val="un"/>
          <w:color w:val="000000" w:themeColor="text1"/>
          <w:lang w:val="es-ES"/>
        </w:rPr>
        <w:t>, los frentes de guerra se estabilizaron.</w:t>
      </w:r>
      <w:r w:rsidRPr="006F6D60">
        <w:rPr>
          <w:color w:val="000000" w:themeColor="text1"/>
          <w:lang w:val="es-ES"/>
        </w:rPr>
        <w:t xml:space="preserve"> </w:t>
      </w:r>
      <w:r w:rsidRPr="006F6D60">
        <w:rPr>
          <w:rStyle w:val="un"/>
          <w:color w:val="000000" w:themeColor="text1"/>
          <w:lang w:val="es-ES"/>
        </w:rPr>
        <w:t xml:space="preserve">Las terribles condiciones a las que </w:t>
      </w:r>
      <w:r w:rsidR="006011EE" w:rsidRPr="006F6D60">
        <w:rPr>
          <w:rStyle w:val="un"/>
          <w:color w:val="000000" w:themeColor="text1"/>
          <w:lang w:val="es-ES"/>
        </w:rPr>
        <w:t xml:space="preserve">tuvieron que </w:t>
      </w:r>
      <w:r w:rsidRPr="006F6D60">
        <w:rPr>
          <w:rStyle w:val="un"/>
          <w:color w:val="000000" w:themeColor="text1"/>
          <w:lang w:val="es-ES"/>
        </w:rPr>
        <w:t xml:space="preserve">hacer frente los combatientes causaron un gran </w:t>
      </w:r>
      <w:r w:rsidRPr="006F6D60">
        <w:rPr>
          <w:rStyle w:val="Textoennegrita"/>
          <w:color w:val="000000" w:themeColor="text1"/>
          <w:lang w:val="es-ES"/>
        </w:rPr>
        <w:t>desgaste</w:t>
      </w:r>
      <w:r w:rsidRPr="006F6D60">
        <w:rPr>
          <w:rStyle w:val="un"/>
          <w:color w:val="000000" w:themeColor="text1"/>
          <w:lang w:val="es-ES"/>
        </w:rPr>
        <w:t xml:space="preserve"> de las tropas de ambos bandos.</w:t>
      </w:r>
      <w:r w:rsidRPr="006F6D60">
        <w:rPr>
          <w:color w:val="000000" w:themeColor="text1"/>
          <w:lang w:val="es-ES"/>
        </w:rPr>
        <w:t xml:space="preserve"> </w:t>
      </w:r>
      <w:r w:rsidRPr="006F6D60">
        <w:rPr>
          <w:rStyle w:val="un"/>
          <w:color w:val="000000" w:themeColor="text1"/>
          <w:lang w:val="es-ES"/>
        </w:rPr>
        <w:t xml:space="preserve">En 1916, tuvieron lugar las </w:t>
      </w:r>
      <w:r w:rsidRPr="006F6D60">
        <w:rPr>
          <w:rStyle w:val="Textoennegrita"/>
          <w:color w:val="000000" w:themeColor="text1"/>
          <w:lang w:val="es-ES"/>
        </w:rPr>
        <w:t>batallas de Verdún</w:t>
      </w:r>
      <w:r w:rsidRPr="006F6D60">
        <w:rPr>
          <w:rStyle w:val="un"/>
          <w:color w:val="000000" w:themeColor="text1"/>
          <w:lang w:val="es-ES"/>
        </w:rPr>
        <w:t xml:space="preserve"> y </w:t>
      </w:r>
      <w:r w:rsidRPr="006F6D60">
        <w:rPr>
          <w:rStyle w:val="Textoennegrita"/>
          <w:color w:val="000000" w:themeColor="text1"/>
          <w:lang w:val="es-ES"/>
        </w:rPr>
        <w:t>del Somme</w:t>
      </w:r>
      <w:r w:rsidRPr="006F6D60">
        <w:rPr>
          <w:rStyle w:val="un"/>
          <w:color w:val="000000" w:themeColor="text1"/>
          <w:lang w:val="es-ES"/>
        </w:rPr>
        <w:t xml:space="preserve"> (norte de Francia), las cuales se saldaron con un gran número de muertos</w:t>
      </w:r>
      <w:ins w:id="206" w:author="Diego Pérez Medina" w:date="2015-03-02T21:42:00Z">
        <w:r w:rsidR="00BC3F58">
          <w:rPr>
            <w:rStyle w:val="un"/>
            <w:color w:val="000000" w:themeColor="text1"/>
            <w:lang w:val="es-ES"/>
          </w:rPr>
          <w:t>,</w:t>
        </w:r>
      </w:ins>
      <w:r w:rsidRPr="006F6D60">
        <w:rPr>
          <w:rStyle w:val="un"/>
          <w:color w:val="000000" w:themeColor="text1"/>
          <w:lang w:val="es-ES"/>
        </w:rPr>
        <w:t xml:space="preserve"> sin que se produjeran grandes cambios en el frente de guerra.</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C6530A" w:rsidRPr="006F6D60" w:rsidRDefault="00C6530A" w:rsidP="00443F27">
            <w:pPr>
              <w:spacing w:before="2" w:after="2"/>
              <w:jc w:val="center"/>
              <w:rPr>
                <w:b/>
                <w:color w:val="000000" w:themeColor="text1"/>
              </w:rPr>
            </w:pPr>
            <w:r w:rsidRPr="006F6D60">
              <w:rPr>
                <w:b/>
                <w:color w:val="FFFFFF" w:themeColor="background1"/>
              </w:rPr>
              <w:t>Destacado</w:t>
            </w:r>
          </w:p>
        </w:tc>
      </w:tr>
      <w:tr w:rsidR="004D3C4E" w:rsidRPr="006F6D60" w:rsidTr="00443F27">
        <w:tc>
          <w:tcPr>
            <w:tcW w:w="2518" w:type="dxa"/>
          </w:tcPr>
          <w:p w:rsidR="00C6530A" w:rsidRPr="006F6D60" w:rsidRDefault="00C6530A" w:rsidP="00443F27">
            <w:pPr>
              <w:spacing w:before="2" w:after="2"/>
              <w:rPr>
                <w:b/>
                <w:color w:val="000000" w:themeColor="text1"/>
              </w:rPr>
            </w:pPr>
            <w:r w:rsidRPr="006F6D60">
              <w:rPr>
                <w:b/>
                <w:color w:val="000000" w:themeColor="text1"/>
              </w:rPr>
              <w:t>Título</w:t>
            </w:r>
          </w:p>
        </w:tc>
        <w:tc>
          <w:tcPr>
            <w:tcW w:w="6536" w:type="dxa"/>
          </w:tcPr>
          <w:p w:rsidR="00C6530A" w:rsidRPr="006F6D60" w:rsidRDefault="00C6530A" w:rsidP="00443F27">
            <w:pPr>
              <w:spacing w:before="2" w:after="2"/>
              <w:rPr>
                <w:b/>
                <w:color w:val="000000" w:themeColor="text1"/>
              </w:rPr>
            </w:pPr>
            <w:r w:rsidRPr="006F6D60">
              <w:rPr>
                <w:b/>
                <w:color w:val="000000" w:themeColor="text1"/>
              </w:rPr>
              <w:t>La batalla de Verdún</w:t>
            </w:r>
          </w:p>
        </w:tc>
      </w:tr>
      <w:tr w:rsidR="00C6530A" w:rsidRPr="006F6D60" w:rsidTr="00443F27">
        <w:tc>
          <w:tcPr>
            <w:tcW w:w="2518" w:type="dxa"/>
          </w:tcPr>
          <w:p w:rsidR="00C6530A" w:rsidRPr="006F6D60" w:rsidRDefault="00C6530A" w:rsidP="00443F27">
            <w:pPr>
              <w:spacing w:before="2" w:after="2"/>
              <w:rPr>
                <w:b/>
                <w:color w:val="000000" w:themeColor="text1"/>
              </w:rPr>
            </w:pPr>
            <w:r w:rsidRPr="006F6D60">
              <w:rPr>
                <w:b/>
                <w:color w:val="000000" w:themeColor="text1"/>
              </w:rPr>
              <w:t>Contenido</w:t>
            </w:r>
          </w:p>
        </w:tc>
        <w:tc>
          <w:tcPr>
            <w:tcW w:w="6536" w:type="dxa"/>
          </w:tcPr>
          <w:p w:rsidR="00C6530A" w:rsidRPr="006F6D60" w:rsidRDefault="00C6530A" w:rsidP="00C6530A">
            <w:pPr>
              <w:rPr>
                <w:color w:val="000000" w:themeColor="text1"/>
                <w:lang w:val="es-ES"/>
              </w:rPr>
            </w:pPr>
            <w:r w:rsidRPr="006F6D60">
              <w:rPr>
                <w:rStyle w:val="un"/>
                <w:color w:val="000000" w:themeColor="text1"/>
                <w:lang w:val="es-ES"/>
              </w:rPr>
              <w:t xml:space="preserve">La </w:t>
            </w:r>
            <w:r w:rsidRPr="006F6D60">
              <w:rPr>
                <w:rStyle w:val="Textoennegrita"/>
                <w:color w:val="000000" w:themeColor="text1"/>
                <w:lang w:val="es-ES"/>
              </w:rPr>
              <w:t>batalla de Verdún</w:t>
            </w:r>
            <w:r w:rsidRPr="006F6D60">
              <w:rPr>
                <w:rStyle w:val="un"/>
                <w:color w:val="000000" w:themeColor="text1"/>
                <w:lang w:val="es-ES"/>
              </w:rPr>
              <w:t xml:space="preserve"> enfrentó a los ejércitos de </w:t>
            </w:r>
            <w:r w:rsidRPr="006F6D60">
              <w:rPr>
                <w:rStyle w:val="Textoennegrita"/>
                <w:color w:val="000000" w:themeColor="text1"/>
                <w:lang w:val="es-ES"/>
              </w:rPr>
              <w:t>Francia</w:t>
            </w:r>
            <w:r w:rsidRPr="006F6D60">
              <w:rPr>
                <w:rStyle w:val="un"/>
                <w:color w:val="000000" w:themeColor="text1"/>
                <w:lang w:val="es-ES"/>
              </w:rPr>
              <w:t xml:space="preserve"> y </w:t>
            </w:r>
            <w:r w:rsidRPr="006F6D60">
              <w:rPr>
                <w:rStyle w:val="Textoennegrita"/>
                <w:color w:val="000000" w:themeColor="text1"/>
                <w:lang w:val="es-ES"/>
              </w:rPr>
              <w:t>Alemania</w:t>
            </w:r>
            <w:ins w:id="207" w:author="Diego Pérez Medina" w:date="2015-03-02T21:42:00Z">
              <w:r w:rsidR="003D39F5">
                <w:rPr>
                  <w:rStyle w:val="Textoennegrita"/>
                  <w:color w:val="000000" w:themeColor="text1"/>
                  <w:lang w:val="es-ES"/>
                </w:rPr>
                <w:t>,</w:t>
              </w:r>
            </w:ins>
            <w:r w:rsidRPr="006F6D60">
              <w:rPr>
                <w:rStyle w:val="un"/>
                <w:color w:val="000000" w:themeColor="text1"/>
                <w:lang w:val="es-ES"/>
              </w:rPr>
              <w:t xml:space="preserve"> entre 1916 y 1917. </w:t>
            </w:r>
            <w:del w:id="208" w:author="Diego Pérez Medina" w:date="2015-03-02T21:42:00Z">
              <w:r w:rsidRPr="006F6D60" w:rsidDel="003D39F5">
                <w:rPr>
                  <w:rStyle w:val="un"/>
                  <w:color w:val="000000" w:themeColor="text1"/>
                  <w:lang w:val="es-ES"/>
                </w:rPr>
                <w:delText>Esta r</w:delText>
              </w:r>
            </w:del>
            <w:ins w:id="209" w:author="Diego Pérez Medina" w:date="2015-03-02T21:42:00Z">
              <w:r w:rsidR="003D39F5">
                <w:rPr>
                  <w:rStyle w:val="un"/>
                  <w:color w:val="000000" w:themeColor="text1"/>
                  <w:lang w:val="es-ES"/>
                </w:rPr>
                <w:t>R</w:t>
              </w:r>
            </w:ins>
            <w:r w:rsidRPr="006F6D60">
              <w:rPr>
                <w:rStyle w:val="un"/>
                <w:color w:val="000000" w:themeColor="text1"/>
                <w:lang w:val="es-ES"/>
              </w:rPr>
              <w:t xml:space="preserve">epresenta el mejor ejemplo de lo que fue la </w:t>
            </w:r>
            <w:r w:rsidRPr="006F6D60">
              <w:rPr>
                <w:rStyle w:val="Textoennegrita"/>
                <w:color w:val="000000" w:themeColor="text1"/>
                <w:lang w:val="es-ES"/>
              </w:rPr>
              <w:t>guerra de trincheras</w:t>
            </w:r>
            <w:r w:rsidRPr="006F6D60">
              <w:rPr>
                <w:rStyle w:val="un"/>
                <w:color w:val="000000" w:themeColor="text1"/>
                <w:lang w:val="es-ES"/>
              </w:rPr>
              <w:t xml:space="preserve">. A pesar de que la </w:t>
            </w:r>
            <w:r w:rsidRPr="006F6D60">
              <w:rPr>
                <w:rStyle w:val="Textoennegrita"/>
                <w:color w:val="000000" w:themeColor="text1"/>
                <w:lang w:val="es-ES"/>
              </w:rPr>
              <w:t>línea de combate</w:t>
            </w:r>
            <w:r w:rsidRPr="006F6D60">
              <w:rPr>
                <w:rStyle w:val="un"/>
                <w:color w:val="000000" w:themeColor="text1"/>
                <w:lang w:val="es-ES"/>
              </w:rPr>
              <w:t xml:space="preserve"> apenas varió, la lucha dejó un elevado número de víctimas en ambos bandos. Además, fue el campo de prueba</w:t>
            </w:r>
            <w:ins w:id="210" w:author="Diego Pérez Medina" w:date="2015-03-02T21:42:00Z">
              <w:r w:rsidR="003D39F5">
                <w:rPr>
                  <w:rStyle w:val="un"/>
                  <w:color w:val="000000" w:themeColor="text1"/>
                  <w:lang w:val="es-ES"/>
                </w:rPr>
                <w:t>s</w:t>
              </w:r>
            </w:ins>
            <w:r w:rsidRPr="006F6D60">
              <w:rPr>
                <w:rStyle w:val="un"/>
                <w:color w:val="000000" w:themeColor="text1"/>
                <w:lang w:val="es-ES"/>
              </w:rPr>
              <w:t xml:space="preserve"> del </w:t>
            </w:r>
            <w:r w:rsidRPr="006F6D60">
              <w:rPr>
                <w:rStyle w:val="Textoennegrita"/>
                <w:color w:val="000000" w:themeColor="text1"/>
                <w:lang w:val="es-ES"/>
              </w:rPr>
              <w:t>nuevo armamento</w:t>
            </w:r>
            <w:r w:rsidRPr="006F6D60">
              <w:rPr>
                <w:rStyle w:val="un"/>
                <w:color w:val="000000" w:themeColor="text1"/>
                <w:lang w:val="es-ES"/>
              </w:rPr>
              <w:t xml:space="preserve"> (tanques, aviones, gases asfixiantes, etc.).</w:t>
            </w:r>
          </w:p>
          <w:p w:rsidR="00C6530A" w:rsidRPr="006F6D60" w:rsidRDefault="00C6530A" w:rsidP="00443F27">
            <w:pPr>
              <w:spacing w:before="2" w:after="2"/>
              <w:rPr>
                <w:color w:val="000000" w:themeColor="text1"/>
                <w:lang w:val="es-ES"/>
              </w:rPr>
            </w:pPr>
          </w:p>
        </w:tc>
      </w:tr>
    </w:tbl>
    <w:p w:rsidR="00C6530A" w:rsidRPr="006F6D60" w:rsidRDefault="00C6530A" w:rsidP="002168CD">
      <w:pPr>
        <w:tabs>
          <w:tab w:val="right" w:pos="8498"/>
        </w:tabs>
        <w:spacing w:before="240" w:after="240"/>
        <w:rPr>
          <w:b/>
          <w:color w:val="000000" w:themeColor="text1"/>
          <w:lang w:val="es-ES"/>
        </w:rPr>
      </w:pPr>
      <w:r w:rsidRPr="006F6D60">
        <w:rPr>
          <w:color w:val="000000" w:themeColor="text1"/>
          <w:highlight w:val="yellow"/>
        </w:rPr>
        <w:t>[SECCIÓN 2]</w:t>
      </w:r>
      <w:r w:rsidRPr="006F6D60">
        <w:rPr>
          <w:color w:val="000000" w:themeColor="text1"/>
        </w:rPr>
        <w:t xml:space="preserve"> </w:t>
      </w:r>
      <w:r w:rsidRPr="006F6D60">
        <w:rPr>
          <w:b/>
          <w:color w:val="000000" w:themeColor="text1"/>
        </w:rPr>
        <w:t>6.</w:t>
      </w:r>
      <w:r w:rsidR="00734142" w:rsidRPr="006F6D60">
        <w:rPr>
          <w:b/>
          <w:color w:val="000000" w:themeColor="text1"/>
        </w:rPr>
        <w:t>3</w:t>
      </w:r>
      <w:r w:rsidRPr="006F6D60">
        <w:rPr>
          <w:b/>
          <w:color w:val="000000" w:themeColor="text1"/>
        </w:rPr>
        <w:t xml:space="preserve"> </w:t>
      </w:r>
      <w:r w:rsidRPr="006F6D60">
        <w:rPr>
          <w:b/>
          <w:color w:val="000000" w:themeColor="text1"/>
          <w:lang w:val="es-ES"/>
        </w:rPr>
        <w:t>La fase final (1917-1918)</w:t>
      </w:r>
    </w:p>
    <w:p w:rsidR="00C6530A" w:rsidRPr="006F6D60" w:rsidRDefault="00C6530A" w:rsidP="001F5C55">
      <w:pPr>
        <w:pStyle w:val="u"/>
        <w:shd w:val="clear" w:color="auto" w:fill="FFFFFF"/>
        <w:rPr>
          <w:rStyle w:val="un"/>
          <w:color w:val="000000" w:themeColor="text1"/>
          <w:lang w:val="es-ES"/>
        </w:rPr>
      </w:pPr>
      <w:r w:rsidRPr="006F6D60">
        <w:rPr>
          <w:rStyle w:val="un"/>
          <w:color w:val="000000" w:themeColor="text1"/>
          <w:lang w:val="es-ES"/>
        </w:rPr>
        <w:t xml:space="preserve">Durante esta etapa, se produjo la decisiva </w:t>
      </w:r>
      <w:r w:rsidRPr="006F6D60">
        <w:rPr>
          <w:rStyle w:val="Textoennegrita"/>
          <w:color w:val="000000" w:themeColor="text1"/>
          <w:lang w:val="es-ES"/>
        </w:rPr>
        <w:t>entrada de Estados Unidos</w:t>
      </w:r>
      <w:r w:rsidRPr="006F6D60">
        <w:rPr>
          <w:rStyle w:val="un"/>
          <w:color w:val="000000" w:themeColor="text1"/>
          <w:lang w:val="es-ES"/>
        </w:rPr>
        <w:t xml:space="preserve"> en el conflicto y la </w:t>
      </w:r>
      <w:r w:rsidRPr="006F6D60">
        <w:rPr>
          <w:rStyle w:val="Textoennegrita"/>
          <w:color w:val="000000" w:themeColor="text1"/>
          <w:lang w:val="es-ES"/>
        </w:rPr>
        <w:t>retirada de Rusia</w:t>
      </w:r>
      <w:r w:rsidRPr="006F6D60">
        <w:rPr>
          <w:rStyle w:val="un"/>
          <w:color w:val="000000" w:themeColor="text1"/>
          <w:lang w:val="es-ES"/>
        </w:rPr>
        <w:t xml:space="preserve"> (tras la revolución rusa de 1917, el nuevo gobierno</w:t>
      </w:r>
      <w:del w:id="211" w:author="Diego Pérez Medina" w:date="2015-03-02T21:43:00Z">
        <w:r w:rsidRPr="006F6D60" w:rsidDel="003D39F5">
          <w:rPr>
            <w:rStyle w:val="un"/>
            <w:color w:val="000000" w:themeColor="text1"/>
            <w:lang w:val="es-ES"/>
          </w:rPr>
          <w:delText xml:space="preserve"> ruso</w:delText>
        </w:r>
      </w:del>
      <w:r w:rsidRPr="006F6D60">
        <w:rPr>
          <w:rStyle w:val="un"/>
          <w:color w:val="000000" w:themeColor="text1"/>
          <w:lang w:val="es-ES"/>
        </w:rPr>
        <w:t xml:space="preserve"> decidió abandonar el conflicto)</w:t>
      </w:r>
      <w:r w:rsidR="001F5C55" w:rsidRPr="006F6D60">
        <w:rPr>
          <w:rStyle w:val="un"/>
          <w:color w:val="000000" w:themeColor="text1"/>
          <w:lang w:val="es-ES"/>
        </w:rPr>
        <w:t xml:space="preserve"> [</w:t>
      </w:r>
      <w:commentRangeStart w:id="212"/>
      <w:r w:rsidR="001F5C55" w:rsidRPr="006F6D60">
        <w:rPr>
          <w:rStyle w:val="un"/>
          <w:color w:val="000000" w:themeColor="text1"/>
          <w:lang w:val="es-ES"/>
        </w:rPr>
        <w:t>VER</w:t>
      </w:r>
      <w:commentRangeEnd w:id="212"/>
      <w:r w:rsidR="00DF7627" w:rsidRPr="006F6D60">
        <w:rPr>
          <w:rStyle w:val="Refdecomentario"/>
          <w:rFonts w:eastAsia="Calibri"/>
          <w:color w:val="000000" w:themeColor="text1"/>
          <w:sz w:val="24"/>
          <w:szCs w:val="24"/>
          <w:lang w:val="es-MX" w:eastAsia="en-US"/>
        </w:rPr>
        <w:commentReference w:id="212"/>
      </w:r>
      <w:r w:rsidR="001F5C55" w:rsidRPr="006F6D60">
        <w:rPr>
          <w:rStyle w:val="un"/>
          <w:color w:val="000000" w:themeColor="text1"/>
          <w:lang w:val="es-ES"/>
        </w:rPr>
        <w:t>]</w:t>
      </w:r>
      <w:r w:rsidRPr="006F6D60">
        <w:rPr>
          <w:rStyle w:val="un"/>
          <w:color w:val="000000" w:themeColor="text1"/>
          <w:lang w:val="es-ES"/>
        </w:rPr>
        <w:t>.</w:t>
      </w:r>
      <w:r w:rsidRPr="006F6D60">
        <w:rPr>
          <w:color w:val="000000" w:themeColor="text1"/>
          <w:lang w:val="es-ES"/>
        </w:rPr>
        <w:t xml:space="preserve"> </w:t>
      </w:r>
      <w:r w:rsidRPr="006F6D60">
        <w:rPr>
          <w:rStyle w:val="un"/>
          <w:color w:val="000000" w:themeColor="text1"/>
          <w:lang w:val="es-ES"/>
        </w:rPr>
        <w:t>Tras esto</w:t>
      </w:r>
      <w:ins w:id="213" w:author="Diego Pérez Medina" w:date="2015-03-02T21:43:00Z">
        <w:r w:rsidR="00E45354">
          <w:rPr>
            <w:rStyle w:val="un"/>
            <w:color w:val="000000" w:themeColor="text1"/>
            <w:lang w:val="es-ES"/>
          </w:rPr>
          <w:t>s acontecimientos</w:t>
        </w:r>
      </w:ins>
      <w:ins w:id="214" w:author="Diego Pérez Medina" w:date="2015-03-02T21:44:00Z">
        <w:r w:rsidR="00E45354">
          <w:rPr>
            <w:rStyle w:val="un"/>
            <w:color w:val="000000" w:themeColor="text1"/>
            <w:lang w:val="es-ES"/>
          </w:rPr>
          <w:t>,</w:t>
        </w:r>
      </w:ins>
      <w:r w:rsidRPr="006F6D60">
        <w:rPr>
          <w:rStyle w:val="un"/>
          <w:color w:val="000000" w:themeColor="text1"/>
          <w:lang w:val="es-ES"/>
        </w:rPr>
        <w:t xml:space="preserve"> se produjeron las </w:t>
      </w:r>
      <w:r w:rsidRPr="006F6D60">
        <w:rPr>
          <w:rStyle w:val="Textoennegrita"/>
          <w:color w:val="000000" w:themeColor="text1"/>
          <w:lang w:val="es-ES"/>
        </w:rPr>
        <w:t>derrotas de Austria</w:t>
      </w:r>
      <w:r w:rsidRPr="006F6D60">
        <w:rPr>
          <w:rStyle w:val="un"/>
          <w:color w:val="000000" w:themeColor="text1"/>
          <w:lang w:val="es-ES"/>
        </w:rPr>
        <w:t xml:space="preserve"> y </w:t>
      </w:r>
      <w:r w:rsidRPr="006F6D60">
        <w:rPr>
          <w:rStyle w:val="Textoennegrita"/>
          <w:color w:val="000000" w:themeColor="text1"/>
          <w:lang w:val="es-ES"/>
        </w:rPr>
        <w:t>Alemania</w:t>
      </w:r>
      <w:r w:rsidRPr="006F6D60">
        <w:rPr>
          <w:rStyle w:val="un"/>
          <w:color w:val="000000" w:themeColor="text1"/>
          <w:lang w:val="es-ES"/>
        </w:rPr>
        <w:t xml:space="preserve">, lo que llevó a la </w:t>
      </w:r>
      <w:r w:rsidRPr="006F6D60">
        <w:rPr>
          <w:rStyle w:val="Textoennegrita"/>
          <w:color w:val="000000" w:themeColor="text1"/>
          <w:lang w:val="es-ES"/>
        </w:rPr>
        <w:t>firma del armisticio</w:t>
      </w:r>
      <w:r w:rsidRPr="006F6D60">
        <w:rPr>
          <w:rStyle w:val="un"/>
          <w:color w:val="000000" w:themeColor="text1"/>
          <w:lang w:val="es-ES"/>
        </w:rPr>
        <w:t xml:space="preserve"> (11 de noviembre de 1918)</w:t>
      </w:r>
      <w:del w:id="215" w:author="Diego Pérez Medina" w:date="2015-03-02T21:44:00Z">
        <w:r w:rsidRPr="006F6D60" w:rsidDel="00E45354">
          <w:rPr>
            <w:rStyle w:val="un"/>
            <w:color w:val="000000" w:themeColor="text1"/>
            <w:lang w:val="es-ES"/>
          </w:rPr>
          <w:delText>,</w:delText>
        </w:r>
      </w:del>
      <w:r w:rsidRPr="006F6D60">
        <w:rPr>
          <w:rStyle w:val="un"/>
          <w:color w:val="000000" w:themeColor="text1"/>
          <w:lang w:val="es-ES"/>
        </w:rPr>
        <w:t xml:space="preserve"> que representó el fin del II Reich</w:t>
      </w:r>
      <w:r w:rsidR="00DF7627" w:rsidRPr="006F6D60">
        <w:rPr>
          <w:rStyle w:val="un"/>
          <w:color w:val="000000" w:themeColor="text1"/>
          <w:lang w:val="es-ES"/>
        </w:rPr>
        <w:t>.</w:t>
      </w:r>
    </w:p>
    <w:tbl>
      <w:tblPr>
        <w:tblStyle w:val="Tablaconcuadrcula"/>
        <w:tblW w:w="0" w:type="auto"/>
        <w:tblLook w:val="04A0" w:firstRow="1" w:lastRow="0" w:firstColumn="1" w:lastColumn="0" w:noHBand="0" w:noVBand="1"/>
      </w:tblPr>
      <w:tblGrid>
        <w:gridCol w:w="1376"/>
        <w:gridCol w:w="7678"/>
      </w:tblGrid>
      <w:tr w:rsidR="004D3C4E" w:rsidRPr="006F6D60" w:rsidTr="00443F27">
        <w:tc>
          <w:tcPr>
            <w:tcW w:w="9054" w:type="dxa"/>
            <w:gridSpan w:val="2"/>
            <w:shd w:val="clear" w:color="auto" w:fill="0D0D0D" w:themeFill="text1" w:themeFillTint="F2"/>
          </w:tcPr>
          <w:p w:rsidR="00443F27" w:rsidRPr="006F6D60" w:rsidRDefault="00443F27" w:rsidP="00443F27">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2168CD">
        <w:trPr>
          <w:trHeight w:val="322"/>
        </w:trPr>
        <w:tc>
          <w:tcPr>
            <w:tcW w:w="1376" w:type="dxa"/>
          </w:tcPr>
          <w:p w:rsidR="00443F27" w:rsidRPr="006F6D60" w:rsidRDefault="00443F27" w:rsidP="00443F27">
            <w:pPr>
              <w:spacing w:before="2" w:after="2"/>
              <w:rPr>
                <w:b/>
                <w:color w:val="000000" w:themeColor="text1"/>
              </w:rPr>
            </w:pPr>
            <w:r w:rsidRPr="006F6D60">
              <w:rPr>
                <w:b/>
                <w:color w:val="000000" w:themeColor="text1"/>
              </w:rPr>
              <w:t>Código</w:t>
            </w:r>
          </w:p>
        </w:tc>
        <w:tc>
          <w:tcPr>
            <w:tcW w:w="7678" w:type="dxa"/>
          </w:tcPr>
          <w:p w:rsidR="00443F27" w:rsidRPr="006F6D60" w:rsidRDefault="00443F27" w:rsidP="00443F27">
            <w:pPr>
              <w:spacing w:before="2" w:after="2"/>
              <w:rPr>
                <w:b/>
                <w:color w:val="000000" w:themeColor="text1"/>
              </w:rPr>
            </w:pPr>
            <w:r w:rsidRPr="006F6D60">
              <w:rPr>
                <w:color w:val="000000" w:themeColor="text1"/>
              </w:rPr>
              <w:t>CS_09_01_IMG13</w:t>
            </w:r>
          </w:p>
        </w:tc>
      </w:tr>
      <w:tr w:rsidR="004D3C4E" w:rsidRPr="006F6D60" w:rsidTr="002168CD">
        <w:tc>
          <w:tcPr>
            <w:tcW w:w="1376" w:type="dxa"/>
          </w:tcPr>
          <w:p w:rsidR="00443F27" w:rsidRPr="006F6D60" w:rsidRDefault="00443F27" w:rsidP="00443F27">
            <w:pPr>
              <w:spacing w:before="2" w:after="2"/>
              <w:rPr>
                <w:color w:val="000000" w:themeColor="text1"/>
              </w:rPr>
            </w:pPr>
            <w:r w:rsidRPr="006F6D60">
              <w:rPr>
                <w:b/>
                <w:color w:val="000000" w:themeColor="text1"/>
              </w:rPr>
              <w:t>Descripción</w:t>
            </w:r>
          </w:p>
        </w:tc>
        <w:tc>
          <w:tcPr>
            <w:tcW w:w="7678" w:type="dxa"/>
          </w:tcPr>
          <w:p w:rsidR="00443F27" w:rsidRPr="006F6D60" w:rsidRDefault="00683A8C" w:rsidP="00443F27">
            <w:pPr>
              <w:spacing w:before="2" w:after="2"/>
              <w:rPr>
                <w:color w:val="000000" w:themeColor="text1"/>
              </w:rPr>
            </w:pPr>
            <w:r w:rsidRPr="006F6D60">
              <w:rPr>
                <w:b/>
                <w:color w:val="000000" w:themeColor="text1"/>
                <w:lang w:val="es-ES"/>
              </w:rPr>
              <w:t xml:space="preserve"> </w:t>
            </w:r>
            <w:r w:rsidR="00443F27" w:rsidRPr="006F6D60">
              <w:rPr>
                <w:b/>
                <w:color w:val="000000" w:themeColor="text1"/>
              </w:rPr>
              <w:t>La Revolución Rusa, un hecho que ocurre durante la Gran Guerra</w:t>
            </w:r>
          </w:p>
        </w:tc>
      </w:tr>
      <w:tr w:rsidR="004D3C4E" w:rsidRPr="006F6D60" w:rsidTr="002168CD">
        <w:tc>
          <w:tcPr>
            <w:tcW w:w="1376" w:type="dxa"/>
          </w:tcPr>
          <w:p w:rsidR="00443F27" w:rsidRPr="006F6D60" w:rsidRDefault="00443F27" w:rsidP="00443F27">
            <w:pPr>
              <w:spacing w:before="2" w:after="2"/>
              <w:rPr>
                <w:color w:val="000000" w:themeColor="text1"/>
              </w:rPr>
            </w:pPr>
            <w:r w:rsidRPr="006F6D60">
              <w:rPr>
                <w:b/>
                <w:color w:val="000000" w:themeColor="text1"/>
              </w:rPr>
              <w:t>Código Shutterstock (o URL o la ruta en AulaPlaneta)</w:t>
            </w:r>
          </w:p>
        </w:tc>
        <w:tc>
          <w:tcPr>
            <w:tcW w:w="7678" w:type="dxa"/>
          </w:tcPr>
          <w:p w:rsidR="00443F27" w:rsidRPr="006F6D60" w:rsidRDefault="00443F27" w:rsidP="00443F27">
            <w:pPr>
              <w:rPr>
                <w:color w:val="000000" w:themeColor="text1"/>
                <w:lang w:val="en"/>
              </w:rPr>
            </w:pPr>
            <w:r w:rsidRPr="006F6D60">
              <w:rPr>
                <w:color w:val="000000" w:themeColor="text1"/>
                <w:lang w:val="es-CO"/>
              </w:rPr>
              <w:t xml:space="preserve"> Banco de contenidos. Revolución Rusa.</w:t>
            </w:r>
          </w:p>
          <w:p w:rsidR="00443F27" w:rsidRPr="006F6D60" w:rsidRDefault="00683A8C" w:rsidP="00443F27">
            <w:pPr>
              <w:rPr>
                <w:color w:val="000000" w:themeColor="text1"/>
                <w:lang w:val="en"/>
              </w:rPr>
            </w:pPr>
            <w:r w:rsidRPr="006F6D60">
              <w:rPr>
                <w:color w:val="000000" w:themeColor="text1"/>
                <w:lang w:val="en"/>
              </w:rPr>
              <w:t xml:space="preserve"> </w:t>
            </w:r>
            <w:hyperlink r:id="rId39" w:history="1">
              <w:r w:rsidR="00443F27" w:rsidRPr="006F6D60">
                <w:rPr>
                  <w:rStyle w:val="Hipervnculo"/>
                  <w:color w:val="000000" w:themeColor="text1"/>
                  <w:lang w:val="en"/>
                </w:rPr>
                <w:t>http://aulaplaneta.planetasaber.com/encyclopedia/default.asp?idreg=8674&amp;ruta=Buscador</w:t>
              </w:r>
            </w:hyperlink>
          </w:p>
          <w:p w:rsidR="00443F27" w:rsidRPr="006F6D60" w:rsidRDefault="00443F27" w:rsidP="00443F27">
            <w:pPr>
              <w:rPr>
                <w:color w:val="000000" w:themeColor="text1"/>
                <w:lang w:val="en"/>
              </w:rPr>
            </w:pPr>
            <w:r w:rsidRPr="006F6D60">
              <w:rPr>
                <w:noProof/>
                <w:color w:val="000000" w:themeColor="text1"/>
              </w:rPr>
              <w:drawing>
                <wp:inline distT="0" distB="0" distL="0" distR="0" wp14:anchorId="06393A67" wp14:editId="5C824228">
                  <wp:extent cx="2489627" cy="1667920"/>
                  <wp:effectExtent l="0" t="0" r="6350" b="8890"/>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G8U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94947" cy="1671484"/>
                          </a:xfrm>
                          <a:prstGeom prst="rect">
                            <a:avLst/>
                          </a:prstGeom>
                        </pic:spPr>
                      </pic:pic>
                    </a:graphicData>
                  </a:graphic>
                </wp:inline>
              </w:drawing>
            </w:r>
          </w:p>
        </w:tc>
      </w:tr>
      <w:tr w:rsidR="004D3C4E" w:rsidRPr="006F6D60" w:rsidTr="002168CD">
        <w:tc>
          <w:tcPr>
            <w:tcW w:w="1376" w:type="dxa"/>
          </w:tcPr>
          <w:p w:rsidR="00443F27" w:rsidRPr="006F6D60" w:rsidRDefault="00443F27" w:rsidP="00443F27">
            <w:pPr>
              <w:spacing w:before="2" w:after="2"/>
              <w:rPr>
                <w:color w:val="000000" w:themeColor="text1"/>
              </w:rPr>
            </w:pPr>
            <w:r w:rsidRPr="006F6D60">
              <w:rPr>
                <w:color w:val="000000" w:themeColor="text1"/>
              </w:rPr>
              <w:t>Pie de imagen</w:t>
            </w:r>
          </w:p>
        </w:tc>
        <w:tc>
          <w:tcPr>
            <w:tcW w:w="7678" w:type="dxa"/>
          </w:tcPr>
          <w:p w:rsidR="00634CCE" w:rsidRPr="006F6D60" w:rsidRDefault="00634CCE" w:rsidP="00443F27">
            <w:pPr>
              <w:shd w:val="clear" w:color="auto" w:fill="FFFFFF"/>
              <w:spacing w:before="100" w:beforeAutospacing="1" w:after="100" w:afterAutospacing="1"/>
              <w:rPr>
                <w:color w:val="000000" w:themeColor="text1"/>
              </w:rPr>
            </w:pPr>
            <w:r w:rsidRPr="006F6D60">
              <w:rPr>
                <w:color w:val="000000" w:themeColor="text1"/>
              </w:rPr>
              <w:t xml:space="preserve">Asalto al </w:t>
            </w:r>
            <w:del w:id="216" w:author="Diego Pérez Medina" w:date="2015-03-02T21:44:00Z">
              <w:r w:rsidRPr="006F6D60" w:rsidDel="00E45354">
                <w:rPr>
                  <w:color w:val="000000" w:themeColor="text1"/>
                </w:rPr>
                <w:delText>p</w:delText>
              </w:r>
            </w:del>
            <w:ins w:id="217" w:author="Diego Pérez Medina" w:date="2015-03-02T21:44:00Z">
              <w:r w:rsidR="00E45354">
                <w:rPr>
                  <w:color w:val="000000" w:themeColor="text1"/>
                </w:rPr>
                <w:t>P</w:t>
              </w:r>
            </w:ins>
            <w:r w:rsidRPr="006F6D60">
              <w:rPr>
                <w:color w:val="000000" w:themeColor="text1"/>
              </w:rPr>
              <w:t>alacio de Invierno de San Petersburgo (octubre 1917). Tras su llegada del exilio finlandés, Lenin apoyó la insurrección militar, que triunfó después del control de la ciudad por las tropas bolcheviques</w:t>
            </w:r>
            <w:r w:rsidR="002A43DD" w:rsidRPr="006F6D60">
              <w:rPr>
                <w:color w:val="000000" w:themeColor="text1"/>
              </w:rPr>
              <w:t>.</w:t>
            </w:r>
          </w:p>
          <w:p w:rsidR="00443F27" w:rsidRPr="006F6D60" w:rsidRDefault="00443F27" w:rsidP="00E45354">
            <w:pPr>
              <w:shd w:val="clear" w:color="auto" w:fill="FFFFFF"/>
              <w:spacing w:before="100" w:beforeAutospacing="1" w:after="100" w:afterAutospacing="1"/>
              <w:rPr>
                <w:color w:val="000000" w:themeColor="text1"/>
                <w:lang w:val="es-ES"/>
              </w:rPr>
            </w:pPr>
            <w:r w:rsidRPr="006F6D60">
              <w:rPr>
                <w:color w:val="000000" w:themeColor="text1"/>
                <w:lang w:val="es-ES"/>
              </w:rPr>
              <w:t xml:space="preserve">Tres años después del estallido de la </w:t>
            </w:r>
            <w:r w:rsidRPr="006F6D60">
              <w:rPr>
                <w:b/>
                <w:bCs/>
                <w:color w:val="000000" w:themeColor="text1"/>
                <w:lang w:val="es-ES"/>
              </w:rPr>
              <w:t>Gran Guerra</w:t>
            </w:r>
            <w:r w:rsidRPr="006F6D60">
              <w:rPr>
                <w:color w:val="000000" w:themeColor="text1"/>
                <w:lang w:val="es-ES"/>
              </w:rPr>
              <w:t xml:space="preserve"> (1914-1918), la </w:t>
            </w:r>
            <w:r w:rsidR="00634CCE" w:rsidRPr="006F6D60">
              <w:rPr>
                <w:b/>
                <w:bCs/>
                <w:color w:val="000000" w:themeColor="text1"/>
                <w:lang w:val="es-ES"/>
              </w:rPr>
              <w:t xml:space="preserve">Revolución </w:t>
            </w:r>
            <w:del w:id="218" w:author="Diego Pérez Medina" w:date="2015-03-02T21:45:00Z">
              <w:r w:rsidR="00634CCE" w:rsidRPr="006F6D60" w:rsidDel="00E45354">
                <w:rPr>
                  <w:b/>
                  <w:bCs/>
                  <w:color w:val="000000" w:themeColor="text1"/>
                  <w:lang w:val="es-ES"/>
                </w:rPr>
                <w:delText>R</w:delText>
              </w:r>
            </w:del>
            <w:ins w:id="219" w:author="Diego Pérez Medina" w:date="2015-03-02T21:45:00Z">
              <w:r w:rsidR="00E45354">
                <w:rPr>
                  <w:b/>
                  <w:bCs/>
                  <w:color w:val="000000" w:themeColor="text1"/>
                  <w:lang w:val="es-ES"/>
                </w:rPr>
                <w:t>r</w:t>
              </w:r>
            </w:ins>
            <w:r w:rsidRPr="006F6D60">
              <w:rPr>
                <w:b/>
                <w:bCs/>
                <w:color w:val="000000" w:themeColor="text1"/>
                <w:lang w:val="es-ES"/>
              </w:rPr>
              <w:t xml:space="preserve">usa </w:t>
            </w:r>
            <w:r w:rsidRPr="006F6D60">
              <w:rPr>
                <w:color w:val="000000" w:themeColor="text1"/>
                <w:lang w:val="es-ES"/>
              </w:rPr>
              <w:t xml:space="preserve">(1917) derrocó a los </w:t>
            </w:r>
            <w:r w:rsidRPr="006F6D60">
              <w:rPr>
                <w:b/>
                <w:bCs/>
                <w:color w:val="000000" w:themeColor="text1"/>
                <w:lang w:val="es-ES"/>
              </w:rPr>
              <w:t>Románov</w:t>
            </w:r>
            <w:r w:rsidRPr="006F6D60">
              <w:rPr>
                <w:color w:val="000000" w:themeColor="text1"/>
                <w:lang w:val="es-ES"/>
              </w:rPr>
              <w:t xml:space="preserve"> y puso las bases para la creación del primer estado comunista de la historia: la </w:t>
            </w:r>
            <w:r w:rsidRPr="00E45354">
              <w:rPr>
                <w:color w:val="000000" w:themeColor="text1"/>
                <w:highlight w:val="green"/>
                <w:lang w:val="es-ES"/>
              </w:rPr>
              <w:t>URSS</w:t>
            </w:r>
            <w:r w:rsidRPr="006F6D60">
              <w:rPr>
                <w:color w:val="000000" w:themeColor="text1"/>
                <w:lang w:val="es-ES"/>
              </w:rPr>
              <w:t xml:space="preserve">. </w:t>
            </w:r>
          </w:p>
        </w:tc>
      </w:tr>
    </w:tbl>
    <w:p w:rsidR="0039324A" w:rsidRPr="006F6D60" w:rsidRDefault="0039324A" w:rsidP="0039324A">
      <w:pPr>
        <w:pStyle w:val="u"/>
        <w:shd w:val="clear" w:color="auto" w:fill="FFFFFF"/>
        <w:rPr>
          <w:color w:val="000000" w:themeColor="text1"/>
          <w:lang w:val="es-ES"/>
        </w:rPr>
      </w:pPr>
      <w:r w:rsidRPr="006F6D60">
        <w:rPr>
          <w:rStyle w:val="un"/>
          <w:color w:val="000000" w:themeColor="text1"/>
          <w:lang w:val="es-ES"/>
        </w:rPr>
        <w:t xml:space="preserve">Tras la rendición de los imperios de Europa central, Alemania no pudo resistir más las ofensivas de los aliados y se vio obligada a firmar un </w:t>
      </w:r>
      <w:r w:rsidRPr="006F6D60">
        <w:rPr>
          <w:rStyle w:val="Textoennegrita"/>
          <w:color w:val="000000" w:themeColor="text1"/>
          <w:lang w:val="es-ES"/>
        </w:rPr>
        <w:t>armisticio</w:t>
      </w:r>
      <w:r w:rsidRPr="006F6D60">
        <w:rPr>
          <w:rStyle w:val="un"/>
          <w:color w:val="000000" w:themeColor="text1"/>
          <w:lang w:val="es-ES"/>
        </w:rPr>
        <w:t xml:space="preserve"> (suspensión temporal de las hostilidades para el inicio de negociaciones de paz). El emperador </w:t>
      </w:r>
      <w:r w:rsidRPr="006F6D60">
        <w:rPr>
          <w:rStyle w:val="Textoennegrita"/>
          <w:color w:val="000000" w:themeColor="text1"/>
          <w:lang w:val="es-ES"/>
        </w:rPr>
        <w:t>Guillermo II</w:t>
      </w:r>
      <w:r w:rsidRPr="006F6D60">
        <w:rPr>
          <w:rStyle w:val="un"/>
          <w:color w:val="000000" w:themeColor="text1"/>
          <w:lang w:val="es-ES"/>
        </w:rPr>
        <w:t xml:space="preserve"> se exilió a los Países Bajos y en Alemania se instauró un gobierno provisional que dio lugar a la </w:t>
      </w:r>
      <w:r w:rsidRPr="006F6D60">
        <w:rPr>
          <w:rStyle w:val="Textoennegrita"/>
          <w:color w:val="000000" w:themeColor="text1"/>
          <w:lang w:val="es-ES"/>
        </w:rPr>
        <w:t>República de Weimar</w:t>
      </w:r>
      <w:r w:rsidRPr="006F6D60">
        <w:rPr>
          <w:rStyle w:val="un"/>
          <w:color w:val="000000" w:themeColor="text1"/>
          <w:lang w:val="es-ES"/>
        </w:rPr>
        <w:t xml:space="preserve"> (1919-1933).</w:t>
      </w:r>
    </w:p>
    <w:tbl>
      <w:tblPr>
        <w:tblStyle w:val="Tablaconcuadrcula"/>
        <w:tblW w:w="0" w:type="auto"/>
        <w:tblLook w:val="04A0" w:firstRow="1" w:lastRow="0" w:firstColumn="1" w:lastColumn="0" w:noHBand="0" w:noVBand="1"/>
      </w:tblPr>
      <w:tblGrid>
        <w:gridCol w:w="1286"/>
        <w:gridCol w:w="7768"/>
      </w:tblGrid>
      <w:tr w:rsidR="004D3C4E" w:rsidRPr="006F6D60" w:rsidTr="00F575E3">
        <w:tc>
          <w:tcPr>
            <w:tcW w:w="9054" w:type="dxa"/>
            <w:gridSpan w:val="2"/>
            <w:shd w:val="clear" w:color="auto" w:fill="000000" w:themeFill="text1"/>
          </w:tcPr>
          <w:p w:rsidR="003313BB" w:rsidRPr="006F6D60" w:rsidRDefault="003313BB" w:rsidP="00F575E3">
            <w:pPr>
              <w:spacing w:before="2" w:after="2"/>
              <w:jc w:val="center"/>
              <w:rPr>
                <w:b/>
                <w:color w:val="000000" w:themeColor="text1"/>
              </w:rPr>
            </w:pPr>
            <w:r w:rsidRPr="006F6D60">
              <w:rPr>
                <w:b/>
                <w:color w:val="FFFFFF" w:themeColor="background1"/>
              </w:rPr>
              <w:t>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7979BA">
        <w:tc>
          <w:tcPr>
            <w:tcW w:w="1286" w:type="dxa"/>
          </w:tcPr>
          <w:p w:rsidR="003313BB" w:rsidRPr="006F6D60" w:rsidRDefault="003313BB" w:rsidP="00F575E3">
            <w:pPr>
              <w:spacing w:before="2" w:after="2"/>
              <w:rPr>
                <w:b/>
                <w:color w:val="000000" w:themeColor="text1"/>
              </w:rPr>
            </w:pPr>
            <w:r w:rsidRPr="006F6D60">
              <w:rPr>
                <w:b/>
                <w:color w:val="000000" w:themeColor="text1"/>
              </w:rPr>
              <w:t>Código</w:t>
            </w:r>
          </w:p>
        </w:tc>
        <w:tc>
          <w:tcPr>
            <w:tcW w:w="7768" w:type="dxa"/>
          </w:tcPr>
          <w:p w:rsidR="003313BB" w:rsidRPr="006F6D60" w:rsidRDefault="00224C3B" w:rsidP="00DB2B6D">
            <w:pPr>
              <w:spacing w:before="2" w:after="2"/>
              <w:rPr>
                <w:color w:val="000000" w:themeColor="text1"/>
              </w:rPr>
            </w:pPr>
            <w:r w:rsidRPr="006F6D60">
              <w:rPr>
                <w:color w:val="000000" w:themeColor="text1"/>
              </w:rPr>
              <w:t>CS_09</w:t>
            </w:r>
            <w:r w:rsidR="003313BB" w:rsidRPr="006F6D60">
              <w:rPr>
                <w:color w:val="000000" w:themeColor="text1"/>
              </w:rPr>
              <w:t>_01_REC</w:t>
            </w:r>
            <w:r w:rsidR="00D87971" w:rsidRPr="006F6D60">
              <w:rPr>
                <w:color w:val="000000" w:themeColor="text1"/>
              </w:rPr>
              <w:t>1</w:t>
            </w:r>
            <w:r w:rsidR="00DB2B6D">
              <w:rPr>
                <w:color w:val="000000" w:themeColor="text1"/>
              </w:rPr>
              <w:t>3</w:t>
            </w:r>
            <w:r w:rsidR="00D87971" w:rsidRPr="006F6D60">
              <w:rPr>
                <w:color w:val="000000" w:themeColor="text1"/>
              </w:rPr>
              <w:t>0</w:t>
            </w:r>
          </w:p>
        </w:tc>
      </w:tr>
      <w:tr w:rsidR="004D3C4E" w:rsidRPr="006F6D60" w:rsidTr="007979BA">
        <w:tc>
          <w:tcPr>
            <w:tcW w:w="1286" w:type="dxa"/>
          </w:tcPr>
          <w:p w:rsidR="003313BB" w:rsidRPr="006F6D60" w:rsidRDefault="003313BB" w:rsidP="00F575E3">
            <w:pPr>
              <w:spacing w:before="2" w:after="2"/>
              <w:rPr>
                <w:color w:val="000000" w:themeColor="text1"/>
              </w:rPr>
            </w:pPr>
            <w:r w:rsidRPr="006F6D60">
              <w:rPr>
                <w:b/>
                <w:color w:val="000000" w:themeColor="text1"/>
              </w:rPr>
              <w:t>Ubicación en Aula Planeta</w:t>
            </w:r>
          </w:p>
        </w:tc>
        <w:tc>
          <w:tcPr>
            <w:tcW w:w="7768" w:type="dxa"/>
          </w:tcPr>
          <w:p w:rsidR="003313BB" w:rsidRPr="006F6D60" w:rsidRDefault="003313BB" w:rsidP="00E6683C">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00E6683C" w:rsidRPr="006F6D60">
              <w:rPr>
                <w:color w:val="000000" w:themeColor="text1"/>
                <w:lang w:val="es-ES"/>
              </w:rPr>
              <w:t>Las fases de la guerra</w:t>
            </w:r>
          </w:p>
        </w:tc>
      </w:tr>
      <w:tr w:rsidR="004D3C4E" w:rsidRPr="006F6D60" w:rsidTr="007979BA">
        <w:trPr>
          <w:trHeight w:val="913"/>
        </w:trPr>
        <w:tc>
          <w:tcPr>
            <w:tcW w:w="1286" w:type="dxa"/>
          </w:tcPr>
          <w:p w:rsidR="003313BB" w:rsidRPr="006F6D60" w:rsidRDefault="003313BB" w:rsidP="00F575E3">
            <w:pPr>
              <w:spacing w:before="2" w:after="2"/>
              <w:rPr>
                <w:color w:val="000000" w:themeColor="text1"/>
              </w:rPr>
            </w:pPr>
            <w:r w:rsidRPr="006F6D60">
              <w:rPr>
                <w:b/>
                <w:color w:val="000000" w:themeColor="text1"/>
              </w:rPr>
              <w:t>Cambio (descripción o capturas de pantallas)</w:t>
            </w:r>
          </w:p>
        </w:tc>
        <w:tc>
          <w:tcPr>
            <w:tcW w:w="7768" w:type="dxa"/>
          </w:tcPr>
          <w:p w:rsidR="00E1088E" w:rsidRPr="006F6D60" w:rsidRDefault="00E1088E" w:rsidP="003313BB">
            <w:pPr>
              <w:spacing w:before="100" w:beforeAutospacing="1" w:after="210" w:line="270" w:lineRule="atLeast"/>
              <w:rPr>
                <w:color w:val="000000" w:themeColor="text1"/>
                <w:lang w:val="es-CO"/>
              </w:rPr>
            </w:pPr>
            <w:r w:rsidRPr="006F6D60">
              <w:rPr>
                <w:color w:val="000000" w:themeColor="text1"/>
                <w:lang w:val="es-CO"/>
              </w:rPr>
              <w:t>Por favor poner mayúscula</w:t>
            </w:r>
            <w:del w:id="220" w:author="Diego Pérez Medina" w:date="2015-03-02T21:46:00Z">
              <w:r w:rsidRPr="006F6D60" w:rsidDel="00D25E42">
                <w:rPr>
                  <w:color w:val="000000" w:themeColor="text1"/>
                  <w:lang w:val="es-CO"/>
                </w:rPr>
                <w:delText xml:space="preserve"> a</w:delText>
              </w:r>
            </w:del>
            <w:r w:rsidRPr="006F6D60">
              <w:rPr>
                <w:color w:val="000000" w:themeColor="text1"/>
                <w:lang w:val="es-CO"/>
              </w:rPr>
              <w:t xml:space="preserve"> Revolución </w:t>
            </w:r>
            <w:del w:id="221" w:author="Diego Pérez Medina" w:date="2015-03-02T21:46:00Z">
              <w:r w:rsidRPr="006F6D60" w:rsidDel="00D25E42">
                <w:rPr>
                  <w:color w:val="000000" w:themeColor="text1"/>
                  <w:lang w:val="es-CO"/>
                </w:rPr>
                <w:delText>R</w:delText>
              </w:r>
            </w:del>
            <w:ins w:id="222" w:author="Diego Pérez Medina" w:date="2015-03-02T21:46:00Z">
              <w:r w:rsidR="00D25E42">
                <w:rPr>
                  <w:color w:val="000000" w:themeColor="text1"/>
                  <w:lang w:val="es-CO"/>
                </w:rPr>
                <w:t>r</w:t>
              </w:r>
            </w:ins>
            <w:r w:rsidRPr="006F6D60">
              <w:rPr>
                <w:color w:val="000000" w:themeColor="text1"/>
                <w:lang w:val="es-CO"/>
              </w:rPr>
              <w:t>usa.</w:t>
            </w:r>
          </w:p>
          <w:p w:rsidR="00E1088E" w:rsidRPr="006F6D60" w:rsidRDefault="00E1088E" w:rsidP="003313BB">
            <w:pPr>
              <w:spacing w:before="100" w:beforeAutospacing="1" w:after="210" w:line="270" w:lineRule="atLeast"/>
              <w:rPr>
                <w:color w:val="000000" w:themeColor="text1"/>
                <w:lang w:val="es-CO"/>
              </w:rPr>
            </w:pPr>
            <w:r w:rsidRPr="006F6D60">
              <w:rPr>
                <w:noProof/>
                <w:color w:val="000000" w:themeColor="text1"/>
              </w:rPr>
              <w:drawing>
                <wp:inline distT="0" distB="0" distL="0" distR="0" wp14:anchorId="0C30CFFA" wp14:editId="47A75C52">
                  <wp:extent cx="5612130" cy="3155315"/>
                  <wp:effectExtent l="0" t="0" r="762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3155315"/>
                          </a:xfrm>
                          <a:prstGeom prst="rect">
                            <a:avLst/>
                          </a:prstGeom>
                        </pic:spPr>
                      </pic:pic>
                    </a:graphicData>
                  </a:graphic>
                </wp:inline>
              </w:drawing>
            </w:r>
          </w:p>
        </w:tc>
      </w:tr>
      <w:tr w:rsidR="004D3C4E" w:rsidRPr="006F6D60" w:rsidTr="007979BA">
        <w:tc>
          <w:tcPr>
            <w:tcW w:w="1286" w:type="dxa"/>
          </w:tcPr>
          <w:p w:rsidR="003313BB" w:rsidRPr="006F6D60" w:rsidRDefault="003313BB" w:rsidP="00F575E3">
            <w:pPr>
              <w:spacing w:before="2" w:after="2"/>
              <w:rPr>
                <w:b/>
                <w:color w:val="000000" w:themeColor="text1"/>
              </w:rPr>
            </w:pPr>
            <w:r w:rsidRPr="006F6D60">
              <w:rPr>
                <w:b/>
                <w:color w:val="000000" w:themeColor="text1"/>
              </w:rPr>
              <w:t>Título</w:t>
            </w:r>
          </w:p>
        </w:tc>
        <w:tc>
          <w:tcPr>
            <w:tcW w:w="7768" w:type="dxa"/>
          </w:tcPr>
          <w:p w:rsidR="003313BB" w:rsidRPr="006F6D60" w:rsidRDefault="003313BB" w:rsidP="00D25E42">
            <w:pPr>
              <w:rPr>
                <w:color w:val="000000" w:themeColor="text1"/>
                <w:lang w:val="es-ES"/>
              </w:rPr>
            </w:pPr>
            <w:r w:rsidRPr="006F6D60">
              <w:rPr>
                <w:color w:val="000000" w:themeColor="text1"/>
              </w:rPr>
              <w:t xml:space="preserve"> </w:t>
            </w:r>
            <w:r w:rsidR="005F5061" w:rsidRPr="006F6D60">
              <w:rPr>
                <w:color w:val="000000" w:themeColor="text1"/>
                <w:kern w:val="36"/>
              </w:rPr>
              <w:t xml:space="preserve">Refuerza tu aprendizaje: las fases de la </w:t>
            </w:r>
            <w:del w:id="223" w:author="Diego Pérez Medina" w:date="2015-03-02T21:46:00Z">
              <w:r w:rsidR="005F5061" w:rsidRPr="006F6D60" w:rsidDel="00D25E42">
                <w:rPr>
                  <w:color w:val="000000" w:themeColor="text1"/>
                  <w:kern w:val="36"/>
                </w:rPr>
                <w:delText>G</w:delText>
              </w:r>
            </w:del>
            <w:ins w:id="224" w:author="Diego Pérez Medina" w:date="2015-03-02T21:46:00Z">
              <w:r w:rsidR="00D25E42">
                <w:rPr>
                  <w:color w:val="000000" w:themeColor="text1"/>
                  <w:kern w:val="36"/>
                </w:rPr>
                <w:t>g</w:t>
              </w:r>
            </w:ins>
            <w:r w:rsidR="005F5061" w:rsidRPr="006F6D60">
              <w:rPr>
                <w:color w:val="000000" w:themeColor="text1"/>
                <w:kern w:val="36"/>
              </w:rPr>
              <w:t>uerra</w:t>
            </w:r>
            <w:del w:id="225" w:author="Diego Pérez Medina" w:date="2015-03-02T21:46:00Z">
              <w:r w:rsidR="005F5061" w:rsidRPr="006F6D60" w:rsidDel="00D25E42">
                <w:rPr>
                  <w:color w:val="000000" w:themeColor="text1"/>
                  <w:kern w:val="36"/>
                </w:rPr>
                <w:delText>.</w:delText>
              </w:r>
            </w:del>
          </w:p>
        </w:tc>
      </w:tr>
      <w:tr w:rsidR="003313BB" w:rsidRPr="006F6D60" w:rsidTr="007979BA">
        <w:trPr>
          <w:trHeight w:val="107"/>
        </w:trPr>
        <w:tc>
          <w:tcPr>
            <w:tcW w:w="1286" w:type="dxa"/>
          </w:tcPr>
          <w:p w:rsidR="003313BB" w:rsidRPr="006F6D60" w:rsidRDefault="003313BB" w:rsidP="00F575E3">
            <w:pPr>
              <w:spacing w:before="2" w:after="2"/>
              <w:rPr>
                <w:b/>
                <w:color w:val="000000" w:themeColor="text1"/>
              </w:rPr>
            </w:pPr>
            <w:r w:rsidRPr="006F6D60">
              <w:rPr>
                <w:b/>
                <w:color w:val="000000" w:themeColor="text1"/>
              </w:rPr>
              <w:t>Descripción</w:t>
            </w:r>
          </w:p>
        </w:tc>
        <w:tc>
          <w:tcPr>
            <w:tcW w:w="7768" w:type="dxa"/>
          </w:tcPr>
          <w:p w:rsidR="003313BB" w:rsidRPr="006F6D60" w:rsidRDefault="005F5061" w:rsidP="00F575E3">
            <w:pPr>
              <w:spacing w:before="2" w:after="2"/>
              <w:rPr>
                <w:color w:val="000000" w:themeColor="text1"/>
              </w:rPr>
            </w:pPr>
            <w:r w:rsidRPr="006F6D60">
              <w:rPr>
                <w:color w:val="000000" w:themeColor="text1"/>
              </w:rPr>
              <w:t xml:space="preserve">Actividad sobre las fases de la </w:t>
            </w:r>
            <w:r w:rsidR="00800BCD" w:rsidRPr="006F6D60">
              <w:rPr>
                <w:color w:val="000000" w:themeColor="text1"/>
              </w:rPr>
              <w:t xml:space="preserve">Primera </w:t>
            </w:r>
            <w:r w:rsidRPr="006F6D60">
              <w:rPr>
                <w:color w:val="000000" w:themeColor="text1"/>
              </w:rPr>
              <w:t>Guerra</w:t>
            </w:r>
            <w:ins w:id="226" w:author="Diego Pérez Medina" w:date="2015-03-02T21:46:00Z">
              <w:r w:rsidR="00D25E42">
                <w:rPr>
                  <w:color w:val="000000" w:themeColor="text1"/>
                </w:rPr>
                <w:t xml:space="preserve"> Mundial</w:t>
              </w:r>
            </w:ins>
            <w:r w:rsidRPr="006F6D60">
              <w:rPr>
                <w:color w:val="000000" w:themeColor="text1"/>
              </w:rPr>
              <w:t>.</w:t>
            </w:r>
          </w:p>
        </w:tc>
      </w:tr>
    </w:tbl>
    <w:p w:rsidR="007979BA" w:rsidRPr="006F6D60" w:rsidRDefault="007979BA" w:rsidP="002168CD">
      <w:pPr>
        <w:tabs>
          <w:tab w:val="right" w:pos="8498"/>
        </w:tabs>
        <w:spacing w:before="240" w:after="240"/>
        <w:rPr>
          <w:b/>
          <w:color w:val="000000" w:themeColor="text1"/>
        </w:rPr>
      </w:pPr>
      <w:r w:rsidRPr="006F6D60">
        <w:rPr>
          <w:color w:val="000000" w:themeColor="text1"/>
          <w:highlight w:val="yellow"/>
        </w:rPr>
        <w:t>[SECCIÓN 1]</w:t>
      </w:r>
      <w:r w:rsidRPr="006F6D60">
        <w:rPr>
          <w:color w:val="000000" w:themeColor="text1"/>
        </w:rPr>
        <w:t xml:space="preserve"> </w:t>
      </w:r>
      <w:r w:rsidRPr="00D25E42">
        <w:rPr>
          <w:b/>
          <w:color w:val="000000" w:themeColor="text1"/>
        </w:rPr>
        <w:t>7</w:t>
      </w:r>
      <w:ins w:id="227" w:author="Diego Pérez Medina" w:date="2015-03-02T21:47:00Z">
        <w:r w:rsidR="00D25E42">
          <w:rPr>
            <w:b/>
            <w:color w:val="000000" w:themeColor="text1"/>
          </w:rPr>
          <w:t>.</w:t>
        </w:r>
      </w:ins>
      <w:r w:rsidRPr="006F6D60">
        <w:rPr>
          <w:b/>
          <w:color w:val="000000" w:themeColor="text1"/>
        </w:rPr>
        <w:t xml:space="preserve"> Los tratados de paz</w:t>
      </w:r>
    </w:p>
    <w:p w:rsidR="00E83C00" w:rsidRPr="006F6D60" w:rsidRDefault="00E83C00" w:rsidP="00E83C00">
      <w:pPr>
        <w:shd w:val="clear" w:color="auto" w:fill="FFFFFF"/>
        <w:spacing w:before="100" w:beforeAutospacing="1" w:after="100" w:afterAutospacing="1"/>
        <w:rPr>
          <w:color w:val="000000" w:themeColor="text1"/>
          <w:lang w:val="es-ES"/>
        </w:rPr>
      </w:pPr>
      <w:r w:rsidRPr="006F6D60">
        <w:rPr>
          <w:color w:val="000000" w:themeColor="text1"/>
          <w:lang w:val="es-ES"/>
        </w:rPr>
        <w:t>Después de la guerra, los vencedores se reunieron para organizar la paz</w:t>
      </w:r>
      <w:ins w:id="228" w:author="Diego Pérez Medina" w:date="2015-03-02T21:47:00Z">
        <w:r w:rsidR="00D22243">
          <w:rPr>
            <w:color w:val="000000" w:themeColor="text1"/>
            <w:lang w:val="es-ES"/>
          </w:rPr>
          <w:t>,</w:t>
        </w:r>
      </w:ins>
      <w:r w:rsidRPr="006F6D60">
        <w:rPr>
          <w:color w:val="000000" w:themeColor="text1"/>
          <w:lang w:val="es-ES"/>
        </w:rPr>
        <w:t xml:space="preserve"> en la </w:t>
      </w:r>
      <w:r w:rsidR="00C5261E" w:rsidRPr="006F6D60">
        <w:rPr>
          <w:b/>
          <w:bCs/>
          <w:color w:val="000000" w:themeColor="text1"/>
          <w:lang w:val="es-ES"/>
        </w:rPr>
        <w:t>c</w:t>
      </w:r>
      <w:r w:rsidRPr="006F6D60">
        <w:rPr>
          <w:b/>
          <w:bCs/>
          <w:color w:val="000000" w:themeColor="text1"/>
          <w:lang w:val="es-ES"/>
        </w:rPr>
        <w:t>onferencia de París</w:t>
      </w:r>
      <w:r w:rsidRPr="006F6D60">
        <w:rPr>
          <w:color w:val="000000" w:themeColor="text1"/>
          <w:lang w:val="es-ES"/>
        </w:rPr>
        <w:t xml:space="preserve"> (1919)</w:t>
      </w:r>
      <w:ins w:id="229" w:author="Diego Pérez Medina" w:date="2015-03-02T21:47:00Z">
        <w:r w:rsidR="00D22243">
          <w:rPr>
            <w:color w:val="000000" w:themeColor="text1"/>
            <w:lang w:val="es-ES"/>
          </w:rPr>
          <w:t>,</w:t>
        </w:r>
      </w:ins>
      <w:r w:rsidRPr="006F6D60">
        <w:rPr>
          <w:color w:val="000000" w:themeColor="text1"/>
          <w:lang w:val="es-ES"/>
        </w:rPr>
        <w:t xml:space="preserve"> donde se firmaron los siguientes tratados:</w:t>
      </w:r>
    </w:p>
    <w:p w:rsidR="00E83C00" w:rsidRPr="006F6D60" w:rsidRDefault="00E83C00" w:rsidP="00153A33">
      <w:pPr>
        <w:numPr>
          <w:ilvl w:val="1"/>
          <w:numId w:val="12"/>
        </w:numPr>
        <w:shd w:val="clear" w:color="auto" w:fill="FFFFFF"/>
        <w:tabs>
          <w:tab w:val="clear" w:pos="1440"/>
          <w:tab w:val="num" w:pos="360"/>
        </w:tabs>
        <w:spacing w:before="100" w:beforeAutospacing="1" w:after="100" w:afterAutospacing="1"/>
        <w:ind w:left="360"/>
        <w:rPr>
          <w:color w:val="000000" w:themeColor="text1"/>
          <w:lang w:val="es-ES"/>
        </w:rPr>
      </w:pPr>
      <w:r w:rsidRPr="006F6D60">
        <w:rPr>
          <w:color w:val="000000" w:themeColor="text1"/>
          <w:lang w:val="es-ES"/>
        </w:rPr>
        <w:t xml:space="preserve">El </w:t>
      </w:r>
      <w:r w:rsidR="00C5261E" w:rsidRPr="006F6D60">
        <w:rPr>
          <w:b/>
          <w:bCs/>
          <w:color w:val="000000" w:themeColor="text1"/>
          <w:lang w:val="es-ES"/>
        </w:rPr>
        <w:t>t</w:t>
      </w:r>
      <w:r w:rsidRPr="006F6D60">
        <w:rPr>
          <w:b/>
          <w:bCs/>
          <w:color w:val="000000" w:themeColor="text1"/>
          <w:lang w:val="es-ES"/>
        </w:rPr>
        <w:t>ratado de Versalles</w:t>
      </w:r>
      <w:r w:rsidRPr="006F6D60">
        <w:rPr>
          <w:color w:val="000000" w:themeColor="text1"/>
          <w:lang w:val="es-ES"/>
        </w:rPr>
        <w:t>: establecía sanciones de guerra, las nuevas fronteras y Estados europeos y el fin de los viejos territorios. Las duras condiciones de este tratado para los alemanes causaron el posterior ascenso del nazismo y, por</w:t>
      </w:r>
      <w:ins w:id="230" w:author="Diego Pérez Medina" w:date="2015-03-02T21:47:00Z">
        <w:r w:rsidR="00D22243">
          <w:rPr>
            <w:color w:val="000000" w:themeColor="text1"/>
            <w:lang w:val="es-ES"/>
          </w:rPr>
          <w:t xml:space="preserve"> lo</w:t>
        </w:r>
      </w:ins>
      <w:r w:rsidRPr="006F6D60">
        <w:rPr>
          <w:color w:val="000000" w:themeColor="text1"/>
          <w:lang w:val="es-ES"/>
        </w:rPr>
        <w:t xml:space="preserve"> tanto, la Segunda Guerra Mundial. </w:t>
      </w:r>
    </w:p>
    <w:p w:rsidR="00E83C00" w:rsidRPr="006F6D60"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6F6D60">
        <w:rPr>
          <w:color w:val="000000" w:themeColor="text1"/>
          <w:lang w:val="es-ES"/>
        </w:rPr>
        <w:t xml:space="preserve">Los </w:t>
      </w:r>
      <w:r w:rsidRPr="006F6D60">
        <w:rPr>
          <w:b/>
          <w:bCs/>
          <w:color w:val="000000" w:themeColor="text1"/>
          <w:lang w:val="es-ES"/>
        </w:rPr>
        <w:t>tratados de Saint-Germain-en-Laye</w:t>
      </w:r>
      <w:r w:rsidRPr="006F6D60">
        <w:rPr>
          <w:color w:val="000000" w:themeColor="text1"/>
          <w:lang w:val="es-ES"/>
        </w:rPr>
        <w:t xml:space="preserve"> y </w:t>
      </w:r>
      <w:r w:rsidRPr="006F6D60">
        <w:rPr>
          <w:b/>
          <w:bCs/>
          <w:color w:val="000000" w:themeColor="text1"/>
          <w:lang w:val="es-ES"/>
        </w:rPr>
        <w:t>de Trianon</w:t>
      </w:r>
      <w:r w:rsidRPr="006F6D60">
        <w:rPr>
          <w:color w:val="000000" w:themeColor="text1"/>
          <w:lang w:val="es-ES"/>
        </w:rPr>
        <w:t xml:space="preserve">: certificaron la desaparición del </w:t>
      </w:r>
      <w:r w:rsidRPr="006F6D60">
        <w:rPr>
          <w:b/>
          <w:bCs/>
          <w:color w:val="000000" w:themeColor="text1"/>
          <w:lang w:val="es-ES"/>
        </w:rPr>
        <w:t>Imperio austrohúngaro</w:t>
      </w:r>
      <w:r w:rsidRPr="006F6D60">
        <w:rPr>
          <w:color w:val="000000" w:themeColor="text1"/>
          <w:lang w:val="es-ES"/>
        </w:rPr>
        <w:t>.</w:t>
      </w:r>
    </w:p>
    <w:p w:rsidR="00E83C00" w:rsidRPr="006F6D60"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6F6D60">
        <w:rPr>
          <w:color w:val="000000" w:themeColor="text1"/>
          <w:lang w:val="es-ES"/>
        </w:rPr>
        <w:t xml:space="preserve">El </w:t>
      </w:r>
      <w:r w:rsidRPr="006F6D60">
        <w:rPr>
          <w:b/>
          <w:bCs/>
          <w:color w:val="000000" w:themeColor="text1"/>
          <w:lang w:val="es-ES"/>
        </w:rPr>
        <w:t>tratado de Neuilly</w:t>
      </w:r>
      <w:r w:rsidRPr="006F6D60">
        <w:rPr>
          <w:color w:val="000000" w:themeColor="text1"/>
          <w:lang w:val="es-ES"/>
        </w:rPr>
        <w:t xml:space="preserve">: firmado con </w:t>
      </w:r>
      <w:r w:rsidRPr="006F6D60">
        <w:rPr>
          <w:b/>
          <w:bCs/>
          <w:color w:val="000000" w:themeColor="text1"/>
          <w:lang w:val="es-ES"/>
        </w:rPr>
        <w:t>Bulgaria</w:t>
      </w:r>
      <w:r w:rsidRPr="006F6D60">
        <w:rPr>
          <w:color w:val="000000" w:themeColor="text1"/>
          <w:lang w:val="es-ES"/>
        </w:rPr>
        <w:t xml:space="preserve">, por </w:t>
      </w:r>
      <w:ins w:id="231" w:author="Diego Pérez Medina" w:date="2015-03-02T21:47:00Z">
        <w:r w:rsidR="00D22243">
          <w:rPr>
            <w:color w:val="000000" w:themeColor="text1"/>
            <w:lang w:val="es-ES"/>
          </w:rPr>
          <w:t>medio d</w:t>
        </w:r>
      </w:ins>
      <w:r w:rsidRPr="006F6D60">
        <w:rPr>
          <w:color w:val="000000" w:themeColor="text1"/>
          <w:lang w:val="es-ES"/>
        </w:rPr>
        <w:t>el cual este país renunciaba a territorios a favor de Grecia y Serbia.</w:t>
      </w:r>
    </w:p>
    <w:p w:rsidR="00E83C00" w:rsidRPr="006F6D60"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6F6D60">
        <w:rPr>
          <w:color w:val="000000" w:themeColor="text1"/>
          <w:lang w:val="es-ES"/>
        </w:rPr>
        <w:t xml:space="preserve">El </w:t>
      </w:r>
      <w:r w:rsidRPr="006F6D60">
        <w:rPr>
          <w:b/>
          <w:bCs/>
          <w:color w:val="000000" w:themeColor="text1"/>
          <w:lang w:val="es-ES"/>
        </w:rPr>
        <w:t>tratado de Sèvres</w:t>
      </w:r>
      <w:r w:rsidRPr="006F6D60">
        <w:rPr>
          <w:color w:val="000000" w:themeColor="text1"/>
          <w:lang w:val="es-ES"/>
        </w:rPr>
        <w:t xml:space="preserve">: firmado con Turquía. Formalizaba la desaparición del </w:t>
      </w:r>
      <w:r w:rsidRPr="006F6D60">
        <w:rPr>
          <w:b/>
          <w:bCs/>
          <w:color w:val="000000" w:themeColor="text1"/>
          <w:lang w:val="es-ES"/>
        </w:rPr>
        <w:t>Imperio otomano</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F575E3">
        <w:tc>
          <w:tcPr>
            <w:tcW w:w="9054" w:type="dxa"/>
            <w:gridSpan w:val="2"/>
            <w:shd w:val="clear" w:color="auto" w:fill="0D0D0D" w:themeFill="text1" w:themeFillTint="F2"/>
          </w:tcPr>
          <w:p w:rsidR="00D87971" w:rsidRPr="006F6D60" w:rsidRDefault="00D87971" w:rsidP="00F575E3">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F575E3">
        <w:trPr>
          <w:trHeight w:val="322"/>
        </w:trPr>
        <w:tc>
          <w:tcPr>
            <w:tcW w:w="1563" w:type="dxa"/>
          </w:tcPr>
          <w:p w:rsidR="00D87971" w:rsidRPr="006F6D60" w:rsidRDefault="00D87971" w:rsidP="00F575E3">
            <w:pPr>
              <w:spacing w:before="2" w:after="2"/>
              <w:rPr>
                <w:b/>
                <w:color w:val="000000" w:themeColor="text1"/>
              </w:rPr>
            </w:pPr>
            <w:r w:rsidRPr="006F6D60">
              <w:rPr>
                <w:b/>
                <w:color w:val="000000" w:themeColor="text1"/>
              </w:rPr>
              <w:t>Código</w:t>
            </w:r>
          </w:p>
        </w:tc>
        <w:tc>
          <w:tcPr>
            <w:tcW w:w="7491" w:type="dxa"/>
          </w:tcPr>
          <w:p w:rsidR="00D87971" w:rsidRPr="006F6D60" w:rsidRDefault="00D87971" w:rsidP="00F575E3">
            <w:pPr>
              <w:spacing w:before="2" w:after="2"/>
              <w:rPr>
                <w:b/>
                <w:color w:val="000000" w:themeColor="text1"/>
              </w:rPr>
            </w:pPr>
            <w:r w:rsidRPr="006F6D60">
              <w:rPr>
                <w:color w:val="000000" w:themeColor="text1"/>
              </w:rPr>
              <w:t>CS_0</w:t>
            </w:r>
            <w:r w:rsidR="00C5261E" w:rsidRPr="006F6D60">
              <w:rPr>
                <w:color w:val="000000" w:themeColor="text1"/>
              </w:rPr>
              <w:t>9_01_IMG14</w:t>
            </w:r>
          </w:p>
        </w:tc>
      </w:tr>
      <w:tr w:rsidR="004D3C4E" w:rsidRPr="006F6D60" w:rsidTr="00F575E3">
        <w:tc>
          <w:tcPr>
            <w:tcW w:w="1563" w:type="dxa"/>
          </w:tcPr>
          <w:p w:rsidR="00D87971" w:rsidRPr="006F6D60" w:rsidRDefault="00D87971" w:rsidP="00F575E3">
            <w:pPr>
              <w:spacing w:before="2" w:after="2"/>
              <w:rPr>
                <w:color w:val="000000" w:themeColor="text1"/>
              </w:rPr>
            </w:pPr>
            <w:r w:rsidRPr="006F6D60">
              <w:rPr>
                <w:b/>
                <w:color w:val="000000" w:themeColor="text1"/>
              </w:rPr>
              <w:t>Descripción</w:t>
            </w:r>
          </w:p>
        </w:tc>
        <w:tc>
          <w:tcPr>
            <w:tcW w:w="7491" w:type="dxa"/>
          </w:tcPr>
          <w:p w:rsidR="00D87971" w:rsidRPr="006F6D60" w:rsidRDefault="00683A8C" w:rsidP="00D87971">
            <w:pPr>
              <w:spacing w:before="2" w:after="2"/>
              <w:rPr>
                <w:color w:val="000000" w:themeColor="text1"/>
              </w:rPr>
            </w:pPr>
            <w:r w:rsidRPr="006F6D60">
              <w:rPr>
                <w:b/>
                <w:color w:val="000000" w:themeColor="text1"/>
                <w:lang w:val="es-ES"/>
              </w:rPr>
              <w:t xml:space="preserve"> </w:t>
            </w:r>
            <w:r w:rsidR="00D87971" w:rsidRPr="006F6D60">
              <w:rPr>
                <w:b/>
                <w:color w:val="000000" w:themeColor="text1"/>
              </w:rPr>
              <w:t>El Tratado de Versalles</w:t>
            </w:r>
          </w:p>
        </w:tc>
      </w:tr>
      <w:tr w:rsidR="004D3C4E" w:rsidRPr="006F6D60" w:rsidTr="00F575E3">
        <w:tc>
          <w:tcPr>
            <w:tcW w:w="1563" w:type="dxa"/>
          </w:tcPr>
          <w:p w:rsidR="00D87971" w:rsidRPr="006F6D60" w:rsidRDefault="00D87971" w:rsidP="00F575E3">
            <w:pPr>
              <w:spacing w:before="2" w:after="2"/>
              <w:rPr>
                <w:color w:val="000000" w:themeColor="text1"/>
              </w:rPr>
            </w:pPr>
            <w:r w:rsidRPr="006F6D60">
              <w:rPr>
                <w:b/>
                <w:color w:val="000000" w:themeColor="text1"/>
              </w:rPr>
              <w:t>Código Shutterstock (o URL o la ruta en AulaPlaneta)</w:t>
            </w:r>
          </w:p>
        </w:tc>
        <w:tc>
          <w:tcPr>
            <w:tcW w:w="7491" w:type="dxa"/>
          </w:tcPr>
          <w:p w:rsidR="0012570B" w:rsidRPr="006F6D60" w:rsidRDefault="0012570B" w:rsidP="0012570B">
            <w:pPr>
              <w:rPr>
                <w:color w:val="000000" w:themeColor="text1"/>
              </w:rPr>
            </w:pPr>
            <w:r w:rsidRPr="006F6D60">
              <w:rPr>
                <w:color w:val="000000" w:themeColor="text1"/>
                <w:lang w:val="en"/>
              </w:rPr>
              <w:t xml:space="preserve">Aulaplaneta </w:t>
            </w: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Pr="006F6D60">
              <w:rPr>
                <w:b/>
                <w:color w:val="000000" w:themeColor="text1"/>
              </w:rPr>
              <w:t xml:space="preserve"> </w:t>
            </w:r>
            <w:r w:rsidRPr="006F6D60">
              <w:rPr>
                <w:color w:val="000000" w:themeColor="text1"/>
              </w:rPr>
              <w:t>Los tratados de paz</w:t>
            </w:r>
          </w:p>
          <w:p w:rsidR="00D87971" w:rsidRPr="006F6D60" w:rsidRDefault="00D87971" w:rsidP="00F575E3">
            <w:pPr>
              <w:rPr>
                <w:color w:val="000000" w:themeColor="text1"/>
              </w:rPr>
            </w:pPr>
          </w:p>
          <w:p w:rsidR="00D87971" w:rsidRPr="006F6D60" w:rsidRDefault="00683A8C" w:rsidP="0012570B">
            <w:pPr>
              <w:rPr>
                <w:color w:val="000000" w:themeColor="text1"/>
                <w:lang w:val="en"/>
              </w:rPr>
            </w:pPr>
            <w:r w:rsidRPr="006F6D60">
              <w:rPr>
                <w:color w:val="000000" w:themeColor="text1"/>
                <w:lang w:val="en"/>
              </w:rPr>
              <w:t xml:space="preserve"> </w:t>
            </w:r>
            <w:hyperlink r:id="rId42" w:history="1"/>
            <w:r w:rsidR="00D87971" w:rsidRPr="006F6D60">
              <w:rPr>
                <w:color w:val="000000" w:themeColor="text1"/>
                <w:lang w:val="en"/>
              </w:rPr>
              <w:t xml:space="preserve"> </w:t>
            </w:r>
            <w:r w:rsidR="0012570B" w:rsidRPr="006F6D60">
              <w:rPr>
                <w:noProof/>
                <w:color w:val="000000" w:themeColor="text1"/>
              </w:rPr>
              <w:drawing>
                <wp:inline distT="0" distB="0" distL="0" distR="0" wp14:anchorId="7A8D9FF6" wp14:editId="263E88F8">
                  <wp:extent cx="1813304" cy="2164382"/>
                  <wp:effectExtent l="0" t="0" r="0" b="762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7_zoo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16418" cy="2168099"/>
                          </a:xfrm>
                          <a:prstGeom prst="rect">
                            <a:avLst/>
                          </a:prstGeom>
                        </pic:spPr>
                      </pic:pic>
                    </a:graphicData>
                  </a:graphic>
                </wp:inline>
              </w:drawing>
            </w:r>
          </w:p>
        </w:tc>
      </w:tr>
      <w:tr w:rsidR="00D87971" w:rsidRPr="006F6D60" w:rsidTr="00F575E3">
        <w:tc>
          <w:tcPr>
            <w:tcW w:w="1563" w:type="dxa"/>
          </w:tcPr>
          <w:p w:rsidR="00D87971" w:rsidRPr="006F6D60" w:rsidRDefault="00D87971" w:rsidP="00F575E3">
            <w:pPr>
              <w:spacing w:before="2" w:after="2"/>
              <w:rPr>
                <w:color w:val="000000" w:themeColor="text1"/>
              </w:rPr>
            </w:pPr>
            <w:r w:rsidRPr="006F6D60">
              <w:rPr>
                <w:color w:val="000000" w:themeColor="text1"/>
              </w:rPr>
              <w:t>Pie de imagen</w:t>
            </w:r>
          </w:p>
        </w:tc>
        <w:tc>
          <w:tcPr>
            <w:tcW w:w="7491" w:type="dxa"/>
          </w:tcPr>
          <w:p w:rsidR="00D87971" w:rsidRPr="006F6D60" w:rsidRDefault="00D87971" w:rsidP="00C5261E">
            <w:pPr>
              <w:tabs>
                <w:tab w:val="right" w:pos="8498"/>
              </w:tabs>
              <w:rPr>
                <w:b/>
                <w:color w:val="000000" w:themeColor="text1"/>
              </w:rPr>
            </w:pPr>
            <w:r w:rsidRPr="006F6D60">
              <w:rPr>
                <w:rStyle w:val="lemmavariantref1"/>
                <w:rFonts w:ascii="Times New Roman" w:hAnsi="Times New Roman"/>
                <w:color w:val="000000" w:themeColor="text1"/>
                <w:sz w:val="24"/>
                <w:szCs w:val="24"/>
                <w:specVanish w:val="0"/>
              </w:rPr>
              <w:t>En junio de 1919, en Versalles, entre Alemania y los aliados, se</w:t>
            </w:r>
            <w:r w:rsidR="00C5261E" w:rsidRPr="006F6D60">
              <w:rPr>
                <w:rStyle w:val="lemmavariantref1"/>
                <w:rFonts w:ascii="Times New Roman" w:hAnsi="Times New Roman"/>
                <w:color w:val="000000" w:themeColor="text1"/>
                <w:sz w:val="24"/>
                <w:szCs w:val="24"/>
                <w:specVanish w:val="0"/>
              </w:rPr>
              <w:t xml:space="preserve"> puso fin a la Primera </w:t>
            </w:r>
            <w:r w:rsidRPr="006F6D60">
              <w:rPr>
                <w:rStyle w:val="oblique1"/>
                <w:i w:val="0"/>
                <w:color w:val="000000" w:themeColor="text1"/>
              </w:rPr>
              <w:t>Guerra Mundial</w:t>
            </w:r>
            <w:r w:rsidRPr="006F6D60">
              <w:rPr>
                <w:rStyle w:val="lemmavariantref1"/>
                <w:rFonts w:ascii="Times New Roman" w:hAnsi="Times New Roman"/>
                <w:color w:val="000000" w:themeColor="text1"/>
                <w:sz w:val="24"/>
                <w:szCs w:val="24"/>
                <w:specVanish w:val="0"/>
              </w:rPr>
              <w:t xml:space="preserve">. </w:t>
            </w:r>
            <w:r w:rsidR="00C5261E" w:rsidRPr="006F6D60">
              <w:rPr>
                <w:rStyle w:val="lemmavariantref1"/>
                <w:rFonts w:ascii="Times New Roman" w:hAnsi="Times New Roman"/>
                <w:color w:val="000000" w:themeColor="text1"/>
                <w:sz w:val="24"/>
                <w:szCs w:val="24"/>
                <w:specVanish w:val="0"/>
              </w:rPr>
              <w:t>El tratado i</w:t>
            </w:r>
            <w:r w:rsidRPr="006F6D60">
              <w:rPr>
                <w:rStyle w:val="lemmavariantref1"/>
                <w:rFonts w:ascii="Times New Roman" w:hAnsi="Times New Roman"/>
                <w:color w:val="000000" w:themeColor="text1"/>
                <w:sz w:val="24"/>
                <w:szCs w:val="24"/>
                <w:specVanish w:val="0"/>
              </w:rPr>
              <w:t>mpuso a los perdedores el pago de grandes indemnizaciones por las responsabilidades en el conflicto. Alemania tuvo que ceder sus colonias de ultramar a la Sociedad de Naciones, Alsacia y Lorena a Francia y Posnania a Polonia. Se acordó la desmilitarización de Renania y la limitación de los efectivos del ejército alemán.</w:t>
            </w:r>
          </w:p>
        </w:tc>
      </w:tr>
    </w:tbl>
    <w:p w:rsidR="00D87971" w:rsidRPr="006F6D60" w:rsidRDefault="00D87971" w:rsidP="00D87971">
      <w:pPr>
        <w:shd w:val="clear" w:color="auto" w:fill="FFFFFF"/>
        <w:spacing w:before="100" w:beforeAutospacing="1" w:after="100" w:afterAutospacing="1"/>
        <w:ind w:left="360"/>
        <w:rPr>
          <w:color w:val="000000" w:themeColor="text1"/>
        </w:rPr>
      </w:pPr>
    </w:p>
    <w:tbl>
      <w:tblPr>
        <w:tblStyle w:val="Tablaconcuadrcula"/>
        <w:tblW w:w="0" w:type="auto"/>
        <w:tblLook w:val="04A0" w:firstRow="1" w:lastRow="0" w:firstColumn="1" w:lastColumn="0" w:noHBand="0" w:noVBand="1"/>
      </w:tblPr>
      <w:tblGrid>
        <w:gridCol w:w="1470"/>
        <w:gridCol w:w="7584"/>
      </w:tblGrid>
      <w:tr w:rsidR="004D3C4E" w:rsidRPr="006F6D60" w:rsidTr="00F575E3">
        <w:tc>
          <w:tcPr>
            <w:tcW w:w="9054" w:type="dxa"/>
            <w:gridSpan w:val="2"/>
            <w:shd w:val="clear" w:color="auto" w:fill="000000" w:themeFill="text1"/>
          </w:tcPr>
          <w:p w:rsidR="000A3F47" w:rsidRPr="006F6D60" w:rsidRDefault="000A3F47" w:rsidP="00F575E3">
            <w:pPr>
              <w:spacing w:before="2" w:after="2"/>
              <w:jc w:val="center"/>
              <w:rPr>
                <w:b/>
                <w:color w:val="FFFFFF" w:themeColor="background1"/>
              </w:rPr>
            </w:pPr>
            <w:r w:rsidRPr="006F6D60">
              <w:rPr>
                <w:b/>
                <w:color w:val="FFFFFF" w:themeColor="background1"/>
              </w:rPr>
              <w:t>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2168CD">
        <w:tc>
          <w:tcPr>
            <w:tcW w:w="1470" w:type="dxa"/>
          </w:tcPr>
          <w:p w:rsidR="000A3F47" w:rsidRPr="006F6D60" w:rsidRDefault="000A3F47" w:rsidP="00F575E3">
            <w:pPr>
              <w:spacing w:before="2" w:after="2"/>
              <w:rPr>
                <w:b/>
                <w:color w:val="000000" w:themeColor="text1"/>
              </w:rPr>
            </w:pPr>
            <w:r w:rsidRPr="006F6D60">
              <w:rPr>
                <w:b/>
                <w:color w:val="000000" w:themeColor="text1"/>
              </w:rPr>
              <w:t>Código</w:t>
            </w:r>
          </w:p>
        </w:tc>
        <w:tc>
          <w:tcPr>
            <w:tcW w:w="7584" w:type="dxa"/>
          </w:tcPr>
          <w:p w:rsidR="000A3F47" w:rsidRPr="006F6D60" w:rsidRDefault="000A3F47" w:rsidP="00DB2B6D">
            <w:pPr>
              <w:spacing w:before="2" w:after="2"/>
              <w:rPr>
                <w:color w:val="FFFFFF" w:themeColor="background1"/>
              </w:rPr>
            </w:pPr>
            <w:r w:rsidRPr="006F6D60">
              <w:rPr>
                <w:color w:val="000000" w:themeColor="text1"/>
              </w:rPr>
              <w:t>CS_0</w:t>
            </w:r>
            <w:r w:rsidR="00224C3B" w:rsidRPr="006F6D60">
              <w:rPr>
                <w:color w:val="000000" w:themeColor="text1"/>
              </w:rPr>
              <w:t>9</w:t>
            </w:r>
            <w:r w:rsidRPr="006F6D60">
              <w:rPr>
                <w:color w:val="000000" w:themeColor="text1"/>
              </w:rPr>
              <w:t>_01_REC1</w:t>
            </w:r>
            <w:r w:rsidR="00DB2B6D">
              <w:rPr>
                <w:color w:val="000000" w:themeColor="text1"/>
              </w:rPr>
              <w:t>4</w:t>
            </w:r>
            <w:r w:rsidR="00DB568A" w:rsidRPr="006F6D60">
              <w:rPr>
                <w:color w:val="000000" w:themeColor="text1"/>
              </w:rPr>
              <w:t>0</w:t>
            </w:r>
          </w:p>
        </w:tc>
      </w:tr>
      <w:tr w:rsidR="004D3C4E" w:rsidRPr="006F6D60" w:rsidTr="002168CD">
        <w:tc>
          <w:tcPr>
            <w:tcW w:w="1470" w:type="dxa"/>
          </w:tcPr>
          <w:p w:rsidR="000A3F47" w:rsidRPr="006F6D60" w:rsidRDefault="000A3F47" w:rsidP="00F575E3">
            <w:pPr>
              <w:spacing w:before="2" w:after="2"/>
              <w:rPr>
                <w:color w:val="000000" w:themeColor="text1"/>
              </w:rPr>
            </w:pPr>
            <w:r w:rsidRPr="006F6D60">
              <w:rPr>
                <w:b/>
                <w:color w:val="000000" w:themeColor="text1"/>
              </w:rPr>
              <w:t>Ubicación en Aula Planeta</w:t>
            </w:r>
          </w:p>
        </w:tc>
        <w:tc>
          <w:tcPr>
            <w:tcW w:w="7584" w:type="dxa"/>
          </w:tcPr>
          <w:p w:rsidR="000A3F47" w:rsidRPr="006F6D60" w:rsidRDefault="000A3F47" w:rsidP="00D20A69">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00D20A69" w:rsidRPr="006F6D60">
              <w:rPr>
                <w:color w:val="000000" w:themeColor="text1"/>
                <w:lang w:val="es-ES"/>
              </w:rPr>
              <w:t>Los tratados de paz.</w:t>
            </w:r>
          </w:p>
        </w:tc>
      </w:tr>
      <w:tr w:rsidR="004D3C4E" w:rsidRPr="006F6D60" w:rsidTr="002168CD">
        <w:trPr>
          <w:trHeight w:val="913"/>
        </w:trPr>
        <w:tc>
          <w:tcPr>
            <w:tcW w:w="1470" w:type="dxa"/>
          </w:tcPr>
          <w:p w:rsidR="000A3F47" w:rsidRPr="006F6D60" w:rsidRDefault="000A3F47" w:rsidP="00F575E3">
            <w:pPr>
              <w:spacing w:before="2" w:after="2"/>
              <w:rPr>
                <w:color w:val="000000" w:themeColor="text1"/>
              </w:rPr>
            </w:pPr>
            <w:r w:rsidRPr="006F6D60">
              <w:rPr>
                <w:b/>
                <w:color w:val="000000" w:themeColor="text1"/>
              </w:rPr>
              <w:t>Cambio (descripción o capturas de pantallas)</w:t>
            </w:r>
          </w:p>
        </w:tc>
        <w:tc>
          <w:tcPr>
            <w:tcW w:w="7584" w:type="dxa"/>
          </w:tcPr>
          <w:p w:rsidR="000A3F47" w:rsidRPr="006F6D60" w:rsidRDefault="000A3F47" w:rsidP="00F575E3">
            <w:pPr>
              <w:spacing w:before="100" w:beforeAutospacing="1" w:after="210" w:line="270" w:lineRule="atLeast"/>
              <w:rPr>
                <w:color w:val="000000" w:themeColor="text1"/>
                <w:lang w:val="es-CO"/>
              </w:rPr>
            </w:pPr>
            <w:r w:rsidRPr="006F6D60">
              <w:rPr>
                <w:color w:val="000000" w:themeColor="text1"/>
                <w:lang w:val="es-CO"/>
              </w:rPr>
              <w:t xml:space="preserve"> </w:t>
            </w:r>
          </w:p>
          <w:p w:rsidR="005C51AF" w:rsidRPr="006F6D60" w:rsidRDefault="00DB568A" w:rsidP="00F575E3">
            <w:pPr>
              <w:spacing w:before="100" w:beforeAutospacing="1" w:after="210" w:line="270" w:lineRule="atLeast"/>
              <w:rPr>
                <w:color w:val="000000" w:themeColor="text1"/>
                <w:lang w:val="es-CO"/>
              </w:rPr>
            </w:pPr>
            <w:r w:rsidRPr="006F6D60">
              <w:rPr>
                <w:color w:val="000000" w:themeColor="text1"/>
                <w:lang w:val="es-CO"/>
              </w:rPr>
              <w:t>No hay cambios</w:t>
            </w:r>
          </w:p>
        </w:tc>
      </w:tr>
      <w:tr w:rsidR="004D3C4E" w:rsidRPr="006F6D60" w:rsidTr="002168CD">
        <w:tc>
          <w:tcPr>
            <w:tcW w:w="1470" w:type="dxa"/>
          </w:tcPr>
          <w:p w:rsidR="000A3F47" w:rsidRPr="006F6D60" w:rsidRDefault="000A3F47" w:rsidP="00F575E3">
            <w:pPr>
              <w:spacing w:before="2" w:after="2"/>
              <w:rPr>
                <w:b/>
                <w:color w:val="000000" w:themeColor="text1"/>
              </w:rPr>
            </w:pPr>
            <w:r w:rsidRPr="006F6D60">
              <w:rPr>
                <w:b/>
                <w:color w:val="000000" w:themeColor="text1"/>
              </w:rPr>
              <w:t>Título</w:t>
            </w:r>
          </w:p>
        </w:tc>
        <w:tc>
          <w:tcPr>
            <w:tcW w:w="7584" w:type="dxa"/>
          </w:tcPr>
          <w:p w:rsidR="000A3F47" w:rsidRPr="006F6D60" w:rsidRDefault="000A3F47" w:rsidP="00901FBD">
            <w:pPr>
              <w:rPr>
                <w:color w:val="000000" w:themeColor="text1"/>
                <w:lang w:val="es-ES"/>
              </w:rPr>
            </w:pPr>
            <w:r w:rsidRPr="006F6D60">
              <w:rPr>
                <w:color w:val="000000" w:themeColor="text1"/>
                <w:kern w:val="36"/>
              </w:rPr>
              <w:t>Comprende las consecuencias de la Conferencia de París</w:t>
            </w:r>
            <w:r w:rsidR="00147875" w:rsidRPr="006F6D60">
              <w:rPr>
                <w:color w:val="000000" w:themeColor="text1"/>
                <w:kern w:val="36"/>
              </w:rPr>
              <w:t>.</w:t>
            </w:r>
          </w:p>
        </w:tc>
      </w:tr>
      <w:tr w:rsidR="000A3F47" w:rsidRPr="006F6D60" w:rsidTr="002168CD">
        <w:trPr>
          <w:trHeight w:val="107"/>
        </w:trPr>
        <w:tc>
          <w:tcPr>
            <w:tcW w:w="1470" w:type="dxa"/>
          </w:tcPr>
          <w:p w:rsidR="000A3F47" w:rsidRPr="006F6D60" w:rsidRDefault="000A3F47" w:rsidP="00F575E3">
            <w:pPr>
              <w:spacing w:before="2" w:after="2"/>
              <w:rPr>
                <w:b/>
                <w:color w:val="000000" w:themeColor="text1"/>
              </w:rPr>
            </w:pPr>
            <w:r w:rsidRPr="006F6D60">
              <w:rPr>
                <w:b/>
                <w:color w:val="000000" w:themeColor="text1"/>
              </w:rPr>
              <w:t>Descripción</w:t>
            </w:r>
          </w:p>
        </w:tc>
        <w:tc>
          <w:tcPr>
            <w:tcW w:w="7584" w:type="dxa"/>
          </w:tcPr>
          <w:p w:rsidR="000A3F47" w:rsidRPr="006F6D60" w:rsidRDefault="000A3F47" w:rsidP="00F575E3">
            <w:pPr>
              <w:spacing w:before="2" w:after="2"/>
              <w:rPr>
                <w:color w:val="000000" w:themeColor="text1"/>
              </w:rPr>
            </w:pPr>
            <w:r w:rsidRPr="006F6D60">
              <w:rPr>
                <w:color w:val="000000" w:themeColor="text1"/>
              </w:rPr>
              <w:t xml:space="preserve">Actividad que propone completar un texto sobre los tratados de paz que se firmaron tras el fin de la Primera Guerra Mundial. </w:t>
            </w:r>
          </w:p>
        </w:tc>
      </w:tr>
    </w:tbl>
    <w:p w:rsidR="00AF7D41" w:rsidRPr="006F6D60" w:rsidRDefault="00AF7D41" w:rsidP="002168CD">
      <w:pPr>
        <w:tabs>
          <w:tab w:val="right" w:pos="8498"/>
        </w:tabs>
        <w:spacing w:before="240"/>
        <w:rPr>
          <w:b/>
          <w:color w:val="000000" w:themeColor="text1"/>
        </w:rPr>
      </w:pPr>
      <w:r w:rsidRPr="006F6D60">
        <w:rPr>
          <w:color w:val="000000" w:themeColor="text1"/>
          <w:highlight w:val="yellow"/>
        </w:rPr>
        <w:t>[SECCIÓN 1]</w:t>
      </w:r>
      <w:r w:rsidRPr="006F6D60">
        <w:rPr>
          <w:color w:val="000000" w:themeColor="text1"/>
        </w:rPr>
        <w:t xml:space="preserve"> </w:t>
      </w:r>
      <w:r w:rsidRPr="006F6D60">
        <w:rPr>
          <w:b/>
          <w:color w:val="000000" w:themeColor="text1"/>
        </w:rPr>
        <w:t>8</w:t>
      </w:r>
      <w:ins w:id="232" w:author="Diego Pérez Medina" w:date="2015-03-02T21:50:00Z">
        <w:r w:rsidR="00477C3B">
          <w:rPr>
            <w:b/>
            <w:color w:val="000000" w:themeColor="text1"/>
          </w:rPr>
          <w:t>.</w:t>
        </w:r>
      </w:ins>
      <w:r w:rsidRPr="006F6D60">
        <w:rPr>
          <w:b/>
          <w:color w:val="000000" w:themeColor="text1"/>
        </w:rPr>
        <w:t xml:space="preserve"> Las consecuencias de la Guerra</w:t>
      </w:r>
    </w:p>
    <w:p w:rsidR="00AF7D41" w:rsidRPr="006F6D60" w:rsidRDefault="00AF7D41" w:rsidP="00AF7D41">
      <w:pPr>
        <w:shd w:val="clear" w:color="auto" w:fill="FFFFFF"/>
        <w:spacing w:before="100" w:beforeAutospacing="1" w:after="100" w:afterAutospacing="1"/>
        <w:rPr>
          <w:color w:val="000000" w:themeColor="text1"/>
          <w:lang w:val="es-ES"/>
        </w:rPr>
      </w:pPr>
      <w:r w:rsidRPr="006F6D60">
        <w:rPr>
          <w:color w:val="000000" w:themeColor="text1"/>
          <w:lang w:val="es-ES"/>
        </w:rPr>
        <w:t>La guerra tuvo importantes consecuencias demográficas, económicas y sociales</w:t>
      </w:r>
      <w:ins w:id="233" w:author="Diego Pérez Medina" w:date="2015-03-02T21:50:00Z">
        <w:r w:rsidR="00477C3B">
          <w:rPr>
            <w:color w:val="000000" w:themeColor="text1"/>
            <w:lang w:val="es-ES"/>
          </w:rPr>
          <w:t>.</w:t>
        </w:r>
      </w:ins>
      <w:r w:rsidRPr="006F6D60">
        <w:rPr>
          <w:color w:val="000000" w:themeColor="text1"/>
          <w:lang w:val="es-ES"/>
        </w:rPr>
        <w:t xml:space="preserve"> </w:t>
      </w:r>
      <w:del w:id="234" w:author="Diego Pérez Medina" w:date="2015-03-02T21:50:00Z">
        <w:r w:rsidRPr="006F6D60" w:rsidDel="00477C3B">
          <w:rPr>
            <w:color w:val="000000" w:themeColor="text1"/>
            <w:lang w:val="es-ES"/>
          </w:rPr>
          <w:delText>a</w:delText>
        </w:r>
      </w:del>
      <w:ins w:id="235" w:author="Diego Pérez Medina" w:date="2015-03-02T21:50:00Z">
        <w:r w:rsidR="00477C3B">
          <w:rPr>
            <w:color w:val="000000" w:themeColor="text1"/>
            <w:lang w:val="es-ES"/>
          </w:rPr>
          <w:t>A</w:t>
        </w:r>
      </w:ins>
      <w:r w:rsidRPr="006F6D60">
        <w:rPr>
          <w:color w:val="000000" w:themeColor="text1"/>
          <w:lang w:val="es-ES"/>
        </w:rPr>
        <w:t>demás</w:t>
      </w:r>
      <w:ins w:id="236" w:author="Diego Pérez Medina" w:date="2015-03-02T21:50:00Z">
        <w:r w:rsidR="00477C3B">
          <w:rPr>
            <w:color w:val="000000" w:themeColor="text1"/>
            <w:lang w:val="es-ES"/>
          </w:rPr>
          <w:t>,</w:t>
        </w:r>
      </w:ins>
      <w:r w:rsidRPr="006F6D60">
        <w:rPr>
          <w:color w:val="000000" w:themeColor="text1"/>
          <w:lang w:val="es-ES"/>
        </w:rPr>
        <w:t xml:space="preserve"> </w:t>
      </w:r>
      <w:del w:id="237" w:author="Diego Pérez Medina" w:date="2015-03-02T21:50:00Z">
        <w:r w:rsidRPr="006F6D60" w:rsidDel="00477C3B">
          <w:rPr>
            <w:color w:val="000000" w:themeColor="text1"/>
            <w:lang w:val="es-ES"/>
          </w:rPr>
          <w:delText xml:space="preserve">de </w:delText>
        </w:r>
      </w:del>
      <w:r w:rsidRPr="006F6D60">
        <w:rPr>
          <w:color w:val="000000" w:themeColor="text1"/>
          <w:lang w:val="es-ES"/>
        </w:rPr>
        <w:t>provoc</w:t>
      </w:r>
      <w:ins w:id="238" w:author="Diego Pérez Medina" w:date="2015-03-02T21:50:00Z">
        <w:r w:rsidR="00477C3B">
          <w:rPr>
            <w:color w:val="000000" w:themeColor="text1"/>
            <w:lang w:val="es-ES"/>
          </w:rPr>
          <w:t>ó</w:t>
        </w:r>
      </w:ins>
      <w:del w:id="239" w:author="Diego Pérez Medina" w:date="2015-03-02T21:50:00Z">
        <w:r w:rsidRPr="006F6D60" w:rsidDel="00477C3B">
          <w:rPr>
            <w:color w:val="000000" w:themeColor="text1"/>
            <w:lang w:val="es-ES"/>
          </w:rPr>
          <w:delText>ar</w:delText>
        </w:r>
      </w:del>
      <w:r w:rsidRPr="006F6D60">
        <w:rPr>
          <w:color w:val="000000" w:themeColor="text1"/>
          <w:lang w:val="es-ES"/>
        </w:rPr>
        <w:t xml:space="preserve"> numerosos cambios políticos y territoriales. El impacto más fuerte lo representaron las enormes </w:t>
      </w:r>
      <w:r w:rsidRPr="006F6D60">
        <w:rPr>
          <w:b/>
          <w:bCs/>
          <w:color w:val="000000" w:themeColor="text1"/>
          <w:lang w:val="es-ES"/>
        </w:rPr>
        <w:t>pérdidas humanas</w:t>
      </w:r>
      <w:r w:rsidRPr="006F6D60">
        <w:rPr>
          <w:color w:val="000000" w:themeColor="text1"/>
          <w:lang w:val="es-ES"/>
        </w:rPr>
        <w:t xml:space="preserve">, las cuales se tradujeron en unos 9 millones de muertos y más de 21 millones de heridos. </w:t>
      </w:r>
    </w:p>
    <w:p w:rsidR="00AF7D41" w:rsidRPr="006F6D60" w:rsidRDefault="00AF7D41" w:rsidP="00AF7D41">
      <w:pPr>
        <w:shd w:val="clear" w:color="auto" w:fill="FFFFFF"/>
        <w:spacing w:before="100" w:beforeAutospacing="1" w:after="100" w:afterAutospacing="1"/>
        <w:rPr>
          <w:color w:val="000000" w:themeColor="text1"/>
          <w:lang w:val="es-ES"/>
        </w:rPr>
      </w:pPr>
      <w:r w:rsidRPr="006F6D60">
        <w:rPr>
          <w:color w:val="000000" w:themeColor="text1"/>
          <w:lang w:val="es-ES"/>
        </w:rPr>
        <w:t xml:space="preserve">Quedaron destruidas poblaciones, infraestructuras y redes de comunicación, áreas industriales y tierras agrícolas. Esto hizo que Europa perdiera definitivamente la </w:t>
      </w:r>
      <w:r w:rsidRPr="006F6D60">
        <w:rPr>
          <w:b/>
          <w:bCs/>
          <w:color w:val="000000" w:themeColor="text1"/>
          <w:lang w:val="es-ES"/>
        </w:rPr>
        <w:t>hegemonía</w:t>
      </w:r>
      <w:r w:rsidRPr="006F6D60">
        <w:rPr>
          <w:color w:val="000000" w:themeColor="text1"/>
          <w:lang w:val="es-ES"/>
        </w:rPr>
        <w:t xml:space="preserve"> económica mundial</w:t>
      </w:r>
      <w:r w:rsidR="00683A8C" w:rsidRPr="006F6D60">
        <w:rPr>
          <w:color w:val="000000" w:themeColor="text1"/>
          <w:lang w:val="es-ES"/>
        </w:rPr>
        <w:t xml:space="preserve"> </w:t>
      </w:r>
      <w:r w:rsidRPr="006F6D60">
        <w:rPr>
          <w:color w:val="000000" w:themeColor="text1"/>
          <w:lang w:val="es-ES"/>
        </w:rPr>
        <w:t>y que</w:t>
      </w:r>
      <w:r w:rsidR="00683A8C" w:rsidRPr="006F6D60">
        <w:rPr>
          <w:color w:val="000000" w:themeColor="text1"/>
          <w:lang w:val="es-ES"/>
        </w:rPr>
        <w:t xml:space="preserve"> </w:t>
      </w:r>
      <w:r w:rsidRPr="006F6D60">
        <w:rPr>
          <w:b/>
          <w:bCs/>
          <w:color w:val="000000" w:themeColor="text1"/>
          <w:lang w:val="es-ES"/>
        </w:rPr>
        <w:t>Estados Unidos</w:t>
      </w:r>
      <w:ins w:id="240" w:author="Diego Pérez Medina" w:date="2015-03-02T21:51:00Z">
        <w:r w:rsidR="00477C3B">
          <w:rPr>
            <w:b/>
            <w:bCs/>
            <w:color w:val="000000" w:themeColor="text1"/>
            <w:lang w:val="es-ES"/>
          </w:rPr>
          <w:t xml:space="preserve"> de América</w:t>
        </w:r>
      </w:ins>
      <w:r w:rsidRPr="006F6D60">
        <w:rPr>
          <w:b/>
          <w:bCs/>
          <w:color w:val="000000" w:themeColor="text1"/>
          <w:lang w:val="es-ES"/>
        </w:rPr>
        <w:t xml:space="preserve"> </w:t>
      </w:r>
      <w:r w:rsidRPr="006F6D60">
        <w:rPr>
          <w:bCs/>
          <w:color w:val="000000" w:themeColor="text1"/>
          <w:lang w:val="es-ES"/>
        </w:rPr>
        <w:t>se abriera camino como gran potencia</w:t>
      </w:r>
      <w:r w:rsidRPr="006F6D60">
        <w:rPr>
          <w:color w:val="000000" w:themeColor="text1"/>
          <w:lang w:val="es-ES"/>
        </w:rPr>
        <w:t xml:space="preserve">. </w:t>
      </w:r>
    </w:p>
    <w:p w:rsidR="00AF7D41" w:rsidRPr="006F6D60" w:rsidRDefault="00AF7D41" w:rsidP="00AF7D41">
      <w:pPr>
        <w:shd w:val="clear" w:color="auto" w:fill="FFFFFF"/>
        <w:spacing w:before="100" w:beforeAutospacing="1" w:after="100" w:afterAutospacing="1"/>
        <w:rPr>
          <w:color w:val="000000" w:themeColor="text1"/>
          <w:lang w:val="es-ES"/>
        </w:rPr>
      </w:pPr>
      <w:r w:rsidRPr="006F6D60">
        <w:rPr>
          <w:color w:val="000000" w:themeColor="text1"/>
          <w:lang w:val="es-ES"/>
        </w:rPr>
        <w:t xml:space="preserve">La sociedad europea se vio enormemente afectada: se produjo un </w:t>
      </w:r>
      <w:r w:rsidR="00426B93" w:rsidRPr="006F6D60">
        <w:rPr>
          <w:bCs/>
          <w:color w:val="000000" w:themeColor="text1"/>
          <w:lang w:val="es-ES"/>
        </w:rPr>
        <w:t>notable</w:t>
      </w:r>
      <w:r w:rsidRPr="006F6D60">
        <w:rPr>
          <w:b/>
          <w:bCs/>
          <w:color w:val="000000" w:themeColor="text1"/>
          <w:lang w:val="es-ES"/>
        </w:rPr>
        <w:t xml:space="preserve"> desempleo</w:t>
      </w:r>
      <w:r w:rsidRPr="006F6D60">
        <w:rPr>
          <w:color w:val="000000" w:themeColor="text1"/>
          <w:lang w:val="es-ES"/>
        </w:rPr>
        <w:t xml:space="preserve"> y el </w:t>
      </w:r>
      <w:r w:rsidRPr="006F6D60">
        <w:rPr>
          <w:b/>
          <w:bCs/>
          <w:color w:val="000000" w:themeColor="text1"/>
          <w:lang w:val="es-ES"/>
        </w:rPr>
        <w:t>empobrecimiento de las clases trabajadoras supuso</w:t>
      </w:r>
      <w:r w:rsidRPr="006F6D60">
        <w:rPr>
          <w:color w:val="000000" w:themeColor="text1"/>
          <w:lang w:val="es-ES"/>
        </w:rPr>
        <w:t xml:space="preserve"> un aumento de la </w:t>
      </w:r>
      <w:r w:rsidRPr="006F6D60">
        <w:rPr>
          <w:b/>
          <w:bCs/>
          <w:color w:val="000000" w:themeColor="text1"/>
          <w:lang w:val="es-ES"/>
        </w:rPr>
        <w:t>tensión social</w:t>
      </w:r>
      <w:r w:rsidRPr="006F6D60">
        <w:rPr>
          <w:color w:val="000000" w:themeColor="text1"/>
          <w:lang w:val="es-ES"/>
        </w:rPr>
        <w:t xml:space="preserve">. Como contrapunto, se </w:t>
      </w:r>
      <w:r w:rsidR="00426B93" w:rsidRPr="006F6D60">
        <w:rPr>
          <w:color w:val="000000" w:themeColor="text1"/>
          <w:lang w:val="es-ES"/>
        </w:rPr>
        <w:t>dio</w:t>
      </w:r>
      <w:r w:rsidRPr="006F6D60">
        <w:rPr>
          <w:color w:val="000000" w:themeColor="text1"/>
          <w:lang w:val="es-ES"/>
        </w:rPr>
        <w:t xml:space="preserve"> un cambio en la situación de las </w:t>
      </w:r>
      <w:r w:rsidRPr="006F6D60">
        <w:rPr>
          <w:b/>
          <w:bCs/>
          <w:color w:val="000000" w:themeColor="text1"/>
          <w:lang w:val="es-ES"/>
        </w:rPr>
        <w:t>mujeres</w:t>
      </w:r>
      <w:r w:rsidRPr="006F6D60">
        <w:rPr>
          <w:color w:val="000000" w:themeColor="text1"/>
          <w:lang w:val="es-ES"/>
        </w:rPr>
        <w:t xml:space="preserve">, que </w:t>
      </w:r>
      <w:del w:id="241" w:author="Diego Pérez Medina" w:date="2015-03-02T21:52:00Z">
        <w:r w:rsidRPr="006F6D60" w:rsidDel="00477C3B">
          <w:rPr>
            <w:color w:val="000000" w:themeColor="text1"/>
            <w:lang w:val="es-ES"/>
          </w:rPr>
          <w:delText xml:space="preserve">se </w:delText>
        </w:r>
      </w:del>
      <w:r w:rsidRPr="006F6D60">
        <w:rPr>
          <w:color w:val="000000" w:themeColor="text1"/>
          <w:lang w:val="es-ES"/>
        </w:rPr>
        <w:t>comenzaron a incorporar</w:t>
      </w:r>
      <w:ins w:id="242" w:author="Diego Pérez Medina" w:date="2015-03-02T21:52:00Z">
        <w:r w:rsidR="00477C3B">
          <w:rPr>
            <w:color w:val="000000" w:themeColor="text1"/>
            <w:lang w:val="es-ES"/>
          </w:rPr>
          <w:t>se</w:t>
        </w:r>
      </w:ins>
      <w:r w:rsidRPr="006F6D60">
        <w:rPr>
          <w:color w:val="000000" w:themeColor="text1"/>
          <w:lang w:val="es-ES"/>
        </w:rPr>
        <w:t xml:space="preserve"> de forma progresiva al </w:t>
      </w:r>
      <w:r w:rsidRPr="006F6D60">
        <w:rPr>
          <w:b/>
          <w:bCs/>
          <w:color w:val="000000" w:themeColor="text1"/>
          <w:lang w:val="es-ES"/>
        </w:rPr>
        <w:t>mercado laboral</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460"/>
      </w:tblGrid>
      <w:tr w:rsidR="0054269D" w:rsidRPr="006F6D60" w:rsidTr="00C62C05">
        <w:tc>
          <w:tcPr>
            <w:tcW w:w="8978" w:type="dxa"/>
            <w:gridSpan w:val="2"/>
          </w:tcPr>
          <w:p w:rsidR="0054269D" w:rsidRPr="006F6D60" w:rsidRDefault="0054269D" w:rsidP="0054269D">
            <w:pPr>
              <w:spacing w:before="100" w:beforeAutospacing="1" w:after="100" w:afterAutospacing="1"/>
              <w:jc w:val="center"/>
              <w:rPr>
                <w:color w:val="000000" w:themeColor="text1"/>
                <w:lang w:val="es-ES"/>
              </w:rPr>
            </w:pPr>
            <w:r w:rsidRPr="006F6D60">
              <w:rPr>
                <w:b/>
                <w:color w:val="000000" w:themeColor="text1"/>
                <w:lang w:val="es-CO"/>
              </w:rPr>
              <w:t>El imperialismo y la Primera Guerra Mundial</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lang w:val="es-ES"/>
              </w:rPr>
            </w:pPr>
            <w:r w:rsidRPr="006F6D60">
              <w:rPr>
                <w:b/>
                <w:color w:val="000000" w:themeColor="text1"/>
              </w:rPr>
              <w:t>CRONOLOGÍA</w:t>
            </w:r>
          </w:p>
        </w:tc>
        <w:tc>
          <w:tcPr>
            <w:tcW w:w="6460" w:type="dxa"/>
          </w:tcPr>
          <w:p w:rsidR="0054269D" w:rsidRPr="006F6D60" w:rsidRDefault="0054269D" w:rsidP="00AF7D41">
            <w:pPr>
              <w:spacing w:before="100" w:beforeAutospacing="1" w:after="100" w:afterAutospacing="1"/>
              <w:rPr>
                <w:color w:val="000000" w:themeColor="text1"/>
                <w:lang w:val="es-ES"/>
              </w:rPr>
            </w:pPr>
            <w:r w:rsidRPr="006F6D60">
              <w:rPr>
                <w:b/>
                <w:color w:val="000000" w:themeColor="text1"/>
                <w:lang w:val="es-CO"/>
              </w:rPr>
              <w:t>PRINCIPALES HITOS</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lang w:val="es-ES"/>
              </w:rPr>
            </w:pPr>
            <w:r w:rsidRPr="006F6D60">
              <w:rPr>
                <w:color w:val="000000" w:themeColor="text1"/>
              </w:rPr>
              <w:t>1869</w:t>
            </w:r>
          </w:p>
        </w:tc>
        <w:tc>
          <w:tcPr>
            <w:tcW w:w="6460" w:type="dxa"/>
          </w:tcPr>
          <w:p w:rsidR="0054269D" w:rsidRPr="006F6D60" w:rsidRDefault="0054269D" w:rsidP="00AF7D41">
            <w:pPr>
              <w:spacing w:before="100" w:beforeAutospacing="1" w:after="100" w:afterAutospacing="1"/>
              <w:rPr>
                <w:color w:val="000000" w:themeColor="text1"/>
                <w:lang w:val="es-ES"/>
              </w:rPr>
            </w:pPr>
            <w:r w:rsidRPr="006F6D60">
              <w:rPr>
                <w:color w:val="000000" w:themeColor="text1"/>
                <w:lang w:val="es-CO"/>
              </w:rPr>
              <w:t>Apertura del canal de Suez</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1885</w:t>
            </w:r>
          </w:p>
        </w:tc>
        <w:tc>
          <w:tcPr>
            <w:tcW w:w="6460" w:type="dxa"/>
          </w:tcPr>
          <w:p w:rsidR="0054269D" w:rsidRPr="006F6D60" w:rsidRDefault="0054269D" w:rsidP="00AF7D41">
            <w:pPr>
              <w:spacing w:before="100" w:beforeAutospacing="1" w:after="100" w:afterAutospacing="1"/>
              <w:rPr>
                <w:color w:val="000000" w:themeColor="text1"/>
              </w:rPr>
            </w:pPr>
            <w:r w:rsidRPr="006F6D60">
              <w:rPr>
                <w:color w:val="000000" w:themeColor="text1"/>
              </w:rPr>
              <w:t>Conferencia de Berlín</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1914</w:t>
            </w:r>
          </w:p>
        </w:tc>
        <w:tc>
          <w:tcPr>
            <w:tcW w:w="6460" w:type="dxa"/>
          </w:tcPr>
          <w:p w:rsidR="0054269D" w:rsidRPr="006F6D60" w:rsidRDefault="0054269D" w:rsidP="00AF7D41">
            <w:pPr>
              <w:spacing w:before="100" w:beforeAutospacing="1" w:after="100" w:afterAutospacing="1"/>
              <w:rPr>
                <w:color w:val="000000" w:themeColor="text1"/>
              </w:rPr>
            </w:pPr>
            <w:r w:rsidRPr="006F6D60">
              <w:rPr>
                <w:color w:val="000000" w:themeColor="text1"/>
                <w:lang w:val="es-CO"/>
              </w:rPr>
              <w:t>Atentado de Sarajevo. Inicio de la Primera Guerra Mundial.</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1916</w:t>
            </w:r>
          </w:p>
        </w:tc>
        <w:tc>
          <w:tcPr>
            <w:tcW w:w="6460" w:type="dxa"/>
          </w:tcPr>
          <w:p w:rsidR="0054269D" w:rsidRPr="006F6D60" w:rsidRDefault="0054269D" w:rsidP="00AF7D41">
            <w:pPr>
              <w:spacing w:before="100" w:beforeAutospacing="1" w:after="100" w:afterAutospacing="1"/>
              <w:rPr>
                <w:color w:val="000000" w:themeColor="text1"/>
              </w:rPr>
            </w:pPr>
            <w:r w:rsidRPr="006F6D60">
              <w:rPr>
                <w:color w:val="000000" w:themeColor="text1"/>
              </w:rPr>
              <w:t>Batallas de Verdún y del Somme</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1917</w:t>
            </w:r>
          </w:p>
        </w:tc>
        <w:tc>
          <w:tcPr>
            <w:tcW w:w="6460" w:type="dxa"/>
          </w:tcPr>
          <w:p w:rsidR="0054269D" w:rsidRPr="006F6D60" w:rsidRDefault="0054269D" w:rsidP="00AF7D41">
            <w:pPr>
              <w:spacing w:before="100" w:beforeAutospacing="1" w:after="100" w:afterAutospacing="1"/>
              <w:rPr>
                <w:color w:val="000000" w:themeColor="text1"/>
                <w:lang w:val="es-CO"/>
              </w:rPr>
            </w:pPr>
            <w:r w:rsidRPr="006F6D60">
              <w:rPr>
                <w:color w:val="000000" w:themeColor="text1"/>
              </w:rPr>
              <w:t xml:space="preserve">Entrada de Estados Unidos </w:t>
            </w:r>
            <w:ins w:id="243" w:author="Diego Pérez Medina" w:date="2015-03-02T21:52:00Z">
              <w:r w:rsidR="009F5923">
                <w:rPr>
                  <w:color w:val="000000" w:themeColor="text1"/>
                </w:rPr>
                <w:t>de Am</w:t>
              </w:r>
            </w:ins>
            <w:ins w:id="244" w:author="Diego Pérez Medina" w:date="2015-03-02T21:53:00Z">
              <w:r w:rsidR="009F5923">
                <w:rPr>
                  <w:color w:val="000000" w:themeColor="text1"/>
                </w:rPr>
                <w:t xml:space="preserve">érica </w:t>
              </w:r>
            </w:ins>
            <w:r w:rsidRPr="006F6D60">
              <w:rPr>
                <w:color w:val="000000" w:themeColor="text1"/>
              </w:rPr>
              <w:t>en la Gran Guerra. Salida de Rusia del conflicto.</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1918</w:t>
            </w:r>
          </w:p>
        </w:tc>
        <w:tc>
          <w:tcPr>
            <w:tcW w:w="6460" w:type="dxa"/>
          </w:tcPr>
          <w:p w:rsidR="0054269D" w:rsidRPr="006F6D60" w:rsidRDefault="0054269D" w:rsidP="0054269D">
            <w:pPr>
              <w:spacing w:before="100" w:beforeAutospacing="1" w:after="100" w:afterAutospacing="1"/>
              <w:rPr>
                <w:color w:val="000000" w:themeColor="text1"/>
              </w:rPr>
            </w:pPr>
            <w:r w:rsidRPr="006F6D60">
              <w:rPr>
                <w:color w:val="000000" w:themeColor="text1"/>
                <w:lang w:val="es-CO"/>
              </w:rPr>
              <w:t>Firma de armisticio. Fin de la Primera Guerra Mundial.</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1919</w:t>
            </w:r>
          </w:p>
        </w:tc>
        <w:tc>
          <w:tcPr>
            <w:tcW w:w="6460" w:type="dxa"/>
          </w:tcPr>
          <w:p w:rsidR="0054269D" w:rsidRPr="006F6D60" w:rsidRDefault="0054269D" w:rsidP="0054269D">
            <w:pPr>
              <w:spacing w:before="100" w:beforeAutospacing="1" w:after="100" w:afterAutospacing="1"/>
              <w:rPr>
                <w:color w:val="000000" w:themeColor="text1"/>
              </w:rPr>
            </w:pPr>
            <w:r w:rsidRPr="006F6D60">
              <w:rPr>
                <w:color w:val="000000" w:themeColor="text1"/>
              </w:rPr>
              <w:t>Conferencia de París. Tratados de paz.</w:t>
            </w:r>
          </w:p>
        </w:tc>
      </w:tr>
    </w:tbl>
    <w:p w:rsidR="007626C9" w:rsidRPr="006F6D60" w:rsidRDefault="007626C9" w:rsidP="007626C9">
      <w:pPr>
        <w:shd w:val="clear" w:color="auto" w:fill="FFFFFF"/>
        <w:spacing w:before="100" w:beforeAutospacing="1" w:after="100" w:afterAutospacing="1"/>
        <w:rPr>
          <w:color w:val="000000" w:themeColor="text1"/>
          <w:lang w:val="es-ES"/>
        </w:rPr>
      </w:pPr>
      <w:r w:rsidRPr="006F6D60">
        <w:rPr>
          <w:color w:val="000000" w:themeColor="text1"/>
          <w:lang w:val="es-ES"/>
        </w:rPr>
        <w:t xml:space="preserve">En definitiva, el imperialismo (1870-1914) </w:t>
      </w:r>
      <w:r w:rsidR="003E63A9" w:rsidRPr="006F6D60">
        <w:rPr>
          <w:color w:val="000000" w:themeColor="text1"/>
          <w:lang w:val="es-ES"/>
        </w:rPr>
        <w:t>fue</w:t>
      </w:r>
      <w:r w:rsidRPr="006F6D60">
        <w:rPr>
          <w:color w:val="000000" w:themeColor="text1"/>
          <w:lang w:val="es-ES"/>
        </w:rPr>
        <w:t xml:space="preserve"> la última etapa del colonialismo y una de las principales causas que llevaron al estallido de la Primera Guerra Mundial (1914-1918). La Gran Guerra, como fue conocida, representó un antes y un después</w:t>
      </w:r>
      <w:ins w:id="245" w:author="Diego Pérez Medina" w:date="2015-03-02T21:53:00Z">
        <w:r w:rsidR="00A14E76">
          <w:rPr>
            <w:color w:val="000000" w:themeColor="text1"/>
            <w:lang w:val="es-ES"/>
          </w:rPr>
          <w:t xml:space="preserve"> en la historia de Europa</w:t>
        </w:r>
      </w:ins>
      <w:r w:rsidRPr="006F6D60">
        <w:rPr>
          <w:color w:val="000000" w:themeColor="text1"/>
          <w:lang w:val="es-ES"/>
        </w:rPr>
        <w:t xml:space="preserve">, y para muchos puede ser considerada el punto de partida del siglo </w:t>
      </w:r>
      <w:r w:rsidRPr="00A14E76">
        <w:rPr>
          <w:color w:val="000000" w:themeColor="text1"/>
          <w:highlight w:val="green"/>
          <w:lang w:val="es-ES"/>
        </w:rPr>
        <w:t>XX</w:t>
      </w:r>
      <w:r w:rsidRPr="006F6D60">
        <w:rPr>
          <w:color w:val="000000" w:themeColor="text1"/>
          <w:lang w:val="es-ES"/>
        </w:rPr>
        <w:t xml:space="preserve">. La firma del armisticio, sin embargo, dejó muchas cuestiones sin resolver, lo que acabó desembocando en el estallido de la Segunda Guerra Mundial dos décadas después. </w:t>
      </w:r>
    </w:p>
    <w:tbl>
      <w:tblPr>
        <w:tblStyle w:val="Tablaconcuadrcula"/>
        <w:tblW w:w="0" w:type="auto"/>
        <w:tblLook w:val="04A0" w:firstRow="1" w:lastRow="0" w:firstColumn="1" w:lastColumn="0" w:noHBand="0" w:noVBand="1"/>
      </w:tblPr>
      <w:tblGrid>
        <w:gridCol w:w="2518"/>
        <w:gridCol w:w="6536"/>
      </w:tblGrid>
      <w:tr w:rsidR="004D3C4E" w:rsidRPr="006F6D60" w:rsidTr="00F575E3">
        <w:tc>
          <w:tcPr>
            <w:tcW w:w="9054" w:type="dxa"/>
            <w:gridSpan w:val="2"/>
            <w:shd w:val="clear" w:color="auto" w:fill="000000" w:themeFill="text1"/>
          </w:tcPr>
          <w:p w:rsidR="007626C9" w:rsidRPr="006F6D60" w:rsidRDefault="000D6091" w:rsidP="00F575E3">
            <w:pPr>
              <w:spacing w:before="2" w:after="2"/>
              <w:jc w:val="center"/>
              <w:rPr>
                <w:b/>
                <w:color w:val="000000" w:themeColor="text1"/>
              </w:rPr>
            </w:pPr>
            <w:r w:rsidRPr="006F6D60">
              <w:rPr>
                <w:b/>
                <w:color w:val="FFFFFF" w:themeColor="background1"/>
              </w:rPr>
              <w:t>Profundiza</w:t>
            </w:r>
            <w:r w:rsidR="007626C9" w:rsidRPr="006F6D60">
              <w:rPr>
                <w:b/>
                <w:color w:val="FFFFFF" w:themeColor="background1"/>
              </w:rPr>
              <w:t>. Recurso</w:t>
            </w:r>
            <w:r w:rsidR="00683A8C" w:rsidRPr="006F6D60">
              <w:rPr>
                <w:b/>
                <w:color w:val="FFFFFF" w:themeColor="background1"/>
              </w:rPr>
              <w:t xml:space="preserve"> </w:t>
            </w:r>
            <w:r w:rsidR="007626C9" w:rsidRPr="006F6D60">
              <w:rPr>
                <w:b/>
                <w:color w:val="FFFFFF" w:themeColor="background1"/>
              </w:rPr>
              <w:t>aprovechado</w:t>
            </w:r>
          </w:p>
        </w:tc>
      </w:tr>
      <w:tr w:rsidR="004D3C4E" w:rsidRPr="006F6D60" w:rsidTr="00F575E3">
        <w:tc>
          <w:tcPr>
            <w:tcW w:w="2518" w:type="dxa"/>
          </w:tcPr>
          <w:p w:rsidR="007626C9" w:rsidRPr="006F6D60" w:rsidRDefault="007626C9" w:rsidP="00F575E3">
            <w:pPr>
              <w:spacing w:before="2" w:after="2"/>
              <w:rPr>
                <w:b/>
                <w:color w:val="000000" w:themeColor="text1"/>
              </w:rPr>
            </w:pPr>
            <w:r w:rsidRPr="006F6D60">
              <w:rPr>
                <w:b/>
                <w:color w:val="000000" w:themeColor="text1"/>
              </w:rPr>
              <w:t>Código</w:t>
            </w:r>
          </w:p>
        </w:tc>
        <w:tc>
          <w:tcPr>
            <w:tcW w:w="6536" w:type="dxa"/>
          </w:tcPr>
          <w:p w:rsidR="007626C9" w:rsidRPr="006F6D60" w:rsidRDefault="007626C9"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15</w:t>
            </w:r>
            <w:r w:rsidRPr="006F6D60">
              <w:rPr>
                <w:color w:val="000000" w:themeColor="text1"/>
              </w:rPr>
              <w:t>0</w:t>
            </w:r>
          </w:p>
        </w:tc>
      </w:tr>
      <w:tr w:rsidR="004D3C4E" w:rsidRPr="006F6D60" w:rsidTr="00F575E3">
        <w:tc>
          <w:tcPr>
            <w:tcW w:w="2518" w:type="dxa"/>
          </w:tcPr>
          <w:p w:rsidR="007626C9" w:rsidRPr="006F6D60" w:rsidRDefault="007626C9" w:rsidP="00F575E3">
            <w:pPr>
              <w:spacing w:before="2" w:after="2"/>
              <w:rPr>
                <w:color w:val="000000" w:themeColor="text1"/>
              </w:rPr>
            </w:pPr>
            <w:r w:rsidRPr="006F6D60">
              <w:rPr>
                <w:b/>
                <w:color w:val="000000" w:themeColor="text1"/>
              </w:rPr>
              <w:t>Ubicación en Aula Planeta</w:t>
            </w:r>
          </w:p>
        </w:tc>
        <w:tc>
          <w:tcPr>
            <w:tcW w:w="6536" w:type="dxa"/>
          </w:tcPr>
          <w:p w:rsidR="007626C9" w:rsidRPr="006F6D60" w:rsidRDefault="007626C9" w:rsidP="00F575E3">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Mundial/La Primera Guerra Mundial</w:t>
            </w:r>
          </w:p>
        </w:tc>
      </w:tr>
      <w:tr w:rsidR="004D3C4E" w:rsidRPr="006F6D60" w:rsidTr="00F575E3">
        <w:trPr>
          <w:trHeight w:val="913"/>
        </w:trPr>
        <w:tc>
          <w:tcPr>
            <w:tcW w:w="2518" w:type="dxa"/>
          </w:tcPr>
          <w:p w:rsidR="007626C9" w:rsidRPr="006F6D60" w:rsidRDefault="007626C9" w:rsidP="00F575E3">
            <w:pPr>
              <w:spacing w:before="2" w:after="2"/>
              <w:rPr>
                <w:color w:val="000000" w:themeColor="text1"/>
              </w:rPr>
            </w:pPr>
            <w:r w:rsidRPr="006F6D60">
              <w:rPr>
                <w:b/>
                <w:color w:val="000000" w:themeColor="text1"/>
              </w:rPr>
              <w:t>Cambio (descripción o capturas de pantallas)</w:t>
            </w:r>
          </w:p>
        </w:tc>
        <w:tc>
          <w:tcPr>
            <w:tcW w:w="6536" w:type="dxa"/>
          </w:tcPr>
          <w:p w:rsidR="006F6F22" w:rsidRPr="006F6D60" w:rsidRDefault="006F6F22" w:rsidP="00333999">
            <w:pPr>
              <w:spacing w:line="270" w:lineRule="atLeast"/>
              <w:rPr>
                <w:b/>
                <w:bCs/>
                <w:lang w:val="es-CO"/>
              </w:rPr>
            </w:pPr>
            <w:r w:rsidRPr="006F6D60">
              <w:rPr>
                <w:b/>
                <w:bCs/>
                <w:lang w:val="es-CO"/>
              </w:rPr>
              <w:t xml:space="preserve">Título: </w:t>
            </w:r>
            <w:r w:rsidRPr="006F6D60">
              <w:t>Cronología: el imperialismo y la Primera Guerra Mundial</w:t>
            </w:r>
          </w:p>
          <w:p w:rsidR="006F6F22" w:rsidRPr="006F6D60" w:rsidRDefault="006F6F22" w:rsidP="00333999">
            <w:pPr>
              <w:spacing w:line="270" w:lineRule="atLeast"/>
              <w:rPr>
                <w:b/>
                <w:bCs/>
                <w:lang w:val="es-CO"/>
              </w:rPr>
            </w:pPr>
            <w:r w:rsidRPr="006F6D60">
              <w:rPr>
                <w:b/>
                <w:bCs/>
                <w:lang w:val="es-CO"/>
              </w:rPr>
              <w:t xml:space="preserve">Descripción: </w:t>
            </w:r>
            <w:r w:rsidRPr="006F6D60">
              <w:t>Cronología del per</w:t>
            </w:r>
            <w:del w:id="246" w:author="Diego Pérez Medina" w:date="2015-03-02T21:55:00Z">
              <w:r w:rsidRPr="006F6D60" w:rsidDel="00333999">
                <w:delText>í</w:delText>
              </w:r>
            </w:del>
            <w:ins w:id="247" w:author="Diego Pérez Medina" w:date="2015-03-02T21:55:00Z">
              <w:r w:rsidR="00333999">
                <w:t>i</w:t>
              </w:r>
            </w:ins>
            <w:r w:rsidRPr="006F6D60">
              <w:t>odo comprendido entre 1870 y el final de la Primera Guerra Mundial</w:t>
            </w:r>
          </w:p>
          <w:p w:rsidR="006F6F22" w:rsidRPr="006F6D60" w:rsidRDefault="006F6F22" w:rsidP="00333999">
            <w:pPr>
              <w:spacing w:line="270" w:lineRule="atLeast"/>
              <w:rPr>
                <w:b/>
                <w:bCs/>
                <w:lang w:val="es-CO"/>
              </w:rPr>
            </w:pPr>
            <w:r w:rsidRPr="006F6D60">
              <w:rPr>
                <w:b/>
                <w:bCs/>
                <w:lang w:val="es-CO"/>
              </w:rPr>
              <w:t xml:space="preserve">Temporalización: </w:t>
            </w:r>
            <w:r w:rsidRPr="006F6D60">
              <w:rPr>
                <w:bCs/>
                <w:lang w:val="es-CO"/>
              </w:rPr>
              <w:t>40 minutos</w:t>
            </w:r>
          </w:p>
          <w:p w:rsidR="006F6F22" w:rsidRPr="006F6D60" w:rsidRDefault="006F6F22" w:rsidP="00333999">
            <w:pPr>
              <w:spacing w:line="270" w:lineRule="atLeast"/>
              <w:rPr>
                <w:bCs/>
                <w:lang w:val="es-CO"/>
              </w:rPr>
            </w:pPr>
            <w:r w:rsidRPr="006F6D60">
              <w:rPr>
                <w:b/>
                <w:bCs/>
                <w:lang w:val="es-CO"/>
              </w:rPr>
              <w:t xml:space="preserve">Tipo de recurso: </w:t>
            </w:r>
            <w:r w:rsidR="00182072" w:rsidRPr="006F6D60">
              <w:rPr>
                <w:bCs/>
                <w:lang w:val="es-CO"/>
              </w:rPr>
              <w:t>Interactivo</w:t>
            </w:r>
          </w:p>
          <w:p w:rsidR="00923D34" w:rsidRPr="006F6D60" w:rsidRDefault="00923D34" w:rsidP="00333999">
            <w:pPr>
              <w:spacing w:line="270" w:lineRule="atLeast"/>
              <w:rPr>
                <w:b/>
                <w:bCs/>
                <w:lang w:val="es-CO"/>
              </w:rPr>
            </w:pPr>
            <w:r w:rsidRPr="006F6D60">
              <w:rPr>
                <w:b/>
                <w:bCs/>
                <w:lang w:val="es-CO"/>
              </w:rPr>
              <w:t>Acción didáctica:</w:t>
            </w:r>
            <w:r w:rsidRPr="006F6D60">
              <w:rPr>
                <w:bCs/>
                <w:lang w:val="es-CO"/>
              </w:rPr>
              <w:t xml:space="preserve"> exposición</w:t>
            </w:r>
            <w:del w:id="248" w:author="Diego Pérez Medina" w:date="2015-03-02T21:55:00Z">
              <w:r w:rsidRPr="006F6D60" w:rsidDel="00333999">
                <w:rPr>
                  <w:bCs/>
                  <w:lang w:val="es-CO"/>
                </w:rPr>
                <w:delText>.</w:delText>
              </w:r>
            </w:del>
          </w:p>
          <w:p w:rsidR="006F6F22" w:rsidRPr="006F6D60" w:rsidRDefault="00FB7D2B" w:rsidP="00333999">
            <w:pPr>
              <w:spacing w:line="270" w:lineRule="atLeast"/>
              <w:rPr>
                <w:b/>
                <w:bCs/>
                <w:lang w:val="es-CO"/>
              </w:rPr>
            </w:pPr>
            <w:r w:rsidRPr="006F6D60">
              <w:rPr>
                <w:b/>
                <w:bCs/>
                <w:lang w:val="es-CO"/>
              </w:rPr>
              <w:t xml:space="preserve">Competencia relacionada: </w:t>
            </w:r>
            <w:r w:rsidRPr="006F6D60">
              <w:t>Tratamiento de la información y competencia digital</w:t>
            </w:r>
          </w:p>
          <w:p w:rsidR="006F6F22" w:rsidRPr="006F6D60" w:rsidRDefault="006F6F22" w:rsidP="00F575E3">
            <w:pPr>
              <w:spacing w:before="100" w:beforeAutospacing="1" w:after="120" w:line="270" w:lineRule="atLeast"/>
              <w:rPr>
                <w:b/>
                <w:bCs/>
                <w:color w:val="000000" w:themeColor="text1"/>
                <w:lang w:val="es-CO"/>
              </w:rPr>
            </w:pPr>
            <w:r w:rsidRPr="006F6D60">
              <w:rPr>
                <w:b/>
                <w:bCs/>
                <w:color w:val="000000" w:themeColor="text1"/>
                <w:highlight w:val="green"/>
                <w:lang w:val="es-CO"/>
              </w:rPr>
              <w:t>EN CONTENIDO:</w:t>
            </w:r>
          </w:p>
          <w:p w:rsidR="007626C9" w:rsidRPr="006F6D60" w:rsidRDefault="007626C9" w:rsidP="00F575E3">
            <w:pPr>
              <w:spacing w:before="100" w:beforeAutospacing="1" w:after="120" w:line="270" w:lineRule="atLeast"/>
              <w:rPr>
                <w:b/>
                <w:bCs/>
                <w:color w:val="000000" w:themeColor="text1"/>
                <w:lang w:val="es-CO"/>
              </w:rPr>
            </w:pPr>
            <w:r w:rsidRPr="006F6D60">
              <w:rPr>
                <w:b/>
                <w:bCs/>
                <w:color w:val="000000" w:themeColor="text1"/>
                <w:lang w:val="es-CO"/>
              </w:rPr>
              <w:t>Objetivo</w:t>
            </w:r>
            <w:r w:rsidR="006F6F22" w:rsidRPr="006F6D60">
              <w:rPr>
                <w:b/>
                <w:bCs/>
                <w:color w:val="000000" w:themeColor="text1"/>
                <w:lang w:val="es-CO"/>
              </w:rPr>
              <w:t xml:space="preserve"> de recurso:</w:t>
            </w:r>
          </w:p>
          <w:p w:rsidR="007626C9" w:rsidRPr="006F6D60" w:rsidRDefault="006F6F22" w:rsidP="00F575E3">
            <w:pPr>
              <w:spacing w:before="100" w:beforeAutospacing="1" w:after="210" w:line="270" w:lineRule="atLeast"/>
              <w:rPr>
                <w:color w:val="000000" w:themeColor="text1"/>
                <w:lang w:val="es-CO"/>
              </w:rPr>
            </w:pPr>
            <w:r w:rsidRPr="006F6D60">
              <w:rPr>
                <w:color w:val="000000" w:themeColor="text1"/>
                <w:lang w:val="es-CO"/>
              </w:rPr>
              <w:t>C</w:t>
            </w:r>
            <w:r w:rsidR="007626C9" w:rsidRPr="006F6D60">
              <w:rPr>
                <w:color w:val="000000" w:themeColor="text1"/>
                <w:lang w:val="es-CO"/>
              </w:rPr>
              <w:t>onocer los principales hechos de</w:t>
            </w:r>
            <w:del w:id="249" w:author="Diego Pérez Medina" w:date="2015-03-02T21:55:00Z">
              <w:r w:rsidR="007626C9" w:rsidRPr="006F6D60" w:rsidDel="00333999">
                <w:rPr>
                  <w:color w:val="000000" w:themeColor="text1"/>
                  <w:lang w:val="es-CO"/>
                </w:rPr>
                <w:delText xml:space="preserve"> </w:delText>
              </w:r>
            </w:del>
            <w:r w:rsidR="007626C9" w:rsidRPr="006F6D60">
              <w:rPr>
                <w:color w:val="000000" w:themeColor="text1"/>
                <w:lang w:val="es-CO"/>
              </w:rPr>
              <w:t>l</w:t>
            </w:r>
            <w:del w:id="250" w:author="Diego Pérez Medina" w:date="2015-03-02T21:55:00Z">
              <w:r w:rsidR="007626C9" w:rsidRPr="006F6D60" w:rsidDel="00333999">
                <w:rPr>
                  <w:color w:val="000000" w:themeColor="text1"/>
                  <w:lang w:val="es-CO"/>
                </w:rPr>
                <w:delText>a</w:delText>
              </w:r>
            </w:del>
            <w:r w:rsidR="007626C9" w:rsidRPr="006F6D60">
              <w:rPr>
                <w:color w:val="000000" w:themeColor="text1"/>
                <w:lang w:val="es-CO"/>
              </w:rPr>
              <w:t xml:space="preserve"> </w:t>
            </w:r>
            <w:del w:id="251" w:author="Diego Pérez Medina" w:date="2015-03-02T21:55:00Z">
              <w:r w:rsidR="007626C9" w:rsidRPr="006F6D60" w:rsidDel="00333999">
                <w:rPr>
                  <w:color w:val="000000" w:themeColor="text1"/>
                  <w:lang w:val="es-CO"/>
                </w:rPr>
                <w:delText>era</w:delText>
              </w:r>
            </w:del>
            <w:del w:id="252" w:author="Diego Pérez Medina" w:date="2015-03-02T21:56:00Z">
              <w:r w:rsidR="007626C9" w:rsidRPr="006F6D60" w:rsidDel="00A47179">
                <w:rPr>
                  <w:color w:val="000000" w:themeColor="text1"/>
                  <w:lang w:val="es-CO"/>
                </w:rPr>
                <w:delText xml:space="preserve"> del</w:delText>
              </w:r>
            </w:del>
            <w:r w:rsidR="007626C9" w:rsidRPr="006F6D60">
              <w:rPr>
                <w:color w:val="000000" w:themeColor="text1"/>
                <w:lang w:val="es-CO"/>
              </w:rPr>
              <w:t xml:space="preserve"> imperialismo, la paz armada y la Gran Guerra. </w:t>
            </w:r>
            <w:ins w:id="253" w:author="Diego Pérez Medina" w:date="2015-03-02T21:55:00Z">
              <w:r w:rsidR="00333999">
                <w:rPr>
                  <w:color w:val="000000" w:themeColor="text1"/>
                  <w:lang w:val="es-CO"/>
                </w:rPr>
                <w:t>A partir de esto,</w:t>
              </w:r>
            </w:ins>
            <w:del w:id="254" w:author="Diego Pérez Medina" w:date="2015-03-02T21:55:00Z">
              <w:r w:rsidR="007626C9" w:rsidRPr="006F6D60" w:rsidDel="00333999">
                <w:rPr>
                  <w:color w:val="000000" w:themeColor="text1"/>
                  <w:lang w:val="es-CO"/>
                </w:rPr>
                <w:delText>Con ello</w:delText>
              </w:r>
            </w:del>
            <w:r w:rsidR="007626C9" w:rsidRPr="006F6D60">
              <w:rPr>
                <w:color w:val="000000" w:themeColor="text1"/>
                <w:lang w:val="es-CO"/>
              </w:rPr>
              <w:t xml:space="preserve"> </w:t>
            </w:r>
            <w:r w:rsidRPr="006F6D60">
              <w:rPr>
                <w:color w:val="000000" w:themeColor="text1"/>
                <w:lang w:val="es-CO"/>
              </w:rPr>
              <w:t xml:space="preserve">los alumnos </w:t>
            </w:r>
            <w:r w:rsidR="007626C9" w:rsidRPr="006F6D60">
              <w:rPr>
                <w:color w:val="000000" w:themeColor="text1"/>
                <w:lang w:val="es-CO"/>
              </w:rPr>
              <w:t>podrán tener una visión global del per</w:t>
            </w:r>
            <w:del w:id="255" w:author="Diego Pérez Medina" w:date="2015-03-02T21:56:00Z">
              <w:r w:rsidR="007626C9" w:rsidRPr="006F6D60" w:rsidDel="00A47179">
                <w:rPr>
                  <w:color w:val="000000" w:themeColor="text1"/>
                  <w:lang w:val="es-CO"/>
                </w:rPr>
                <w:delText>í</w:delText>
              </w:r>
            </w:del>
            <w:ins w:id="256" w:author="Diego Pérez Medina" w:date="2015-03-02T21:56:00Z">
              <w:r w:rsidR="00A47179">
                <w:rPr>
                  <w:color w:val="000000" w:themeColor="text1"/>
                  <w:lang w:val="es-CO"/>
                </w:rPr>
                <w:t>i</w:t>
              </w:r>
            </w:ins>
            <w:r w:rsidR="007626C9" w:rsidRPr="006F6D60">
              <w:rPr>
                <w:color w:val="000000" w:themeColor="text1"/>
                <w:lang w:val="es-CO"/>
              </w:rPr>
              <w:t>odo comprendido entre 1870 y 1919.</w:t>
            </w:r>
          </w:p>
          <w:p w:rsidR="007626C9" w:rsidRPr="006F6D60" w:rsidRDefault="007626C9" w:rsidP="00F575E3">
            <w:pPr>
              <w:spacing w:before="100" w:beforeAutospacing="1" w:after="120" w:line="270" w:lineRule="atLeast"/>
              <w:rPr>
                <w:b/>
                <w:bCs/>
                <w:color w:val="000000" w:themeColor="text1"/>
                <w:lang w:val="es-CO"/>
              </w:rPr>
            </w:pPr>
            <w:r w:rsidRPr="006F6D60">
              <w:rPr>
                <w:b/>
                <w:bCs/>
                <w:color w:val="000000" w:themeColor="text1"/>
                <w:lang w:val="es-CO"/>
              </w:rPr>
              <w:t>Propuesta</w:t>
            </w:r>
          </w:p>
          <w:p w:rsidR="007626C9" w:rsidRPr="006F6D60" w:rsidRDefault="007626C9" w:rsidP="00F575E3">
            <w:pPr>
              <w:spacing w:before="375" w:after="120" w:line="270" w:lineRule="atLeast"/>
              <w:rPr>
                <w:b/>
                <w:bCs/>
                <w:color w:val="000000" w:themeColor="text1"/>
                <w:lang w:val="es-CO"/>
              </w:rPr>
            </w:pPr>
            <w:r w:rsidRPr="006F6D60">
              <w:rPr>
                <w:b/>
                <w:bCs/>
                <w:color w:val="000000" w:themeColor="text1"/>
                <w:lang w:val="es-CO"/>
              </w:rPr>
              <w:t>Antes de la presentación</w:t>
            </w:r>
          </w:p>
          <w:p w:rsidR="007626C9" w:rsidRPr="006F6D60" w:rsidRDefault="007626C9" w:rsidP="00F575E3">
            <w:pPr>
              <w:spacing w:before="100" w:beforeAutospacing="1" w:after="210" w:line="270" w:lineRule="atLeast"/>
              <w:rPr>
                <w:color w:val="000000" w:themeColor="text1"/>
                <w:lang w:val="es-CO"/>
              </w:rPr>
            </w:pPr>
            <w:r w:rsidRPr="006F6D60">
              <w:rPr>
                <w:color w:val="000000" w:themeColor="text1"/>
                <w:lang w:val="es-CO"/>
              </w:rPr>
              <w:t>Para comprobar cuáles son los conocimientos de los alumnos sobre el per</w:t>
            </w:r>
            <w:del w:id="257" w:author="Diego Pérez Medina" w:date="2015-03-02T21:56:00Z">
              <w:r w:rsidRPr="006F6D60" w:rsidDel="003B322D">
                <w:rPr>
                  <w:color w:val="000000" w:themeColor="text1"/>
                  <w:lang w:val="es-CO"/>
                </w:rPr>
                <w:delText>í</w:delText>
              </w:r>
            </w:del>
            <w:ins w:id="258" w:author="Diego Pérez Medina" w:date="2015-03-02T21:56:00Z">
              <w:r w:rsidR="003B322D">
                <w:rPr>
                  <w:color w:val="000000" w:themeColor="text1"/>
                  <w:lang w:val="es-CO"/>
                </w:rPr>
                <w:t>i</w:t>
              </w:r>
            </w:ins>
            <w:r w:rsidRPr="006F6D60">
              <w:rPr>
                <w:color w:val="000000" w:themeColor="text1"/>
                <w:lang w:val="es-CO"/>
              </w:rPr>
              <w:t xml:space="preserve">odo estudiado, le sugerimos que traten de explicar cuáles fueron los rasgos principales de la etapa comprendida entre 1870 y 1919. </w:t>
            </w:r>
            <w:ins w:id="259" w:author="Diego Pérez Medina" w:date="2015-03-02T21:56:00Z">
              <w:r w:rsidR="003B322D">
                <w:rPr>
                  <w:color w:val="000000" w:themeColor="text1"/>
                  <w:lang w:val="es-CO"/>
                </w:rPr>
                <w:t xml:space="preserve">Ellos </w:t>
              </w:r>
            </w:ins>
            <w:del w:id="260" w:author="Diego Pérez Medina" w:date="2015-03-02T21:56:00Z">
              <w:r w:rsidRPr="006F6D60" w:rsidDel="003B322D">
                <w:rPr>
                  <w:color w:val="000000" w:themeColor="text1"/>
                  <w:lang w:val="es-CO"/>
                </w:rPr>
                <w:delText>H</w:delText>
              </w:r>
            </w:del>
            <w:ins w:id="261" w:author="Diego Pérez Medina" w:date="2015-03-02T21:56:00Z">
              <w:r w:rsidR="003B322D">
                <w:rPr>
                  <w:color w:val="000000" w:themeColor="text1"/>
                  <w:lang w:val="es-CO"/>
                </w:rPr>
                <w:t>h</w:t>
              </w:r>
            </w:ins>
            <w:r w:rsidRPr="006F6D60">
              <w:rPr>
                <w:color w:val="000000" w:themeColor="text1"/>
                <w:lang w:val="es-CO"/>
              </w:rPr>
              <w:t>arán una descripción general de esta época, especificando l</w:t>
            </w:r>
            <w:ins w:id="262" w:author="Diego Pérez Medina" w:date="2015-03-02T21:57:00Z">
              <w:r w:rsidR="003B322D">
                <w:rPr>
                  <w:color w:val="000000" w:themeColor="text1"/>
                  <w:lang w:val="es-CO"/>
                </w:rPr>
                <w:t>as</w:t>
              </w:r>
            </w:ins>
            <w:del w:id="263" w:author="Diego Pérez Medina" w:date="2015-03-02T21:57:00Z">
              <w:r w:rsidRPr="006F6D60" w:rsidDel="003B322D">
                <w:rPr>
                  <w:color w:val="000000" w:themeColor="text1"/>
                  <w:lang w:val="es-CO"/>
                </w:rPr>
                <w:delText>os</w:delText>
              </w:r>
            </w:del>
            <w:r w:rsidRPr="006F6D60">
              <w:rPr>
                <w:color w:val="000000" w:themeColor="text1"/>
                <w:lang w:val="es-CO"/>
              </w:rPr>
              <w:t xml:space="preserve"> </w:t>
            </w:r>
            <w:del w:id="264" w:author="Diego Pérez Medina" w:date="2015-03-02T21:57:00Z">
              <w:r w:rsidRPr="006F6D60" w:rsidDel="003B322D">
                <w:rPr>
                  <w:color w:val="000000" w:themeColor="text1"/>
                  <w:lang w:val="es-CO"/>
                </w:rPr>
                <w:delText xml:space="preserve">períodos </w:delText>
              </w:r>
            </w:del>
            <w:ins w:id="265" w:author="Diego Pérez Medina" w:date="2015-03-02T21:57:00Z">
              <w:r w:rsidR="003B322D">
                <w:rPr>
                  <w:color w:val="000000" w:themeColor="text1"/>
                  <w:lang w:val="es-CO"/>
                </w:rPr>
                <w:t xml:space="preserve">etapas </w:t>
              </w:r>
            </w:ins>
            <w:r w:rsidRPr="006F6D60">
              <w:rPr>
                <w:color w:val="000000" w:themeColor="text1"/>
                <w:lang w:val="es-CO"/>
              </w:rPr>
              <w:t>históric</w:t>
            </w:r>
            <w:ins w:id="266" w:author="Diego Pérez Medina" w:date="2015-03-02T21:57:00Z">
              <w:r w:rsidR="003B322D">
                <w:rPr>
                  <w:color w:val="000000" w:themeColor="text1"/>
                  <w:lang w:val="es-CO"/>
                </w:rPr>
                <w:t>a</w:t>
              </w:r>
            </w:ins>
            <w:del w:id="267" w:author="Diego Pérez Medina" w:date="2015-03-02T21:57:00Z">
              <w:r w:rsidRPr="006F6D60" w:rsidDel="003B322D">
                <w:rPr>
                  <w:color w:val="000000" w:themeColor="text1"/>
                  <w:lang w:val="es-CO"/>
                </w:rPr>
                <w:delText>o</w:delText>
              </w:r>
            </w:del>
            <w:r w:rsidRPr="006F6D60">
              <w:rPr>
                <w:color w:val="000000" w:themeColor="text1"/>
                <w:lang w:val="es-CO"/>
              </w:rPr>
              <w:t>s que se distinguen</w:t>
            </w:r>
            <w:ins w:id="268" w:author="Diego Pérez Medina" w:date="2015-03-02T21:57:00Z">
              <w:r w:rsidR="003B322D">
                <w:rPr>
                  <w:color w:val="000000" w:themeColor="text1"/>
                  <w:lang w:val="es-CO"/>
                </w:rPr>
                <w:t>, con</w:t>
              </w:r>
            </w:ins>
            <w:del w:id="269" w:author="Diego Pérez Medina" w:date="2015-03-02T21:57:00Z">
              <w:r w:rsidRPr="006F6D60" w:rsidDel="003B322D">
                <w:rPr>
                  <w:color w:val="000000" w:themeColor="text1"/>
                  <w:lang w:val="es-CO"/>
                </w:rPr>
                <w:delText>,</w:delText>
              </w:r>
            </w:del>
            <w:r w:rsidRPr="006F6D60">
              <w:rPr>
                <w:color w:val="000000" w:themeColor="text1"/>
                <w:lang w:val="es-CO"/>
              </w:rPr>
              <w:t xml:space="preserve"> sus rasgos</w:t>
            </w:r>
            <w:ins w:id="270" w:author="Diego Pérez Medina" w:date="2015-03-02T21:57:00Z">
              <w:r w:rsidR="003B322D">
                <w:rPr>
                  <w:color w:val="000000" w:themeColor="text1"/>
                  <w:lang w:val="es-CO"/>
                </w:rPr>
                <w:t>,</w:t>
              </w:r>
            </w:ins>
            <w:r w:rsidRPr="006F6D60">
              <w:rPr>
                <w:color w:val="000000" w:themeColor="text1"/>
                <w:lang w:val="es-CO"/>
              </w:rPr>
              <w:t xml:space="preserve"> y dando ejemplos de algunos de los hitos o personajes destacados del momento.</w:t>
            </w:r>
          </w:p>
          <w:p w:rsidR="007626C9" w:rsidRPr="006F6D60" w:rsidRDefault="007626C9" w:rsidP="00F575E3">
            <w:pPr>
              <w:spacing w:before="100" w:beforeAutospacing="1" w:after="210" w:line="270" w:lineRule="atLeast"/>
              <w:rPr>
                <w:color w:val="000000" w:themeColor="text1"/>
                <w:lang w:val="es-CO"/>
              </w:rPr>
            </w:pPr>
            <w:r w:rsidRPr="006F6D60">
              <w:rPr>
                <w:color w:val="000000" w:themeColor="text1"/>
                <w:lang w:val="es-CO"/>
              </w:rPr>
              <w:t>Tendrá que ser una actividad rápida que les servirá a los alumnos para autoevaluar sus conocimientos sobre el tema.</w:t>
            </w:r>
            <w:r w:rsidR="00683A8C" w:rsidRPr="006F6D60">
              <w:rPr>
                <w:color w:val="000000" w:themeColor="text1"/>
                <w:lang w:val="es-CO"/>
              </w:rPr>
              <w:t xml:space="preserve"> </w:t>
            </w:r>
            <w:r w:rsidR="0094393F" w:rsidRPr="006F6D60">
              <w:rPr>
                <w:color w:val="000000" w:themeColor="text1"/>
                <w:lang w:val="es-CO"/>
              </w:rPr>
              <w:t>Destine</w:t>
            </w:r>
            <w:r w:rsidRPr="006F6D60">
              <w:rPr>
                <w:color w:val="000000" w:themeColor="text1"/>
                <w:lang w:val="es-CO"/>
              </w:rPr>
              <w:t xml:space="preserve"> diez minutos para que piensen sobre lo que saben y lo plasmen </w:t>
            </w:r>
            <w:ins w:id="271" w:author="Diego Pérez Medina" w:date="2015-03-02T21:58:00Z">
              <w:r w:rsidR="003B322D">
                <w:rPr>
                  <w:color w:val="000000" w:themeColor="text1"/>
                  <w:lang w:val="es-CO"/>
                </w:rPr>
                <w:t>en</w:t>
              </w:r>
            </w:ins>
            <w:del w:id="272" w:author="Diego Pérez Medina" w:date="2015-03-02T21:58:00Z">
              <w:r w:rsidRPr="006F6D60" w:rsidDel="003B322D">
                <w:rPr>
                  <w:color w:val="000000" w:themeColor="text1"/>
                  <w:lang w:val="es-CO"/>
                </w:rPr>
                <w:delText>sobre un</w:delText>
              </w:r>
            </w:del>
            <w:r w:rsidRPr="006F6D60">
              <w:rPr>
                <w:color w:val="000000" w:themeColor="text1"/>
                <w:lang w:val="es-CO"/>
              </w:rPr>
              <w:t xml:space="preserve"> papel. Después, le sugerimos pedir a los alumnos que guarden su resumen hasta el final de la presentación.</w:t>
            </w:r>
          </w:p>
          <w:p w:rsidR="007626C9" w:rsidRPr="006F6D60" w:rsidRDefault="007626C9" w:rsidP="00F575E3">
            <w:pPr>
              <w:spacing w:before="375" w:after="120" w:line="270" w:lineRule="atLeast"/>
              <w:rPr>
                <w:b/>
                <w:bCs/>
                <w:color w:val="000000" w:themeColor="text1"/>
                <w:lang w:val="es-CO"/>
              </w:rPr>
            </w:pPr>
            <w:commentRangeStart w:id="273"/>
            <w:r w:rsidRPr="006F6D60">
              <w:rPr>
                <w:b/>
                <w:bCs/>
                <w:color w:val="000000" w:themeColor="text1"/>
                <w:lang w:val="es-CO"/>
              </w:rPr>
              <w:t>Después</w:t>
            </w:r>
            <w:commentRangeEnd w:id="273"/>
            <w:r w:rsidR="00A51BBA">
              <w:rPr>
                <w:rStyle w:val="Refdecomentario"/>
                <w:rFonts w:ascii="Calibri" w:eastAsia="Calibri" w:hAnsi="Calibri"/>
              </w:rPr>
              <w:commentReference w:id="273"/>
            </w:r>
            <w:r w:rsidRPr="006F6D60">
              <w:rPr>
                <w:b/>
                <w:bCs/>
                <w:color w:val="000000" w:themeColor="text1"/>
                <w:lang w:val="es-CO"/>
              </w:rPr>
              <w:t xml:space="preserve"> de la </w:t>
            </w:r>
            <w:r w:rsidRPr="00A51BBA">
              <w:rPr>
                <w:b/>
                <w:bCs/>
                <w:color w:val="000000" w:themeColor="text1"/>
                <w:lang w:val="es-CO"/>
              </w:rPr>
              <w:t>presentación</w:t>
            </w:r>
          </w:p>
          <w:p w:rsidR="007626C9" w:rsidRPr="006F6D60" w:rsidRDefault="007626C9" w:rsidP="00F575E3">
            <w:pPr>
              <w:spacing w:before="100" w:beforeAutospacing="1" w:after="210" w:line="270" w:lineRule="atLeast"/>
              <w:rPr>
                <w:color w:val="000000" w:themeColor="text1"/>
                <w:lang w:val="es-CO"/>
              </w:rPr>
            </w:pPr>
            <w:r w:rsidRPr="006F6D60">
              <w:rPr>
                <w:color w:val="000000" w:themeColor="text1"/>
                <w:lang w:val="es-CO"/>
              </w:rPr>
              <w:t>Para ampliar los conocimientos de los alumnos sobre los dos grandes per</w:t>
            </w:r>
            <w:del w:id="274" w:author="Diego Pérez Medina" w:date="2015-03-02T21:58:00Z">
              <w:r w:rsidRPr="006F6D60" w:rsidDel="00A51BBA">
                <w:rPr>
                  <w:color w:val="000000" w:themeColor="text1"/>
                  <w:lang w:val="es-CO"/>
                </w:rPr>
                <w:delText>í</w:delText>
              </w:r>
            </w:del>
            <w:ins w:id="275" w:author="Diego Pérez Medina" w:date="2015-03-02T21:58:00Z">
              <w:r w:rsidR="00A51BBA">
                <w:rPr>
                  <w:color w:val="000000" w:themeColor="text1"/>
                  <w:lang w:val="es-CO"/>
                </w:rPr>
                <w:t>i</w:t>
              </w:r>
            </w:ins>
            <w:r w:rsidRPr="006F6D60">
              <w:rPr>
                <w:color w:val="000000" w:themeColor="text1"/>
                <w:lang w:val="es-CO"/>
              </w:rPr>
              <w:t xml:space="preserve">odos presentados (era del imperialismo y </w:t>
            </w:r>
            <w:ins w:id="276" w:author="Diego Pérez Medina" w:date="2015-03-02T21:58:00Z">
              <w:r w:rsidR="00A51BBA">
                <w:rPr>
                  <w:color w:val="000000" w:themeColor="text1"/>
                  <w:lang w:val="es-CO"/>
                </w:rPr>
                <w:t>Primera</w:t>
              </w:r>
            </w:ins>
            <w:del w:id="277" w:author="Diego Pérez Medina" w:date="2015-03-02T21:58:00Z">
              <w:r w:rsidRPr="006F6D60" w:rsidDel="00A51BBA">
                <w:rPr>
                  <w:color w:val="000000" w:themeColor="text1"/>
                  <w:lang w:val="es-CO"/>
                </w:rPr>
                <w:delText>I</w:delText>
              </w:r>
            </w:del>
            <w:r w:rsidRPr="006F6D60">
              <w:rPr>
                <w:color w:val="000000" w:themeColor="text1"/>
                <w:lang w:val="es-CO"/>
              </w:rPr>
              <w:t xml:space="preserve"> Guerra Mundial), le proponemos que le pida a la mitad de la clase que elabore una cronología específica sobre la fase final del colonialismo, mientras que la otra mitad habrá de hacer lo propio con la Gran Guerra</w:t>
            </w:r>
            <w:ins w:id="278" w:author="Diego Pérez Medina" w:date="2015-03-02T21:59:00Z">
              <w:r w:rsidR="00A51BBA">
                <w:rPr>
                  <w:color w:val="000000" w:themeColor="text1"/>
                  <w:lang w:val="es-CO"/>
                </w:rPr>
                <w:t>.</w:t>
              </w:r>
            </w:ins>
            <w:r w:rsidRPr="006F6D60">
              <w:rPr>
                <w:color w:val="000000" w:themeColor="text1"/>
                <w:lang w:val="es-CO"/>
              </w:rPr>
              <w:t xml:space="preserve"> </w:t>
            </w:r>
          </w:p>
          <w:p w:rsidR="007626C9" w:rsidRPr="006F6D60" w:rsidRDefault="007626C9" w:rsidP="00F575E3">
            <w:pPr>
              <w:spacing w:before="100" w:beforeAutospacing="1" w:after="210" w:line="270" w:lineRule="atLeast"/>
              <w:rPr>
                <w:color w:val="000000" w:themeColor="text1"/>
                <w:lang w:val="es-CO"/>
              </w:rPr>
            </w:pPr>
            <w:r w:rsidRPr="006F6D60">
              <w:rPr>
                <w:color w:val="000000" w:themeColor="text1"/>
                <w:lang w:val="es-CO"/>
              </w:rPr>
              <w:t>Recuérdeles que para obtener la información necesaria para elaborar sus proyectos</w:t>
            </w:r>
            <w:del w:id="279" w:author="Diego Pérez Medina" w:date="2015-03-02T22:00:00Z">
              <w:r w:rsidRPr="006F6D60" w:rsidDel="00A51BBA">
                <w:rPr>
                  <w:color w:val="000000" w:themeColor="text1"/>
                  <w:lang w:val="es-CO"/>
                </w:rPr>
                <w:delText>,</w:delText>
              </w:r>
            </w:del>
            <w:r w:rsidRPr="006F6D60">
              <w:rPr>
                <w:color w:val="000000" w:themeColor="text1"/>
                <w:lang w:val="es-CO"/>
              </w:rPr>
              <w:t xml:space="preserve"> pueden utilizar tanto atlas históricos como la completa </w:t>
            </w:r>
            <w:r w:rsidRPr="00A51BBA">
              <w:rPr>
                <w:b/>
                <w:iCs/>
                <w:color w:val="000000" w:themeColor="text1"/>
                <w:lang w:val="es-CO"/>
              </w:rPr>
              <w:t>Cronología</w:t>
            </w:r>
            <w:r w:rsidRPr="006F6D60">
              <w:rPr>
                <w:i/>
                <w:iCs/>
                <w:color w:val="000000" w:themeColor="text1"/>
                <w:lang w:val="es-CO"/>
              </w:rPr>
              <w:t xml:space="preserve"> </w:t>
            </w:r>
            <w:r w:rsidRPr="006F6D60">
              <w:rPr>
                <w:color w:val="000000" w:themeColor="text1"/>
                <w:lang w:val="es-CO"/>
              </w:rPr>
              <w:t xml:space="preserve">de la Gran Enciclopedia Planeta </w:t>
            </w:r>
            <w:r w:rsidRPr="006F6D60">
              <w:rPr>
                <w:color w:val="000000" w:themeColor="text1"/>
                <w:highlight w:val="green"/>
                <w:lang w:val="es-CO"/>
              </w:rPr>
              <w:t>[</w:t>
            </w:r>
            <w:hyperlink r:id="rId44" w:tgtFrame="_blank" w:history="1">
              <w:r w:rsidR="00412D03" w:rsidRPr="006F6D60">
                <w:rPr>
                  <w:color w:val="000000" w:themeColor="text1"/>
                  <w:highlight w:val="green"/>
                  <w:u w:val="single"/>
                  <w:lang w:val="es-CO"/>
                </w:rPr>
                <w:t>VER</w:t>
              </w:r>
            </w:hyperlink>
            <w:r w:rsidRPr="006F6D60">
              <w:rPr>
                <w:color w:val="000000" w:themeColor="text1"/>
                <w:highlight w:val="green"/>
                <w:lang w:val="es-CO"/>
              </w:rPr>
              <w:t>].</w:t>
            </w:r>
          </w:p>
          <w:p w:rsidR="007626C9" w:rsidRPr="006F6D60" w:rsidRDefault="0094393F" w:rsidP="0094393F">
            <w:pPr>
              <w:spacing w:before="2" w:after="2"/>
              <w:rPr>
                <w:color w:val="000000" w:themeColor="text1"/>
                <w:lang w:val="es-CO"/>
              </w:rPr>
            </w:pPr>
            <w:r w:rsidRPr="006F6D60">
              <w:rPr>
                <w:color w:val="000000" w:themeColor="text1"/>
                <w:highlight w:val="green"/>
                <w:lang w:val="es-CO"/>
              </w:rPr>
              <w:t>LA FICHA DEL ALUMNO NO TIENE CAMBIOS.</w:t>
            </w:r>
          </w:p>
        </w:tc>
      </w:tr>
      <w:tr w:rsidR="004D3C4E" w:rsidRPr="006F6D60" w:rsidTr="00F575E3">
        <w:tc>
          <w:tcPr>
            <w:tcW w:w="2518" w:type="dxa"/>
          </w:tcPr>
          <w:p w:rsidR="007626C9" w:rsidRPr="006F6D60" w:rsidRDefault="007626C9" w:rsidP="00F575E3">
            <w:pPr>
              <w:spacing w:before="2" w:after="2"/>
              <w:rPr>
                <w:b/>
                <w:color w:val="000000" w:themeColor="text1"/>
              </w:rPr>
            </w:pPr>
            <w:r w:rsidRPr="006F6D60">
              <w:rPr>
                <w:b/>
                <w:color w:val="000000" w:themeColor="text1"/>
              </w:rPr>
              <w:t>Título</w:t>
            </w:r>
          </w:p>
        </w:tc>
        <w:tc>
          <w:tcPr>
            <w:tcW w:w="6536" w:type="dxa"/>
          </w:tcPr>
          <w:p w:rsidR="007626C9" w:rsidRPr="006F6D60" w:rsidRDefault="007626C9" w:rsidP="00A51BBA">
            <w:pPr>
              <w:rPr>
                <w:color w:val="000000" w:themeColor="text1"/>
                <w:lang w:val="es-ES"/>
              </w:rPr>
            </w:pPr>
            <w:r w:rsidRPr="006F6D60">
              <w:rPr>
                <w:color w:val="000000" w:themeColor="text1"/>
                <w:kern w:val="36"/>
              </w:rPr>
              <w:t>Cronología: el imperialismo y la Primera Guerra Mundial</w:t>
            </w:r>
          </w:p>
        </w:tc>
      </w:tr>
      <w:tr w:rsidR="007626C9" w:rsidRPr="006F6D60" w:rsidTr="00F575E3">
        <w:trPr>
          <w:trHeight w:val="107"/>
        </w:trPr>
        <w:tc>
          <w:tcPr>
            <w:tcW w:w="2518" w:type="dxa"/>
          </w:tcPr>
          <w:p w:rsidR="007626C9" w:rsidRPr="006F6D60" w:rsidRDefault="007626C9" w:rsidP="00F575E3">
            <w:pPr>
              <w:spacing w:before="2" w:after="2"/>
              <w:rPr>
                <w:b/>
                <w:color w:val="000000" w:themeColor="text1"/>
              </w:rPr>
            </w:pPr>
            <w:r w:rsidRPr="006F6D60">
              <w:rPr>
                <w:b/>
                <w:color w:val="000000" w:themeColor="text1"/>
              </w:rPr>
              <w:t>Descripción</w:t>
            </w:r>
          </w:p>
        </w:tc>
        <w:tc>
          <w:tcPr>
            <w:tcW w:w="6536" w:type="dxa"/>
          </w:tcPr>
          <w:p w:rsidR="007626C9" w:rsidRPr="006F6D60" w:rsidRDefault="007626C9" w:rsidP="002F5F6D">
            <w:pPr>
              <w:spacing w:before="2" w:after="2"/>
              <w:rPr>
                <w:color w:val="000000" w:themeColor="text1"/>
              </w:rPr>
            </w:pPr>
            <w:r w:rsidRPr="006F6D60">
              <w:rPr>
                <w:color w:val="000000" w:themeColor="text1"/>
                <w:lang w:val="es-ES"/>
              </w:rPr>
              <w:t>Cronología del per</w:t>
            </w:r>
            <w:del w:id="280" w:author="Diego Pérez Medina" w:date="2015-03-02T22:01:00Z">
              <w:r w:rsidRPr="006F6D60" w:rsidDel="002F5F6D">
                <w:rPr>
                  <w:color w:val="000000" w:themeColor="text1"/>
                  <w:lang w:val="es-ES"/>
                </w:rPr>
                <w:delText>í</w:delText>
              </w:r>
            </w:del>
            <w:ins w:id="281" w:author="Diego Pérez Medina" w:date="2015-03-02T22:01:00Z">
              <w:r w:rsidR="002F5F6D">
                <w:rPr>
                  <w:color w:val="000000" w:themeColor="text1"/>
                  <w:lang w:val="es-ES"/>
                </w:rPr>
                <w:t>i</w:t>
              </w:r>
            </w:ins>
            <w:r w:rsidRPr="006F6D60">
              <w:rPr>
                <w:color w:val="000000" w:themeColor="text1"/>
                <w:lang w:val="es-ES"/>
              </w:rPr>
              <w:t>odo comprendido entre 1870 y el final de la Primera Guerra Mundial.</w:t>
            </w:r>
          </w:p>
        </w:tc>
      </w:tr>
    </w:tbl>
    <w:p w:rsidR="007626C9" w:rsidRPr="006F6D60" w:rsidRDefault="007626C9">
      <w:pPr>
        <w:shd w:val="clear" w:color="auto" w:fill="FFFFFF"/>
        <w:spacing w:before="100" w:beforeAutospacing="1" w:after="100" w:afterAutospacing="1"/>
        <w:rPr>
          <w:color w:val="000000" w:themeColor="text1"/>
        </w:rPr>
      </w:pPr>
    </w:p>
    <w:tbl>
      <w:tblPr>
        <w:tblStyle w:val="Tablaconcuadrcula"/>
        <w:tblW w:w="0" w:type="auto"/>
        <w:tblLook w:val="04A0" w:firstRow="1" w:lastRow="0" w:firstColumn="1" w:lastColumn="0" w:noHBand="0" w:noVBand="1"/>
      </w:tblPr>
      <w:tblGrid>
        <w:gridCol w:w="2518"/>
        <w:gridCol w:w="6536"/>
      </w:tblGrid>
      <w:tr w:rsidR="004D3C4E" w:rsidRPr="006F6D60" w:rsidTr="00F575E3">
        <w:tc>
          <w:tcPr>
            <w:tcW w:w="9054" w:type="dxa"/>
            <w:gridSpan w:val="2"/>
            <w:shd w:val="clear" w:color="auto" w:fill="000000" w:themeFill="text1"/>
          </w:tcPr>
          <w:p w:rsidR="00BE1009" w:rsidRPr="006F6D60" w:rsidRDefault="002447C7" w:rsidP="002447C7">
            <w:pPr>
              <w:spacing w:before="2" w:after="2"/>
              <w:jc w:val="center"/>
              <w:rPr>
                <w:b/>
                <w:color w:val="000000" w:themeColor="text1"/>
              </w:rPr>
            </w:pPr>
            <w:r w:rsidRPr="006F6D60">
              <w:rPr>
                <w:b/>
                <w:color w:val="FFFFFF" w:themeColor="background1"/>
              </w:rPr>
              <w:t xml:space="preserve">Consolidación. </w:t>
            </w:r>
            <w:r w:rsidR="00BE1009" w:rsidRPr="006F6D60">
              <w:rPr>
                <w:b/>
                <w:color w:val="FFFFFF" w:themeColor="background1"/>
              </w:rPr>
              <w:t>Practica. Recurso</w:t>
            </w:r>
            <w:r w:rsidR="00683A8C" w:rsidRPr="006F6D60">
              <w:rPr>
                <w:b/>
                <w:color w:val="FFFFFF" w:themeColor="background1"/>
              </w:rPr>
              <w:t xml:space="preserve"> </w:t>
            </w:r>
            <w:r w:rsidR="00BE1009" w:rsidRPr="006F6D60">
              <w:rPr>
                <w:b/>
                <w:color w:val="FFFFFF" w:themeColor="background1"/>
              </w:rPr>
              <w:t>aprovechado</w:t>
            </w:r>
          </w:p>
        </w:tc>
      </w:tr>
      <w:tr w:rsidR="004D3C4E" w:rsidRPr="006F6D60" w:rsidTr="00F575E3">
        <w:tc>
          <w:tcPr>
            <w:tcW w:w="2518" w:type="dxa"/>
          </w:tcPr>
          <w:p w:rsidR="00BE1009" w:rsidRPr="006F6D60" w:rsidRDefault="00BE1009" w:rsidP="00F575E3">
            <w:pPr>
              <w:spacing w:before="2" w:after="2"/>
              <w:rPr>
                <w:b/>
                <w:color w:val="000000" w:themeColor="text1"/>
              </w:rPr>
            </w:pPr>
            <w:r w:rsidRPr="006F6D60">
              <w:rPr>
                <w:b/>
                <w:color w:val="000000" w:themeColor="text1"/>
              </w:rPr>
              <w:t>Código</w:t>
            </w:r>
          </w:p>
        </w:tc>
        <w:tc>
          <w:tcPr>
            <w:tcW w:w="6536" w:type="dxa"/>
          </w:tcPr>
          <w:p w:rsidR="00BE1009" w:rsidRPr="006F6D60" w:rsidRDefault="00BE1009"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_01_REC1</w:t>
            </w:r>
            <w:r w:rsidR="00DB2B6D">
              <w:rPr>
                <w:color w:val="000000" w:themeColor="text1"/>
              </w:rPr>
              <w:t>60</w:t>
            </w:r>
          </w:p>
        </w:tc>
      </w:tr>
      <w:tr w:rsidR="004D3C4E" w:rsidRPr="006F6D60" w:rsidTr="00F575E3">
        <w:tc>
          <w:tcPr>
            <w:tcW w:w="2518" w:type="dxa"/>
          </w:tcPr>
          <w:p w:rsidR="00BE1009" w:rsidRPr="006F6D60" w:rsidRDefault="00BE1009" w:rsidP="00F575E3">
            <w:pPr>
              <w:spacing w:before="2" w:after="2"/>
              <w:rPr>
                <w:color w:val="000000" w:themeColor="text1"/>
              </w:rPr>
            </w:pPr>
            <w:r w:rsidRPr="006F6D60">
              <w:rPr>
                <w:b/>
                <w:color w:val="000000" w:themeColor="text1"/>
              </w:rPr>
              <w:t>Ubicación en Aula Planeta</w:t>
            </w:r>
          </w:p>
        </w:tc>
        <w:tc>
          <w:tcPr>
            <w:tcW w:w="6536" w:type="dxa"/>
          </w:tcPr>
          <w:p w:rsidR="00BE1009" w:rsidRPr="006F6D60" w:rsidRDefault="00BE1009" w:rsidP="002F5F6D">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Mundial/Las consecuencias de la </w:t>
            </w:r>
            <w:del w:id="282" w:author="Diego Pérez Medina" w:date="2015-03-02T22:01:00Z">
              <w:r w:rsidRPr="006F6D60" w:rsidDel="002F5F6D">
                <w:rPr>
                  <w:color w:val="000000" w:themeColor="text1"/>
                  <w:lang w:val="es-ES"/>
                </w:rPr>
                <w:delText>G</w:delText>
              </w:r>
            </w:del>
            <w:ins w:id="283" w:author="Diego Pérez Medina" w:date="2015-03-02T22:01:00Z">
              <w:r w:rsidR="002F5F6D">
                <w:rPr>
                  <w:color w:val="000000" w:themeColor="text1"/>
                  <w:lang w:val="es-ES"/>
                </w:rPr>
                <w:t>g</w:t>
              </w:r>
            </w:ins>
            <w:r w:rsidRPr="006F6D60">
              <w:rPr>
                <w:color w:val="000000" w:themeColor="text1"/>
                <w:lang w:val="es-ES"/>
              </w:rPr>
              <w:t>uerra</w:t>
            </w:r>
          </w:p>
        </w:tc>
      </w:tr>
      <w:tr w:rsidR="004D3C4E" w:rsidRPr="006F6D60" w:rsidTr="00F575E3">
        <w:trPr>
          <w:trHeight w:val="913"/>
        </w:trPr>
        <w:tc>
          <w:tcPr>
            <w:tcW w:w="2518" w:type="dxa"/>
          </w:tcPr>
          <w:p w:rsidR="00BE1009" w:rsidRPr="006F6D60" w:rsidRDefault="00BE1009" w:rsidP="00F575E3">
            <w:pPr>
              <w:spacing w:before="2" w:after="2"/>
              <w:rPr>
                <w:color w:val="000000" w:themeColor="text1"/>
              </w:rPr>
            </w:pPr>
            <w:r w:rsidRPr="006F6D60">
              <w:rPr>
                <w:b/>
                <w:color w:val="000000" w:themeColor="text1"/>
              </w:rPr>
              <w:t>Cambio (descripción o capturas de pantallas)</w:t>
            </w:r>
          </w:p>
        </w:tc>
        <w:tc>
          <w:tcPr>
            <w:tcW w:w="6536" w:type="dxa"/>
          </w:tcPr>
          <w:p w:rsidR="00BE1009" w:rsidRPr="006F6D60" w:rsidRDefault="00BE1009" w:rsidP="00BE1009">
            <w:pPr>
              <w:spacing w:before="100" w:beforeAutospacing="1" w:after="210" w:line="270" w:lineRule="atLeast"/>
              <w:rPr>
                <w:color w:val="000000" w:themeColor="text1"/>
                <w:lang w:val="es-CO"/>
              </w:rPr>
            </w:pPr>
          </w:p>
        </w:tc>
      </w:tr>
      <w:tr w:rsidR="004D3C4E" w:rsidRPr="006F6D60" w:rsidTr="00F575E3">
        <w:tc>
          <w:tcPr>
            <w:tcW w:w="2518" w:type="dxa"/>
          </w:tcPr>
          <w:p w:rsidR="00BE1009" w:rsidRPr="006F6D60" w:rsidRDefault="00BE1009" w:rsidP="00F575E3">
            <w:pPr>
              <w:spacing w:before="2" w:after="2"/>
              <w:rPr>
                <w:b/>
                <w:color w:val="000000" w:themeColor="text1"/>
              </w:rPr>
            </w:pPr>
            <w:r w:rsidRPr="006F6D60">
              <w:rPr>
                <w:b/>
                <w:color w:val="000000" w:themeColor="text1"/>
              </w:rPr>
              <w:t>Título</w:t>
            </w:r>
          </w:p>
        </w:tc>
        <w:tc>
          <w:tcPr>
            <w:tcW w:w="6536" w:type="dxa"/>
          </w:tcPr>
          <w:p w:rsidR="00BE1009" w:rsidRPr="006F6D60" w:rsidRDefault="00042369" w:rsidP="00D968D5">
            <w:pPr>
              <w:rPr>
                <w:color w:val="000000" w:themeColor="text1"/>
                <w:lang w:val="es-ES"/>
              </w:rPr>
            </w:pPr>
            <w:r w:rsidRPr="006F6D60">
              <w:rPr>
                <w:color w:val="000000" w:themeColor="text1"/>
              </w:rPr>
              <w:t xml:space="preserve">Refuerza tu aprendizaje: las consecuencias de la </w:t>
            </w:r>
            <w:del w:id="284" w:author="Diego Pérez Medina" w:date="2015-03-02T22:02:00Z">
              <w:r w:rsidRPr="006F6D60" w:rsidDel="00D968D5">
                <w:rPr>
                  <w:color w:val="000000" w:themeColor="text1"/>
                </w:rPr>
                <w:delText>G</w:delText>
              </w:r>
            </w:del>
            <w:ins w:id="285" w:author="Diego Pérez Medina" w:date="2015-03-02T22:02:00Z">
              <w:r w:rsidR="00D968D5">
                <w:rPr>
                  <w:color w:val="000000" w:themeColor="text1"/>
                </w:rPr>
                <w:t>g</w:t>
              </w:r>
            </w:ins>
            <w:r w:rsidRPr="006F6D60">
              <w:rPr>
                <w:color w:val="000000" w:themeColor="text1"/>
              </w:rPr>
              <w:t>uerra.</w:t>
            </w:r>
          </w:p>
        </w:tc>
      </w:tr>
      <w:tr w:rsidR="00BE1009" w:rsidRPr="006F6D60" w:rsidTr="00F575E3">
        <w:trPr>
          <w:trHeight w:val="107"/>
        </w:trPr>
        <w:tc>
          <w:tcPr>
            <w:tcW w:w="2518" w:type="dxa"/>
          </w:tcPr>
          <w:p w:rsidR="00BE1009" w:rsidRPr="006F6D60" w:rsidRDefault="00BE1009" w:rsidP="00F575E3">
            <w:pPr>
              <w:spacing w:before="2" w:after="2"/>
              <w:rPr>
                <w:b/>
                <w:color w:val="000000" w:themeColor="text1"/>
              </w:rPr>
            </w:pPr>
            <w:r w:rsidRPr="006F6D60">
              <w:rPr>
                <w:b/>
                <w:color w:val="000000" w:themeColor="text1"/>
              </w:rPr>
              <w:t>Descripción</w:t>
            </w:r>
          </w:p>
        </w:tc>
        <w:tc>
          <w:tcPr>
            <w:tcW w:w="6536" w:type="dxa"/>
          </w:tcPr>
          <w:p w:rsidR="00042369" w:rsidRPr="006F6D60" w:rsidRDefault="00042369" w:rsidP="00D968D5">
            <w:pPr>
              <w:spacing w:before="2" w:after="2"/>
              <w:rPr>
                <w:color w:val="000000" w:themeColor="text1"/>
              </w:rPr>
            </w:pPr>
            <w:r w:rsidRPr="006F6D60">
              <w:rPr>
                <w:color w:val="000000" w:themeColor="text1"/>
              </w:rPr>
              <w:t xml:space="preserve">Actividad sobre las consecuencias de la </w:t>
            </w:r>
            <w:del w:id="286" w:author="Diego Pérez Medina" w:date="2015-03-02T22:02:00Z">
              <w:r w:rsidRPr="006F6D60" w:rsidDel="00D968D5">
                <w:rPr>
                  <w:color w:val="000000" w:themeColor="text1"/>
                </w:rPr>
                <w:delText>G</w:delText>
              </w:r>
            </w:del>
            <w:ins w:id="287" w:author="Diego Pérez Medina" w:date="2015-03-02T22:02:00Z">
              <w:r w:rsidR="00D968D5">
                <w:rPr>
                  <w:color w:val="000000" w:themeColor="text1"/>
                </w:rPr>
                <w:t>g</w:t>
              </w:r>
            </w:ins>
            <w:r w:rsidRPr="006F6D60">
              <w:rPr>
                <w:color w:val="000000" w:themeColor="text1"/>
              </w:rPr>
              <w:t>uerra.</w:t>
            </w:r>
          </w:p>
        </w:tc>
      </w:tr>
    </w:tbl>
    <w:p w:rsidR="002447C7" w:rsidRPr="006F6D60" w:rsidRDefault="002447C7">
      <w:pPr>
        <w:shd w:val="clear" w:color="auto" w:fill="FFFFFF"/>
        <w:spacing w:before="100" w:beforeAutospacing="1" w:after="100" w:afterAutospacing="1"/>
        <w:rPr>
          <w:b/>
          <w:noProof/>
          <w:color w:val="000000" w:themeColor="text1"/>
        </w:rPr>
      </w:pPr>
      <w:r w:rsidRPr="006F6D60">
        <w:rPr>
          <w:b/>
          <w:noProof/>
          <w:color w:val="000000" w:themeColor="text1"/>
        </w:rPr>
        <w:t>COMPETENCIAS</w:t>
      </w:r>
    </w:p>
    <w:tbl>
      <w:tblPr>
        <w:tblStyle w:val="Tablaconcuadrcula"/>
        <w:tblW w:w="0" w:type="auto"/>
        <w:tblLook w:val="04A0" w:firstRow="1" w:lastRow="0" w:firstColumn="1" w:lastColumn="0" w:noHBand="0" w:noVBand="1"/>
      </w:tblPr>
      <w:tblGrid>
        <w:gridCol w:w="1154"/>
        <w:gridCol w:w="7900"/>
      </w:tblGrid>
      <w:tr w:rsidR="004D3C4E" w:rsidRPr="006F6D60" w:rsidTr="00F575E3">
        <w:tc>
          <w:tcPr>
            <w:tcW w:w="9054" w:type="dxa"/>
            <w:gridSpan w:val="2"/>
            <w:shd w:val="clear" w:color="auto" w:fill="000000" w:themeFill="text1"/>
          </w:tcPr>
          <w:p w:rsidR="002447C7" w:rsidRPr="006F6D60" w:rsidRDefault="002447C7" w:rsidP="00F575E3">
            <w:pPr>
              <w:spacing w:before="2" w:after="2"/>
              <w:jc w:val="center"/>
              <w:rPr>
                <w:b/>
                <w:color w:val="000000" w:themeColor="text1"/>
              </w:rPr>
            </w:pPr>
            <w:r w:rsidRPr="006F6D60">
              <w:rPr>
                <w:b/>
                <w:color w:val="FFFFFF" w:themeColor="background1"/>
              </w:rPr>
              <w:t xml:space="preserve"> 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F13FA5">
        <w:tc>
          <w:tcPr>
            <w:tcW w:w="1154" w:type="dxa"/>
          </w:tcPr>
          <w:p w:rsidR="002447C7" w:rsidRPr="006F6D60" w:rsidRDefault="002447C7" w:rsidP="00F575E3">
            <w:pPr>
              <w:spacing w:before="2" w:after="2"/>
              <w:rPr>
                <w:b/>
                <w:color w:val="000000" w:themeColor="text1"/>
              </w:rPr>
            </w:pPr>
            <w:r w:rsidRPr="006F6D60">
              <w:rPr>
                <w:b/>
                <w:color w:val="000000" w:themeColor="text1"/>
              </w:rPr>
              <w:t>Código</w:t>
            </w:r>
          </w:p>
        </w:tc>
        <w:tc>
          <w:tcPr>
            <w:tcW w:w="7900" w:type="dxa"/>
          </w:tcPr>
          <w:p w:rsidR="002447C7" w:rsidRPr="006F6D60" w:rsidRDefault="002447C7"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BB5E97" w:rsidRPr="006F6D60">
              <w:rPr>
                <w:color w:val="000000" w:themeColor="text1"/>
              </w:rPr>
              <w:t>1</w:t>
            </w:r>
            <w:r w:rsidR="00DB2B6D">
              <w:rPr>
                <w:color w:val="000000" w:themeColor="text1"/>
              </w:rPr>
              <w:t>7</w:t>
            </w:r>
            <w:r w:rsidR="00BB5E97" w:rsidRPr="006F6D60">
              <w:rPr>
                <w:color w:val="000000" w:themeColor="text1"/>
              </w:rPr>
              <w:t>0</w:t>
            </w:r>
          </w:p>
        </w:tc>
      </w:tr>
      <w:tr w:rsidR="004D3C4E" w:rsidRPr="006F6D60" w:rsidTr="00F13FA5">
        <w:tc>
          <w:tcPr>
            <w:tcW w:w="1154" w:type="dxa"/>
          </w:tcPr>
          <w:p w:rsidR="002447C7" w:rsidRPr="006F6D60" w:rsidRDefault="002447C7" w:rsidP="00F575E3">
            <w:pPr>
              <w:spacing w:before="2" w:after="2"/>
              <w:rPr>
                <w:color w:val="000000" w:themeColor="text1"/>
              </w:rPr>
            </w:pPr>
            <w:r w:rsidRPr="006F6D60">
              <w:rPr>
                <w:b/>
                <w:color w:val="000000" w:themeColor="text1"/>
              </w:rPr>
              <w:t>Ubicación en Aula Planeta</w:t>
            </w:r>
          </w:p>
        </w:tc>
        <w:tc>
          <w:tcPr>
            <w:tcW w:w="7900" w:type="dxa"/>
          </w:tcPr>
          <w:p w:rsidR="00BF0A3E" w:rsidRPr="0007305C" w:rsidRDefault="002447C7" w:rsidP="00DA2FE5">
            <w:pPr>
              <w:shd w:val="clear" w:color="auto" w:fill="FFFFFF" w:themeFill="background1"/>
              <w:spacing w:line="450" w:lineRule="atLeast"/>
              <w:outlineLvl w:val="1"/>
              <w:rPr>
                <w:kern w:val="36"/>
                <w:lang w:val="es-ES"/>
              </w:rPr>
            </w:pPr>
            <w:r w:rsidRPr="006F6D60">
              <w:t>4º ESO/ Ciencias sociales, geografía e historia/</w:t>
            </w:r>
            <w:r w:rsidRPr="006F6D60">
              <w:rPr>
                <w:lang w:val="es-ES"/>
              </w:rPr>
              <w:t xml:space="preserve"> El imperialismo y la Primera Guerra Mundial/ </w:t>
            </w:r>
            <w:r w:rsidR="00232EC7" w:rsidRPr="006F6D60">
              <w:rPr>
                <w:lang w:val="es-ES"/>
              </w:rPr>
              <w:t>Ejercitación, proyectos y competencias.</w:t>
            </w:r>
            <w:r w:rsidR="00BF0A3E" w:rsidRPr="006F6D60">
              <w:rPr>
                <w:lang w:val="es-ES"/>
              </w:rPr>
              <w:t xml:space="preserve"> </w:t>
            </w:r>
            <w:r w:rsidR="00BF0A3E" w:rsidRPr="0007305C">
              <w:rPr>
                <w:kern w:val="36"/>
                <w:lang w:val="es-ES"/>
              </w:rPr>
              <w:t>Competencias: comentario de un mapa de la Primera Guerra Mundial</w:t>
            </w:r>
            <w:r w:rsidR="00DA2FE5" w:rsidRPr="0007305C">
              <w:rPr>
                <w:kern w:val="36"/>
                <w:lang w:val="es-ES"/>
              </w:rPr>
              <w:t>.</w:t>
            </w:r>
          </w:p>
          <w:p w:rsidR="002447C7" w:rsidRPr="006F6D60" w:rsidRDefault="002447C7" w:rsidP="00F575E3">
            <w:pPr>
              <w:spacing w:before="2" w:after="2"/>
              <w:rPr>
                <w:color w:val="000000" w:themeColor="text1"/>
              </w:rPr>
            </w:pPr>
          </w:p>
        </w:tc>
      </w:tr>
      <w:tr w:rsidR="004D3C4E" w:rsidRPr="006F6D60" w:rsidTr="00F13FA5">
        <w:trPr>
          <w:trHeight w:val="913"/>
        </w:trPr>
        <w:tc>
          <w:tcPr>
            <w:tcW w:w="1154" w:type="dxa"/>
          </w:tcPr>
          <w:p w:rsidR="002447C7" w:rsidRPr="006F6D60" w:rsidRDefault="002447C7" w:rsidP="00F575E3">
            <w:pPr>
              <w:spacing w:before="2" w:after="2"/>
              <w:rPr>
                <w:color w:val="000000" w:themeColor="text1"/>
              </w:rPr>
            </w:pPr>
            <w:r w:rsidRPr="006F6D60">
              <w:rPr>
                <w:b/>
                <w:color w:val="000000" w:themeColor="text1"/>
              </w:rPr>
              <w:t>Cambio (descripción o capturas de pantallas)</w:t>
            </w:r>
          </w:p>
        </w:tc>
        <w:tc>
          <w:tcPr>
            <w:tcW w:w="7900" w:type="dxa"/>
          </w:tcPr>
          <w:p w:rsidR="002447C7" w:rsidRPr="006F6D60" w:rsidRDefault="002447C7" w:rsidP="00F575E3">
            <w:pPr>
              <w:spacing w:before="100" w:beforeAutospacing="1" w:after="210" w:line="270" w:lineRule="atLeast"/>
              <w:rPr>
                <w:color w:val="000000" w:themeColor="text1"/>
                <w:lang w:val="es-CO"/>
              </w:rPr>
            </w:pPr>
            <w:r w:rsidRPr="006F6D60">
              <w:rPr>
                <w:color w:val="000000" w:themeColor="text1"/>
                <w:lang w:val="es-CO"/>
              </w:rPr>
              <w:t xml:space="preserve">Ajustar en el párrafo 1. Del ítem </w:t>
            </w:r>
            <w:r w:rsidRPr="00013416">
              <w:rPr>
                <w:b/>
                <w:color w:val="000000" w:themeColor="text1"/>
                <w:lang w:val="es-CO"/>
              </w:rPr>
              <w:t>Procedimiento</w:t>
            </w:r>
          </w:p>
          <w:p w:rsidR="002447C7" w:rsidRPr="006F6D60" w:rsidRDefault="002447C7" w:rsidP="002447C7">
            <w:pPr>
              <w:spacing w:before="100" w:beforeAutospacing="1" w:after="210" w:line="270" w:lineRule="atLeast"/>
              <w:rPr>
                <w:color w:val="000000" w:themeColor="text1"/>
                <w:lang w:val="es-CO"/>
              </w:rPr>
            </w:pPr>
            <w:r w:rsidRPr="006F6D60">
              <w:rPr>
                <w:color w:val="000000" w:themeColor="text1"/>
                <w:lang w:val="es-CO"/>
              </w:rPr>
              <w:t xml:space="preserve">Reemplazar </w:t>
            </w:r>
            <w:r w:rsidR="001F01CF">
              <w:rPr>
                <w:color w:val="000000" w:themeColor="text1"/>
                <w:lang w:val="es-CO"/>
              </w:rPr>
              <w:t>“</w:t>
            </w:r>
            <w:r w:rsidRPr="006F6D60">
              <w:rPr>
                <w:color w:val="000000" w:themeColor="text1"/>
                <w:lang w:val="es-CO"/>
              </w:rPr>
              <w:t>el</w:t>
            </w:r>
            <w:r w:rsidR="001F01CF">
              <w:rPr>
                <w:color w:val="000000" w:themeColor="text1"/>
                <w:lang w:val="es-CO"/>
              </w:rPr>
              <w:t>”</w:t>
            </w:r>
            <w:r w:rsidRPr="006F6D60">
              <w:rPr>
                <w:color w:val="000000" w:themeColor="text1"/>
                <w:lang w:val="es-CO"/>
              </w:rPr>
              <w:t xml:space="preserve"> por </w:t>
            </w:r>
            <w:r w:rsidR="001F01CF">
              <w:rPr>
                <w:color w:val="000000" w:themeColor="text1"/>
                <w:lang w:val="es-CO"/>
              </w:rPr>
              <w:t>“</w:t>
            </w:r>
            <w:r w:rsidRPr="006F6D60">
              <w:rPr>
                <w:color w:val="000000" w:themeColor="text1"/>
                <w:lang w:val="es-CO"/>
              </w:rPr>
              <w:t>en</w:t>
            </w:r>
            <w:r w:rsidR="001F01CF">
              <w:rPr>
                <w:color w:val="000000" w:themeColor="text1"/>
                <w:lang w:val="es-CO"/>
              </w:rPr>
              <w:t>”</w:t>
            </w:r>
            <w:r w:rsidR="00683A8C" w:rsidRPr="006F6D60">
              <w:rPr>
                <w:color w:val="000000" w:themeColor="text1"/>
                <w:lang w:val="es-CO"/>
              </w:rPr>
              <w:t xml:space="preserve"> </w:t>
            </w:r>
            <w:r w:rsidR="00FE02B7" w:rsidRPr="006F6D60">
              <w:rPr>
                <w:color w:val="000000" w:themeColor="text1"/>
                <w:lang w:val="es-CO"/>
              </w:rPr>
              <w:t>en</w:t>
            </w:r>
            <w:r w:rsidRPr="006F6D60">
              <w:rPr>
                <w:color w:val="000000" w:themeColor="text1"/>
                <w:lang w:val="es-CO"/>
              </w:rPr>
              <w:t xml:space="preserve"> la primera </w:t>
            </w:r>
            <w:del w:id="288" w:author="Diego Pérez Medina" w:date="2015-03-02T22:15:00Z">
              <w:r w:rsidRPr="006F6D60" w:rsidDel="00D32328">
                <w:rPr>
                  <w:color w:val="000000" w:themeColor="text1"/>
                  <w:lang w:val="es-CO"/>
                </w:rPr>
                <w:delText xml:space="preserve">line </w:delText>
              </w:r>
            </w:del>
            <w:ins w:id="289" w:author="Diego Pérez Medina" w:date="2015-03-02T22:15:00Z">
              <w:r w:rsidR="00D32328">
                <w:rPr>
                  <w:color w:val="000000" w:themeColor="text1"/>
                  <w:lang w:val="es-CO"/>
                </w:rPr>
                <w:t xml:space="preserve">línea </w:t>
              </w:r>
            </w:ins>
            <w:r w:rsidRPr="006F6D60">
              <w:rPr>
                <w:color w:val="000000" w:themeColor="text1"/>
                <w:lang w:val="es-CO"/>
              </w:rPr>
              <w:t>de</w:t>
            </w:r>
            <w:ins w:id="290" w:author="Diego Pérez Medina" w:date="2015-03-02T22:15:00Z">
              <w:r w:rsidR="00D32328">
                <w:rPr>
                  <w:color w:val="000000" w:themeColor="text1"/>
                  <w:lang w:val="es-CO"/>
                </w:rPr>
                <w:t>l</w:t>
              </w:r>
            </w:ins>
            <w:r w:rsidRPr="006F6D60">
              <w:rPr>
                <w:color w:val="000000" w:themeColor="text1"/>
                <w:lang w:val="es-CO"/>
              </w:rPr>
              <w:t xml:space="preserve"> texto. Debe queda</w:t>
            </w:r>
            <w:r w:rsidR="00BF0A3E" w:rsidRPr="006F6D60">
              <w:rPr>
                <w:color w:val="000000" w:themeColor="text1"/>
                <w:lang w:val="es-CO"/>
              </w:rPr>
              <w:t>r</w:t>
            </w:r>
            <w:r w:rsidRPr="006F6D60">
              <w:rPr>
                <w:color w:val="000000" w:themeColor="text1"/>
                <w:lang w:val="es-CO"/>
              </w:rPr>
              <w:t xml:space="preserve"> </w:t>
            </w:r>
            <w:r w:rsidR="001F01CF">
              <w:rPr>
                <w:color w:val="000000" w:themeColor="text1"/>
                <w:lang w:val="es-CO"/>
              </w:rPr>
              <w:t>“</w:t>
            </w:r>
            <w:r w:rsidRPr="006F6D60">
              <w:rPr>
                <w:color w:val="000000" w:themeColor="text1"/>
                <w:lang w:val="es-CO"/>
              </w:rPr>
              <w:t>en cuenta</w:t>
            </w:r>
            <w:r w:rsidR="001F01CF">
              <w:rPr>
                <w:color w:val="000000" w:themeColor="text1"/>
                <w:lang w:val="es-CO"/>
              </w:rPr>
              <w:t>”</w:t>
            </w:r>
          </w:p>
          <w:p w:rsidR="002447C7" w:rsidRPr="006F6D60" w:rsidRDefault="002447C7" w:rsidP="002447C7">
            <w:pPr>
              <w:spacing w:before="100" w:beforeAutospacing="1" w:after="210" w:line="270" w:lineRule="atLeast"/>
              <w:rPr>
                <w:color w:val="000000" w:themeColor="text1"/>
                <w:lang w:val="es-CO"/>
              </w:rPr>
            </w:pPr>
            <w:r w:rsidRPr="006F6D60">
              <w:rPr>
                <w:noProof/>
                <w:color w:val="000000" w:themeColor="text1"/>
              </w:rPr>
              <w:drawing>
                <wp:inline distT="0" distB="0" distL="0" distR="0" wp14:anchorId="01116C28" wp14:editId="146EE000">
                  <wp:extent cx="4142877" cy="232925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48940" cy="2332664"/>
                          </a:xfrm>
                          <a:prstGeom prst="rect">
                            <a:avLst/>
                          </a:prstGeom>
                        </pic:spPr>
                      </pic:pic>
                    </a:graphicData>
                  </a:graphic>
                </wp:inline>
              </w:drawing>
            </w:r>
          </w:p>
          <w:p w:rsidR="002447C7" w:rsidRPr="006F6D60" w:rsidRDefault="002447C7" w:rsidP="002447C7">
            <w:pPr>
              <w:spacing w:before="100" w:beforeAutospacing="1" w:after="210" w:line="270" w:lineRule="atLeast"/>
              <w:rPr>
                <w:color w:val="000000" w:themeColor="text1"/>
                <w:lang w:val="es-CO"/>
              </w:rPr>
            </w:pPr>
            <w:r w:rsidRPr="006F6D60">
              <w:rPr>
                <w:color w:val="000000" w:themeColor="text1"/>
                <w:lang w:val="es-CO"/>
              </w:rPr>
              <w:t>Cambiar el último párrafo completo</w:t>
            </w:r>
            <w:ins w:id="291" w:author="Diego Pérez Medina" w:date="2015-03-02T22:16:00Z">
              <w:r w:rsidR="00D32328">
                <w:rPr>
                  <w:color w:val="000000" w:themeColor="text1"/>
                  <w:lang w:val="es-CO"/>
                </w:rPr>
                <w:t xml:space="preserve"> por el siguiente texto</w:t>
              </w:r>
            </w:ins>
            <w:r w:rsidRPr="006F6D60">
              <w:rPr>
                <w:color w:val="000000" w:themeColor="text1"/>
                <w:lang w:val="es-CO"/>
              </w:rPr>
              <w:t xml:space="preserve">: </w:t>
            </w:r>
          </w:p>
          <w:p w:rsidR="002447C7" w:rsidRPr="006F6D60" w:rsidRDefault="002447C7" w:rsidP="002447C7">
            <w:pPr>
              <w:shd w:val="clear" w:color="auto" w:fill="FFFFFF"/>
              <w:spacing w:before="100" w:beforeAutospacing="1" w:after="100" w:afterAutospacing="1"/>
              <w:rPr>
                <w:noProof/>
                <w:color w:val="000000" w:themeColor="text1"/>
              </w:rPr>
            </w:pPr>
            <w:r w:rsidRPr="006F6D60">
              <w:rPr>
                <w:noProof/>
                <w:color w:val="000000" w:themeColor="text1"/>
              </w:rPr>
              <w:t>Para acabar y a partir de lo que ya sabes, elabora un mapa conceptual sobre el colonialismo. Después</w:t>
            </w:r>
            <w:ins w:id="292" w:author="Diego Pérez Medina" w:date="2015-03-02T22:16:00Z">
              <w:r w:rsidR="00D32328">
                <w:rPr>
                  <w:noProof/>
                  <w:color w:val="000000" w:themeColor="text1"/>
                </w:rPr>
                <w:t>,</w:t>
              </w:r>
            </w:ins>
            <w:r w:rsidRPr="006F6D60">
              <w:rPr>
                <w:noProof/>
                <w:color w:val="000000" w:themeColor="text1"/>
              </w:rPr>
              <w:t xml:space="preserve"> puedes relacionar el imperialismo y sus consecuencias sobre los territorios que lo padecen actualmente. Revisa cuál es la situación de tu país.</w:t>
            </w:r>
          </w:p>
          <w:p w:rsidR="002447C7" w:rsidRPr="006F6D60" w:rsidRDefault="002447C7" w:rsidP="002447C7">
            <w:pPr>
              <w:spacing w:before="100" w:beforeAutospacing="1" w:after="210" w:line="270" w:lineRule="atLeast"/>
              <w:rPr>
                <w:color w:val="000000" w:themeColor="text1"/>
                <w:lang w:val="es-CO"/>
              </w:rPr>
            </w:pPr>
            <w:r w:rsidRPr="006F6D60">
              <w:rPr>
                <w:noProof/>
                <w:color w:val="000000" w:themeColor="text1"/>
              </w:rPr>
              <w:drawing>
                <wp:inline distT="0" distB="0" distL="0" distR="0" wp14:anchorId="7C940C95" wp14:editId="56B39864">
                  <wp:extent cx="6523186" cy="3667539"/>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532730" cy="3672905"/>
                          </a:xfrm>
                          <a:prstGeom prst="rect">
                            <a:avLst/>
                          </a:prstGeom>
                        </pic:spPr>
                      </pic:pic>
                    </a:graphicData>
                  </a:graphic>
                </wp:inline>
              </w:drawing>
            </w:r>
          </w:p>
        </w:tc>
      </w:tr>
      <w:tr w:rsidR="004D3C4E" w:rsidRPr="006F6D60" w:rsidTr="00F13FA5">
        <w:tc>
          <w:tcPr>
            <w:tcW w:w="1154" w:type="dxa"/>
          </w:tcPr>
          <w:p w:rsidR="002447C7" w:rsidRPr="006F6D60" w:rsidRDefault="002447C7" w:rsidP="00F575E3">
            <w:pPr>
              <w:spacing w:before="2" w:after="2"/>
              <w:rPr>
                <w:b/>
                <w:color w:val="000000" w:themeColor="text1"/>
              </w:rPr>
            </w:pPr>
            <w:r w:rsidRPr="006F6D60">
              <w:rPr>
                <w:b/>
                <w:color w:val="000000" w:themeColor="text1"/>
              </w:rPr>
              <w:t>Título</w:t>
            </w:r>
          </w:p>
        </w:tc>
        <w:tc>
          <w:tcPr>
            <w:tcW w:w="7900" w:type="dxa"/>
          </w:tcPr>
          <w:p w:rsidR="002447C7" w:rsidRPr="006F6D60" w:rsidRDefault="00683A8C" w:rsidP="00F575E3">
            <w:pPr>
              <w:rPr>
                <w:color w:val="000000" w:themeColor="text1"/>
                <w:lang w:val="es-ES"/>
              </w:rPr>
            </w:pPr>
            <w:r w:rsidRPr="006F6D60">
              <w:rPr>
                <w:color w:val="000000" w:themeColor="text1"/>
              </w:rPr>
              <w:t xml:space="preserve"> </w:t>
            </w:r>
            <w:r w:rsidR="00FE02B7" w:rsidRPr="006F6D60">
              <w:rPr>
                <w:color w:val="000000" w:themeColor="text1"/>
              </w:rPr>
              <w:t>Competencias: realización de un mapa conceptual sobre el imperialismo</w:t>
            </w:r>
          </w:p>
        </w:tc>
      </w:tr>
      <w:tr w:rsidR="002447C7" w:rsidRPr="006F6D60" w:rsidTr="00F13FA5">
        <w:trPr>
          <w:trHeight w:val="107"/>
        </w:trPr>
        <w:tc>
          <w:tcPr>
            <w:tcW w:w="1154" w:type="dxa"/>
          </w:tcPr>
          <w:p w:rsidR="002447C7" w:rsidRPr="006F6D60" w:rsidRDefault="002447C7" w:rsidP="00F575E3">
            <w:pPr>
              <w:spacing w:before="2" w:after="2"/>
              <w:rPr>
                <w:b/>
                <w:color w:val="000000" w:themeColor="text1"/>
              </w:rPr>
            </w:pPr>
            <w:r w:rsidRPr="006F6D60">
              <w:rPr>
                <w:b/>
                <w:color w:val="000000" w:themeColor="text1"/>
              </w:rPr>
              <w:t>Descripción</w:t>
            </w:r>
          </w:p>
        </w:tc>
        <w:tc>
          <w:tcPr>
            <w:tcW w:w="7900" w:type="dxa"/>
          </w:tcPr>
          <w:p w:rsidR="002447C7" w:rsidRPr="006F6D60" w:rsidRDefault="002447C7" w:rsidP="00F575E3">
            <w:pPr>
              <w:spacing w:before="2" w:after="2"/>
              <w:rPr>
                <w:color w:val="000000" w:themeColor="text1"/>
              </w:rPr>
            </w:pPr>
            <w:r w:rsidRPr="006F6D60">
              <w:rPr>
                <w:color w:val="000000" w:themeColor="text1"/>
              </w:rPr>
              <w:t xml:space="preserve"> </w:t>
            </w:r>
            <w:r w:rsidR="00FE02B7" w:rsidRPr="006F6D60">
              <w:rPr>
                <w:color w:val="000000" w:themeColor="text1"/>
              </w:rPr>
              <w:t>Actividad que propone elaborar un mapa conceptual en el que se resuman los aspectos más relevantes sobre el imperialismo.</w:t>
            </w:r>
          </w:p>
        </w:tc>
      </w:tr>
    </w:tbl>
    <w:p w:rsidR="002447C7" w:rsidRPr="006F6D60" w:rsidRDefault="002447C7">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76"/>
        <w:gridCol w:w="7778"/>
      </w:tblGrid>
      <w:tr w:rsidR="00057212" w:rsidRPr="006F6D60" w:rsidTr="00C62C05">
        <w:tc>
          <w:tcPr>
            <w:tcW w:w="9054" w:type="dxa"/>
            <w:gridSpan w:val="2"/>
            <w:shd w:val="clear" w:color="auto" w:fill="000000" w:themeFill="text1"/>
          </w:tcPr>
          <w:p w:rsidR="00057212" w:rsidRPr="006F6D60" w:rsidRDefault="00057212" w:rsidP="00C62C05">
            <w:pPr>
              <w:spacing w:before="2" w:after="2"/>
              <w:jc w:val="center"/>
              <w:rPr>
                <w:b/>
                <w:color w:val="000000" w:themeColor="text1"/>
              </w:rPr>
            </w:pPr>
            <w:r w:rsidRPr="006F6D60">
              <w:rPr>
                <w:b/>
                <w:color w:val="FFFFFF" w:themeColor="background1"/>
              </w:rPr>
              <w:t>Practica. Recurso nuevo</w:t>
            </w:r>
          </w:p>
        </w:tc>
      </w:tr>
      <w:tr w:rsidR="00057212" w:rsidRPr="006F6D60" w:rsidTr="00C62C05">
        <w:tc>
          <w:tcPr>
            <w:tcW w:w="2518" w:type="dxa"/>
          </w:tcPr>
          <w:p w:rsidR="00057212" w:rsidRPr="006F6D60" w:rsidRDefault="00057212" w:rsidP="00C62C05">
            <w:pPr>
              <w:spacing w:before="2" w:after="2"/>
              <w:rPr>
                <w:b/>
                <w:color w:val="000000" w:themeColor="text1"/>
              </w:rPr>
            </w:pPr>
            <w:r w:rsidRPr="006F6D60">
              <w:rPr>
                <w:b/>
                <w:color w:val="000000" w:themeColor="text1"/>
              </w:rPr>
              <w:t>Código</w:t>
            </w:r>
          </w:p>
        </w:tc>
        <w:tc>
          <w:tcPr>
            <w:tcW w:w="6536" w:type="dxa"/>
          </w:tcPr>
          <w:p w:rsidR="00057212" w:rsidRPr="006F6D60" w:rsidRDefault="00057212"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_01_REC1</w:t>
            </w:r>
            <w:r w:rsidR="00DB2B6D">
              <w:rPr>
                <w:color w:val="000000" w:themeColor="text1"/>
              </w:rPr>
              <w:t>8</w:t>
            </w:r>
            <w:r w:rsidRPr="006F6D60">
              <w:rPr>
                <w:color w:val="000000" w:themeColor="text1"/>
              </w:rPr>
              <w:t>0</w:t>
            </w:r>
          </w:p>
        </w:tc>
      </w:tr>
      <w:tr w:rsidR="00057212" w:rsidRPr="006F6D60" w:rsidTr="00C62C05">
        <w:tc>
          <w:tcPr>
            <w:tcW w:w="2518" w:type="dxa"/>
          </w:tcPr>
          <w:p w:rsidR="00057212" w:rsidRPr="006F6D60" w:rsidRDefault="00057212" w:rsidP="00C62C05">
            <w:pPr>
              <w:spacing w:before="2" w:after="2"/>
              <w:rPr>
                <w:color w:val="000000" w:themeColor="text1"/>
              </w:rPr>
            </w:pPr>
            <w:r w:rsidRPr="006F6D60">
              <w:rPr>
                <w:b/>
                <w:color w:val="000000" w:themeColor="text1"/>
              </w:rPr>
              <w:t xml:space="preserve"> </w:t>
            </w:r>
          </w:p>
        </w:tc>
        <w:tc>
          <w:tcPr>
            <w:tcW w:w="6536" w:type="dxa"/>
          </w:tcPr>
          <w:p w:rsidR="00057212" w:rsidRPr="006F6D60" w:rsidRDefault="00057212" w:rsidP="00C62C05">
            <w:pPr>
              <w:spacing w:before="2" w:after="2"/>
              <w:rPr>
                <w:color w:val="000000" w:themeColor="text1"/>
              </w:rPr>
            </w:pPr>
            <w:r w:rsidRPr="006F6D60">
              <w:rPr>
                <w:color w:val="000000" w:themeColor="text1"/>
              </w:rPr>
              <w:t>MOTOR M5B</w:t>
            </w:r>
          </w:p>
          <w:p w:rsidR="00057212" w:rsidRPr="006F6D60" w:rsidRDefault="00057212" w:rsidP="00C62C05">
            <w:pPr>
              <w:spacing w:before="2" w:after="2"/>
              <w:rPr>
                <w:color w:val="000000" w:themeColor="text1"/>
              </w:rPr>
            </w:pPr>
            <w:r w:rsidRPr="006F6D60">
              <w:rPr>
                <w:color w:val="000000" w:themeColor="text1"/>
              </w:rPr>
              <w:t xml:space="preserve">Utilizar video del Banco de </w:t>
            </w:r>
            <w:r w:rsidR="000C136E" w:rsidRPr="006F6D60">
              <w:rPr>
                <w:color w:val="000000" w:themeColor="text1"/>
              </w:rPr>
              <w:t>Contenidos</w:t>
            </w:r>
            <w:r w:rsidRPr="006F6D60">
              <w:rPr>
                <w:color w:val="000000" w:themeColor="text1"/>
              </w:rPr>
              <w:t>.</w:t>
            </w:r>
            <w:ins w:id="293" w:author="Diego Pérez Medina" w:date="2015-03-02T22:18:00Z">
              <w:r w:rsidR="000C136E">
                <w:rPr>
                  <w:color w:val="000000" w:themeColor="text1"/>
                </w:rPr>
                <w:t xml:space="preserve"> </w:t>
              </w:r>
            </w:ins>
            <w:hyperlink r:id="rId47" w:history="1">
              <w:r w:rsidRPr="006F6D60">
                <w:rPr>
                  <w:rStyle w:val="Hipervnculo"/>
                </w:rPr>
                <w:t>http://aulaplaneta.planetasaber.com/encyclopedia/default.asp?idreg=8320&amp;ruta=Buscador</w:t>
              </w:r>
            </w:hyperlink>
          </w:p>
          <w:p w:rsidR="00057212" w:rsidRPr="006F6D60" w:rsidRDefault="00057212" w:rsidP="00C62C05">
            <w:pPr>
              <w:spacing w:before="2" w:after="2"/>
              <w:rPr>
                <w:color w:val="000000" w:themeColor="text1"/>
              </w:rPr>
            </w:pPr>
          </w:p>
          <w:p w:rsidR="00057212" w:rsidRPr="006F6D60" w:rsidRDefault="00057212" w:rsidP="00C62C05">
            <w:pPr>
              <w:spacing w:before="2" w:after="2"/>
              <w:rPr>
                <w:color w:val="000000" w:themeColor="text1"/>
              </w:rPr>
            </w:pPr>
            <w:r w:rsidRPr="006F6D60">
              <w:rPr>
                <w:color w:val="000000" w:themeColor="text1"/>
              </w:rPr>
              <w:t>Causas, desarrollo y consecuencias de la primera gran contienda del ámbito mundial.</w:t>
            </w:r>
          </w:p>
          <w:p w:rsidR="00057212" w:rsidRPr="006F6D60" w:rsidRDefault="00057212" w:rsidP="00C62C05">
            <w:pPr>
              <w:spacing w:before="2" w:after="2"/>
              <w:rPr>
                <w:color w:val="000000" w:themeColor="text1"/>
              </w:rPr>
            </w:pPr>
          </w:p>
        </w:tc>
      </w:tr>
      <w:tr w:rsidR="00057212" w:rsidRPr="006F6D60" w:rsidTr="00C62C05">
        <w:tc>
          <w:tcPr>
            <w:tcW w:w="2518" w:type="dxa"/>
          </w:tcPr>
          <w:p w:rsidR="00057212" w:rsidRPr="006F6D60" w:rsidRDefault="00057212" w:rsidP="00C62C05">
            <w:pPr>
              <w:spacing w:before="2" w:after="2"/>
              <w:rPr>
                <w:b/>
                <w:color w:val="000000" w:themeColor="text1"/>
              </w:rPr>
            </w:pPr>
            <w:r w:rsidRPr="006F6D60">
              <w:rPr>
                <w:b/>
                <w:color w:val="000000" w:themeColor="text1"/>
              </w:rPr>
              <w:t>Título</w:t>
            </w:r>
          </w:p>
        </w:tc>
        <w:tc>
          <w:tcPr>
            <w:tcW w:w="6536" w:type="dxa"/>
          </w:tcPr>
          <w:p w:rsidR="00057212" w:rsidRPr="006F6D60" w:rsidRDefault="00057212" w:rsidP="000C136E">
            <w:pPr>
              <w:rPr>
                <w:color w:val="000000" w:themeColor="text1"/>
                <w:lang w:val="es-ES"/>
              </w:rPr>
            </w:pPr>
            <w:r w:rsidRPr="006F6D60">
              <w:rPr>
                <w:color w:val="000000" w:themeColor="text1"/>
                <w:lang w:val="es-ES"/>
              </w:rPr>
              <w:t>Causas y consecuencia</w:t>
            </w:r>
            <w:r w:rsidR="000C136E">
              <w:rPr>
                <w:color w:val="000000" w:themeColor="text1"/>
                <w:lang w:val="es-ES"/>
              </w:rPr>
              <w:t>s de la Primera Guerra Mundial</w:t>
            </w:r>
          </w:p>
        </w:tc>
      </w:tr>
      <w:tr w:rsidR="00057212" w:rsidRPr="006F6D60" w:rsidTr="00C62C05">
        <w:tc>
          <w:tcPr>
            <w:tcW w:w="2518" w:type="dxa"/>
          </w:tcPr>
          <w:p w:rsidR="00057212" w:rsidRPr="006F6D60" w:rsidRDefault="00057212" w:rsidP="00C62C05">
            <w:pPr>
              <w:spacing w:before="2" w:after="2"/>
              <w:rPr>
                <w:b/>
                <w:color w:val="000000" w:themeColor="text1"/>
              </w:rPr>
            </w:pPr>
            <w:r w:rsidRPr="006F6D60">
              <w:rPr>
                <w:b/>
                <w:color w:val="000000" w:themeColor="text1"/>
              </w:rPr>
              <w:t>Descripción</w:t>
            </w:r>
          </w:p>
        </w:tc>
        <w:tc>
          <w:tcPr>
            <w:tcW w:w="6536" w:type="dxa"/>
          </w:tcPr>
          <w:p w:rsidR="00495036" w:rsidRPr="006F6D60" w:rsidRDefault="00495036" w:rsidP="000C136E">
            <w:pPr>
              <w:rPr>
                <w:color w:val="000000" w:themeColor="text1"/>
              </w:rPr>
            </w:pPr>
            <w:r w:rsidRPr="006F6D60">
              <w:rPr>
                <w:color w:val="000000" w:themeColor="text1"/>
              </w:rPr>
              <w:t>Causas, desarrollo y consecuencias de la primera gran contienda del ámbito mundial.</w:t>
            </w:r>
          </w:p>
          <w:p w:rsidR="00057212" w:rsidRPr="006F6D60" w:rsidRDefault="00057212" w:rsidP="00C62C05">
            <w:pPr>
              <w:spacing w:before="2" w:after="2"/>
              <w:rPr>
                <w:color w:val="000000" w:themeColor="text1"/>
              </w:rPr>
            </w:pPr>
          </w:p>
        </w:tc>
      </w:tr>
    </w:tbl>
    <w:p w:rsidR="003E694E" w:rsidRPr="006F6D60"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470"/>
        <w:gridCol w:w="7584"/>
      </w:tblGrid>
      <w:tr w:rsidR="003E694E" w:rsidRPr="006F6D60" w:rsidTr="006457BF">
        <w:tc>
          <w:tcPr>
            <w:tcW w:w="9054" w:type="dxa"/>
            <w:gridSpan w:val="2"/>
            <w:shd w:val="clear" w:color="auto" w:fill="000000" w:themeFill="text1"/>
          </w:tcPr>
          <w:p w:rsidR="003E694E" w:rsidRPr="006F6D60" w:rsidRDefault="00683A8C" w:rsidP="006457BF">
            <w:pPr>
              <w:spacing w:before="2" w:after="2"/>
              <w:jc w:val="center"/>
              <w:rPr>
                <w:b/>
                <w:color w:val="000000" w:themeColor="text1"/>
              </w:rPr>
            </w:pPr>
            <w:r w:rsidRPr="006F6D60">
              <w:rPr>
                <w:b/>
                <w:color w:val="FFFFFF" w:themeColor="background1"/>
              </w:rPr>
              <w:t xml:space="preserve"> </w:t>
            </w:r>
            <w:r w:rsidR="003E694E" w:rsidRPr="006F6D60">
              <w:rPr>
                <w:b/>
                <w:color w:val="FFFFFF" w:themeColor="background1"/>
              </w:rPr>
              <w:t>Practica. Recurso</w:t>
            </w:r>
            <w:r w:rsidRPr="006F6D60">
              <w:rPr>
                <w:b/>
                <w:color w:val="FFFFFF" w:themeColor="background1"/>
              </w:rPr>
              <w:t xml:space="preserve"> </w:t>
            </w:r>
            <w:r w:rsidR="003E694E" w:rsidRPr="006F6D60">
              <w:rPr>
                <w:b/>
                <w:color w:val="FFFFFF" w:themeColor="background1"/>
              </w:rPr>
              <w:t>aprovechado</w:t>
            </w:r>
          </w:p>
        </w:tc>
      </w:tr>
      <w:tr w:rsidR="003E694E" w:rsidRPr="006F6D60" w:rsidTr="001C5837">
        <w:tc>
          <w:tcPr>
            <w:tcW w:w="1470" w:type="dxa"/>
          </w:tcPr>
          <w:p w:rsidR="003E694E" w:rsidRPr="006F6D60" w:rsidRDefault="003E694E" w:rsidP="006457BF">
            <w:pPr>
              <w:spacing w:before="2" w:after="2"/>
              <w:rPr>
                <w:b/>
                <w:color w:val="000000" w:themeColor="text1"/>
              </w:rPr>
            </w:pPr>
            <w:r w:rsidRPr="006F6D60">
              <w:rPr>
                <w:b/>
                <w:color w:val="000000" w:themeColor="text1"/>
              </w:rPr>
              <w:t>Código</w:t>
            </w:r>
          </w:p>
        </w:tc>
        <w:tc>
          <w:tcPr>
            <w:tcW w:w="7584" w:type="dxa"/>
          </w:tcPr>
          <w:p w:rsidR="003E694E" w:rsidRPr="006F6D60" w:rsidRDefault="003E694E" w:rsidP="00DB2B6D">
            <w:pPr>
              <w:spacing w:before="2" w:after="2"/>
              <w:rPr>
                <w:b/>
                <w:color w:val="000000" w:themeColor="text1"/>
              </w:rPr>
            </w:pPr>
            <w:r w:rsidRPr="006F6D60">
              <w:rPr>
                <w:color w:val="000000" w:themeColor="text1"/>
              </w:rPr>
              <w:t>CS_09_01_REC1</w:t>
            </w:r>
            <w:r w:rsidR="00DB2B6D">
              <w:rPr>
                <w:color w:val="000000" w:themeColor="text1"/>
              </w:rPr>
              <w:t>90</w:t>
            </w:r>
          </w:p>
        </w:tc>
      </w:tr>
      <w:tr w:rsidR="003E694E" w:rsidRPr="006F6D60" w:rsidTr="001C5837">
        <w:tc>
          <w:tcPr>
            <w:tcW w:w="1470" w:type="dxa"/>
          </w:tcPr>
          <w:p w:rsidR="003E694E" w:rsidRPr="006F6D60" w:rsidRDefault="003E694E" w:rsidP="006457BF">
            <w:pPr>
              <w:spacing w:before="2" w:after="2"/>
              <w:rPr>
                <w:color w:val="000000" w:themeColor="text1"/>
              </w:rPr>
            </w:pPr>
            <w:r w:rsidRPr="006F6D60">
              <w:rPr>
                <w:b/>
                <w:color w:val="000000" w:themeColor="text1"/>
              </w:rPr>
              <w:t>Ubicación en Aula Planeta</w:t>
            </w:r>
          </w:p>
        </w:tc>
        <w:tc>
          <w:tcPr>
            <w:tcW w:w="7584" w:type="dxa"/>
          </w:tcPr>
          <w:p w:rsidR="003E694E" w:rsidRPr="006F6D60" w:rsidRDefault="003E694E" w:rsidP="00AB613A">
            <w:pPr>
              <w:spacing w:before="2" w:after="2"/>
              <w:rPr>
                <w:color w:val="000000" w:themeColor="text1"/>
                <w:lang w:val="es-CO"/>
              </w:rPr>
            </w:pPr>
            <w:r w:rsidRPr="006F6D60">
              <w:rPr>
                <w:color w:val="000000" w:themeColor="text1"/>
              </w:rPr>
              <w:t xml:space="preserve"> </w:t>
            </w:r>
            <w:r w:rsidR="00AB613A" w:rsidRPr="006F6D60">
              <w:rPr>
                <w:color w:val="000000" w:themeColor="text1"/>
              </w:rPr>
              <w:t>4 ESO ciencias sociales, geografía e historia/ El imperialismo y la primera guerra mundial/Identifica las causas</w:t>
            </w:r>
            <w:r w:rsidR="00683A8C" w:rsidRPr="006F6D60">
              <w:rPr>
                <w:color w:val="000000" w:themeColor="text1"/>
              </w:rPr>
              <w:t xml:space="preserve"> </w:t>
            </w:r>
            <w:r w:rsidR="00AB613A" w:rsidRPr="006F6D60">
              <w:rPr>
                <w:color w:val="000000" w:themeColor="text1"/>
              </w:rPr>
              <w:t>y evolución de la primera Guerra mundial</w:t>
            </w:r>
          </w:p>
        </w:tc>
      </w:tr>
      <w:tr w:rsidR="003E694E" w:rsidRPr="006F6D60" w:rsidTr="001C5837">
        <w:trPr>
          <w:trHeight w:val="913"/>
        </w:trPr>
        <w:tc>
          <w:tcPr>
            <w:tcW w:w="1470" w:type="dxa"/>
          </w:tcPr>
          <w:p w:rsidR="003E694E" w:rsidRPr="006F6D60" w:rsidRDefault="003E694E" w:rsidP="006457BF">
            <w:pPr>
              <w:spacing w:before="2" w:after="2"/>
              <w:rPr>
                <w:color w:val="000000" w:themeColor="text1"/>
              </w:rPr>
            </w:pPr>
            <w:r w:rsidRPr="006F6D60">
              <w:rPr>
                <w:b/>
                <w:color w:val="000000" w:themeColor="text1"/>
              </w:rPr>
              <w:t>Cambio (descripción o capturas de pantallas)</w:t>
            </w:r>
          </w:p>
        </w:tc>
        <w:tc>
          <w:tcPr>
            <w:tcW w:w="7584" w:type="dxa"/>
          </w:tcPr>
          <w:p w:rsidR="003E694E" w:rsidRPr="006F6D60" w:rsidRDefault="003E694E" w:rsidP="006457BF">
            <w:pPr>
              <w:spacing w:before="100" w:beforeAutospacing="1" w:after="210" w:line="270" w:lineRule="atLeast"/>
              <w:rPr>
                <w:color w:val="000000" w:themeColor="text1"/>
              </w:rPr>
            </w:pPr>
          </w:p>
          <w:p w:rsidR="003E694E" w:rsidRPr="006F6D60" w:rsidRDefault="00AB613A" w:rsidP="00AB613A">
            <w:pPr>
              <w:spacing w:before="100" w:beforeAutospacing="1" w:after="210" w:line="270" w:lineRule="atLeast"/>
              <w:rPr>
                <w:color w:val="000000" w:themeColor="text1"/>
              </w:rPr>
            </w:pPr>
            <w:r w:rsidRPr="006F6D60">
              <w:rPr>
                <w:color w:val="000000" w:themeColor="text1"/>
              </w:rPr>
              <w:t>No tiene cambios</w:t>
            </w:r>
          </w:p>
        </w:tc>
      </w:tr>
      <w:tr w:rsidR="003E694E" w:rsidRPr="006F6D60" w:rsidTr="001C5837">
        <w:tc>
          <w:tcPr>
            <w:tcW w:w="1470" w:type="dxa"/>
          </w:tcPr>
          <w:p w:rsidR="003E694E" w:rsidRPr="006F6D60" w:rsidRDefault="003E694E" w:rsidP="006457BF">
            <w:pPr>
              <w:spacing w:before="2" w:after="2"/>
              <w:rPr>
                <w:b/>
                <w:color w:val="000000" w:themeColor="text1"/>
              </w:rPr>
            </w:pPr>
            <w:r w:rsidRPr="006F6D60">
              <w:rPr>
                <w:b/>
                <w:color w:val="000000" w:themeColor="text1"/>
              </w:rPr>
              <w:t>Título</w:t>
            </w:r>
          </w:p>
        </w:tc>
        <w:tc>
          <w:tcPr>
            <w:tcW w:w="7584" w:type="dxa"/>
          </w:tcPr>
          <w:p w:rsidR="003E694E" w:rsidRPr="006F6D60" w:rsidRDefault="003E694E" w:rsidP="001C5837">
            <w:pPr>
              <w:rPr>
                <w:color w:val="000000" w:themeColor="text1"/>
                <w:lang w:val="es-ES"/>
              </w:rPr>
            </w:pPr>
            <w:r w:rsidRPr="006F6D60">
              <w:rPr>
                <w:color w:val="000000" w:themeColor="text1"/>
              </w:rPr>
              <w:t xml:space="preserve"> </w:t>
            </w:r>
            <w:r w:rsidR="00AB613A" w:rsidRPr="006F6D60">
              <w:rPr>
                <w:color w:val="000000" w:themeColor="text1"/>
              </w:rPr>
              <w:t>Identifica las causas</w:t>
            </w:r>
            <w:r w:rsidR="00683A8C" w:rsidRPr="006F6D60">
              <w:rPr>
                <w:color w:val="000000" w:themeColor="text1"/>
              </w:rPr>
              <w:t xml:space="preserve"> </w:t>
            </w:r>
            <w:r w:rsidR="00AB613A" w:rsidRPr="006F6D60">
              <w:rPr>
                <w:color w:val="000000" w:themeColor="text1"/>
              </w:rPr>
              <w:t xml:space="preserve">y evolución de la </w:t>
            </w:r>
            <w:del w:id="294" w:author="Diego Pérez Medina" w:date="2015-03-02T22:19:00Z">
              <w:r w:rsidR="00AB613A" w:rsidRPr="006F6D60" w:rsidDel="001C5837">
                <w:rPr>
                  <w:color w:val="000000" w:themeColor="text1"/>
                </w:rPr>
                <w:delText>p</w:delText>
              </w:r>
            </w:del>
            <w:ins w:id="295" w:author="Diego Pérez Medina" w:date="2015-03-02T22:19:00Z">
              <w:r w:rsidR="001C5837">
                <w:rPr>
                  <w:color w:val="000000" w:themeColor="text1"/>
                </w:rPr>
                <w:t>P</w:t>
              </w:r>
            </w:ins>
            <w:r w:rsidR="00AB613A" w:rsidRPr="006F6D60">
              <w:rPr>
                <w:color w:val="000000" w:themeColor="text1"/>
              </w:rPr>
              <w:t xml:space="preserve">rimera Guerra </w:t>
            </w:r>
            <w:del w:id="296" w:author="Diego Pérez Medina" w:date="2015-03-02T22:19:00Z">
              <w:r w:rsidR="00AB613A" w:rsidRPr="006F6D60" w:rsidDel="001C5837">
                <w:rPr>
                  <w:color w:val="000000" w:themeColor="text1"/>
                </w:rPr>
                <w:delText>m</w:delText>
              </w:r>
            </w:del>
            <w:ins w:id="297" w:author="Diego Pérez Medina" w:date="2015-03-02T22:19:00Z">
              <w:r w:rsidR="001C5837">
                <w:rPr>
                  <w:color w:val="000000" w:themeColor="text1"/>
                </w:rPr>
                <w:t>M</w:t>
              </w:r>
            </w:ins>
            <w:r w:rsidR="00AB613A" w:rsidRPr="006F6D60">
              <w:rPr>
                <w:color w:val="000000" w:themeColor="text1"/>
              </w:rPr>
              <w:t>undial</w:t>
            </w:r>
          </w:p>
        </w:tc>
      </w:tr>
      <w:tr w:rsidR="003E694E" w:rsidRPr="006F6D60" w:rsidTr="001C5837">
        <w:trPr>
          <w:trHeight w:val="107"/>
        </w:trPr>
        <w:tc>
          <w:tcPr>
            <w:tcW w:w="1470" w:type="dxa"/>
          </w:tcPr>
          <w:p w:rsidR="003E694E" w:rsidRPr="006F6D60" w:rsidRDefault="003E694E" w:rsidP="006457BF">
            <w:pPr>
              <w:spacing w:before="2" w:after="2"/>
              <w:rPr>
                <w:b/>
                <w:color w:val="000000" w:themeColor="text1"/>
              </w:rPr>
            </w:pPr>
            <w:r w:rsidRPr="006F6D60">
              <w:rPr>
                <w:b/>
                <w:color w:val="000000" w:themeColor="text1"/>
              </w:rPr>
              <w:t>Descripción</w:t>
            </w:r>
          </w:p>
        </w:tc>
        <w:tc>
          <w:tcPr>
            <w:tcW w:w="7584" w:type="dxa"/>
          </w:tcPr>
          <w:p w:rsidR="003E694E" w:rsidRPr="006F6D60" w:rsidRDefault="00AB613A" w:rsidP="00AB613A">
            <w:pPr>
              <w:spacing w:before="2" w:after="2"/>
              <w:rPr>
                <w:color w:val="000000" w:themeColor="text1"/>
              </w:rPr>
            </w:pPr>
            <w:r w:rsidRPr="006F6D60">
              <w:rPr>
                <w:color w:val="000000" w:themeColor="text1"/>
              </w:rPr>
              <w:t>Actividad cuyo objetivo es distinguir las razones que llevaron al estallido de la Gran Guerra y el contexto histórico en que se produjeron.</w:t>
            </w:r>
            <w:r w:rsidR="00683A8C" w:rsidRPr="006F6D60">
              <w:rPr>
                <w:color w:val="000000" w:themeColor="text1"/>
              </w:rPr>
              <w:t xml:space="preserve"> </w:t>
            </w:r>
          </w:p>
        </w:tc>
      </w:tr>
    </w:tbl>
    <w:p w:rsidR="003E694E" w:rsidRPr="006F6D60"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86"/>
        <w:gridCol w:w="7768"/>
      </w:tblGrid>
      <w:tr w:rsidR="004D3C4E" w:rsidRPr="006F6D60" w:rsidTr="00F575E3">
        <w:tc>
          <w:tcPr>
            <w:tcW w:w="9054" w:type="dxa"/>
            <w:gridSpan w:val="2"/>
            <w:shd w:val="clear" w:color="auto" w:fill="000000" w:themeFill="text1"/>
          </w:tcPr>
          <w:p w:rsidR="00FE02B7" w:rsidRPr="006F6D60" w:rsidRDefault="00FE02B7" w:rsidP="00F575E3">
            <w:pPr>
              <w:spacing w:before="2" w:after="2"/>
              <w:jc w:val="center"/>
              <w:rPr>
                <w:b/>
                <w:color w:val="000000" w:themeColor="text1"/>
              </w:rPr>
            </w:pPr>
            <w:r w:rsidRPr="006F6D60">
              <w:rPr>
                <w:b/>
                <w:color w:val="FFFFFF" w:themeColor="background1"/>
              </w:rPr>
              <w:t>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5F4484">
        <w:tc>
          <w:tcPr>
            <w:tcW w:w="1286" w:type="dxa"/>
          </w:tcPr>
          <w:p w:rsidR="00FE02B7" w:rsidRPr="006F6D60" w:rsidRDefault="00FE02B7" w:rsidP="00F575E3">
            <w:pPr>
              <w:spacing w:before="2" w:after="2"/>
              <w:rPr>
                <w:b/>
                <w:color w:val="000000" w:themeColor="text1"/>
              </w:rPr>
            </w:pPr>
            <w:r w:rsidRPr="006F6D60">
              <w:rPr>
                <w:b/>
                <w:color w:val="000000" w:themeColor="text1"/>
              </w:rPr>
              <w:t>Código</w:t>
            </w:r>
          </w:p>
        </w:tc>
        <w:tc>
          <w:tcPr>
            <w:tcW w:w="7768" w:type="dxa"/>
          </w:tcPr>
          <w:p w:rsidR="00FE02B7" w:rsidRPr="006F6D60" w:rsidRDefault="00FE02B7"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200</w:t>
            </w:r>
          </w:p>
        </w:tc>
      </w:tr>
      <w:tr w:rsidR="004D3C4E" w:rsidRPr="006F6D60" w:rsidTr="005F4484">
        <w:tc>
          <w:tcPr>
            <w:tcW w:w="1286" w:type="dxa"/>
          </w:tcPr>
          <w:p w:rsidR="00FE02B7" w:rsidRPr="006F6D60" w:rsidRDefault="00FE02B7" w:rsidP="00F575E3">
            <w:pPr>
              <w:spacing w:before="2" w:after="2"/>
              <w:rPr>
                <w:color w:val="000000" w:themeColor="text1"/>
              </w:rPr>
            </w:pPr>
            <w:r w:rsidRPr="006F6D60">
              <w:rPr>
                <w:b/>
                <w:color w:val="000000" w:themeColor="text1"/>
              </w:rPr>
              <w:t>Ubicación en Aula Planeta</w:t>
            </w:r>
          </w:p>
        </w:tc>
        <w:tc>
          <w:tcPr>
            <w:tcW w:w="7768" w:type="dxa"/>
          </w:tcPr>
          <w:p w:rsidR="00FE02B7" w:rsidRPr="006F6D60" w:rsidRDefault="00FE02B7" w:rsidP="00F575E3">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 </w:t>
            </w:r>
            <w:r w:rsidR="00232EC7" w:rsidRPr="006F6D60">
              <w:rPr>
                <w:color w:val="000000" w:themeColor="text1"/>
                <w:lang w:val="es-ES"/>
              </w:rPr>
              <w:t>Ejercitación, proyectos y competencias.</w:t>
            </w:r>
          </w:p>
        </w:tc>
      </w:tr>
      <w:tr w:rsidR="004D3C4E" w:rsidRPr="006F6D60" w:rsidTr="005F4484">
        <w:trPr>
          <w:trHeight w:val="913"/>
        </w:trPr>
        <w:tc>
          <w:tcPr>
            <w:tcW w:w="1286" w:type="dxa"/>
          </w:tcPr>
          <w:p w:rsidR="00FE02B7" w:rsidRPr="006F6D60" w:rsidRDefault="00FE02B7" w:rsidP="00F575E3">
            <w:pPr>
              <w:spacing w:before="2" w:after="2"/>
              <w:rPr>
                <w:color w:val="000000" w:themeColor="text1"/>
              </w:rPr>
            </w:pPr>
            <w:r w:rsidRPr="006F6D60">
              <w:rPr>
                <w:b/>
                <w:color w:val="000000" w:themeColor="text1"/>
              </w:rPr>
              <w:t>Cambio (descripción o capturas de pantallas)</w:t>
            </w:r>
          </w:p>
        </w:tc>
        <w:tc>
          <w:tcPr>
            <w:tcW w:w="7768" w:type="dxa"/>
          </w:tcPr>
          <w:p w:rsidR="00FE02B7" w:rsidRPr="006F6D60" w:rsidRDefault="00FE02B7" w:rsidP="00F575E3">
            <w:pPr>
              <w:spacing w:before="100" w:beforeAutospacing="1" w:after="210" w:line="270" w:lineRule="atLeast"/>
              <w:rPr>
                <w:color w:val="000000" w:themeColor="text1"/>
              </w:rPr>
            </w:pPr>
          </w:p>
          <w:p w:rsidR="00465B3F" w:rsidRPr="006F6D60" w:rsidRDefault="001C5837" w:rsidP="00F575E3">
            <w:pPr>
              <w:spacing w:before="100" w:beforeAutospacing="1" w:after="210" w:line="270" w:lineRule="atLeast"/>
              <w:rPr>
                <w:color w:val="000000" w:themeColor="text1"/>
              </w:rPr>
            </w:pPr>
            <w:ins w:id="298" w:author="Diego Pérez Medina" w:date="2015-03-02T22:20:00Z">
              <w:r>
                <w:rPr>
                  <w:color w:val="000000" w:themeColor="text1"/>
                </w:rPr>
                <w:t>Modificar los aspectos señalados sobre la imagen.</w:t>
              </w:r>
            </w:ins>
          </w:p>
          <w:p w:rsidR="0091289F" w:rsidRPr="006F6D60" w:rsidRDefault="0091289F" w:rsidP="00866537">
            <w:pPr>
              <w:spacing w:before="100" w:beforeAutospacing="1" w:after="210" w:line="270" w:lineRule="atLeast"/>
              <w:rPr>
                <w:color w:val="000000" w:themeColor="text1"/>
              </w:rPr>
            </w:pPr>
          </w:p>
          <w:p w:rsidR="0091289F" w:rsidRPr="006F6D60" w:rsidRDefault="0091289F" w:rsidP="00866537">
            <w:pPr>
              <w:spacing w:before="100" w:beforeAutospacing="1" w:after="210" w:line="270" w:lineRule="atLeast"/>
              <w:rPr>
                <w:color w:val="000000" w:themeColor="text1"/>
              </w:rPr>
            </w:pPr>
          </w:p>
          <w:p w:rsidR="0091289F" w:rsidRPr="006F6D60" w:rsidRDefault="0091289F" w:rsidP="00866537">
            <w:pPr>
              <w:spacing w:before="100" w:beforeAutospacing="1" w:after="210" w:line="270" w:lineRule="atLeast"/>
              <w:rPr>
                <w:color w:val="000000" w:themeColor="text1"/>
              </w:rPr>
            </w:pPr>
          </w:p>
          <w:p w:rsidR="00465B3F" w:rsidRPr="006F6D60" w:rsidRDefault="00647CA0" w:rsidP="0091289F">
            <w:pPr>
              <w:spacing w:before="100" w:beforeAutospacing="1" w:after="210" w:line="270" w:lineRule="atLeast"/>
              <w:rPr>
                <w:color w:val="000000" w:themeColor="text1"/>
              </w:rPr>
            </w:pPr>
            <w:r w:rsidRPr="006F6D60">
              <w:rPr>
                <w:noProof/>
                <w:color w:val="000000" w:themeColor="text1"/>
              </w:rPr>
              <mc:AlternateContent>
                <mc:Choice Requires="wps">
                  <w:drawing>
                    <wp:anchor distT="0" distB="0" distL="114300" distR="114300" simplePos="0" relativeHeight="251671552" behindDoc="0" locked="0" layoutInCell="1" allowOverlap="1" wp14:anchorId="0F26D7EB" wp14:editId="60360638">
                      <wp:simplePos x="0" y="0"/>
                      <wp:positionH relativeFrom="column">
                        <wp:posOffset>3112770</wp:posOffset>
                      </wp:positionH>
                      <wp:positionV relativeFrom="paragraph">
                        <wp:posOffset>1368425</wp:posOffset>
                      </wp:positionV>
                      <wp:extent cx="737235" cy="283210"/>
                      <wp:effectExtent l="0" t="0" r="81915" b="78740"/>
                      <wp:wrapNone/>
                      <wp:docPr id="338" name="338 Conector recto de flecha"/>
                      <wp:cNvGraphicFramePr/>
                      <a:graphic xmlns:a="http://schemas.openxmlformats.org/drawingml/2006/main">
                        <a:graphicData uri="http://schemas.microsoft.com/office/word/2010/wordprocessingShape">
                          <wps:wsp>
                            <wps:cNvCnPr/>
                            <wps:spPr>
                              <a:xfrm>
                                <a:off x="0" y="0"/>
                                <a:ext cx="737235" cy="2832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38 Conector recto de flecha" o:spid="_x0000_s1026" type="#_x0000_t32" style="position:absolute;margin-left:245.1pt;margin-top:107.75pt;width:58.05pt;height:2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" strokecolor="#4579b8 [3044]">
                      <v:stroke endarrow="open"/>
                    </v:shape>
                  </w:pict>
                </mc:Fallback>
              </mc:AlternateContent>
            </w:r>
            <w:r w:rsidR="0091289F" w:rsidRPr="006F6D60">
              <w:rPr>
                <w:noProof/>
                <w:color w:val="000000" w:themeColor="text1"/>
              </w:rPr>
              <mc:AlternateContent>
                <mc:Choice Requires="wps">
                  <w:drawing>
                    <wp:anchor distT="0" distB="0" distL="114300" distR="114300" simplePos="0" relativeHeight="251670528" behindDoc="0" locked="0" layoutInCell="1" allowOverlap="1" wp14:anchorId="139986DC" wp14:editId="03D76AB6">
                      <wp:simplePos x="0" y="0"/>
                      <wp:positionH relativeFrom="column">
                        <wp:posOffset>3410788</wp:posOffset>
                      </wp:positionH>
                      <wp:positionV relativeFrom="paragraph">
                        <wp:posOffset>1649634</wp:posOffset>
                      </wp:positionV>
                      <wp:extent cx="807085" cy="298450"/>
                      <wp:effectExtent l="0" t="0" r="12065" b="254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solidFill>
                                <a:srgbClr val="FFFFFF"/>
                              </a:solidFill>
                              <a:ln w="9525">
                                <a:solidFill>
                                  <a:srgbClr val="000000"/>
                                </a:solidFill>
                                <a:miter lim="800000"/>
                                <a:headEnd/>
                                <a:tailEnd/>
                              </a:ln>
                            </wps:spPr>
                            <wps:txbx>
                              <w:txbxContent>
                                <w:p w:rsidR="005E2A22" w:rsidRDefault="005E2A22">
                                  <w:r>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68.55pt;margin-top:129.9pt;width:63.5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">
                      <v:textbox>
                        <w:txbxContent>
                          <w:p w:rsidR="005E2A22" w:rsidRDefault="005E2A22">
                            <w:r>
                              <w:t>Eliminar</w:t>
                            </w:r>
                          </w:p>
                        </w:txbxContent>
                      </v:textbox>
                    </v:shape>
                  </w:pict>
                </mc:Fallback>
              </mc:AlternateContent>
            </w:r>
            <w:r w:rsidR="0091289F" w:rsidRPr="006F6D60">
              <w:rPr>
                <w:noProof/>
                <w:color w:val="000000" w:themeColor="text1"/>
              </w:rPr>
              <mc:AlternateContent>
                <mc:Choice Requires="wps">
                  <w:drawing>
                    <wp:anchor distT="0" distB="0" distL="114300" distR="114300" simplePos="0" relativeHeight="251664384" behindDoc="0" locked="0" layoutInCell="1" allowOverlap="1" wp14:anchorId="7A2571D9" wp14:editId="098D98B5">
                      <wp:simplePos x="0" y="0"/>
                      <wp:positionH relativeFrom="column">
                        <wp:posOffset>2992496</wp:posOffset>
                      </wp:positionH>
                      <wp:positionV relativeFrom="paragraph">
                        <wp:posOffset>1283944</wp:posOffset>
                      </wp:positionV>
                      <wp:extent cx="121298" cy="83062"/>
                      <wp:effectExtent l="0" t="0" r="12065" b="12700"/>
                      <wp:wrapNone/>
                      <wp:docPr id="328" name="328 Rectángulo"/>
                      <wp:cNvGraphicFramePr/>
                      <a:graphic xmlns:a="http://schemas.openxmlformats.org/drawingml/2006/main">
                        <a:graphicData uri="http://schemas.microsoft.com/office/word/2010/wordprocessingShape">
                          <wps:wsp>
                            <wps:cNvSpPr/>
                            <wps:spPr>
                              <a:xfrm>
                                <a:off x="0" y="0"/>
                                <a:ext cx="121298" cy="83062"/>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8 Rectángulo" o:spid="_x0000_s1026" style="position:absolute;margin-left:235.65pt;margin-top:101.1pt;width:9.55pt;height: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" filled="f" strokecolor="#f79646 [3209]" strokeweight=".25pt"/>
                  </w:pict>
                </mc:Fallback>
              </mc:AlternateContent>
            </w:r>
            <w:r w:rsidR="0091289F" w:rsidRPr="006F6D60">
              <w:rPr>
                <w:noProof/>
                <w:color w:val="000000" w:themeColor="text1"/>
              </w:rPr>
              <w:drawing>
                <wp:inline distT="0" distB="0" distL="0" distR="0" wp14:anchorId="1828096F" wp14:editId="52FEAB35">
                  <wp:extent cx="5612130" cy="3155315"/>
                  <wp:effectExtent l="0" t="0" r="7620" b="698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3155315"/>
                          </a:xfrm>
                          <a:prstGeom prst="rect">
                            <a:avLst/>
                          </a:prstGeom>
                        </pic:spPr>
                      </pic:pic>
                    </a:graphicData>
                  </a:graphic>
                </wp:inline>
              </w:drawing>
            </w:r>
            <w:r w:rsidR="0091289F" w:rsidRPr="006F6D60">
              <w:rPr>
                <w:noProof/>
                <w:color w:val="000000" w:themeColor="text1"/>
              </w:rPr>
              <mc:AlternateContent>
                <mc:Choice Requires="wpg">
                  <w:drawing>
                    <wp:anchor distT="0" distB="0" distL="114300" distR="114300" simplePos="0" relativeHeight="251668480" behindDoc="0" locked="0" layoutInCell="1" allowOverlap="1" wp14:anchorId="0EFAFFD3" wp14:editId="4E3506E3">
                      <wp:simplePos x="0" y="0"/>
                      <wp:positionH relativeFrom="column">
                        <wp:posOffset>30026</wp:posOffset>
                      </wp:positionH>
                      <wp:positionV relativeFrom="paragraph">
                        <wp:posOffset>1008691</wp:posOffset>
                      </wp:positionV>
                      <wp:extent cx="2878493" cy="363699"/>
                      <wp:effectExtent l="19050" t="0" r="17145" b="93980"/>
                      <wp:wrapNone/>
                      <wp:docPr id="335" name="335 Grupo"/>
                      <wp:cNvGraphicFramePr/>
                      <a:graphic xmlns:a="http://schemas.openxmlformats.org/drawingml/2006/main">
                        <a:graphicData uri="http://schemas.microsoft.com/office/word/2010/wordprocessingGroup">
                          <wpg:wgp>
                            <wpg:cNvGrpSpPr/>
                            <wpg:grpSpPr>
                              <a:xfrm>
                                <a:off x="0" y="0"/>
                                <a:ext cx="2878493" cy="363699"/>
                                <a:chOff x="0" y="0"/>
                                <a:chExt cx="2878493" cy="363699"/>
                              </a:xfrm>
                            </wpg:grpSpPr>
                            <wps:wsp>
                              <wps:cNvPr id="314" name="314 Conector recto de flecha"/>
                              <wps:cNvCnPr/>
                              <wps:spPr>
                                <a:xfrm flipH="1">
                                  <a:off x="699796" y="265922"/>
                                  <a:ext cx="2178697"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7" name="317 Cuadro de texto"/>
                              <wps:cNvSpPr txBox="1"/>
                              <wps:spPr>
                                <a:xfrm>
                                  <a:off x="699796" y="0"/>
                                  <a:ext cx="737118" cy="279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2A22" w:rsidRDefault="005E2A22">
                                    <w:r>
                                      <w:t>repasen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319 Conector recto de flecha"/>
                              <wps:cNvCnPr/>
                              <wps:spPr>
                                <a:xfrm flipH="1">
                                  <a:off x="83976" y="349898"/>
                                  <a:ext cx="2174032" cy="8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320 Cuadro de texto"/>
                              <wps:cNvSpPr txBox="1"/>
                              <wps:spPr>
                                <a:xfrm>
                                  <a:off x="0" y="102637"/>
                                  <a:ext cx="503646" cy="2610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2A22" w:rsidRDefault="005E2A22">
                                    <w:r>
                                      <w: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331 Rectángulo"/>
                              <wps:cNvSpPr/>
                              <wps:spPr>
                                <a:xfrm>
                                  <a:off x="2020078" y="279918"/>
                                  <a:ext cx="265922" cy="78740"/>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333 Rectángulo"/>
                              <wps:cNvSpPr/>
                              <wps:spPr>
                                <a:xfrm>
                                  <a:off x="2575249" y="195943"/>
                                  <a:ext cx="302753" cy="69979"/>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35 Grupo" o:spid="_x0000_s1027" style="position:absolute;margin-left:2.35pt;margin-top:79.4pt;width:226.65pt;height:28.65pt;z-index:251668480;mso-height-relative:margin" coordsize="28784,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">
                      <v:shapetype id="_x0000_t32" coordsize="21600,21600" o:spt="32" o:oned="t" path="m,l21600,21600e" filled="f">
                        <v:path arrowok="t" fillok="f" o:connecttype="none"/>
                        <o:lock v:ext="edit" shapetype="t"/>
                      </v:shapetype>
                      <v:shape id="314 Conector recto de flecha" o:spid="_x0000_s1028" type="#_x0000_t32" style="position:absolute;left:6997;top:2659;width:217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v/g8UAAADcAAAADwAAAGRycy9kb3ducmV2LnhtbESPUUvDQBCE3wX/w7GCb/bSVkTSXktp&#10;sagPYqM/YMltk9DcXsiuTeyv9wTBx2FmvmGW6zG05ky9NJEdTCcZGOIy+oYrB58fT3ePYESRPbaR&#10;ycE3CaxX11dLzH0c+EDnQiuTICw5OqhVu9xaKWsKKJPYESfvGPuAmmRfWd/jkOChtbMse7ABG04L&#10;NXa0rak8FV/BwaU5ZJdCZvudirxUb8PmVU/vzt3ejJsFGKVR/8N/7WfvYD69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v/g8UAAADcAAAADwAAAAAAAAAA&#10;AAAAAAChAgAAZHJzL2Rvd25yZXYueG1sUEsFBgAAAAAEAAQA+QAAAJMDAAAAAA==&#10;" strokecolor="#bc4542 [3045]">
                        <v:stroke endarrow="open"/>
                      </v:shape>
                      <v:shape id="317 Cuadro de texto" o:spid="_x0000_s1029" type="#_x0000_t202" style="position:absolute;left:6997;width:737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vGcMA&#10;AADcAAAADwAAAGRycy9kb3ducmV2LnhtbESPQUsDMRSE74L/ITzBm822Qr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vGcMAAADcAAAADwAAAAAAAAAAAAAAAACYAgAAZHJzL2Rv&#10;d25yZXYueG1sUEsFBgAAAAAEAAQA9QAAAIgDAAAAAA==&#10;" fillcolor="white [3201]" strokeweight=".5pt">
                        <v:textbox>
                          <w:txbxContent>
                            <w:p w:rsidR="005E2A22" w:rsidRDefault="005E2A22">
                              <w:r>
                                <w:t>repasen</w:t>
                              </w:r>
                            </w:p>
                          </w:txbxContent>
                        </v:textbox>
                      </v:shape>
                      <v:shape id="319 Conector recto de flecha" o:spid="_x0000_s1030" type="#_x0000_t32" style="position:absolute;left:839;top:3498;width:21741;height: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S1XsUAAADcAAAADwAAAGRycy9kb3ducmV2LnhtbESPX2vCMBTF3wW/Q7jC3mbq5kQ7o4gi&#10;bAgbdQPx7drctWXNTUmird/eDAY+Hs6fH2e+7EwtLuR8ZVnBaJiAIM6trrhQ8P21fZyC8AFZY22Z&#10;FFzJw3LR780x1bbljC77UIg4wj5FBWUITSqlz0sy6Ie2IY7ej3UGQ5SukNphG8dNLZ+SZCINVhwJ&#10;JTa0Lin/3Z9NhGzG2cvusDuNKVt9tqf340dwR6UeBt3qFUSgLtzD/+03reB5NIO/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S1XsUAAADcAAAADwAAAAAAAAAA&#10;AAAAAAChAgAAZHJzL2Rvd25yZXYueG1sUEsFBgAAAAAEAAQA+QAAAJMDAAAAAA==&#10;" strokecolor="#4579b8 [3044]">
                        <v:stroke endarrow="open"/>
                      </v:shape>
                      <v:shape id="320 Cuadro de texto" o:spid="_x0000_s1031" type="#_x0000_t202" style="position:absolute;top:1026;width:503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0MAA&#10;AADcAAAADwAAAGRycy9kb3ducmV2LnhtbERPTWsCMRC9F/ofwhR6q9kq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90MAAAADcAAAADwAAAAAAAAAAAAAAAACYAgAAZHJzL2Rvd25y&#10;ZXYueG1sUEsFBgAAAAAEAAQA9QAAAIUDAAAAAA==&#10;" fillcolor="white [3201]" strokeweight=".5pt">
                        <v:textbox>
                          <w:txbxContent>
                            <w:p w:rsidR="005E2A22" w:rsidRDefault="005E2A22">
                              <w:r>
                                <w:t>han</w:t>
                              </w:r>
                            </w:p>
                          </w:txbxContent>
                        </v:textbox>
                      </v:shape>
                      <v:rect id="331 Rectángulo" o:spid="_x0000_s1032" style="position:absolute;left:20200;top:2799;width:2660;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89sMA&#10;AADcAAAADwAAAGRycy9kb3ducmV2LnhtbESPQYvCMBSE7wv+h/AEb2uqgizVKCKKoiDoil4fzbMp&#10;Ni+liVr99UZY2OMwM98w42ljS3Gn2heOFfS6CQjizOmCcwXH3+X3DwgfkDWWjknBkzxMJ62vMaba&#10;PXhP90PIRYSwT1GBCaFKpfSZIYu+6yri6F1cbTFEWedS1/iIcFvKfpIMpcWC44LBiuaGsuvhZhVk&#10;q035Gs79/qyTk1ltF7vL8rhTqtNuZiMQgZrwH/5rr7WCwaAHnzPxCMjJ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s89sMAAADcAAAADwAAAAAAAAAAAAAAAACYAgAAZHJzL2Rv&#10;d25yZXYueG1sUEsFBgAAAAAEAAQA9QAAAIgDAAAAAA==&#10;" filled="f" strokecolor="#f79646 [3209]" strokeweight=".25pt"/>
                      <v:rect id="333 Rectángulo" o:spid="_x0000_s1033" style="position:absolute;left:25752;top:1959;width:3028;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HGsQA&#10;AADcAAAADwAAAGRycy9kb3ducmV2LnhtbESPQYvCMBSE7wv+h/AW9rama0GkGkVEcVEQdGW9Pppn&#10;U2xeShO1+uuNIHgcZuYbZjRpbSUu1PjSsYKfbgKCOHe65ELB/m/xPQDhA7LGyjEpuJGHybjzMcJM&#10;uytv6bILhYgQ9hkqMCHUmZQ+N2TRd11NHL2jayyGKJtC6gavEW4r2UuSvrRYclwwWNPMUH7ana2C&#10;fLmq7v2Z3x508m+W6/nmuNhvlPr6bKdDEIHa8A6/2r9aQZqm8DwTj4A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BxrEAAAA3AAAAA8AAAAAAAAAAAAAAAAAmAIAAGRycy9k&#10;b3ducmV2LnhtbFBLBQYAAAAABAAEAPUAAACJAwAAAAA=&#10;" filled="f" strokecolor="#f79646 [3209]" strokeweight=".25pt"/>
                    </v:group>
                  </w:pict>
                </mc:Fallback>
              </mc:AlternateContent>
            </w:r>
          </w:p>
        </w:tc>
      </w:tr>
      <w:tr w:rsidR="004D3C4E" w:rsidRPr="006F6D60" w:rsidTr="005F4484">
        <w:tc>
          <w:tcPr>
            <w:tcW w:w="1286" w:type="dxa"/>
          </w:tcPr>
          <w:p w:rsidR="00FE02B7" w:rsidRPr="006F6D60" w:rsidRDefault="00FE02B7" w:rsidP="00F575E3">
            <w:pPr>
              <w:spacing w:before="2" w:after="2"/>
              <w:rPr>
                <w:b/>
                <w:color w:val="000000" w:themeColor="text1"/>
              </w:rPr>
            </w:pPr>
          </w:p>
        </w:tc>
        <w:tc>
          <w:tcPr>
            <w:tcW w:w="7768" w:type="dxa"/>
          </w:tcPr>
          <w:p w:rsidR="005F4484" w:rsidRDefault="005F4484" w:rsidP="00FE02B7">
            <w:pPr>
              <w:rPr>
                <w:ins w:id="299" w:author="Diego Pérez Medina" w:date="2015-03-02T22:21:00Z"/>
                <w:b/>
                <w:color w:val="000000" w:themeColor="text1"/>
                <w:lang w:val="es-ES"/>
              </w:rPr>
            </w:pPr>
            <w:r w:rsidRPr="006F6D60">
              <w:rPr>
                <w:b/>
                <w:color w:val="000000" w:themeColor="text1"/>
                <w:lang w:val="es-ES"/>
              </w:rPr>
              <w:t>Reemplazar el siguiente aparte:</w:t>
            </w:r>
          </w:p>
          <w:p w:rsidR="001C5837" w:rsidRPr="006F6D60" w:rsidRDefault="001C5837" w:rsidP="00FE02B7">
            <w:pPr>
              <w:rPr>
                <w:b/>
                <w:color w:val="000000" w:themeColor="text1"/>
                <w:lang w:val="es-ES"/>
              </w:rPr>
            </w:pPr>
          </w:p>
          <w:p w:rsidR="00FE02B7" w:rsidRPr="006F6D60" w:rsidRDefault="005F4484" w:rsidP="00FE02B7">
            <w:pPr>
              <w:rPr>
                <w:color w:val="000000" w:themeColor="text1"/>
                <w:lang w:val="es-ES"/>
              </w:rPr>
            </w:pPr>
            <w:r w:rsidRPr="006F6D60">
              <w:rPr>
                <w:b/>
                <w:color w:val="000000" w:themeColor="text1"/>
                <w:lang w:val="es-ES"/>
              </w:rPr>
              <w:t>Punto de partida:</w:t>
            </w:r>
            <w:r w:rsidRPr="006F6D60">
              <w:rPr>
                <w:color w:val="000000" w:themeColor="text1"/>
                <w:lang w:val="es-ES"/>
              </w:rPr>
              <w:t xml:space="preserve"> Para responder a la pregunta inicial y averiguar las características del colonialismo español, les proponemos que hagan en clase una lluvia de ideas. Sugieran aquellos conceptos que crean que es necesario investigar, como comparar el contexto del imperialismo y la situación en nuestro país a finales del siglo </w:t>
            </w:r>
            <w:r w:rsidRPr="00682240">
              <w:rPr>
                <w:color w:val="000000" w:themeColor="text1"/>
                <w:highlight w:val="green"/>
                <w:lang w:val="es-ES"/>
              </w:rPr>
              <w:t>XIX</w:t>
            </w:r>
            <w:r w:rsidRPr="006F6D60">
              <w:rPr>
                <w:color w:val="000000" w:themeColor="text1"/>
                <w:lang w:val="es-ES"/>
              </w:rPr>
              <w:t>. Platéense también las preguntas que deben resolver durante la investigación, como por ejemplo:</w:t>
            </w:r>
          </w:p>
          <w:p w:rsidR="005F4484" w:rsidRPr="006F6D60" w:rsidRDefault="006830ED" w:rsidP="001C5837">
            <w:pPr>
              <w:pStyle w:val="Prrafodelista"/>
              <w:numPr>
                <w:ilvl w:val="3"/>
                <w:numId w:val="6"/>
              </w:numPr>
              <w:ind w:left="1124"/>
              <w:rPr>
                <w:color w:val="000000" w:themeColor="text1"/>
                <w:lang w:val="es-ES"/>
              </w:rPr>
            </w:pPr>
            <w:ins w:id="300" w:author="Diego Pérez Medina" w:date="2015-03-02T22:32:00Z">
              <w:r>
                <w:rPr>
                  <w:color w:val="000000" w:themeColor="text1"/>
                  <w:lang w:val="es-ES"/>
                </w:rPr>
                <w:t>¿</w:t>
              </w:r>
            </w:ins>
            <w:r w:rsidR="005F4484" w:rsidRPr="006F6D60">
              <w:rPr>
                <w:color w:val="000000" w:themeColor="text1"/>
                <w:lang w:val="es-ES"/>
              </w:rPr>
              <w:t xml:space="preserve">Cómo era la política inglesa del siglo </w:t>
            </w:r>
            <w:r w:rsidR="005F4484" w:rsidRPr="006830ED">
              <w:rPr>
                <w:color w:val="000000" w:themeColor="text1"/>
                <w:highlight w:val="green"/>
                <w:lang w:val="es-ES"/>
              </w:rPr>
              <w:t>XIX</w:t>
            </w:r>
            <w:r w:rsidR="005F4484" w:rsidRPr="006F6D60">
              <w:rPr>
                <w:color w:val="000000" w:themeColor="text1"/>
                <w:lang w:val="es-ES"/>
              </w:rPr>
              <w:t>?</w:t>
            </w:r>
          </w:p>
          <w:p w:rsidR="005F4484" w:rsidRPr="006F6D60" w:rsidRDefault="005F4484" w:rsidP="001C5837">
            <w:pPr>
              <w:pStyle w:val="Prrafodelista"/>
              <w:numPr>
                <w:ilvl w:val="3"/>
                <w:numId w:val="6"/>
              </w:numPr>
              <w:ind w:left="1124"/>
              <w:rPr>
                <w:color w:val="000000" w:themeColor="text1"/>
                <w:lang w:val="es-ES"/>
              </w:rPr>
            </w:pPr>
            <w:r w:rsidRPr="006F6D60">
              <w:rPr>
                <w:color w:val="000000" w:themeColor="text1"/>
                <w:lang w:val="es-ES"/>
              </w:rPr>
              <w:t>¿Qué contexto político existía en el Reino Unido?</w:t>
            </w:r>
          </w:p>
          <w:p w:rsidR="005F4484" w:rsidRPr="006F6D60" w:rsidRDefault="005F4484" w:rsidP="001C5837">
            <w:pPr>
              <w:pStyle w:val="Prrafodelista"/>
              <w:numPr>
                <w:ilvl w:val="3"/>
                <w:numId w:val="6"/>
              </w:numPr>
              <w:ind w:left="1124"/>
              <w:rPr>
                <w:color w:val="000000" w:themeColor="text1"/>
                <w:lang w:val="es-ES"/>
              </w:rPr>
            </w:pPr>
            <w:r w:rsidRPr="006F6D60">
              <w:rPr>
                <w:color w:val="000000" w:themeColor="text1"/>
                <w:lang w:val="es-ES"/>
              </w:rPr>
              <w:t>¿Favorecía la expansión imperialista?</w:t>
            </w:r>
          </w:p>
          <w:p w:rsidR="005F4484" w:rsidRPr="006F6D60" w:rsidRDefault="005F4484" w:rsidP="005F4484">
            <w:pPr>
              <w:rPr>
                <w:color w:val="000000" w:themeColor="text1"/>
                <w:lang w:val="es-ES"/>
              </w:rPr>
            </w:pPr>
            <w:r w:rsidRPr="006F6D60">
              <w:rPr>
                <w:color w:val="000000" w:themeColor="text1"/>
                <w:lang w:val="es-ES"/>
              </w:rPr>
              <w:t>Al final, intenten ofrecer una respuesta previa a la pregunta del proyecto. La investigación le</w:t>
            </w:r>
            <w:ins w:id="301" w:author="Diego Pérez Medina" w:date="2015-03-02T22:32:00Z">
              <w:r w:rsidR="006830ED">
                <w:rPr>
                  <w:color w:val="000000" w:themeColor="text1"/>
                  <w:lang w:val="es-ES"/>
                </w:rPr>
                <w:t>s</w:t>
              </w:r>
            </w:ins>
            <w:r w:rsidRPr="006F6D60">
              <w:rPr>
                <w:color w:val="000000" w:themeColor="text1"/>
                <w:lang w:val="es-ES"/>
              </w:rPr>
              <w:t xml:space="preserve"> ayudará a averiguar si estaban o no en lo cierto. </w:t>
            </w:r>
          </w:p>
          <w:p w:rsidR="005F4484" w:rsidRPr="006F6D60" w:rsidRDefault="005F4484" w:rsidP="00FE02B7">
            <w:pPr>
              <w:rPr>
                <w:color w:val="000000" w:themeColor="text1"/>
                <w:lang w:val="es-ES"/>
              </w:rPr>
            </w:pPr>
            <w:r w:rsidRPr="006F6D60">
              <w:rPr>
                <w:noProof/>
                <w:color w:val="000000" w:themeColor="text1"/>
              </w:rPr>
              <w:drawing>
                <wp:inline distT="0" distB="0" distL="0" distR="0" wp14:anchorId="63560602" wp14:editId="763168DE">
                  <wp:extent cx="5612130" cy="3155315"/>
                  <wp:effectExtent l="0" t="0" r="7620" b="698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5315"/>
                          </a:xfrm>
                          <a:prstGeom prst="rect">
                            <a:avLst/>
                          </a:prstGeom>
                        </pic:spPr>
                      </pic:pic>
                    </a:graphicData>
                  </a:graphic>
                </wp:inline>
              </w:drawing>
            </w:r>
          </w:p>
          <w:p w:rsidR="005F4484" w:rsidRPr="006F6D60" w:rsidRDefault="005F4484" w:rsidP="00FE02B7">
            <w:pPr>
              <w:rPr>
                <w:color w:val="000000" w:themeColor="text1"/>
                <w:lang w:val="es-ES"/>
              </w:rPr>
            </w:pPr>
          </w:p>
        </w:tc>
      </w:tr>
      <w:tr w:rsidR="004D3C4E" w:rsidRPr="006F6D60" w:rsidTr="005F4484">
        <w:tc>
          <w:tcPr>
            <w:tcW w:w="1286" w:type="dxa"/>
          </w:tcPr>
          <w:p w:rsidR="005F4484" w:rsidRPr="006F6D60" w:rsidRDefault="005F4484" w:rsidP="00F575E3">
            <w:pPr>
              <w:spacing w:before="2" w:after="2"/>
              <w:rPr>
                <w:b/>
                <w:color w:val="000000" w:themeColor="text1"/>
              </w:rPr>
            </w:pPr>
            <w:r w:rsidRPr="006F6D60">
              <w:rPr>
                <w:b/>
                <w:color w:val="000000" w:themeColor="text1"/>
              </w:rPr>
              <w:t>Título</w:t>
            </w:r>
          </w:p>
        </w:tc>
        <w:tc>
          <w:tcPr>
            <w:tcW w:w="7768" w:type="dxa"/>
          </w:tcPr>
          <w:p w:rsidR="005F4484" w:rsidRPr="006F6D60" w:rsidRDefault="005F4484" w:rsidP="00F575E3">
            <w:pPr>
              <w:rPr>
                <w:color w:val="000000" w:themeColor="text1"/>
                <w:lang w:val="es-ES"/>
              </w:rPr>
            </w:pPr>
            <w:r w:rsidRPr="006F6D60">
              <w:rPr>
                <w:color w:val="000000" w:themeColor="text1"/>
              </w:rPr>
              <w:t>Análisis del colonialismo español</w:t>
            </w:r>
          </w:p>
        </w:tc>
      </w:tr>
      <w:tr w:rsidR="005F4484" w:rsidRPr="006F6D60" w:rsidTr="005F4484">
        <w:trPr>
          <w:trHeight w:val="107"/>
        </w:trPr>
        <w:tc>
          <w:tcPr>
            <w:tcW w:w="1286" w:type="dxa"/>
          </w:tcPr>
          <w:p w:rsidR="005F4484" w:rsidRPr="006F6D60" w:rsidRDefault="005F4484" w:rsidP="00F575E3">
            <w:pPr>
              <w:spacing w:before="2" w:after="2"/>
              <w:rPr>
                <w:b/>
                <w:color w:val="000000" w:themeColor="text1"/>
              </w:rPr>
            </w:pPr>
            <w:r w:rsidRPr="006F6D60">
              <w:rPr>
                <w:b/>
                <w:color w:val="000000" w:themeColor="text1"/>
              </w:rPr>
              <w:t>Descripción</w:t>
            </w:r>
          </w:p>
        </w:tc>
        <w:tc>
          <w:tcPr>
            <w:tcW w:w="7768" w:type="dxa"/>
          </w:tcPr>
          <w:p w:rsidR="005F4484" w:rsidRPr="006F6D60" w:rsidRDefault="005F4484" w:rsidP="00471BFC">
            <w:pPr>
              <w:spacing w:before="2" w:after="2"/>
              <w:rPr>
                <w:color w:val="000000" w:themeColor="text1"/>
              </w:rPr>
            </w:pPr>
            <w:r w:rsidRPr="006F6D60">
              <w:rPr>
                <w:color w:val="000000" w:themeColor="text1"/>
              </w:rPr>
              <w:t xml:space="preserve">Actividad que guía el trabajo colaborativo de investigación sobre el papel de España como potencia colonial. </w:t>
            </w:r>
          </w:p>
        </w:tc>
      </w:tr>
    </w:tbl>
    <w:p w:rsidR="0037079E" w:rsidRPr="006F6D60" w:rsidRDefault="00FE6EC9">
      <w:pPr>
        <w:shd w:val="clear" w:color="auto" w:fill="FFFFFF"/>
        <w:spacing w:before="100" w:beforeAutospacing="1" w:after="100" w:afterAutospacing="1"/>
        <w:rPr>
          <w:color w:val="000000" w:themeColor="text1"/>
        </w:rPr>
      </w:pPr>
      <w:ins w:id="302" w:author="Diego Pérez Medina" w:date="2015-03-02T22:33:00Z">
        <w:r>
          <w:rPr>
            <w:color w:val="000000" w:themeColor="text1"/>
          </w:rPr>
          <w:t xml:space="preserve">PÁGINAS </w:t>
        </w:r>
      </w:ins>
      <w:r w:rsidR="00984D8B" w:rsidRPr="006F6D60">
        <w:rPr>
          <w:color w:val="000000" w:themeColor="text1"/>
        </w:rPr>
        <w:t>WEB</w:t>
      </w:r>
      <w:del w:id="303" w:author="Diego Pérez Medina" w:date="2015-03-02T22:33:00Z">
        <w:r w:rsidR="00984D8B" w:rsidRPr="006F6D60" w:rsidDel="00FE6EC9">
          <w:rPr>
            <w:color w:val="000000" w:themeColor="text1"/>
          </w:rPr>
          <w:delText>S</w:delText>
        </w:r>
      </w:del>
      <w:r w:rsidR="00984D8B" w:rsidRPr="006F6D60">
        <w:rPr>
          <w:color w:val="000000" w:themeColor="text1"/>
        </w:rPr>
        <w:t xml:space="preserve"> DE REFERENCIA</w:t>
      </w:r>
    </w:p>
    <w:tbl>
      <w:tblPr>
        <w:tblStyle w:val="Tablaconcuadrcula"/>
        <w:tblW w:w="0" w:type="auto"/>
        <w:tblLayout w:type="fixed"/>
        <w:tblLook w:val="04A0" w:firstRow="1" w:lastRow="0" w:firstColumn="1" w:lastColumn="0" w:noHBand="0" w:noVBand="1"/>
      </w:tblPr>
      <w:tblGrid>
        <w:gridCol w:w="1415"/>
        <w:gridCol w:w="3796"/>
        <w:gridCol w:w="3843"/>
      </w:tblGrid>
      <w:tr w:rsidR="0043699F" w:rsidRPr="006F6D60" w:rsidTr="0043699F">
        <w:tc>
          <w:tcPr>
            <w:tcW w:w="9054" w:type="dxa"/>
            <w:gridSpan w:val="3"/>
            <w:shd w:val="clear" w:color="auto" w:fill="000000" w:themeFill="text1"/>
          </w:tcPr>
          <w:p w:rsidR="0043699F" w:rsidRPr="006F6D60" w:rsidRDefault="00FE6EC9" w:rsidP="00FE6EC9">
            <w:pPr>
              <w:spacing w:before="2" w:after="2"/>
              <w:jc w:val="center"/>
              <w:rPr>
                <w:b/>
                <w:color w:val="FFFFFF" w:themeColor="background1"/>
              </w:rPr>
            </w:pPr>
            <w:ins w:id="304" w:author="Diego Pérez Medina" w:date="2015-03-02T22:33:00Z">
              <w:r>
                <w:rPr>
                  <w:b/>
                  <w:color w:val="FFFFFF" w:themeColor="background1"/>
                </w:rPr>
                <w:t xml:space="preserve">Páginas </w:t>
              </w:r>
            </w:ins>
            <w:del w:id="305" w:author="Diego Pérez Medina" w:date="2015-03-02T22:34:00Z">
              <w:r w:rsidR="0043699F" w:rsidRPr="006F6D60" w:rsidDel="00FE6EC9">
                <w:rPr>
                  <w:b/>
                  <w:color w:val="FFFFFF" w:themeColor="background1"/>
                </w:rPr>
                <w:delText>W</w:delText>
              </w:r>
            </w:del>
            <w:ins w:id="306" w:author="Diego Pérez Medina" w:date="2015-03-02T22:34:00Z">
              <w:r>
                <w:rPr>
                  <w:b/>
                  <w:color w:val="FFFFFF" w:themeColor="background1"/>
                </w:rPr>
                <w:t>w</w:t>
              </w:r>
            </w:ins>
            <w:r w:rsidR="0043699F" w:rsidRPr="006F6D60">
              <w:rPr>
                <w:b/>
                <w:color w:val="FFFFFF" w:themeColor="background1"/>
              </w:rPr>
              <w:t>eb</w:t>
            </w:r>
            <w:del w:id="307" w:author="Diego Pérez Medina" w:date="2015-03-02T22:34:00Z">
              <w:r w:rsidR="0043699F" w:rsidRPr="006F6D60" w:rsidDel="00FE6EC9">
                <w:rPr>
                  <w:b/>
                  <w:color w:val="FFFFFF" w:themeColor="background1"/>
                </w:rPr>
                <w:delText>s</w:delText>
              </w:r>
            </w:del>
            <w:r w:rsidR="0043699F" w:rsidRPr="006F6D60">
              <w:rPr>
                <w:b/>
                <w:color w:val="FFFFFF" w:themeColor="background1"/>
              </w:rPr>
              <w:t xml:space="preserve"> de referencia</w:t>
            </w:r>
          </w:p>
        </w:tc>
      </w:tr>
      <w:tr w:rsidR="0043699F" w:rsidRPr="006F6D60" w:rsidTr="0043699F">
        <w:tc>
          <w:tcPr>
            <w:tcW w:w="1415" w:type="dxa"/>
          </w:tcPr>
          <w:p w:rsidR="0043699F" w:rsidRPr="006F6D60" w:rsidRDefault="0043699F">
            <w:r w:rsidRPr="006F6D60">
              <w:rPr>
                <w:color w:val="000000" w:themeColor="text1"/>
              </w:rPr>
              <w:t>CS_09_01_REC190</w:t>
            </w:r>
          </w:p>
        </w:tc>
        <w:tc>
          <w:tcPr>
            <w:tcW w:w="7639" w:type="dxa"/>
            <w:gridSpan w:val="2"/>
          </w:tcPr>
          <w:p w:rsidR="0043699F" w:rsidRPr="006F6D60" w:rsidRDefault="0043699F"/>
        </w:tc>
      </w:tr>
      <w:tr w:rsidR="0043699F" w:rsidRPr="006F6D60" w:rsidTr="0043699F">
        <w:tc>
          <w:tcPr>
            <w:tcW w:w="1415" w:type="dxa"/>
          </w:tcPr>
          <w:p w:rsidR="0043699F" w:rsidRPr="006F6D60" w:rsidRDefault="0043699F" w:rsidP="0043699F">
            <w:pPr>
              <w:spacing w:before="2" w:after="2"/>
              <w:rPr>
                <w:color w:val="000000"/>
              </w:rPr>
            </w:pPr>
            <w:r w:rsidRPr="006F6D60">
              <w:rPr>
                <w:b/>
                <w:color w:val="000000"/>
              </w:rPr>
              <w:t>Web 01</w:t>
            </w:r>
          </w:p>
        </w:tc>
        <w:tc>
          <w:tcPr>
            <w:tcW w:w="3796" w:type="dxa"/>
          </w:tcPr>
          <w:p w:rsidR="0043699F" w:rsidRPr="006F6D60" w:rsidDel="00FE6EC9" w:rsidRDefault="0043699F" w:rsidP="00FE6EC9">
            <w:pPr>
              <w:pStyle w:val="Prrafodelista"/>
              <w:numPr>
                <w:ilvl w:val="0"/>
                <w:numId w:val="7"/>
              </w:numPr>
              <w:shd w:val="clear" w:color="auto" w:fill="FFFFFF"/>
              <w:tabs>
                <w:tab w:val="clear" w:pos="720"/>
                <w:tab w:val="num" w:pos="3"/>
              </w:tabs>
              <w:spacing w:before="100" w:beforeAutospacing="1" w:after="100" w:afterAutospacing="1"/>
              <w:ind w:left="3" w:firstLine="0"/>
              <w:rPr>
                <w:del w:id="308" w:author="Diego Pérez Medina" w:date="2015-03-02T22:34:00Z"/>
                <w:color w:val="000000" w:themeColor="text1"/>
              </w:rPr>
            </w:pPr>
            <w:r w:rsidRPr="006F6D60">
              <w:rPr>
                <w:color w:val="000000" w:themeColor="text1"/>
              </w:rPr>
              <w:t>La época del imperialismo. Secuencia didáctica sobre este periodo histórico, ofrecida por el proyecto Kairós del Ministerio de Educación, Cultura y Deporte de España.</w:t>
            </w:r>
            <w:del w:id="309" w:author="Diego Pérez Medina" w:date="2015-03-02T22:34:00Z">
              <w:r w:rsidRPr="006F6D60" w:rsidDel="00FE6EC9">
                <w:rPr>
                  <w:color w:val="000000" w:themeColor="text1"/>
                </w:rPr>
                <w:delText xml:space="preserve"> </w:delText>
              </w:r>
            </w:del>
          </w:p>
          <w:p w:rsidR="0043699F" w:rsidRPr="00FE6EC9" w:rsidRDefault="0043699F" w:rsidP="00FE6EC9">
            <w:pPr>
              <w:pStyle w:val="Prrafodelista"/>
              <w:numPr>
                <w:ilvl w:val="0"/>
                <w:numId w:val="7"/>
              </w:numPr>
              <w:shd w:val="clear" w:color="auto" w:fill="FFFFFF"/>
              <w:spacing w:before="100" w:beforeAutospacing="1" w:after="100" w:afterAutospacing="1"/>
              <w:rPr>
                <w:i/>
                <w:color w:val="BFBFBF" w:themeColor="background1" w:themeShade="BF"/>
              </w:rPr>
            </w:pPr>
            <w:del w:id="310" w:author="Diego Pérez Medina" w:date="2015-03-02T22:34:00Z">
              <w:r w:rsidRPr="00FE6EC9" w:rsidDel="00FE6EC9">
                <w:rPr>
                  <w:i/>
                  <w:color w:val="BFBFBF" w:themeColor="background1" w:themeShade="BF"/>
                </w:rPr>
                <w:delText>Título</w:delText>
              </w:r>
            </w:del>
          </w:p>
        </w:tc>
        <w:tc>
          <w:tcPr>
            <w:tcW w:w="3843" w:type="dxa"/>
          </w:tcPr>
          <w:p w:rsidR="0043699F" w:rsidRPr="006F6D60" w:rsidRDefault="0043699F" w:rsidP="0043699F">
            <w:pPr>
              <w:spacing w:before="2" w:after="2"/>
              <w:jc w:val="center"/>
              <w:rPr>
                <w:i/>
                <w:color w:val="BFBFBF" w:themeColor="background1" w:themeShade="BF"/>
              </w:rPr>
            </w:pPr>
            <w:del w:id="311" w:author="Diego Pérez Medina" w:date="2015-03-02T22:34:00Z">
              <w:r w:rsidRPr="006F6D60" w:rsidDel="00FE6EC9">
                <w:rPr>
                  <w:i/>
                  <w:color w:val="BFBFBF" w:themeColor="background1" w:themeShade="BF"/>
                </w:rPr>
                <w:delText>U</w:delText>
              </w:r>
            </w:del>
            <w:hyperlink r:id="rId50" w:history="1">
              <w:r w:rsidRPr="006F6D60">
                <w:rPr>
                  <w:rStyle w:val="Hipervnculo"/>
                </w:rPr>
                <w:t>http://recursostic.educacion.es/kairos/web/ensenanzas/eso/contemporanea/imperialismo_01_00.html</w:t>
              </w:r>
            </w:hyperlink>
            <w:del w:id="312" w:author="Diego Pérez Medina" w:date="2015-03-02T22:34:00Z">
              <w:r w:rsidRPr="006F6D60" w:rsidDel="00FE6EC9">
                <w:rPr>
                  <w:i/>
                  <w:color w:val="BFBFBF" w:themeColor="background1" w:themeShade="BF"/>
                </w:rPr>
                <w:delText>RL</w:delText>
              </w:r>
            </w:del>
          </w:p>
        </w:tc>
      </w:tr>
      <w:tr w:rsidR="0043699F" w:rsidRPr="006F6D60" w:rsidTr="0043699F">
        <w:tc>
          <w:tcPr>
            <w:tcW w:w="1415" w:type="dxa"/>
          </w:tcPr>
          <w:p w:rsidR="0043699F" w:rsidRPr="006F6D60" w:rsidRDefault="0043699F" w:rsidP="0043699F">
            <w:pPr>
              <w:spacing w:before="2" w:after="2"/>
              <w:rPr>
                <w:color w:val="000000"/>
              </w:rPr>
            </w:pPr>
            <w:r w:rsidRPr="006F6D60">
              <w:rPr>
                <w:b/>
                <w:color w:val="000000"/>
              </w:rPr>
              <w:t>Web 02</w:t>
            </w:r>
          </w:p>
        </w:tc>
        <w:tc>
          <w:tcPr>
            <w:tcW w:w="3796" w:type="dxa"/>
          </w:tcPr>
          <w:p w:rsidR="0043699F" w:rsidRPr="006F6D60" w:rsidRDefault="0043699F" w:rsidP="00FE6EC9">
            <w:pPr>
              <w:shd w:val="clear" w:color="auto" w:fill="FFFFFF"/>
              <w:spacing w:before="100" w:beforeAutospacing="1" w:after="100" w:afterAutospacing="1"/>
              <w:ind w:firstLine="3"/>
              <w:rPr>
                <w:color w:val="000000" w:themeColor="text1"/>
              </w:rPr>
            </w:pPr>
            <w:del w:id="313" w:author="Diego Pérez Medina" w:date="2015-03-02T22:34:00Z">
              <w:r w:rsidRPr="006F6D60" w:rsidDel="00FE6EC9">
                <w:rPr>
                  <w:i/>
                  <w:color w:val="BFBFBF" w:themeColor="background1" w:themeShade="BF"/>
                </w:rPr>
                <w:delText>Título</w:delText>
              </w:r>
              <w:r w:rsidRPr="006F6D60" w:rsidDel="00FE6EC9">
                <w:rPr>
                  <w:color w:val="000000" w:themeColor="text1"/>
                </w:rPr>
                <w:delText xml:space="preserve"> </w:delText>
              </w:r>
            </w:del>
            <w:r w:rsidRPr="006F6D60">
              <w:rPr>
                <w:color w:val="000000" w:themeColor="text1"/>
              </w:rPr>
              <w:t>La Primera Guerra Mundial. Aspectos políticos, geográficos y sociales.</w:t>
            </w:r>
            <w:r w:rsidR="00683A8C" w:rsidRPr="006F6D60">
              <w:rPr>
                <w:color w:val="000000" w:themeColor="text1"/>
              </w:rPr>
              <w:t xml:space="preserve"> </w:t>
            </w:r>
            <w:r w:rsidRPr="006F6D60">
              <w:rPr>
                <w:color w:val="000000" w:themeColor="text1"/>
              </w:rPr>
              <w:t>Banco de contenidos Planeta.</w:t>
            </w:r>
          </w:p>
          <w:p w:rsidR="0043699F" w:rsidRPr="006F6D60" w:rsidRDefault="0043699F" w:rsidP="0043699F">
            <w:pPr>
              <w:spacing w:before="2" w:after="2"/>
              <w:jc w:val="center"/>
              <w:rPr>
                <w:i/>
                <w:color w:val="BFBFBF" w:themeColor="background1" w:themeShade="BF"/>
              </w:rPr>
            </w:pPr>
          </w:p>
        </w:tc>
        <w:tc>
          <w:tcPr>
            <w:tcW w:w="3843" w:type="dxa"/>
          </w:tcPr>
          <w:p w:rsidR="0043699F" w:rsidRPr="006F6D60" w:rsidRDefault="00AD6787" w:rsidP="00FE6EC9">
            <w:pPr>
              <w:shd w:val="clear" w:color="auto" w:fill="FFFFFF"/>
              <w:spacing w:before="100" w:beforeAutospacing="1" w:after="100" w:afterAutospacing="1"/>
              <w:ind w:left="34"/>
              <w:rPr>
                <w:color w:val="000000" w:themeColor="text1"/>
              </w:rPr>
            </w:pPr>
            <w:hyperlink r:id="rId51" w:history="1">
              <w:r w:rsidR="0043699F" w:rsidRPr="006F6D60">
                <w:rPr>
                  <w:rStyle w:val="Hipervnculo"/>
                </w:rPr>
                <w:t>http://aulaplaneta.planetasaber.com/encyclopedia/default.asp?idreg=8320&amp;ruta=Buscador</w:t>
              </w:r>
            </w:hyperlink>
          </w:p>
          <w:p w:rsidR="0043699F" w:rsidRPr="006F6D60" w:rsidRDefault="0043699F" w:rsidP="0043699F">
            <w:pPr>
              <w:spacing w:before="2" w:after="2"/>
              <w:jc w:val="center"/>
              <w:rPr>
                <w:i/>
                <w:color w:val="BFBFBF" w:themeColor="background1" w:themeShade="BF"/>
              </w:rPr>
            </w:pPr>
            <w:del w:id="314" w:author="Diego Pérez Medina" w:date="2015-03-02T22:35:00Z">
              <w:r w:rsidRPr="006F6D60" w:rsidDel="00FE6EC9">
                <w:rPr>
                  <w:i/>
                  <w:color w:val="BFBFBF" w:themeColor="background1" w:themeShade="BF"/>
                </w:rPr>
                <w:delText>URL</w:delText>
              </w:r>
            </w:del>
          </w:p>
        </w:tc>
      </w:tr>
      <w:tr w:rsidR="0043699F" w:rsidRPr="006F6D60" w:rsidTr="0043699F">
        <w:tc>
          <w:tcPr>
            <w:tcW w:w="1415" w:type="dxa"/>
          </w:tcPr>
          <w:p w:rsidR="0043699F" w:rsidRPr="006F6D60" w:rsidRDefault="0043699F" w:rsidP="0043699F">
            <w:pPr>
              <w:spacing w:before="2" w:after="2"/>
              <w:rPr>
                <w:b/>
                <w:color w:val="000000"/>
              </w:rPr>
            </w:pPr>
            <w:r w:rsidRPr="006F6D60">
              <w:rPr>
                <w:b/>
                <w:color w:val="000000"/>
              </w:rPr>
              <w:t>Web 03</w:t>
            </w:r>
          </w:p>
        </w:tc>
        <w:tc>
          <w:tcPr>
            <w:tcW w:w="3796" w:type="dxa"/>
          </w:tcPr>
          <w:p w:rsidR="0043699F" w:rsidRPr="006F6D60" w:rsidRDefault="0043699F" w:rsidP="0043699F">
            <w:pPr>
              <w:spacing w:before="2" w:after="2"/>
              <w:jc w:val="center"/>
              <w:rPr>
                <w:i/>
                <w:color w:val="BFBFBF" w:themeColor="background1" w:themeShade="BF"/>
              </w:rPr>
            </w:pPr>
            <w:del w:id="315" w:author="Diego Pérez Medina" w:date="2015-03-02T22:35:00Z">
              <w:r w:rsidRPr="006F6D60" w:rsidDel="00FE6EC9">
                <w:rPr>
                  <w:i/>
                  <w:color w:val="BFBFBF" w:themeColor="background1" w:themeShade="BF"/>
                </w:rPr>
                <w:delText>Título</w:delText>
              </w:r>
            </w:del>
          </w:p>
        </w:tc>
        <w:tc>
          <w:tcPr>
            <w:tcW w:w="3843" w:type="dxa"/>
          </w:tcPr>
          <w:p w:rsidR="0043699F" w:rsidRPr="006F6D60" w:rsidRDefault="0043699F" w:rsidP="0043699F">
            <w:pPr>
              <w:spacing w:before="2" w:after="2"/>
              <w:jc w:val="center"/>
              <w:rPr>
                <w:i/>
                <w:color w:val="BFBFBF" w:themeColor="background1" w:themeShade="BF"/>
              </w:rPr>
            </w:pPr>
            <w:del w:id="316" w:author="Diego Pérez Medina" w:date="2015-03-02T22:35:00Z">
              <w:r w:rsidRPr="006F6D60" w:rsidDel="00FE6EC9">
                <w:rPr>
                  <w:i/>
                  <w:color w:val="BFBFBF" w:themeColor="background1" w:themeShade="BF"/>
                </w:rPr>
                <w:delText>URL</w:delText>
              </w:r>
            </w:del>
          </w:p>
        </w:tc>
      </w:tr>
    </w:tbl>
    <w:p w:rsidR="00540C41" w:rsidRPr="006F6D60" w:rsidRDefault="00540C41" w:rsidP="00FE6EC9">
      <w:pPr>
        <w:shd w:val="clear" w:color="auto" w:fill="FFFFFF"/>
        <w:spacing w:before="100" w:beforeAutospacing="1" w:after="100" w:afterAutospacing="1"/>
        <w:rPr>
          <w:color w:val="000000" w:themeColor="text1"/>
        </w:rPr>
      </w:pPr>
    </w:p>
    <w:sectPr w:rsidR="00540C41" w:rsidRPr="006F6D60" w:rsidSect="00E9622A">
      <w:headerReference w:type="even" r:id="rId52"/>
      <w:headerReference w:type="default" r:id="rId53"/>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iego Pérez Medina" w:date="2015-03-02T21:27:00Z" w:initials="DP">
    <w:p w:rsidR="005E2A22" w:rsidRDefault="005E2A22">
      <w:pPr>
        <w:pStyle w:val="Textocomentario"/>
      </w:pPr>
      <w:r>
        <w:rPr>
          <w:rStyle w:val="Refdecomentario"/>
        </w:rPr>
        <w:annotationRef/>
      </w:r>
      <w:r>
        <w:t>Resalto las posibles versalitas en color verde.</w:t>
      </w:r>
    </w:p>
  </w:comment>
  <w:comment w:id="6" w:author="ANA MARIA LARA" w:date="2015-03-02T21:27:00Z" w:initials="AML">
    <w:p w:rsidR="005E2A22" w:rsidRDefault="005E2A22">
      <w:pPr>
        <w:pStyle w:val="Textocomentario"/>
      </w:pPr>
      <w:r>
        <w:rPr>
          <w:rStyle w:val="Refdecomentario"/>
        </w:rPr>
        <w:annotationRef/>
      </w:r>
      <w:r>
        <w:t xml:space="preserve">ESTE “VER” REMITE A UN MAPA CONCEPTUAL </w:t>
      </w:r>
    </w:p>
    <w:p w:rsidR="005E2A22" w:rsidRDefault="005E2A22">
      <w:pPr>
        <w:pStyle w:val="Textocomentario"/>
      </w:pPr>
    </w:p>
    <w:p w:rsidR="005E2A22" w:rsidRPr="00F46B52" w:rsidRDefault="005E2A22">
      <w:pPr>
        <w:pStyle w:val="Textocomentario"/>
        <w:rPr>
          <w:rFonts w:ascii="Georgia" w:hAnsi="Georgia"/>
          <w:b/>
          <w:bCs/>
          <w:sz w:val="21"/>
          <w:szCs w:val="21"/>
        </w:rPr>
      </w:pPr>
      <w:r w:rsidRPr="00F46B52">
        <w:rPr>
          <w:rFonts w:ascii="Georgia" w:hAnsi="Georgia"/>
          <w:b/>
          <w:bCs/>
          <w:sz w:val="21"/>
          <w:szCs w:val="21"/>
        </w:rPr>
        <w:t xml:space="preserve">Colonialismo </w:t>
      </w:r>
    </w:p>
    <w:p w:rsidR="005E2A22" w:rsidRPr="00F46B52" w:rsidRDefault="005E2A22">
      <w:pPr>
        <w:pStyle w:val="Textocomentario"/>
        <w:rPr>
          <w:rFonts w:ascii="Georgia" w:hAnsi="Georgia"/>
          <w:b/>
          <w:bCs/>
          <w:sz w:val="21"/>
          <w:szCs w:val="21"/>
        </w:rPr>
      </w:pPr>
    </w:p>
    <w:p w:rsidR="005E2A22" w:rsidRPr="00F46B52" w:rsidRDefault="005E2A22">
      <w:pPr>
        <w:pStyle w:val="Textocomentario"/>
      </w:pPr>
      <w:r w:rsidRPr="00F46B52">
        <w:rPr>
          <w:rFonts w:ascii="Georgia" w:hAnsi="Georgia"/>
          <w:b/>
          <w:bCs/>
          <w:sz w:val="21"/>
          <w:szCs w:val="21"/>
        </w:rPr>
        <w:t>http://aulaplaneta.planetasaber.com/encyclopedia/default.asp?idpack=4&amp;idpil=MC0HI015&amp;ruta=Buscador</w:t>
      </w:r>
    </w:p>
  </w:comment>
  <w:comment w:id="81" w:author="ANA MARIA LARA" w:date="2015-03-02T21:27:00Z" w:initials="AML">
    <w:p w:rsidR="005E2A22" w:rsidRDefault="005E2A22">
      <w:pPr>
        <w:pStyle w:val="Textocomentario"/>
      </w:pPr>
      <w:r>
        <w:rPr>
          <w:rStyle w:val="Refdecomentario"/>
        </w:rPr>
        <w:annotationRef/>
      </w:r>
      <w:r>
        <w:t>REMITE A Conferencia de Berlín</w:t>
      </w:r>
    </w:p>
    <w:p w:rsidR="005E2A22" w:rsidRDefault="005E2A22">
      <w:pPr>
        <w:pStyle w:val="Textocomentario"/>
      </w:pPr>
      <w:r w:rsidRPr="00E07F74">
        <w:t>http://aulaplaneta.planetasaber.com/encyclopedia/default.asp?idreg=52841&amp;ruta=Buscador</w:t>
      </w:r>
    </w:p>
  </w:comment>
  <w:comment w:id="84" w:author="ANA MARIA LARA" w:date="2015-03-02T21:27:00Z" w:initials="AML">
    <w:p w:rsidR="005E2A22" w:rsidRDefault="005E2A22">
      <w:pPr>
        <w:pStyle w:val="Textocomentario"/>
      </w:pPr>
      <w:r>
        <w:rPr>
          <w:rStyle w:val="Refdecomentario"/>
        </w:rPr>
        <w:annotationRef/>
      </w:r>
      <w:r w:rsidRPr="00B9013E">
        <w:t>http://aulaplaneta.planetasaber.com/encyclopedia/default.asp?idpack=8&amp;idpil=000KNL01&amp;ruta=Buscador&amp;DATA=xqWzoKCMki3QuXt6kJPg0DfqpXb%2b3YLTbbj%2btkCHHwY%3d</w:t>
      </w:r>
    </w:p>
  </w:comment>
  <w:comment w:id="87" w:author="ANA MARIA LARA" w:date="2015-03-02T21:27:00Z" w:initials="AML">
    <w:p w:rsidR="005E2A22" w:rsidRDefault="005E2A22">
      <w:pPr>
        <w:pStyle w:val="Textocomentario"/>
      </w:pPr>
      <w:r>
        <w:rPr>
          <w:rStyle w:val="Refdecomentario"/>
        </w:rPr>
        <w:annotationRef/>
      </w:r>
      <w:r>
        <w:rPr>
          <w:rFonts w:ascii="Georgia" w:hAnsi="Georgia"/>
        </w:rPr>
        <w:t>remite a entrada del Banco de Contenidos sobre El canal del Suez.</w:t>
      </w:r>
    </w:p>
  </w:comment>
  <w:comment w:id="112" w:author="ANA MARIA LARA" w:date="2015-03-02T21:27:00Z" w:initials="AML">
    <w:p w:rsidR="005E2A22" w:rsidRDefault="005E2A22">
      <w:pPr>
        <w:pStyle w:val="Textocomentario"/>
      </w:pPr>
      <w:r>
        <w:rPr>
          <w:rStyle w:val="Refdecomentario"/>
        </w:rPr>
        <w:annotationRef/>
      </w:r>
      <w:r w:rsidRPr="003608A4">
        <w:t>http://aulaplaneta.planetasaber.com/encyclopedia/default.asp?idpack=8&amp;idpil=000KLP01&amp;ruta=Buscador&amp;DATA=xJZQuMBoWuQVGnP%2b72mJ2TfqpXb%2b3YLTbbj%2btkCHHwY%3d</w:t>
      </w:r>
    </w:p>
  </w:comment>
  <w:comment w:id="120" w:author="ANA MARIA LARA" w:date="2015-03-02T21:27:00Z" w:initials="AML">
    <w:p w:rsidR="005E2A22" w:rsidRDefault="005E2A22">
      <w:pPr>
        <w:pStyle w:val="Textocomentario"/>
      </w:pPr>
      <w:r>
        <w:rPr>
          <w:rStyle w:val="Refdecomentario"/>
        </w:rPr>
        <w:annotationRef/>
      </w:r>
      <w:r>
        <w:t>Remite a Banco de contenidos. (Monroe, Doctrina)</w:t>
      </w:r>
    </w:p>
  </w:comment>
  <w:comment w:id="188" w:author="Diego Pérez Medina" w:date="2015-03-02T21:27:00Z" w:initials="DP">
    <w:p w:rsidR="005E2A22" w:rsidRDefault="005E2A22">
      <w:pPr>
        <w:pStyle w:val="Textocomentario"/>
      </w:pPr>
      <w:r>
        <w:rPr>
          <w:rStyle w:val="Refdecomentario"/>
        </w:rPr>
        <w:annotationRef/>
      </w:r>
      <w:r>
        <w:t>Sugiero esta variante para evitar reiteraciones.</w:t>
      </w:r>
    </w:p>
  </w:comment>
  <w:comment w:id="198" w:author="ANA MARIA LARA" w:date="2015-03-02T21:27:00Z" w:initials="AML">
    <w:p w:rsidR="005E2A22" w:rsidRDefault="005E2A22">
      <w:pPr>
        <w:pStyle w:val="Textocomentario"/>
      </w:pPr>
      <w:r>
        <w:rPr>
          <w:rStyle w:val="Refdecomentario"/>
        </w:rPr>
        <w:annotationRef/>
      </w:r>
      <w:r>
        <w:t>Remite Banco de contenidos . mapa Triple Alianza y Triple Entente</w:t>
      </w:r>
    </w:p>
    <w:p w:rsidR="005E2A22" w:rsidRDefault="005E2A22">
      <w:pPr>
        <w:pStyle w:val="Textocomentario"/>
      </w:pPr>
      <w:r>
        <w:t>Para llegar al mapa:</w:t>
      </w:r>
    </w:p>
    <w:p w:rsidR="005E2A22" w:rsidRDefault="005E2A22">
      <w:pPr>
        <w:pStyle w:val="Textocomentario"/>
      </w:pPr>
      <w:r>
        <w:t xml:space="preserve">Debe buscarse Primera Guerra Mundial. En la galería de recursos (izquierda) aparece enlace del mapa sobre el Sistema de Alianzas de bloques enfrentados. Allí se despliega el mapa: </w:t>
      </w:r>
    </w:p>
    <w:p w:rsidR="005E2A22" w:rsidRDefault="005E2A22">
      <w:pPr>
        <w:pStyle w:val="Textocomentario"/>
      </w:pPr>
      <w:r>
        <w:rPr>
          <w:noProof/>
          <w:lang w:val="es-CO"/>
        </w:rPr>
        <w:drawing>
          <wp:inline distT="0" distB="0" distL="0" distR="0" wp14:anchorId="0C74E7C4" wp14:editId="7BEBF0A3">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5612130" cy="3155315"/>
                    </a:xfrm>
                    <a:prstGeom prst="rect">
                      <a:avLst/>
                    </a:prstGeom>
                  </pic:spPr>
                </pic:pic>
              </a:graphicData>
            </a:graphic>
          </wp:inline>
        </w:drawing>
      </w:r>
    </w:p>
  </w:comment>
  <w:comment w:id="212" w:author="ANA MARIA LARA" w:date="2015-03-02T21:43:00Z" w:initials="AML">
    <w:p w:rsidR="005E2A22" w:rsidRDefault="005E2A22">
      <w:pPr>
        <w:pStyle w:val="Textocomentario"/>
      </w:pPr>
      <w:r>
        <w:rPr>
          <w:rStyle w:val="Refdecomentario"/>
        </w:rPr>
        <w:annotationRef/>
      </w:r>
      <w:r>
        <w:t>Banco de contenidos. Video. Revolución rusa</w:t>
      </w:r>
    </w:p>
    <w:p w:rsidR="005E2A22" w:rsidRDefault="005E2A22">
      <w:pPr>
        <w:pStyle w:val="Textocomentario"/>
      </w:pPr>
      <w:r w:rsidRPr="00DF7627">
        <w:t>http://aulaplaneta.planetasaber.com/encyclopedia/default.asp?idreg=555680&amp;ruta=Buscador</w:t>
      </w:r>
    </w:p>
  </w:comment>
  <w:comment w:id="273" w:author="Diego Pérez Medina" w:date="2015-03-02T22:44:00Z" w:initials="DP">
    <w:p w:rsidR="005E2A22" w:rsidRDefault="005E2A22">
      <w:pPr>
        <w:pStyle w:val="Textocomentario"/>
      </w:pPr>
      <w:r>
        <w:rPr>
          <w:rStyle w:val="Refdecomentario"/>
        </w:rPr>
        <w:annotationRef/>
      </w:r>
      <w:r>
        <w:t>La información contenida en estos apartados es muy similar a la que se presenta en la página 27.</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2A22" w:rsidRDefault="005E2A22" w:rsidP="00E9622A">
      <w:r>
        <w:separator/>
      </w:r>
    </w:p>
  </w:endnote>
  <w:endnote w:type="continuationSeparator" w:id="0">
    <w:p w:rsidR="005E2A22" w:rsidRDefault="005E2A22" w:rsidP="00E9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2A22" w:rsidRDefault="005E2A22" w:rsidP="00E9622A">
      <w:r>
        <w:separator/>
      </w:r>
    </w:p>
  </w:footnote>
  <w:footnote w:type="continuationSeparator" w:id="0">
    <w:p w:rsidR="005E2A22" w:rsidRDefault="005E2A22" w:rsidP="00E962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A22" w:rsidRDefault="005E2A22" w:rsidP="00E9622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E2A22" w:rsidRDefault="005E2A22" w:rsidP="00E9622A">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BFD" w:rsidRDefault="000D4BFD" w:rsidP="000D4BFD">
    <w:pPr>
      <w:pStyle w:val="Encabezado"/>
      <w:ind w:right="360"/>
      <w:rPr>
        <w:sz w:val="20"/>
        <w:szCs w:val="20"/>
      </w:rPr>
    </w:pPr>
    <w:r>
      <w:rPr>
        <w:rFonts w:ascii="Times" w:hAnsi="Times"/>
        <w:sz w:val="20"/>
        <w:szCs w:val="20"/>
        <w:highlight w:val="yellow"/>
        <w:lang w:val="en-US"/>
      </w:rPr>
      <w:t>[GUION CS_09_01_CO]</w:t>
    </w:r>
    <w:r>
      <w:rPr>
        <w:rFonts w:ascii="Times" w:hAnsi="Times"/>
        <w:sz w:val="20"/>
        <w:szCs w:val="20"/>
        <w:lang w:val="en-US"/>
      </w:rPr>
      <w:t xml:space="preserve"> </w:t>
    </w:r>
    <w:proofErr w:type="spellStart"/>
    <w:r>
      <w:rPr>
        <w:rFonts w:ascii="Times" w:hAnsi="Times"/>
        <w:sz w:val="20"/>
        <w:szCs w:val="20"/>
        <w:lang w:val="en-US"/>
      </w:rPr>
      <w:t>Guión</w:t>
    </w:r>
    <w:proofErr w:type="spellEnd"/>
    <w:r>
      <w:rPr>
        <w:rFonts w:ascii="Times" w:hAnsi="Times"/>
        <w:sz w:val="20"/>
        <w:szCs w:val="20"/>
        <w:lang w:val="en-US"/>
      </w:rPr>
      <w:t xml:space="preserve"> 1. </w:t>
    </w:r>
    <w:r>
      <w:rPr>
        <w:b/>
        <w:sz w:val="22"/>
        <w:szCs w:val="22"/>
      </w:rPr>
      <w:t>El imperialismo y la Primera Guerra Mundial</w:t>
    </w:r>
  </w:p>
  <w:p w:rsidR="000D4BFD" w:rsidRDefault="000D4BFD">
    <w:pPr>
      <w:pStyle w:val="Encabezado"/>
    </w:pPr>
  </w:p>
  <w:p w:rsidR="005E2A22" w:rsidRPr="00F16D37" w:rsidRDefault="005E2A22" w:rsidP="00E9622A">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alt="http://aulaplaneta.planetasaber.com/encyclopedia/Data/Imagenes/ico_video_art.gif" style="width:13.3pt;height:13.3pt;visibility:visible;mso-wrap-style:square" o:bullet="t">
        <v:imagedata r:id="rId1" o:title="ico_video_art"/>
      </v:shape>
    </w:pict>
  </w:numPicBullet>
  <w:abstractNum w:abstractNumId="0">
    <w:nsid w:val="032F545D"/>
    <w:multiLevelType w:val="hybridMultilevel"/>
    <w:tmpl w:val="56544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C1B240E"/>
    <w:multiLevelType w:val="multilevel"/>
    <w:tmpl w:val="BC746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E52A4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1A2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B31FE3"/>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47B42"/>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DF42C2"/>
    <w:multiLevelType w:val="hybridMultilevel"/>
    <w:tmpl w:val="AE9E65CE"/>
    <w:lvl w:ilvl="0" w:tplc="1DE663C0">
      <w:start w:val="1"/>
      <w:numFmt w:val="bullet"/>
      <w:lvlText w:val=""/>
      <w:lvlPicBulletId w:val="0"/>
      <w:lvlJc w:val="left"/>
      <w:pPr>
        <w:tabs>
          <w:tab w:val="num" w:pos="720"/>
        </w:tabs>
        <w:ind w:left="720" w:hanging="360"/>
      </w:pPr>
      <w:rPr>
        <w:rFonts w:ascii="Symbol" w:hAnsi="Symbol" w:hint="default"/>
      </w:rPr>
    </w:lvl>
    <w:lvl w:ilvl="1" w:tplc="3EF6E2C8" w:tentative="1">
      <w:start w:val="1"/>
      <w:numFmt w:val="bullet"/>
      <w:lvlText w:val=""/>
      <w:lvlJc w:val="left"/>
      <w:pPr>
        <w:tabs>
          <w:tab w:val="num" w:pos="1440"/>
        </w:tabs>
        <w:ind w:left="1440" w:hanging="360"/>
      </w:pPr>
      <w:rPr>
        <w:rFonts w:ascii="Symbol" w:hAnsi="Symbol" w:hint="default"/>
      </w:rPr>
    </w:lvl>
    <w:lvl w:ilvl="2" w:tplc="B7642AC8" w:tentative="1">
      <w:start w:val="1"/>
      <w:numFmt w:val="bullet"/>
      <w:lvlText w:val=""/>
      <w:lvlJc w:val="left"/>
      <w:pPr>
        <w:tabs>
          <w:tab w:val="num" w:pos="2160"/>
        </w:tabs>
        <w:ind w:left="2160" w:hanging="360"/>
      </w:pPr>
      <w:rPr>
        <w:rFonts w:ascii="Symbol" w:hAnsi="Symbol" w:hint="default"/>
      </w:rPr>
    </w:lvl>
    <w:lvl w:ilvl="3" w:tplc="B1D4BF56" w:tentative="1">
      <w:start w:val="1"/>
      <w:numFmt w:val="bullet"/>
      <w:lvlText w:val=""/>
      <w:lvlJc w:val="left"/>
      <w:pPr>
        <w:tabs>
          <w:tab w:val="num" w:pos="2880"/>
        </w:tabs>
        <w:ind w:left="2880" w:hanging="360"/>
      </w:pPr>
      <w:rPr>
        <w:rFonts w:ascii="Symbol" w:hAnsi="Symbol" w:hint="default"/>
      </w:rPr>
    </w:lvl>
    <w:lvl w:ilvl="4" w:tplc="01E63E0C" w:tentative="1">
      <w:start w:val="1"/>
      <w:numFmt w:val="bullet"/>
      <w:lvlText w:val=""/>
      <w:lvlJc w:val="left"/>
      <w:pPr>
        <w:tabs>
          <w:tab w:val="num" w:pos="3600"/>
        </w:tabs>
        <w:ind w:left="3600" w:hanging="360"/>
      </w:pPr>
      <w:rPr>
        <w:rFonts w:ascii="Symbol" w:hAnsi="Symbol" w:hint="default"/>
      </w:rPr>
    </w:lvl>
    <w:lvl w:ilvl="5" w:tplc="D0B65084" w:tentative="1">
      <w:start w:val="1"/>
      <w:numFmt w:val="bullet"/>
      <w:lvlText w:val=""/>
      <w:lvlJc w:val="left"/>
      <w:pPr>
        <w:tabs>
          <w:tab w:val="num" w:pos="4320"/>
        </w:tabs>
        <w:ind w:left="4320" w:hanging="360"/>
      </w:pPr>
      <w:rPr>
        <w:rFonts w:ascii="Symbol" w:hAnsi="Symbol" w:hint="default"/>
      </w:rPr>
    </w:lvl>
    <w:lvl w:ilvl="6" w:tplc="6D4EE96E" w:tentative="1">
      <w:start w:val="1"/>
      <w:numFmt w:val="bullet"/>
      <w:lvlText w:val=""/>
      <w:lvlJc w:val="left"/>
      <w:pPr>
        <w:tabs>
          <w:tab w:val="num" w:pos="5040"/>
        </w:tabs>
        <w:ind w:left="5040" w:hanging="360"/>
      </w:pPr>
      <w:rPr>
        <w:rFonts w:ascii="Symbol" w:hAnsi="Symbol" w:hint="default"/>
      </w:rPr>
    </w:lvl>
    <w:lvl w:ilvl="7" w:tplc="B860D82C" w:tentative="1">
      <w:start w:val="1"/>
      <w:numFmt w:val="bullet"/>
      <w:lvlText w:val=""/>
      <w:lvlJc w:val="left"/>
      <w:pPr>
        <w:tabs>
          <w:tab w:val="num" w:pos="5760"/>
        </w:tabs>
        <w:ind w:left="5760" w:hanging="360"/>
      </w:pPr>
      <w:rPr>
        <w:rFonts w:ascii="Symbol" w:hAnsi="Symbol" w:hint="default"/>
      </w:rPr>
    </w:lvl>
    <w:lvl w:ilvl="8" w:tplc="B2EC76C8" w:tentative="1">
      <w:start w:val="1"/>
      <w:numFmt w:val="bullet"/>
      <w:lvlText w:val=""/>
      <w:lvlJc w:val="left"/>
      <w:pPr>
        <w:tabs>
          <w:tab w:val="num" w:pos="6480"/>
        </w:tabs>
        <w:ind w:left="6480" w:hanging="360"/>
      </w:pPr>
      <w:rPr>
        <w:rFonts w:ascii="Symbol" w:hAnsi="Symbol" w:hint="default"/>
      </w:rPr>
    </w:lvl>
  </w:abstractNum>
  <w:abstractNum w:abstractNumId="7">
    <w:nsid w:val="462075CD"/>
    <w:multiLevelType w:val="multilevel"/>
    <w:tmpl w:val="8FD43068"/>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EA3D10"/>
    <w:multiLevelType w:val="hybridMultilevel"/>
    <w:tmpl w:val="EFECE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505708"/>
    <w:multiLevelType w:val="hybridMultilevel"/>
    <w:tmpl w:val="4ADA1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BB7580D"/>
    <w:multiLevelType w:val="multilevel"/>
    <w:tmpl w:val="D8DE7DCA"/>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91F6102"/>
    <w:multiLevelType w:val="multilevel"/>
    <w:tmpl w:val="BFA6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4A3ED3"/>
    <w:multiLevelType w:val="multilevel"/>
    <w:tmpl w:val="C1742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
    <w:abstractNumId w:val="0"/>
  </w:num>
  <w:num w:numId="3">
    <w:abstractNumId w:val="9"/>
  </w:num>
  <w:num w:numId="4">
    <w:abstractNumId w:val="5"/>
  </w:num>
  <w:num w:numId="5">
    <w:abstractNumId w:val="8"/>
  </w:num>
  <w:num w:numId="6">
    <w:abstractNumId w:val="10"/>
  </w:num>
  <w:num w:numId="7">
    <w:abstractNumId w:val="7"/>
  </w:num>
  <w:num w:numId="8">
    <w:abstractNumId w:val="4"/>
  </w:num>
  <w:num w:numId="9">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2"/>
  </w:num>
  <w:num w:numId="11">
    <w:abstractNumId w:val="3"/>
  </w:num>
  <w:num w:numId="12">
    <w:abstractNumId w:val="1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oNotTrackFormatting/>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22A"/>
    <w:rsid w:val="00004DBF"/>
    <w:rsid w:val="00006382"/>
    <w:rsid w:val="00013416"/>
    <w:rsid w:val="00026069"/>
    <w:rsid w:val="0003678C"/>
    <w:rsid w:val="00042369"/>
    <w:rsid w:val="000426DB"/>
    <w:rsid w:val="00046006"/>
    <w:rsid w:val="00057212"/>
    <w:rsid w:val="00061297"/>
    <w:rsid w:val="000674AE"/>
    <w:rsid w:val="0007305C"/>
    <w:rsid w:val="0007331B"/>
    <w:rsid w:val="000745E2"/>
    <w:rsid w:val="00075912"/>
    <w:rsid w:val="0007739C"/>
    <w:rsid w:val="000863EB"/>
    <w:rsid w:val="00087220"/>
    <w:rsid w:val="00090F27"/>
    <w:rsid w:val="00093EEE"/>
    <w:rsid w:val="000A3F47"/>
    <w:rsid w:val="000B3B4D"/>
    <w:rsid w:val="000C136E"/>
    <w:rsid w:val="000C200E"/>
    <w:rsid w:val="000D4BFD"/>
    <w:rsid w:val="000D6091"/>
    <w:rsid w:val="000D63A7"/>
    <w:rsid w:val="000F138A"/>
    <w:rsid w:val="000F5B7C"/>
    <w:rsid w:val="001049FA"/>
    <w:rsid w:val="0011227B"/>
    <w:rsid w:val="00121C86"/>
    <w:rsid w:val="00125058"/>
    <w:rsid w:val="0012570B"/>
    <w:rsid w:val="00134397"/>
    <w:rsid w:val="00147875"/>
    <w:rsid w:val="00153A33"/>
    <w:rsid w:val="00163146"/>
    <w:rsid w:val="00163A3C"/>
    <w:rsid w:val="00171373"/>
    <w:rsid w:val="00182072"/>
    <w:rsid w:val="00184EBF"/>
    <w:rsid w:val="001B15A9"/>
    <w:rsid w:val="001C08FC"/>
    <w:rsid w:val="001C5837"/>
    <w:rsid w:val="001D2D2B"/>
    <w:rsid w:val="001F01CF"/>
    <w:rsid w:val="001F1DFA"/>
    <w:rsid w:val="001F5C55"/>
    <w:rsid w:val="001F6702"/>
    <w:rsid w:val="0020464C"/>
    <w:rsid w:val="002168CD"/>
    <w:rsid w:val="00223DB2"/>
    <w:rsid w:val="00224C3B"/>
    <w:rsid w:val="00226C70"/>
    <w:rsid w:val="00232EC7"/>
    <w:rsid w:val="00243D39"/>
    <w:rsid w:val="002447C7"/>
    <w:rsid w:val="002634DD"/>
    <w:rsid w:val="0027445B"/>
    <w:rsid w:val="00274E1D"/>
    <w:rsid w:val="00276356"/>
    <w:rsid w:val="00285FF9"/>
    <w:rsid w:val="00287D85"/>
    <w:rsid w:val="00291459"/>
    <w:rsid w:val="00292916"/>
    <w:rsid w:val="00296C23"/>
    <w:rsid w:val="002A43DD"/>
    <w:rsid w:val="002A5E70"/>
    <w:rsid w:val="002C55A3"/>
    <w:rsid w:val="002D27A1"/>
    <w:rsid w:val="002E1BBA"/>
    <w:rsid w:val="002F2CD6"/>
    <w:rsid w:val="002F409C"/>
    <w:rsid w:val="002F5F6D"/>
    <w:rsid w:val="002F76AE"/>
    <w:rsid w:val="0030044B"/>
    <w:rsid w:val="00307FDA"/>
    <w:rsid w:val="00310D89"/>
    <w:rsid w:val="00320CD9"/>
    <w:rsid w:val="00323FBE"/>
    <w:rsid w:val="003313BB"/>
    <w:rsid w:val="003315FC"/>
    <w:rsid w:val="00331DFD"/>
    <w:rsid w:val="00333999"/>
    <w:rsid w:val="00335FFC"/>
    <w:rsid w:val="00346EFC"/>
    <w:rsid w:val="00354A82"/>
    <w:rsid w:val="003608A4"/>
    <w:rsid w:val="00364F6D"/>
    <w:rsid w:val="0037079E"/>
    <w:rsid w:val="00370BDB"/>
    <w:rsid w:val="003734AF"/>
    <w:rsid w:val="00380424"/>
    <w:rsid w:val="003813E3"/>
    <w:rsid w:val="003837B3"/>
    <w:rsid w:val="00392FD9"/>
    <w:rsid w:val="0039324A"/>
    <w:rsid w:val="003A0B1C"/>
    <w:rsid w:val="003B1B4B"/>
    <w:rsid w:val="003B3146"/>
    <w:rsid w:val="003B322D"/>
    <w:rsid w:val="003B6ECE"/>
    <w:rsid w:val="003C21F1"/>
    <w:rsid w:val="003D10AE"/>
    <w:rsid w:val="003D3304"/>
    <w:rsid w:val="003D39F5"/>
    <w:rsid w:val="003D5FAD"/>
    <w:rsid w:val="003D7CDD"/>
    <w:rsid w:val="003E29AA"/>
    <w:rsid w:val="003E618B"/>
    <w:rsid w:val="003E63A9"/>
    <w:rsid w:val="003E694E"/>
    <w:rsid w:val="00400949"/>
    <w:rsid w:val="00402534"/>
    <w:rsid w:val="00402DB4"/>
    <w:rsid w:val="00412D03"/>
    <w:rsid w:val="00420C27"/>
    <w:rsid w:val="00426B93"/>
    <w:rsid w:val="004316D0"/>
    <w:rsid w:val="004367D6"/>
    <w:rsid w:val="004368DE"/>
    <w:rsid w:val="0043699F"/>
    <w:rsid w:val="004429B4"/>
    <w:rsid w:val="004436A3"/>
    <w:rsid w:val="00443F27"/>
    <w:rsid w:val="00444BE3"/>
    <w:rsid w:val="00465B3F"/>
    <w:rsid w:val="00466F17"/>
    <w:rsid w:val="00471BFC"/>
    <w:rsid w:val="0047310A"/>
    <w:rsid w:val="00477C3B"/>
    <w:rsid w:val="00493234"/>
    <w:rsid w:val="00494BE6"/>
    <w:rsid w:val="00495036"/>
    <w:rsid w:val="00497726"/>
    <w:rsid w:val="00497C46"/>
    <w:rsid w:val="004A58E0"/>
    <w:rsid w:val="004C000E"/>
    <w:rsid w:val="004C0789"/>
    <w:rsid w:val="004C1839"/>
    <w:rsid w:val="004C183A"/>
    <w:rsid w:val="004C22D3"/>
    <w:rsid w:val="004D0C35"/>
    <w:rsid w:val="004D2348"/>
    <w:rsid w:val="004D35A2"/>
    <w:rsid w:val="004D3C4E"/>
    <w:rsid w:val="004E6469"/>
    <w:rsid w:val="004F04BB"/>
    <w:rsid w:val="00524299"/>
    <w:rsid w:val="00526F75"/>
    <w:rsid w:val="00530B43"/>
    <w:rsid w:val="00532C23"/>
    <w:rsid w:val="005331D6"/>
    <w:rsid w:val="00540C41"/>
    <w:rsid w:val="00540FDE"/>
    <w:rsid w:val="0054269D"/>
    <w:rsid w:val="005443F8"/>
    <w:rsid w:val="005465B8"/>
    <w:rsid w:val="00556B3E"/>
    <w:rsid w:val="00565FEA"/>
    <w:rsid w:val="00573061"/>
    <w:rsid w:val="0057499B"/>
    <w:rsid w:val="00581CC3"/>
    <w:rsid w:val="005A0D5C"/>
    <w:rsid w:val="005A48E9"/>
    <w:rsid w:val="005A5468"/>
    <w:rsid w:val="005B291A"/>
    <w:rsid w:val="005C51AF"/>
    <w:rsid w:val="005E0C34"/>
    <w:rsid w:val="005E2A22"/>
    <w:rsid w:val="005E46E8"/>
    <w:rsid w:val="005F4484"/>
    <w:rsid w:val="005F4BA0"/>
    <w:rsid w:val="005F5061"/>
    <w:rsid w:val="005F6298"/>
    <w:rsid w:val="006011EE"/>
    <w:rsid w:val="00602D11"/>
    <w:rsid w:val="00602D3D"/>
    <w:rsid w:val="00603AAE"/>
    <w:rsid w:val="00603EC2"/>
    <w:rsid w:val="006066EE"/>
    <w:rsid w:val="006176E9"/>
    <w:rsid w:val="00621DBF"/>
    <w:rsid w:val="00623980"/>
    <w:rsid w:val="006265E5"/>
    <w:rsid w:val="006302E5"/>
    <w:rsid w:val="00633829"/>
    <w:rsid w:val="0063485E"/>
    <w:rsid w:val="00634CCE"/>
    <w:rsid w:val="00635830"/>
    <w:rsid w:val="006406E9"/>
    <w:rsid w:val="0064550B"/>
    <w:rsid w:val="006456A3"/>
    <w:rsid w:val="006457BF"/>
    <w:rsid w:val="00647CA0"/>
    <w:rsid w:val="00656F41"/>
    <w:rsid w:val="00665949"/>
    <w:rsid w:val="00665BCF"/>
    <w:rsid w:val="006670C8"/>
    <w:rsid w:val="00673D1A"/>
    <w:rsid w:val="00677970"/>
    <w:rsid w:val="006816B2"/>
    <w:rsid w:val="006818BA"/>
    <w:rsid w:val="00682240"/>
    <w:rsid w:val="006830ED"/>
    <w:rsid w:val="00683A8C"/>
    <w:rsid w:val="006855C3"/>
    <w:rsid w:val="00685868"/>
    <w:rsid w:val="0069639C"/>
    <w:rsid w:val="006A7CC5"/>
    <w:rsid w:val="006B7FF8"/>
    <w:rsid w:val="006C4301"/>
    <w:rsid w:val="006E616F"/>
    <w:rsid w:val="006F0EFD"/>
    <w:rsid w:val="006F6D60"/>
    <w:rsid w:val="006F6F22"/>
    <w:rsid w:val="00715D13"/>
    <w:rsid w:val="00723C15"/>
    <w:rsid w:val="00734142"/>
    <w:rsid w:val="00734A59"/>
    <w:rsid w:val="00747AFD"/>
    <w:rsid w:val="00757C8D"/>
    <w:rsid w:val="0076264A"/>
    <w:rsid w:val="007626C9"/>
    <w:rsid w:val="00776610"/>
    <w:rsid w:val="00787122"/>
    <w:rsid w:val="00795A63"/>
    <w:rsid w:val="007979BA"/>
    <w:rsid w:val="007B1690"/>
    <w:rsid w:val="007C02E9"/>
    <w:rsid w:val="007C1832"/>
    <w:rsid w:val="007D3000"/>
    <w:rsid w:val="007E2C61"/>
    <w:rsid w:val="00800BCD"/>
    <w:rsid w:val="0081131B"/>
    <w:rsid w:val="00813D06"/>
    <w:rsid w:val="00827A31"/>
    <w:rsid w:val="0083146B"/>
    <w:rsid w:val="00831CBB"/>
    <w:rsid w:val="00836FEC"/>
    <w:rsid w:val="00846E07"/>
    <w:rsid w:val="00847FB5"/>
    <w:rsid w:val="00866537"/>
    <w:rsid w:val="008743FD"/>
    <w:rsid w:val="00882504"/>
    <w:rsid w:val="008916E2"/>
    <w:rsid w:val="008C1503"/>
    <w:rsid w:val="008C36BA"/>
    <w:rsid w:val="008E1CE2"/>
    <w:rsid w:val="008F00DE"/>
    <w:rsid w:val="008F622D"/>
    <w:rsid w:val="008F74C1"/>
    <w:rsid w:val="00901FBD"/>
    <w:rsid w:val="00905516"/>
    <w:rsid w:val="0091289F"/>
    <w:rsid w:val="00912F1B"/>
    <w:rsid w:val="00913E9F"/>
    <w:rsid w:val="009144F7"/>
    <w:rsid w:val="00915062"/>
    <w:rsid w:val="00923D34"/>
    <w:rsid w:val="00924FE7"/>
    <w:rsid w:val="00927C9E"/>
    <w:rsid w:val="00936C89"/>
    <w:rsid w:val="0094393F"/>
    <w:rsid w:val="00950748"/>
    <w:rsid w:val="00950E53"/>
    <w:rsid w:val="00962BA5"/>
    <w:rsid w:val="0098376F"/>
    <w:rsid w:val="00984D8B"/>
    <w:rsid w:val="0099355E"/>
    <w:rsid w:val="009A2271"/>
    <w:rsid w:val="009B1A6C"/>
    <w:rsid w:val="009B6256"/>
    <w:rsid w:val="009C0AB1"/>
    <w:rsid w:val="009C1A63"/>
    <w:rsid w:val="009F5923"/>
    <w:rsid w:val="009F70F5"/>
    <w:rsid w:val="00A14E76"/>
    <w:rsid w:val="00A153A1"/>
    <w:rsid w:val="00A161BF"/>
    <w:rsid w:val="00A218E5"/>
    <w:rsid w:val="00A42E98"/>
    <w:rsid w:val="00A47179"/>
    <w:rsid w:val="00A51BBA"/>
    <w:rsid w:val="00A51F99"/>
    <w:rsid w:val="00A64509"/>
    <w:rsid w:val="00A754BC"/>
    <w:rsid w:val="00A854F2"/>
    <w:rsid w:val="00AB5159"/>
    <w:rsid w:val="00AB613A"/>
    <w:rsid w:val="00AC5C5A"/>
    <w:rsid w:val="00AC7886"/>
    <w:rsid w:val="00AC7CF7"/>
    <w:rsid w:val="00AC7D92"/>
    <w:rsid w:val="00AD6695"/>
    <w:rsid w:val="00AE5A7E"/>
    <w:rsid w:val="00AF0D97"/>
    <w:rsid w:val="00AF53EB"/>
    <w:rsid w:val="00AF7D41"/>
    <w:rsid w:val="00B4517F"/>
    <w:rsid w:val="00B5558F"/>
    <w:rsid w:val="00B55CED"/>
    <w:rsid w:val="00B66D6D"/>
    <w:rsid w:val="00B71AC2"/>
    <w:rsid w:val="00B8224F"/>
    <w:rsid w:val="00B9013E"/>
    <w:rsid w:val="00BA4E5E"/>
    <w:rsid w:val="00BA501B"/>
    <w:rsid w:val="00BB5E97"/>
    <w:rsid w:val="00BB7B49"/>
    <w:rsid w:val="00BC3379"/>
    <w:rsid w:val="00BC3F58"/>
    <w:rsid w:val="00BE1009"/>
    <w:rsid w:val="00BE77F3"/>
    <w:rsid w:val="00BF0A3E"/>
    <w:rsid w:val="00BF4604"/>
    <w:rsid w:val="00C0003E"/>
    <w:rsid w:val="00C011FD"/>
    <w:rsid w:val="00C0488A"/>
    <w:rsid w:val="00C218D9"/>
    <w:rsid w:val="00C230AB"/>
    <w:rsid w:val="00C23191"/>
    <w:rsid w:val="00C24C97"/>
    <w:rsid w:val="00C403C7"/>
    <w:rsid w:val="00C424F3"/>
    <w:rsid w:val="00C45E6F"/>
    <w:rsid w:val="00C5179E"/>
    <w:rsid w:val="00C5261E"/>
    <w:rsid w:val="00C62C05"/>
    <w:rsid w:val="00C6530A"/>
    <w:rsid w:val="00C65C37"/>
    <w:rsid w:val="00C65DBA"/>
    <w:rsid w:val="00CA3770"/>
    <w:rsid w:val="00CA50CE"/>
    <w:rsid w:val="00CB6610"/>
    <w:rsid w:val="00CC1C04"/>
    <w:rsid w:val="00CC23DE"/>
    <w:rsid w:val="00CC3BE3"/>
    <w:rsid w:val="00CD06B3"/>
    <w:rsid w:val="00CD07AD"/>
    <w:rsid w:val="00CD0FF2"/>
    <w:rsid w:val="00CD1BCF"/>
    <w:rsid w:val="00CD2A8A"/>
    <w:rsid w:val="00CD5C0F"/>
    <w:rsid w:val="00CE3C50"/>
    <w:rsid w:val="00CE7D0D"/>
    <w:rsid w:val="00CF1FC9"/>
    <w:rsid w:val="00D02976"/>
    <w:rsid w:val="00D10112"/>
    <w:rsid w:val="00D20A69"/>
    <w:rsid w:val="00D22243"/>
    <w:rsid w:val="00D25E42"/>
    <w:rsid w:val="00D31D6C"/>
    <w:rsid w:val="00D32328"/>
    <w:rsid w:val="00D33CD4"/>
    <w:rsid w:val="00D363B4"/>
    <w:rsid w:val="00D442D4"/>
    <w:rsid w:val="00D53AC8"/>
    <w:rsid w:val="00D57969"/>
    <w:rsid w:val="00D76F42"/>
    <w:rsid w:val="00D87971"/>
    <w:rsid w:val="00D93447"/>
    <w:rsid w:val="00D968D5"/>
    <w:rsid w:val="00DA2FE5"/>
    <w:rsid w:val="00DB2B6D"/>
    <w:rsid w:val="00DB568A"/>
    <w:rsid w:val="00DC15F8"/>
    <w:rsid w:val="00DC2F5F"/>
    <w:rsid w:val="00DC4BE9"/>
    <w:rsid w:val="00DD3D15"/>
    <w:rsid w:val="00DD6852"/>
    <w:rsid w:val="00DE2F0C"/>
    <w:rsid w:val="00DE75DA"/>
    <w:rsid w:val="00DF5141"/>
    <w:rsid w:val="00DF7627"/>
    <w:rsid w:val="00E07F74"/>
    <w:rsid w:val="00E10459"/>
    <w:rsid w:val="00E1088E"/>
    <w:rsid w:val="00E13E8B"/>
    <w:rsid w:val="00E14DE1"/>
    <w:rsid w:val="00E309AF"/>
    <w:rsid w:val="00E36FF1"/>
    <w:rsid w:val="00E45354"/>
    <w:rsid w:val="00E47848"/>
    <w:rsid w:val="00E5379F"/>
    <w:rsid w:val="00E53880"/>
    <w:rsid w:val="00E60A7A"/>
    <w:rsid w:val="00E6683C"/>
    <w:rsid w:val="00E7059A"/>
    <w:rsid w:val="00E71EDA"/>
    <w:rsid w:val="00E770DB"/>
    <w:rsid w:val="00E83C00"/>
    <w:rsid w:val="00E918EE"/>
    <w:rsid w:val="00E920A7"/>
    <w:rsid w:val="00E92FE6"/>
    <w:rsid w:val="00E9622A"/>
    <w:rsid w:val="00EA6B5C"/>
    <w:rsid w:val="00EC4745"/>
    <w:rsid w:val="00ED05E3"/>
    <w:rsid w:val="00ED528E"/>
    <w:rsid w:val="00ED77A8"/>
    <w:rsid w:val="00EE0B50"/>
    <w:rsid w:val="00EE7385"/>
    <w:rsid w:val="00EF0A03"/>
    <w:rsid w:val="00EF718F"/>
    <w:rsid w:val="00F124C8"/>
    <w:rsid w:val="00F12839"/>
    <w:rsid w:val="00F13FA5"/>
    <w:rsid w:val="00F22E24"/>
    <w:rsid w:val="00F40346"/>
    <w:rsid w:val="00F46B52"/>
    <w:rsid w:val="00F55FC6"/>
    <w:rsid w:val="00F57139"/>
    <w:rsid w:val="00F575E3"/>
    <w:rsid w:val="00F65175"/>
    <w:rsid w:val="00F6546F"/>
    <w:rsid w:val="00F75B24"/>
    <w:rsid w:val="00F81F6E"/>
    <w:rsid w:val="00F93DA8"/>
    <w:rsid w:val="00FA1DE4"/>
    <w:rsid w:val="00FA23CA"/>
    <w:rsid w:val="00FA6E8D"/>
    <w:rsid w:val="00FB7D2B"/>
    <w:rsid w:val="00FC2C95"/>
    <w:rsid w:val="00FE02B7"/>
    <w:rsid w:val="00FE3B37"/>
    <w:rsid w:val="00FE6B82"/>
    <w:rsid w:val="00FE6EC9"/>
    <w:rsid w:val="00FF53DE"/>
    <w:rsid w:val="00FF67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2428">
      <w:bodyDiv w:val="1"/>
      <w:marLeft w:val="0"/>
      <w:marRight w:val="255"/>
      <w:marTop w:val="0"/>
      <w:marBottom w:val="0"/>
      <w:divBdr>
        <w:top w:val="none" w:sz="0" w:space="0" w:color="auto"/>
        <w:left w:val="none" w:sz="0" w:space="0" w:color="auto"/>
        <w:bottom w:val="none" w:sz="0" w:space="0" w:color="auto"/>
        <w:right w:val="none" w:sz="0" w:space="0" w:color="auto"/>
      </w:divBdr>
      <w:divsChild>
        <w:div w:id="2091928618">
          <w:marLeft w:val="0"/>
          <w:marRight w:val="0"/>
          <w:marTop w:val="0"/>
          <w:marBottom w:val="0"/>
          <w:divBdr>
            <w:top w:val="none" w:sz="0" w:space="0" w:color="auto"/>
            <w:left w:val="none" w:sz="0" w:space="0" w:color="auto"/>
            <w:bottom w:val="none" w:sz="0" w:space="0" w:color="auto"/>
            <w:right w:val="none" w:sz="0" w:space="0" w:color="auto"/>
          </w:divBdr>
          <w:divsChild>
            <w:div w:id="1382245680">
              <w:marLeft w:val="0"/>
              <w:marRight w:val="0"/>
              <w:marTop w:val="0"/>
              <w:marBottom w:val="0"/>
              <w:divBdr>
                <w:top w:val="none" w:sz="0" w:space="0" w:color="auto"/>
                <w:left w:val="none" w:sz="0" w:space="0" w:color="auto"/>
                <w:bottom w:val="none" w:sz="0" w:space="0" w:color="auto"/>
                <w:right w:val="none" w:sz="0" w:space="0" w:color="auto"/>
              </w:divBdr>
              <w:divsChild>
                <w:div w:id="475798752">
                  <w:marLeft w:val="0"/>
                  <w:marRight w:val="0"/>
                  <w:marTop w:val="0"/>
                  <w:marBottom w:val="0"/>
                  <w:divBdr>
                    <w:top w:val="none" w:sz="0" w:space="0" w:color="auto"/>
                    <w:left w:val="none" w:sz="0" w:space="0" w:color="auto"/>
                    <w:bottom w:val="none" w:sz="0" w:space="0" w:color="auto"/>
                    <w:right w:val="none" w:sz="0" w:space="0" w:color="auto"/>
                  </w:divBdr>
                  <w:divsChild>
                    <w:div w:id="155389930">
                      <w:marLeft w:val="0"/>
                      <w:marRight w:val="0"/>
                      <w:marTop w:val="0"/>
                      <w:marBottom w:val="0"/>
                      <w:divBdr>
                        <w:top w:val="none" w:sz="0" w:space="0" w:color="auto"/>
                        <w:left w:val="none" w:sz="0" w:space="0" w:color="auto"/>
                        <w:bottom w:val="none" w:sz="0" w:space="0" w:color="auto"/>
                        <w:right w:val="none" w:sz="0" w:space="0" w:color="auto"/>
                      </w:divBdr>
                      <w:divsChild>
                        <w:div w:id="1388143189">
                          <w:marLeft w:val="0"/>
                          <w:marRight w:val="0"/>
                          <w:marTop w:val="0"/>
                          <w:marBottom w:val="0"/>
                          <w:divBdr>
                            <w:top w:val="none" w:sz="0" w:space="0" w:color="auto"/>
                            <w:left w:val="none" w:sz="0" w:space="0" w:color="auto"/>
                            <w:bottom w:val="none" w:sz="0" w:space="0" w:color="auto"/>
                            <w:right w:val="none" w:sz="0" w:space="0" w:color="auto"/>
                          </w:divBdr>
                          <w:divsChild>
                            <w:div w:id="201018979">
                              <w:marLeft w:val="0"/>
                              <w:marRight w:val="0"/>
                              <w:marTop w:val="0"/>
                              <w:marBottom w:val="0"/>
                              <w:divBdr>
                                <w:top w:val="none" w:sz="0" w:space="0" w:color="auto"/>
                                <w:left w:val="none" w:sz="0" w:space="0" w:color="auto"/>
                                <w:bottom w:val="none" w:sz="0" w:space="0" w:color="auto"/>
                                <w:right w:val="none" w:sz="0" w:space="0" w:color="auto"/>
                              </w:divBdr>
                              <w:divsChild>
                                <w:div w:id="1393893555">
                                  <w:marLeft w:val="0"/>
                                  <w:marRight w:val="0"/>
                                  <w:marTop w:val="0"/>
                                  <w:marBottom w:val="0"/>
                                  <w:divBdr>
                                    <w:top w:val="none" w:sz="0" w:space="0" w:color="auto"/>
                                    <w:left w:val="none" w:sz="0" w:space="0" w:color="auto"/>
                                    <w:bottom w:val="none" w:sz="0" w:space="0" w:color="auto"/>
                                    <w:right w:val="none" w:sz="0" w:space="0" w:color="auto"/>
                                  </w:divBdr>
                                  <w:divsChild>
                                    <w:div w:id="1434207232">
                                      <w:marLeft w:val="0"/>
                                      <w:marRight w:val="0"/>
                                      <w:marTop w:val="0"/>
                                      <w:marBottom w:val="0"/>
                                      <w:divBdr>
                                        <w:top w:val="none" w:sz="0" w:space="0" w:color="auto"/>
                                        <w:left w:val="none" w:sz="0" w:space="0" w:color="auto"/>
                                        <w:bottom w:val="none" w:sz="0" w:space="0" w:color="auto"/>
                                        <w:right w:val="none" w:sz="0" w:space="0" w:color="auto"/>
                                      </w:divBdr>
                                      <w:divsChild>
                                        <w:div w:id="1225027000">
                                          <w:marLeft w:val="0"/>
                                          <w:marRight w:val="0"/>
                                          <w:marTop w:val="0"/>
                                          <w:marBottom w:val="0"/>
                                          <w:divBdr>
                                            <w:top w:val="none" w:sz="0" w:space="0" w:color="auto"/>
                                            <w:left w:val="none" w:sz="0" w:space="0" w:color="auto"/>
                                            <w:bottom w:val="none" w:sz="0" w:space="0" w:color="auto"/>
                                            <w:right w:val="none" w:sz="0" w:space="0" w:color="auto"/>
                                          </w:divBdr>
                                          <w:divsChild>
                                            <w:div w:id="409620250">
                                              <w:marLeft w:val="0"/>
                                              <w:marRight w:val="0"/>
                                              <w:marTop w:val="0"/>
                                              <w:marBottom w:val="0"/>
                                              <w:divBdr>
                                                <w:top w:val="none" w:sz="0" w:space="0" w:color="auto"/>
                                                <w:left w:val="none" w:sz="0" w:space="0" w:color="auto"/>
                                                <w:bottom w:val="none" w:sz="0" w:space="0" w:color="auto"/>
                                                <w:right w:val="none" w:sz="0" w:space="0" w:color="auto"/>
                                              </w:divBdr>
                                              <w:divsChild>
                                                <w:div w:id="1635792950">
                                                  <w:marLeft w:val="0"/>
                                                  <w:marRight w:val="0"/>
                                                  <w:marTop w:val="0"/>
                                                  <w:marBottom w:val="0"/>
                                                  <w:divBdr>
                                                    <w:top w:val="none" w:sz="0" w:space="0" w:color="auto"/>
                                                    <w:left w:val="none" w:sz="0" w:space="0" w:color="auto"/>
                                                    <w:bottom w:val="none" w:sz="0" w:space="0" w:color="auto"/>
                                                    <w:right w:val="none" w:sz="0" w:space="0" w:color="auto"/>
                                                  </w:divBdr>
                                                  <w:divsChild>
                                                    <w:div w:id="1011373204">
                                                      <w:marLeft w:val="0"/>
                                                      <w:marRight w:val="0"/>
                                                      <w:marTop w:val="0"/>
                                                      <w:marBottom w:val="0"/>
                                                      <w:divBdr>
                                                        <w:top w:val="none" w:sz="0" w:space="0" w:color="auto"/>
                                                        <w:left w:val="none" w:sz="0" w:space="0" w:color="auto"/>
                                                        <w:bottom w:val="none" w:sz="0" w:space="0" w:color="auto"/>
                                                        <w:right w:val="none" w:sz="0" w:space="0" w:color="auto"/>
                                                      </w:divBdr>
                                                      <w:divsChild>
                                                        <w:div w:id="106849742">
                                                          <w:marLeft w:val="0"/>
                                                          <w:marRight w:val="0"/>
                                                          <w:marTop w:val="0"/>
                                                          <w:marBottom w:val="0"/>
                                                          <w:divBdr>
                                                            <w:top w:val="none" w:sz="0" w:space="0" w:color="auto"/>
                                                            <w:left w:val="none" w:sz="0" w:space="0" w:color="auto"/>
                                                            <w:bottom w:val="none" w:sz="0" w:space="0" w:color="auto"/>
                                                            <w:right w:val="none" w:sz="0" w:space="0" w:color="auto"/>
                                                          </w:divBdr>
                                                          <w:divsChild>
                                                            <w:div w:id="549616519">
                                                              <w:marLeft w:val="0"/>
                                                              <w:marRight w:val="0"/>
                                                              <w:marTop w:val="0"/>
                                                              <w:marBottom w:val="0"/>
                                                              <w:divBdr>
                                                                <w:top w:val="none" w:sz="0" w:space="0" w:color="auto"/>
                                                                <w:left w:val="none" w:sz="0" w:space="0" w:color="auto"/>
                                                                <w:bottom w:val="none" w:sz="0" w:space="0" w:color="auto"/>
                                                                <w:right w:val="none" w:sz="0" w:space="0" w:color="auto"/>
                                                              </w:divBdr>
                                                              <w:divsChild>
                                                                <w:div w:id="11612758">
                                                                  <w:marLeft w:val="0"/>
                                                                  <w:marRight w:val="0"/>
                                                                  <w:marTop w:val="0"/>
                                                                  <w:marBottom w:val="0"/>
                                                                  <w:divBdr>
                                                                    <w:top w:val="none" w:sz="0" w:space="0" w:color="auto"/>
                                                                    <w:left w:val="none" w:sz="0" w:space="0" w:color="auto"/>
                                                                    <w:bottom w:val="none" w:sz="0" w:space="0" w:color="auto"/>
                                                                    <w:right w:val="none" w:sz="0" w:space="0" w:color="auto"/>
                                                                  </w:divBdr>
                                                                  <w:divsChild>
                                                                    <w:div w:id="1112827087">
                                                                      <w:marLeft w:val="0"/>
                                                                      <w:marRight w:val="0"/>
                                                                      <w:marTop w:val="0"/>
                                                                      <w:marBottom w:val="0"/>
                                                                      <w:divBdr>
                                                                        <w:top w:val="none" w:sz="0" w:space="0" w:color="auto"/>
                                                                        <w:left w:val="none" w:sz="0" w:space="0" w:color="auto"/>
                                                                        <w:bottom w:val="none" w:sz="0" w:space="0" w:color="auto"/>
                                                                        <w:right w:val="none" w:sz="0" w:space="0" w:color="auto"/>
                                                                      </w:divBdr>
                                                                      <w:divsChild>
                                                                        <w:div w:id="2130513716">
                                                                          <w:marLeft w:val="0"/>
                                                                          <w:marRight w:val="0"/>
                                                                          <w:marTop w:val="0"/>
                                                                          <w:marBottom w:val="0"/>
                                                                          <w:divBdr>
                                                                            <w:top w:val="none" w:sz="0" w:space="0" w:color="auto"/>
                                                                            <w:left w:val="none" w:sz="0" w:space="0" w:color="auto"/>
                                                                            <w:bottom w:val="none" w:sz="0" w:space="0" w:color="auto"/>
                                                                            <w:right w:val="none" w:sz="0" w:space="0" w:color="auto"/>
                                                                          </w:divBdr>
                                                                          <w:divsChild>
                                                                            <w:div w:id="964697860">
                                                                              <w:marLeft w:val="0"/>
                                                                              <w:marRight w:val="0"/>
                                                                              <w:marTop w:val="0"/>
                                                                              <w:marBottom w:val="0"/>
                                                                              <w:divBdr>
                                                                                <w:top w:val="none" w:sz="0" w:space="0" w:color="auto"/>
                                                                                <w:left w:val="none" w:sz="0" w:space="0" w:color="auto"/>
                                                                                <w:bottom w:val="none" w:sz="0" w:space="0" w:color="auto"/>
                                                                                <w:right w:val="none" w:sz="0" w:space="0" w:color="auto"/>
                                                                              </w:divBdr>
                                                                              <w:divsChild>
                                                                                <w:div w:id="568658803">
                                                                                  <w:marLeft w:val="0"/>
                                                                                  <w:marRight w:val="0"/>
                                                                                  <w:marTop w:val="0"/>
                                                                                  <w:marBottom w:val="0"/>
                                                                                  <w:divBdr>
                                                                                    <w:top w:val="none" w:sz="0" w:space="0" w:color="auto"/>
                                                                                    <w:left w:val="none" w:sz="0" w:space="0" w:color="auto"/>
                                                                                    <w:bottom w:val="none" w:sz="0" w:space="0" w:color="auto"/>
                                                                                    <w:right w:val="none" w:sz="0" w:space="0" w:color="auto"/>
                                                                                  </w:divBdr>
                                                                                  <w:divsChild>
                                                                                    <w:div w:id="165756226">
                                                                                      <w:marLeft w:val="0"/>
                                                                                      <w:marRight w:val="0"/>
                                                                                      <w:marTop w:val="0"/>
                                                                                      <w:marBottom w:val="0"/>
                                                                                      <w:divBdr>
                                                                                        <w:top w:val="none" w:sz="0" w:space="0" w:color="auto"/>
                                                                                        <w:left w:val="none" w:sz="0" w:space="0" w:color="auto"/>
                                                                                        <w:bottom w:val="none" w:sz="0" w:space="0" w:color="auto"/>
                                                                                        <w:right w:val="none" w:sz="0" w:space="0" w:color="auto"/>
                                                                                      </w:divBdr>
                                                                                      <w:divsChild>
                                                                                        <w:div w:id="900018937">
                                                                                          <w:marLeft w:val="0"/>
                                                                                          <w:marRight w:val="0"/>
                                                                                          <w:marTop w:val="0"/>
                                                                                          <w:marBottom w:val="0"/>
                                                                                          <w:divBdr>
                                                                                            <w:top w:val="none" w:sz="0" w:space="0" w:color="auto"/>
                                                                                            <w:left w:val="none" w:sz="0" w:space="0" w:color="auto"/>
                                                                                            <w:bottom w:val="none" w:sz="0" w:space="0" w:color="auto"/>
                                                                                            <w:right w:val="none" w:sz="0" w:space="0" w:color="auto"/>
                                                                                          </w:divBdr>
                                                                                          <w:divsChild>
                                                                                            <w:div w:id="1622178165">
                                                                                              <w:marLeft w:val="0"/>
                                                                                              <w:marRight w:val="0"/>
                                                                                              <w:marTop w:val="0"/>
                                                                                              <w:marBottom w:val="0"/>
                                                                                              <w:divBdr>
                                                                                                <w:top w:val="none" w:sz="0" w:space="0" w:color="auto"/>
                                                                                                <w:left w:val="none" w:sz="0" w:space="0" w:color="auto"/>
                                                                                                <w:bottom w:val="none" w:sz="0" w:space="0" w:color="auto"/>
                                                                                                <w:right w:val="none" w:sz="0" w:space="0" w:color="auto"/>
                                                                                              </w:divBdr>
                                                                                              <w:divsChild>
                                                                                                <w:div w:id="361366027">
                                                                                                  <w:marLeft w:val="0"/>
                                                                                                  <w:marRight w:val="0"/>
                                                                                                  <w:marTop w:val="0"/>
                                                                                                  <w:marBottom w:val="0"/>
                                                                                                  <w:divBdr>
                                                                                                    <w:top w:val="none" w:sz="0" w:space="0" w:color="auto"/>
                                                                                                    <w:left w:val="none" w:sz="0" w:space="0" w:color="auto"/>
                                                                                                    <w:bottom w:val="none" w:sz="0" w:space="0" w:color="auto"/>
                                                                                                    <w:right w:val="none" w:sz="0" w:space="0" w:color="auto"/>
                                                                                                  </w:divBdr>
                                                                                                  <w:divsChild>
                                                                                                    <w:div w:id="1614946237">
                                                                                                      <w:marLeft w:val="0"/>
                                                                                                      <w:marRight w:val="0"/>
                                                                                                      <w:marTop w:val="0"/>
                                                                                                      <w:marBottom w:val="0"/>
                                                                                                      <w:divBdr>
                                                                                                        <w:top w:val="none" w:sz="0" w:space="0" w:color="auto"/>
                                                                                                        <w:left w:val="none" w:sz="0" w:space="0" w:color="auto"/>
                                                                                                        <w:bottom w:val="none" w:sz="0" w:space="0" w:color="auto"/>
                                                                                                        <w:right w:val="none" w:sz="0" w:space="0" w:color="auto"/>
                                                                                                      </w:divBdr>
                                                                                                      <w:divsChild>
                                                                                                        <w:div w:id="2015258370">
                                                                                                          <w:marLeft w:val="0"/>
                                                                                                          <w:marRight w:val="0"/>
                                                                                                          <w:marTop w:val="0"/>
                                                                                                          <w:marBottom w:val="0"/>
                                                                                                          <w:divBdr>
                                                                                                            <w:top w:val="none" w:sz="0" w:space="0" w:color="auto"/>
                                                                                                            <w:left w:val="none" w:sz="0" w:space="0" w:color="auto"/>
                                                                                                            <w:bottom w:val="none" w:sz="0" w:space="0" w:color="auto"/>
                                                                                                            <w:right w:val="none" w:sz="0" w:space="0" w:color="auto"/>
                                                                                                          </w:divBdr>
                                                                                                          <w:divsChild>
                                                                                                            <w:div w:id="523439088">
                                                                                                              <w:marLeft w:val="0"/>
                                                                                                              <w:marRight w:val="0"/>
                                                                                                              <w:marTop w:val="0"/>
                                                                                                              <w:marBottom w:val="0"/>
                                                                                                              <w:divBdr>
                                                                                                                <w:top w:val="none" w:sz="0" w:space="0" w:color="auto"/>
                                                                                                                <w:left w:val="none" w:sz="0" w:space="0" w:color="auto"/>
                                                                                                                <w:bottom w:val="none" w:sz="0" w:space="0" w:color="auto"/>
                                                                                                                <w:right w:val="none" w:sz="0" w:space="0" w:color="auto"/>
                                                                                                              </w:divBdr>
                                                                                                              <w:divsChild>
                                                                                                                <w:div w:id="383213979">
                                                                                                                  <w:marLeft w:val="0"/>
                                                                                                                  <w:marRight w:val="0"/>
                                                                                                                  <w:marTop w:val="0"/>
                                                                                                                  <w:marBottom w:val="0"/>
                                                                                                                  <w:divBdr>
                                                                                                                    <w:top w:val="none" w:sz="0" w:space="0" w:color="auto"/>
                                                                                                                    <w:left w:val="none" w:sz="0" w:space="0" w:color="auto"/>
                                                                                                                    <w:bottom w:val="none" w:sz="0" w:space="0" w:color="auto"/>
                                                                                                                    <w:right w:val="none" w:sz="0" w:space="0" w:color="auto"/>
                                                                                                                  </w:divBdr>
                                                                                                                  <w:divsChild>
                                                                                                                    <w:div w:id="475923607">
                                                                                                                      <w:marLeft w:val="0"/>
                                                                                                                      <w:marRight w:val="0"/>
                                                                                                                      <w:marTop w:val="0"/>
                                                                                                                      <w:marBottom w:val="0"/>
                                                                                                                      <w:divBdr>
                                                                                                                        <w:top w:val="none" w:sz="0" w:space="0" w:color="auto"/>
                                                                                                                        <w:left w:val="none" w:sz="0" w:space="0" w:color="auto"/>
                                                                                                                        <w:bottom w:val="none" w:sz="0" w:space="0" w:color="auto"/>
                                                                                                                        <w:right w:val="none" w:sz="0" w:space="0" w:color="auto"/>
                                                                                                                      </w:divBdr>
                                                                                                                      <w:divsChild>
                                                                                                                        <w:div w:id="821506452">
                                                                                                                          <w:marLeft w:val="0"/>
                                                                                                                          <w:marRight w:val="0"/>
                                                                                                                          <w:marTop w:val="0"/>
                                                                                                                          <w:marBottom w:val="0"/>
                                                                                                                          <w:divBdr>
                                                                                                                            <w:top w:val="none" w:sz="0" w:space="0" w:color="auto"/>
                                                                                                                            <w:left w:val="none" w:sz="0" w:space="0" w:color="auto"/>
                                                                                                                            <w:bottom w:val="none" w:sz="0" w:space="0" w:color="auto"/>
                                                                                                                            <w:right w:val="none" w:sz="0" w:space="0" w:color="auto"/>
                                                                                                                          </w:divBdr>
                                                                                                                          <w:divsChild>
                                                                                                                            <w:div w:id="21238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227163">
      <w:bodyDiv w:val="1"/>
      <w:marLeft w:val="0"/>
      <w:marRight w:val="0"/>
      <w:marTop w:val="0"/>
      <w:marBottom w:val="0"/>
      <w:divBdr>
        <w:top w:val="none" w:sz="0" w:space="0" w:color="auto"/>
        <w:left w:val="none" w:sz="0" w:space="0" w:color="auto"/>
        <w:bottom w:val="none" w:sz="0" w:space="0" w:color="auto"/>
        <w:right w:val="none" w:sz="0" w:space="0" w:color="auto"/>
      </w:divBdr>
      <w:divsChild>
        <w:div w:id="1943537614">
          <w:marLeft w:val="0"/>
          <w:marRight w:val="0"/>
          <w:marTop w:val="0"/>
          <w:marBottom w:val="0"/>
          <w:divBdr>
            <w:top w:val="none" w:sz="0" w:space="0" w:color="auto"/>
            <w:left w:val="none" w:sz="0" w:space="0" w:color="auto"/>
            <w:bottom w:val="none" w:sz="0" w:space="0" w:color="auto"/>
            <w:right w:val="none" w:sz="0" w:space="0" w:color="auto"/>
          </w:divBdr>
          <w:divsChild>
            <w:div w:id="1705666981">
              <w:marLeft w:val="0"/>
              <w:marRight w:val="0"/>
              <w:marTop w:val="0"/>
              <w:marBottom w:val="0"/>
              <w:divBdr>
                <w:top w:val="none" w:sz="0" w:space="0" w:color="auto"/>
                <w:left w:val="none" w:sz="0" w:space="0" w:color="auto"/>
                <w:bottom w:val="none" w:sz="0" w:space="0" w:color="auto"/>
                <w:right w:val="none" w:sz="0" w:space="0" w:color="auto"/>
              </w:divBdr>
              <w:divsChild>
                <w:div w:id="1074622534">
                  <w:marLeft w:val="0"/>
                  <w:marRight w:val="0"/>
                  <w:marTop w:val="0"/>
                  <w:marBottom w:val="0"/>
                  <w:divBdr>
                    <w:top w:val="none" w:sz="0" w:space="0" w:color="auto"/>
                    <w:left w:val="none" w:sz="0" w:space="0" w:color="auto"/>
                    <w:bottom w:val="none" w:sz="0" w:space="0" w:color="auto"/>
                    <w:right w:val="none" w:sz="0" w:space="0" w:color="auto"/>
                  </w:divBdr>
                  <w:divsChild>
                    <w:div w:id="1517890298">
                      <w:marLeft w:val="0"/>
                      <w:marRight w:val="0"/>
                      <w:marTop w:val="0"/>
                      <w:marBottom w:val="0"/>
                      <w:divBdr>
                        <w:top w:val="none" w:sz="0" w:space="0" w:color="auto"/>
                        <w:left w:val="none" w:sz="0" w:space="0" w:color="auto"/>
                        <w:bottom w:val="none" w:sz="0" w:space="0" w:color="auto"/>
                        <w:right w:val="none" w:sz="0" w:space="0" w:color="auto"/>
                      </w:divBdr>
                      <w:divsChild>
                        <w:div w:id="1474643144">
                          <w:marLeft w:val="0"/>
                          <w:marRight w:val="0"/>
                          <w:marTop w:val="0"/>
                          <w:marBottom w:val="0"/>
                          <w:divBdr>
                            <w:top w:val="none" w:sz="0" w:space="0" w:color="auto"/>
                            <w:left w:val="none" w:sz="0" w:space="0" w:color="auto"/>
                            <w:bottom w:val="none" w:sz="0" w:space="0" w:color="auto"/>
                            <w:right w:val="none" w:sz="0" w:space="0" w:color="auto"/>
                          </w:divBdr>
                          <w:divsChild>
                            <w:div w:id="1976443365">
                              <w:marLeft w:val="0"/>
                              <w:marRight w:val="0"/>
                              <w:marTop w:val="0"/>
                              <w:marBottom w:val="0"/>
                              <w:divBdr>
                                <w:top w:val="none" w:sz="0" w:space="0" w:color="auto"/>
                                <w:left w:val="none" w:sz="0" w:space="0" w:color="auto"/>
                                <w:bottom w:val="none" w:sz="0" w:space="0" w:color="auto"/>
                                <w:right w:val="none" w:sz="0" w:space="0" w:color="auto"/>
                              </w:divBdr>
                              <w:divsChild>
                                <w:div w:id="467014120">
                                  <w:marLeft w:val="0"/>
                                  <w:marRight w:val="0"/>
                                  <w:marTop w:val="0"/>
                                  <w:marBottom w:val="0"/>
                                  <w:divBdr>
                                    <w:top w:val="none" w:sz="0" w:space="0" w:color="auto"/>
                                    <w:left w:val="none" w:sz="0" w:space="0" w:color="auto"/>
                                    <w:bottom w:val="none" w:sz="0" w:space="0" w:color="auto"/>
                                    <w:right w:val="none" w:sz="0" w:space="0" w:color="auto"/>
                                  </w:divBdr>
                                  <w:divsChild>
                                    <w:div w:id="429858025">
                                      <w:marLeft w:val="0"/>
                                      <w:marRight w:val="0"/>
                                      <w:marTop w:val="0"/>
                                      <w:marBottom w:val="0"/>
                                      <w:divBdr>
                                        <w:top w:val="none" w:sz="0" w:space="0" w:color="auto"/>
                                        <w:left w:val="none" w:sz="0" w:space="0" w:color="auto"/>
                                        <w:bottom w:val="none" w:sz="0" w:space="0" w:color="auto"/>
                                        <w:right w:val="none" w:sz="0" w:space="0" w:color="auto"/>
                                      </w:divBdr>
                                      <w:divsChild>
                                        <w:div w:id="676806758">
                                          <w:marLeft w:val="0"/>
                                          <w:marRight w:val="0"/>
                                          <w:marTop w:val="0"/>
                                          <w:marBottom w:val="0"/>
                                          <w:divBdr>
                                            <w:top w:val="none" w:sz="0" w:space="0" w:color="auto"/>
                                            <w:left w:val="none" w:sz="0" w:space="0" w:color="auto"/>
                                            <w:bottom w:val="none" w:sz="0" w:space="0" w:color="auto"/>
                                            <w:right w:val="none" w:sz="0" w:space="0" w:color="auto"/>
                                          </w:divBdr>
                                          <w:divsChild>
                                            <w:div w:id="1546796157">
                                              <w:marLeft w:val="0"/>
                                              <w:marRight w:val="0"/>
                                              <w:marTop w:val="0"/>
                                              <w:marBottom w:val="0"/>
                                              <w:divBdr>
                                                <w:top w:val="none" w:sz="0" w:space="0" w:color="auto"/>
                                                <w:left w:val="none" w:sz="0" w:space="0" w:color="auto"/>
                                                <w:bottom w:val="none" w:sz="0" w:space="0" w:color="auto"/>
                                                <w:right w:val="none" w:sz="0" w:space="0" w:color="auto"/>
                                              </w:divBdr>
                                              <w:divsChild>
                                                <w:div w:id="515730555">
                                                  <w:marLeft w:val="0"/>
                                                  <w:marRight w:val="0"/>
                                                  <w:marTop w:val="0"/>
                                                  <w:marBottom w:val="0"/>
                                                  <w:divBdr>
                                                    <w:top w:val="none" w:sz="0" w:space="0" w:color="auto"/>
                                                    <w:left w:val="none" w:sz="0" w:space="0" w:color="auto"/>
                                                    <w:bottom w:val="none" w:sz="0" w:space="0" w:color="auto"/>
                                                    <w:right w:val="none" w:sz="0" w:space="0" w:color="auto"/>
                                                  </w:divBdr>
                                                  <w:divsChild>
                                                    <w:div w:id="2043482824">
                                                      <w:marLeft w:val="0"/>
                                                      <w:marRight w:val="0"/>
                                                      <w:marTop w:val="0"/>
                                                      <w:marBottom w:val="0"/>
                                                      <w:divBdr>
                                                        <w:top w:val="none" w:sz="0" w:space="0" w:color="auto"/>
                                                        <w:left w:val="none" w:sz="0" w:space="0" w:color="auto"/>
                                                        <w:bottom w:val="none" w:sz="0" w:space="0" w:color="auto"/>
                                                        <w:right w:val="none" w:sz="0" w:space="0" w:color="auto"/>
                                                      </w:divBdr>
                                                      <w:divsChild>
                                                        <w:div w:id="1602564823">
                                                          <w:marLeft w:val="0"/>
                                                          <w:marRight w:val="0"/>
                                                          <w:marTop w:val="0"/>
                                                          <w:marBottom w:val="0"/>
                                                          <w:divBdr>
                                                            <w:top w:val="none" w:sz="0" w:space="0" w:color="auto"/>
                                                            <w:left w:val="none" w:sz="0" w:space="0" w:color="auto"/>
                                                            <w:bottom w:val="none" w:sz="0" w:space="0" w:color="auto"/>
                                                            <w:right w:val="none" w:sz="0" w:space="0" w:color="auto"/>
                                                          </w:divBdr>
                                                          <w:divsChild>
                                                            <w:div w:id="75977573">
                                                              <w:marLeft w:val="0"/>
                                                              <w:marRight w:val="0"/>
                                                              <w:marTop w:val="0"/>
                                                              <w:marBottom w:val="0"/>
                                                              <w:divBdr>
                                                                <w:top w:val="none" w:sz="0" w:space="0" w:color="auto"/>
                                                                <w:left w:val="none" w:sz="0" w:space="0" w:color="auto"/>
                                                                <w:bottom w:val="none" w:sz="0" w:space="0" w:color="auto"/>
                                                                <w:right w:val="none" w:sz="0" w:space="0" w:color="auto"/>
                                                              </w:divBdr>
                                                              <w:divsChild>
                                                                <w:div w:id="6710936">
                                                                  <w:marLeft w:val="0"/>
                                                                  <w:marRight w:val="0"/>
                                                                  <w:marTop w:val="0"/>
                                                                  <w:marBottom w:val="0"/>
                                                                  <w:divBdr>
                                                                    <w:top w:val="none" w:sz="0" w:space="0" w:color="auto"/>
                                                                    <w:left w:val="none" w:sz="0" w:space="0" w:color="auto"/>
                                                                    <w:bottom w:val="none" w:sz="0" w:space="0" w:color="auto"/>
                                                                    <w:right w:val="none" w:sz="0" w:space="0" w:color="auto"/>
                                                                  </w:divBdr>
                                                                  <w:divsChild>
                                                                    <w:div w:id="346951241">
                                                                      <w:marLeft w:val="0"/>
                                                                      <w:marRight w:val="0"/>
                                                                      <w:marTop w:val="0"/>
                                                                      <w:marBottom w:val="0"/>
                                                                      <w:divBdr>
                                                                        <w:top w:val="none" w:sz="0" w:space="0" w:color="auto"/>
                                                                        <w:left w:val="none" w:sz="0" w:space="0" w:color="auto"/>
                                                                        <w:bottom w:val="none" w:sz="0" w:space="0" w:color="auto"/>
                                                                        <w:right w:val="none" w:sz="0" w:space="0" w:color="auto"/>
                                                                      </w:divBdr>
                                                                      <w:divsChild>
                                                                        <w:div w:id="1554196176">
                                                                          <w:marLeft w:val="0"/>
                                                                          <w:marRight w:val="0"/>
                                                                          <w:marTop w:val="0"/>
                                                                          <w:marBottom w:val="0"/>
                                                                          <w:divBdr>
                                                                            <w:top w:val="none" w:sz="0" w:space="0" w:color="auto"/>
                                                                            <w:left w:val="none" w:sz="0" w:space="0" w:color="auto"/>
                                                                            <w:bottom w:val="none" w:sz="0" w:space="0" w:color="auto"/>
                                                                            <w:right w:val="none" w:sz="0" w:space="0" w:color="auto"/>
                                                                          </w:divBdr>
                                                                          <w:divsChild>
                                                                            <w:div w:id="848329392">
                                                                              <w:marLeft w:val="0"/>
                                                                              <w:marRight w:val="0"/>
                                                                              <w:marTop w:val="0"/>
                                                                              <w:marBottom w:val="0"/>
                                                                              <w:divBdr>
                                                                                <w:top w:val="none" w:sz="0" w:space="0" w:color="auto"/>
                                                                                <w:left w:val="none" w:sz="0" w:space="0" w:color="auto"/>
                                                                                <w:bottom w:val="none" w:sz="0" w:space="0" w:color="auto"/>
                                                                                <w:right w:val="none" w:sz="0" w:space="0" w:color="auto"/>
                                                                              </w:divBdr>
                                                                              <w:divsChild>
                                                                                <w:div w:id="160434425">
                                                                                  <w:marLeft w:val="0"/>
                                                                                  <w:marRight w:val="0"/>
                                                                                  <w:marTop w:val="0"/>
                                                                                  <w:marBottom w:val="0"/>
                                                                                  <w:divBdr>
                                                                                    <w:top w:val="none" w:sz="0" w:space="0" w:color="auto"/>
                                                                                    <w:left w:val="none" w:sz="0" w:space="0" w:color="auto"/>
                                                                                    <w:bottom w:val="none" w:sz="0" w:space="0" w:color="auto"/>
                                                                                    <w:right w:val="none" w:sz="0" w:space="0" w:color="auto"/>
                                                                                  </w:divBdr>
                                                                                  <w:divsChild>
                                                                                    <w:div w:id="2012826866">
                                                                                      <w:marLeft w:val="0"/>
                                                                                      <w:marRight w:val="0"/>
                                                                                      <w:marTop w:val="0"/>
                                                                                      <w:marBottom w:val="0"/>
                                                                                      <w:divBdr>
                                                                                        <w:top w:val="none" w:sz="0" w:space="0" w:color="auto"/>
                                                                                        <w:left w:val="none" w:sz="0" w:space="0" w:color="auto"/>
                                                                                        <w:bottom w:val="none" w:sz="0" w:space="0" w:color="auto"/>
                                                                                        <w:right w:val="none" w:sz="0" w:space="0" w:color="auto"/>
                                                                                      </w:divBdr>
                                                                                      <w:divsChild>
                                                                                        <w:div w:id="1395734919">
                                                                                          <w:marLeft w:val="0"/>
                                                                                          <w:marRight w:val="0"/>
                                                                                          <w:marTop w:val="0"/>
                                                                                          <w:marBottom w:val="0"/>
                                                                                          <w:divBdr>
                                                                                            <w:top w:val="none" w:sz="0" w:space="0" w:color="auto"/>
                                                                                            <w:left w:val="none" w:sz="0" w:space="0" w:color="auto"/>
                                                                                            <w:bottom w:val="none" w:sz="0" w:space="0" w:color="auto"/>
                                                                                            <w:right w:val="none" w:sz="0" w:space="0" w:color="auto"/>
                                                                                          </w:divBdr>
                                                                                          <w:divsChild>
                                                                                            <w:div w:id="1880513534">
                                                                                              <w:marLeft w:val="0"/>
                                                                                              <w:marRight w:val="0"/>
                                                                                              <w:marTop w:val="0"/>
                                                                                              <w:marBottom w:val="0"/>
                                                                                              <w:divBdr>
                                                                                                <w:top w:val="none" w:sz="0" w:space="0" w:color="auto"/>
                                                                                                <w:left w:val="none" w:sz="0" w:space="0" w:color="auto"/>
                                                                                                <w:bottom w:val="none" w:sz="0" w:space="0" w:color="auto"/>
                                                                                                <w:right w:val="none" w:sz="0" w:space="0" w:color="auto"/>
                                                                                              </w:divBdr>
                                                                                              <w:divsChild>
                                                                                                <w:div w:id="1646592904">
                                                                                                  <w:marLeft w:val="0"/>
                                                                                                  <w:marRight w:val="0"/>
                                                                                                  <w:marTop w:val="0"/>
                                                                                                  <w:marBottom w:val="0"/>
                                                                                                  <w:divBdr>
                                                                                                    <w:top w:val="none" w:sz="0" w:space="0" w:color="auto"/>
                                                                                                    <w:left w:val="none" w:sz="0" w:space="0" w:color="auto"/>
                                                                                                    <w:bottom w:val="none" w:sz="0" w:space="0" w:color="auto"/>
                                                                                                    <w:right w:val="none" w:sz="0" w:space="0" w:color="auto"/>
                                                                                                  </w:divBdr>
                                                                                                  <w:divsChild>
                                                                                                    <w:div w:id="1627661314">
                                                                                                      <w:marLeft w:val="0"/>
                                                                                                      <w:marRight w:val="0"/>
                                                                                                      <w:marTop w:val="0"/>
                                                                                                      <w:marBottom w:val="0"/>
                                                                                                      <w:divBdr>
                                                                                                        <w:top w:val="none" w:sz="0" w:space="0" w:color="auto"/>
                                                                                                        <w:left w:val="none" w:sz="0" w:space="0" w:color="auto"/>
                                                                                                        <w:bottom w:val="none" w:sz="0" w:space="0" w:color="auto"/>
                                                                                                        <w:right w:val="none" w:sz="0" w:space="0" w:color="auto"/>
                                                                                                      </w:divBdr>
                                                                                                      <w:divsChild>
                                                                                                        <w:div w:id="1340041860">
                                                                                                          <w:marLeft w:val="0"/>
                                                                                                          <w:marRight w:val="0"/>
                                                                                                          <w:marTop w:val="0"/>
                                                                                                          <w:marBottom w:val="0"/>
                                                                                                          <w:divBdr>
                                                                                                            <w:top w:val="none" w:sz="0" w:space="0" w:color="auto"/>
                                                                                                            <w:left w:val="none" w:sz="0" w:space="0" w:color="auto"/>
                                                                                                            <w:bottom w:val="none" w:sz="0" w:space="0" w:color="auto"/>
                                                                                                            <w:right w:val="none" w:sz="0" w:space="0" w:color="auto"/>
                                                                                                          </w:divBdr>
                                                                                                          <w:divsChild>
                                                                                                            <w:div w:id="993995264">
                                                                                                              <w:marLeft w:val="0"/>
                                                                                                              <w:marRight w:val="0"/>
                                                                                                              <w:marTop w:val="0"/>
                                                                                                              <w:marBottom w:val="0"/>
                                                                                                              <w:divBdr>
                                                                                                                <w:top w:val="none" w:sz="0" w:space="0" w:color="auto"/>
                                                                                                                <w:left w:val="none" w:sz="0" w:space="0" w:color="auto"/>
                                                                                                                <w:bottom w:val="none" w:sz="0" w:space="0" w:color="auto"/>
                                                                                                                <w:right w:val="none" w:sz="0" w:space="0" w:color="auto"/>
                                                                                                              </w:divBdr>
                                                                                                              <w:divsChild>
                                                                                                                <w:div w:id="516579740">
                                                                                                                  <w:marLeft w:val="0"/>
                                                                                                                  <w:marRight w:val="0"/>
                                                                                                                  <w:marTop w:val="0"/>
                                                                                                                  <w:marBottom w:val="0"/>
                                                                                                                  <w:divBdr>
                                                                                                                    <w:top w:val="none" w:sz="0" w:space="0" w:color="auto"/>
                                                                                                                    <w:left w:val="none" w:sz="0" w:space="0" w:color="auto"/>
                                                                                                                    <w:bottom w:val="none" w:sz="0" w:space="0" w:color="auto"/>
                                                                                                                    <w:right w:val="none" w:sz="0" w:space="0" w:color="auto"/>
                                                                                                                  </w:divBdr>
                                                                                                                  <w:divsChild>
                                                                                                                    <w:div w:id="1312104374">
                                                                                                                      <w:marLeft w:val="0"/>
                                                                                                                      <w:marRight w:val="0"/>
                                                                                                                      <w:marTop w:val="0"/>
                                                                                                                      <w:marBottom w:val="0"/>
                                                                                                                      <w:divBdr>
                                                                                                                        <w:top w:val="none" w:sz="0" w:space="0" w:color="auto"/>
                                                                                                                        <w:left w:val="none" w:sz="0" w:space="0" w:color="auto"/>
                                                                                                                        <w:bottom w:val="none" w:sz="0" w:space="0" w:color="auto"/>
                                                                                                                        <w:right w:val="none" w:sz="0" w:space="0" w:color="auto"/>
                                                                                                                      </w:divBdr>
                                                                                                                    </w:div>
                                                                                                                  </w:divsChild>
                                                                                                                </w:div>
                                                                                                                <w:div w:id="1185634672">
                                                                                                                  <w:marLeft w:val="0"/>
                                                                                                                  <w:marRight w:val="0"/>
                                                                                                                  <w:marTop w:val="0"/>
                                                                                                                  <w:marBottom w:val="0"/>
                                                                                                                  <w:divBdr>
                                                                                                                    <w:top w:val="none" w:sz="0" w:space="0" w:color="auto"/>
                                                                                                                    <w:left w:val="none" w:sz="0" w:space="0" w:color="auto"/>
                                                                                                                    <w:bottom w:val="none" w:sz="0" w:space="0" w:color="auto"/>
                                                                                                                    <w:right w:val="none" w:sz="0" w:space="0" w:color="auto"/>
                                                                                                                  </w:divBdr>
                                                                                                                  <w:divsChild>
                                                                                                                    <w:div w:id="1032728305">
                                                                                                                      <w:marLeft w:val="0"/>
                                                                                                                      <w:marRight w:val="0"/>
                                                                                                                      <w:marTop w:val="0"/>
                                                                                                                      <w:marBottom w:val="0"/>
                                                                                                                      <w:divBdr>
                                                                                                                        <w:top w:val="none" w:sz="0" w:space="0" w:color="auto"/>
                                                                                                                        <w:left w:val="none" w:sz="0" w:space="0" w:color="auto"/>
                                                                                                                        <w:bottom w:val="none" w:sz="0" w:space="0" w:color="auto"/>
                                                                                                                        <w:right w:val="none" w:sz="0" w:space="0" w:color="auto"/>
                                                                                                                      </w:divBdr>
                                                                                                                      <w:divsChild>
                                                                                                                        <w:div w:id="1087264422">
                                                                                                                          <w:marLeft w:val="0"/>
                                                                                                                          <w:marRight w:val="0"/>
                                                                                                                          <w:marTop w:val="0"/>
                                                                                                                          <w:marBottom w:val="0"/>
                                                                                                                          <w:divBdr>
                                                                                                                            <w:top w:val="none" w:sz="0" w:space="0" w:color="auto"/>
                                                                                                                            <w:left w:val="none" w:sz="0" w:space="0" w:color="auto"/>
                                                                                                                            <w:bottom w:val="none" w:sz="0" w:space="0" w:color="auto"/>
                                                                                                                            <w:right w:val="none" w:sz="0" w:space="0" w:color="auto"/>
                                                                                                                          </w:divBdr>
                                                                                                                        </w:div>
                                                                                                                      </w:divsChild>
                                                                                                                    </w:div>
                                                                                                                    <w:div w:id="815416794">
                                                                                                                      <w:marLeft w:val="0"/>
                                                                                                                      <w:marRight w:val="0"/>
                                                                                                                      <w:marTop w:val="0"/>
                                                                                                                      <w:marBottom w:val="0"/>
                                                                                                                      <w:divBdr>
                                                                                                                        <w:top w:val="none" w:sz="0" w:space="0" w:color="auto"/>
                                                                                                                        <w:left w:val="none" w:sz="0" w:space="0" w:color="auto"/>
                                                                                                                        <w:bottom w:val="none" w:sz="0" w:space="0" w:color="auto"/>
                                                                                                                        <w:right w:val="none" w:sz="0" w:space="0" w:color="auto"/>
                                                                                                                      </w:divBdr>
                                                                                                                      <w:divsChild>
                                                                                                                        <w:div w:id="2093819668">
                                                                                                                          <w:marLeft w:val="0"/>
                                                                                                                          <w:marRight w:val="0"/>
                                                                                                                          <w:marTop w:val="0"/>
                                                                                                                          <w:marBottom w:val="0"/>
                                                                                                                          <w:divBdr>
                                                                                                                            <w:top w:val="none" w:sz="0" w:space="0" w:color="auto"/>
                                                                                                                            <w:left w:val="none" w:sz="0" w:space="0" w:color="auto"/>
                                                                                                                            <w:bottom w:val="none" w:sz="0" w:space="0" w:color="auto"/>
                                                                                                                            <w:right w:val="none" w:sz="0" w:space="0" w:color="auto"/>
                                                                                                                          </w:divBdr>
                                                                                                                          <w:divsChild>
                                                                                                                            <w:div w:id="1987125319">
                                                                                                                              <w:marLeft w:val="0"/>
                                                                                                                              <w:marRight w:val="0"/>
                                                                                                                              <w:marTop w:val="0"/>
                                                                                                                              <w:marBottom w:val="0"/>
                                                                                                                              <w:divBdr>
                                                                                                                                <w:top w:val="none" w:sz="0" w:space="0" w:color="auto"/>
                                                                                                                                <w:left w:val="none" w:sz="0" w:space="0" w:color="auto"/>
                                                                                                                                <w:bottom w:val="none" w:sz="0" w:space="0" w:color="auto"/>
                                                                                                                                <w:right w:val="none" w:sz="0" w:space="0" w:color="auto"/>
                                                                                                                              </w:divBdr>
                                                                                                                            </w:div>
                                                                                                                            <w:div w:id="11973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863896">
      <w:bodyDiv w:val="1"/>
      <w:marLeft w:val="0"/>
      <w:marRight w:val="0"/>
      <w:marTop w:val="0"/>
      <w:marBottom w:val="0"/>
      <w:divBdr>
        <w:top w:val="none" w:sz="0" w:space="0" w:color="auto"/>
        <w:left w:val="none" w:sz="0" w:space="0" w:color="auto"/>
        <w:bottom w:val="none" w:sz="0" w:space="0" w:color="auto"/>
        <w:right w:val="none" w:sz="0" w:space="0" w:color="auto"/>
      </w:divBdr>
      <w:divsChild>
        <w:div w:id="260531868">
          <w:marLeft w:val="0"/>
          <w:marRight w:val="0"/>
          <w:marTop w:val="0"/>
          <w:marBottom w:val="0"/>
          <w:divBdr>
            <w:top w:val="none" w:sz="0" w:space="0" w:color="auto"/>
            <w:left w:val="none" w:sz="0" w:space="0" w:color="auto"/>
            <w:bottom w:val="none" w:sz="0" w:space="0" w:color="auto"/>
            <w:right w:val="none" w:sz="0" w:space="0" w:color="auto"/>
          </w:divBdr>
          <w:divsChild>
            <w:div w:id="337999190">
              <w:marLeft w:val="0"/>
              <w:marRight w:val="0"/>
              <w:marTop w:val="0"/>
              <w:marBottom w:val="0"/>
              <w:divBdr>
                <w:top w:val="none" w:sz="0" w:space="0" w:color="auto"/>
                <w:left w:val="none" w:sz="0" w:space="0" w:color="auto"/>
                <w:bottom w:val="none" w:sz="0" w:space="0" w:color="auto"/>
                <w:right w:val="none" w:sz="0" w:space="0" w:color="auto"/>
              </w:divBdr>
              <w:divsChild>
                <w:div w:id="1743915209">
                  <w:marLeft w:val="0"/>
                  <w:marRight w:val="0"/>
                  <w:marTop w:val="0"/>
                  <w:marBottom w:val="0"/>
                  <w:divBdr>
                    <w:top w:val="none" w:sz="0" w:space="0" w:color="auto"/>
                    <w:left w:val="none" w:sz="0" w:space="0" w:color="auto"/>
                    <w:bottom w:val="none" w:sz="0" w:space="0" w:color="auto"/>
                    <w:right w:val="none" w:sz="0" w:space="0" w:color="auto"/>
                  </w:divBdr>
                  <w:divsChild>
                    <w:div w:id="135731057">
                      <w:marLeft w:val="0"/>
                      <w:marRight w:val="0"/>
                      <w:marTop w:val="0"/>
                      <w:marBottom w:val="0"/>
                      <w:divBdr>
                        <w:top w:val="none" w:sz="0" w:space="0" w:color="auto"/>
                        <w:left w:val="none" w:sz="0" w:space="0" w:color="auto"/>
                        <w:bottom w:val="none" w:sz="0" w:space="0" w:color="auto"/>
                        <w:right w:val="none" w:sz="0" w:space="0" w:color="auto"/>
                      </w:divBdr>
                      <w:divsChild>
                        <w:div w:id="454910196">
                          <w:marLeft w:val="0"/>
                          <w:marRight w:val="0"/>
                          <w:marTop w:val="0"/>
                          <w:marBottom w:val="0"/>
                          <w:divBdr>
                            <w:top w:val="none" w:sz="0" w:space="0" w:color="auto"/>
                            <w:left w:val="none" w:sz="0" w:space="0" w:color="auto"/>
                            <w:bottom w:val="none" w:sz="0" w:space="0" w:color="auto"/>
                            <w:right w:val="none" w:sz="0" w:space="0" w:color="auto"/>
                          </w:divBdr>
                          <w:divsChild>
                            <w:div w:id="1783189981">
                              <w:marLeft w:val="0"/>
                              <w:marRight w:val="0"/>
                              <w:marTop w:val="0"/>
                              <w:marBottom w:val="0"/>
                              <w:divBdr>
                                <w:top w:val="none" w:sz="0" w:space="0" w:color="auto"/>
                                <w:left w:val="none" w:sz="0" w:space="0" w:color="auto"/>
                                <w:bottom w:val="none" w:sz="0" w:space="0" w:color="auto"/>
                                <w:right w:val="none" w:sz="0" w:space="0" w:color="auto"/>
                              </w:divBdr>
                              <w:divsChild>
                                <w:div w:id="320741291">
                                  <w:marLeft w:val="0"/>
                                  <w:marRight w:val="0"/>
                                  <w:marTop w:val="0"/>
                                  <w:marBottom w:val="0"/>
                                  <w:divBdr>
                                    <w:top w:val="none" w:sz="0" w:space="0" w:color="auto"/>
                                    <w:left w:val="none" w:sz="0" w:space="0" w:color="auto"/>
                                    <w:bottom w:val="none" w:sz="0" w:space="0" w:color="auto"/>
                                    <w:right w:val="none" w:sz="0" w:space="0" w:color="auto"/>
                                  </w:divBdr>
                                  <w:divsChild>
                                    <w:div w:id="13849533">
                                      <w:marLeft w:val="0"/>
                                      <w:marRight w:val="0"/>
                                      <w:marTop w:val="0"/>
                                      <w:marBottom w:val="0"/>
                                      <w:divBdr>
                                        <w:top w:val="none" w:sz="0" w:space="0" w:color="auto"/>
                                        <w:left w:val="none" w:sz="0" w:space="0" w:color="auto"/>
                                        <w:bottom w:val="none" w:sz="0" w:space="0" w:color="auto"/>
                                        <w:right w:val="none" w:sz="0" w:space="0" w:color="auto"/>
                                      </w:divBdr>
                                      <w:divsChild>
                                        <w:div w:id="1862159358">
                                          <w:marLeft w:val="0"/>
                                          <w:marRight w:val="0"/>
                                          <w:marTop w:val="0"/>
                                          <w:marBottom w:val="0"/>
                                          <w:divBdr>
                                            <w:top w:val="none" w:sz="0" w:space="0" w:color="auto"/>
                                            <w:left w:val="none" w:sz="0" w:space="0" w:color="auto"/>
                                            <w:bottom w:val="none" w:sz="0" w:space="0" w:color="auto"/>
                                            <w:right w:val="none" w:sz="0" w:space="0" w:color="auto"/>
                                          </w:divBdr>
                                          <w:divsChild>
                                            <w:div w:id="897670513">
                                              <w:marLeft w:val="0"/>
                                              <w:marRight w:val="0"/>
                                              <w:marTop w:val="0"/>
                                              <w:marBottom w:val="0"/>
                                              <w:divBdr>
                                                <w:top w:val="none" w:sz="0" w:space="0" w:color="auto"/>
                                                <w:left w:val="none" w:sz="0" w:space="0" w:color="auto"/>
                                                <w:bottom w:val="none" w:sz="0" w:space="0" w:color="auto"/>
                                                <w:right w:val="none" w:sz="0" w:space="0" w:color="auto"/>
                                              </w:divBdr>
                                              <w:divsChild>
                                                <w:div w:id="1207837119">
                                                  <w:marLeft w:val="0"/>
                                                  <w:marRight w:val="0"/>
                                                  <w:marTop w:val="0"/>
                                                  <w:marBottom w:val="0"/>
                                                  <w:divBdr>
                                                    <w:top w:val="none" w:sz="0" w:space="0" w:color="auto"/>
                                                    <w:left w:val="none" w:sz="0" w:space="0" w:color="auto"/>
                                                    <w:bottom w:val="none" w:sz="0" w:space="0" w:color="auto"/>
                                                    <w:right w:val="none" w:sz="0" w:space="0" w:color="auto"/>
                                                  </w:divBdr>
                                                  <w:divsChild>
                                                    <w:div w:id="1133251026">
                                                      <w:marLeft w:val="0"/>
                                                      <w:marRight w:val="0"/>
                                                      <w:marTop w:val="0"/>
                                                      <w:marBottom w:val="0"/>
                                                      <w:divBdr>
                                                        <w:top w:val="none" w:sz="0" w:space="0" w:color="auto"/>
                                                        <w:left w:val="none" w:sz="0" w:space="0" w:color="auto"/>
                                                        <w:bottom w:val="none" w:sz="0" w:space="0" w:color="auto"/>
                                                        <w:right w:val="none" w:sz="0" w:space="0" w:color="auto"/>
                                                      </w:divBdr>
                                                      <w:divsChild>
                                                        <w:div w:id="457577775">
                                                          <w:marLeft w:val="0"/>
                                                          <w:marRight w:val="0"/>
                                                          <w:marTop w:val="0"/>
                                                          <w:marBottom w:val="0"/>
                                                          <w:divBdr>
                                                            <w:top w:val="none" w:sz="0" w:space="0" w:color="auto"/>
                                                            <w:left w:val="none" w:sz="0" w:space="0" w:color="auto"/>
                                                            <w:bottom w:val="none" w:sz="0" w:space="0" w:color="auto"/>
                                                            <w:right w:val="none" w:sz="0" w:space="0" w:color="auto"/>
                                                          </w:divBdr>
                                                          <w:divsChild>
                                                            <w:div w:id="1548836868">
                                                              <w:marLeft w:val="0"/>
                                                              <w:marRight w:val="0"/>
                                                              <w:marTop w:val="0"/>
                                                              <w:marBottom w:val="0"/>
                                                              <w:divBdr>
                                                                <w:top w:val="none" w:sz="0" w:space="0" w:color="auto"/>
                                                                <w:left w:val="none" w:sz="0" w:space="0" w:color="auto"/>
                                                                <w:bottom w:val="none" w:sz="0" w:space="0" w:color="auto"/>
                                                                <w:right w:val="none" w:sz="0" w:space="0" w:color="auto"/>
                                                              </w:divBdr>
                                                              <w:divsChild>
                                                                <w:div w:id="357776157">
                                                                  <w:marLeft w:val="0"/>
                                                                  <w:marRight w:val="0"/>
                                                                  <w:marTop w:val="0"/>
                                                                  <w:marBottom w:val="0"/>
                                                                  <w:divBdr>
                                                                    <w:top w:val="none" w:sz="0" w:space="0" w:color="auto"/>
                                                                    <w:left w:val="none" w:sz="0" w:space="0" w:color="auto"/>
                                                                    <w:bottom w:val="none" w:sz="0" w:space="0" w:color="auto"/>
                                                                    <w:right w:val="none" w:sz="0" w:space="0" w:color="auto"/>
                                                                  </w:divBdr>
                                                                  <w:divsChild>
                                                                    <w:div w:id="1890337484">
                                                                      <w:marLeft w:val="0"/>
                                                                      <w:marRight w:val="0"/>
                                                                      <w:marTop w:val="0"/>
                                                                      <w:marBottom w:val="0"/>
                                                                      <w:divBdr>
                                                                        <w:top w:val="none" w:sz="0" w:space="0" w:color="auto"/>
                                                                        <w:left w:val="none" w:sz="0" w:space="0" w:color="auto"/>
                                                                        <w:bottom w:val="none" w:sz="0" w:space="0" w:color="auto"/>
                                                                        <w:right w:val="none" w:sz="0" w:space="0" w:color="auto"/>
                                                                      </w:divBdr>
                                                                      <w:divsChild>
                                                                        <w:div w:id="1629971536">
                                                                          <w:marLeft w:val="0"/>
                                                                          <w:marRight w:val="0"/>
                                                                          <w:marTop w:val="0"/>
                                                                          <w:marBottom w:val="0"/>
                                                                          <w:divBdr>
                                                                            <w:top w:val="none" w:sz="0" w:space="0" w:color="auto"/>
                                                                            <w:left w:val="none" w:sz="0" w:space="0" w:color="auto"/>
                                                                            <w:bottom w:val="none" w:sz="0" w:space="0" w:color="auto"/>
                                                                            <w:right w:val="none" w:sz="0" w:space="0" w:color="auto"/>
                                                                          </w:divBdr>
                                                                          <w:divsChild>
                                                                            <w:div w:id="761100749">
                                                                              <w:marLeft w:val="0"/>
                                                                              <w:marRight w:val="0"/>
                                                                              <w:marTop w:val="0"/>
                                                                              <w:marBottom w:val="0"/>
                                                                              <w:divBdr>
                                                                                <w:top w:val="none" w:sz="0" w:space="0" w:color="auto"/>
                                                                                <w:left w:val="none" w:sz="0" w:space="0" w:color="auto"/>
                                                                                <w:bottom w:val="none" w:sz="0" w:space="0" w:color="auto"/>
                                                                                <w:right w:val="none" w:sz="0" w:space="0" w:color="auto"/>
                                                                              </w:divBdr>
                                                                              <w:divsChild>
                                                                                <w:div w:id="392391335">
                                                                                  <w:marLeft w:val="0"/>
                                                                                  <w:marRight w:val="0"/>
                                                                                  <w:marTop w:val="0"/>
                                                                                  <w:marBottom w:val="0"/>
                                                                                  <w:divBdr>
                                                                                    <w:top w:val="none" w:sz="0" w:space="0" w:color="auto"/>
                                                                                    <w:left w:val="none" w:sz="0" w:space="0" w:color="auto"/>
                                                                                    <w:bottom w:val="none" w:sz="0" w:space="0" w:color="auto"/>
                                                                                    <w:right w:val="none" w:sz="0" w:space="0" w:color="auto"/>
                                                                                  </w:divBdr>
                                                                                  <w:divsChild>
                                                                                    <w:div w:id="1310746085">
                                                                                      <w:marLeft w:val="0"/>
                                                                                      <w:marRight w:val="0"/>
                                                                                      <w:marTop w:val="0"/>
                                                                                      <w:marBottom w:val="0"/>
                                                                                      <w:divBdr>
                                                                                        <w:top w:val="none" w:sz="0" w:space="0" w:color="auto"/>
                                                                                        <w:left w:val="none" w:sz="0" w:space="0" w:color="auto"/>
                                                                                        <w:bottom w:val="none" w:sz="0" w:space="0" w:color="auto"/>
                                                                                        <w:right w:val="none" w:sz="0" w:space="0" w:color="auto"/>
                                                                                      </w:divBdr>
                                                                                      <w:divsChild>
                                                                                        <w:div w:id="1371612625">
                                                                                          <w:marLeft w:val="0"/>
                                                                                          <w:marRight w:val="0"/>
                                                                                          <w:marTop w:val="0"/>
                                                                                          <w:marBottom w:val="0"/>
                                                                                          <w:divBdr>
                                                                                            <w:top w:val="none" w:sz="0" w:space="0" w:color="auto"/>
                                                                                            <w:left w:val="none" w:sz="0" w:space="0" w:color="auto"/>
                                                                                            <w:bottom w:val="none" w:sz="0" w:space="0" w:color="auto"/>
                                                                                            <w:right w:val="none" w:sz="0" w:space="0" w:color="auto"/>
                                                                                          </w:divBdr>
                                                                                          <w:divsChild>
                                                                                            <w:div w:id="755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141295">
      <w:bodyDiv w:val="1"/>
      <w:marLeft w:val="0"/>
      <w:marRight w:val="0"/>
      <w:marTop w:val="0"/>
      <w:marBottom w:val="0"/>
      <w:divBdr>
        <w:top w:val="none" w:sz="0" w:space="0" w:color="auto"/>
        <w:left w:val="none" w:sz="0" w:space="0" w:color="auto"/>
        <w:bottom w:val="none" w:sz="0" w:space="0" w:color="auto"/>
        <w:right w:val="none" w:sz="0" w:space="0" w:color="auto"/>
      </w:divBdr>
      <w:divsChild>
        <w:div w:id="1683972470">
          <w:marLeft w:val="0"/>
          <w:marRight w:val="0"/>
          <w:marTop w:val="0"/>
          <w:marBottom w:val="0"/>
          <w:divBdr>
            <w:top w:val="none" w:sz="0" w:space="0" w:color="auto"/>
            <w:left w:val="none" w:sz="0" w:space="0" w:color="auto"/>
            <w:bottom w:val="none" w:sz="0" w:space="0" w:color="auto"/>
            <w:right w:val="none" w:sz="0" w:space="0" w:color="auto"/>
          </w:divBdr>
          <w:divsChild>
            <w:div w:id="674843215">
              <w:marLeft w:val="0"/>
              <w:marRight w:val="0"/>
              <w:marTop w:val="0"/>
              <w:marBottom w:val="0"/>
              <w:divBdr>
                <w:top w:val="none" w:sz="0" w:space="0" w:color="auto"/>
                <w:left w:val="none" w:sz="0" w:space="0" w:color="auto"/>
                <w:bottom w:val="none" w:sz="0" w:space="0" w:color="auto"/>
                <w:right w:val="none" w:sz="0" w:space="0" w:color="auto"/>
              </w:divBdr>
              <w:divsChild>
                <w:div w:id="1076363969">
                  <w:marLeft w:val="0"/>
                  <w:marRight w:val="0"/>
                  <w:marTop w:val="0"/>
                  <w:marBottom w:val="0"/>
                  <w:divBdr>
                    <w:top w:val="none" w:sz="0" w:space="0" w:color="auto"/>
                    <w:left w:val="none" w:sz="0" w:space="0" w:color="auto"/>
                    <w:bottom w:val="none" w:sz="0" w:space="0" w:color="auto"/>
                    <w:right w:val="none" w:sz="0" w:space="0" w:color="auto"/>
                  </w:divBdr>
                  <w:divsChild>
                    <w:div w:id="2001762257">
                      <w:marLeft w:val="0"/>
                      <w:marRight w:val="0"/>
                      <w:marTop w:val="0"/>
                      <w:marBottom w:val="0"/>
                      <w:divBdr>
                        <w:top w:val="none" w:sz="0" w:space="0" w:color="auto"/>
                        <w:left w:val="none" w:sz="0" w:space="0" w:color="auto"/>
                        <w:bottom w:val="none" w:sz="0" w:space="0" w:color="auto"/>
                        <w:right w:val="none" w:sz="0" w:space="0" w:color="auto"/>
                      </w:divBdr>
                      <w:divsChild>
                        <w:div w:id="802770532">
                          <w:marLeft w:val="0"/>
                          <w:marRight w:val="0"/>
                          <w:marTop w:val="0"/>
                          <w:marBottom w:val="0"/>
                          <w:divBdr>
                            <w:top w:val="none" w:sz="0" w:space="0" w:color="auto"/>
                            <w:left w:val="none" w:sz="0" w:space="0" w:color="auto"/>
                            <w:bottom w:val="none" w:sz="0" w:space="0" w:color="auto"/>
                            <w:right w:val="none" w:sz="0" w:space="0" w:color="auto"/>
                          </w:divBdr>
                          <w:divsChild>
                            <w:div w:id="414518244">
                              <w:marLeft w:val="0"/>
                              <w:marRight w:val="0"/>
                              <w:marTop w:val="0"/>
                              <w:marBottom w:val="0"/>
                              <w:divBdr>
                                <w:top w:val="none" w:sz="0" w:space="0" w:color="auto"/>
                                <w:left w:val="none" w:sz="0" w:space="0" w:color="auto"/>
                                <w:bottom w:val="none" w:sz="0" w:space="0" w:color="auto"/>
                                <w:right w:val="none" w:sz="0" w:space="0" w:color="auto"/>
                              </w:divBdr>
                              <w:divsChild>
                                <w:div w:id="210115403">
                                  <w:marLeft w:val="0"/>
                                  <w:marRight w:val="0"/>
                                  <w:marTop w:val="0"/>
                                  <w:marBottom w:val="0"/>
                                  <w:divBdr>
                                    <w:top w:val="none" w:sz="0" w:space="0" w:color="auto"/>
                                    <w:left w:val="none" w:sz="0" w:space="0" w:color="auto"/>
                                    <w:bottom w:val="none" w:sz="0" w:space="0" w:color="auto"/>
                                    <w:right w:val="none" w:sz="0" w:space="0" w:color="auto"/>
                                  </w:divBdr>
                                  <w:divsChild>
                                    <w:div w:id="417561686">
                                      <w:marLeft w:val="0"/>
                                      <w:marRight w:val="0"/>
                                      <w:marTop w:val="0"/>
                                      <w:marBottom w:val="0"/>
                                      <w:divBdr>
                                        <w:top w:val="none" w:sz="0" w:space="0" w:color="auto"/>
                                        <w:left w:val="none" w:sz="0" w:space="0" w:color="auto"/>
                                        <w:bottom w:val="none" w:sz="0" w:space="0" w:color="auto"/>
                                        <w:right w:val="none" w:sz="0" w:space="0" w:color="auto"/>
                                      </w:divBdr>
                                      <w:divsChild>
                                        <w:div w:id="892816460">
                                          <w:marLeft w:val="0"/>
                                          <w:marRight w:val="0"/>
                                          <w:marTop w:val="0"/>
                                          <w:marBottom w:val="0"/>
                                          <w:divBdr>
                                            <w:top w:val="none" w:sz="0" w:space="0" w:color="auto"/>
                                            <w:left w:val="none" w:sz="0" w:space="0" w:color="auto"/>
                                            <w:bottom w:val="none" w:sz="0" w:space="0" w:color="auto"/>
                                            <w:right w:val="none" w:sz="0" w:space="0" w:color="auto"/>
                                          </w:divBdr>
                                          <w:divsChild>
                                            <w:div w:id="1128468896">
                                              <w:marLeft w:val="0"/>
                                              <w:marRight w:val="0"/>
                                              <w:marTop w:val="0"/>
                                              <w:marBottom w:val="0"/>
                                              <w:divBdr>
                                                <w:top w:val="none" w:sz="0" w:space="0" w:color="auto"/>
                                                <w:left w:val="none" w:sz="0" w:space="0" w:color="auto"/>
                                                <w:bottom w:val="none" w:sz="0" w:space="0" w:color="auto"/>
                                                <w:right w:val="none" w:sz="0" w:space="0" w:color="auto"/>
                                              </w:divBdr>
                                              <w:divsChild>
                                                <w:div w:id="1004667892">
                                                  <w:marLeft w:val="0"/>
                                                  <w:marRight w:val="0"/>
                                                  <w:marTop w:val="0"/>
                                                  <w:marBottom w:val="0"/>
                                                  <w:divBdr>
                                                    <w:top w:val="none" w:sz="0" w:space="0" w:color="auto"/>
                                                    <w:left w:val="none" w:sz="0" w:space="0" w:color="auto"/>
                                                    <w:bottom w:val="none" w:sz="0" w:space="0" w:color="auto"/>
                                                    <w:right w:val="none" w:sz="0" w:space="0" w:color="auto"/>
                                                  </w:divBdr>
                                                  <w:divsChild>
                                                    <w:div w:id="1484735271">
                                                      <w:marLeft w:val="0"/>
                                                      <w:marRight w:val="0"/>
                                                      <w:marTop w:val="0"/>
                                                      <w:marBottom w:val="0"/>
                                                      <w:divBdr>
                                                        <w:top w:val="none" w:sz="0" w:space="0" w:color="auto"/>
                                                        <w:left w:val="none" w:sz="0" w:space="0" w:color="auto"/>
                                                        <w:bottom w:val="none" w:sz="0" w:space="0" w:color="auto"/>
                                                        <w:right w:val="none" w:sz="0" w:space="0" w:color="auto"/>
                                                      </w:divBdr>
                                                      <w:divsChild>
                                                        <w:div w:id="168760851">
                                                          <w:marLeft w:val="0"/>
                                                          <w:marRight w:val="0"/>
                                                          <w:marTop w:val="0"/>
                                                          <w:marBottom w:val="0"/>
                                                          <w:divBdr>
                                                            <w:top w:val="none" w:sz="0" w:space="0" w:color="auto"/>
                                                            <w:left w:val="none" w:sz="0" w:space="0" w:color="auto"/>
                                                            <w:bottom w:val="none" w:sz="0" w:space="0" w:color="auto"/>
                                                            <w:right w:val="none" w:sz="0" w:space="0" w:color="auto"/>
                                                          </w:divBdr>
                                                          <w:divsChild>
                                                            <w:div w:id="1936860079">
                                                              <w:marLeft w:val="0"/>
                                                              <w:marRight w:val="0"/>
                                                              <w:marTop w:val="0"/>
                                                              <w:marBottom w:val="0"/>
                                                              <w:divBdr>
                                                                <w:top w:val="none" w:sz="0" w:space="0" w:color="auto"/>
                                                                <w:left w:val="none" w:sz="0" w:space="0" w:color="auto"/>
                                                                <w:bottom w:val="none" w:sz="0" w:space="0" w:color="auto"/>
                                                                <w:right w:val="none" w:sz="0" w:space="0" w:color="auto"/>
                                                              </w:divBdr>
                                                              <w:divsChild>
                                                                <w:div w:id="12346164">
                                                                  <w:marLeft w:val="0"/>
                                                                  <w:marRight w:val="0"/>
                                                                  <w:marTop w:val="0"/>
                                                                  <w:marBottom w:val="0"/>
                                                                  <w:divBdr>
                                                                    <w:top w:val="none" w:sz="0" w:space="0" w:color="auto"/>
                                                                    <w:left w:val="none" w:sz="0" w:space="0" w:color="auto"/>
                                                                    <w:bottom w:val="none" w:sz="0" w:space="0" w:color="auto"/>
                                                                    <w:right w:val="none" w:sz="0" w:space="0" w:color="auto"/>
                                                                  </w:divBdr>
                                                                  <w:divsChild>
                                                                    <w:div w:id="1814979674">
                                                                      <w:marLeft w:val="0"/>
                                                                      <w:marRight w:val="0"/>
                                                                      <w:marTop w:val="0"/>
                                                                      <w:marBottom w:val="0"/>
                                                                      <w:divBdr>
                                                                        <w:top w:val="none" w:sz="0" w:space="0" w:color="auto"/>
                                                                        <w:left w:val="none" w:sz="0" w:space="0" w:color="auto"/>
                                                                        <w:bottom w:val="none" w:sz="0" w:space="0" w:color="auto"/>
                                                                        <w:right w:val="none" w:sz="0" w:space="0" w:color="auto"/>
                                                                      </w:divBdr>
                                                                      <w:divsChild>
                                                                        <w:div w:id="1229461772">
                                                                          <w:marLeft w:val="0"/>
                                                                          <w:marRight w:val="0"/>
                                                                          <w:marTop w:val="0"/>
                                                                          <w:marBottom w:val="0"/>
                                                                          <w:divBdr>
                                                                            <w:top w:val="none" w:sz="0" w:space="0" w:color="auto"/>
                                                                            <w:left w:val="none" w:sz="0" w:space="0" w:color="auto"/>
                                                                            <w:bottom w:val="none" w:sz="0" w:space="0" w:color="auto"/>
                                                                            <w:right w:val="none" w:sz="0" w:space="0" w:color="auto"/>
                                                                          </w:divBdr>
                                                                          <w:divsChild>
                                                                            <w:div w:id="115024063">
                                                                              <w:marLeft w:val="0"/>
                                                                              <w:marRight w:val="0"/>
                                                                              <w:marTop w:val="0"/>
                                                                              <w:marBottom w:val="0"/>
                                                                              <w:divBdr>
                                                                                <w:top w:val="none" w:sz="0" w:space="0" w:color="auto"/>
                                                                                <w:left w:val="none" w:sz="0" w:space="0" w:color="auto"/>
                                                                                <w:bottom w:val="none" w:sz="0" w:space="0" w:color="auto"/>
                                                                                <w:right w:val="none" w:sz="0" w:space="0" w:color="auto"/>
                                                                              </w:divBdr>
                                                                              <w:divsChild>
                                                                                <w:div w:id="444541288">
                                                                                  <w:marLeft w:val="0"/>
                                                                                  <w:marRight w:val="0"/>
                                                                                  <w:marTop w:val="0"/>
                                                                                  <w:marBottom w:val="0"/>
                                                                                  <w:divBdr>
                                                                                    <w:top w:val="none" w:sz="0" w:space="0" w:color="auto"/>
                                                                                    <w:left w:val="none" w:sz="0" w:space="0" w:color="auto"/>
                                                                                    <w:bottom w:val="none" w:sz="0" w:space="0" w:color="auto"/>
                                                                                    <w:right w:val="none" w:sz="0" w:space="0" w:color="auto"/>
                                                                                  </w:divBdr>
                                                                                  <w:divsChild>
                                                                                    <w:div w:id="2015961027">
                                                                                      <w:marLeft w:val="0"/>
                                                                                      <w:marRight w:val="0"/>
                                                                                      <w:marTop w:val="0"/>
                                                                                      <w:marBottom w:val="0"/>
                                                                                      <w:divBdr>
                                                                                        <w:top w:val="none" w:sz="0" w:space="0" w:color="auto"/>
                                                                                        <w:left w:val="none" w:sz="0" w:space="0" w:color="auto"/>
                                                                                        <w:bottom w:val="none" w:sz="0" w:space="0" w:color="auto"/>
                                                                                        <w:right w:val="none" w:sz="0" w:space="0" w:color="auto"/>
                                                                                      </w:divBdr>
                                                                                      <w:divsChild>
                                                                                        <w:div w:id="2060746033">
                                                                                          <w:marLeft w:val="0"/>
                                                                                          <w:marRight w:val="0"/>
                                                                                          <w:marTop w:val="0"/>
                                                                                          <w:marBottom w:val="0"/>
                                                                                          <w:divBdr>
                                                                                            <w:top w:val="none" w:sz="0" w:space="0" w:color="auto"/>
                                                                                            <w:left w:val="none" w:sz="0" w:space="0" w:color="auto"/>
                                                                                            <w:bottom w:val="none" w:sz="0" w:space="0" w:color="auto"/>
                                                                                            <w:right w:val="none" w:sz="0" w:space="0" w:color="auto"/>
                                                                                          </w:divBdr>
                                                                                          <w:divsChild>
                                                                                            <w:div w:id="1986201914">
                                                                                              <w:marLeft w:val="0"/>
                                                                                              <w:marRight w:val="0"/>
                                                                                              <w:marTop w:val="0"/>
                                                                                              <w:marBottom w:val="0"/>
                                                                                              <w:divBdr>
                                                                                                <w:top w:val="none" w:sz="0" w:space="0" w:color="auto"/>
                                                                                                <w:left w:val="none" w:sz="0" w:space="0" w:color="auto"/>
                                                                                                <w:bottom w:val="none" w:sz="0" w:space="0" w:color="auto"/>
                                                                                                <w:right w:val="none" w:sz="0" w:space="0" w:color="auto"/>
                                                                                              </w:divBdr>
                                                                                              <w:divsChild>
                                                                                                <w:div w:id="2093505529">
                                                                                                  <w:marLeft w:val="0"/>
                                                                                                  <w:marRight w:val="0"/>
                                                                                                  <w:marTop w:val="0"/>
                                                                                                  <w:marBottom w:val="0"/>
                                                                                                  <w:divBdr>
                                                                                                    <w:top w:val="none" w:sz="0" w:space="0" w:color="auto"/>
                                                                                                    <w:left w:val="none" w:sz="0" w:space="0" w:color="auto"/>
                                                                                                    <w:bottom w:val="none" w:sz="0" w:space="0" w:color="auto"/>
                                                                                                    <w:right w:val="none" w:sz="0" w:space="0" w:color="auto"/>
                                                                                                  </w:divBdr>
                                                                                                  <w:divsChild>
                                                                                                    <w:div w:id="1401564039">
                                                                                                      <w:marLeft w:val="0"/>
                                                                                                      <w:marRight w:val="0"/>
                                                                                                      <w:marTop w:val="0"/>
                                                                                                      <w:marBottom w:val="0"/>
                                                                                                      <w:divBdr>
                                                                                                        <w:top w:val="none" w:sz="0" w:space="0" w:color="auto"/>
                                                                                                        <w:left w:val="none" w:sz="0" w:space="0" w:color="auto"/>
                                                                                                        <w:bottom w:val="none" w:sz="0" w:space="0" w:color="auto"/>
                                                                                                        <w:right w:val="none" w:sz="0" w:space="0" w:color="auto"/>
                                                                                                      </w:divBdr>
                                                                                                      <w:divsChild>
                                                                                                        <w:div w:id="1066688094">
                                                                                                          <w:marLeft w:val="0"/>
                                                                                                          <w:marRight w:val="0"/>
                                                                                                          <w:marTop w:val="0"/>
                                                                                                          <w:marBottom w:val="0"/>
                                                                                                          <w:divBdr>
                                                                                                            <w:top w:val="none" w:sz="0" w:space="0" w:color="auto"/>
                                                                                                            <w:left w:val="none" w:sz="0" w:space="0" w:color="auto"/>
                                                                                                            <w:bottom w:val="none" w:sz="0" w:space="0" w:color="auto"/>
                                                                                                            <w:right w:val="none" w:sz="0" w:space="0" w:color="auto"/>
                                                                                                          </w:divBdr>
                                                                                                          <w:divsChild>
                                                                                                            <w:div w:id="2137136108">
                                                                                                              <w:marLeft w:val="0"/>
                                                                                                              <w:marRight w:val="0"/>
                                                                                                              <w:marTop w:val="0"/>
                                                                                                              <w:marBottom w:val="0"/>
                                                                                                              <w:divBdr>
                                                                                                                <w:top w:val="none" w:sz="0" w:space="0" w:color="auto"/>
                                                                                                                <w:left w:val="none" w:sz="0" w:space="0" w:color="auto"/>
                                                                                                                <w:bottom w:val="none" w:sz="0" w:space="0" w:color="auto"/>
                                                                                                                <w:right w:val="none" w:sz="0" w:space="0" w:color="auto"/>
                                                                                                              </w:divBdr>
                                                                                                              <w:divsChild>
                                                                                                                <w:div w:id="317535898">
                                                                                                                  <w:marLeft w:val="0"/>
                                                                                                                  <w:marRight w:val="0"/>
                                                                                                                  <w:marTop w:val="0"/>
                                                                                                                  <w:marBottom w:val="0"/>
                                                                                                                  <w:divBdr>
                                                                                                                    <w:top w:val="none" w:sz="0" w:space="0" w:color="auto"/>
                                                                                                                    <w:left w:val="none" w:sz="0" w:space="0" w:color="auto"/>
                                                                                                                    <w:bottom w:val="none" w:sz="0" w:space="0" w:color="auto"/>
                                                                                                                    <w:right w:val="none" w:sz="0" w:space="0" w:color="auto"/>
                                                                                                                  </w:divBdr>
                                                                                                                  <w:divsChild>
                                                                                                                    <w:div w:id="580411679">
                                                                                                                      <w:marLeft w:val="0"/>
                                                                                                                      <w:marRight w:val="0"/>
                                                                                                                      <w:marTop w:val="0"/>
                                                                                                                      <w:marBottom w:val="0"/>
                                                                                                                      <w:divBdr>
                                                                                                                        <w:top w:val="none" w:sz="0" w:space="0" w:color="auto"/>
                                                                                                                        <w:left w:val="none" w:sz="0" w:space="0" w:color="auto"/>
                                                                                                                        <w:bottom w:val="none" w:sz="0" w:space="0" w:color="auto"/>
                                                                                                                        <w:right w:val="none" w:sz="0" w:space="0" w:color="auto"/>
                                                                                                                      </w:divBdr>
                                                                                                                    </w:div>
                                                                                                                  </w:divsChild>
                                                                                                                </w:div>
                                                                                                                <w:div w:id="836647970">
                                                                                                                  <w:marLeft w:val="0"/>
                                                                                                                  <w:marRight w:val="0"/>
                                                                                                                  <w:marTop w:val="0"/>
                                                                                                                  <w:marBottom w:val="0"/>
                                                                                                                  <w:divBdr>
                                                                                                                    <w:top w:val="none" w:sz="0" w:space="0" w:color="auto"/>
                                                                                                                    <w:left w:val="none" w:sz="0" w:space="0" w:color="auto"/>
                                                                                                                    <w:bottom w:val="none" w:sz="0" w:space="0" w:color="auto"/>
                                                                                                                    <w:right w:val="none" w:sz="0" w:space="0" w:color="auto"/>
                                                                                                                  </w:divBdr>
                                                                                                                  <w:divsChild>
                                                                                                                    <w:div w:id="1595282189">
                                                                                                                      <w:marLeft w:val="0"/>
                                                                                                                      <w:marRight w:val="0"/>
                                                                                                                      <w:marTop w:val="0"/>
                                                                                                                      <w:marBottom w:val="0"/>
                                                                                                                      <w:divBdr>
                                                                                                                        <w:top w:val="none" w:sz="0" w:space="0" w:color="auto"/>
                                                                                                                        <w:left w:val="none" w:sz="0" w:space="0" w:color="auto"/>
                                                                                                                        <w:bottom w:val="none" w:sz="0" w:space="0" w:color="auto"/>
                                                                                                                        <w:right w:val="none" w:sz="0" w:space="0" w:color="auto"/>
                                                                                                                      </w:divBdr>
                                                                                                                      <w:divsChild>
                                                                                                                        <w:div w:id="938174861">
                                                                                                                          <w:marLeft w:val="0"/>
                                                                                                                          <w:marRight w:val="0"/>
                                                                                                                          <w:marTop w:val="0"/>
                                                                                                                          <w:marBottom w:val="0"/>
                                                                                                                          <w:divBdr>
                                                                                                                            <w:top w:val="none" w:sz="0" w:space="0" w:color="auto"/>
                                                                                                                            <w:left w:val="none" w:sz="0" w:space="0" w:color="auto"/>
                                                                                                                            <w:bottom w:val="none" w:sz="0" w:space="0" w:color="auto"/>
                                                                                                                            <w:right w:val="none" w:sz="0" w:space="0" w:color="auto"/>
                                                                                                                          </w:divBdr>
                                                                                                                        </w:div>
                                                                                                                      </w:divsChild>
                                                                                                                    </w:div>
                                                                                                                    <w:div w:id="998192019">
                                                                                                                      <w:marLeft w:val="0"/>
                                                                                                                      <w:marRight w:val="0"/>
                                                                                                                      <w:marTop w:val="0"/>
                                                                                                                      <w:marBottom w:val="0"/>
                                                                                                                      <w:divBdr>
                                                                                                                        <w:top w:val="none" w:sz="0" w:space="0" w:color="auto"/>
                                                                                                                        <w:left w:val="none" w:sz="0" w:space="0" w:color="auto"/>
                                                                                                                        <w:bottom w:val="none" w:sz="0" w:space="0" w:color="auto"/>
                                                                                                                        <w:right w:val="none" w:sz="0" w:space="0" w:color="auto"/>
                                                                                                                      </w:divBdr>
                                                                                                                      <w:divsChild>
                                                                                                                        <w:div w:id="504441370">
                                                                                                                          <w:marLeft w:val="0"/>
                                                                                                                          <w:marRight w:val="0"/>
                                                                                                                          <w:marTop w:val="0"/>
                                                                                                                          <w:marBottom w:val="0"/>
                                                                                                                          <w:divBdr>
                                                                                                                            <w:top w:val="none" w:sz="0" w:space="0" w:color="auto"/>
                                                                                                                            <w:left w:val="none" w:sz="0" w:space="0" w:color="auto"/>
                                                                                                                            <w:bottom w:val="none" w:sz="0" w:space="0" w:color="auto"/>
                                                                                                                            <w:right w:val="none" w:sz="0" w:space="0" w:color="auto"/>
                                                                                                                          </w:divBdr>
                                                                                                                          <w:divsChild>
                                                                                                                            <w:div w:id="1444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57975389">
      <w:bodyDiv w:val="1"/>
      <w:marLeft w:val="0"/>
      <w:marRight w:val="0"/>
      <w:marTop w:val="0"/>
      <w:marBottom w:val="0"/>
      <w:divBdr>
        <w:top w:val="none" w:sz="0" w:space="0" w:color="auto"/>
        <w:left w:val="none" w:sz="0" w:space="0" w:color="auto"/>
        <w:bottom w:val="none" w:sz="0" w:space="0" w:color="auto"/>
        <w:right w:val="none" w:sz="0" w:space="0" w:color="auto"/>
      </w:divBdr>
    </w:div>
    <w:div w:id="391007377">
      <w:bodyDiv w:val="1"/>
      <w:marLeft w:val="0"/>
      <w:marRight w:val="0"/>
      <w:marTop w:val="0"/>
      <w:marBottom w:val="0"/>
      <w:divBdr>
        <w:top w:val="none" w:sz="0" w:space="0" w:color="auto"/>
        <w:left w:val="none" w:sz="0" w:space="0" w:color="auto"/>
        <w:bottom w:val="none" w:sz="0" w:space="0" w:color="auto"/>
        <w:right w:val="none" w:sz="0" w:space="0" w:color="auto"/>
      </w:divBdr>
      <w:divsChild>
        <w:div w:id="1690639229">
          <w:marLeft w:val="0"/>
          <w:marRight w:val="0"/>
          <w:marTop w:val="0"/>
          <w:marBottom w:val="0"/>
          <w:divBdr>
            <w:top w:val="none" w:sz="0" w:space="0" w:color="auto"/>
            <w:left w:val="none" w:sz="0" w:space="0" w:color="auto"/>
            <w:bottom w:val="none" w:sz="0" w:space="0" w:color="auto"/>
            <w:right w:val="none" w:sz="0" w:space="0" w:color="auto"/>
          </w:divBdr>
          <w:divsChild>
            <w:div w:id="1924072334">
              <w:marLeft w:val="0"/>
              <w:marRight w:val="0"/>
              <w:marTop w:val="0"/>
              <w:marBottom w:val="0"/>
              <w:divBdr>
                <w:top w:val="none" w:sz="0" w:space="0" w:color="auto"/>
                <w:left w:val="none" w:sz="0" w:space="0" w:color="auto"/>
                <w:bottom w:val="none" w:sz="0" w:space="0" w:color="auto"/>
                <w:right w:val="none" w:sz="0" w:space="0" w:color="auto"/>
              </w:divBdr>
              <w:divsChild>
                <w:div w:id="627056361">
                  <w:marLeft w:val="0"/>
                  <w:marRight w:val="0"/>
                  <w:marTop w:val="0"/>
                  <w:marBottom w:val="0"/>
                  <w:divBdr>
                    <w:top w:val="none" w:sz="0" w:space="0" w:color="auto"/>
                    <w:left w:val="none" w:sz="0" w:space="0" w:color="auto"/>
                    <w:bottom w:val="none" w:sz="0" w:space="0" w:color="auto"/>
                    <w:right w:val="none" w:sz="0" w:space="0" w:color="auto"/>
                  </w:divBdr>
                  <w:divsChild>
                    <w:div w:id="2051565936">
                      <w:marLeft w:val="0"/>
                      <w:marRight w:val="0"/>
                      <w:marTop w:val="0"/>
                      <w:marBottom w:val="0"/>
                      <w:divBdr>
                        <w:top w:val="none" w:sz="0" w:space="0" w:color="auto"/>
                        <w:left w:val="none" w:sz="0" w:space="0" w:color="auto"/>
                        <w:bottom w:val="none" w:sz="0" w:space="0" w:color="auto"/>
                        <w:right w:val="none" w:sz="0" w:space="0" w:color="auto"/>
                      </w:divBdr>
                      <w:divsChild>
                        <w:div w:id="600451805">
                          <w:marLeft w:val="0"/>
                          <w:marRight w:val="0"/>
                          <w:marTop w:val="0"/>
                          <w:marBottom w:val="0"/>
                          <w:divBdr>
                            <w:top w:val="none" w:sz="0" w:space="0" w:color="auto"/>
                            <w:left w:val="none" w:sz="0" w:space="0" w:color="auto"/>
                            <w:bottom w:val="none" w:sz="0" w:space="0" w:color="auto"/>
                            <w:right w:val="none" w:sz="0" w:space="0" w:color="auto"/>
                          </w:divBdr>
                          <w:divsChild>
                            <w:div w:id="220794401">
                              <w:marLeft w:val="0"/>
                              <w:marRight w:val="0"/>
                              <w:marTop w:val="0"/>
                              <w:marBottom w:val="0"/>
                              <w:divBdr>
                                <w:top w:val="none" w:sz="0" w:space="0" w:color="auto"/>
                                <w:left w:val="none" w:sz="0" w:space="0" w:color="auto"/>
                                <w:bottom w:val="none" w:sz="0" w:space="0" w:color="auto"/>
                                <w:right w:val="none" w:sz="0" w:space="0" w:color="auto"/>
                              </w:divBdr>
                              <w:divsChild>
                                <w:div w:id="201987411">
                                  <w:marLeft w:val="0"/>
                                  <w:marRight w:val="0"/>
                                  <w:marTop w:val="0"/>
                                  <w:marBottom w:val="0"/>
                                  <w:divBdr>
                                    <w:top w:val="none" w:sz="0" w:space="0" w:color="auto"/>
                                    <w:left w:val="none" w:sz="0" w:space="0" w:color="auto"/>
                                    <w:bottom w:val="none" w:sz="0" w:space="0" w:color="auto"/>
                                    <w:right w:val="none" w:sz="0" w:space="0" w:color="auto"/>
                                  </w:divBdr>
                                  <w:divsChild>
                                    <w:div w:id="747652558">
                                      <w:marLeft w:val="0"/>
                                      <w:marRight w:val="0"/>
                                      <w:marTop w:val="0"/>
                                      <w:marBottom w:val="0"/>
                                      <w:divBdr>
                                        <w:top w:val="none" w:sz="0" w:space="0" w:color="auto"/>
                                        <w:left w:val="none" w:sz="0" w:space="0" w:color="auto"/>
                                        <w:bottom w:val="none" w:sz="0" w:space="0" w:color="auto"/>
                                        <w:right w:val="none" w:sz="0" w:space="0" w:color="auto"/>
                                      </w:divBdr>
                                      <w:divsChild>
                                        <w:div w:id="1087313919">
                                          <w:marLeft w:val="0"/>
                                          <w:marRight w:val="0"/>
                                          <w:marTop w:val="0"/>
                                          <w:marBottom w:val="0"/>
                                          <w:divBdr>
                                            <w:top w:val="none" w:sz="0" w:space="0" w:color="auto"/>
                                            <w:left w:val="none" w:sz="0" w:space="0" w:color="auto"/>
                                            <w:bottom w:val="none" w:sz="0" w:space="0" w:color="auto"/>
                                            <w:right w:val="none" w:sz="0" w:space="0" w:color="auto"/>
                                          </w:divBdr>
                                          <w:divsChild>
                                            <w:div w:id="514341663">
                                              <w:marLeft w:val="0"/>
                                              <w:marRight w:val="0"/>
                                              <w:marTop w:val="0"/>
                                              <w:marBottom w:val="0"/>
                                              <w:divBdr>
                                                <w:top w:val="none" w:sz="0" w:space="0" w:color="auto"/>
                                                <w:left w:val="none" w:sz="0" w:space="0" w:color="auto"/>
                                                <w:bottom w:val="none" w:sz="0" w:space="0" w:color="auto"/>
                                                <w:right w:val="none" w:sz="0" w:space="0" w:color="auto"/>
                                              </w:divBdr>
                                              <w:divsChild>
                                                <w:div w:id="1180511079">
                                                  <w:marLeft w:val="0"/>
                                                  <w:marRight w:val="0"/>
                                                  <w:marTop w:val="0"/>
                                                  <w:marBottom w:val="0"/>
                                                  <w:divBdr>
                                                    <w:top w:val="none" w:sz="0" w:space="0" w:color="auto"/>
                                                    <w:left w:val="none" w:sz="0" w:space="0" w:color="auto"/>
                                                    <w:bottom w:val="none" w:sz="0" w:space="0" w:color="auto"/>
                                                    <w:right w:val="none" w:sz="0" w:space="0" w:color="auto"/>
                                                  </w:divBdr>
                                                  <w:divsChild>
                                                    <w:div w:id="1715160284">
                                                      <w:marLeft w:val="0"/>
                                                      <w:marRight w:val="0"/>
                                                      <w:marTop w:val="0"/>
                                                      <w:marBottom w:val="0"/>
                                                      <w:divBdr>
                                                        <w:top w:val="none" w:sz="0" w:space="0" w:color="auto"/>
                                                        <w:left w:val="none" w:sz="0" w:space="0" w:color="auto"/>
                                                        <w:bottom w:val="none" w:sz="0" w:space="0" w:color="auto"/>
                                                        <w:right w:val="none" w:sz="0" w:space="0" w:color="auto"/>
                                                      </w:divBdr>
                                                      <w:divsChild>
                                                        <w:div w:id="1032540138">
                                                          <w:marLeft w:val="0"/>
                                                          <w:marRight w:val="0"/>
                                                          <w:marTop w:val="0"/>
                                                          <w:marBottom w:val="0"/>
                                                          <w:divBdr>
                                                            <w:top w:val="none" w:sz="0" w:space="0" w:color="auto"/>
                                                            <w:left w:val="none" w:sz="0" w:space="0" w:color="auto"/>
                                                            <w:bottom w:val="none" w:sz="0" w:space="0" w:color="auto"/>
                                                            <w:right w:val="none" w:sz="0" w:space="0" w:color="auto"/>
                                                          </w:divBdr>
                                                          <w:divsChild>
                                                            <w:div w:id="1994948251">
                                                              <w:marLeft w:val="0"/>
                                                              <w:marRight w:val="0"/>
                                                              <w:marTop w:val="0"/>
                                                              <w:marBottom w:val="0"/>
                                                              <w:divBdr>
                                                                <w:top w:val="none" w:sz="0" w:space="0" w:color="auto"/>
                                                                <w:left w:val="none" w:sz="0" w:space="0" w:color="auto"/>
                                                                <w:bottom w:val="none" w:sz="0" w:space="0" w:color="auto"/>
                                                                <w:right w:val="none" w:sz="0" w:space="0" w:color="auto"/>
                                                              </w:divBdr>
                                                              <w:divsChild>
                                                                <w:div w:id="440150586">
                                                                  <w:marLeft w:val="0"/>
                                                                  <w:marRight w:val="0"/>
                                                                  <w:marTop w:val="0"/>
                                                                  <w:marBottom w:val="0"/>
                                                                  <w:divBdr>
                                                                    <w:top w:val="none" w:sz="0" w:space="0" w:color="auto"/>
                                                                    <w:left w:val="none" w:sz="0" w:space="0" w:color="auto"/>
                                                                    <w:bottom w:val="none" w:sz="0" w:space="0" w:color="auto"/>
                                                                    <w:right w:val="none" w:sz="0" w:space="0" w:color="auto"/>
                                                                  </w:divBdr>
                                                                  <w:divsChild>
                                                                    <w:div w:id="974455242">
                                                                      <w:marLeft w:val="0"/>
                                                                      <w:marRight w:val="0"/>
                                                                      <w:marTop w:val="0"/>
                                                                      <w:marBottom w:val="0"/>
                                                                      <w:divBdr>
                                                                        <w:top w:val="none" w:sz="0" w:space="0" w:color="auto"/>
                                                                        <w:left w:val="none" w:sz="0" w:space="0" w:color="auto"/>
                                                                        <w:bottom w:val="none" w:sz="0" w:space="0" w:color="auto"/>
                                                                        <w:right w:val="none" w:sz="0" w:space="0" w:color="auto"/>
                                                                      </w:divBdr>
                                                                      <w:divsChild>
                                                                        <w:div w:id="516894705">
                                                                          <w:marLeft w:val="0"/>
                                                                          <w:marRight w:val="0"/>
                                                                          <w:marTop w:val="0"/>
                                                                          <w:marBottom w:val="0"/>
                                                                          <w:divBdr>
                                                                            <w:top w:val="none" w:sz="0" w:space="0" w:color="auto"/>
                                                                            <w:left w:val="none" w:sz="0" w:space="0" w:color="auto"/>
                                                                            <w:bottom w:val="none" w:sz="0" w:space="0" w:color="auto"/>
                                                                            <w:right w:val="none" w:sz="0" w:space="0" w:color="auto"/>
                                                                          </w:divBdr>
                                                                          <w:divsChild>
                                                                            <w:div w:id="1640762867">
                                                                              <w:marLeft w:val="0"/>
                                                                              <w:marRight w:val="0"/>
                                                                              <w:marTop w:val="0"/>
                                                                              <w:marBottom w:val="0"/>
                                                                              <w:divBdr>
                                                                                <w:top w:val="none" w:sz="0" w:space="0" w:color="auto"/>
                                                                                <w:left w:val="none" w:sz="0" w:space="0" w:color="auto"/>
                                                                                <w:bottom w:val="none" w:sz="0" w:space="0" w:color="auto"/>
                                                                                <w:right w:val="none" w:sz="0" w:space="0" w:color="auto"/>
                                                                              </w:divBdr>
                                                                              <w:divsChild>
                                                                                <w:div w:id="2061973951">
                                                                                  <w:marLeft w:val="0"/>
                                                                                  <w:marRight w:val="0"/>
                                                                                  <w:marTop w:val="0"/>
                                                                                  <w:marBottom w:val="0"/>
                                                                                  <w:divBdr>
                                                                                    <w:top w:val="none" w:sz="0" w:space="0" w:color="auto"/>
                                                                                    <w:left w:val="none" w:sz="0" w:space="0" w:color="auto"/>
                                                                                    <w:bottom w:val="none" w:sz="0" w:space="0" w:color="auto"/>
                                                                                    <w:right w:val="none" w:sz="0" w:space="0" w:color="auto"/>
                                                                                  </w:divBdr>
                                                                                  <w:divsChild>
                                                                                    <w:div w:id="376979887">
                                                                                      <w:marLeft w:val="0"/>
                                                                                      <w:marRight w:val="0"/>
                                                                                      <w:marTop w:val="0"/>
                                                                                      <w:marBottom w:val="0"/>
                                                                                      <w:divBdr>
                                                                                        <w:top w:val="none" w:sz="0" w:space="0" w:color="auto"/>
                                                                                        <w:left w:val="none" w:sz="0" w:space="0" w:color="auto"/>
                                                                                        <w:bottom w:val="none" w:sz="0" w:space="0" w:color="auto"/>
                                                                                        <w:right w:val="none" w:sz="0" w:space="0" w:color="auto"/>
                                                                                      </w:divBdr>
                                                                                      <w:divsChild>
                                                                                        <w:div w:id="1740324832">
                                                                                          <w:marLeft w:val="0"/>
                                                                                          <w:marRight w:val="0"/>
                                                                                          <w:marTop w:val="0"/>
                                                                                          <w:marBottom w:val="0"/>
                                                                                          <w:divBdr>
                                                                                            <w:top w:val="none" w:sz="0" w:space="0" w:color="auto"/>
                                                                                            <w:left w:val="none" w:sz="0" w:space="0" w:color="auto"/>
                                                                                            <w:bottom w:val="none" w:sz="0" w:space="0" w:color="auto"/>
                                                                                            <w:right w:val="none" w:sz="0" w:space="0" w:color="auto"/>
                                                                                          </w:divBdr>
                                                                                          <w:divsChild>
                                                                                            <w:div w:id="67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2142196">
      <w:bodyDiv w:val="1"/>
      <w:marLeft w:val="0"/>
      <w:marRight w:val="0"/>
      <w:marTop w:val="0"/>
      <w:marBottom w:val="0"/>
      <w:divBdr>
        <w:top w:val="none" w:sz="0" w:space="0" w:color="auto"/>
        <w:left w:val="none" w:sz="0" w:space="0" w:color="auto"/>
        <w:bottom w:val="none" w:sz="0" w:space="0" w:color="auto"/>
        <w:right w:val="none" w:sz="0" w:space="0" w:color="auto"/>
      </w:divBdr>
      <w:divsChild>
        <w:div w:id="1022778872">
          <w:marLeft w:val="0"/>
          <w:marRight w:val="0"/>
          <w:marTop w:val="0"/>
          <w:marBottom w:val="0"/>
          <w:divBdr>
            <w:top w:val="none" w:sz="0" w:space="0" w:color="auto"/>
            <w:left w:val="none" w:sz="0" w:space="0" w:color="auto"/>
            <w:bottom w:val="none" w:sz="0" w:space="0" w:color="auto"/>
            <w:right w:val="none" w:sz="0" w:space="0" w:color="auto"/>
          </w:divBdr>
          <w:divsChild>
            <w:div w:id="1125779848">
              <w:marLeft w:val="0"/>
              <w:marRight w:val="0"/>
              <w:marTop w:val="0"/>
              <w:marBottom w:val="0"/>
              <w:divBdr>
                <w:top w:val="none" w:sz="0" w:space="0" w:color="auto"/>
                <w:left w:val="none" w:sz="0" w:space="0" w:color="auto"/>
                <w:bottom w:val="none" w:sz="0" w:space="0" w:color="auto"/>
                <w:right w:val="none" w:sz="0" w:space="0" w:color="auto"/>
              </w:divBdr>
              <w:divsChild>
                <w:div w:id="865095640">
                  <w:marLeft w:val="0"/>
                  <w:marRight w:val="0"/>
                  <w:marTop w:val="0"/>
                  <w:marBottom w:val="0"/>
                  <w:divBdr>
                    <w:top w:val="none" w:sz="0" w:space="0" w:color="auto"/>
                    <w:left w:val="none" w:sz="0" w:space="0" w:color="auto"/>
                    <w:bottom w:val="none" w:sz="0" w:space="0" w:color="auto"/>
                    <w:right w:val="none" w:sz="0" w:space="0" w:color="auto"/>
                  </w:divBdr>
                  <w:divsChild>
                    <w:div w:id="1359623186">
                      <w:marLeft w:val="0"/>
                      <w:marRight w:val="0"/>
                      <w:marTop w:val="0"/>
                      <w:marBottom w:val="0"/>
                      <w:divBdr>
                        <w:top w:val="none" w:sz="0" w:space="0" w:color="auto"/>
                        <w:left w:val="none" w:sz="0" w:space="0" w:color="auto"/>
                        <w:bottom w:val="none" w:sz="0" w:space="0" w:color="auto"/>
                        <w:right w:val="none" w:sz="0" w:space="0" w:color="auto"/>
                      </w:divBdr>
                      <w:divsChild>
                        <w:div w:id="1326932390">
                          <w:marLeft w:val="0"/>
                          <w:marRight w:val="0"/>
                          <w:marTop w:val="0"/>
                          <w:marBottom w:val="0"/>
                          <w:divBdr>
                            <w:top w:val="none" w:sz="0" w:space="0" w:color="auto"/>
                            <w:left w:val="none" w:sz="0" w:space="0" w:color="auto"/>
                            <w:bottom w:val="none" w:sz="0" w:space="0" w:color="auto"/>
                            <w:right w:val="none" w:sz="0" w:space="0" w:color="auto"/>
                          </w:divBdr>
                          <w:divsChild>
                            <w:div w:id="886839867">
                              <w:marLeft w:val="0"/>
                              <w:marRight w:val="0"/>
                              <w:marTop w:val="0"/>
                              <w:marBottom w:val="0"/>
                              <w:divBdr>
                                <w:top w:val="none" w:sz="0" w:space="0" w:color="auto"/>
                                <w:left w:val="none" w:sz="0" w:space="0" w:color="auto"/>
                                <w:bottom w:val="none" w:sz="0" w:space="0" w:color="auto"/>
                                <w:right w:val="none" w:sz="0" w:space="0" w:color="auto"/>
                              </w:divBdr>
                              <w:divsChild>
                                <w:div w:id="141892021">
                                  <w:marLeft w:val="0"/>
                                  <w:marRight w:val="0"/>
                                  <w:marTop w:val="0"/>
                                  <w:marBottom w:val="0"/>
                                  <w:divBdr>
                                    <w:top w:val="none" w:sz="0" w:space="0" w:color="auto"/>
                                    <w:left w:val="none" w:sz="0" w:space="0" w:color="auto"/>
                                    <w:bottom w:val="none" w:sz="0" w:space="0" w:color="auto"/>
                                    <w:right w:val="none" w:sz="0" w:space="0" w:color="auto"/>
                                  </w:divBdr>
                                  <w:divsChild>
                                    <w:div w:id="519318791">
                                      <w:marLeft w:val="0"/>
                                      <w:marRight w:val="0"/>
                                      <w:marTop w:val="0"/>
                                      <w:marBottom w:val="0"/>
                                      <w:divBdr>
                                        <w:top w:val="none" w:sz="0" w:space="0" w:color="auto"/>
                                        <w:left w:val="none" w:sz="0" w:space="0" w:color="auto"/>
                                        <w:bottom w:val="none" w:sz="0" w:space="0" w:color="auto"/>
                                        <w:right w:val="none" w:sz="0" w:space="0" w:color="auto"/>
                                      </w:divBdr>
                                      <w:divsChild>
                                        <w:div w:id="345711479">
                                          <w:marLeft w:val="0"/>
                                          <w:marRight w:val="0"/>
                                          <w:marTop w:val="0"/>
                                          <w:marBottom w:val="0"/>
                                          <w:divBdr>
                                            <w:top w:val="none" w:sz="0" w:space="0" w:color="auto"/>
                                            <w:left w:val="none" w:sz="0" w:space="0" w:color="auto"/>
                                            <w:bottom w:val="none" w:sz="0" w:space="0" w:color="auto"/>
                                            <w:right w:val="none" w:sz="0" w:space="0" w:color="auto"/>
                                          </w:divBdr>
                                          <w:divsChild>
                                            <w:div w:id="879243641">
                                              <w:marLeft w:val="0"/>
                                              <w:marRight w:val="0"/>
                                              <w:marTop w:val="0"/>
                                              <w:marBottom w:val="0"/>
                                              <w:divBdr>
                                                <w:top w:val="none" w:sz="0" w:space="0" w:color="auto"/>
                                                <w:left w:val="none" w:sz="0" w:space="0" w:color="auto"/>
                                                <w:bottom w:val="none" w:sz="0" w:space="0" w:color="auto"/>
                                                <w:right w:val="none" w:sz="0" w:space="0" w:color="auto"/>
                                              </w:divBdr>
                                              <w:divsChild>
                                                <w:div w:id="2032297996">
                                                  <w:marLeft w:val="0"/>
                                                  <w:marRight w:val="0"/>
                                                  <w:marTop w:val="0"/>
                                                  <w:marBottom w:val="0"/>
                                                  <w:divBdr>
                                                    <w:top w:val="none" w:sz="0" w:space="0" w:color="auto"/>
                                                    <w:left w:val="none" w:sz="0" w:space="0" w:color="auto"/>
                                                    <w:bottom w:val="none" w:sz="0" w:space="0" w:color="auto"/>
                                                    <w:right w:val="none" w:sz="0" w:space="0" w:color="auto"/>
                                                  </w:divBdr>
                                                  <w:divsChild>
                                                    <w:div w:id="769080794">
                                                      <w:marLeft w:val="0"/>
                                                      <w:marRight w:val="0"/>
                                                      <w:marTop w:val="0"/>
                                                      <w:marBottom w:val="0"/>
                                                      <w:divBdr>
                                                        <w:top w:val="none" w:sz="0" w:space="0" w:color="auto"/>
                                                        <w:left w:val="none" w:sz="0" w:space="0" w:color="auto"/>
                                                        <w:bottom w:val="none" w:sz="0" w:space="0" w:color="auto"/>
                                                        <w:right w:val="none" w:sz="0" w:space="0" w:color="auto"/>
                                                      </w:divBdr>
                                                      <w:divsChild>
                                                        <w:div w:id="1222909952">
                                                          <w:marLeft w:val="0"/>
                                                          <w:marRight w:val="0"/>
                                                          <w:marTop w:val="0"/>
                                                          <w:marBottom w:val="0"/>
                                                          <w:divBdr>
                                                            <w:top w:val="none" w:sz="0" w:space="0" w:color="auto"/>
                                                            <w:left w:val="none" w:sz="0" w:space="0" w:color="auto"/>
                                                            <w:bottom w:val="none" w:sz="0" w:space="0" w:color="auto"/>
                                                            <w:right w:val="none" w:sz="0" w:space="0" w:color="auto"/>
                                                          </w:divBdr>
                                                          <w:divsChild>
                                                            <w:div w:id="540751491">
                                                              <w:marLeft w:val="0"/>
                                                              <w:marRight w:val="0"/>
                                                              <w:marTop w:val="0"/>
                                                              <w:marBottom w:val="0"/>
                                                              <w:divBdr>
                                                                <w:top w:val="none" w:sz="0" w:space="0" w:color="auto"/>
                                                                <w:left w:val="none" w:sz="0" w:space="0" w:color="auto"/>
                                                                <w:bottom w:val="none" w:sz="0" w:space="0" w:color="auto"/>
                                                                <w:right w:val="none" w:sz="0" w:space="0" w:color="auto"/>
                                                              </w:divBdr>
                                                              <w:divsChild>
                                                                <w:div w:id="274795438">
                                                                  <w:marLeft w:val="0"/>
                                                                  <w:marRight w:val="0"/>
                                                                  <w:marTop w:val="0"/>
                                                                  <w:marBottom w:val="0"/>
                                                                  <w:divBdr>
                                                                    <w:top w:val="none" w:sz="0" w:space="0" w:color="auto"/>
                                                                    <w:left w:val="none" w:sz="0" w:space="0" w:color="auto"/>
                                                                    <w:bottom w:val="none" w:sz="0" w:space="0" w:color="auto"/>
                                                                    <w:right w:val="none" w:sz="0" w:space="0" w:color="auto"/>
                                                                  </w:divBdr>
                                                                  <w:divsChild>
                                                                    <w:div w:id="753359849">
                                                                      <w:marLeft w:val="0"/>
                                                                      <w:marRight w:val="0"/>
                                                                      <w:marTop w:val="0"/>
                                                                      <w:marBottom w:val="0"/>
                                                                      <w:divBdr>
                                                                        <w:top w:val="none" w:sz="0" w:space="0" w:color="auto"/>
                                                                        <w:left w:val="none" w:sz="0" w:space="0" w:color="auto"/>
                                                                        <w:bottom w:val="none" w:sz="0" w:space="0" w:color="auto"/>
                                                                        <w:right w:val="none" w:sz="0" w:space="0" w:color="auto"/>
                                                                      </w:divBdr>
                                                                      <w:divsChild>
                                                                        <w:div w:id="5326514">
                                                                          <w:marLeft w:val="0"/>
                                                                          <w:marRight w:val="0"/>
                                                                          <w:marTop w:val="0"/>
                                                                          <w:marBottom w:val="0"/>
                                                                          <w:divBdr>
                                                                            <w:top w:val="none" w:sz="0" w:space="0" w:color="auto"/>
                                                                            <w:left w:val="none" w:sz="0" w:space="0" w:color="auto"/>
                                                                            <w:bottom w:val="none" w:sz="0" w:space="0" w:color="auto"/>
                                                                            <w:right w:val="none" w:sz="0" w:space="0" w:color="auto"/>
                                                                          </w:divBdr>
                                                                          <w:divsChild>
                                                                            <w:div w:id="409544473">
                                                                              <w:marLeft w:val="0"/>
                                                                              <w:marRight w:val="0"/>
                                                                              <w:marTop w:val="0"/>
                                                                              <w:marBottom w:val="0"/>
                                                                              <w:divBdr>
                                                                                <w:top w:val="none" w:sz="0" w:space="0" w:color="auto"/>
                                                                                <w:left w:val="none" w:sz="0" w:space="0" w:color="auto"/>
                                                                                <w:bottom w:val="none" w:sz="0" w:space="0" w:color="auto"/>
                                                                                <w:right w:val="none" w:sz="0" w:space="0" w:color="auto"/>
                                                                              </w:divBdr>
                                                                              <w:divsChild>
                                                                                <w:div w:id="146092213">
                                                                                  <w:marLeft w:val="0"/>
                                                                                  <w:marRight w:val="0"/>
                                                                                  <w:marTop w:val="0"/>
                                                                                  <w:marBottom w:val="0"/>
                                                                                  <w:divBdr>
                                                                                    <w:top w:val="none" w:sz="0" w:space="0" w:color="auto"/>
                                                                                    <w:left w:val="none" w:sz="0" w:space="0" w:color="auto"/>
                                                                                    <w:bottom w:val="none" w:sz="0" w:space="0" w:color="auto"/>
                                                                                    <w:right w:val="none" w:sz="0" w:space="0" w:color="auto"/>
                                                                                  </w:divBdr>
                                                                                  <w:divsChild>
                                                                                    <w:div w:id="1813015763">
                                                                                      <w:marLeft w:val="0"/>
                                                                                      <w:marRight w:val="0"/>
                                                                                      <w:marTop w:val="0"/>
                                                                                      <w:marBottom w:val="0"/>
                                                                                      <w:divBdr>
                                                                                        <w:top w:val="none" w:sz="0" w:space="0" w:color="auto"/>
                                                                                        <w:left w:val="none" w:sz="0" w:space="0" w:color="auto"/>
                                                                                        <w:bottom w:val="none" w:sz="0" w:space="0" w:color="auto"/>
                                                                                        <w:right w:val="none" w:sz="0" w:space="0" w:color="auto"/>
                                                                                      </w:divBdr>
                                                                                      <w:divsChild>
                                                                                        <w:div w:id="851451549">
                                                                                          <w:marLeft w:val="0"/>
                                                                                          <w:marRight w:val="0"/>
                                                                                          <w:marTop w:val="0"/>
                                                                                          <w:marBottom w:val="0"/>
                                                                                          <w:divBdr>
                                                                                            <w:top w:val="none" w:sz="0" w:space="0" w:color="auto"/>
                                                                                            <w:left w:val="none" w:sz="0" w:space="0" w:color="auto"/>
                                                                                            <w:bottom w:val="none" w:sz="0" w:space="0" w:color="auto"/>
                                                                                            <w:right w:val="none" w:sz="0" w:space="0" w:color="auto"/>
                                                                                          </w:divBdr>
                                                                                          <w:divsChild>
                                                                                            <w:div w:id="938948253">
                                                                                              <w:marLeft w:val="0"/>
                                                                                              <w:marRight w:val="0"/>
                                                                                              <w:marTop w:val="0"/>
                                                                                              <w:marBottom w:val="0"/>
                                                                                              <w:divBdr>
                                                                                                <w:top w:val="none" w:sz="0" w:space="0" w:color="auto"/>
                                                                                                <w:left w:val="none" w:sz="0" w:space="0" w:color="auto"/>
                                                                                                <w:bottom w:val="none" w:sz="0" w:space="0" w:color="auto"/>
                                                                                                <w:right w:val="none" w:sz="0" w:space="0" w:color="auto"/>
                                                                                              </w:divBdr>
                                                                                              <w:divsChild>
                                                                                                <w:div w:id="1632513916">
                                                                                                  <w:marLeft w:val="0"/>
                                                                                                  <w:marRight w:val="0"/>
                                                                                                  <w:marTop w:val="0"/>
                                                                                                  <w:marBottom w:val="0"/>
                                                                                                  <w:divBdr>
                                                                                                    <w:top w:val="none" w:sz="0" w:space="0" w:color="auto"/>
                                                                                                    <w:left w:val="none" w:sz="0" w:space="0" w:color="auto"/>
                                                                                                    <w:bottom w:val="none" w:sz="0" w:space="0" w:color="auto"/>
                                                                                                    <w:right w:val="none" w:sz="0" w:space="0" w:color="auto"/>
                                                                                                  </w:divBdr>
                                                                                                  <w:divsChild>
                                                                                                    <w:div w:id="659309495">
                                                                                                      <w:marLeft w:val="0"/>
                                                                                                      <w:marRight w:val="0"/>
                                                                                                      <w:marTop w:val="0"/>
                                                                                                      <w:marBottom w:val="0"/>
                                                                                                      <w:divBdr>
                                                                                                        <w:top w:val="none" w:sz="0" w:space="0" w:color="auto"/>
                                                                                                        <w:left w:val="none" w:sz="0" w:space="0" w:color="auto"/>
                                                                                                        <w:bottom w:val="none" w:sz="0" w:space="0" w:color="auto"/>
                                                                                                        <w:right w:val="none" w:sz="0" w:space="0" w:color="auto"/>
                                                                                                      </w:divBdr>
                                                                                                      <w:divsChild>
                                                                                                        <w:div w:id="883294536">
                                                                                                          <w:marLeft w:val="0"/>
                                                                                                          <w:marRight w:val="0"/>
                                                                                                          <w:marTop w:val="0"/>
                                                                                                          <w:marBottom w:val="0"/>
                                                                                                          <w:divBdr>
                                                                                                            <w:top w:val="none" w:sz="0" w:space="0" w:color="auto"/>
                                                                                                            <w:left w:val="none" w:sz="0" w:space="0" w:color="auto"/>
                                                                                                            <w:bottom w:val="none" w:sz="0" w:space="0" w:color="auto"/>
                                                                                                            <w:right w:val="none" w:sz="0" w:space="0" w:color="auto"/>
                                                                                                          </w:divBdr>
                                                                                                          <w:divsChild>
                                                                                                            <w:div w:id="2064714907">
                                                                                                              <w:marLeft w:val="0"/>
                                                                                                              <w:marRight w:val="0"/>
                                                                                                              <w:marTop w:val="0"/>
                                                                                                              <w:marBottom w:val="0"/>
                                                                                                              <w:divBdr>
                                                                                                                <w:top w:val="none" w:sz="0" w:space="0" w:color="auto"/>
                                                                                                                <w:left w:val="none" w:sz="0" w:space="0" w:color="auto"/>
                                                                                                                <w:bottom w:val="none" w:sz="0" w:space="0" w:color="auto"/>
                                                                                                                <w:right w:val="none" w:sz="0" w:space="0" w:color="auto"/>
                                                                                                              </w:divBdr>
                                                                                                              <w:divsChild>
                                                                                                                <w:div w:id="1843742404">
                                                                                                                  <w:marLeft w:val="0"/>
                                                                                                                  <w:marRight w:val="0"/>
                                                                                                                  <w:marTop w:val="0"/>
                                                                                                                  <w:marBottom w:val="0"/>
                                                                                                                  <w:divBdr>
                                                                                                                    <w:top w:val="none" w:sz="0" w:space="0" w:color="auto"/>
                                                                                                                    <w:left w:val="none" w:sz="0" w:space="0" w:color="auto"/>
                                                                                                                    <w:bottom w:val="none" w:sz="0" w:space="0" w:color="auto"/>
                                                                                                                    <w:right w:val="none" w:sz="0" w:space="0" w:color="auto"/>
                                                                                                                  </w:divBdr>
                                                                                                                  <w:divsChild>
                                                                                                                    <w:div w:id="291012173">
                                                                                                                      <w:marLeft w:val="0"/>
                                                                                                                      <w:marRight w:val="0"/>
                                                                                                                      <w:marTop w:val="0"/>
                                                                                                                      <w:marBottom w:val="0"/>
                                                                                                                      <w:divBdr>
                                                                                                                        <w:top w:val="none" w:sz="0" w:space="0" w:color="auto"/>
                                                                                                                        <w:left w:val="none" w:sz="0" w:space="0" w:color="auto"/>
                                                                                                                        <w:bottom w:val="none" w:sz="0" w:space="0" w:color="auto"/>
                                                                                                                        <w:right w:val="none" w:sz="0" w:space="0" w:color="auto"/>
                                                                                                                      </w:divBdr>
                                                                                                                    </w:div>
                                                                                                                  </w:divsChild>
                                                                                                                </w:div>
                                                                                                                <w:div w:id="460147053">
                                                                                                                  <w:marLeft w:val="0"/>
                                                                                                                  <w:marRight w:val="0"/>
                                                                                                                  <w:marTop w:val="0"/>
                                                                                                                  <w:marBottom w:val="0"/>
                                                                                                                  <w:divBdr>
                                                                                                                    <w:top w:val="none" w:sz="0" w:space="0" w:color="auto"/>
                                                                                                                    <w:left w:val="none" w:sz="0" w:space="0" w:color="auto"/>
                                                                                                                    <w:bottom w:val="none" w:sz="0" w:space="0" w:color="auto"/>
                                                                                                                    <w:right w:val="none" w:sz="0" w:space="0" w:color="auto"/>
                                                                                                                  </w:divBdr>
                                                                                                                  <w:divsChild>
                                                                                                                    <w:div w:id="1112020413">
                                                                                                                      <w:marLeft w:val="0"/>
                                                                                                                      <w:marRight w:val="0"/>
                                                                                                                      <w:marTop w:val="0"/>
                                                                                                                      <w:marBottom w:val="0"/>
                                                                                                                      <w:divBdr>
                                                                                                                        <w:top w:val="none" w:sz="0" w:space="0" w:color="auto"/>
                                                                                                                        <w:left w:val="none" w:sz="0" w:space="0" w:color="auto"/>
                                                                                                                        <w:bottom w:val="none" w:sz="0" w:space="0" w:color="auto"/>
                                                                                                                        <w:right w:val="none" w:sz="0" w:space="0" w:color="auto"/>
                                                                                                                      </w:divBdr>
                                                                                                                      <w:divsChild>
                                                                                                                        <w:div w:id="1625889128">
                                                                                                                          <w:marLeft w:val="0"/>
                                                                                                                          <w:marRight w:val="0"/>
                                                                                                                          <w:marTop w:val="0"/>
                                                                                                                          <w:marBottom w:val="0"/>
                                                                                                                          <w:divBdr>
                                                                                                                            <w:top w:val="none" w:sz="0" w:space="0" w:color="auto"/>
                                                                                                                            <w:left w:val="none" w:sz="0" w:space="0" w:color="auto"/>
                                                                                                                            <w:bottom w:val="none" w:sz="0" w:space="0" w:color="auto"/>
                                                                                                                            <w:right w:val="none" w:sz="0" w:space="0" w:color="auto"/>
                                                                                                                          </w:divBdr>
                                                                                                                        </w:div>
                                                                                                                      </w:divsChild>
                                                                                                                    </w:div>
                                                                                                                    <w:div w:id="2083717634">
                                                                                                                      <w:marLeft w:val="0"/>
                                                                                                                      <w:marRight w:val="0"/>
                                                                                                                      <w:marTop w:val="0"/>
                                                                                                                      <w:marBottom w:val="0"/>
                                                                                                                      <w:divBdr>
                                                                                                                        <w:top w:val="none" w:sz="0" w:space="0" w:color="auto"/>
                                                                                                                        <w:left w:val="none" w:sz="0" w:space="0" w:color="auto"/>
                                                                                                                        <w:bottom w:val="none" w:sz="0" w:space="0" w:color="auto"/>
                                                                                                                        <w:right w:val="none" w:sz="0" w:space="0" w:color="auto"/>
                                                                                                                      </w:divBdr>
                                                                                                                      <w:divsChild>
                                                                                                                        <w:div w:id="1243490310">
                                                                                                                          <w:marLeft w:val="0"/>
                                                                                                                          <w:marRight w:val="0"/>
                                                                                                                          <w:marTop w:val="0"/>
                                                                                                                          <w:marBottom w:val="0"/>
                                                                                                                          <w:divBdr>
                                                                                                                            <w:top w:val="none" w:sz="0" w:space="0" w:color="auto"/>
                                                                                                                            <w:left w:val="none" w:sz="0" w:space="0" w:color="auto"/>
                                                                                                                            <w:bottom w:val="none" w:sz="0" w:space="0" w:color="auto"/>
                                                                                                                            <w:right w:val="none" w:sz="0" w:space="0" w:color="auto"/>
                                                                                                                          </w:divBdr>
                                                                                                                          <w:divsChild>
                                                                                                                            <w:div w:id="21298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9880759">
      <w:bodyDiv w:val="1"/>
      <w:marLeft w:val="0"/>
      <w:marRight w:val="255"/>
      <w:marTop w:val="0"/>
      <w:marBottom w:val="0"/>
      <w:divBdr>
        <w:top w:val="none" w:sz="0" w:space="0" w:color="auto"/>
        <w:left w:val="none" w:sz="0" w:space="0" w:color="auto"/>
        <w:bottom w:val="none" w:sz="0" w:space="0" w:color="auto"/>
        <w:right w:val="none" w:sz="0" w:space="0" w:color="auto"/>
      </w:divBdr>
      <w:divsChild>
        <w:div w:id="1531868629">
          <w:marLeft w:val="0"/>
          <w:marRight w:val="0"/>
          <w:marTop w:val="0"/>
          <w:marBottom w:val="0"/>
          <w:divBdr>
            <w:top w:val="none" w:sz="0" w:space="0" w:color="auto"/>
            <w:left w:val="none" w:sz="0" w:space="0" w:color="auto"/>
            <w:bottom w:val="none" w:sz="0" w:space="0" w:color="auto"/>
            <w:right w:val="none" w:sz="0" w:space="0" w:color="auto"/>
          </w:divBdr>
          <w:divsChild>
            <w:div w:id="1219508587">
              <w:marLeft w:val="0"/>
              <w:marRight w:val="0"/>
              <w:marTop w:val="0"/>
              <w:marBottom w:val="0"/>
              <w:divBdr>
                <w:top w:val="none" w:sz="0" w:space="0" w:color="auto"/>
                <w:left w:val="none" w:sz="0" w:space="0" w:color="auto"/>
                <w:bottom w:val="none" w:sz="0" w:space="0" w:color="auto"/>
                <w:right w:val="none" w:sz="0" w:space="0" w:color="auto"/>
              </w:divBdr>
              <w:divsChild>
                <w:div w:id="1325939655">
                  <w:marLeft w:val="0"/>
                  <w:marRight w:val="0"/>
                  <w:marTop w:val="0"/>
                  <w:marBottom w:val="0"/>
                  <w:divBdr>
                    <w:top w:val="none" w:sz="0" w:space="0" w:color="auto"/>
                    <w:left w:val="none" w:sz="0" w:space="0" w:color="auto"/>
                    <w:bottom w:val="none" w:sz="0" w:space="0" w:color="auto"/>
                    <w:right w:val="none" w:sz="0" w:space="0" w:color="auto"/>
                  </w:divBdr>
                  <w:divsChild>
                    <w:div w:id="1031346780">
                      <w:marLeft w:val="0"/>
                      <w:marRight w:val="0"/>
                      <w:marTop w:val="0"/>
                      <w:marBottom w:val="0"/>
                      <w:divBdr>
                        <w:top w:val="none" w:sz="0" w:space="0" w:color="auto"/>
                        <w:left w:val="none" w:sz="0" w:space="0" w:color="auto"/>
                        <w:bottom w:val="none" w:sz="0" w:space="0" w:color="auto"/>
                        <w:right w:val="none" w:sz="0" w:space="0" w:color="auto"/>
                      </w:divBdr>
                      <w:divsChild>
                        <w:div w:id="1930576615">
                          <w:marLeft w:val="0"/>
                          <w:marRight w:val="0"/>
                          <w:marTop w:val="0"/>
                          <w:marBottom w:val="0"/>
                          <w:divBdr>
                            <w:top w:val="none" w:sz="0" w:space="0" w:color="auto"/>
                            <w:left w:val="none" w:sz="0" w:space="0" w:color="auto"/>
                            <w:bottom w:val="none" w:sz="0" w:space="0" w:color="auto"/>
                            <w:right w:val="none" w:sz="0" w:space="0" w:color="auto"/>
                          </w:divBdr>
                          <w:divsChild>
                            <w:div w:id="734860502">
                              <w:marLeft w:val="0"/>
                              <w:marRight w:val="0"/>
                              <w:marTop w:val="0"/>
                              <w:marBottom w:val="0"/>
                              <w:divBdr>
                                <w:top w:val="none" w:sz="0" w:space="0" w:color="auto"/>
                                <w:left w:val="none" w:sz="0" w:space="0" w:color="auto"/>
                                <w:bottom w:val="none" w:sz="0" w:space="0" w:color="auto"/>
                                <w:right w:val="none" w:sz="0" w:space="0" w:color="auto"/>
                              </w:divBdr>
                              <w:divsChild>
                                <w:div w:id="767820321">
                                  <w:marLeft w:val="0"/>
                                  <w:marRight w:val="0"/>
                                  <w:marTop w:val="0"/>
                                  <w:marBottom w:val="0"/>
                                  <w:divBdr>
                                    <w:top w:val="none" w:sz="0" w:space="0" w:color="auto"/>
                                    <w:left w:val="none" w:sz="0" w:space="0" w:color="auto"/>
                                    <w:bottom w:val="none" w:sz="0" w:space="0" w:color="auto"/>
                                    <w:right w:val="none" w:sz="0" w:space="0" w:color="auto"/>
                                  </w:divBdr>
                                  <w:divsChild>
                                    <w:div w:id="1710448524">
                                      <w:marLeft w:val="0"/>
                                      <w:marRight w:val="0"/>
                                      <w:marTop w:val="0"/>
                                      <w:marBottom w:val="0"/>
                                      <w:divBdr>
                                        <w:top w:val="none" w:sz="0" w:space="0" w:color="auto"/>
                                        <w:left w:val="none" w:sz="0" w:space="0" w:color="auto"/>
                                        <w:bottom w:val="none" w:sz="0" w:space="0" w:color="auto"/>
                                        <w:right w:val="none" w:sz="0" w:space="0" w:color="auto"/>
                                      </w:divBdr>
                                      <w:divsChild>
                                        <w:div w:id="1033920641">
                                          <w:marLeft w:val="0"/>
                                          <w:marRight w:val="0"/>
                                          <w:marTop w:val="0"/>
                                          <w:marBottom w:val="0"/>
                                          <w:divBdr>
                                            <w:top w:val="none" w:sz="0" w:space="0" w:color="auto"/>
                                            <w:left w:val="none" w:sz="0" w:space="0" w:color="auto"/>
                                            <w:bottom w:val="none" w:sz="0" w:space="0" w:color="auto"/>
                                            <w:right w:val="none" w:sz="0" w:space="0" w:color="auto"/>
                                          </w:divBdr>
                                          <w:divsChild>
                                            <w:div w:id="1028726104">
                                              <w:marLeft w:val="0"/>
                                              <w:marRight w:val="0"/>
                                              <w:marTop w:val="0"/>
                                              <w:marBottom w:val="0"/>
                                              <w:divBdr>
                                                <w:top w:val="none" w:sz="0" w:space="0" w:color="auto"/>
                                                <w:left w:val="none" w:sz="0" w:space="0" w:color="auto"/>
                                                <w:bottom w:val="none" w:sz="0" w:space="0" w:color="auto"/>
                                                <w:right w:val="none" w:sz="0" w:space="0" w:color="auto"/>
                                              </w:divBdr>
                                              <w:divsChild>
                                                <w:div w:id="702249117">
                                                  <w:marLeft w:val="0"/>
                                                  <w:marRight w:val="0"/>
                                                  <w:marTop w:val="0"/>
                                                  <w:marBottom w:val="0"/>
                                                  <w:divBdr>
                                                    <w:top w:val="none" w:sz="0" w:space="0" w:color="auto"/>
                                                    <w:left w:val="none" w:sz="0" w:space="0" w:color="auto"/>
                                                    <w:bottom w:val="none" w:sz="0" w:space="0" w:color="auto"/>
                                                    <w:right w:val="none" w:sz="0" w:space="0" w:color="auto"/>
                                                  </w:divBdr>
                                                  <w:divsChild>
                                                    <w:div w:id="1241450454">
                                                      <w:marLeft w:val="0"/>
                                                      <w:marRight w:val="0"/>
                                                      <w:marTop w:val="0"/>
                                                      <w:marBottom w:val="0"/>
                                                      <w:divBdr>
                                                        <w:top w:val="none" w:sz="0" w:space="0" w:color="auto"/>
                                                        <w:left w:val="none" w:sz="0" w:space="0" w:color="auto"/>
                                                        <w:bottom w:val="none" w:sz="0" w:space="0" w:color="auto"/>
                                                        <w:right w:val="none" w:sz="0" w:space="0" w:color="auto"/>
                                                      </w:divBdr>
                                                      <w:divsChild>
                                                        <w:div w:id="1375276518">
                                                          <w:marLeft w:val="0"/>
                                                          <w:marRight w:val="0"/>
                                                          <w:marTop w:val="0"/>
                                                          <w:marBottom w:val="0"/>
                                                          <w:divBdr>
                                                            <w:top w:val="none" w:sz="0" w:space="0" w:color="auto"/>
                                                            <w:left w:val="none" w:sz="0" w:space="0" w:color="auto"/>
                                                            <w:bottom w:val="none" w:sz="0" w:space="0" w:color="auto"/>
                                                            <w:right w:val="none" w:sz="0" w:space="0" w:color="auto"/>
                                                          </w:divBdr>
                                                          <w:divsChild>
                                                            <w:div w:id="525170975">
                                                              <w:marLeft w:val="0"/>
                                                              <w:marRight w:val="0"/>
                                                              <w:marTop w:val="0"/>
                                                              <w:marBottom w:val="0"/>
                                                              <w:divBdr>
                                                                <w:top w:val="none" w:sz="0" w:space="0" w:color="auto"/>
                                                                <w:left w:val="none" w:sz="0" w:space="0" w:color="auto"/>
                                                                <w:bottom w:val="none" w:sz="0" w:space="0" w:color="auto"/>
                                                                <w:right w:val="none" w:sz="0" w:space="0" w:color="auto"/>
                                                              </w:divBdr>
                                                              <w:divsChild>
                                                                <w:div w:id="170416128">
                                                                  <w:marLeft w:val="0"/>
                                                                  <w:marRight w:val="0"/>
                                                                  <w:marTop w:val="0"/>
                                                                  <w:marBottom w:val="0"/>
                                                                  <w:divBdr>
                                                                    <w:top w:val="none" w:sz="0" w:space="0" w:color="auto"/>
                                                                    <w:left w:val="none" w:sz="0" w:space="0" w:color="auto"/>
                                                                    <w:bottom w:val="none" w:sz="0" w:space="0" w:color="auto"/>
                                                                    <w:right w:val="none" w:sz="0" w:space="0" w:color="auto"/>
                                                                  </w:divBdr>
                                                                  <w:divsChild>
                                                                    <w:div w:id="1626036771">
                                                                      <w:marLeft w:val="0"/>
                                                                      <w:marRight w:val="0"/>
                                                                      <w:marTop w:val="0"/>
                                                                      <w:marBottom w:val="0"/>
                                                                      <w:divBdr>
                                                                        <w:top w:val="none" w:sz="0" w:space="0" w:color="auto"/>
                                                                        <w:left w:val="none" w:sz="0" w:space="0" w:color="auto"/>
                                                                        <w:bottom w:val="none" w:sz="0" w:space="0" w:color="auto"/>
                                                                        <w:right w:val="none" w:sz="0" w:space="0" w:color="auto"/>
                                                                      </w:divBdr>
                                                                      <w:divsChild>
                                                                        <w:div w:id="1292132374">
                                                                          <w:marLeft w:val="0"/>
                                                                          <w:marRight w:val="0"/>
                                                                          <w:marTop w:val="0"/>
                                                                          <w:marBottom w:val="0"/>
                                                                          <w:divBdr>
                                                                            <w:top w:val="none" w:sz="0" w:space="0" w:color="auto"/>
                                                                            <w:left w:val="none" w:sz="0" w:space="0" w:color="auto"/>
                                                                            <w:bottom w:val="none" w:sz="0" w:space="0" w:color="auto"/>
                                                                            <w:right w:val="none" w:sz="0" w:space="0" w:color="auto"/>
                                                                          </w:divBdr>
                                                                          <w:divsChild>
                                                                            <w:div w:id="1214928390">
                                                                              <w:marLeft w:val="0"/>
                                                                              <w:marRight w:val="0"/>
                                                                              <w:marTop w:val="0"/>
                                                                              <w:marBottom w:val="0"/>
                                                                              <w:divBdr>
                                                                                <w:top w:val="none" w:sz="0" w:space="0" w:color="auto"/>
                                                                                <w:left w:val="none" w:sz="0" w:space="0" w:color="auto"/>
                                                                                <w:bottom w:val="none" w:sz="0" w:space="0" w:color="auto"/>
                                                                                <w:right w:val="none" w:sz="0" w:space="0" w:color="auto"/>
                                                                              </w:divBdr>
                                                                              <w:divsChild>
                                                                                <w:div w:id="2124378702">
                                                                                  <w:marLeft w:val="0"/>
                                                                                  <w:marRight w:val="0"/>
                                                                                  <w:marTop w:val="0"/>
                                                                                  <w:marBottom w:val="0"/>
                                                                                  <w:divBdr>
                                                                                    <w:top w:val="none" w:sz="0" w:space="0" w:color="auto"/>
                                                                                    <w:left w:val="none" w:sz="0" w:space="0" w:color="auto"/>
                                                                                    <w:bottom w:val="none" w:sz="0" w:space="0" w:color="auto"/>
                                                                                    <w:right w:val="none" w:sz="0" w:space="0" w:color="auto"/>
                                                                                  </w:divBdr>
                                                                                  <w:divsChild>
                                                                                    <w:div w:id="2098551474">
                                                                                      <w:marLeft w:val="0"/>
                                                                                      <w:marRight w:val="0"/>
                                                                                      <w:marTop w:val="0"/>
                                                                                      <w:marBottom w:val="0"/>
                                                                                      <w:divBdr>
                                                                                        <w:top w:val="none" w:sz="0" w:space="0" w:color="auto"/>
                                                                                        <w:left w:val="none" w:sz="0" w:space="0" w:color="auto"/>
                                                                                        <w:bottom w:val="none" w:sz="0" w:space="0" w:color="auto"/>
                                                                                        <w:right w:val="none" w:sz="0" w:space="0" w:color="auto"/>
                                                                                      </w:divBdr>
                                                                                      <w:divsChild>
                                                                                        <w:div w:id="1180584298">
                                                                                          <w:marLeft w:val="0"/>
                                                                                          <w:marRight w:val="0"/>
                                                                                          <w:marTop w:val="0"/>
                                                                                          <w:marBottom w:val="0"/>
                                                                                          <w:divBdr>
                                                                                            <w:top w:val="none" w:sz="0" w:space="0" w:color="auto"/>
                                                                                            <w:left w:val="none" w:sz="0" w:space="0" w:color="auto"/>
                                                                                            <w:bottom w:val="none" w:sz="0" w:space="0" w:color="auto"/>
                                                                                            <w:right w:val="none" w:sz="0" w:space="0" w:color="auto"/>
                                                                                          </w:divBdr>
                                                                                          <w:divsChild>
                                                                                            <w:div w:id="386031127">
                                                                                              <w:marLeft w:val="0"/>
                                                                                              <w:marRight w:val="0"/>
                                                                                              <w:marTop w:val="0"/>
                                                                                              <w:marBottom w:val="0"/>
                                                                                              <w:divBdr>
                                                                                                <w:top w:val="none" w:sz="0" w:space="0" w:color="auto"/>
                                                                                                <w:left w:val="none" w:sz="0" w:space="0" w:color="auto"/>
                                                                                                <w:bottom w:val="none" w:sz="0" w:space="0" w:color="auto"/>
                                                                                                <w:right w:val="none" w:sz="0" w:space="0" w:color="auto"/>
                                                                                              </w:divBdr>
                                                                                              <w:divsChild>
                                                                                                <w:div w:id="1467120169">
                                                                                                  <w:marLeft w:val="0"/>
                                                                                                  <w:marRight w:val="0"/>
                                                                                                  <w:marTop w:val="0"/>
                                                                                                  <w:marBottom w:val="0"/>
                                                                                                  <w:divBdr>
                                                                                                    <w:top w:val="none" w:sz="0" w:space="0" w:color="auto"/>
                                                                                                    <w:left w:val="none" w:sz="0" w:space="0" w:color="auto"/>
                                                                                                    <w:bottom w:val="none" w:sz="0" w:space="0" w:color="auto"/>
                                                                                                    <w:right w:val="none" w:sz="0" w:space="0" w:color="auto"/>
                                                                                                  </w:divBdr>
                                                                                                  <w:divsChild>
                                                                                                    <w:div w:id="981159637">
                                                                                                      <w:marLeft w:val="0"/>
                                                                                                      <w:marRight w:val="0"/>
                                                                                                      <w:marTop w:val="0"/>
                                                                                                      <w:marBottom w:val="0"/>
                                                                                                      <w:divBdr>
                                                                                                        <w:top w:val="none" w:sz="0" w:space="0" w:color="auto"/>
                                                                                                        <w:left w:val="none" w:sz="0" w:space="0" w:color="auto"/>
                                                                                                        <w:bottom w:val="none" w:sz="0" w:space="0" w:color="auto"/>
                                                                                                        <w:right w:val="none" w:sz="0" w:space="0" w:color="auto"/>
                                                                                                      </w:divBdr>
                                                                                                      <w:divsChild>
                                                                                                        <w:div w:id="1764649402">
                                                                                                          <w:marLeft w:val="0"/>
                                                                                                          <w:marRight w:val="0"/>
                                                                                                          <w:marTop w:val="0"/>
                                                                                                          <w:marBottom w:val="0"/>
                                                                                                          <w:divBdr>
                                                                                                            <w:top w:val="none" w:sz="0" w:space="0" w:color="auto"/>
                                                                                                            <w:left w:val="none" w:sz="0" w:space="0" w:color="auto"/>
                                                                                                            <w:bottom w:val="none" w:sz="0" w:space="0" w:color="auto"/>
                                                                                                            <w:right w:val="none" w:sz="0" w:space="0" w:color="auto"/>
                                                                                                          </w:divBdr>
                                                                                                          <w:divsChild>
                                                                                                            <w:div w:id="639383448">
                                                                                                              <w:marLeft w:val="0"/>
                                                                                                              <w:marRight w:val="0"/>
                                                                                                              <w:marTop w:val="0"/>
                                                                                                              <w:marBottom w:val="0"/>
                                                                                                              <w:divBdr>
                                                                                                                <w:top w:val="none" w:sz="0" w:space="0" w:color="auto"/>
                                                                                                                <w:left w:val="none" w:sz="0" w:space="0" w:color="auto"/>
                                                                                                                <w:bottom w:val="none" w:sz="0" w:space="0" w:color="auto"/>
                                                                                                                <w:right w:val="none" w:sz="0" w:space="0" w:color="auto"/>
                                                                                                              </w:divBdr>
                                                                                                              <w:divsChild>
                                                                                                                <w:div w:id="1006636484">
                                                                                                                  <w:marLeft w:val="0"/>
                                                                                                                  <w:marRight w:val="0"/>
                                                                                                                  <w:marTop w:val="0"/>
                                                                                                                  <w:marBottom w:val="0"/>
                                                                                                                  <w:divBdr>
                                                                                                                    <w:top w:val="none" w:sz="0" w:space="0" w:color="auto"/>
                                                                                                                    <w:left w:val="none" w:sz="0" w:space="0" w:color="auto"/>
                                                                                                                    <w:bottom w:val="none" w:sz="0" w:space="0" w:color="auto"/>
                                                                                                                    <w:right w:val="none" w:sz="0" w:space="0" w:color="auto"/>
                                                                                                                  </w:divBdr>
                                                                                                                  <w:divsChild>
                                                                                                                    <w:div w:id="1182740861">
                                                                                                                      <w:marLeft w:val="0"/>
                                                                                                                      <w:marRight w:val="0"/>
                                                                                                                      <w:marTop w:val="0"/>
                                                                                                                      <w:marBottom w:val="0"/>
                                                                                                                      <w:divBdr>
                                                                                                                        <w:top w:val="none" w:sz="0" w:space="0" w:color="auto"/>
                                                                                                                        <w:left w:val="none" w:sz="0" w:space="0" w:color="auto"/>
                                                                                                                        <w:bottom w:val="none" w:sz="0" w:space="0" w:color="auto"/>
                                                                                                                        <w:right w:val="none" w:sz="0" w:space="0" w:color="auto"/>
                                                                                                                      </w:divBdr>
                                                                                                                    </w:div>
                                                                                                                    <w:div w:id="708921295">
                                                                                                                      <w:marLeft w:val="0"/>
                                                                                                                      <w:marRight w:val="0"/>
                                                                                                                      <w:marTop w:val="0"/>
                                                                                                                      <w:marBottom w:val="0"/>
                                                                                                                      <w:divBdr>
                                                                                                                        <w:top w:val="none" w:sz="0" w:space="0" w:color="auto"/>
                                                                                                                        <w:left w:val="none" w:sz="0" w:space="0" w:color="auto"/>
                                                                                                                        <w:bottom w:val="none" w:sz="0" w:space="0" w:color="auto"/>
                                                                                                                        <w:right w:val="none" w:sz="0" w:space="0" w:color="auto"/>
                                                                                                                      </w:divBdr>
                                                                                                                    </w:div>
                                                                                                                    <w:div w:id="2009019066">
                                                                                                                      <w:marLeft w:val="0"/>
                                                                                                                      <w:marRight w:val="0"/>
                                                                                                                      <w:marTop w:val="0"/>
                                                                                                                      <w:marBottom w:val="0"/>
                                                                                                                      <w:divBdr>
                                                                                                                        <w:top w:val="none" w:sz="0" w:space="0" w:color="auto"/>
                                                                                                                        <w:left w:val="none" w:sz="0" w:space="0" w:color="auto"/>
                                                                                                                        <w:bottom w:val="none" w:sz="0" w:space="0" w:color="auto"/>
                                                                                                                        <w:right w:val="none" w:sz="0" w:space="0" w:color="auto"/>
                                                                                                                      </w:divBdr>
                                                                                                                    </w:div>
                                                                                                                    <w:div w:id="1259097278">
                                                                                                                      <w:marLeft w:val="0"/>
                                                                                                                      <w:marRight w:val="0"/>
                                                                                                                      <w:marTop w:val="0"/>
                                                                                                                      <w:marBottom w:val="0"/>
                                                                                                                      <w:divBdr>
                                                                                                                        <w:top w:val="none" w:sz="0" w:space="0" w:color="auto"/>
                                                                                                                        <w:left w:val="none" w:sz="0" w:space="0" w:color="auto"/>
                                                                                                                        <w:bottom w:val="none" w:sz="0" w:space="0" w:color="auto"/>
                                                                                                                        <w:right w:val="none" w:sz="0" w:space="0" w:color="auto"/>
                                                                                                                      </w:divBdr>
                                                                                                                      <w:divsChild>
                                                                                                                        <w:div w:id="225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7769141">
      <w:bodyDiv w:val="1"/>
      <w:marLeft w:val="0"/>
      <w:marRight w:val="0"/>
      <w:marTop w:val="0"/>
      <w:marBottom w:val="0"/>
      <w:divBdr>
        <w:top w:val="none" w:sz="0" w:space="0" w:color="auto"/>
        <w:left w:val="none" w:sz="0" w:space="0" w:color="auto"/>
        <w:bottom w:val="none" w:sz="0" w:space="0" w:color="auto"/>
        <w:right w:val="none" w:sz="0" w:space="0" w:color="auto"/>
      </w:divBdr>
      <w:divsChild>
        <w:div w:id="945192886">
          <w:marLeft w:val="0"/>
          <w:marRight w:val="0"/>
          <w:marTop w:val="0"/>
          <w:marBottom w:val="0"/>
          <w:divBdr>
            <w:top w:val="none" w:sz="0" w:space="0" w:color="auto"/>
            <w:left w:val="none" w:sz="0" w:space="0" w:color="auto"/>
            <w:bottom w:val="none" w:sz="0" w:space="0" w:color="auto"/>
            <w:right w:val="none" w:sz="0" w:space="0" w:color="auto"/>
          </w:divBdr>
          <w:divsChild>
            <w:div w:id="176239588">
              <w:marLeft w:val="0"/>
              <w:marRight w:val="0"/>
              <w:marTop w:val="0"/>
              <w:marBottom w:val="0"/>
              <w:divBdr>
                <w:top w:val="none" w:sz="0" w:space="0" w:color="auto"/>
                <w:left w:val="none" w:sz="0" w:space="0" w:color="auto"/>
                <w:bottom w:val="none" w:sz="0" w:space="0" w:color="auto"/>
                <w:right w:val="none" w:sz="0" w:space="0" w:color="auto"/>
              </w:divBdr>
              <w:divsChild>
                <w:div w:id="2067296694">
                  <w:marLeft w:val="0"/>
                  <w:marRight w:val="0"/>
                  <w:marTop w:val="0"/>
                  <w:marBottom w:val="0"/>
                  <w:divBdr>
                    <w:top w:val="none" w:sz="0" w:space="0" w:color="auto"/>
                    <w:left w:val="none" w:sz="0" w:space="0" w:color="auto"/>
                    <w:bottom w:val="none" w:sz="0" w:space="0" w:color="auto"/>
                    <w:right w:val="none" w:sz="0" w:space="0" w:color="auto"/>
                  </w:divBdr>
                  <w:divsChild>
                    <w:div w:id="2056199670">
                      <w:marLeft w:val="0"/>
                      <w:marRight w:val="0"/>
                      <w:marTop w:val="0"/>
                      <w:marBottom w:val="0"/>
                      <w:divBdr>
                        <w:top w:val="none" w:sz="0" w:space="0" w:color="auto"/>
                        <w:left w:val="none" w:sz="0" w:space="0" w:color="auto"/>
                        <w:bottom w:val="none" w:sz="0" w:space="0" w:color="auto"/>
                        <w:right w:val="none" w:sz="0" w:space="0" w:color="auto"/>
                      </w:divBdr>
                      <w:divsChild>
                        <w:div w:id="950624276">
                          <w:marLeft w:val="0"/>
                          <w:marRight w:val="0"/>
                          <w:marTop w:val="0"/>
                          <w:marBottom w:val="0"/>
                          <w:divBdr>
                            <w:top w:val="none" w:sz="0" w:space="0" w:color="auto"/>
                            <w:left w:val="none" w:sz="0" w:space="0" w:color="auto"/>
                            <w:bottom w:val="none" w:sz="0" w:space="0" w:color="auto"/>
                            <w:right w:val="none" w:sz="0" w:space="0" w:color="auto"/>
                          </w:divBdr>
                          <w:divsChild>
                            <w:div w:id="421337174">
                              <w:marLeft w:val="0"/>
                              <w:marRight w:val="0"/>
                              <w:marTop w:val="0"/>
                              <w:marBottom w:val="0"/>
                              <w:divBdr>
                                <w:top w:val="none" w:sz="0" w:space="0" w:color="auto"/>
                                <w:left w:val="none" w:sz="0" w:space="0" w:color="auto"/>
                                <w:bottom w:val="none" w:sz="0" w:space="0" w:color="auto"/>
                                <w:right w:val="none" w:sz="0" w:space="0" w:color="auto"/>
                              </w:divBdr>
                              <w:divsChild>
                                <w:div w:id="177232756">
                                  <w:marLeft w:val="0"/>
                                  <w:marRight w:val="0"/>
                                  <w:marTop w:val="0"/>
                                  <w:marBottom w:val="0"/>
                                  <w:divBdr>
                                    <w:top w:val="none" w:sz="0" w:space="0" w:color="auto"/>
                                    <w:left w:val="none" w:sz="0" w:space="0" w:color="auto"/>
                                    <w:bottom w:val="none" w:sz="0" w:space="0" w:color="auto"/>
                                    <w:right w:val="none" w:sz="0" w:space="0" w:color="auto"/>
                                  </w:divBdr>
                                  <w:divsChild>
                                    <w:div w:id="512840443">
                                      <w:marLeft w:val="0"/>
                                      <w:marRight w:val="0"/>
                                      <w:marTop w:val="0"/>
                                      <w:marBottom w:val="0"/>
                                      <w:divBdr>
                                        <w:top w:val="none" w:sz="0" w:space="0" w:color="auto"/>
                                        <w:left w:val="none" w:sz="0" w:space="0" w:color="auto"/>
                                        <w:bottom w:val="none" w:sz="0" w:space="0" w:color="auto"/>
                                        <w:right w:val="none" w:sz="0" w:space="0" w:color="auto"/>
                                      </w:divBdr>
                                      <w:divsChild>
                                        <w:div w:id="1994793777">
                                          <w:marLeft w:val="0"/>
                                          <w:marRight w:val="0"/>
                                          <w:marTop w:val="0"/>
                                          <w:marBottom w:val="0"/>
                                          <w:divBdr>
                                            <w:top w:val="none" w:sz="0" w:space="0" w:color="auto"/>
                                            <w:left w:val="none" w:sz="0" w:space="0" w:color="auto"/>
                                            <w:bottom w:val="none" w:sz="0" w:space="0" w:color="auto"/>
                                            <w:right w:val="none" w:sz="0" w:space="0" w:color="auto"/>
                                          </w:divBdr>
                                          <w:divsChild>
                                            <w:div w:id="500774872">
                                              <w:marLeft w:val="0"/>
                                              <w:marRight w:val="0"/>
                                              <w:marTop w:val="0"/>
                                              <w:marBottom w:val="0"/>
                                              <w:divBdr>
                                                <w:top w:val="none" w:sz="0" w:space="0" w:color="auto"/>
                                                <w:left w:val="none" w:sz="0" w:space="0" w:color="auto"/>
                                                <w:bottom w:val="none" w:sz="0" w:space="0" w:color="auto"/>
                                                <w:right w:val="none" w:sz="0" w:space="0" w:color="auto"/>
                                              </w:divBdr>
                                              <w:divsChild>
                                                <w:div w:id="1996179962">
                                                  <w:marLeft w:val="0"/>
                                                  <w:marRight w:val="0"/>
                                                  <w:marTop w:val="0"/>
                                                  <w:marBottom w:val="0"/>
                                                  <w:divBdr>
                                                    <w:top w:val="none" w:sz="0" w:space="0" w:color="auto"/>
                                                    <w:left w:val="none" w:sz="0" w:space="0" w:color="auto"/>
                                                    <w:bottom w:val="none" w:sz="0" w:space="0" w:color="auto"/>
                                                    <w:right w:val="none" w:sz="0" w:space="0" w:color="auto"/>
                                                  </w:divBdr>
                                                  <w:divsChild>
                                                    <w:div w:id="1495339402">
                                                      <w:marLeft w:val="0"/>
                                                      <w:marRight w:val="0"/>
                                                      <w:marTop w:val="0"/>
                                                      <w:marBottom w:val="0"/>
                                                      <w:divBdr>
                                                        <w:top w:val="none" w:sz="0" w:space="0" w:color="auto"/>
                                                        <w:left w:val="none" w:sz="0" w:space="0" w:color="auto"/>
                                                        <w:bottom w:val="none" w:sz="0" w:space="0" w:color="auto"/>
                                                        <w:right w:val="none" w:sz="0" w:space="0" w:color="auto"/>
                                                      </w:divBdr>
                                                      <w:divsChild>
                                                        <w:div w:id="1778982072">
                                                          <w:marLeft w:val="0"/>
                                                          <w:marRight w:val="0"/>
                                                          <w:marTop w:val="0"/>
                                                          <w:marBottom w:val="0"/>
                                                          <w:divBdr>
                                                            <w:top w:val="none" w:sz="0" w:space="0" w:color="auto"/>
                                                            <w:left w:val="none" w:sz="0" w:space="0" w:color="auto"/>
                                                            <w:bottom w:val="none" w:sz="0" w:space="0" w:color="auto"/>
                                                            <w:right w:val="none" w:sz="0" w:space="0" w:color="auto"/>
                                                          </w:divBdr>
                                                          <w:divsChild>
                                                            <w:div w:id="845368118">
                                                              <w:marLeft w:val="0"/>
                                                              <w:marRight w:val="0"/>
                                                              <w:marTop w:val="0"/>
                                                              <w:marBottom w:val="0"/>
                                                              <w:divBdr>
                                                                <w:top w:val="none" w:sz="0" w:space="0" w:color="auto"/>
                                                                <w:left w:val="none" w:sz="0" w:space="0" w:color="auto"/>
                                                                <w:bottom w:val="none" w:sz="0" w:space="0" w:color="auto"/>
                                                                <w:right w:val="none" w:sz="0" w:space="0" w:color="auto"/>
                                                              </w:divBdr>
                                                              <w:divsChild>
                                                                <w:div w:id="1071267702">
                                                                  <w:marLeft w:val="0"/>
                                                                  <w:marRight w:val="0"/>
                                                                  <w:marTop w:val="0"/>
                                                                  <w:marBottom w:val="0"/>
                                                                  <w:divBdr>
                                                                    <w:top w:val="none" w:sz="0" w:space="0" w:color="auto"/>
                                                                    <w:left w:val="none" w:sz="0" w:space="0" w:color="auto"/>
                                                                    <w:bottom w:val="none" w:sz="0" w:space="0" w:color="auto"/>
                                                                    <w:right w:val="none" w:sz="0" w:space="0" w:color="auto"/>
                                                                  </w:divBdr>
                                                                  <w:divsChild>
                                                                    <w:div w:id="1102795199">
                                                                      <w:marLeft w:val="0"/>
                                                                      <w:marRight w:val="0"/>
                                                                      <w:marTop w:val="0"/>
                                                                      <w:marBottom w:val="0"/>
                                                                      <w:divBdr>
                                                                        <w:top w:val="none" w:sz="0" w:space="0" w:color="auto"/>
                                                                        <w:left w:val="none" w:sz="0" w:space="0" w:color="auto"/>
                                                                        <w:bottom w:val="none" w:sz="0" w:space="0" w:color="auto"/>
                                                                        <w:right w:val="none" w:sz="0" w:space="0" w:color="auto"/>
                                                                      </w:divBdr>
                                                                      <w:divsChild>
                                                                        <w:div w:id="2099136035">
                                                                          <w:marLeft w:val="0"/>
                                                                          <w:marRight w:val="0"/>
                                                                          <w:marTop w:val="0"/>
                                                                          <w:marBottom w:val="0"/>
                                                                          <w:divBdr>
                                                                            <w:top w:val="none" w:sz="0" w:space="0" w:color="auto"/>
                                                                            <w:left w:val="none" w:sz="0" w:space="0" w:color="auto"/>
                                                                            <w:bottom w:val="none" w:sz="0" w:space="0" w:color="auto"/>
                                                                            <w:right w:val="none" w:sz="0" w:space="0" w:color="auto"/>
                                                                          </w:divBdr>
                                                                          <w:divsChild>
                                                                            <w:div w:id="1690836170">
                                                                              <w:marLeft w:val="0"/>
                                                                              <w:marRight w:val="0"/>
                                                                              <w:marTop w:val="0"/>
                                                                              <w:marBottom w:val="0"/>
                                                                              <w:divBdr>
                                                                                <w:top w:val="none" w:sz="0" w:space="0" w:color="auto"/>
                                                                                <w:left w:val="none" w:sz="0" w:space="0" w:color="auto"/>
                                                                                <w:bottom w:val="none" w:sz="0" w:space="0" w:color="auto"/>
                                                                                <w:right w:val="none" w:sz="0" w:space="0" w:color="auto"/>
                                                                              </w:divBdr>
                                                                              <w:divsChild>
                                                                                <w:div w:id="1511019512">
                                                                                  <w:marLeft w:val="0"/>
                                                                                  <w:marRight w:val="0"/>
                                                                                  <w:marTop w:val="0"/>
                                                                                  <w:marBottom w:val="0"/>
                                                                                  <w:divBdr>
                                                                                    <w:top w:val="none" w:sz="0" w:space="0" w:color="auto"/>
                                                                                    <w:left w:val="none" w:sz="0" w:space="0" w:color="auto"/>
                                                                                    <w:bottom w:val="none" w:sz="0" w:space="0" w:color="auto"/>
                                                                                    <w:right w:val="none" w:sz="0" w:space="0" w:color="auto"/>
                                                                                  </w:divBdr>
                                                                                  <w:divsChild>
                                                                                    <w:div w:id="744229808">
                                                                                      <w:marLeft w:val="0"/>
                                                                                      <w:marRight w:val="0"/>
                                                                                      <w:marTop w:val="0"/>
                                                                                      <w:marBottom w:val="0"/>
                                                                                      <w:divBdr>
                                                                                        <w:top w:val="none" w:sz="0" w:space="0" w:color="auto"/>
                                                                                        <w:left w:val="none" w:sz="0" w:space="0" w:color="auto"/>
                                                                                        <w:bottom w:val="none" w:sz="0" w:space="0" w:color="auto"/>
                                                                                        <w:right w:val="none" w:sz="0" w:space="0" w:color="auto"/>
                                                                                      </w:divBdr>
                                                                                      <w:divsChild>
                                                                                        <w:div w:id="325283936">
                                                                                          <w:marLeft w:val="0"/>
                                                                                          <w:marRight w:val="0"/>
                                                                                          <w:marTop w:val="0"/>
                                                                                          <w:marBottom w:val="0"/>
                                                                                          <w:divBdr>
                                                                                            <w:top w:val="none" w:sz="0" w:space="0" w:color="auto"/>
                                                                                            <w:left w:val="none" w:sz="0" w:space="0" w:color="auto"/>
                                                                                            <w:bottom w:val="none" w:sz="0" w:space="0" w:color="auto"/>
                                                                                            <w:right w:val="none" w:sz="0" w:space="0" w:color="auto"/>
                                                                                          </w:divBdr>
                                                                                          <w:divsChild>
                                                                                            <w:div w:id="4988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2864269">
      <w:bodyDiv w:val="1"/>
      <w:marLeft w:val="0"/>
      <w:marRight w:val="255"/>
      <w:marTop w:val="0"/>
      <w:marBottom w:val="0"/>
      <w:divBdr>
        <w:top w:val="none" w:sz="0" w:space="0" w:color="auto"/>
        <w:left w:val="none" w:sz="0" w:space="0" w:color="auto"/>
        <w:bottom w:val="none" w:sz="0" w:space="0" w:color="auto"/>
        <w:right w:val="none" w:sz="0" w:space="0" w:color="auto"/>
      </w:divBdr>
      <w:divsChild>
        <w:div w:id="2587484">
          <w:marLeft w:val="0"/>
          <w:marRight w:val="0"/>
          <w:marTop w:val="0"/>
          <w:marBottom w:val="0"/>
          <w:divBdr>
            <w:top w:val="none" w:sz="0" w:space="0" w:color="auto"/>
            <w:left w:val="none" w:sz="0" w:space="0" w:color="auto"/>
            <w:bottom w:val="none" w:sz="0" w:space="0" w:color="auto"/>
            <w:right w:val="none" w:sz="0" w:space="0" w:color="auto"/>
          </w:divBdr>
          <w:divsChild>
            <w:div w:id="1454865216">
              <w:marLeft w:val="0"/>
              <w:marRight w:val="0"/>
              <w:marTop w:val="0"/>
              <w:marBottom w:val="0"/>
              <w:divBdr>
                <w:top w:val="none" w:sz="0" w:space="0" w:color="auto"/>
                <w:left w:val="none" w:sz="0" w:space="0" w:color="auto"/>
                <w:bottom w:val="none" w:sz="0" w:space="0" w:color="auto"/>
                <w:right w:val="none" w:sz="0" w:space="0" w:color="auto"/>
              </w:divBdr>
              <w:divsChild>
                <w:div w:id="1939948691">
                  <w:marLeft w:val="0"/>
                  <w:marRight w:val="0"/>
                  <w:marTop w:val="0"/>
                  <w:marBottom w:val="0"/>
                  <w:divBdr>
                    <w:top w:val="none" w:sz="0" w:space="0" w:color="auto"/>
                    <w:left w:val="none" w:sz="0" w:space="0" w:color="auto"/>
                    <w:bottom w:val="none" w:sz="0" w:space="0" w:color="auto"/>
                    <w:right w:val="none" w:sz="0" w:space="0" w:color="auto"/>
                  </w:divBdr>
                  <w:divsChild>
                    <w:div w:id="983317678">
                      <w:marLeft w:val="0"/>
                      <w:marRight w:val="0"/>
                      <w:marTop w:val="0"/>
                      <w:marBottom w:val="0"/>
                      <w:divBdr>
                        <w:top w:val="none" w:sz="0" w:space="0" w:color="auto"/>
                        <w:left w:val="none" w:sz="0" w:space="0" w:color="auto"/>
                        <w:bottom w:val="none" w:sz="0" w:space="0" w:color="auto"/>
                        <w:right w:val="none" w:sz="0" w:space="0" w:color="auto"/>
                      </w:divBdr>
                      <w:divsChild>
                        <w:div w:id="1596983738">
                          <w:marLeft w:val="0"/>
                          <w:marRight w:val="0"/>
                          <w:marTop w:val="0"/>
                          <w:marBottom w:val="0"/>
                          <w:divBdr>
                            <w:top w:val="none" w:sz="0" w:space="0" w:color="auto"/>
                            <w:left w:val="none" w:sz="0" w:space="0" w:color="auto"/>
                            <w:bottom w:val="none" w:sz="0" w:space="0" w:color="auto"/>
                            <w:right w:val="none" w:sz="0" w:space="0" w:color="auto"/>
                          </w:divBdr>
                          <w:divsChild>
                            <w:div w:id="2083091803">
                              <w:marLeft w:val="0"/>
                              <w:marRight w:val="0"/>
                              <w:marTop w:val="0"/>
                              <w:marBottom w:val="0"/>
                              <w:divBdr>
                                <w:top w:val="none" w:sz="0" w:space="0" w:color="auto"/>
                                <w:left w:val="none" w:sz="0" w:space="0" w:color="auto"/>
                                <w:bottom w:val="none" w:sz="0" w:space="0" w:color="auto"/>
                                <w:right w:val="none" w:sz="0" w:space="0" w:color="auto"/>
                              </w:divBdr>
                              <w:divsChild>
                                <w:div w:id="1845051066">
                                  <w:marLeft w:val="0"/>
                                  <w:marRight w:val="0"/>
                                  <w:marTop w:val="0"/>
                                  <w:marBottom w:val="0"/>
                                  <w:divBdr>
                                    <w:top w:val="none" w:sz="0" w:space="0" w:color="auto"/>
                                    <w:left w:val="none" w:sz="0" w:space="0" w:color="auto"/>
                                    <w:bottom w:val="none" w:sz="0" w:space="0" w:color="auto"/>
                                    <w:right w:val="none" w:sz="0" w:space="0" w:color="auto"/>
                                  </w:divBdr>
                                  <w:divsChild>
                                    <w:div w:id="225148713">
                                      <w:marLeft w:val="0"/>
                                      <w:marRight w:val="0"/>
                                      <w:marTop w:val="0"/>
                                      <w:marBottom w:val="0"/>
                                      <w:divBdr>
                                        <w:top w:val="none" w:sz="0" w:space="0" w:color="auto"/>
                                        <w:left w:val="none" w:sz="0" w:space="0" w:color="auto"/>
                                        <w:bottom w:val="none" w:sz="0" w:space="0" w:color="auto"/>
                                        <w:right w:val="none" w:sz="0" w:space="0" w:color="auto"/>
                                      </w:divBdr>
                                      <w:divsChild>
                                        <w:div w:id="1282027717">
                                          <w:marLeft w:val="0"/>
                                          <w:marRight w:val="0"/>
                                          <w:marTop w:val="0"/>
                                          <w:marBottom w:val="0"/>
                                          <w:divBdr>
                                            <w:top w:val="none" w:sz="0" w:space="0" w:color="auto"/>
                                            <w:left w:val="none" w:sz="0" w:space="0" w:color="auto"/>
                                            <w:bottom w:val="none" w:sz="0" w:space="0" w:color="auto"/>
                                            <w:right w:val="none" w:sz="0" w:space="0" w:color="auto"/>
                                          </w:divBdr>
                                          <w:divsChild>
                                            <w:div w:id="1474981194">
                                              <w:marLeft w:val="0"/>
                                              <w:marRight w:val="0"/>
                                              <w:marTop w:val="0"/>
                                              <w:marBottom w:val="0"/>
                                              <w:divBdr>
                                                <w:top w:val="none" w:sz="0" w:space="0" w:color="auto"/>
                                                <w:left w:val="none" w:sz="0" w:space="0" w:color="auto"/>
                                                <w:bottom w:val="none" w:sz="0" w:space="0" w:color="auto"/>
                                                <w:right w:val="none" w:sz="0" w:space="0" w:color="auto"/>
                                              </w:divBdr>
                                              <w:divsChild>
                                                <w:div w:id="1073626625">
                                                  <w:marLeft w:val="0"/>
                                                  <w:marRight w:val="0"/>
                                                  <w:marTop w:val="0"/>
                                                  <w:marBottom w:val="0"/>
                                                  <w:divBdr>
                                                    <w:top w:val="none" w:sz="0" w:space="0" w:color="auto"/>
                                                    <w:left w:val="none" w:sz="0" w:space="0" w:color="auto"/>
                                                    <w:bottom w:val="none" w:sz="0" w:space="0" w:color="auto"/>
                                                    <w:right w:val="none" w:sz="0" w:space="0" w:color="auto"/>
                                                  </w:divBdr>
                                                  <w:divsChild>
                                                    <w:div w:id="1369913049">
                                                      <w:marLeft w:val="0"/>
                                                      <w:marRight w:val="0"/>
                                                      <w:marTop w:val="0"/>
                                                      <w:marBottom w:val="0"/>
                                                      <w:divBdr>
                                                        <w:top w:val="none" w:sz="0" w:space="0" w:color="auto"/>
                                                        <w:left w:val="none" w:sz="0" w:space="0" w:color="auto"/>
                                                        <w:bottom w:val="none" w:sz="0" w:space="0" w:color="auto"/>
                                                        <w:right w:val="none" w:sz="0" w:space="0" w:color="auto"/>
                                                      </w:divBdr>
                                                      <w:divsChild>
                                                        <w:div w:id="308632795">
                                                          <w:marLeft w:val="0"/>
                                                          <w:marRight w:val="0"/>
                                                          <w:marTop w:val="0"/>
                                                          <w:marBottom w:val="0"/>
                                                          <w:divBdr>
                                                            <w:top w:val="none" w:sz="0" w:space="0" w:color="auto"/>
                                                            <w:left w:val="none" w:sz="0" w:space="0" w:color="auto"/>
                                                            <w:bottom w:val="none" w:sz="0" w:space="0" w:color="auto"/>
                                                            <w:right w:val="none" w:sz="0" w:space="0" w:color="auto"/>
                                                          </w:divBdr>
                                                          <w:divsChild>
                                                            <w:div w:id="118570192">
                                                              <w:marLeft w:val="0"/>
                                                              <w:marRight w:val="0"/>
                                                              <w:marTop w:val="0"/>
                                                              <w:marBottom w:val="0"/>
                                                              <w:divBdr>
                                                                <w:top w:val="none" w:sz="0" w:space="0" w:color="auto"/>
                                                                <w:left w:val="none" w:sz="0" w:space="0" w:color="auto"/>
                                                                <w:bottom w:val="none" w:sz="0" w:space="0" w:color="auto"/>
                                                                <w:right w:val="none" w:sz="0" w:space="0" w:color="auto"/>
                                                              </w:divBdr>
                                                              <w:divsChild>
                                                                <w:div w:id="1837379080">
                                                                  <w:marLeft w:val="0"/>
                                                                  <w:marRight w:val="0"/>
                                                                  <w:marTop w:val="0"/>
                                                                  <w:marBottom w:val="0"/>
                                                                  <w:divBdr>
                                                                    <w:top w:val="none" w:sz="0" w:space="0" w:color="auto"/>
                                                                    <w:left w:val="none" w:sz="0" w:space="0" w:color="auto"/>
                                                                    <w:bottom w:val="none" w:sz="0" w:space="0" w:color="auto"/>
                                                                    <w:right w:val="none" w:sz="0" w:space="0" w:color="auto"/>
                                                                  </w:divBdr>
                                                                  <w:divsChild>
                                                                    <w:div w:id="831144744">
                                                                      <w:marLeft w:val="0"/>
                                                                      <w:marRight w:val="0"/>
                                                                      <w:marTop w:val="0"/>
                                                                      <w:marBottom w:val="0"/>
                                                                      <w:divBdr>
                                                                        <w:top w:val="none" w:sz="0" w:space="0" w:color="auto"/>
                                                                        <w:left w:val="none" w:sz="0" w:space="0" w:color="auto"/>
                                                                        <w:bottom w:val="none" w:sz="0" w:space="0" w:color="auto"/>
                                                                        <w:right w:val="none" w:sz="0" w:space="0" w:color="auto"/>
                                                                      </w:divBdr>
                                                                      <w:divsChild>
                                                                        <w:div w:id="20251673">
                                                                          <w:marLeft w:val="0"/>
                                                                          <w:marRight w:val="0"/>
                                                                          <w:marTop w:val="0"/>
                                                                          <w:marBottom w:val="0"/>
                                                                          <w:divBdr>
                                                                            <w:top w:val="none" w:sz="0" w:space="0" w:color="auto"/>
                                                                            <w:left w:val="none" w:sz="0" w:space="0" w:color="auto"/>
                                                                            <w:bottom w:val="none" w:sz="0" w:space="0" w:color="auto"/>
                                                                            <w:right w:val="none" w:sz="0" w:space="0" w:color="auto"/>
                                                                          </w:divBdr>
                                                                          <w:divsChild>
                                                                            <w:div w:id="706292085">
                                                                              <w:marLeft w:val="0"/>
                                                                              <w:marRight w:val="0"/>
                                                                              <w:marTop w:val="0"/>
                                                                              <w:marBottom w:val="0"/>
                                                                              <w:divBdr>
                                                                                <w:top w:val="none" w:sz="0" w:space="0" w:color="auto"/>
                                                                                <w:left w:val="none" w:sz="0" w:space="0" w:color="auto"/>
                                                                                <w:bottom w:val="none" w:sz="0" w:space="0" w:color="auto"/>
                                                                                <w:right w:val="none" w:sz="0" w:space="0" w:color="auto"/>
                                                                              </w:divBdr>
                                                                              <w:divsChild>
                                                                                <w:div w:id="1155144653">
                                                                                  <w:marLeft w:val="0"/>
                                                                                  <w:marRight w:val="0"/>
                                                                                  <w:marTop w:val="0"/>
                                                                                  <w:marBottom w:val="0"/>
                                                                                  <w:divBdr>
                                                                                    <w:top w:val="none" w:sz="0" w:space="0" w:color="auto"/>
                                                                                    <w:left w:val="none" w:sz="0" w:space="0" w:color="auto"/>
                                                                                    <w:bottom w:val="none" w:sz="0" w:space="0" w:color="auto"/>
                                                                                    <w:right w:val="none" w:sz="0" w:space="0" w:color="auto"/>
                                                                                  </w:divBdr>
                                                                                  <w:divsChild>
                                                                                    <w:div w:id="611207989">
                                                                                      <w:marLeft w:val="0"/>
                                                                                      <w:marRight w:val="0"/>
                                                                                      <w:marTop w:val="0"/>
                                                                                      <w:marBottom w:val="0"/>
                                                                                      <w:divBdr>
                                                                                        <w:top w:val="none" w:sz="0" w:space="0" w:color="auto"/>
                                                                                        <w:left w:val="none" w:sz="0" w:space="0" w:color="auto"/>
                                                                                        <w:bottom w:val="none" w:sz="0" w:space="0" w:color="auto"/>
                                                                                        <w:right w:val="none" w:sz="0" w:space="0" w:color="auto"/>
                                                                                      </w:divBdr>
                                                                                      <w:divsChild>
                                                                                        <w:div w:id="226958342">
                                                                                          <w:marLeft w:val="0"/>
                                                                                          <w:marRight w:val="0"/>
                                                                                          <w:marTop w:val="0"/>
                                                                                          <w:marBottom w:val="0"/>
                                                                                          <w:divBdr>
                                                                                            <w:top w:val="none" w:sz="0" w:space="0" w:color="auto"/>
                                                                                            <w:left w:val="none" w:sz="0" w:space="0" w:color="auto"/>
                                                                                            <w:bottom w:val="none" w:sz="0" w:space="0" w:color="auto"/>
                                                                                            <w:right w:val="none" w:sz="0" w:space="0" w:color="auto"/>
                                                                                          </w:divBdr>
                                                                                          <w:divsChild>
                                                                                            <w:div w:id="957492244">
                                                                                              <w:marLeft w:val="0"/>
                                                                                              <w:marRight w:val="0"/>
                                                                                              <w:marTop w:val="0"/>
                                                                                              <w:marBottom w:val="0"/>
                                                                                              <w:divBdr>
                                                                                                <w:top w:val="none" w:sz="0" w:space="0" w:color="auto"/>
                                                                                                <w:left w:val="none" w:sz="0" w:space="0" w:color="auto"/>
                                                                                                <w:bottom w:val="none" w:sz="0" w:space="0" w:color="auto"/>
                                                                                                <w:right w:val="none" w:sz="0" w:space="0" w:color="auto"/>
                                                                                              </w:divBdr>
                                                                                              <w:divsChild>
                                                                                                <w:div w:id="1283731808">
                                                                                                  <w:marLeft w:val="0"/>
                                                                                                  <w:marRight w:val="0"/>
                                                                                                  <w:marTop w:val="0"/>
                                                                                                  <w:marBottom w:val="0"/>
                                                                                                  <w:divBdr>
                                                                                                    <w:top w:val="none" w:sz="0" w:space="0" w:color="auto"/>
                                                                                                    <w:left w:val="none" w:sz="0" w:space="0" w:color="auto"/>
                                                                                                    <w:bottom w:val="none" w:sz="0" w:space="0" w:color="auto"/>
                                                                                                    <w:right w:val="none" w:sz="0" w:space="0" w:color="auto"/>
                                                                                                  </w:divBdr>
                                                                                                  <w:divsChild>
                                                                                                    <w:div w:id="921646576">
                                                                                                      <w:marLeft w:val="0"/>
                                                                                                      <w:marRight w:val="0"/>
                                                                                                      <w:marTop w:val="0"/>
                                                                                                      <w:marBottom w:val="0"/>
                                                                                                      <w:divBdr>
                                                                                                        <w:top w:val="none" w:sz="0" w:space="0" w:color="auto"/>
                                                                                                        <w:left w:val="none" w:sz="0" w:space="0" w:color="auto"/>
                                                                                                        <w:bottom w:val="none" w:sz="0" w:space="0" w:color="auto"/>
                                                                                                        <w:right w:val="none" w:sz="0" w:space="0" w:color="auto"/>
                                                                                                      </w:divBdr>
                                                                                                      <w:divsChild>
                                                                                                        <w:div w:id="2132892847">
                                                                                                          <w:marLeft w:val="0"/>
                                                                                                          <w:marRight w:val="0"/>
                                                                                                          <w:marTop w:val="0"/>
                                                                                                          <w:marBottom w:val="0"/>
                                                                                                          <w:divBdr>
                                                                                                            <w:top w:val="none" w:sz="0" w:space="0" w:color="auto"/>
                                                                                                            <w:left w:val="none" w:sz="0" w:space="0" w:color="auto"/>
                                                                                                            <w:bottom w:val="none" w:sz="0" w:space="0" w:color="auto"/>
                                                                                                            <w:right w:val="none" w:sz="0" w:space="0" w:color="auto"/>
                                                                                                          </w:divBdr>
                                                                                                          <w:divsChild>
                                                                                                            <w:div w:id="439449865">
                                                                                                              <w:marLeft w:val="0"/>
                                                                                                              <w:marRight w:val="0"/>
                                                                                                              <w:marTop w:val="0"/>
                                                                                                              <w:marBottom w:val="0"/>
                                                                                                              <w:divBdr>
                                                                                                                <w:top w:val="none" w:sz="0" w:space="0" w:color="auto"/>
                                                                                                                <w:left w:val="none" w:sz="0" w:space="0" w:color="auto"/>
                                                                                                                <w:bottom w:val="none" w:sz="0" w:space="0" w:color="auto"/>
                                                                                                                <w:right w:val="none" w:sz="0" w:space="0" w:color="auto"/>
                                                                                                              </w:divBdr>
                                                                                                              <w:divsChild>
                                                                                                                <w:div w:id="987125540">
                                                                                                                  <w:marLeft w:val="0"/>
                                                                                                                  <w:marRight w:val="0"/>
                                                                                                                  <w:marTop w:val="0"/>
                                                                                                                  <w:marBottom w:val="0"/>
                                                                                                                  <w:divBdr>
                                                                                                                    <w:top w:val="none" w:sz="0" w:space="0" w:color="auto"/>
                                                                                                                    <w:left w:val="none" w:sz="0" w:space="0" w:color="auto"/>
                                                                                                                    <w:bottom w:val="none" w:sz="0" w:space="0" w:color="auto"/>
                                                                                                                    <w:right w:val="none" w:sz="0" w:space="0" w:color="auto"/>
                                                                                                                  </w:divBdr>
                                                                                                                  <w:divsChild>
                                                                                                                    <w:div w:id="1230922290">
                                                                                                                      <w:marLeft w:val="0"/>
                                                                                                                      <w:marRight w:val="0"/>
                                                                                                                      <w:marTop w:val="0"/>
                                                                                                                      <w:marBottom w:val="0"/>
                                                                                                                      <w:divBdr>
                                                                                                                        <w:top w:val="none" w:sz="0" w:space="0" w:color="auto"/>
                                                                                                                        <w:left w:val="none" w:sz="0" w:space="0" w:color="auto"/>
                                                                                                                        <w:bottom w:val="none" w:sz="0" w:space="0" w:color="auto"/>
                                                                                                                        <w:right w:val="none" w:sz="0" w:space="0" w:color="auto"/>
                                                                                                                      </w:divBdr>
                                                                                                                      <w:divsChild>
                                                                                                                        <w:div w:id="1788160615">
                                                                                                                          <w:marLeft w:val="0"/>
                                                                                                                          <w:marRight w:val="0"/>
                                                                                                                          <w:marTop w:val="0"/>
                                                                                                                          <w:marBottom w:val="0"/>
                                                                                                                          <w:divBdr>
                                                                                                                            <w:top w:val="none" w:sz="0" w:space="0" w:color="auto"/>
                                                                                                                            <w:left w:val="none" w:sz="0" w:space="0" w:color="auto"/>
                                                                                                                            <w:bottom w:val="none" w:sz="0" w:space="0" w:color="auto"/>
                                                                                                                            <w:right w:val="none" w:sz="0" w:space="0" w:color="auto"/>
                                                                                                                          </w:divBdr>
                                                                                                                          <w:divsChild>
                                                                                                                            <w:div w:id="655914175">
                                                                                                                              <w:marLeft w:val="0"/>
                                                                                                                              <w:marRight w:val="0"/>
                                                                                                                              <w:marTop w:val="0"/>
                                                                                                                              <w:marBottom w:val="0"/>
                                                                                                                              <w:divBdr>
                                                                                                                                <w:top w:val="none" w:sz="0" w:space="0" w:color="auto"/>
                                                                                                                                <w:left w:val="none" w:sz="0" w:space="0" w:color="auto"/>
                                                                                                                                <w:bottom w:val="none" w:sz="0" w:space="0" w:color="auto"/>
                                                                                                                                <w:right w:val="none" w:sz="0" w:space="0" w:color="auto"/>
                                                                                                                              </w:divBdr>
                                                                                                                              <w:divsChild>
                                                                                                                                <w:div w:id="19322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4173978">
      <w:bodyDiv w:val="1"/>
      <w:marLeft w:val="0"/>
      <w:marRight w:val="255"/>
      <w:marTop w:val="0"/>
      <w:marBottom w:val="0"/>
      <w:divBdr>
        <w:top w:val="none" w:sz="0" w:space="0" w:color="auto"/>
        <w:left w:val="none" w:sz="0" w:space="0" w:color="auto"/>
        <w:bottom w:val="none" w:sz="0" w:space="0" w:color="auto"/>
        <w:right w:val="none" w:sz="0" w:space="0" w:color="auto"/>
      </w:divBdr>
      <w:divsChild>
        <w:div w:id="1925802389">
          <w:marLeft w:val="0"/>
          <w:marRight w:val="0"/>
          <w:marTop w:val="0"/>
          <w:marBottom w:val="0"/>
          <w:divBdr>
            <w:top w:val="none" w:sz="0" w:space="0" w:color="auto"/>
            <w:left w:val="none" w:sz="0" w:space="0" w:color="auto"/>
            <w:bottom w:val="none" w:sz="0" w:space="0" w:color="auto"/>
            <w:right w:val="none" w:sz="0" w:space="0" w:color="auto"/>
          </w:divBdr>
          <w:divsChild>
            <w:div w:id="466123994">
              <w:marLeft w:val="0"/>
              <w:marRight w:val="0"/>
              <w:marTop w:val="0"/>
              <w:marBottom w:val="0"/>
              <w:divBdr>
                <w:top w:val="none" w:sz="0" w:space="0" w:color="auto"/>
                <w:left w:val="none" w:sz="0" w:space="0" w:color="auto"/>
                <w:bottom w:val="none" w:sz="0" w:space="0" w:color="auto"/>
                <w:right w:val="none" w:sz="0" w:space="0" w:color="auto"/>
              </w:divBdr>
              <w:divsChild>
                <w:div w:id="283973521">
                  <w:marLeft w:val="0"/>
                  <w:marRight w:val="0"/>
                  <w:marTop w:val="0"/>
                  <w:marBottom w:val="0"/>
                  <w:divBdr>
                    <w:top w:val="none" w:sz="0" w:space="0" w:color="auto"/>
                    <w:left w:val="none" w:sz="0" w:space="0" w:color="auto"/>
                    <w:bottom w:val="none" w:sz="0" w:space="0" w:color="auto"/>
                    <w:right w:val="none" w:sz="0" w:space="0" w:color="auto"/>
                  </w:divBdr>
                  <w:divsChild>
                    <w:div w:id="456030967">
                      <w:marLeft w:val="0"/>
                      <w:marRight w:val="0"/>
                      <w:marTop w:val="0"/>
                      <w:marBottom w:val="0"/>
                      <w:divBdr>
                        <w:top w:val="none" w:sz="0" w:space="0" w:color="auto"/>
                        <w:left w:val="none" w:sz="0" w:space="0" w:color="auto"/>
                        <w:bottom w:val="none" w:sz="0" w:space="0" w:color="auto"/>
                        <w:right w:val="none" w:sz="0" w:space="0" w:color="auto"/>
                      </w:divBdr>
                      <w:divsChild>
                        <w:div w:id="958099221">
                          <w:marLeft w:val="0"/>
                          <w:marRight w:val="0"/>
                          <w:marTop w:val="0"/>
                          <w:marBottom w:val="0"/>
                          <w:divBdr>
                            <w:top w:val="none" w:sz="0" w:space="0" w:color="auto"/>
                            <w:left w:val="none" w:sz="0" w:space="0" w:color="auto"/>
                            <w:bottom w:val="none" w:sz="0" w:space="0" w:color="auto"/>
                            <w:right w:val="none" w:sz="0" w:space="0" w:color="auto"/>
                          </w:divBdr>
                          <w:divsChild>
                            <w:div w:id="316613039">
                              <w:marLeft w:val="0"/>
                              <w:marRight w:val="0"/>
                              <w:marTop w:val="0"/>
                              <w:marBottom w:val="0"/>
                              <w:divBdr>
                                <w:top w:val="none" w:sz="0" w:space="0" w:color="auto"/>
                                <w:left w:val="none" w:sz="0" w:space="0" w:color="auto"/>
                                <w:bottom w:val="none" w:sz="0" w:space="0" w:color="auto"/>
                                <w:right w:val="none" w:sz="0" w:space="0" w:color="auto"/>
                              </w:divBdr>
                              <w:divsChild>
                                <w:div w:id="97260369">
                                  <w:marLeft w:val="0"/>
                                  <w:marRight w:val="0"/>
                                  <w:marTop w:val="0"/>
                                  <w:marBottom w:val="0"/>
                                  <w:divBdr>
                                    <w:top w:val="none" w:sz="0" w:space="0" w:color="auto"/>
                                    <w:left w:val="none" w:sz="0" w:space="0" w:color="auto"/>
                                    <w:bottom w:val="none" w:sz="0" w:space="0" w:color="auto"/>
                                    <w:right w:val="none" w:sz="0" w:space="0" w:color="auto"/>
                                  </w:divBdr>
                                  <w:divsChild>
                                    <w:div w:id="574971814">
                                      <w:marLeft w:val="0"/>
                                      <w:marRight w:val="0"/>
                                      <w:marTop w:val="0"/>
                                      <w:marBottom w:val="0"/>
                                      <w:divBdr>
                                        <w:top w:val="none" w:sz="0" w:space="0" w:color="auto"/>
                                        <w:left w:val="none" w:sz="0" w:space="0" w:color="auto"/>
                                        <w:bottom w:val="none" w:sz="0" w:space="0" w:color="auto"/>
                                        <w:right w:val="none" w:sz="0" w:space="0" w:color="auto"/>
                                      </w:divBdr>
                                      <w:divsChild>
                                        <w:div w:id="805927495">
                                          <w:marLeft w:val="0"/>
                                          <w:marRight w:val="0"/>
                                          <w:marTop w:val="0"/>
                                          <w:marBottom w:val="0"/>
                                          <w:divBdr>
                                            <w:top w:val="none" w:sz="0" w:space="0" w:color="auto"/>
                                            <w:left w:val="none" w:sz="0" w:space="0" w:color="auto"/>
                                            <w:bottom w:val="none" w:sz="0" w:space="0" w:color="auto"/>
                                            <w:right w:val="none" w:sz="0" w:space="0" w:color="auto"/>
                                          </w:divBdr>
                                          <w:divsChild>
                                            <w:div w:id="1205023645">
                                              <w:marLeft w:val="0"/>
                                              <w:marRight w:val="0"/>
                                              <w:marTop w:val="0"/>
                                              <w:marBottom w:val="0"/>
                                              <w:divBdr>
                                                <w:top w:val="none" w:sz="0" w:space="0" w:color="auto"/>
                                                <w:left w:val="none" w:sz="0" w:space="0" w:color="auto"/>
                                                <w:bottom w:val="none" w:sz="0" w:space="0" w:color="auto"/>
                                                <w:right w:val="none" w:sz="0" w:space="0" w:color="auto"/>
                                              </w:divBdr>
                                              <w:divsChild>
                                                <w:div w:id="281225591">
                                                  <w:marLeft w:val="0"/>
                                                  <w:marRight w:val="0"/>
                                                  <w:marTop w:val="0"/>
                                                  <w:marBottom w:val="0"/>
                                                  <w:divBdr>
                                                    <w:top w:val="none" w:sz="0" w:space="0" w:color="auto"/>
                                                    <w:left w:val="none" w:sz="0" w:space="0" w:color="auto"/>
                                                    <w:bottom w:val="none" w:sz="0" w:space="0" w:color="auto"/>
                                                    <w:right w:val="none" w:sz="0" w:space="0" w:color="auto"/>
                                                  </w:divBdr>
                                                  <w:divsChild>
                                                    <w:div w:id="358317909">
                                                      <w:marLeft w:val="0"/>
                                                      <w:marRight w:val="0"/>
                                                      <w:marTop w:val="0"/>
                                                      <w:marBottom w:val="0"/>
                                                      <w:divBdr>
                                                        <w:top w:val="none" w:sz="0" w:space="0" w:color="auto"/>
                                                        <w:left w:val="none" w:sz="0" w:space="0" w:color="auto"/>
                                                        <w:bottom w:val="none" w:sz="0" w:space="0" w:color="auto"/>
                                                        <w:right w:val="none" w:sz="0" w:space="0" w:color="auto"/>
                                                      </w:divBdr>
                                                      <w:divsChild>
                                                        <w:div w:id="1501846465">
                                                          <w:marLeft w:val="0"/>
                                                          <w:marRight w:val="0"/>
                                                          <w:marTop w:val="0"/>
                                                          <w:marBottom w:val="0"/>
                                                          <w:divBdr>
                                                            <w:top w:val="none" w:sz="0" w:space="0" w:color="auto"/>
                                                            <w:left w:val="none" w:sz="0" w:space="0" w:color="auto"/>
                                                            <w:bottom w:val="none" w:sz="0" w:space="0" w:color="auto"/>
                                                            <w:right w:val="none" w:sz="0" w:space="0" w:color="auto"/>
                                                          </w:divBdr>
                                                          <w:divsChild>
                                                            <w:div w:id="189955994">
                                                              <w:marLeft w:val="0"/>
                                                              <w:marRight w:val="0"/>
                                                              <w:marTop w:val="0"/>
                                                              <w:marBottom w:val="0"/>
                                                              <w:divBdr>
                                                                <w:top w:val="none" w:sz="0" w:space="0" w:color="auto"/>
                                                                <w:left w:val="none" w:sz="0" w:space="0" w:color="auto"/>
                                                                <w:bottom w:val="none" w:sz="0" w:space="0" w:color="auto"/>
                                                                <w:right w:val="none" w:sz="0" w:space="0" w:color="auto"/>
                                                              </w:divBdr>
                                                              <w:divsChild>
                                                                <w:div w:id="650444863">
                                                                  <w:marLeft w:val="0"/>
                                                                  <w:marRight w:val="0"/>
                                                                  <w:marTop w:val="0"/>
                                                                  <w:marBottom w:val="0"/>
                                                                  <w:divBdr>
                                                                    <w:top w:val="none" w:sz="0" w:space="0" w:color="auto"/>
                                                                    <w:left w:val="none" w:sz="0" w:space="0" w:color="auto"/>
                                                                    <w:bottom w:val="none" w:sz="0" w:space="0" w:color="auto"/>
                                                                    <w:right w:val="none" w:sz="0" w:space="0" w:color="auto"/>
                                                                  </w:divBdr>
                                                                  <w:divsChild>
                                                                    <w:div w:id="1117793971">
                                                                      <w:marLeft w:val="0"/>
                                                                      <w:marRight w:val="0"/>
                                                                      <w:marTop w:val="0"/>
                                                                      <w:marBottom w:val="0"/>
                                                                      <w:divBdr>
                                                                        <w:top w:val="none" w:sz="0" w:space="0" w:color="auto"/>
                                                                        <w:left w:val="none" w:sz="0" w:space="0" w:color="auto"/>
                                                                        <w:bottom w:val="none" w:sz="0" w:space="0" w:color="auto"/>
                                                                        <w:right w:val="none" w:sz="0" w:space="0" w:color="auto"/>
                                                                      </w:divBdr>
                                                                      <w:divsChild>
                                                                        <w:div w:id="570847535">
                                                                          <w:marLeft w:val="0"/>
                                                                          <w:marRight w:val="0"/>
                                                                          <w:marTop w:val="0"/>
                                                                          <w:marBottom w:val="0"/>
                                                                          <w:divBdr>
                                                                            <w:top w:val="none" w:sz="0" w:space="0" w:color="auto"/>
                                                                            <w:left w:val="none" w:sz="0" w:space="0" w:color="auto"/>
                                                                            <w:bottom w:val="none" w:sz="0" w:space="0" w:color="auto"/>
                                                                            <w:right w:val="none" w:sz="0" w:space="0" w:color="auto"/>
                                                                          </w:divBdr>
                                                                          <w:divsChild>
                                                                            <w:div w:id="287202281">
                                                                              <w:marLeft w:val="0"/>
                                                                              <w:marRight w:val="0"/>
                                                                              <w:marTop w:val="0"/>
                                                                              <w:marBottom w:val="0"/>
                                                                              <w:divBdr>
                                                                                <w:top w:val="none" w:sz="0" w:space="0" w:color="auto"/>
                                                                                <w:left w:val="none" w:sz="0" w:space="0" w:color="auto"/>
                                                                                <w:bottom w:val="none" w:sz="0" w:space="0" w:color="auto"/>
                                                                                <w:right w:val="none" w:sz="0" w:space="0" w:color="auto"/>
                                                                              </w:divBdr>
                                                                              <w:divsChild>
                                                                                <w:div w:id="907421579">
                                                                                  <w:marLeft w:val="0"/>
                                                                                  <w:marRight w:val="0"/>
                                                                                  <w:marTop w:val="0"/>
                                                                                  <w:marBottom w:val="0"/>
                                                                                  <w:divBdr>
                                                                                    <w:top w:val="none" w:sz="0" w:space="0" w:color="auto"/>
                                                                                    <w:left w:val="none" w:sz="0" w:space="0" w:color="auto"/>
                                                                                    <w:bottom w:val="none" w:sz="0" w:space="0" w:color="auto"/>
                                                                                    <w:right w:val="none" w:sz="0" w:space="0" w:color="auto"/>
                                                                                  </w:divBdr>
                                                                                  <w:divsChild>
                                                                                    <w:div w:id="1331758635">
                                                                                      <w:marLeft w:val="0"/>
                                                                                      <w:marRight w:val="0"/>
                                                                                      <w:marTop w:val="0"/>
                                                                                      <w:marBottom w:val="0"/>
                                                                                      <w:divBdr>
                                                                                        <w:top w:val="none" w:sz="0" w:space="0" w:color="auto"/>
                                                                                        <w:left w:val="none" w:sz="0" w:space="0" w:color="auto"/>
                                                                                        <w:bottom w:val="none" w:sz="0" w:space="0" w:color="auto"/>
                                                                                        <w:right w:val="none" w:sz="0" w:space="0" w:color="auto"/>
                                                                                      </w:divBdr>
                                                                                      <w:divsChild>
                                                                                        <w:div w:id="911309841">
                                                                                          <w:marLeft w:val="0"/>
                                                                                          <w:marRight w:val="0"/>
                                                                                          <w:marTop w:val="0"/>
                                                                                          <w:marBottom w:val="0"/>
                                                                                          <w:divBdr>
                                                                                            <w:top w:val="none" w:sz="0" w:space="0" w:color="auto"/>
                                                                                            <w:left w:val="none" w:sz="0" w:space="0" w:color="auto"/>
                                                                                            <w:bottom w:val="none" w:sz="0" w:space="0" w:color="auto"/>
                                                                                            <w:right w:val="none" w:sz="0" w:space="0" w:color="auto"/>
                                                                                          </w:divBdr>
                                                                                          <w:divsChild>
                                                                                            <w:div w:id="1628007606">
                                                                                              <w:marLeft w:val="0"/>
                                                                                              <w:marRight w:val="0"/>
                                                                                              <w:marTop w:val="0"/>
                                                                                              <w:marBottom w:val="0"/>
                                                                                              <w:divBdr>
                                                                                                <w:top w:val="none" w:sz="0" w:space="0" w:color="auto"/>
                                                                                                <w:left w:val="none" w:sz="0" w:space="0" w:color="auto"/>
                                                                                                <w:bottom w:val="none" w:sz="0" w:space="0" w:color="auto"/>
                                                                                                <w:right w:val="none" w:sz="0" w:space="0" w:color="auto"/>
                                                                                              </w:divBdr>
                                                                                              <w:divsChild>
                                                                                                <w:div w:id="1222907301">
                                                                                                  <w:marLeft w:val="0"/>
                                                                                                  <w:marRight w:val="0"/>
                                                                                                  <w:marTop w:val="0"/>
                                                                                                  <w:marBottom w:val="0"/>
                                                                                                  <w:divBdr>
                                                                                                    <w:top w:val="none" w:sz="0" w:space="0" w:color="auto"/>
                                                                                                    <w:left w:val="none" w:sz="0" w:space="0" w:color="auto"/>
                                                                                                    <w:bottom w:val="none" w:sz="0" w:space="0" w:color="auto"/>
                                                                                                    <w:right w:val="none" w:sz="0" w:space="0" w:color="auto"/>
                                                                                                  </w:divBdr>
                                                                                                  <w:divsChild>
                                                                                                    <w:div w:id="1342969829">
                                                                                                      <w:marLeft w:val="0"/>
                                                                                                      <w:marRight w:val="0"/>
                                                                                                      <w:marTop w:val="0"/>
                                                                                                      <w:marBottom w:val="0"/>
                                                                                                      <w:divBdr>
                                                                                                        <w:top w:val="none" w:sz="0" w:space="0" w:color="auto"/>
                                                                                                        <w:left w:val="none" w:sz="0" w:space="0" w:color="auto"/>
                                                                                                        <w:bottom w:val="none" w:sz="0" w:space="0" w:color="auto"/>
                                                                                                        <w:right w:val="none" w:sz="0" w:space="0" w:color="auto"/>
                                                                                                      </w:divBdr>
                                                                                                      <w:divsChild>
                                                                                                        <w:div w:id="1258950142">
                                                                                                          <w:marLeft w:val="0"/>
                                                                                                          <w:marRight w:val="0"/>
                                                                                                          <w:marTop w:val="0"/>
                                                                                                          <w:marBottom w:val="0"/>
                                                                                                          <w:divBdr>
                                                                                                            <w:top w:val="none" w:sz="0" w:space="0" w:color="auto"/>
                                                                                                            <w:left w:val="none" w:sz="0" w:space="0" w:color="auto"/>
                                                                                                            <w:bottom w:val="none" w:sz="0" w:space="0" w:color="auto"/>
                                                                                                            <w:right w:val="none" w:sz="0" w:space="0" w:color="auto"/>
                                                                                                          </w:divBdr>
                                                                                                          <w:divsChild>
                                                                                                            <w:div w:id="619843864">
                                                                                                              <w:marLeft w:val="0"/>
                                                                                                              <w:marRight w:val="0"/>
                                                                                                              <w:marTop w:val="0"/>
                                                                                                              <w:marBottom w:val="0"/>
                                                                                                              <w:divBdr>
                                                                                                                <w:top w:val="none" w:sz="0" w:space="0" w:color="auto"/>
                                                                                                                <w:left w:val="none" w:sz="0" w:space="0" w:color="auto"/>
                                                                                                                <w:bottom w:val="none" w:sz="0" w:space="0" w:color="auto"/>
                                                                                                                <w:right w:val="none" w:sz="0" w:space="0" w:color="auto"/>
                                                                                                              </w:divBdr>
                                                                                                              <w:divsChild>
                                                                                                                <w:div w:id="1497108849">
                                                                                                                  <w:marLeft w:val="0"/>
                                                                                                                  <w:marRight w:val="0"/>
                                                                                                                  <w:marTop w:val="0"/>
                                                                                                                  <w:marBottom w:val="0"/>
                                                                                                                  <w:divBdr>
                                                                                                                    <w:top w:val="none" w:sz="0" w:space="0" w:color="auto"/>
                                                                                                                    <w:left w:val="none" w:sz="0" w:space="0" w:color="auto"/>
                                                                                                                    <w:bottom w:val="none" w:sz="0" w:space="0" w:color="auto"/>
                                                                                                                    <w:right w:val="none" w:sz="0" w:space="0" w:color="auto"/>
                                                                                                                  </w:divBdr>
                                                                                                                  <w:divsChild>
                                                                                                                    <w:div w:id="648947814">
                                                                                                                      <w:marLeft w:val="0"/>
                                                                                                                      <w:marRight w:val="0"/>
                                                                                                                      <w:marTop w:val="0"/>
                                                                                                                      <w:marBottom w:val="0"/>
                                                                                                                      <w:divBdr>
                                                                                                                        <w:top w:val="none" w:sz="0" w:space="0" w:color="auto"/>
                                                                                                                        <w:left w:val="none" w:sz="0" w:space="0" w:color="auto"/>
                                                                                                                        <w:bottom w:val="none" w:sz="0" w:space="0" w:color="auto"/>
                                                                                                                        <w:right w:val="none" w:sz="0" w:space="0" w:color="auto"/>
                                                                                                                      </w:divBdr>
                                                                                                                    </w:div>
                                                                                                                    <w:div w:id="1937059355">
                                                                                                                      <w:marLeft w:val="0"/>
                                                                                                                      <w:marRight w:val="0"/>
                                                                                                                      <w:marTop w:val="0"/>
                                                                                                                      <w:marBottom w:val="0"/>
                                                                                                                      <w:divBdr>
                                                                                                                        <w:top w:val="none" w:sz="0" w:space="0" w:color="auto"/>
                                                                                                                        <w:left w:val="none" w:sz="0" w:space="0" w:color="auto"/>
                                                                                                                        <w:bottom w:val="none" w:sz="0" w:space="0" w:color="auto"/>
                                                                                                                        <w:right w:val="none" w:sz="0" w:space="0" w:color="auto"/>
                                                                                                                      </w:divBdr>
                                                                                                                    </w:div>
                                                                                                                    <w:div w:id="1155997437">
                                                                                                                      <w:marLeft w:val="0"/>
                                                                                                                      <w:marRight w:val="0"/>
                                                                                                                      <w:marTop w:val="0"/>
                                                                                                                      <w:marBottom w:val="0"/>
                                                                                                                      <w:divBdr>
                                                                                                                        <w:top w:val="none" w:sz="0" w:space="0" w:color="auto"/>
                                                                                                                        <w:left w:val="none" w:sz="0" w:space="0" w:color="auto"/>
                                                                                                                        <w:bottom w:val="none" w:sz="0" w:space="0" w:color="auto"/>
                                                                                                                        <w:right w:val="none" w:sz="0" w:space="0" w:color="auto"/>
                                                                                                                      </w:divBdr>
                                                                                                                    </w:div>
                                                                                                                    <w:div w:id="1625042783">
                                                                                                                      <w:marLeft w:val="0"/>
                                                                                                                      <w:marRight w:val="0"/>
                                                                                                                      <w:marTop w:val="0"/>
                                                                                                                      <w:marBottom w:val="0"/>
                                                                                                                      <w:divBdr>
                                                                                                                        <w:top w:val="none" w:sz="0" w:space="0" w:color="auto"/>
                                                                                                                        <w:left w:val="none" w:sz="0" w:space="0" w:color="auto"/>
                                                                                                                        <w:bottom w:val="none" w:sz="0" w:space="0" w:color="auto"/>
                                                                                                                        <w:right w:val="none" w:sz="0" w:space="0" w:color="auto"/>
                                                                                                                      </w:divBdr>
                                                                                                                      <w:divsChild>
                                                                                                                        <w:div w:id="15639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115820">
      <w:bodyDiv w:val="1"/>
      <w:marLeft w:val="0"/>
      <w:marRight w:val="0"/>
      <w:marTop w:val="0"/>
      <w:marBottom w:val="0"/>
      <w:divBdr>
        <w:top w:val="none" w:sz="0" w:space="0" w:color="auto"/>
        <w:left w:val="none" w:sz="0" w:space="0" w:color="auto"/>
        <w:bottom w:val="none" w:sz="0" w:space="0" w:color="auto"/>
        <w:right w:val="none" w:sz="0" w:space="0" w:color="auto"/>
      </w:divBdr>
      <w:divsChild>
        <w:div w:id="1545748986">
          <w:marLeft w:val="0"/>
          <w:marRight w:val="0"/>
          <w:marTop w:val="0"/>
          <w:marBottom w:val="0"/>
          <w:divBdr>
            <w:top w:val="none" w:sz="0" w:space="0" w:color="auto"/>
            <w:left w:val="none" w:sz="0" w:space="0" w:color="auto"/>
            <w:bottom w:val="none" w:sz="0" w:space="0" w:color="auto"/>
            <w:right w:val="none" w:sz="0" w:space="0" w:color="auto"/>
          </w:divBdr>
          <w:divsChild>
            <w:div w:id="2087267804">
              <w:marLeft w:val="0"/>
              <w:marRight w:val="0"/>
              <w:marTop w:val="0"/>
              <w:marBottom w:val="0"/>
              <w:divBdr>
                <w:top w:val="none" w:sz="0" w:space="0" w:color="auto"/>
                <w:left w:val="none" w:sz="0" w:space="0" w:color="auto"/>
                <w:bottom w:val="none" w:sz="0" w:space="0" w:color="auto"/>
                <w:right w:val="none" w:sz="0" w:space="0" w:color="auto"/>
              </w:divBdr>
              <w:divsChild>
                <w:div w:id="1700736523">
                  <w:marLeft w:val="0"/>
                  <w:marRight w:val="0"/>
                  <w:marTop w:val="0"/>
                  <w:marBottom w:val="0"/>
                  <w:divBdr>
                    <w:top w:val="none" w:sz="0" w:space="0" w:color="auto"/>
                    <w:left w:val="none" w:sz="0" w:space="0" w:color="auto"/>
                    <w:bottom w:val="none" w:sz="0" w:space="0" w:color="auto"/>
                    <w:right w:val="none" w:sz="0" w:space="0" w:color="auto"/>
                  </w:divBdr>
                  <w:divsChild>
                    <w:div w:id="744955291">
                      <w:marLeft w:val="0"/>
                      <w:marRight w:val="0"/>
                      <w:marTop w:val="0"/>
                      <w:marBottom w:val="0"/>
                      <w:divBdr>
                        <w:top w:val="none" w:sz="0" w:space="0" w:color="auto"/>
                        <w:left w:val="none" w:sz="0" w:space="0" w:color="auto"/>
                        <w:bottom w:val="none" w:sz="0" w:space="0" w:color="auto"/>
                        <w:right w:val="none" w:sz="0" w:space="0" w:color="auto"/>
                      </w:divBdr>
                      <w:divsChild>
                        <w:div w:id="1080561232">
                          <w:marLeft w:val="0"/>
                          <w:marRight w:val="0"/>
                          <w:marTop w:val="0"/>
                          <w:marBottom w:val="0"/>
                          <w:divBdr>
                            <w:top w:val="none" w:sz="0" w:space="0" w:color="auto"/>
                            <w:left w:val="none" w:sz="0" w:space="0" w:color="auto"/>
                            <w:bottom w:val="none" w:sz="0" w:space="0" w:color="auto"/>
                            <w:right w:val="none" w:sz="0" w:space="0" w:color="auto"/>
                          </w:divBdr>
                          <w:divsChild>
                            <w:div w:id="256527831">
                              <w:marLeft w:val="0"/>
                              <w:marRight w:val="0"/>
                              <w:marTop w:val="0"/>
                              <w:marBottom w:val="0"/>
                              <w:divBdr>
                                <w:top w:val="none" w:sz="0" w:space="0" w:color="auto"/>
                                <w:left w:val="none" w:sz="0" w:space="0" w:color="auto"/>
                                <w:bottom w:val="none" w:sz="0" w:space="0" w:color="auto"/>
                                <w:right w:val="none" w:sz="0" w:space="0" w:color="auto"/>
                              </w:divBdr>
                              <w:divsChild>
                                <w:div w:id="526724086">
                                  <w:marLeft w:val="0"/>
                                  <w:marRight w:val="0"/>
                                  <w:marTop w:val="0"/>
                                  <w:marBottom w:val="0"/>
                                  <w:divBdr>
                                    <w:top w:val="none" w:sz="0" w:space="0" w:color="auto"/>
                                    <w:left w:val="none" w:sz="0" w:space="0" w:color="auto"/>
                                    <w:bottom w:val="none" w:sz="0" w:space="0" w:color="auto"/>
                                    <w:right w:val="none" w:sz="0" w:space="0" w:color="auto"/>
                                  </w:divBdr>
                                  <w:divsChild>
                                    <w:div w:id="662124535">
                                      <w:marLeft w:val="0"/>
                                      <w:marRight w:val="0"/>
                                      <w:marTop w:val="0"/>
                                      <w:marBottom w:val="0"/>
                                      <w:divBdr>
                                        <w:top w:val="none" w:sz="0" w:space="0" w:color="auto"/>
                                        <w:left w:val="none" w:sz="0" w:space="0" w:color="auto"/>
                                        <w:bottom w:val="none" w:sz="0" w:space="0" w:color="auto"/>
                                        <w:right w:val="none" w:sz="0" w:space="0" w:color="auto"/>
                                      </w:divBdr>
                                      <w:divsChild>
                                        <w:div w:id="82335227">
                                          <w:marLeft w:val="0"/>
                                          <w:marRight w:val="0"/>
                                          <w:marTop w:val="0"/>
                                          <w:marBottom w:val="0"/>
                                          <w:divBdr>
                                            <w:top w:val="none" w:sz="0" w:space="0" w:color="auto"/>
                                            <w:left w:val="none" w:sz="0" w:space="0" w:color="auto"/>
                                            <w:bottom w:val="none" w:sz="0" w:space="0" w:color="auto"/>
                                            <w:right w:val="none" w:sz="0" w:space="0" w:color="auto"/>
                                          </w:divBdr>
                                          <w:divsChild>
                                            <w:div w:id="1201548942">
                                              <w:marLeft w:val="0"/>
                                              <w:marRight w:val="0"/>
                                              <w:marTop w:val="0"/>
                                              <w:marBottom w:val="0"/>
                                              <w:divBdr>
                                                <w:top w:val="none" w:sz="0" w:space="0" w:color="auto"/>
                                                <w:left w:val="none" w:sz="0" w:space="0" w:color="auto"/>
                                                <w:bottom w:val="none" w:sz="0" w:space="0" w:color="auto"/>
                                                <w:right w:val="none" w:sz="0" w:space="0" w:color="auto"/>
                                              </w:divBdr>
                                              <w:divsChild>
                                                <w:div w:id="463080767">
                                                  <w:marLeft w:val="0"/>
                                                  <w:marRight w:val="0"/>
                                                  <w:marTop w:val="0"/>
                                                  <w:marBottom w:val="0"/>
                                                  <w:divBdr>
                                                    <w:top w:val="none" w:sz="0" w:space="0" w:color="auto"/>
                                                    <w:left w:val="none" w:sz="0" w:space="0" w:color="auto"/>
                                                    <w:bottom w:val="none" w:sz="0" w:space="0" w:color="auto"/>
                                                    <w:right w:val="none" w:sz="0" w:space="0" w:color="auto"/>
                                                  </w:divBdr>
                                                  <w:divsChild>
                                                    <w:div w:id="1950315625">
                                                      <w:marLeft w:val="0"/>
                                                      <w:marRight w:val="0"/>
                                                      <w:marTop w:val="0"/>
                                                      <w:marBottom w:val="0"/>
                                                      <w:divBdr>
                                                        <w:top w:val="none" w:sz="0" w:space="0" w:color="auto"/>
                                                        <w:left w:val="none" w:sz="0" w:space="0" w:color="auto"/>
                                                        <w:bottom w:val="none" w:sz="0" w:space="0" w:color="auto"/>
                                                        <w:right w:val="none" w:sz="0" w:space="0" w:color="auto"/>
                                                      </w:divBdr>
                                                      <w:divsChild>
                                                        <w:div w:id="212927021">
                                                          <w:marLeft w:val="0"/>
                                                          <w:marRight w:val="0"/>
                                                          <w:marTop w:val="0"/>
                                                          <w:marBottom w:val="0"/>
                                                          <w:divBdr>
                                                            <w:top w:val="none" w:sz="0" w:space="0" w:color="auto"/>
                                                            <w:left w:val="none" w:sz="0" w:space="0" w:color="auto"/>
                                                            <w:bottom w:val="none" w:sz="0" w:space="0" w:color="auto"/>
                                                            <w:right w:val="none" w:sz="0" w:space="0" w:color="auto"/>
                                                          </w:divBdr>
                                                          <w:divsChild>
                                                            <w:div w:id="696782042">
                                                              <w:marLeft w:val="0"/>
                                                              <w:marRight w:val="0"/>
                                                              <w:marTop w:val="0"/>
                                                              <w:marBottom w:val="0"/>
                                                              <w:divBdr>
                                                                <w:top w:val="none" w:sz="0" w:space="0" w:color="auto"/>
                                                                <w:left w:val="none" w:sz="0" w:space="0" w:color="auto"/>
                                                                <w:bottom w:val="none" w:sz="0" w:space="0" w:color="auto"/>
                                                                <w:right w:val="none" w:sz="0" w:space="0" w:color="auto"/>
                                                              </w:divBdr>
                                                              <w:divsChild>
                                                                <w:div w:id="1987467338">
                                                                  <w:marLeft w:val="0"/>
                                                                  <w:marRight w:val="0"/>
                                                                  <w:marTop w:val="0"/>
                                                                  <w:marBottom w:val="0"/>
                                                                  <w:divBdr>
                                                                    <w:top w:val="none" w:sz="0" w:space="0" w:color="auto"/>
                                                                    <w:left w:val="none" w:sz="0" w:space="0" w:color="auto"/>
                                                                    <w:bottom w:val="none" w:sz="0" w:space="0" w:color="auto"/>
                                                                    <w:right w:val="none" w:sz="0" w:space="0" w:color="auto"/>
                                                                  </w:divBdr>
                                                                  <w:divsChild>
                                                                    <w:div w:id="536625133">
                                                                      <w:marLeft w:val="0"/>
                                                                      <w:marRight w:val="0"/>
                                                                      <w:marTop w:val="0"/>
                                                                      <w:marBottom w:val="0"/>
                                                                      <w:divBdr>
                                                                        <w:top w:val="none" w:sz="0" w:space="0" w:color="auto"/>
                                                                        <w:left w:val="none" w:sz="0" w:space="0" w:color="auto"/>
                                                                        <w:bottom w:val="none" w:sz="0" w:space="0" w:color="auto"/>
                                                                        <w:right w:val="none" w:sz="0" w:space="0" w:color="auto"/>
                                                                      </w:divBdr>
                                                                      <w:divsChild>
                                                                        <w:div w:id="1028724945">
                                                                          <w:marLeft w:val="0"/>
                                                                          <w:marRight w:val="0"/>
                                                                          <w:marTop w:val="0"/>
                                                                          <w:marBottom w:val="0"/>
                                                                          <w:divBdr>
                                                                            <w:top w:val="none" w:sz="0" w:space="0" w:color="auto"/>
                                                                            <w:left w:val="none" w:sz="0" w:space="0" w:color="auto"/>
                                                                            <w:bottom w:val="none" w:sz="0" w:space="0" w:color="auto"/>
                                                                            <w:right w:val="none" w:sz="0" w:space="0" w:color="auto"/>
                                                                          </w:divBdr>
                                                                          <w:divsChild>
                                                                            <w:div w:id="549999016">
                                                                              <w:marLeft w:val="0"/>
                                                                              <w:marRight w:val="0"/>
                                                                              <w:marTop w:val="0"/>
                                                                              <w:marBottom w:val="0"/>
                                                                              <w:divBdr>
                                                                                <w:top w:val="none" w:sz="0" w:space="0" w:color="auto"/>
                                                                                <w:left w:val="none" w:sz="0" w:space="0" w:color="auto"/>
                                                                                <w:bottom w:val="none" w:sz="0" w:space="0" w:color="auto"/>
                                                                                <w:right w:val="none" w:sz="0" w:space="0" w:color="auto"/>
                                                                              </w:divBdr>
                                                                              <w:divsChild>
                                                                                <w:div w:id="2036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278142">
      <w:bodyDiv w:val="1"/>
      <w:marLeft w:val="0"/>
      <w:marRight w:val="0"/>
      <w:marTop w:val="0"/>
      <w:marBottom w:val="0"/>
      <w:divBdr>
        <w:top w:val="none" w:sz="0" w:space="0" w:color="auto"/>
        <w:left w:val="none" w:sz="0" w:space="0" w:color="auto"/>
        <w:bottom w:val="none" w:sz="0" w:space="0" w:color="auto"/>
        <w:right w:val="none" w:sz="0" w:space="0" w:color="auto"/>
      </w:divBdr>
      <w:divsChild>
        <w:div w:id="1817186039">
          <w:marLeft w:val="0"/>
          <w:marRight w:val="0"/>
          <w:marTop w:val="0"/>
          <w:marBottom w:val="0"/>
          <w:divBdr>
            <w:top w:val="none" w:sz="0" w:space="0" w:color="auto"/>
            <w:left w:val="none" w:sz="0" w:space="0" w:color="auto"/>
            <w:bottom w:val="none" w:sz="0" w:space="0" w:color="auto"/>
            <w:right w:val="none" w:sz="0" w:space="0" w:color="auto"/>
          </w:divBdr>
          <w:divsChild>
            <w:div w:id="433745540">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sChild>
                    <w:div w:id="839731879">
                      <w:marLeft w:val="0"/>
                      <w:marRight w:val="0"/>
                      <w:marTop w:val="0"/>
                      <w:marBottom w:val="0"/>
                      <w:divBdr>
                        <w:top w:val="none" w:sz="0" w:space="0" w:color="auto"/>
                        <w:left w:val="none" w:sz="0" w:space="0" w:color="auto"/>
                        <w:bottom w:val="none" w:sz="0" w:space="0" w:color="auto"/>
                        <w:right w:val="none" w:sz="0" w:space="0" w:color="auto"/>
                      </w:divBdr>
                      <w:divsChild>
                        <w:div w:id="1422678500">
                          <w:marLeft w:val="0"/>
                          <w:marRight w:val="0"/>
                          <w:marTop w:val="0"/>
                          <w:marBottom w:val="0"/>
                          <w:divBdr>
                            <w:top w:val="none" w:sz="0" w:space="0" w:color="auto"/>
                            <w:left w:val="none" w:sz="0" w:space="0" w:color="auto"/>
                            <w:bottom w:val="none" w:sz="0" w:space="0" w:color="auto"/>
                            <w:right w:val="none" w:sz="0" w:space="0" w:color="auto"/>
                          </w:divBdr>
                          <w:divsChild>
                            <w:div w:id="1183325472">
                              <w:marLeft w:val="0"/>
                              <w:marRight w:val="0"/>
                              <w:marTop w:val="0"/>
                              <w:marBottom w:val="0"/>
                              <w:divBdr>
                                <w:top w:val="none" w:sz="0" w:space="0" w:color="auto"/>
                                <w:left w:val="none" w:sz="0" w:space="0" w:color="auto"/>
                                <w:bottom w:val="none" w:sz="0" w:space="0" w:color="auto"/>
                                <w:right w:val="none" w:sz="0" w:space="0" w:color="auto"/>
                              </w:divBdr>
                              <w:divsChild>
                                <w:div w:id="986863397">
                                  <w:marLeft w:val="0"/>
                                  <w:marRight w:val="0"/>
                                  <w:marTop w:val="0"/>
                                  <w:marBottom w:val="0"/>
                                  <w:divBdr>
                                    <w:top w:val="none" w:sz="0" w:space="0" w:color="auto"/>
                                    <w:left w:val="none" w:sz="0" w:space="0" w:color="auto"/>
                                    <w:bottom w:val="none" w:sz="0" w:space="0" w:color="auto"/>
                                    <w:right w:val="none" w:sz="0" w:space="0" w:color="auto"/>
                                  </w:divBdr>
                                  <w:divsChild>
                                    <w:div w:id="1795634898">
                                      <w:marLeft w:val="0"/>
                                      <w:marRight w:val="0"/>
                                      <w:marTop w:val="0"/>
                                      <w:marBottom w:val="0"/>
                                      <w:divBdr>
                                        <w:top w:val="none" w:sz="0" w:space="0" w:color="auto"/>
                                        <w:left w:val="none" w:sz="0" w:space="0" w:color="auto"/>
                                        <w:bottom w:val="none" w:sz="0" w:space="0" w:color="auto"/>
                                        <w:right w:val="none" w:sz="0" w:space="0" w:color="auto"/>
                                      </w:divBdr>
                                      <w:divsChild>
                                        <w:div w:id="1664240418">
                                          <w:marLeft w:val="0"/>
                                          <w:marRight w:val="0"/>
                                          <w:marTop w:val="0"/>
                                          <w:marBottom w:val="0"/>
                                          <w:divBdr>
                                            <w:top w:val="none" w:sz="0" w:space="0" w:color="auto"/>
                                            <w:left w:val="none" w:sz="0" w:space="0" w:color="auto"/>
                                            <w:bottom w:val="none" w:sz="0" w:space="0" w:color="auto"/>
                                            <w:right w:val="none" w:sz="0" w:space="0" w:color="auto"/>
                                          </w:divBdr>
                                          <w:divsChild>
                                            <w:div w:id="515271820">
                                              <w:marLeft w:val="0"/>
                                              <w:marRight w:val="0"/>
                                              <w:marTop w:val="0"/>
                                              <w:marBottom w:val="0"/>
                                              <w:divBdr>
                                                <w:top w:val="none" w:sz="0" w:space="0" w:color="auto"/>
                                                <w:left w:val="none" w:sz="0" w:space="0" w:color="auto"/>
                                                <w:bottom w:val="none" w:sz="0" w:space="0" w:color="auto"/>
                                                <w:right w:val="none" w:sz="0" w:space="0" w:color="auto"/>
                                              </w:divBdr>
                                              <w:divsChild>
                                                <w:div w:id="2067102749">
                                                  <w:marLeft w:val="0"/>
                                                  <w:marRight w:val="0"/>
                                                  <w:marTop w:val="0"/>
                                                  <w:marBottom w:val="0"/>
                                                  <w:divBdr>
                                                    <w:top w:val="none" w:sz="0" w:space="0" w:color="auto"/>
                                                    <w:left w:val="none" w:sz="0" w:space="0" w:color="auto"/>
                                                    <w:bottom w:val="none" w:sz="0" w:space="0" w:color="auto"/>
                                                    <w:right w:val="none" w:sz="0" w:space="0" w:color="auto"/>
                                                  </w:divBdr>
                                                  <w:divsChild>
                                                    <w:div w:id="1140466163">
                                                      <w:marLeft w:val="0"/>
                                                      <w:marRight w:val="0"/>
                                                      <w:marTop w:val="0"/>
                                                      <w:marBottom w:val="0"/>
                                                      <w:divBdr>
                                                        <w:top w:val="none" w:sz="0" w:space="0" w:color="auto"/>
                                                        <w:left w:val="none" w:sz="0" w:space="0" w:color="auto"/>
                                                        <w:bottom w:val="none" w:sz="0" w:space="0" w:color="auto"/>
                                                        <w:right w:val="none" w:sz="0" w:space="0" w:color="auto"/>
                                                      </w:divBdr>
                                                      <w:divsChild>
                                                        <w:div w:id="1844082181">
                                                          <w:marLeft w:val="0"/>
                                                          <w:marRight w:val="0"/>
                                                          <w:marTop w:val="0"/>
                                                          <w:marBottom w:val="0"/>
                                                          <w:divBdr>
                                                            <w:top w:val="none" w:sz="0" w:space="0" w:color="auto"/>
                                                            <w:left w:val="none" w:sz="0" w:space="0" w:color="auto"/>
                                                            <w:bottom w:val="none" w:sz="0" w:space="0" w:color="auto"/>
                                                            <w:right w:val="none" w:sz="0" w:space="0" w:color="auto"/>
                                                          </w:divBdr>
                                                          <w:divsChild>
                                                            <w:div w:id="619533377">
                                                              <w:marLeft w:val="0"/>
                                                              <w:marRight w:val="0"/>
                                                              <w:marTop w:val="0"/>
                                                              <w:marBottom w:val="0"/>
                                                              <w:divBdr>
                                                                <w:top w:val="none" w:sz="0" w:space="0" w:color="auto"/>
                                                                <w:left w:val="none" w:sz="0" w:space="0" w:color="auto"/>
                                                                <w:bottom w:val="none" w:sz="0" w:space="0" w:color="auto"/>
                                                                <w:right w:val="none" w:sz="0" w:space="0" w:color="auto"/>
                                                              </w:divBdr>
                                                              <w:divsChild>
                                                                <w:div w:id="114912805">
                                                                  <w:marLeft w:val="0"/>
                                                                  <w:marRight w:val="0"/>
                                                                  <w:marTop w:val="0"/>
                                                                  <w:marBottom w:val="0"/>
                                                                  <w:divBdr>
                                                                    <w:top w:val="none" w:sz="0" w:space="0" w:color="auto"/>
                                                                    <w:left w:val="none" w:sz="0" w:space="0" w:color="auto"/>
                                                                    <w:bottom w:val="none" w:sz="0" w:space="0" w:color="auto"/>
                                                                    <w:right w:val="none" w:sz="0" w:space="0" w:color="auto"/>
                                                                  </w:divBdr>
                                                                  <w:divsChild>
                                                                    <w:div w:id="1886675044">
                                                                      <w:marLeft w:val="0"/>
                                                                      <w:marRight w:val="0"/>
                                                                      <w:marTop w:val="0"/>
                                                                      <w:marBottom w:val="0"/>
                                                                      <w:divBdr>
                                                                        <w:top w:val="none" w:sz="0" w:space="0" w:color="auto"/>
                                                                        <w:left w:val="none" w:sz="0" w:space="0" w:color="auto"/>
                                                                        <w:bottom w:val="none" w:sz="0" w:space="0" w:color="auto"/>
                                                                        <w:right w:val="none" w:sz="0" w:space="0" w:color="auto"/>
                                                                      </w:divBdr>
                                                                      <w:divsChild>
                                                                        <w:div w:id="1690566899">
                                                                          <w:marLeft w:val="0"/>
                                                                          <w:marRight w:val="0"/>
                                                                          <w:marTop w:val="0"/>
                                                                          <w:marBottom w:val="0"/>
                                                                          <w:divBdr>
                                                                            <w:top w:val="none" w:sz="0" w:space="0" w:color="auto"/>
                                                                            <w:left w:val="none" w:sz="0" w:space="0" w:color="auto"/>
                                                                            <w:bottom w:val="none" w:sz="0" w:space="0" w:color="auto"/>
                                                                            <w:right w:val="none" w:sz="0" w:space="0" w:color="auto"/>
                                                                          </w:divBdr>
                                                                          <w:divsChild>
                                                                            <w:div w:id="691764806">
                                                                              <w:marLeft w:val="0"/>
                                                                              <w:marRight w:val="0"/>
                                                                              <w:marTop w:val="0"/>
                                                                              <w:marBottom w:val="0"/>
                                                                              <w:divBdr>
                                                                                <w:top w:val="none" w:sz="0" w:space="0" w:color="auto"/>
                                                                                <w:left w:val="none" w:sz="0" w:space="0" w:color="auto"/>
                                                                                <w:bottom w:val="none" w:sz="0" w:space="0" w:color="auto"/>
                                                                                <w:right w:val="none" w:sz="0" w:space="0" w:color="auto"/>
                                                                              </w:divBdr>
                                                                              <w:divsChild>
                                                                                <w:div w:id="487403007">
                                                                                  <w:marLeft w:val="0"/>
                                                                                  <w:marRight w:val="0"/>
                                                                                  <w:marTop w:val="0"/>
                                                                                  <w:marBottom w:val="0"/>
                                                                                  <w:divBdr>
                                                                                    <w:top w:val="none" w:sz="0" w:space="0" w:color="auto"/>
                                                                                    <w:left w:val="none" w:sz="0" w:space="0" w:color="auto"/>
                                                                                    <w:bottom w:val="none" w:sz="0" w:space="0" w:color="auto"/>
                                                                                    <w:right w:val="none" w:sz="0" w:space="0" w:color="auto"/>
                                                                                  </w:divBdr>
                                                                                  <w:divsChild>
                                                                                    <w:div w:id="1953704737">
                                                                                      <w:marLeft w:val="0"/>
                                                                                      <w:marRight w:val="0"/>
                                                                                      <w:marTop w:val="0"/>
                                                                                      <w:marBottom w:val="0"/>
                                                                                      <w:divBdr>
                                                                                        <w:top w:val="none" w:sz="0" w:space="0" w:color="auto"/>
                                                                                        <w:left w:val="none" w:sz="0" w:space="0" w:color="auto"/>
                                                                                        <w:bottom w:val="none" w:sz="0" w:space="0" w:color="auto"/>
                                                                                        <w:right w:val="none" w:sz="0" w:space="0" w:color="auto"/>
                                                                                      </w:divBdr>
                                                                                      <w:divsChild>
                                                                                        <w:div w:id="869949873">
                                                                                          <w:marLeft w:val="0"/>
                                                                                          <w:marRight w:val="0"/>
                                                                                          <w:marTop w:val="0"/>
                                                                                          <w:marBottom w:val="0"/>
                                                                                          <w:divBdr>
                                                                                            <w:top w:val="none" w:sz="0" w:space="0" w:color="auto"/>
                                                                                            <w:left w:val="none" w:sz="0" w:space="0" w:color="auto"/>
                                                                                            <w:bottom w:val="none" w:sz="0" w:space="0" w:color="auto"/>
                                                                                            <w:right w:val="none" w:sz="0" w:space="0" w:color="auto"/>
                                                                                          </w:divBdr>
                                                                                          <w:divsChild>
                                                                                            <w:div w:id="1551920227">
                                                                                              <w:marLeft w:val="0"/>
                                                                                              <w:marRight w:val="0"/>
                                                                                              <w:marTop w:val="0"/>
                                                                                              <w:marBottom w:val="0"/>
                                                                                              <w:divBdr>
                                                                                                <w:top w:val="none" w:sz="0" w:space="0" w:color="auto"/>
                                                                                                <w:left w:val="none" w:sz="0" w:space="0" w:color="auto"/>
                                                                                                <w:bottom w:val="none" w:sz="0" w:space="0" w:color="auto"/>
                                                                                                <w:right w:val="none" w:sz="0" w:space="0" w:color="auto"/>
                                                                                              </w:divBdr>
                                                                                              <w:divsChild>
                                                                                                <w:div w:id="1302810675">
                                                                                                  <w:marLeft w:val="0"/>
                                                                                                  <w:marRight w:val="0"/>
                                                                                                  <w:marTop w:val="0"/>
                                                                                                  <w:marBottom w:val="0"/>
                                                                                                  <w:divBdr>
                                                                                                    <w:top w:val="none" w:sz="0" w:space="0" w:color="auto"/>
                                                                                                    <w:left w:val="none" w:sz="0" w:space="0" w:color="auto"/>
                                                                                                    <w:bottom w:val="none" w:sz="0" w:space="0" w:color="auto"/>
                                                                                                    <w:right w:val="none" w:sz="0" w:space="0" w:color="auto"/>
                                                                                                  </w:divBdr>
                                                                                                  <w:divsChild>
                                                                                                    <w:div w:id="847329009">
                                                                                                      <w:marLeft w:val="0"/>
                                                                                                      <w:marRight w:val="0"/>
                                                                                                      <w:marTop w:val="0"/>
                                                                                                      <w:marBottom w:val="0"/>
                                                                                                      <w:divBdr>
                                                                                                        <w:top w:val="none" w:sz="0" w:space="0" w:color="auto"/>
                                                                                                        <w:left w:val="none" w:sz="0" w:space="0" w:color="auto"/>
                                                                                                        <w:bottom w:val="none" w:sz="0" w:space="0" w:color="auto"/>
                                                                                                        <w:right w:val="none" w:sz="0" w:space="0" w:color="auto"/>
                                                                                                      </w:divBdr>
                                                                                                      <w:divsChild>
                                                                                                        <w:div w:id="343820835">
                                                                                                          <w:marLeft w:val="0"/>
                                                                                                          <w:marRight w:val="0"/>
                                                                                                          <w:marTop w:val="0"/>
                                                                                                          <w:marBottom w:val="0"/>
                                                                                                          <w:divBdr>
                                                                                                            <w:top w:val="none" w:sz="0" w:space="0" w:color="auto"/>
                                                                                                            <w:left w:val="none" w:sz="0" w:space="0" w:color="auto"/>
                                                                                                            <w:bottom w:val="none" w:sz="0" w:space="0" w:color="auto"/>
                                                                                                            <w:right w:val="none" w:sz="0" w:space="0" w:color="auto"/>
                                                                                                          </w:divBdr>
                                                                                                          <w:divsChild>
                                                                                                            <w:div w:id="1087193790">
                                                                                                              <w:marLeft w:val="0"/>
                                                                                                              <w:marRight w:val="0"/>
                                                                                                              <w:marTop w:val="0"/>
                                                                                                              <w:marBottom w:val="0"/>
                                                                                                              <w:divBdr>
                                                                                                                <w:top w:val="none" w:sz="0" w:space="0" w:color="auto"/>
                                                                                                                <w:left w:val="none" w:sz="0" w:space="0" w:color="auto"/>
                                                                                                                <w:bottom w:val="none" w:sz="0" w:space="0" w:color="auto"/>
                                                                                                                <w:right w:val="none" w:sz="0" w:space="0" w:color="auto"/>
                                                                                                              </w:divBdr>
                                                                                                              <w:divsChild>
                                                                                                                <w:div w:id="1726443326">
                                                                                                                  <w:marLeft w:val="0"/>
                                                                                                                  <w:marRight w:val="0"/>
                                                                                                                  <w:marTop w:val="0"/>
                                                                                                                  <w:marBottom w:val="0"/>
                                                                                                                  <w:divBdr>
                                                                                                                    <w:top w:val="none" w:sz="0" w:space="0" w:color="auto"/>
                                                                                                                    <w:left w:val="none" w:sz="0" w:space="0" w:color="auto"/>
                                                                                                                    <w:bottom w:val="none" w:sz="0" w:space="0" w:color="auto"/>
                                                                                                                    <w:right w:val="none" w:sz="0" w:space="0" w:color="auto"/>
                                                                                                                  </w:divBdr>
                                                                                                                  <w:divsChild>
                                                                                                                    <w:div w:id="16293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9766991">
      <w:bodyDiv w:val="1"/>
      <w:marLeft w:val="0"/>
      <w:marRight w:val="0"/>
      <w:marTop w:val="0"/>
      <w:marBottom w:val="0"/>
      <w:divBdr>
        <w:top w:val="none" w:sz="0" w:space="0" w:color="auto"/>
        <w:left w:val="none" w:sz="0" w:space="0" w:color="auto"/>
        <w:bottom w:val="none" w:sz="0" w:space="0" w:color="auto"/>
        <w:right w:val="none" w:sz="0" w:space="0" w:color="auto"/>
      </w:divBdr>
      <w:divsChild>
        <w:div w:id="800728902">
          <w:marLeft w:val="0"/>
          <w:marRight w:val="0"/>
          <w:marTop w:val="150"/>
          <w:marBottom w:val="0"/>
          <w:divBdr>
            <w:top w:val="single" w:sz="6" w:space="0" w:color="CCCCCC"/>
            <w:left w:val="single" w:sz="6" w:space="0" w:color="CCCCCC"/>
            <w:bottom w:val="single" w:sz="6" w:space="0" w:color="CCCCCC"/>
            <w:right w:val="single" w:sz="6" w:space="0" w:color="CCCCCC"/>
          </w:divBdr>
          <w:divsChild>
            <w:div w:id="1458257265">
              <w:marLeft w:val="0"/>
              <w:marRight w:val="0"/>
              <w:marTop w:val="0"/>
              <w:marBottom w:val="0"/>
              <w:divBdr>
                <w:top w:val="none" w:sz="0" w:space="0" w:color="auto"/>
                <w:left w:val="none" w:sz="0" w:space="0" w:color="auto"/>
                <w:bottom w:val="none" w:sz="0" w:space="0" w:color="auto"/>
                <w:right w:val="none" w:sz="0" w:space="0" w:color="auto"/>
              </w:divBdr>
              <w:divsChild>
                <w:div w:id="144861067">
                  <w:marLeft w:val="0"/>
                  <w:marRight w:val="0"/>
                  <w:marTop w:val="0"/>
                  <w:marBottom w:val="0"/>
                  <w:divBdr>
                    <w:top w:val="none" w:sz="0" w:space="0" w:color="auto"/>
                    <w:left w:val="none" w:sz="0" w:space="0" w:color="auto"/>
                    <w:bottom w:val="none" w:sz="0" w:space="0" w:color="auto"/>
                    <w:right w:val="none" w:sz="0" w:space="0" w:color="auto"/>
                  </w:divBdr>
                  <w:divsChild>
                    <w:div w:id="52703199">
                      <w:marLeft w:val="0"/>
                      <w:marRight w:val="0"/>
                      <w:marTop w:val="0"/>
                      <w:marBottom w:val="0"/>
                      <w:divBdr>
                        <w:top w:val="none" w:sz="0" w:space="0" w:color="auto"/>
                        <w:left w:val="none" w:sz="0" w:space="0" w:color="auto"/>
                        <w:bottom w:val="none" w:sz="0" w:space="0" w:color="auto"/>
                        <w:right w:val="none" w:sz="0" w:space="0" w:color="auto"/>
                      </w:divBdr>
                      <w:divsChild>
                        <w:div w:id="1795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287357">
      <w:bodyDiv w:val="1"/>
      <w:marLeft w:val="0"/>
      <w:marRight w:val="0"/>
      <w:marTop w:val="0"/>
      <w:marBottom w:val="0"/>
      <w:divBdr>
        <w:top w:val="none" w:sz="0" w:space="0" w:color="auto"/>
        <w:left w:val="none" w:sz="0" w:space="0" w:color="auto"/>
        <w:bottom w:val="none" w:sz="0" w:space="0" w:color="auto"/>
        <w:right w:val="none" w:sz="0" w:space="0" w:color="auto"/>
      </w:divBdr>
      <w:divsChild>
        <w:div w:id="251670713">
          <w:marLeft w:val="0"/>
          <w:marRight w:val="0"/>
          <w:marTop w:val="0"/>
          <w:marBottom w:val="0"/>
          <w:divBdr>
            <w:top w:val="none" w:sz="0" w:space="0" w:color="auto"/>
            <w:left w:val="none" w:sz="0" w:space="0" w:color="auto"/>
            <w:bottom w:val="none" w:sz="0" w:space="0" w:color="auto"/>
            <w:right w:val="none" w:sz="0" w:space="0" w:color="auto"/>
          </w:divBdr>
          <w:divsChild>
            <w:div w:id="155192258">
              <w:marLeft w:val="0"/>
              <w:marRight w:val="0"/>
              <w:marTop w:val="0"/>
              <w:marBottom w:val="0"/>
              <w:divBdr>
                <w:top w:val="none" w:sz="0" w:space="0" w:color="auto"/>
                <w:left w:val="none" w:sz="0" w:space="0" w:color="auto"/>
                <w:bottom w:val="none" w:sz="0" w:space="0" w:color="auto"/>
                <w:right w:val="none" w:sz="0" w:space="0" w:color="auto"/>
              </w:divBdr>
              <w:divsChild>
                <w:div w:id="524446674">
                  <w:marLeft w:val="0"/>
                  <w:marRight w:val="0"/>
                  <w:marTop w:val="0"/>
                  <w:marBottom w:val="0"/>
                  <w:divBdr>
                    <w:top w:val="none" w:sz="0" w:space="0" w:color="auto"/>
                    <w:left w:val="none" w:sz="0" w:space="0" w:color="auto"/>
                    <w:bottom w:val="none" w:sz="0" w:space="0" w:color="auto"/>
                    <w:right w:val="none" w:sz="0" w:space="0" w:color="auto"/>
                  </w:divBdr>
                  <w:divsChild>
                    <w:div w:id="81533538">
                      <w:marLeft w:val="0"/>
                      <w:marRight w:val="0"/>
                      <w:marTop w:val="0"/>
                      <w:marBottom w:val="0"/>
                      <w:divBdr>
                        <w:top w:val="none" w:sz="0" w:space="0" w:color="auto"/>
                        <w:left w:val="none" w:sz="0" w:space="0" w:color="auto"/>
                        <w:bottom w:val="none" w:sz="0" w:space="0" w:color="auto"/>
                        <w:right w:val="none" w:sz="0" w:space="0" w:color="auto"/>
                      </w:divBdr>
                      <w:divsChild>
                        <w:div w:id="1925795095">
                          <w:marLeft w:val="0"/>
                          <w:marRight w:val="0"/>
                          <w:marTop w:val="0"/>
                          <w:marBottom w:val="0"/>
                          <w:divBdr>
                            <w:top w:val="none" w:sz="0" w:space="0" w:color="auto"/>
                            <w:left w:val="none" w:sz="0" w:space="0" w:color="auto"/>
                            <w:bottom w:val="none" w:sz="0" w:space="0" w:color="auto"/>
                            <w:right w:val="none" w:sz="0" w:space="0" w:color="auto"/>
                          </w:divBdr>
                          <w:divsChild>
                            <w:div w:id="776144672">
                              <w:marLeft w:val="0"/>
                              <w:marRight w:val="0"/>
                              <w:marTop w:val="0"/>
                              <w:marBottom w:val="0"/>
                              <w:divBdr>
                                <w:top w:val="none" w:sz="0" w:space="0" w:color="auto"/>
                                <w:left w:val="none" w:sz="0" w:space="0" w:color="auto"/>
                                <w:bottom w:val="none" w:sz="0" w:space="0" w:color="auto"/>
                                <w:right w:val="none" w:sz="0" w:space="0" w:color="auto"/>
                              </w:divBdr>
                              <w:divsChild>
                                <w:div w:id="983117898">
                                  <w:marLeft w:val="0"/>
                                  <w:marRight w:val="0"/>
                                  <w:marTop w:val="0"/>
                                  <w:marBottom w:val="0"/>
                                  <w:divBdr>
                                    <w:top w:val="none" w:sz="0" w:space="0" w:color="auto"/>
                                    <w:left w:val="none" w:sz="0" w:space="0" w:color="auto"/>
                                    <w:bottom w:val="none" w:sz="0" w:space="0" w:color="auto"/>
                                    <w:right w:val="none" w:sz="0" w:space="0" w:color="auto"/>
                                  </w:divBdr>
                                  <w:divsChild>
                                    <w:div w:id="340276299">
                                      <w:marLeft w:val="0"/>
                                      <w:marRight w:val="0"/>
                                      <w:marTop w:val="0"/>
                                      <w:marBottom w:val="0"/>
                                      <w:divBdr>
                                        <w:top w:val="none" w:sz="0" w:space="0" w:color="auto"/>
                                        <w:left w:val="none" w:sz="0" w:space="0" w:color="auto"/>
                                        <w:bottom w:val="none" w:sz="0" w:space="0" w:color="auto"/>
                                        <w:right w:val="none" w:sz="0" w:space="0" w:color="auto"/>
                                      </w:divBdr>
                                      <w:divsChild>
                                        <w:div w:id="1049456888">
                                          <w:marLeft w:val="0"/>
                                          <w:marRight w:val="0"/>
                                          <w:marTop w:val="0"/>
                                          <w:marBottom w:val="0"/>
                                          <w:divBdr>
                                            <w:top w:val="none" w:sz="0" w:space="0" w:color="auto"/>
                                            <w:left w:val="none" w:sz="0" w:space="0" w:color="auto"/>
                                            <w:bottom w:val="none" w:sz="0" w:space="0" w:color="auto"/>
                                            <w:right w:val="none" w:sz="0" w:space="0" w:color="auto"/>
                                          </w:divBdr>
                                          <w:divsChild>
                                            <w:div w:id="1846361367">
                                              <w:marLeft w:val="0"/>
                                              <w:marRight w:val="0"/>
                                              <w:marTop w:val="0"/>
                                              <w:marBottom w:val="0"/>
                                              <w:divBdr>
                                                <w:top w:val="none" w:sz="0" w:space="0" w:color="auto"/>
                                                <w:left w:val="none" w:sz="0" w:space="0" w:color="auto"/>
                                                <w:bottom w:val="none" w:sz="0" w:space="0" w:color="auto"/>
                                                <w:right w:val="none" w:sz="0" w:space="0" w:color="auto"/>
                                              </w:divBdr>
                                              <w:divsChild>
                                                <w:div w:id="1476675548">
                                                  <w:marLeft w:val="0"/>
                                                  <w:marRight w:val="0"/>
                                                  <w:marTop w:val="0"/>
                                                  <w:marBottom w:val="0"/>
                                                  <w:divBdr>
                                                    <w:top w:val="none" w:sz="0" w:space="0" w:color="auto"/>
                                                    <w:left w:val="none" w:sz="0" w:space="0" w:color="auto"/>
                                                    <w:bottom w:val="none" w:sz="0" w:space="0" w:color="auto"/>
                                                    <w:right w:val="none" w:sz="0" w:space="0" w:color="auto"/>
                                                  </w:divBdr>
                                                  <w:divsChild>
                                                    <w:div w:id="84155253">
                                                      <w:marLeft w:val="0"/>
                                                      <w:marRight w:val="0"/>
                                                      <w:marTop w:val="0"/>
                                                      <w:marBottom w:val="0"/>
                                                      <w:divBdr>
                                                        <w:top w:val="none" w:sz="0" w:space="0" w:color="auto"/>
                                                        <w:left w:val="none" w:sz="0" w:space="0" w:color="auto"/>
                                                        <w:bottom w:val="none" w:sz="0" w:space="0" w:color="auto"/>
                                                        <w:right w:val="none" w:sz="0" w:space="0" w:color="auto"/>
                                                      </w:divBdr>
                                                      <w:divsChild>
                                                        <w:div w:id="986936945">
                                                          <w:marLeft w:val="0"/>
                                                          <w:marRight w:val="0"/>
                                                          <w:marTop w:val="0"/>
                                                          <w:marBottom w:val="0"/>
                                                          <w:divBdr>
                                                            <w:top w:val="none" w:sz="0" w:space="0" w:color="auto"/>
                                                            <w:left w:val="none" w:sz="0" w:space="0" w:color="auto"/>
                                                            <w:bottom w:val="none" w:sz="0" w:space="0" w:color="auto"/>
                                                            <w:right w:val="none" w:sz="0" w:space="0" w:color="auto"/>
                                                          </w:divBdr>
                                                          <w:divsChild>
                                                            <w:div w:id="1120611426">
                                                              <w:marLeft w:val="0"/>
                                                              <w:marRight w:val="0"/>
                                                              <w:marTop w:val="0"/>
                                                              <w:marBottom w:val="0"/>
                                                              <w:divBdr>
                                                                <w:top w:val="none" w:sz="0" w:space="0" w:color="auto"/>
                                                                <w:left w:val="none" w:sz="0" w:space="0" w:color="auto"/>
                                                                <w:bottom w:val="none" w:sz="0" w:space="0" w:color="auto"/>
                                                                <w:right w:val="none" w:sz="0" w:space="0" w:color="auto"/>
                                                              </w:divBdr>
                                                              <w:divsChild>
                                                                <w:div w:id="781194793">
                                                                  <w:marLeft w:val="0"/>
                                                                  <w:marRight w:val="0"/>
                                                                  <w:marTop w:val="0"/>
                                                                  <w:marBottom w:val="0"/>
                                                                  <w:divBdr>
                                                                    <w:top w:val="none" w:sz="0" w:space="0" w:color="auto"/>
                                                                    <w:left w:val="none" w:sz="0" w:space="0" w:color="auto"/>
                                                                    <w:bottom w:val="none" w:sz="0" w:space="0" w:color="auto"/>
                                                                    <w:right w:val="none" w:sz="0" w:space="0" w:color="auto"/>
                                                                  </w:divBdr>
                                                                  <w:divsChild>
                                                                    <w:div w:id="1068190519">
                                                                      <w:marLeft w:val="0"/>
                                                                      <w:marRight w:val="0"/>
                                                                      <w:marTop w:val="0"/>
                                                                      <w:marBottom w:val="0"/>
                                                                      <w:divBdr>
                                                                        <w:top w:val="none" w:sz="0" w:space="0" w:color="auto"/>
                                                                        <w:left w:val="none" w:sz="0" w:space="0" w:color="auto"/>
                                                                        <w:bottom w:val="none" w:sz="0" w:space="0" w:color="auto"/>
                                                                        <w:right w:val="none" w:sz="0" w:space="0" w:color="auto"/>
                                                                      </w:divBdr>
                                                                      <w:divsChild>
                                                                        <w:div w:id="1484858579">
                                                                          <w:marLeft w:val="0"/>
                                                                          <w:marRight w:val="0"/>
                                                                          <w:marTop w:val="0"/>
                                                                          <w:marBottom w:val="0"/>
                                                                          <w:divBdr>
                                                                            <w:top w:val="none" w:sz="0" w:space="0" w:color="auto"/>
                                                                            <w:left w:val="none" w:sz="0" w:space="0" w:color="auto"/>
                                                                            <w:bottom w:val="none" w:sz="0" w:space="0" w:color="auto"/>
                                                                            <w:right w:val="none" w:sz="0" w:space="0" w:color="auto"/>
                                                                          </w:divBdr>
                                                                          <w:divsChild>
                                                                            <w:div w:id="2078627518">
                                                                              <w:marLeft w:val="0"/>
                                                                              <w:marRight w:val="0"/>
                                                                              <w:marTop w:val="0"/>
                                                                              <w:marBottom w:val="0"/>
                                                                              <w:divBdr>
                                                                                <w:top w:val="none" w:sz="0" w:space="0" w:color="auto"/>
                                                                                <w:left w:val="none" w:sz="0" w:space="0" w:color="auto"/>
                                                                                <w:bottom w:val="none" w:sz="0" w:space="0" w:color="auto"/>
                                                                                <w:right w:val="none" w:sz="0" w:space="0" w:color="auto"/>
                                                                              </w:divBdr>
                                                                              <w:divsChild>
                                                                                <w:div w:id="1687169057">
                                                                                  <w:marLeft w:val="0"/>
                                                                                  <w:marRight w:val="0"/>
                                                                                  <w:marTop w:val="0"/>
                                                                                  <w:marBottom w:val="0"/>
                                                                                  <w:divBdr>
                                                                                    <w:top w:val="none" w:sz="0" w:space="0" w:color="auto"/>
                                                                                    <w:left w:val="none" w:sz="0" w:space="0" w:color="auto"/>
                                                                                    <w:bottom w:val="none" w:sz="0" w:space="0" w:color="auto"/>
                                                                                    <w:right w:val="none" w:sz="0" w:space="0" w:color="auto"/>
                                                                                  </w:divBdr>
                                                                                  <w:divsChild>
                                                                                    <w:div w:id="1226836992">
                                                                                      <w:marLeft w:val="0"/>
                                                                                      <w:marRight w:val="0"/>
                                                                                      <w:marTop w:val="0"/>
                                                                                      <w:marBottom w:val="0"/>
                                                                                      <w:divBdr>
                                                                                        <w:top w:val="none" w:sz="0" w:space="0" w:color="auto"/>
                                                                                        <w:left w:val="none" w:sz="0" w:space="0" w:color="auto"/>
                                                                                        <w:bottom w:val="none" w:sz="0" w:space="0" w:color="auto"/>
                                                                                        <w:right w:val="none" w:sz="0" w:space="0" w:color="auto"/>
                                                                                      </w:divBdr>
                                                                                      <w:divsChild>
                                                                                        <w:div w:id="1105924236">
                                                                                          <w:marLeft w:val="0"/>
                                                                                          <w:marRight w:val="0"/>
                                                                                          <w:marTop w:val="0"/>
                                                                                          <w:marBottom w:val="0"/>
                                                                                          <w:divBdr>
                                                                                            <w:top w:val="none" w:sz="0" w:space="0" w:color="auto"/>
                                                                                            <w:left w:val="none" w:sz="0" w:space="0" w:color="auto"/>
                                                                                            <w:bottom w:val="none" w:sz="0" w:space="0" w:color="auto"/>
                                                                                            <w:right w:val="none" w:sz="0" w:space="0" w:color="auto"/>
                                                                                          </w:divBdr>
                                                                                          <w:divsChild>
                                                                                            <w:div w:id="3585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2330245">
      <w:bodyDiv w:val="1"/>
      <w:marLeft w:val="0"/>
      <w:marRight w:val="255"/>
      <w:marTop w:val="0"/>
      <w:marBottom w:val="0"/>
      <w:divBdr>
        <w:top w:val="none" w:sz="0" w:space="0" w:color="auto"/>
        <w:left w:val="none" w:sz="0" w:space="0" w:color="auto"/>
        <w:bottom w:val="none" w:sz="0" w:space="0" w:color="auto"/>
        <w:right w:val="none" w:sz="0" w:space="0" w:color="auto"/>
      </w:divBdr>
      <w:divsChild>
        <w:div w:id="863909723">
          <w:marLeft w:val="0"/>
          <w:marRight w:val="0"/>
          <w:marTop w:val="0"/>
          <w:marBottom w:val="0"/>
          <w:divBdr>
            <w:top w:val="none" w:sz="0" w:space="0" w:color="auto"/>
            <w:left w:val="none" w:sz="0" w:space="0" w:color="auto"/>
            <w:bottom w:val="none" w:sz="0" w:space="0" w:color="auto"/>
            <w:right w:val="none" w:sz="0" w:space="0" w:color="auto"/>
          </w:divBdr>
          <w:divsChild>
            <w:div w:id="1720207279">
              <w:marLeft w:val="0"/>
              <w:marRight w:val="0"/>
              <w:marTop w:val="0"/>
              <w:marBottom w:val="0"/>
              <w:divBdr>
                <w:top w:val="none" w:sz="0" w:space="0" w:color="auto"/>
                <w:left w:val="none" w:sz="0" w:space="0" w:color="auto"/>
                <w:bottom w:val="none" w:sz="0" w:space="0" w:color="auto"/>
                <w:right w:val="none" w:sz="0" w:space="0" w:color="auto"/>
              </w:divBdr>
              <w:divsChild>
                <w:div w:id="1796363496">
                  <w:marLeft w:val="0"/>
                  <w:marRight w:val="0"/>
                  <w:marTop w:val="0"/>
                  <w:marBottom w:val="0"/>
                  <w:divBdr>
                    <w:top w:val="none" w:sz="0" w:space="0" w:color="auto"/>
                    <w:left w:val="none" w:sz="0" w:space="0" w:color="auto"/>
                    <w:bottom w:val="none" w:sz="0" w:space="0" w:color="auto"/>
                    <w:right w:val="none" w:sz="0" w:space="0" w:color="auto"/>
                  </w:divBdr>
                  <w:divsChild>
                    <w:div w:id="1315261748">
                      <w:marLeft w:val="0"/>
                      <w:marRight w:val="0"/>
                      <w:marTop w:val="0"/>
                      <w:marBottom w:val="0"/>
                      <w:divBdr>
                        <w:top w:val="none" w:sz="0" w:space="0" w:color="auto"/>
                        <w:left w:val="none" w:sz="0" w:space="0" w:color="auto"/>
                        <w:bottom w:val="none" w:sz="0" w:space="0" w:color="auto"/>
                        <w:right w:val="none" w:sz="0" w:space="0" w:color="auto"/>
                      </w:divBdr>
                      <w:divsChild>
                        <w:div w:id="724715514">
                          <w:marLeft w:val="0"/>
                          <w:marRight w:val="0"/>
                          <w:marTop w:val="0"/>
                          <w:marBottom w:val="0"/>
                          <w:divBdr>
                            <w:top w:val="none" w:sz="0" w:space="0" w:color="auto"/>
                            <w:left w:val="none" w:sz="0" w:space="0" w:color="auto"/>
                            <w:bottom w:val="none" w:sz="0" w:space="0" w:color="auto"/>
                            <w:right w:val="none" w:sz="0" w:space="0" w:color="auto"/>
                          </w:divBdr>
                          <w:divsChild>
                            <w:div w:id="220868119">
                              <w:marLeft w:val="0"/>
                              <w:marRight w:val="0"/>
                              <w:marTop w:val="0"/>
                              <w:marBottom w:val="0"/>
                              <w:divBdr>
                                <w:top w:val="none" w:sz="0" w:space="0" w:color="auto"/>
                                <w:left w:val="none" w:sz="0" w:space="0" w:color="auto"/>
                                <w:bottom w:val="none" w:sz="0" w:space="0" w:color="auto"/>
                                <w:right w:val="none" w:sz="0" w:space="0" w:color="auto"/>
                              </w:divBdr>
                              <w:divsChild>
                                <w:div w:id="1239753460">
                                  <w:marLeft w:val="0"/>
                                  <w:marRight w:val="0"/>
                                  <w:marTop w:val="0"/>
                                  <w:marBottom w:val="0"/>
                                  <w:divBdr>
                                    <w:top w:val="none" w:sz="0" w:space="0" w:color="auto"/>
                                    <w:left w:val="none" w:sz="0" w:space="0" w:color="auto"/>
                                    <w:bottom w:val="none" w:sz="0" w:space="0" w:color="auto"/>
                                    <w:right w:val="none" w:sz="0" w:space="0" w:color="auto"/>
                                  </w:divBdr>
                                  <w:divsChild>
                                    <w:div w:id="1728189043">
                                      <w:marLeft w:val="0"/>
                                      <w:marRight w:val="0"/>
                                      <w:marTop w:val="0"/>
                                      <w:marBottom w:val="0"/>
                                      <w:divBdr>
                                        <w:top w:val="none" w:sz="0" w:space="0" w:color="auto"/>
                                        <w:left w:val="none" w:sz="0" w:space="0" w:color="auto"/>
                                        <w:bottom w:val="none" w:sz="0" w:space="0" w:color="auto"/>
                                        <w:right w:val="none" w:sz="0" w:space="0" w:color="auto"/>
                                      </w:divBdr>
                                      <w:divsChild>
                                        <w:div w:id="2127313663">
                                          <w:marLeft w:val="0"/>
                                          <w:marRight w:val="0"/>
                                          <w:marTop w:val="0"/>
                                          <w:marBottom w:val="0"/>
                                          <w:divBdr>
                                            <w:top w:val="none" w:sz="0" w:space="0" w:color="auto"/>
                                            <w:left w:val="none" w:sz="0" w:space="0" w:color="auto"/>
                                            <w:bottom w:val="none" w:sz="0" w:space="0" w:color="auto"/>
                                            <w:right w:val="none" w:sz="0" w:space="0" w:color="auto"/>
                                          </w:divBdr>
                                          <w:divsChild>
                                            <w:div w:id="331104771">
                                              <w:marLeft w:val="0"/>
                                              <w:marRight w:val="0"/>
                                              <w:marTop w:val="0"/>
                                              <w:marBottom w:val="0"/>
                                              <w:divBdr>
                                                <w:top w:val="none" w:sz="0" w:space="0" w:color="auto"/>
                                                <w:left w:val="none" w:sz="0" w:space="0" w:color="auto"/>
                                                <w:bottom w:val="none" w:sz="0" w:space="0" w:color="auto"/>
                                                <w:right w:val="none" w:sz="0" w:space="0" w:color="auto"/>
                                              </w:divBdr>
                                              <w:divsChild>
                                                <w:div w:id="97990874">
                                                  <w:marLeft w:val="0"/>
                                                  <w:marRight w:val="0"/>
                                                  <w:marTop w:val="0"/>
                                                  <w:marBottom w:val="0"/>
                                                  <w:divBdr>
                                                    <w:top w:val="none" w:sz="0" w:space="0" w:color="auto"/>
                                                    <w:left w:val="none" w:sz="0" w:space="0" w:color="auto"/>
                                                    <w:bottom w:val="none" w:sz="0" w:space="0" w:color="auto"/>
                                                    <w:right w:val="none" w:sz="0" w:space="0" w:color="auto"/>
                                                  </w:divBdr>
                                                  <w:divsChild>
                                                    <w:div w:id="1752697526">
                                                      <w:marLeft w:val="0"/>
                                                      <w:marRight w:val="0"/>
                                                      <w:marTop w:val="0"/>
                                                      <w:marBottom w:val="0"/>
                                                      <w:divBdr>
                                                        <w:top w:val="none" w:sz="0" w:space="0" w:color="auto"/>
                                                        <w:left w:val="none" w:sz="0" w:space="0" w:color="auto"/>
                                                        <w:bottom w:val="none" w:sz="0" w:space="0" w:color="auto"/>
                                                        <w:right w:val="none" w:sz="0" w:space="0" w:color="auto"/>
                                                      </w:divBdr>
                                                      <w:divsChild>
                                                        <w:div w:id="99760531">
                                                          <w:marLeft w:val="0"/>
                                                          <w:marRight w:val="0"/>
                                                          <w:marTop w:val="0"/>
                                                          <w:marBottom w:val="0"/>
                                                          <w:divBdr>
                                                            <w:top w:val="none" w:sz="0" w:space="0" w:color="auto"/>
                                                            <w:left w:val="none" w:sz="0" w:space="0" w:color="auto"/>
                                                            <w:bottom w:val="none" w:sz="0" w:space="0" w:color="auto"/>
                                                            <w:right w:val="none" w:sz="0" w:space="0" w:color="auto"/>
                                                          </w:divBdr>
                                                          <w:divsChild>
                                                            <w:div w:id="1408646458">
                                                              <w:marLeft w:val="0"/>
                                                              <w:marRight w:val="0"/>
                                                              <w:marTop w:val="0"/>
                                                              <w:marBottom w:val="0"/>
                                                              <w:divBdr>
                                                                <w:top w:val="none" w:sz="0" w:space="0" w:color="auto"/>
                                                                <w:left w:val="none" w:sz="0" w:space="0" w:color="auto"/>
                                                                <w:bottom w:val="none" w:sz="0" w:space="0" w:color="auto"/>
                                                                <w:right w:val="none" w:sz="0" w:space="0" w:color="auto"/>
                                                              </w:divBdr>
                                                              <w:divsChild>
                                                                <w:div w:id="618922803">
                                                                  <w:marLeft w:val="0"/>
                                                                  <w:marRight w:val="0"/>
                                                                  <w:marTop w:val="0"/>
                                                                  <w:marBottom w:val="0"/>
                                                                  <w:divBdr>
                                                                    <w:top w:val="none" w:sz="0" w:space="0" w:color="auto"/>
                                                                    <w:left w:val="none" w:sz="0" w:space="0" w:color="auto"/>
                                                                    <w:bottom w:val="none" w:sz="0" w:space="0" w:color="auto"/>
                                                                    <w:right w:val="none" w:sz="0" w:space="0" w:color="auto"/>
                                                                  </w:divBdr>
                                                                  <w:divsChild>
                                                                    <w:div w:id="1696812071">
                                                                      <w:marLeft w:val="0"/>
                                                                      <w:marRight w:val="0"/>
                                                                      <w:marTop w:val="0"/>
                                                                      <w:marBottom w:val="0"/>
                                                                      <w:divBdr>
                                                                        <w:top w:val="none" w:sz="0" w:space="0" w:color="auto"/>
                                                                        <w:left w:val="none" w:sz="0" w:space="0" w:color="auto"/>
                                                                        <w:bottom w:val="none" w:sz="0" w:space="0" w:color="auto"/>
                                                                        <w:right w:val="none" w:sz="0" w:space="0" w:color="auto"/>
                                                                      </w:divBdr>
                                                                      <w:divsChild>
                                                                        <w:div w:id="2089694945">
                                                                          <w:marLeft w:val="0"/>
                                                                          <w:marRight w:val="0"/>
                                                                          <w:marTop w:val="0"/>
                                                                          <w:marBottom w:val="0"/>
                                                                          <w:divBdr>
                                                                            <w:top w:val="none" w:sz="0" w:space="0" w:color="auto"/>
                                                                            <w:left w:val="none" w:sz="0" w:space="0" w:color="auto"/>
                                                                            <w:bottom w:val="none" w:sz="0" w:space="0" w:color="auto"/>
                                                                            <w:right w:val="none" w:sz="0" w:space="0" w:color="auto"/>
                                                                          </w:divBdr>
                                                                          <w:divsChild>
                                                                            <w:div w:id="1883446597">
                                                                              <w:marLeft w:val="0"/>
                                                                              <w:marRight w:val="0"/>
                                                                              <w:marTop w:val="0"/>
                                                                              <w:marBottom w:val="0"/>
                                                                              <w:divBdr>
                                                                                <w:top w:val="none" w:sz="0" w:space="0" w:color="auto"/>
                                                                                <w:left w:val="none" w:sz="0" w:space="0" w:color="auto"/>
                                                                                <w:bottom w:val="none" w:sz="0" w:space="0" w:color="auto"/>
                                                                                <w:right w:val="none" w:sz="0" w:space="0" w:color="auto"/>
                                                                              </w:divBdr>
                                                                              <w:divsChild>
                                                                                <w:div w:id="1725061810">
                                                                                  <w:marLeft w:val="0"/>
                                                                                  <w:marRight w:val="0"/>
                                                                                  <w:marTop w:val="0"/>
                                                                                  <w:marBottom w:val="0"/>
                                                                                  <w:divBdr>
                                                                                    <w:top w:val="none" w:sz="0" w:space="0" w:color="auto"/>
                                                                                    <w:left w:val="none" w:sz="0" w:space="0" w:color="auto"/>
                                                                                    <w:bottom w:val="none" w:sz="0" w:space="0" w:color="auto"/>
                                                                                    <w:right w:val="none" w:sz="0" w:space="0" w:color="auto"/>
                                                                                  </w:divBdr>
                                                                                  <w:divsChild>
                                                                                    <w:div w:id="908341037">
                                                                                      <w:marLeft w:val="0"/>
                                                                                      <w:marRight w:val="0"/>
                                                                                      <w:marTop w:val="0"/>
                                                                                      <w:marBottom w:val="0"/>
                                                                                      <w:divBdr>
                                                                                        <w:top w:val="none" w:sz="0" w:space="0" w:color="auto"/>
                                                                                        <w:left w:val="none" w:sz="0" w:space="0" w:color="auto"/>
                                                                                        <w:bottom w:val="none" w:sz="0" w:space="0" w:color="auto"/>
                                                                                        <w:right w:val="none" w:sz="0" w:space="0" w:color="auto"/>
                                                                                      </w:divBdr>
                                                                                      <w:divsChild>
                                                                                        <w:div w:id="397939571">
                                                                                          <w:marLeft w:val="0"/>
                                                                                          <w:marRight w:val="0"/>
                                                                                          <w:marTop w:val="0"/>
                                                                                          <w:marBottom w:val="0"/>
                                                                                          <w:divBdr>
                                                                                            <w:top w:val="none" w:sz="0" w:space="0" w:color="auto"/>
                                                                                            <w:left w:val="none" w:sz="0" w:space="0" w:color="auto"/>
                                                                                            <w:bottom w:val="none" w:sz="0" w:space="0" w:color="auto"/>
                                                                                            <w:right w:val="none" w:sz="0" w:space="0" w:color="auto"/>
                                                                                          </w:divBdr>
                                                                                          <w:divsChild>
                                                                                            <w:div w:id="1755972575">
                                                                                              <w:marLeft w:val="0"/>
                                                                                              <w:marRight w:val="0"/>
                                                                                              <w:marTop w:val="0"/>
                                                                                              <w:marBottom w:val="0"/>
                                                                                              <w:divBdr>
                                                                                                <w:top w:val="none" w:sz="0" w:space="0" w:color="auto"/>
                                                                                                <w:left w:val="none" w:sz="0" w:space="0" w:color="auto"/>
                                                                                                <w:bottom w:val="none" w:sz="0" w:space="0" w:color="auto"/>
                                                                                                <w:right w:val="none" w:sz="0" w:space="0" w:color="auto"/>
                                                                                              </w:divBdr>
                                                                                              <w:divsChild>
                                                                                                <w:div w:id="1984849159">
                                                                                                  <w:marLeft w:val="0"/>
                                                                                                  <w:marRight w:val="0"/>
                                                                                                  <w:marTop w:val="0"/>
                                                                                                  <w:marBottom w:val="0"/>
                                                                                                  <w:divBdr>
                                                                                                    <w:top w:val="none" w:sz="0" w:space="0" w:color="auto"/>
                                                                                                    <w:left w:val="none" w:sz="0" w:space="0" w:color="auto"/>
                                                                                                    <w:bottom w:val="none" w:sz="0" w:space="0" w:color="auto"/>
                                                                                                    <w:right w:val="none" w:sz="0" w:space="0" w:color="auto"/>
                                                                                                  </w:divBdr>
                                                                                                  <w:divsChild>
                                                                                                    <w:div w:id="821700420">
                                                                                                      <w:marLeft w:val="0"/>
                                                                                                      <w:marRight w:val="0"/>
                                                                                                      <w:marTop w:val="0"/>
                                                                                                      <w:marBottom w:val="0"/>
                                                                                                      <w:divBdr>
                                                                                                        <w:top w:val="none" w:sz="0" w:space="0" w:color="auto"/>
                                                                                                        <w:left w:val="none" w:sz="0" w:space="0" w:color="auto"/>
                                                                                                        <w:bottom w:val="none" w:sz="0" w:space="0" w:color="auto"/>
                                                                                                        <w:right w:val="none" w:sz="0" w:space="0" w:color="auto"/>
                                                                                                      </w:divBdr>
                                                                                                      <w:divsChild>
                                                                                                        <w:div w:id="222564251">
                                                                                                          <w:marLeft w:val="0"/>
                                                                                                          <w:marRight w:val="0"/>
                                                                                                          <w:marTop w:val="0"/>
                                                                                                          <w:marBottom w:val="0"/>
                                                                                                          <w:divBdr>
                                                                                                            <w:top w:val="none" w:sz="0" w:space="0" w:color="auto"/>
                                                                                                            <w:left w:val="none" w:sz="0" w:space="0" w:color="auto"/>
                                                                                                            <w:bottom w:val="none" w:sz="0" w:space="0" w:color="auto"/>
                                                                                                            <w:right w:val="none" w:sz="0" w:space="0" w:color="auto"/>
                                                                                                          </w:divBdr>
                                                                                                          <w:divsChild>
                                                                                                            <w:div w:id="416755435">
                                                                                                              <w:marLeft w:val="0"/>
                                                                                                              <w:marRight w:val="0"/>
                                                                                                              <w:marTop w:val="0"/>
                                                                                                              <w:marBottom w:val="0"/>
                                                                                                              <w:divBdr>
                                                                                                                <w:top w:val="none" w:sz="0" w:space="0" w:color="auto"/>
                                                                                                                <w:left w:val="none" w:sz="0" w:space="0" w:color="auto"/>
                                                                                                                <w:bottom w:val="none" w:sz="0" w:space="0" w:color="auto"/>
                                                                                                                <w:right w:val="none" w:sz="0" w:space="0" w:color="auto"/>
                                                                                                              </w:divBdr>
                                                                                                              <w:divsChild>
                                                                                                                <w:div w:id="1292900491">
                                                                                                                  <w:marLeft w:val="0"/>
                                                                                                                  <w:marRight w:val="0"/>
                                                                                                                  <w:marTop w:val="0"/>
                                                                                                                  <w:marBottom w:val="0"/>
                                                                                                                  <w:divBdr>
                                                                                                                    <w:top w:val="none" w:sz="0" w:space="0" w:color="auto"/>
                                                                                                                    <w:left w:val="none" w:sz="0" w:space="0" w:color="auto"/>
                                                                                                                    <w:bottom w:val="none" w:sz="0" w:space="0" w:color="auto"/>
                                                                                                                    <w:right w:val="none" w:sz="0" w:space="0" w:color="auto"/>
                                                                                                                  </w:divBdr>
                                                                                                                  <w:divsChild>
                                                                                                                    <w:div w:id="921791621">
                                                                                                                      <w:marLeft w:val="0"/>
                                                                                                                      <w:marRight w:val="0"/>
                                                                                                                      <w:marTop w:val="0"/>
                                                                                                                      <w:marBottom w:val="0"/>
                                                                                                                      <w:divBdr>
                                                                                                                        <w:top w:val="none" w:sz="0" w:space="0" w:color="auto"/>
                                                                                                                        <w:left w:val="none" w:sz="0" w:space="0" w:color="auto"/>
                                                                                                                        <w:bottom w:val="none" w:sz="0" w:space="0" w:color="auto"/>
                                                                                                                        <w:right w:val="none" w:sz="0" w:space="0" w:color="auto"/>
                                                                                                                      </w:divBdr>
                                                                                                                    </w:div>
                                                                                                                    <w:div w:id="1093893576">
                                                                                                                      <w:marLeft w:val="0"/>
                                                                                                                      <w:marRight w:val="0"/>
                                                                                                                      <w:marTop w:val="0"/>
                                                                                                                      <w:marBottom w:val="0"/>
                                                                                                                      <w:divBdr>
                                                                                                                        <w:top w:val="none" w:sz="0" w:space="0" w:color="auto"/>
                                                                                                                        <w:left w:val="none" w:sz="0" w:space="0" w:color="auto"/>
                                                                                                                        <w:bottom w:val="none" w:sz="0" w:space="0" w:color="auto"/>
                                                                                                                        <w:right w:val="none" w:sz="0" w:space="0" w:color="auto"/>
                                                                                                                      </w:divBdr>
                                                                                                                    </w:div>
                                                                                                                    <w:div w:id="270556710">
                                                                                                                      <w:marLeft w:val="0"/>
                                                                                                                      <w:marRight w:val="0"/>
                                                                                                                      <w:marTop w:val="0"/>
                                                                                                                      <w:marBottom w:val="0"/>
                                                                                                                      <w:divBdr>
                                                                                                                        <w:top w:val="none" w:sz="0" w:space="0" w:color="auto"/>
                                                                                                                        <w:left w:val="none" w:sz="0" w:space="0" w:color="auto"/>
                                                                                                                        <w:bottom w:val="none" w:sz="0" w:space="0" w:color="auto"/>
                                                                                                                        <w:right w:val="none" w:sz="0" w:space="0" w:color="auto"/>
                                                                                                                      </w:divBdr>
                                                                                                                    </w:div>
                                                                                                                    <w:div w:id="77138286">
                                                                                                                      <w:marLeft w:val="0"/>
                                                                                                                      <w:marRight w:val="0"/>
                                                                                                                      <w:marTop w:val="0"/>
                                                                                                                      <w:marBottom w:val="0"/>
                                                                                                                      <w:divBdr>
                                                                                                                        <w:top w:val="none" w:sz="0" w:space="0" w:color="auto"/>
                                                                                                                        <w:left w:val="none" w:sz="0" w:space="0" w:color="auto"/>
                                                                                                                        <w:bottom w:val="none" w:sz="0" w:space="0" w:color="auto"/>
                                                                                                                        <w:right w:val="none" w:sz="0" w:space="0" w:color="auto"/>
                                                                                                                      </w:divBdr>
                                                                                                                      <w:divsChild>
                                                                                                                        <w:div w:id="1791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6233593">
      <w:bodyDiv w:val="1"/>
      <w:marLeft w:val="0"/>
      <w:marRight w:val="0"/>
      <w:marTop w:val="0"/>
      <w:marBottom w:val="0"/>
      <w:divBdr>
        <w:top w:val="none" w:sz="0" w:space="0" w:color="auto"/>
        <w:left w:val="none" w:sz="0" w:space="0" w:color="auto"/>
        <w:bottom w:val="none" w:sz="0" w:space="0" w:color="auto"/>
        <w:right w:val="none" w:sz="0" w:space="0" w:color="auto"/>
      </w:divBdr>
      <w:divsChild>
        <w:div w:id="158926963">
          <w:marLeft w:val="0"/>
          <w:marRight w:val="0"/>
          <w:marTop w:val="0"/>
          <w:marBottom w:val="0"/>
          <w:divBdr>
            <w:top w:val="none" w:sz="0" w:space="0" w:color="auto"/>
            <w:left w:val="none" w:sz="0" w:space="0" w:color="auto"/>
            <w:bottom w:val="none" w:sz="0" w:space="0" w:color="auto"/>
            <w:right w:val="none" w:sz="0" w:space="0" w:color="auto"/>
          </w:divBdr>
          <w:divsChild>
            <w:div w:id="456071240">
              <w:marLeft w:val="0"/>
              <w:marRight w:val="0"/>
              <w:marTop w:val="0"/>
              <w:marBottom w:val="0"/>
              <w:divBdr>
                <w:top w:val="none" w:sz="0" w:space="0" w:color="auto"/>
                <w:left w:val="none" w:sz="0" w:space="0" w:color="auto"/>
                <w:bottom w:val="none" w:sz="0" w:space="0" w:color="auto"/>
                <w:right w:val="none" w:sz="0" w:space="0" w:color="auto"/>
              </w:divBdr>
              <w:divsChild>
                <w:div w:id="310257871">
                  <w:marLeft w:val="0"/>
                  <w:marRight w:val="0"/>
                  <w:marTop w:val="0"/>
                  <w:marBottom w:val="0"/>
                  <w:divBdr>
                    <w:top w:val="none" w:sz="0" w:space="0" w:color="auto"/>
                    <w:left w:val="none" w:sz="0" w:space="0" w:color="auto"/>
                    <w:bottom w:val="none" w:sz="0" w:space="0" w:color="auto"/>
                    <w:right w:val="none" w:sz="0" w:space="0" w:color="auto"/>
                  </w:divBdr>
                  <w:divsChild>
                    <w:div w:id="2119250070">
                      <w:marLeft w:val="0"/>
                      <w:marRight w:val="0"/>
                      <w:marTop w:val="0"/>
                      <w:marBottom w:val="0"/>
                      <w:divBdr>
                        <w:top w:val="none" w:sz="0" w:space="0" w:color="auto"/>
                        <w:left w:val="none" w:sz="0" w:space="0" w:color="auto"/>
                        <w:bottom w:val="none" w:sz="0" w:space="0" w:color="auto"/>
                        <w:right w:val="none" w:sz="0" w:space="0" w:color="auto"/>
                      </w:divBdr>
                      <w:divsChild>
                        <w:div w:id="276955259">
                          <w:marLeft w:val="0"/>
                          <w:marRight w:val="0"/>
                          <w:marTop w:val="0"/>
                          <w:marBottom w:val="0"/>
                          <w:divBdr>
                            <w:top w:val="none" w:sz="0" w:space="0" w:color="auto"/>
                            <w:left w:val="none" w:sz="0" w:space="0" w:color="auto"/>
                            <w:bottom w:val="none" w:sz="0" w:space="0" w:color="auto"/>
                            <w:right w:val="none" w:sz="0" w:space="0" w:color="auto"/>
                          </w:divBdr>
                          <w:divsChild>
                            <w:div w:id="1885829442">
                              <w:marLeft w:val="0"/>
                              <w:marRight w:val="0"/>
                              <w:marTop w:val="0"/>
                              <w:marBottom w:val="0"/>
                              <w:divBdr>
                                <w:top w:val="none" w:sz="0" w:space="0" w:color="auto"/>
                                <w:left w:val="none" w:sz="0" w:space="0" w:color="auto"/>
                                <w:bottom w:val="none" w:sz="0" w:space="0" w:color="auto"/>
                                <w:right w:val="none" w:sz="0" w:space="0" w:color="auto"/>
                              </w:divBdr>
                              <w:divsChild>
                                <w:div w:id="2138140162">
                                  <w:marLeft w:val="0"/>
                                  <w:marRight w:val="0"/>
                                  <w:marTop w:val="0"/>
                                  <w:marBottom w:val="0"/>
                                  <w:divBdr>
                                    <w:top w:val="none" w:sz="0" w:space="0" w:color="auto"/>
                                    <w:left w:val="none" w:sz="0" w:space="0" w:color="auto"/>
                                    <w:bottom w:val="none" w:sz="0" w:space="0" w:color="auto"/>
                                    <w:right w:val="none" w:sz="0" w:space="0" w:color="auto"/>
                                  </w:divBdr>
                                  <w:divsChild>
                                    <w:div w:id="1528133023">
                                      <w:marLeft w:val="0"/>
                                      <w:marRight w:val="0"/>
                                      <w:marTop w:val="0"/>
                                      <w:marBottom w:val="0"/>
                                      <w:divBdr>
                                        <w:top w:val="none" w:sz="0" w:space="0" w:color="auto"/>
                                        <w:left w:val="none" w:sz="0" w:space="0" w:color="auto"/>
                                        <w:bottom w:val="none" w:sz="0" w:space="0" w:color="auto"/>
                                        <w:right w:val="none" w:sz="0" w:space="0" w:color="auto"/>
                                      </w:divBdr>
                                      <w:divsChild>
                                        <w:div w:id="1044141598">
                                          <w:marLeft w:val="0"/>
                                          <w:marRight w:val="0"/>
                                          <w:marTop w:val="0"/>
                                          <w:marBottom w:val="0"/>
                                          <w:divBdr>
                                            <w:top w:val="none" w:sz="0" w:space="0" w:color="auto"/>
                                            <w:left w:val="none" w:sz="0" w:space="0" w:color="auto"/>
                                            <w:bottom w:val="none" w:sz="0" w:space="0" w:color="auto"/>
                                            <w:right w:val="none" w:sz="0" w:space="0" w:color="auto"/>
                                          </w:divBdr>
                                          <w:divsChild>
                                            <w:div w:id="2116822637">
                                              <w:marLeft w:val="0"/>
                                              <w:marRight w:val="0"/>
                                              <w:marTop w:val="0"/>
                                              <w:marBottom w:val="0"/>
                                              <w:divBdr>
                                                <w:top w:val="none" w:sz="0" w:space="0" w:color="auto"/>
                                                <w:left w:val="none" w:sz="0" w:space="0" w:color="auto"/>
                                                <w:bottom w:val="none" w:sz="0" w:space="0" w:color="auto"/>
                                                <w:right w:val="none" w:sz="0" w:space="0" w:color="auto"/>
                                              </w:divBdr>
                                              <w:divsChild>
                                                <w:div w:id="1302615116">
                                                  <w:marLeft w:val="0"/>
                                                  <w:marRight w:val="0"/>
                                                  <w:marTop w:val="0"/>
                                                  <w:marBottom w:val="0"/>
                                                  <w:divBdr>
                                                    <w:top w:val="none" w:sz="0" w:space="0" w:color="auto"/>
                                                    <w:left w:val="none" w:sz="0" w:space="0" w:color="auto"/>
                                                    <w:bottom w:val="none" w:sz="0" w:space="0" w:color="auto"/>
                                                    <w:right w:val="none" w:sz="0" w:space="0" w:color="auto"/>
                                                  </w:divBdr>
                                                  <w:divsChild>
                                                    <w:div w:id="438642389">
                                                      <w:marLeft w:val="0"/>
                                                      <w:marRight w:val="0"/>
                                                      <w:marTop w:val="0"/>
                                                      <w:marBottom w:val="0"/>
                                                      <w:divBdr>
                                                        <w:top w:val="none" w:sz="0" w:space="0" w:color="auto"/>
                                                        <w:left w:val="none" w:sz="0" w:space="0" w:color="auto"/>
                                                        <w:bottom w:val="none" w:sz="0" w:space="0" w:color="auto"/>
                                                        <w:right w:val="none" w:sz="0" w:space="0" w:color="auto"/>
                                                      </w:divBdr>
                                                      <w:divsChild>
                                                        <w:div w:id="1891107994">
                                                          <w:marLeft w:val="0"/>
                                                          <w:marRight w:val="0"/>
                                                          <w:marTop w:val="0"/>
                                                          <w:marBottom w:val="0"/>
                                                          <w:divBdr>
                                                            <w:top w:val="none" w:sz="0" w:space="0" w:color="auto"/>
                                                            <w:left w:val="none" w:sz="0" w:space="0" w:color="auto"/>
                                                            <w:bottom w:val="none" w:sz="0" w:space="0" w:color="auto"/>
                                                            <w:right w:val="none" w:sz="0" w:space="0" w:color="auto"/>
                                                          </w:divBdr>
                                                          <w:divsChild>
                                                            <w:div w:id="33313704">
                                                              <w:marLeft w:val="0"/>
                                                              <w:marRight w:val="0"/>
                                                              <w:marTop w:val="0"/>
                                                              <w:marBottom w:val="0"/>
                                                              <w:divBdr>
                                                                <w:top w:val="none" w:sz="0" w:space="0" w:color="auto"/>
                                                                <w:left w:val="none" w:sz="0" w:space="0" w:color="auto"/>
                                                                <w:bottom w:val="none" w:sz="0" w:space="0" w:color="auto"/>
                                                                <w:right w:val="none" w:sz="0" w:space="0" w:color="auto"/>
                                                              </w:divBdr>
                                                              <w:divsChild>
                                                                <w:div w:id="340859549">
                                                                  <w:marLeft w:val="0"/>
                                                                  <w:marRight w:val="0"/>
                                                                  <w:marTop w:val="0"/>
                                                                  <w:marBottom w:val="0"/>
                                                                  <w:divBdr>
                                                                    <w:top w:val="none" w:sz="0" w:space="0" w:color="auto"/>
                                                                    <w:left w:val="none" w:sz="0" w:space="0" w:color="auto"/>
                                                                    <w:bottom w:val="none" w:sz="0" w:space="0" w:color="auto"/>
                                                                    <w:right w:val="none" w:sz="0" w:space="0" w:color="auto"/>
                                                                  </w:divBdr>
                                                                  <w:divsChild>
                                                                    <w:div w:id="194776052">
                                                                      <w:marLeft w:val="0"/>
                                                                      <w:marRight w:val="0"/>
                                                                      <w:marTop w:val="0"/>
                                                                      <w:marBottom w:val="0"/>
                                                                      <w:divBdr>
                                                                        <w:top w:val="none" w:sz="0" w:space="0" w:color="auto"/>
                                                                        <w:left w:val="none" w:sz="0" w:space="0" w:color="auto"/>
                                                                        <w:bottom w:val="none" w:sz="0" w:space="0" w:color="auto"/>
                                                                        <w:right w:val="none" w:sz="0" w:space="0" w:color="auto"/>
                                                                      </w:divBdr>
                                                                      <w:divsChild>
                                                                        <w:div w:id="1704331889">
                                                                          <w:marLeft w:val="0"/>
                                                                          <w:marRight w:val="0"/>
                                                                          <w:marTop w:val="0"/>
                                                                          <w:marBottom w:val="0"/>
                                                                          <w:divBdr>
                                                                            <w:top w:val="none" w:sz="0" w:space="0" w:color="auto"/>
                                                                            <w:left w:val="none" w:sz="0" w:space="0" w:color="auto"/>
                                                                            <w:bottom w:val="none" w:sz="0" w:space="0" w:color="auto"/>
                                                                            <w:right w:val="none" w:sz="0" w:space="0" w:color="auto"/>
                                                                          </w:divBdr>
                                                                          <w:divsChild>
                                                                            <w:div w:id="1029643058">
                                                                              <w:marLeft w:val="0"/>
                                                                              <w:marRight w:val="0"/>
                                                                              <w:marTop w:val="0"/>
                                                                              <w:marBottom w:val="0"/>
                                                                              <w:divBdr>
                                                                                <w:top w:val="none" w:sz="0" w:space="0" w:color="auto"/>
                                                                                <w:left w:val="none" w:sz="0" w:space="0" w:color="auto"/>
                                                                                <w:bottom w:val="none" w:sz="0" w:space="0" w:color="auto"/>
                                                                                <w:right w:val="none" w:sz="0" w:space="0" w:color="auto"/>
                                                                              </w:divBdr>
                                                                              <w:divsChild>
                                                                                <w:div w:id="1260018883">
                                                                                  <w:marLeft w:val="0"/>
                                                                                  <w:marRight w:val="0"/>
                                                                                  <w:marTop w:val="0"/>
                                                                                  <w:marBottom w:val="0"/>
                                                                                  <w:divBdr>
                                                                                    <w:top w:val="none" w:sz="0" w:space="0" w:color="auto"/>
                                                                                    <w:left w:val="none" w:sz="0" w:space="0" w:color="auto"/>
                                                                                    <w:bottom w:val="none" w:sz="0" w:space="0" w:color="auto"/>
                                                                                    <w:right w:val="none" w:sz="0" w:space="0" w:color="auto"/>
                                                                                  </w:divBdr>
                                                                                  <w:divsChild>
                                                                                    <w:div w:id="1797870366">
                                                                                      <w:marLeft w:val="0"/>
                                                                                      <w:marRight w:val="0"/>
                                                                                      <w:marTop w:val="0"/>
                                                                                      <w:marBottom w:val="0"/>
                                                                                      <w:divBdr>
                                                                                        <w:top w:val="none" w:sz="0" w:space="0" w:color="auto"/>
                                                                                        <w:left w:val="none" w:sz="0" w:space="0" w:color="auto"/>
                                                                                        <w:bottom w:val="none" w:sz="0" w:space="0" w:color="auto"/>
                                                                                        <w:right w:val="none" w:sz="0" w:space="0" w:color="auto"/>
                                                                                      </w:divBdr>
                                                                                      <w:divsChild>
                                                                                        <w:div w:id="924799355">
                                                                                          <w:marLeft w:val="0"/>
                                                                                          <w:marRight w:val="0"/>
                                                                                          <w:marTop w:val="0"/>
                                                                                          <w:marBottom w:val="0"/>
                                                                                          <w:divBdr>
                                                                                            <w:top w:val="none" w:sz="0" w:space="0" w:color="auto"/>
                                                                                            <w:left w:val="none" w:sz="0" w:space="0" w:color="auto"/>
                                                                                            <w:bottom w:val="none" w:sz="0" w:space="0" w:color="auto"/>
                                                                                            <w:right w:val="none" w:sz="0" w:space="0" w:color="auto"/>
                                                                                          </w:divBdr>
                                                                                          <w:divsChild>
                                                                                            <w:div w:id="796029725">
                                                                                              <w:marLeft w:val="0"/>
                                                                                              <w:marRight w:val="0"/>
                                                                                              <w:marTop w:val="0"/>
                                                                                              <w:marBottom w:val="0"/>
                                                                                              <w:divBdr>
                                                                                                <w:top w:val="none" w:sz="0" w:space="0" w:color="auto"/>
                                                                                                <w:left w:val="none" w:sz="0" w:space="0" w:color="auto"/>
                                                                                                <w:bottom w:val="none" w:sz="0" w:space="0" w:color="auto"/>
                                                                                                <w:right w:val="none" w:sz="0" w:space="0" w:color="auto"/>
                                                                                              </w:divBdr>
                                                                                              <w:divsChild>
                                                                                                <w:div w:id="249585288">
                                                                                                  <w:marLeft w:val="0"/>
                                                                                                  <w:marRight w:val="0"/>
                                                                                                  <w:marTop w:val="0"/>
                                                                                                  <w:marBottom w:val="0"/>
                                                                                                  <w:divBdr>
                                                                                                    <w:top w:val="none" w:sz="0" w:space="0" w:color="auto"/>
                                                                                                    <w:left w:val="none" w:sz="0" w:space="0" w:color="auto"/>
                                                                                                    <w:bottom w:val="none" w:sz="0" w:space="0" w:color="auto"/>
                                                                                                    <w:right w:val="none" w:sz="0" w:space="0" w:color="auto"/>
                                                                                                  </w:divBdr>
                                                                                                  <w:divsChild>
                                                                                                    <w:div w:id="1384139521">
                                                                                                      <w:marLeft w:val="0"/>
                                                                                                      <w:marRight w:val="0"/>
                                                                                                      <w:marTop w:val="0"/>
                                                                                                      <w:marBottom w:val="0"/>
                                                                                                      <w:divBdr>
                                                                                                        <w:top w:val="none" w:sz="0" w:space="0" w:color="auto"/>
                                                                                                        <w:left w:val="none" w:sz="0" w:space="0" w:color="auto"/>
                                                                                                        <w:bottom w:val="none" w:sz="0" w:space="0" w:color="auto"/>
                                                                                                        <w:right w:val="none" w:sz="0" w:space="0" w:color="auto"/>
                                                                                                      </w:divBdr>
                                                                                                      <w:divsChild>
                                                                                                        <w:div w:id="815491085">
                                                                                                          <w:marLeft w:val="0"/>
                                                                                                          <w:marRight w:val="0"/>
                                                                                                          <w:marTop w:val="0"/>
                                                                                                          <w:marBottom w:val="0"/>
                                                                                                          <w:divBdr>
                                                                                                            <w:top w:val="none" w:sz="0" w:space="0" w:color="auto"/>
                                                                                                            <w:left w:val="none" w:sz="0" w:space="0" w:color="auto"/>
                                                                                                            <w:bottom w:val="none" w:sz="0" w:space="0" w:color="auto"/>
                                                                                                            <w:right w:val="none" w:sz="0" w:space="0" w:color="auto"/>
                                                                                                          </w:divBdr>
                                                                                                          <w:divsChild>
                                                                                                            <w:div w:id="1759061019">
                                                                                                              <w:marLeft w:val="0"/>
                                                                                                              <w:marRight w:val="0"/>
                                                                                                              <w:marTop w:val="0"/>
                                                                                                              <w:marBottom w:val="0"/>
                                                                                                              <w:divBdr>
                                                                                                                <w:top w:val="none" w:sz="0" w:space="0" w:color="auto"/>
                                                                                                                <w:left w:val="none" w:sz="0" w:space="0" w:color="auto"/>
                                                                                                                <w:bottom w:val="none" w:sz="0" w:space="0" w:color="auto"/>
                                                                                                                <w:right w:val="none" w:sz="0" w:space="0" w:color="auto"/>
                                                                                                              </w:divBdr>
                                                                                                              <w:divsChild>
                                                                                                                <w:div w:id="269708038">
                                                                                                                  <w:marLeft w:val="0"/>
                                                                                                                  <w:marRight w:val="0"/>
                                                                                                                  <w:marTop w:val="0"/>
                                                                                                                  <w:marBottom w:val="0"/>
                                                                                                                  <w:divBdr>
                                                                                                                    <w:top w:val="none" w:sz="0" w:space="0" w:color="auto"/>
                                                                                                                    <w:left w:val="none" w:sz="0" w:space="0" w:color="auto"/>
                                                                                                                    <w:bottom w:val="none" w:sz="0" w:space="0" w:color="auto"/>
                                                                                                                    <w:right w:val="none" w:sz="0" w:space="0" w:color="auto"/>
                                                                                                                  </w:divBdr>
                                                                                                                  <w:divsChild>
                                                                                                                    <w:div w:id="1608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5649235">
      <w:bodyDiv w:val="1"/>
      <w:marLeft w:val="0"/>
      <w:marRight w:val="0"/>
      <w:marTop w:val="0"/>
      <w:marBottom w:val="0"/>
      <w:divBdr>
        <w:top w:val="none" w:sz="0" w:space="0" w:color="auto"/>
        <w:left w:val="none" w:sz="0" w:space="0" w:color="auto"/>
        <w:bottom w:val="none" w:sz="0" w:space="0" w:color="auto"/>
        <w:right w:val="none" w:sz="0" w:space="0" w:color="auto"/>
      </w:divBdr>
      <w:divsChild>
        <w:div w:id="282157872">
          <w:marLeft w:val="0"/>
          <w:marRight w:val="0"/>
          <w:marTop w:val="0"/>
          <w:marBottom w:val="0"/>
          <w:divBdr>
            <w:top w:val="none" w:sz="0" w:space="0" w:color="auto"/>
            <w:left w:val="none" w:sz="0" w:space="0" w:color="auto"/>
            <w:bottom w:val="none" w:sz="0" w:space="0" w:color="auto"/>
            <w:right w:val="none" w:sz="0" w:space="0" w:color="auto"/>
          </w:divBdr>
          <w:divsChild>
            <w:div w:id="2025285356">
              <w:marLeft w:val="0"/>
              <w:marRight w:val="0"/>
              <w:marTop w:val="0"/>
              <w:marBottom w:val="0"/>
              <w:divBdr>
                <w:top w:val="none" w:sz="0" w:space="0" w:color="auto"/>
                <w:left w:val="none" w:sz="0" w:space="0" w:color="auto"/>
                <w:bottom w:val="none" w:sz="0" w:space="0" w:color="auto"/>
                <w:right w:val="none" w:sz="0" w:space="0" w:color="auto"/>
              </w:divBdr>
              <w:divsChild>
                <w:div w:id="794832956">
                  <w:marLeft w:val="0"/>
                  <w:marRight w:val="0"/>
                  <w:marTop w:val="0"/>
                  <w:marBottom w:val="0"/>
                  <w:divBdr>
                    <w:top w:val="none" w:sz="0" w:space="0" w:color="auto"/>
                    <w:left w:val="none" w:sz="0" w:space="0" w:color="auto"/>
                    <w:bottom w:val="none" w:sz="0" w:space="0" w:color="auto"/>
                    <w:right w:val="none" w:sz="0" w:space="0" w:color="auto"/>
                  </w:divBdr>
                  <w:divsChild>
                    <w:div w:id="1858081044">
                      <w:marLeft w:val="0"/>
                      <w:marRight w:val="0"/>
                      <w:marTop w:val="0"/>
                      <w:marBottom w:val="0"/>
                      <w:divBdr>
                        <w:top w:val="none" w:sz="0" w:space="0" w:color="auto"/>
                        <w:left w:val="none" w:sz="0" w:space="0" w:color="auto"/>
                        <w:bottom w:val="none" w:sz="0" w:space="0" w:color="auto"/>
                        <w:right w:val="none" w:sz="0" w:space="0" w:color="auto"/>
                      </w:divBdr>
                      <w:divsChild>
                        <w:div w:id="106509982">
                          <w:marLeft w:val="0"/>
                          <w:marRight w:val="0"/>
                          <w:marTop w:val="0"/>
                          <w:marBottom w:val="0"/>
                          <w:divBdr>
                            <w:top w:val="none" w:sz="0" w:space="0" w:color="auto"/>
                            <w:left w:val="none" w:sz="0" w:space="0" w:color="auto"/>
                            <w:bottom w:val="none" w:sz="0" w:space="0" w:color="auto"/>
                            <w:right w:val="none" w:sz="0" w:space="0" w:color="auto"/>
                          </w:divBdr>
                          <w:divsChild>
                            <w:div w:id="947279748">
                              <w:marLeft w:val="0"/>
                              <w:marRight w:val="0"/>
                              <w:marTop w:val="0"/>
                              <w:marBottom w:val="0"/>
                              <w:divBdr>
                                <w:top w:val="none" w:sz="0" w:space="0" w:color="auto"/>
                                <w:left w:val="none" w:sz="0" w:space="0" w:color="auto"/>
                                <w:bottom w:val="none" w:sz="0" w:space="0" w:color="auto"/>
                                <w:right w:val="none" w:sz="0" w:space="0" w:color="auto"/>
                              </w:divBdr>
                              <w:divsChild>
                                <w:div w:id="1852797581">
                                  <w:marLeft w:val="0"/>
                                  <w:marRight w:val="0"/>
                                  <w:marTop w:val="0"/>
                                  <w:marBottom w:val="0"/>
                                  <w:divBdr>
                                    <w:top w:val="none" w:sz="0" w:space="0" w:color="auto"/>
                                    <w:left w:val="none" w:sz="0" w:space="0" w:color="auto"/>
                                    <w:bottom w:val="none" w:sz="0" w:space="0" w:color="auto"/>
                                    <w:right w:val="none" w:sz="0" w:space="0" w:color="auto"/>
                                  </w:divBdr>
                                  <w:divsChild>
                                    <w:div w:id="2140562685">
                                      <w:marLeft w:val="0"/>
                                      <w:marRight w:val="0"/>
                                      <w:marTop w:val="0"/>
                                      <w:marBottom w:val="0"/>
                                      <w:divBdr>
                                        <w:top w:val="none" w:sz="0" w:space="0" w:color="auto"/>
                                        <w:left w:val="none" w:sz="0" w:space="0" w:color="auto"/>
                                        <w:bottom w:val="none" w:sz="0" w:space="0" w:color="auto"/>
                                        <w:right w:val="none" w:sz="0" w:space="0" w:color="auto"/>
                                      </w:divBdr>
                                      <w:divsChild>
                                        <w:div w:id="1280335992">
                                          <w:marLeft w:val="0"/>
                                          <w:marRight w:val="0"/>
                                          <w:marTop w:val="0"/>
                                          <w:marBottom w:val="0"/>
                                          <w:divBdr>
                                            <w:top w:val="none" w:sz="0" w:space="0" w:color="auto"/>
                                            <w:left w:val="none" w:sz="0" w:space="0" w:color="auto"/>
                                            <w:bottom w:val="none" w:sz="0" w:space="0" w:color="auto"/>
                                            <w:right w:val="none" w:sz="0" w:space="0" w:color="auto"/>
                                          </w:divBdr>
                                          <w:divsChild>
                                            <w:div w:id="1199319385">
                                              <w:marLeft w:val="0"/>
                                              <w:marRight w:val="0"/>
                                              <w:marTop w:val="0"/>
                                              <w:marBottom w:val="0"/>
                                              <w:divBdr>
                                                <w:top w:val="none" w:sz="0" w:space="0" w:color="auto"/>
                                                <w:left w:val="none" w:sz="0" w:space="0" w:color="auto"/>
                                                <w:bottom w:val="none" w:sz="0" w:space="0" w:color="auto"/>
                                                <w:right w:val="none" w:sz="0" w:space="0" w:color="auto"/>
                                              </w:divBdr>
                                              <w:divsChild>
                                                <w:div w:id="1919443473">
                                                  <w:marLeft w:val="0"/>
                                                  <w:marRight w:val="0"/>
                                                  <w:marTop w:val="0"/>
                                                  <w:marBottom w:val="0"/>
                                                  <w:divBdr>
                                                    <w:top w:val="none" w:sz="0" w:space="0" w:color="auto"/>
                                                    <w:left w:val="none" w:sz="0" w:space="0" w:color="auto"/>
                                                    <w:bottom w:val="none" w:sz="0" w:space="0" w:color="auto"/>
                                                    <w:right w:val="none" w:sz="0" w:space="0" w:color="auto"/>
                                                  </w:divBdr>
                                                  <w:divsChild>
                                                    <w:div w:id="64573071">
                                                      <w:marLeft w:val="0"/>
                                                      <w:marRight w:val="0"/>
                                                      <w:marTop w:val="0"/>
                                                      <w:marBottom w:val="0"/>
                                                      <w:divBdr>
                                                        <w:top w:val="none" w:sz="0" w:space="0" w:color="auto"/>
                                                        <w:left w:val="none" w:sz="0" w:space="0" w:color="auto"/>
                                                        <w:bottom w:val="none" w:sz="0" w:space="0" w:color="auto"/>
                                                        <w:right w:val="none" w:sz="0" w:space="0" w:color="auto"/>
                                                      </w:divBdr>
                                                      <w:divsChild>
                                                        <w:div w:id="1522545634">
                                                          <w:marLeft w:val="0"/>
                                                          <w:marRight w:val="0"/>
                                                          <w:marTop w:val="0"/>
                                                          <w:marBottom w:val="0"/>
                                                          <w:divBdr>
                                                            <w:top w:val="none" w:sz="0" w:space="0" w:color="auto"/>
                                                            <w:left w:val="none" w:sz="0" w:space="0" w:color="auto"/>
                                                            <w:bottom w:val="none" w:sz="0" w:space="0" w:color="auto"/>
                                                            <w:right w:val="none" w:sz="0" w:space="0" w:color="auto"/>
                                                          </w:divBdr>
                                                          <w:divsChild>
                                                            <w:div w:id="1869682158">
                                                              <w:marLeft w:val="0"/>
                                                              <w:marRight w:val="0"/>
                                                              <w:marTop w:val="0"/>
                                                              <w:marBottom w:val="0"/>
                                                              <w:divBdr>
                                                                <w:top w:val="none" w:sz="0" w:space="0" w:color="auto"/>
                                                                <w:left w:val="none" w:sz="0" w:space="0" w:color="auto"/>
                                                                <w:bottom w:val="none" w:sz="0" w:space="0" w:color="auto"/>
                                                                <w:right w:val="none" w:sz="0" w:space="0" w:color="auto"/>
                                                              </w:divBdr>
                                                              <w:divsChild>
                                                                <w:div w:id="1057582407">
                                                                  <w:marLeft w:val="0"/>
                                                                  <w:marRight w:val="0"/>
                                                                  <w:marTop w:val="0"/>
                                                                  <w:marBottom w:val="0"/>
                                                                  <w:divBdr>
                                                                    <w:top w:val="none" w:sz="0" w:space="0" w:color="auto"/>
                                                                    <w:left w:val="none" w:sz="0" w:space="0" w:color="auto"/>
                                                                    <w:bottom w:val="none" w:sz="0" w:space="0" w:color="auto"/>
                                                                    <w:right w:val="none" w:sz="0" w:space="0" w:color="auto"/>
                                                                  </w:divBdr>
                                                                  <w:divsChild>
                                                                    <w:div w:id="1152719545">
                                                                      <w:marLeft w:val="0"/>
                                                                      <w:marRight w:val="0"/>
                                                                      <w:marTop w:val="0"/>
                                                                      <w:marBottom w:val="0"/>
                                                                      <w:divBdr>
                                                                        <w:top w:val="none" w:sz="0" w:space="0" w:color="auto"/>
                                                                        <w:left w:val="none" w:sz="0" w:space="0" w:color="auto"/>
                                                                        <w:bottom w:val="none" w:sz="0" w:space="0" w:color="auto"/>
                                                                        <w:right w:val="none" w:sz="0" w:space="0" w:color="auto"/>
                                                                      </w:divBdr>
                                                                      <w:divsChild>
                                                                        <w:div w:id="198785553">
                                                                          <w:marLeft w:val="0"/>
                                                                          <w:marRight w:val="0"/>
                                                                          <w:marTop w:val="0"/>
                                                                          <w:marBottom w:val="0"/>
                                                                          <w:divBdr>
                                                                            <w:top w:val="none" w:sz="0" w:space="0" w:color="auto"/>
                                                                            <w:left w:val="none" w:sz="0" w:space="0" w:color="auto"/>
                                                                            <w:bottom w:val="none" w:sz="0" w:space="0" w:color="auto"/>
                                                                            <w:right w:val="none" w:sz="0" w:space="0" w:color="auto"/>
                                                                          </w:divBdr>
                                                                          <w:divsChild>
                                                                            <w:div w:id="89400109">
                                                                              <w:marLeft w:val="0"/>
                                                                              <w:marRight w:val="0"/>
                                                                              <w:marTop w:val="0"/>
                                                                              <w:marBottom w:val="0"/>
                                                                              <w:divBdr>
                                                                                <w:top w:val="none" w:sz="0" w:space="0" w:color="auto"/>
                                                                                <w:left w:val="none" w:sz="0" w:space="0" w:color="auto"/>
                                                                                <w:bottom w:val="none" w:sz="0" w:space="0" w:color="auto"/>
                                                                                <w:right w:val="none" w:sz="0" w:space="0" w:color="auto"/>
                                                                              </w:divBdr>
                                                                              <w:divsChild>
                                                                                <w:div w:id="532771441">
                                                                                  <w:marLeft w:val="0"/>
                                                                                  <w:marRight w:val="0"/>
                                                                                  <w:marTop w:val="0"/>
                                                                                  <w:marBottom w:val="0"/>
                                                                                  <w:divBdr>
                                                                                    <w:top w:val="none" w:sz="0" w:space="0" w:color="auto"/>
                                                                                    <w:left w:val="none" w:sz="0" w:space="0" w:color="auto"/>
                                                                                    <w:bottom w:val="none" w:sz="0" w:space="0" w:color="auto"/>
                                                                                    <w:right w:val="none" w:sz="0" w:space="0" w:color="auto"/>
                                                                                  </w:divBdr>
                                                                                  <w:divsChild>
                                                                                    <w:div w:id="275798990">
                                                                                      <w:marLeft w:val="0"/>
                                                                                      <w:marRight w:val="0"/>
                                                                                      <w:marTop w:val="0"/>
                                                                                      <w:marBottom w:val="0"/>
                                                                                      <w:divBdr>
                                                                                        <w:top w:val="none" w:sz="0" w:space="0" w:color="auto"/>
                                                                                        <w:left w:val="none" w:sz="0" w:space="0" w:color="auto"/>
                                                                                        <w:bottom w:val="none" w:sz="0" w:space="0" w:color="auto"/>
                                                                                        <w:right w:val="none" w:sz="0" w:space="0" w:color="auto"/>
                                                                                      </w:divBdr>
                                                                                      <w:divsChild>
                                                                                        <w:div w:id="940644371">
                                                                                          <w:marLeft w:val="0"/>
                                                                                          <w:marRight w:val="0"/>
                                                                                          <w:marTop w:val="0"/>
                                                                                          <w:marBottom w:val="0"/>
                                                                                          <w:divBdr>
                                                                                            <w:top w:val="none" w:sz="0" w:space="0" w:color="auto"/>
                                                                                            <w:left w:val="none" w:sz="0" w:space="0" w:color="auto"/>
                                                                                            <w:bottom w:val="none" w:sz="0" w:space="0" w:color="auto"/>
                                                                                            <w:right w:val="none" w:sz="0" w:space="0" w:color="auto"/>
                                                                                          </w:divBdr>
                                                                                          <w:divsChild>
                                                                                            <w:div w:id="1709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61212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29">
          <w:marLeft w:val="0"/>
          <w:marRight w:val="0"/>
          <w:marTop w:val="0"/>
          <w:marBottom w:val="0"/>
          <w:divBdr>
            <w:top w:val="none" w:sz="0" w:space="0" w:color="auto"/>
            <w:left w:val="none" w:sz="0" w:space="0" w:color="auto"/>
            <w:bottom w:val="none" w:sz="0" w:space="0" w:color="auto"/>
            <w:right w:val="none" w:sz="0" w:space="0" w:color="auto"/>
          </w:divBdr>
          <w:divsChild>
            <w:div w:id="525367486">
              <w:marLeft w:val="0"/>
              <w:marRight w:val="0"/>
              <w:marTop w:val="0"/>
              <w:marBottom w:val="0"/>
              <w:divBdr>
                <w:top w:val="none" w:sz="0" w:space="0" w:color="auto"/>
                <w:left w:val="none" w:sz="0" w:space="0" w:color="auto"/>
                <w:bottom w:val="none" w:sz="0" w:space="0" w:color="auto"/>
                <w:right w:val="none" w:sz="0" w:space="0" w:color="auto"/>
              </w:divBdr>
              <w:divsChild>
                <w:div w:id="420830809">
                  <w:marLeft w:val="0"/>
                  <w:marRight w:val="0"/>
                  <w:marTop w:val="0"/>
                  <w:marBottom w:val="0"/>
                  <w:divBdr>
                    <w:top w:val="none" w:sz="0" w:space="0" w:color="auto"/>
                    <w:left w:val="none" w:sz="0" w:space="0" w:color="auto"/>
                    <w:bottom w:val="none" w:sz="0" w:space="0" w:color="auto"/>
                    <w:right w:val="none" w:sz="0" w:space="0" w:color="auto"/>
                  </w:divBdr>
                  <w:divsChild>
                    <w:div w:id="440489537">
                      <w:marLeft w:val="0"/>
                      <w:marRight w:val="0"/>
                      <w:marTop w:val="0"/>
                      <w:marBottom w:val="0"/>
                      <w:divBdr>
                        <w:top w:val="none" w:sz="0" w:space="0" w:color="auto"/>
                        <w:left w:val="none" w:sz="0" w:space="0" w:color="auto"/>
                        <w:bottom w:val="none" w:sz="0" w:space="0" w:color="auto"/>
                        <w:right w:val="none" w:sz="0" w:space="0" w:color="auto"/>
                      </w:divBdr>
                      <w:divsChild>
                        <w:div w:id="646203471">
                          <w:marLeft w:val="0"/>
                          <w:marRight w:val="0"/>
                          <w:marTop w:val="0"/>
                          <w:marBottom w:val="0"/>
                          <w:divBdr>
                            <w:top w:val="none" w:sz="0" w:space="0" w:color="auto"/>
                            <w:left w:val="none" w:sz="0" w:space="0" w:color="auto"/>
                            <w:bottom w:val="none" w:sz="0" w:space="0" w:color="auto"/>
                            <w:right w:val="none" w:sz="0" w:space="0" w:color="auto"/>
                          </w:divBdr>
                          <w:divsChild>
                            <w:div w:id="1310012761">
                              <w:marLeft w:val="0"/>
                              <w:marRight w:val="0"/>
                              <w:marTop w:val="0"/>
                              <w:marBottom w:val="0"/>
                              <w:divBdr>
                                <w:top w:val="none" w:sz="0" w:space="0" w:color="auto"/>
                                <w:left w:val="none" w:sz="0" w:space="0" w:color="auto"/>
                                <w:bottom w:val="none" w:sz="0" w:space="0" w:color="auto"/>
                                <w:right w:val="none" w:sz="0" w:space="0" w:color="auto"/>
                              </w:divBdr>
                              <w:divsChild>
                                <w:div w:id="878323553">
                                  <w:marLeft w:val="0"/>
                                  <w:marRight w:val="0"/>
                                  <w:marTop w:val="0"/>
                                  <w:marBottom w:val="0"/>
                                  <w:divBdr>
                                    <w:top w:val="none" w:sz="0" w:space="0" w:color="auto"/>
                                    <w:left w:val="none" w:sz="0" w:space="0" w:color="auto"/>
                                    <w:bottom w:val="none" w:sz="0" w:space="0" w:color="auto"/>
                                    <w:right w:val="none" w:sz="0" w:space="0" w:color="auto"/>
                                  </w:divBdr>
                                  <w:divsChild>
                                    <w:div w:id="1050425850">
                                      <w:marLeft w:val="0"/>
                                      <w:marRight w:val="0"/>
                                      <w:marTop w:val="0"/>
                                      <w:marBottom w:val="0"/>
                                      <w:divBdr>
                                        <w:top w:val="none" w:sz="0" w:space="0" w:color="auto"/>
                                        <w:left w:val="none" w:sz="0" w:space="0" w:color="auto"/>
                                        <w:bottom w:val="none" w:sz="0" w:space="0" w:color="auto"/>
                                        <w:right w:val="none" w:sz="0" w:space="0" w:color="auto"/>
                                      </w:divBdr>
                                      <w:divsChild>
                                        <w:div w:id="109515909">
                                          <w:marLeft w:val="0"/>
                                          <w:marRight w:val="0"/>
                                          <w:marTop w:val="0"/>
                                          <w:marBottom w:val="0"/>
                                          <w:divBdr>
                                            <w:top w:val="none" w:sz="0" w:space="0" w:color="auto"/>
                                            <w:left w:val="none" w:sz="0" w:space="0" w:color="auto"/>
                                            <w:bottom w:val="none" w:sz="0" w:space="0" w:color="auto"/>
                                            <w:right w:val="none" w:sz="0" w:space="0" w:color="auto"/>
                                          </w:divBdr>
                                          <w:divsChild>
                                            <w:div w:id="253394923">
                                              <w:marLeft w:val="0"/>
                                              <w:marRight w:val="0"/>
                                              <w:marTop w:val="0"/>
                                              <w:marBottom w:val="0"/>
                                              <w:divBdr>
                                                <w:top w:val="none" w:sz="0" w:space="0" w:color="auto"/>
                                                <w:left w:val="none" w:sz="0" w:space="0" w:color="auto"/>
                                                <w:bottom w:val="none" w:sz="0" w:space="0" w:color="auto"/>
                                                <w:right w:val="none" w:sz="0" w:space="0" w:color="auto"/>
                                              </w:divBdr>
                                              <w:divsChild>
                                                <w:div w:id="1102872105">
                                                  <w:marLeft w:val="0"/>
                                                  <w:marRight w:val="0"/>
                                                  <w:marTop w:val="0"/>
                                                  <w:marBottom w:val="0"/>
                                                  <w:divBdr>
                                                    <w:top w:val="none" w:sz="0" w:space="0" w:color="auto"/>
                                                    <w:left w:val="none" w:sz="0" w:space="0" w:color="auto"/>
                                                    <w:bottom w:val="none" w:sz="0" w:space="0" w:color="auto"/>
                                                    <w:right w:val="none" w:sz="0" w:space="0" w:color="auto"/>
                                                  </w:divBdr>
                                                  <w:divsChild>
                                                    <w:div w:id="1358656518">
                                                      <w:marLeft w:val="0"/>
                                                      <w:marRight w:val="0"/>
                                                      <w:marTop w:val="0"/>
                                                      <w:marBottom w:val="0"/>
                                                      <w:divBdr>
                                                        <w:top w:val="none" w:sz="0" w:space="0" w:color="auto"/>
                                                        <w:left w:val="none" w:sz="0" w:space="0" w:color="auto"/>
                                                        <w:bottom w:val="none" w:sz="0" w:space="0" w:color="auto"/>
                                                        <w:right w:val="none" w:sz="0" w:space="0" w:color="auto"/>
                                                      </w:divBdr>
                                                      <w:divsChild>
                                                        <w:div w:id="557059732">
                                                          <w:marLeft w:val="0"/>
                                                          <w:marRight w:val="0"/>
                                                          <w:marTop w:val="0"/>
                                                          <w:marBottom w:val="0"/>
                                                          <w:divBdr>
                                                            <w:top w:val="none" w:sz="0" w:space="0" w:color="auto"/>
                                                            <w:left w:val="none" w:sz="0" w:space="0" w:color="auto"/>
                                                            <w:bottom w:val="none" w:sz="0" w:space="0" w:color="auto"/>
                                                            <w:right w:val="none" w:sz="0" w:space="0" w:color="auto"/>
                                                          </w:divBdr>
                                                          <w:divsChild>
                                                            <w:div w:id="83192860">
                                                              <w:marLeft w:val="0"/>
                                                              <w:marRight w:val="0"/>
                                                              <w:marTop w:val="0"/>
                                                              <w:marBottom w:val="0"/>
                                                              <w:divBdr>
                                                                <w:top w:val="none" w:sz="0" w:space="0" w:color="auto"/>
                                                                <w:left w:val="none" w:sz="0" w:space="0" w:color="auto"/>
                                                                <w:bottom w:val="none" w:sz="0" w:space="0" w:color="auto"/>
                                                                <w:right w:val="none" w:sz="0" w:space="0" w:color="auto"/>
                                                              </w:divBdr>
                                                              <w:divsChild>
                                                                <w:div w:id="1154031381">
                                                                  <w:marLeft w:val="0"/>
                                                                  <w:marRight w:val="0"/>
                                                                  <w:marTop w:val="0"/>
                                                                  <w:marBottom w:val="0"/>
                                                                  <w:divBdr>
                                                                    <w:top w:val="none" w:sz="0" w:space="0" w:color="auto"/>
                                                                    <w:left w:val="none" w:sz="0" w:space="0" w:color="auto"/>
                                                                    <w:bottom w:val="none" w:sz="0" w:space="0" w:color="auto"/>
                                                                    <w:right w:val="none" w:sz="0" w:space="0" w:color="auto"/>
                                                                  </w:divBdr>
                                                                  <w:divsChild>
                                                                    <w:div w:id="1275794418">
                                                                      <w:marLeft w:val="0"/>
                                                                      <w:marRight w:val="0"/>
                                                                      <w:marTop w:val="0"/>
                                                                      <w:marBottom w:val="0"/>
                                                                      <w:divBdr>
                                                                        <w:top w:val="none" w:sz="0" w:space="0" w:color="auto"/>
                                                                        <w:left w:val="none" w:sz="0" w:space="0" w:color="auto"/>
                                                                        <w:bottom w:val="none" w:sz="0" w:space="0" w:color="auto"/>
                                                                        <w:right w:val="none" w:sz="0" w:space="0" w:color="auto"/>
                                                                      </w:divBdr>
                                                                      <w:divsChild>
                                                                        <w:div w:id="521164371">
                                                                          <w:marLeft w:val="0"/>
                                                                          <w:marRight w:val="0"/>
                                                                          <w:marTop w:val="0"/>
                                                                          <w:marBottom w:val="0"/>
                                                                          <w:divBdr>
                                                                            <w:top w:val="none" w:sz="0" w:space="0" w:color="auto"/>
                                                                            <w:left w:val="none" w:sz="0" w:space="0" w:color="auto"/>
                                                                            <w:bottom w:val="none" w:sz="0" w:space="0" w:color="auto"/>
                                                                            <w:right w:val="none" w:sz="0" w:space="0" w:color="auto"/>
                                                                          </w:divBdr>
                                                                          <w:divsChild>
                                                                            <w:div w:id="1373191890">
                                                                              <w:marLeft w:val="0"/>
                                                                              <w:marRight w:val="0"/>
                                                                              <w:marTop w:val="0"/>
                                                                              <w:marBottom w:val="0"/>
                                                                              <w:divBdr>
                                                                                <w:top w:val="none" w:sz="0" w:space="0" w:color="auto"/>
                                                                                <w:left w:val="none" w:sz="0" w:space="0" w:color="auto"/>
                                                                                <w:bottom w:val="none" w:sz="0" w:space="0" w:color="auto"/>
                                                                                <w:right w:val="none" w:sz="0" w:space="0" w:color="auto"/>
                                                                              </w:divBdr>
                                                                              <w:divsChild>
                                                                                <w:div w:id="163860471">
                                                                                  <w:marLeft w:val="0"/>
                                                                                  <w:marRight w:val="0"/>
                                                                                  <w:marTop w:val="0"/>
                                                                                  <w:marBottom w:val="0"/>
                                                                                  <w:divBdr>
                                                                                    <w:top w:val="none" w:sz="0" w:space="0" w:color="auto"/>
                                                                                    <w:left w:val="none" w:sz="0" w:space="0" w:color="auto"/>
                                                                                    <w:bottom w:val="none" w:sz="0" w:space="0" w:color="auto"/>
                                                                                    <w:right w:val="none" w:sz="0" w:space="0" w:color="auto"/>
                                                                                  </w:divBdr>
                                                                                  <w:divsChild>
                                                                                    <w:div w:id="1391033440">
                                                                                      <w:marLeft w:val="0"/>
                                                                                      <w:marRight w:val="0"/>
                                                                                      <w:marTop w:val="0"/>
                                                                                      <w:marBottom w:val="0"/>
                                                                                      <w:divBdr>
                                                                                        <w:top w:val="none" w:sz="0" w:space="0" w:color="auto"/>
                                                                                        <w:left w:val="none" w:sz="0" w:space="0" w:color="auto"/>
                                                                                        <w:bottom w:val="none" w:sz="0" w:space="0" w:color="auto"/>
                                                                                        <w:right w:val="none" w:sz="0" w:space="0" w:color="auto"/>
                                                                                      </w:divBdr>
                                                                                      <w:divsChild>
                                                                                        <w:div w:id="1600524858">
                                                                                          <w:marLeft w:val="0"/>
                                                                                          <w:marRight w:val="0"/>
                                                                                          <w:marTop w:val="0"/>
                                                                                          <w:marBottom w:val="0"/>
                                                                                          <w:divBdr>
                                                                                            <w:top w:val="none" w:sz="0" w:space="0" w:color="auto"/>
                                                                                            <w:left w:val="none" w:sz="0" w:space="0" w:color="auto"/>
                                                                                            <w:bottom w:val="none" w:sz="0" w:space="0" w:color="auto"/>
                                                                                            <w:right w:val="none" w:sz="0" w:space="0" w:color="auto"/>
                                                                                          </w:divBdr>
                                                                                          <w:divsChild>
                                                                                            <w:div w:id="17629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3670949">
      <w:bodyDiv w:val="1"/>
      <w:marLeft w:val="0"/>
      <w:marRight w:val="255"/>
      <w:marTop w:val="0"/>
      <w:marBottom w:val="0"/>
      <w:divBdr>
        <w:top w:val="none" w:sz="0" w:space="0" w:color="auto"/>
        <w:left w:val="none" w:sz="0" w:space="0" w:color="auto"/>
        <w:bottom w:val="none" w:sz="0" w:space="0" w:color="auto"/>
        <w:right w:val="none" w:sz="0" w:space="0" w:color="auto"/>
      </w:divBdr>
      <w:divsChild>
        <w:div w:id="1060980632">
          <w:marLeft w:val="0"/>
          <w:marRight w:val="0"/>
          <w:marTop w:val="0"/>
          <w:marBottom w:val="0"/>
          <w:divBdr>
            <w:top w:val="none" w:sz="0" w:space="0" w:color="auto"/>
            <w:left w:val="none" w:sz="0" w:space="0" w:color="auto"/>
            <w:bottom w:val="none" w:sz="0" w:space="0" w:color="auto"/>
            <w:right w:val="none" w:sz="0" w:space="0" w:color="auto"/>
          </w:divBdr>
          <w:divsChild>
            <w:div w:id="2006276607">
              <w:marLeft w:val="0"/>
              <w:marRight w:val="0"/>
              <w:marTop w:val="0"/>
              <w:marBottom w:val="0"/>
              <w:divBdr>
                <w:top w:val="none" w:sz="0" w:space="0" w:color="auto"/>
                <w:left w:val="none" w:sz="0" w:space="0" w:color="auto"/>
                <w:bottom w:val="none" w:sz="0" w:space="0" w:color="auto"/>
                <w:right w:val="none" w:sz="0" w:space="0" w:color="auto"/>
              </w:divBdr>
              <w:divsChild>
                <w:div w:id="2033139736">
                  <w:marLeft w:val="0"/>
                  <w:marRight w:val="0"/>
                  <w:marTop w:val="0"/>
                  <w:marBottom w:val="0"/>
                  <w:divBdr>
                    <w:top w:val="none" w:sz="0" w:space="0" w:color="auto"/>
                    <w:left w:val="none" w:sz="0" w:space="0" w:color="auto"/>
                    <w:bottom w:val="none" w:sz="0" w:space="0" w:color="auto"/>
                    <w:right w:val="none" w:sz="0" w:space="0" w:color="auto"/>
                  </w:divBdr>
                  <w:divsChild>
                    <w:div w:id="407657134">
                      <w:marLeft w:val="0"/>
                      <w:marRight w:val="0"/>
                      <w:marTop w:val="0"/>
                      <w:marBottom w:val="0"/>
                      <w:divBdr>
                        <w:top w:val="none" w:sz="0" w:space="0" w:color="auto"/>
                        <w:left w:val="none" w:sz="0" w:space="0" w:color="auto"/>
                        <w:bottom w:val="none" w:sz="0" w:space="0" w:color="auto"/>
                        <w:right w:val="none" w:sz="0" w:space="0" w:color="auto"/>
                      </w:divBdr>
                      <w:divsChild>
                        <w:div w:id="150144268">
                          <w:marLeft w:val="0"/>
                          <w:marRight w:val="0"/>
                          <w:marTop w:val="0"/>
                          <w:marBottom w:val="0"/>
                          <w:divBdr>
                            <w:top w:val="none" w:sz="0" w:space="0" w:color="auto"/>
                            <w:left w:val="none" w:sz="0" w:space="0" w:color="auto"/>
                            <w:bottom w:val="none" w:sz="0" w:space="0" w:color="auto"/>
                            <w:right w:val="none" w:sz="0" w:space="0" w:color="auto"/>
                          </w:divBdr>
                          <w:divsChild>
                            <w:div w:id="178785091">
                              <w:marLeft w:val="0"/>
                              <w:marRight w:val="0"/>
                              <w:marTop w:val="0"/>
                              <w:marBottom w:val="0"/>
                              <w:divBdr>
                                <w:top w:val="none" w:sz="0" w:space="0" w:color="auto"/>
                                <w:left w:val="none" w:sz="0" w:space="0" w:color="auto"/>
                                <w:bottom w:val="none" w:sz="0" w:space="0" w:color="auto"/>
                                <w:right w:val="none" w:sz="0" w:space="0" w:color="auto"/>
                              </w:divBdr>
                              <w:divsChild>
                                <w:div w:id="1356615786">
                                  <w:marLeft w:val="0"/>
                                  <w:marRight w:val="0"/>
                                  <w:marTop w:val="0"/>
                                  <w:marBottom w:val="0"/>
                                  <w:divBdr>
                                    <w:top w:val="none" w:sz="0" w:space="0" w:color="auto"/>
                                    <w:left w:val="none" w:sz="0" w:space="0" w:color="auto"/>
                                    <w:bottom w:val="none" w:sz="0" w:space="0" w:color="auto"/>
                                    <w:right w:val="none" w:sz="0" w:space="0" w:color="auto"/>
                                  </w:divBdr>
                                  <w:divsChild>
                                    <w:div w:id="1960793383">
                                      <w:marLeft w:val="0"/>
                                      <w:marRight w:val="0"/>
                                      <w:marTop w:val="0"/>
                                      <w:marBottom w:val="0"/>
                                      <w:divBdr>
                                        <w:top w:val="none" w:sz="0" w:space="0" w:color="auto"/>
                                        <w:left w:val="none" w:sz="0" w:space="0" w:color="auto"/>
                                        <w:bottom w:val="none" w:sz="0" w:space="0" w:color="auto"/>
                                        <w:right w:val="none" w:sz="0" w:space="0" w:color="auto"/>
                                      </w:divBdr>
                                      <w:divsChild>
                                        <w:div w:id="507792526">
                                          <w:marLeft w:val="0"/>
                                          <w:marRight w:val="0"/>
                                          <w:marTop w:val="0"/>
                                          <w:marBottom w:val="0"/>
                                          <w:divBdr>
                                            <w:top w:val="none" w:sz="0" w:space="0" w:color="auto"/>
                                            <w:left w:val="none" w:sz="0" w:space="0" w:color="auto"/>
                                            <w:bottom w:val="none" w:sz="0" w:space="0" w:color="auto"/>
                                            <w:right w:val="none" w:sz="0" w:space="0" w:color="auto"/>
                                          </w:divBdr>
                                          <w:divsChild>
                                            <w:div w:id="2005358599">
                                              <w:marLeft w:val="0"/>
                                              <w:marRight w:val="0"/>
                                              <w:marTop w:val="0"/>
                                              <w:marBottom w:val="0"/>
                                              <w:divBdr>
                                                <w:top w:val="none" w:sz="0" w:space="0" w:color="auto"/>
                                                <w:left w:val="none" w:sz="0" w:space="0" w:color="auto"/>
                                                <w:bottom w:val="none" w:sz="0" w:space="0" w:color="auto"/>
                                                <w:right w:val="none" w:sz="0" w:space="0" w:color="auto"/>
                                              </w:divBdr>
                                              <w:divsChild>
                                                <w:div w:id="1804537530">
                                                  <w:marLeft w:val="0"/>
                                                  <w:marRight w:val="0"/>
                                                  <w:marTop w:val="0"/>
                                                  <w:marBottom w:val="0"/>
                                                  <w:divBdr>
                                                    <w:top w:val="none" w:sz="0" w:space="0" w:color="auto"/>
                                                    <w:left w:val="none" w:sz="0" w:space="0" w:color="auto"/>
                                                    <w:bottom w:val="none" w:sz="0" w:space="0" w:color="auto"/>
                                                    <w:right w:val="none" w:sz="0" w:space="0" w:color="auto"/>
                                                  </w:divBdr>
                                                  <w:divsChild>
                                                    <w:div w:id="1037896337">
                                                      <w:marLeft w:val="0"/>
                                                      <w:marRight w:val="0"/>
                                                      <w:marTop w:val="0"/>
                                                      <w:marBottom w:val="0"/>
                                                      <w:divBdr>
                                                        <w:top w:val="none" w:sz="0" w:space="0" w:color="auto"/>
                                                        <w:left w:val="none" w:sz="0" w:space="0" w:color="auto"/>
                                                        <w:bottom w:val="none" w:sz="0" w:space="0" w:color="auto"/>
                                                        <w:right w:val="none" w:sz="0" w:space="0" w:color="auto"/>
                                                      </w:divBdr>
                                                      <w:divsChild>
                                                        <w:div w:id="1107504056">
                                                          <w:marLeft w:val="0"/>
                                                          <w:marRight w:val="0"/>
                                                          <w:marTop w:val="0"/>
                                                          <w:marBottom w:val="0"/>
                                                          <w:divBdr>
                                                            <w:top w:val="none" w:sz="0" w:space="0" w:color="auto"/>
                                                            <w:left w:val="none" w:sz="0" w:space="0" w:color="auto"/>
                                                            <w:bottom w:val="none" w:sz="0" w:space="0" w:color="auto"/>
                                                            <w:right w:val="none" w:sz="0" w:space="0" w:color="auto"/>
                                                          </w:divBdr>
                                                          <w:divsChild>
                                                            <w:div w:id="1688292205">
                                                              <w:marLeft w:val="0"/>
                                                              <w:marRight w:val="0"/>
                                                              <w:marTop w:val="0"/>
                                                              <w:marBottom w:val="0"/>
                                                              <w:divBdr>
                                                                <w:top w:val="none" w:sz="0" w:space="0" w:color="auto"/>
                                                                <w:left w:val="none" w:sz="0" w:space="0" w:color="auto"/>
                                                                <w:bottom w:val="none" w:sz="0" w:space="0" w:color="auto"/>
                                                                <w:right w:val="none" w:sz="0" w:space="0" w:color="auto"/>
                                                              </w:divBdr>
                                                              <w:divsChild>
                                                                <w:div w:id="1856459631">
                                                                  <w:marLeft w:val="0"/>
                                                                  <w:marRight w:val="0"/>
                                                                  <w:marTop w:val="0"/>
                                                                  <w:marBottom w:val="0"/>
                                                                  <w:divBdr>
                                                                    <w:top w:val="none" w:sz="0" w:space="0" w:color="auto"/>
                                                                    <w:left w:val="none" w:sz="0" w:space="0" w:color="auto"/>
                                                                    <w:bottom w:val="none" w:sz="0" w:space="0" w:color="auto"/>
                                                                    <w:right w:val="none" w:sz="0" w:space="0" w:color="auto"/>
                                                                  </w:divBdr>
                                                                  <w:divsChild>
                                                                    <w:div w:id="1601791733">
                                                                      <w:marLeft w:val="0"/>
                                                                      <w:marRight w:val="0"/>
                                                                      <w:marTop w:val="0"/>
                                                                      <w:marBottom w:val="0"/>
                                                                      <w:divBdr>
                                                                        <w:top w:val="none" w:sz="0" w:space="0" w:color="auto"/>
                                                                        <w:left w:val="none" w:sz="0" w:space="0" w:color="auto"/>
                                                                        <w:bottom w:val="none" w:sz="0" w:space="0" w:color="auto"/>
                                                                        <w:right w:val="none" w:sz="0" w:space="0" w:color="auto"/>
                                                                      </w:divBdr>
                                                                      <w:divsChild>
                                                                        <w:div w:id="1248926567">
                                                                          <w:marLeft w:val="0"/>
                                                                          <w:marRight w:val="0"/>
                                                                          <w:marTop w:val="0"/>
                                                                          <w:marBottom w:val="0"/>
                                                                          <w:divBdr>
                                                                            <w:top w:val="none" w:sz="0" w:space="0" w:color="auto"/>
                                                                            <w:left w:val="none" w:sz="0" w:space="0" w:color="auto"/>
                                                                            <w:bottom w:val="none" w:sz="0" w:space="0" w:color="auto"/>
                                                                            <w:right w:val="none" w:sz="0" w:space="0" w:color="auto"/>
                                                                          </w:divBdr>
                                                                          <w:divsChild>
                                                                            <w:div w:id="18316772">
                                                                              <w:marLeft w:val="0"/>
                                                                              <w:marRight w:val="0"/>
                                                                              <w:marTop w:val="0"/>
                                                                              <w:marBottom w:val="0"/>
                                                                              <w:divBdr>
                                                                                <w:top w:val="none" w:sz="0" w:space="0" w:color="auto"/>
                                                                                <w:left w:val="none" w:sz="0" w:space="0" w:color="auto"/>
                                                                                <w:bottom w:val="none" w:sz="0" w:space="0" w:color="auto"/>
                                                                                <w:right w:val="none" w:sz="0" w:space="0" w:color="auto"/>
                                                                              </w:divBdr>
                                                                              <w:divsChild>
                                                                                <w:div w:id="1653872351">
                                                                                  <w:marLeft w:val="0"/>
                                                                                  <w:marRight w:val="0"/>
                                                                                  <w:marTop w:val="0"/>
                                                                                  <w:marBottom w:val="0"/>
                                                                                  <w:divBdr>
                                                                                    <w:top w:val="none" w:sz="0" w:space="0" w:color="auto"/>
                                                                                    <w:left w:val="none" w:sz="0" w:space="0" w:color="auto"/>
                                                                                    <w:bottom w:val="none" w:sz="0" w:space="0" w:color="auto"/>
                                                                                    <w:right w:val="none" w:sz="0" w:space="0" w:color="auto"/>
                                                                                  </w:divBdr>
                                                                                  <w:divsChild>
                                                                                    <w:div w:id="183789785">
                                                                                      <w:marLeft w:val="0"/>
                                                                                      <w:marRight w:val="0"/>
                                                                                      <w:marTop w:val="0"/>
                                                                                      <w:marBottom w:val="0"/>
                                                                                      <w:divBdr>
                                                                                        <w:top w:val="none" w:sz="0" w:space="0" w:color="auto"/>
                                                                                        <w:left w:val="none" w:sz="0" w:space="0" w:color="auto"/>
                                                                                        <w:bottom w:val="none" w:sz="0" w:space="0" w:color="auto"/>
                                                                                        <w:right w:val="none" w:sz="0" w:space="0" w:color="auto"/>
                                                                                      </w:divBdr>
                                                                                      <w:divsChild>
                                                                                        <w:div w:id="2016029406">
                                                                                          <w:marLeft w:val="0"/>
                                                                                          <w:marRight w:val="0"/>
                                                                                          <w:marTop w:val="0"/>
                                                                                          <w:marBottom w:val="0"/>
                                                                                          <w:divBdr>
                                                                                            <w:top w:val="none" w:sz="0" w:space="0" w:color="auto"/>
                                                                                            <w:left w:val="none" w:sz="0" w:space="0" w:color="auto"/>
                                                                                            <w:bottom w:val="none" w:sz="0" w:space="0" w:color="auto"/>
                                                                                            <w:right w:val="none" w:sz="0" w:space="0" w:color="auto"/>
                                                                                          </w:divBdr>
                                                                                          <w:divsChild>
                                                                                            <w:div w:id="1765229219">
                                                                                              <w:marLeft w:val="0"/>
                                                                                              <w:marRight w:val="0"/>
                                                                                              <w:marTop w:val="0"/>
                                                                                              <w:marBottom w:val="0"/>
                                                                                              <w:divBdr>
                                                                                                <w:top w:val="none" w:sz="0" w:space="0" w:color="auto"/>
                                                                                                <w:left w:val="none" w:sz="0" w:space="0" w:color="auto"/>
                                                                                                <w:bottom w:val="none" w:sz="0" w:space="0" w:color="auto"/>
                                                                                                <w:right w:val="none" w:sz="0" w:space="0" w:color="auto"/>
                                                                                              </w:divBdr>
                                                                                              <w:divsChild>
                                                                                                <w:div w:id="864831452">
                                                                                                  <w:marLeft w:val="0"/>
                                                                                                  <w:marRight w:val="0"/>
                                                                                                  <w:marTop w:val="0"/>
                                                                                                  <w:marBottom w:val="0"/>
                                                                                                  <w:divBdr>
                                                                                                    <w:top w:val="none" w:sz="0" w:space="0" w:color="auto"/>
                                                                                                    <w:left w:val="none" w:sz="0" w:space="0" w:color="auto"/>
                                                                                                    <w:bottom w:val="none" w:sz="0" w:space="0" w:color="auto"/>
                                                                                                    <w:right w:val="none" w:sz="0" w:space="0" w:color="auto"/>
                                                                                                  </w:divBdr>
                                                                                                  <w:divsChild>
                                                                                                    <w:div w:id="1154907183">
                                                                                                      <w:marLeft w:val="0"/>
                                                                                                      <w:marRight w:val="0"/>
                                                                                                      <w:marTop w:val="0"/>
                                                                                                      <w:marBottom w:val="0"/>
                                                                                                      <w:divBdr>
                                                                                                        <w:top w:val="none" w:sz="0" w:space="0" w:color="auto"/>
                                                                                                        <w:left w:val="none" w:sz="0" w:space="0" w:color="auto"/>
                                                                                                        <w:bottom w:val="none" w:sz="0" w:space="0" w:color="auto"/>
                                                                                                        <w:right w:val="none" w:sz="0" w:space="0" w:color="auto"/>
                                                                                                      </w:divBdr>
                                                                                                      <w:divsChild>
                                                                                                        <w:div w:id="643853905">
                                                                                                          <w:marLeft w:val="0"/>
                                                                                                          <w:marRight w:val="0"/>
                                                                                                          <w:marTop w:val="0"/>
                                                                                                          <w:marBottom w:val="0"/>
                                                                                                          <w:divBdr>
                                                                                                            <w:top w:val="none" w:sz="0" w:space="0" w:color="auto"/>
                                                                                                            <w:left w:val="none" w:sz="0" w:space="0" w:color="auto"/>
                                                                                                            <w:bottom w:val="none" w:sz="0" w:space="0" w:color="auto"/>
                                                                                                            <w:right w:val="none" w:sz="0" w:space="0" w:color="auto"/>
                                                                                                          </w:divBdr>
                                                                                                          <w:divsChild>
                                                                                                            <w:div w:id="95057475">
                                                                                                              <w:marLeft w:val="0"/>
                                                                                                              <w:marRight w:val="0"/>
                                                                                                              <w:marTop w:val="0"/>
                                                                                                              <w:marBottom w:val="0"/>
                                                                                                              <w:divBdr>
                                                                                                                <w:top w:val="none" w:sz="0" w:space="0" w:color="auto"/>
                                                                                                                <w:left w:val="none" w:sz="0" w:space="0" w:color="auto"/>
                                                                                                                <w:bottom w:val="none" w:sz="0" w:space="0" w:color="auto"/>
                                                                                                                <w:right w:val="none" w:sz="0" w:space="0" w:color="auto"/>
                                                                                                              </w:divBdr>
                                                                                                              <w:divsChild>
                                                                                                                <w:div w:id="1774351722">
                                                                                                                  <w:marLeft w:val="0"/>
                                                                                                                  <w:marRight w:val="0"/>
                                                                                                                  <w:marTop w:val="0"/>
                                                                                                                  <w:marBottom w:val="0"/>
                                                                                                                  <w:divBdr>
                                                                                                                    <w:top w:val="none" w:sz="0" w:space="0" w:color="auto"/>
                                                                                                                    <w:left w:val="none" w:sz="0" w:space="0" w:color="auto"/>
                                                                                                                    <w:bottom w:val="none" w:sz="0" w:space="0" w:color="auto"/>
                                                                                                                    <w:right w:val="none" w:sz="0" w:space="0" w:color="auto"/>
                                                                                                                  </w:divBdr>
                                                                                                                  <w:divsChild>
                                                                                                                    <w:div w:id="369115645">
                                                                                                                      <w:marLeft w:val="0"/>
                                                                                                                      <w:marRight w:val="0"/>
                                                                                                                      <w:marTop w:val="0"/>
                                                                                                                      <w:marBottom w:val="0"/>
                                                                                                                      <w:divBdr>
                                                                                                                        <w:top w:val="none" w:sz="0" w:space="0" w:color="auto"/>
                                                                                                                        <w:left w:val="none" w:sz="0" w:space="0" w:color="auto"/>
                                                                                                                        <w:bottom w:val="none" w:sz="0" w:space="0" w:color="auto"/>
                                                                                                                        <w:right w:val="none" w:sz="0" w:space="0" w:color="auto"/>
                                                                                                                      </w:divBdr>
                                                                                                                    </w:div>
                                                                                                                    <w:div w:id="650401107">
                                                                                                                      <w:marLeft w:val="0"/>
                                                                                                                      <w:marRight w:val="0"/>
                                                                                                                      <w:marTop w:val="0"/>
                                                                                                                      <w:marBottom w:val="0"/>
                                                                                                                      <w:divBdr>
                                                                                                                        <w:top w:val="none" w:sz="0" w:space="0" w:color="auto"/>
                                                                                                                        <w:left w:val="none" w:sz="0" w:space="0" w:color="auto"/>
                                                                                                                        <w:bottom w:val="none" w:sz="0" w:space="0" w:color="auto"/>
                                                                                                                        <w:right w:val="none" w:sz="0" w:space="0" w:color="auto"/>
                                                                                                                      </w:divBdr>
                                                                                                                    </w:div>
                                                                                                                    <w:div w:id="22173988">
                                                                                                                      <w:marLeft w:val="0"/>
                                                                                                                      <w:marRight w:val="0"/>
                                                                                                                      <w:marTop w:val="0"/>
                                                                                                                      <w:marBottom w:val="0"/>
                                                                                                                      <w:divBdr>
                                                                                                                        <w:top w:val="none" w:sz="0" w:space="0" w:color="auto"/>
                                                                                                                        <w:left w:val="none" w:sz="0" w:space="0" w:color="auto"/>
                                                                                                                        <w:bottom w:val="none" w:sz="0" w:space="0" w:color="auto"/>
                                                                                                                        <w:right w:val="none" w:sz="0" w:space="0" w:color="auto"/>
                                                                                                                      </w:divBdr>
                                                                                                                    </w:div>
                                                                                                                    <w:div w:id="931359317">
                                                                                                                      <w:marLeft w:val="0"/>
                                                                                                                      <w:marRight w:val="0"/>
                                                                                                                      <w:marTop w:val="0"/>
                                                                                                                      <w:marBottom w:val="0"/>
                                                                                                                      <w:divBdr>
                                                                                                                        <w:top w:val="none" w:sz="0" w:space="0" w:color="auto"/>
                                                                                                                        <w:left w:val="none" w:sz="0" w:space="0" w:color="auto"/>
                                                                                                                        <w:bottom w:val="none" w:sz="0" w:space="0" w:color="auto"/>
                                                                                                                        <w:right w:val="none" w:sz="0" w:space="0" w:color="auto"/>
                                                                                                                      </w:divBdr>
                                                                                                                      <w:divsChild>
                                                                                                                        <w:div w:id="14821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1645897">
      <w:bodyDiv w:val="1"/>
      <w:marLeft w:val="0"/>
      <w:marRight w:val="0"/>
      <w:marTop w:val="0"/>
      <w:marBottom w:val="0"/>
      <w:divBdr>
        <w:top w:val="none" w:sz="0" w:space="0" w:color="auto"/>
        <w:left w:val="none" w:sz="0" w:space="0" w:color="auto"/>
        <w:bottom w:val="none" w:sz="0" w:space="0" w:color="auto"/>
        <w:right w:val="none" w:sz="0" w:space="0" w:color="auto"/>
      </w:divBdr>
      <w:divsChild>
        <w:div w:id="1761095625">
          <w:marLeft w:val="0"/>
          <w:marRight w:val="0"/>
          <w:marTop w:val="0"/>
          <w:marBottom w:val="0"/>
          <w:divBdr>
            <w:top w:val="none" w:sz="0" w:space="0" w:color="auto"/>
            <w:left w:val="none" w:sz="0" w:space="0" w:color="auto"/>
            <w:bottom w:val="none" w:sz="0" w:space="0" w:color="auto"/>
            <w:right w:val="none" w:sz="0" w:space="0" w:color="auto"/>
          </w:divBdr>
          <w:divsChild>
            <w:div w:id="2091388271">
              <w:marLeft w:val="0"/>
              <w:marRight w:val="0"/>
              <w:marTop w:val="0"/>
              <w:marBottom w:val="0"/>
              <w:divBdr>
                <w:top w:val="none" w:sz="0" w:space="0" w:color="auto"/>
                <w:left w:val="none" w:sz="0" w:space="0" w:color="auto"/>
                <w:bottom w:val="none" w:sz="0" w:space="0" w:color="auto"/>
                <w:right w:val="none" w:sz="0" w:space="0" w:color="auto"/>
              </w:divBdr>
              <w:divsChild>
                <w:div w:id="1050418815">
                  <w:marLeft w:val="0"/>
                  <w:marRight w:val="0"/>
                  <w:marTop w:val="0"/>
                  <w:marBottom w:val="0"/>
                  <w:divBdr>
                    <w:top w:val="none" w:sz="0" w:space="0" w:color="auto"/>
                    <w:left w:val="none" w:sz="0" w:space="0" w:color="auto"/>
                    <w:bottom w:val="none" w:sz="0" w:space="0" w:color="auto"/>
                    <w:right w:val="none" w:sz="0" w:space="0" w:color="auto"/>
                  </w:divBdr>
                  <w:divsChild>
                    <w:div w:id="196698350">
                      <w:marLeft w:val="0"/>
                      <w:marRight w:val="0"/>
                      <w:marTop w:val="0"/>
                      <w:marBottom w:val="0"/>
                      <w:divBdr>
                        <w:top w:val="none" w:sz="0" w:space="0" w:color="auto"/>
                        <w:left w:val="none" w:sz="0" w:space="0" w:color="auto"/>
                        <w:bottom w:val="none" w:sz="0" w:space="0" w:color="auto"/>
                        <w:right w:val="none" w:sz="0" w:space="0" w:color="auto"/>
                      </w:divBdr>
                      <w:divsChild>
                        <w:div w:id="1576550945">
                          <w:marLeft w:val="0"/>
                          <w:marRight w:val="0"/>
                          <w:marTop w:val="0"/>
                          <w:marBottom w:val="0"/>
                          <w:divBdr>
                            <w:top w:val="none" w:sz="0" w:space="0" w:color="auto"/>
                            <w:left w:val="none" w:sz="0" w:space="0" w:color="auto"/>
                            <w:bottom w:val="none" w:sz="0" w:space="0" w:color="auto"/>
                            <w:right w:val="none" w:sz="0" w:space="0" w:color="auto"/>
                          </w:divBdr>
                          <w:divsChild>
                            <w:div w:id="1737626814">
                              <w:marLeft w:val="0"/>
                              <w:marRight w:val="0"/>
                              <w:marTop w:val="0"/>
                              <w:marBottom w:val="0"/>
                              <w:divBdr>
                                <w:top w:val="none" w:sz="0" w:space="0" w:color="auto"/>
                                <w:left w:val="none" w:sz="0" w:space="0" w:color="auto"/>
                                <w:bottom w:val="none" w:sz="0" w:space="0" w:color="auto"/>
                                <w:right w:val="none" w:sz="0" w:space="0" w:color="auto"/>
                              </w:divBdr>
                              <w:divsChild>
                                <w:div w:id="1813250621">
                                  <w:marLeft w:val="0"/>
                                  <w:marRight w:val="0"/>
                                  <w:marTop w:val="0"/>
                                  <w:marBottom w:val="0"/>
                                  <w:divBdr>
                                    <w:top w:val="none" w:sz="0" w:space="0" w:color="auto"/>
                                    <w:left w:val="none" w:sz="0" w:space="0" w:color="auto"/>
                                    <w:bottom w:val="none" w:sz="0" w:space="0" w:color="auto"/>
                                    <w:right w:val="none" w:sz="0" w:space="0" w:color="auto"/>
                                  </w:divBdr>
                                  <w:divsChild>
                                    <w:div w:id="1537887684">
                                      <w:marLeft w:val="0"/>
                                      <w:marRight w:val="0"/>
                                      <w:marTop w:val="0"/>
                                      <w:marBottom w:val="0"/>
                                      <w:divBdr>
                                        <w:top w:val="none" w:sz="0" w:space="0" w:color="auto"/>
                                        <w:left w:val="none" w:sz="0" w:space="0" w:color="auto"/>
                                        <w:bottom w:val="none" w:sz="0" w:space="0" w:color="auto"/>
                                        <w:right w:val="none" w:sz="0" w:space="0" w:color="auto"/>
                                      </w:divBdr>
                                      <w:divsChild>
                                        <w:div w:id="1604535934">
                                          <w:marLeft w:val="0"/>
                                          <w:marRight w:val="0"/>
                                          <w:marTop w:val="0"/>
                                          <w:marBottom w:val="0"/>
                                          <w:divBdr>
                                            <w:top w:val="none" w:sz="0" w:space="0" w:color="auto"/>
                                            <w:left w:val="none" w:sz="0" w:space="0" w:color="auto"/>
                                            <w:bottom w:val="none" w:sz="0" w:space="0" w:color="auto"/>
                                            <w:right w:val="none" w:sz="0" w:space="0" w:color="auto"/>
                                          </w:divBdr>
                                          <w:divsChild>
                                            <w:div w:id="1088619106">
                                              <w:marLeft w:val="0"/>
                                              <w:marRight w:val="0"/>
                                              <w:marTop w:val="0"/>
                                              <w:marBottom w:val="0"/>
                                              <w:divBdr>
                                                <w:top w:val="none" w:sz="0" w:space="0" w:color="auto"/>
                                                <w:left w:val="none" w:sz="0" w:space="0" w:color="auto"/>
                                                <w:bottom w:val="none" w:sz="0" w:space="0" w:color="auto"/>
                                                <w:right w:val="none" w:sz="0" w:space="0" w:color="auto"/>
                                              </w:divBdr>
                                              <w:divsChild>
                                                <w:div w:id="1856075853">
                                                  <w:marLeft w:val="0"/>
                                                  <w:marRight w:val="0"/>
                                                  <w:marTop w:val="0"/>
                                                  <w:marBottom w:val="0"/>
                                                  <w:divBdr>
                                                    <w:top w:val="none" w:sz="0" w:space="0" w:color="auto"/>
                                                    <w:left w:val="none" w:sz="0" w:space="0" w:color="auto"/>
                                                    <w:bottom w:val="none" w:sz="0" w:space="0" w:color="auto"/>
                                                    <w:right w:val="none" w:sz="0" w:space="0" w:color="auto"/>
                                                  </w:divBdr>
                                                  <w:divsChild>
                                                    <w:div w:id="1721126743">
                                                      <w:marLeft w:val="0"/>
                                                      <w:marRight w:val="0"/>
                                                      <w:marTop w:val="0"/>
                                                      <w:marBottom w:val="0"/>
                                                      <w:divBdr>
                                                        <w:top w:val="none" w:sz="0" w:space="0" w:color="auto"/>
                                                        <w:left w:val="none" w:sz="0" w:space="0" w:color="auto"/>
                                                        <w:bottom w:val="none" w:sz="0" w:space="0" w:color="auto"/>
                                                        <w:right w:val="none" w:sz="0" w:space="0" w:color="auto"/>
                                                      </w:divBdr>
                                                      <w:divsChild>
                                                        <w:div w:id="1431701704">
                                                          <w:marLeft w:val="0"/>
                                                          <w:marRight w:val="0"/>
                                                          <w:marTop w:val="0"/>
                                                          <w:marBottom w:val="0"/>
                                                          <w:divBdr>
                                                            <w:top w:val="none" w:sz="0" w:space="0" w:color="auto"/>
                                                            <w:left w:val="none" w:sz="0" w:space="0" w:color="auto"/>
                                                            <w:bottom w:val="none" w:sz="0" w:space="0" w:color="auto"/>
                                                            <w:right w:val="none" w:sz="0" w:space="0" w:color="auto"/>
                                                          </w:divBdr>
                                                          <w:divsChild>
                                                            <w:div w:id="1034690704">
                                                              <w:marLeft w:val="0"/>
                                                              <w:marRight w:val="0"/>
                                                              <w:marTop w:val="0"/>
                                                              <w:marBottom w:val="0"/>
                                                              <w:divBdr>
                                                                <w:top w:val="none" w:sz="0" w:space="0" w:color="auto"/>
                                                                <w:left w:val="none" w:sz="0" w:space="0" w:color="auto"/>
                                                                <w:bottom w:val="none" w:sz="0" w:space="0" w:color="auto"/>
                                                                <w:right w:val="none" w:sz="0" w:space="0" w:color="auto"/>
                                                              </w:divBdr>
                                                              <w:divsChild>
                                                                <w:div w:id="1153911051">
                                                                  <w:marLeft w:val="0"/>
                                                                  <w:marRight w:val="0"/>
                                                                  <w:marTop w:val="0"/>
                                                                  <w:marBottom w:val="0"/>
                                                                  <w:divBdr>
                                                                    <w:top w:val="none" w:sz="0" w:space="0" w:color="auto"/>
                                                                    <w:left w:val="none" w:sz="0" w:space="0" w:color="auto"/>
                                                                    <w:bottom w:val="none" w:sz="0" w:space="0" w:color="auto"/>
                                                                    <w:right w:val="none" w:sz="0" w:space="0" w:color="auto"/>
                                                                  </w:divBdr>
                                                                  <w:divsChild>
                                                                    <w:div w:id="1797022952">
                                                                      <w:marLeft w:val="0"/>
                                                                      <w:marRight w:val="0"/>
                                                                      <w:marTop w:val="0"/>
                                                                      <w:marBottom w:val="0"/>
                                                                      <w:divBdr>
                                                                        <w:top w:val="none" w:sz="0" w:space="0" w:color="auto"/>
                                                                        <w:left w:val="none" w:sz="0" w:space="0" w:color="auto"/>
                                                                        <w:bottom w:val="none" w:sz="0" w:space="0" w:color="auto"/>
                                                                        <w:right w:val="none" w:sz="0" w:space="0" w:color="auto"/>
                                                                      </w:divBdr>
                                                                      <w:divsChild>
                                                                        <w:div w:id="1254824788">
                                                                          <w:marLeft w:val="0"/>
                                                                          <w:marRight w:val="0"/>
                                                                          <w:marTop w:val="0"/>
                                                                          <w:marBottom w:val="0"/>
                                                                          <w:divBdr>
                                                                            <w:top w:val="none" w:sz="0" w:space="0" w:color="auto"/>
                                                                            <w:left w:val="none" w:sz="0" w:space="0" w:color="auto"/>
                                                                            <w:bottom w:val="none" w:sz="0" w:space="0" w:color="auto"/>
                                                                            <w:right w:val="none" w:sz="0" w:space="0" w:color="auto"/>
                                                                          </w:divBdr>
                                                                          <w:divsChild>
                                                                            <w:div w:id="670833698">
                                                                              <w:marLeft w:val="0"/>
                                                                              <w:marRight w:val="0"/>
                                                                              <w:marTop w:val="0"/>
                                                                              <w:marBottom w:val="0"/>
                                                                              <w:divBdr>
                                                                                <w:top w:val="none" w:sz="0" w:space="0" w:color="auto"/>
                                                                                <w:left w:val="none" w:sz="0" w:space="0" w:color="auto"/>
                                                                                <w:bottom w:val="none" w:sz="0" w:space="0" w:color="auto"/>
                                                                                <w:right w:val="none" w:sz="0" w:space="0" w:color="auto"/>
                                                                              </w:divBdr>
                                                                              <w:divsChild>
                                                                                <w:div w:id="1849252554">
                                                                                  <w:marLeft w:val="0"/>
                                                                                  <w:marRight w:val="0"/>
                                                                                  <w:marTop w:val="0"/>
                                                                                  <w:marBottom w:val="0"/>
                                                                                  <w:divBdr>
                                                                                    <w:top w:val="none" w:sz="0" w:space="0" w:color="auto"/>
                                                                                    <w:left w:val="none" w:sz="0" w:space="0" w:color="auto"/>
                                                                                    <w:bottom w:val="none" w:sz="0" w:space="0" w:color="auto"/>
                                                                                    <w:right w:val="none" w:sz="0" w:space="0" w:color="auto"/>
                                                                                  </w:divBdr>
                                                                                  <w:divsChild>
                                                                                    <w:div w:id="711618918">
                                                                                      <w:marLeft w:val="0"/>
                                                                                      <w:marRight w:val="0"/>
                                                                                      <w:marTop w:val="0"/>
                                                                                      <w:marBottom w:val="0"/>
                                                                                      <w:divBdr>
                                                                                        <w:top w:val="none" w:sz="0" w:space="0" w:color="auto"/>
                                                                                        <w:left w:val="none" w:sz="0" w:space="0" w:color="auto"/>
                                                                                        <w:bottom w:val="none" w:sz="0" w:space="0" w:color="auto"/>
                                                                                        <w:right w:val="none" w:sz="0" w:space="0" w:color="auto"/>
                                                                                      </w:divBdr>
                                                                                      <w:divsChild>
                                                                                        <w:div w:id="813107578">
                                                                                          <w:marLeft w:val="0"/>
                                                                                          <w:marRight w:val="0"/>
                                                                                          <w:marTop w:val="0"/>
                                                                                          <w:marBottom w:val="0"/>
                                                                                          <w:divBdr>
                                                                                            <w:top w:val="none" w:sz="0" w:space="0" w:color="auto"/>
                                                                                            <w:left w:val="none" w:sz="0" w:space="0" w:color="auto"/>
                                                                                            <w:bottom w:val="none" w:sz="0" w:space="0" w:color="auto"/>
                                                                                            <w:right w:val="none" w:sz="0" w:space="0" w:color="auto"/>
                                                                                          </w:divBdr>
                                                                                          <w:divsChild>
                                                                                            <w:div w:id="1803499225">
                                                                                              <w:marLeft w:val="0"/>
                                                                                              <w:marRight w:val="0"/>
                                                                                              <w:marTop w:val="0"/>
                                                                                              <w:marBottom w:val="0"/>
                                                                                              <w:divBdr>
                                                                                                <w:top w:val="none" w:sz="0" w:space="0" w:color="auto"/>
                                                                                                <w:left w:val="none" w:sz="0" w:space="0" w:color="auto"/>
                                                                                                <w:bottom w:val="none" w:sz="0" w:space="0" w:color="auto"/>
                                                                                                <w:right w:val="none" w:sz="0" w:space="0" w:color="auto"/>
                                                                                              </w:divBdr>
                                                                                              <w:divsChild>
                                                                                                <w:div w:id="927468214">
                                                                                                  <w:marLeft w:val="0"/>
                                                                                                  <w:marRight w:val="0"/>
                                                                                                  <w:marTop w:val="0"/>
                                                                                                  <w:marBottom w:val="0"/>
                                                                                                  <w:divBdr>
                                                                                                    <w:top w:val="none" w:sz="0" w:space="0" w:color="auto"/>
                                                                                                    <w:left w:val="none" w:sz="0" w:space="0" w:color="auto"/>
                                                                                                    <w:bottom w:val="none" w:sz="0" w:space="0" w:color="auto"/>
                                                                                                    <w:right w:val="none" w:sz="0" w:space="0" w:color="auto"/>
                                                                                                  </w:divBdr>
                                                                                                  <w:divsChild>
                                                                                                    <w:div w:id="112331801">
                                                                                                      <w:marLeft w:val="0"/>
                                                                                                      <w:marRight w:val="0"/>
                                                                                                      <w:marTop w:val="0"/>
                                                                                                      <w:marBottom w:val="0"/>
                                                                                                      <w:divBdr>
                                                                                                        <w:top w:val="none" w:sz="0" w:space="0" w:color="auto"/>
                                                                                                        <w:left w:val="none" w:sz="0" w:space="0" w:color="auto"/>
                                                                                                        <w:bottom w:val="none" w:sz="0" w:space="0" w:color="auto"/>
                                                                                                        <w:right w:val="none" w:sz="0" w:space="0" w:color="auto"/>
                                                                                                      </w:divBdr>
                                                                                                      <w:divsChild>
                                                                                                        <w:div w:id="195043250">
                                                                                                          <w:marLeft w:val="0"/>
                                                                                                          <w:marRight w:val="0"/>
                                                                                                          <w:marTop w:val="0"/>
                                                                                                          <w:marBottom w:val="0"/>
                                                                                                          <w:divBdr>
                                                                                                            <w:top w:val="none" w:sz="0" w:space="0" w:color="auto"/>
                                                                                                            <w:left w:val="none" w:sz="0" w:space="0" w:color="auto"/>
                                                                                                            <w:bottom w:val="none" w:sz="0" w:space="0" w:color="auto"/>
                                                                                                            <w:right w:val="none" w:sz="0" w:space="0" w:color="auto"/>
                                                                                                          </w:divBdr>
                                                                                                          <w:divsChild>
                                                                                                            <w:div w:id="1174809039">
                                                                                                              <w:marLeft w:val="0"/>
                                                                                                              <w:marRight w:val="0"/>
                                                                                                              <w:marTop w:val="0"/>
                                                                                                              <w:marBottom w:val="0"/>
                                                                                                              <w:divBdr>
                                                                                                                <w:top w:val="none" w:sz="0" w:space="0" w:color="auto"/>
                                                                                                                <w:left w:val="none" w:sz="0" w:space="0" w:color="auto"/>
                                                                                                                <w:bottom w:val="none" w:sz="0" w:space="0" w:color="auto"/>
                                                                                                                <w:right w:val="none" w:sz="0" w:space="0" w:color="auto"/>
                                                                                                              </w:divBdr>
                                                                                                              <w:divsChild>
                                                                                                                <w:div w:id="964040631">
                                                                                                                  <w:marLeft w:val="0"/>
                                                                                                                  <w:marRight w:val="0"/>
                                                                                                                  <w:marTop w:val="0"/>
                                                                                                                  <w:marBottom w:val="0"/>
                                                                                                                  <w:divBdr>
                                                                                                                    <w:top w:val="none" w:sz="0" w:space="0" w:color="auto"/>
                                                                                                                    <w:left w:val="none" w:sz="0" w:space="0" w:color="auto"/>
                                                                                                                    <w:bottom w:val="none" w:sz="0" w:space="0" w:color="auto"/>
                                                                                                                    <w:right w:val="none" w:sz="0" w:space="0" w:color="auto"/>
                                                                                                                  </w:divBdr>
                                                                                                                  <w:divsChild>
                                                                                                                    <w:div w:id="1370453098">
                                                                                                                      <w:marLeft w:val="0"/>
                                                                                                                      <w:marRight w:val="0"/>
                                                                                                                      <w:marTop w:val="0"/>
                                                                                                                      <w:marBottom w:val="0"/>
                                                                                                                      <w:divBdr>
                                                                                                                        <w:top w:val="none" w:sz="0" w:space="0" w:color="auto"/>
                                                                                                                        <w:left w:val="none" w:sz="0" w:space="0" w:color="auto"/>
                                                                                                                        <w:bottom w:val="none" w:sz="0" w:space="0" w:color="auto"/>
                                                                                                                        <w:right w:val="none" w:sz="0" w:space="0" w:color="auto"/>
                                                                                                                      </w:divBdr>
                                                                                                                      <w:divsChild>
                                                                                                                        <w:div w:id="783428263">
                                                                                                                          <w:marLeft w:val="0"/>
                                                                                                                          <w:marRight w:val="0"/>
                                                                                                                          <w:marTop w:val="0"/>
                                                                                                                          <w:marBottom w:val="0"/>
                                                                                                                          <w:divBdr>
                                                                                                                            <w:top w:val="none" w:sz="0" w:space="0" w:color="auto"/>
                                                                                                                            <w:left w:val="none" w:sz="0" w:space="0" w:color="auto"/>
                                                                                                                            <w:bottom w:val="none" w:sz="0" w:space="0" w:color="auto"/>
                                                                                                                            <w:right w:val="none" w:sz="0" w:space="0" w:color="auto"/>
                                                                                                                          </w:divBdr>
                                                                                                                          <w:divsChild>
                                                                                                                            <w:div w:id="521480570">
                                                                                                                              <w:marLeft w:val="0"/>
                                                                                                                              <w:marRight w:val="0"/>
                                                                                                                              <w:marTop w:val="0"/>
                                                                                                                              <w:marBottom w:val="0"/>
                                                                                                                              <w:divBdr>
                                                                                                                                <w:top w:val="none" w:sz="0" w:space="0" w:color="auto"/>
                                                                                                                                <w:left w:val="none" w:sz="0" w:space="0" w:color="auto"/>
                                                                                                                                <w:bottom w:val="none" w:sz="0" w:space="0" w:color="auto"/>
                                                                                                                                <w:right w:val="none" w:sz="0" w:space="0" w:color="auto"/>
                                                                                                                              </w:divBdr>
                                                                                                                            </w:div>
                                                                                                                            <w:div w:id="816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7972737">
      <w:bodyDiv w:val="1"/>
      <w:marLeft w:val="0"/>
      <w:marRight w:val="0"/>
      <w:marTop w:val="0"/>
      <w:marBottom w:val="0"/>
      <w:divBdr>
        <w:top w:val="none" w:sz="0" w:space="0" w:color="auto"/>
        <w:left w:val="none" w:sz="0" w:space="0" w:color="auto"/>
        <w:bottom w:val="none" w:sz="0" w:space="0" w:color="auto"/>
        <w:right w:val="none" w:sz="0" w:space="0" w:color="auto"/>
      </w:divBdr>
      <w:divsChild>
        <w:div w:id="2057272754">
          <w:marLeft w:val="0"/>
          <w:marRight w:val="0"/>
          <w:marTop w:val="0"/>
          <w:marBottom w:val="0"/>
          <w:divBdr>
            <w:top w:val="none" w:sz="0" w:space="0" w:color="auto"/>
            <w:left w:val="none" w:sz="0" w:space="0" w:color="auto"/>
            <w:bottom w:val="none" w:sz="0" w:space="0" w:color="auto"/>
            <w:right w:val="none" w:sz="0" w:space="0" w:color="auto"/>
          </w:divBdr>
          <w:divsChild>
            <w:div w:id="1796557719">
              <w:marLeft w:val="0"/>
              <w:marRight w:val="0"/>
              <w:marTop w:val="0"/>
              <w:marBottom w:val="0"/>
              <w:divBdr>
                <w:top w:val="none" w:sz="0" w:space="0" w:color="auto"/>
                <w:left w:val="none" w:sz="0" w:space="0" w:color="auto"/>
                <w:bottom w:val="none" w:sz="0" w:space="0" w:color="auto"/>
                <w:right w:val="none" w:sz="0" w:space="0" w:color="auto"/>
              </w:divBdr>
              <w:divsChild>
                <w:div w:id="375006393">
                  <w:marLeft w:val="0"/>
                  <w:marRight w:val="0"/>
                  <w:marTop w:val="0"/>
                  <w:marBottom w:val="0"/>
                  <w:divBdr>
                    <w:top w:val="none" w:sz="0" w:space="0" w:color="auto"/>
                    <w:left w:val="none" w:sz="0" w:space="0" w:color="auto"/>
                    <w:bottom w:val="none" w:sz="0" w:space="0" w:color="auto"/>
                    <w:right w:val="none" w:sz="0" w:space="0" w:color="auto"/>
                  </w:divBdr>
                  <w:divsChild>
                    <w:div w:id="434642413">
                      <w:marLeft w:val="0"/>
                      <w:marRight w:val="0"/>
                      <w:marTop w:val="0"/>
                      <w:marBottom w:val="0"/>
                      <w:divBdr>
                        <w:top w:val="none" w:sz="0" w:space="0" w:color="auto"/>
                        <w:left w:val="none" w:sz="0" w:space="0" w:color="auto"/>
                        <w:bottom w:val="none" w:sz="0" w:space="0" w:color="auto"/>
                        <w:right w:val="none" w:sz="0" w:space="0" w:color="auto"/>
                      </w:divBdr>
                      <w:divsChild>
                        <w:div w:id="1391461380">
                          <w:marLeft w:val="0"/>
                          <w:marRight w:val="0"/>
                          <w:marTop w:val="0"/>
                          <w:marBottom w:val="0"/>
                          <w:divBdr>
                            <w:top w:val="none" w:sz="0" w:space="0" w:color="auto"/>
                            <w:left w:val="none" w:sz="0" w:space="0" w:color="auto"/>
                            <w:bottom w:val="none" w:sz="0" w:space="0" w:color="auto"/>
                            <w:right w:val="none" w:sz="0" w:space="0" w:color="auto"/>
                          </w:divBdr>
                          <w:divsChild>
                            <w:div w:id="231816549">
                              <w:marLeft w:val="0"/>
                              <w:marRight w:val="0"/>
                              <w:marTop w:val="0"/>
                              <w:marBottom w:val="0"/>
                              <w:divBdr>
                                <w:top w:val="none" w:sz="0" w:space="0" w:color="auto"/>
                                <w:left w:val="none" w:sz="0" w:space="0" w:color="auto"/>
                                <w:bottom w:val="none" w:sz="0" w:space="0" w:color="auto"/>
                                <w:right w:val="none" w:sz="0" w:space="0" w:color="auto"/>
                              </w:divBdr>
                              <w:divsChild>
                                <w:div w:id="951867015">
                                  <w:marLeft w:val="0"/>
                                  <w:marRight w:val="0"/>
                                  <w:marTop w:val="0"/>
                                  <w:marBottom w:val="0"/>
                                  <w:divBdr>
                                    <w:top w:val="none" w:sz="0" w:space="0" w:color="auto"/>
                                    <w:left w:val="none" w:sz="0" w:space="0" w:color="auto"/>
                                    <w:bottom w:val="none" w:sz="0" w:space="0" w:color="auto"/>
                                    <w:right w:val="none" w:sz="0" w:space="0" w:color="auto"/>
                                  </w:divBdr>
                                  <w:divsChild>
                                    <w:div w:id="2095012695">
                                      <w:marLeft w:val="0"/>
                                      <w:marRight w:val="0"/>
                                      <w:marTop w:val="0"/>
                                      <w:marBottom w:val="0"/>
                                      <w:divBdr>
                                        <w:top w:val="none" w:sz="0" w:space="0" w:color="auto"/>
                                        <w:left w:val="none" w:sz="0" w:space="0" w:color="auto"/>
                                        <w:bottom w:val="none" w:sz="0" w:space="0" w:color="auto"/>
                                        <w:right w:val="none" w:sz="0" w:space="0" w:color="auto"/>
                                      </w:divBdr>
                                      <w:divsChild>
                                        <w:div w:id="924218566">
                                          <w:marLeft w:val="0"/>
                                          <w:marRight w:val="0"/>
                                          <w:marTop w:val="0"/>
                                          <w:marBottom w:val="0"/>
                                          <w:divBdr>
                                            <w:top w:val="none" w:sz="0" w:space="0" w:color="auto"/>
                                            <w:left w:val="none" w:sz="0" w:space="0" w:color="auto"/>
                                            <w:bottom w:val="none" w:sz="0" w:space="0" w:color="auto"/>
                                            <w:right w:val="none" w:sz="0" w:space="0" w:color="auto"/>
                                          </w:divBdr>
                                          <w:divsChild>
                                            <w:div w:id="705445627">
                                              <w:marLeft w:val="0"/>
                                              <w:marRight w:val="0"/>
                                              <w:marTop w:val="0"/>
                                              <w:marBottom w:val="0"/>
                                              <w:divBdr>
                                                <w:top w:val="none" w:sz="0" w:space="0" w:color="auto"/>
                                                <w:left w:val="none" w:sz="0" w:space="0" w:color="auto"/>
                                                <w:bottom w:val="none" w:sz="0" w:space="0" w:color="auto"/>
                                                <w:right w:val="none" w:sz="0" w:space="0" w:color="auto"/>
                                              </w:divBdr>
                                              <w:divsChild>
                                                <w:div w:id="351879584">
                                                  <w:marLeft w:val="0"/>
                                                  <w:marRight w:val="0"/>
                                                  <w:marTop w:val="0"/>
                                                  <w:marBottom w:val="0"/>
                                                  <w:divBdr>
                                                    <w:top w:val="none" w:sz="0" w:space="0" w:color="auto"/>
                                                    <w:left w:val="none" w:sz="0" w:space="0" w:color="auto"/>
                                                    <w:bottom w:val="none" w:sz="0" w:space="0" w:color="auto"/>
                                                    <w:right w:val="none" w:sz="0" w:space="0" w:color="auto"/>
                                                  </w:divBdr>
                                                  <w:divsChild>
                                                    <w:div w:id="2087484545">
                                                      <w:marLeft w:val="0"/>
                                                      <w:marRight w:val="0"/>
                                                      <w:marTop w:val="0"/>
                                                      <w:marBottom w:val="0"/>
                                                      <w:divBdr>
                                                        <w:top w:val="none" w:sz="0" w:space="0" w:color="auto"/>
                                                        <w:left w:val="none" w:sz="0" w:space="0" w:color="auto"/>
                                                        <w:bottom w:val="none" w:sz="0" w:space="0" w:color="auto"/>
                                                        <w:right w:val="none" w:sz="0" w:space="0" w:color="auto"/>
                                                      </w:divBdr>
                                                      <w:divsChild>
                                                        <w:div w:id="104816026">
                                                          <w:marLeft w:val="0"/>
                                                          <w:marRight w:val="0"/>
                                                          <w:marTop w:val="0"/>
                                                          <w:marBottom w:val="0"/>
                                                          <w:divBdr>
                                                            <w:top w:val="none" w:sz="0" w:space="0" w:color="auto"/>
                                                            <w:left w:val="none" w:sz="0" w:space="0" w:color="auto"/>
                                                            <w:bottom w:val="none" w:sz="0" w:space="0" w:color="auto"/>
                                                            <w:right w:val="none" w:sz="0" w:space="0" w:color="auto"/>
                                                          </w:divBdr>
                                                          <w:divsChild>
                                                            <w:div w:id="1960837440">
                                                              <w:marLeft w:val="0"/>
                                                              <w:marRight w:val="0"/>
                                                              <w:marTop w:val="0"/>
                                                              <w:marBottom w:val="0"/>
                                                              <w:divBdr>
                                                                <w:top w:val="none" w:sz="0" w:space="0" w:color="auto"/>
                                                                <w:left w:val="none" w:sz="0" w:space="0" w:color="auto"/>
                                                                <w:bottom w:val="none" w:sz="0" w:space="0" w:color="auto"/>
                                                                <w:right w:val="none" w:sz="0" w:space="0" w:color="auto"/>
                                                              </w:divBdr>
                                                              <w:divsChild>
                                                                <w:div w:id="1047604013">
                                                                  <w:marLeft w:val="0"/>
                                                                  <w:marRight w:val="0"/>
                                                                  <w:marTop w:val="0"/>
                                                                  <w:marBottom w:val="0"/>
                                                                  <w:divBdr>
                                                                    <w:top w:val="none" w:sz="0" w:space="0" w:color="auto"/>
                                                                    <w:left w:val="none" w:sz="0" w:space="0" w:color="auto"/>
                                                                    <w:bottom w:val="none" w:sz="0" w:space="0" w:color="auto"/>
                                                                    <w:right w:val="none" w:sz="0" w:space="0" w:color="auto"/>
                                                                  </w:divBdr>
                                                                  <w:divsChild>
                                                                    <w:div w:id="1571772344">
                                                                      <w:marLeft w:val="0"/>
                                                                      <w:marRight w:val="0"/>
                                                                      <w:marTop w:val="0"/>
                                                                      <w:marBottom w:val="0"/>
                                                                      <w:divBdr>
                                                                        <w:top w:val="none" w:sz="0" w:space="0" w:color="auto"/>
                                                                        <w:left w:val="none" w:sz="0" w:space="0" w:color="auto"/>
                                                                        <w:bottom w:val="none" w:sz="0" w:space="0" w:color="auto"/>
                                                                        <w:right w:val="none" w:sz="0" w:space="0" w:color="auto"/>
                                                                      </w:divBdr>
                                                                      <w:divsChild>
                                                                        <w:div w:id="1718623200">
                                                                          <w:marLeft w:val="0"/>
                                                                          <w:marRight w:val="0"/>
                                                                          <w:marTop w:val="0"/>
                                                                          <w:marBottom w:val="0"/>
                                                                          <w:divBdr>
                                                                            <w:top w:val="none" w:sz="0" w:space="0" w:color="auto"/>
                                                                            <w:left w:val="none" w:sz="0" w:space="0" w:color="auto"/>
                                                                            <w:bottom w:val="none" w:sz="0" w:space="0" w:color="auto"/>
                                                                            <w:right w:val="none" w:sz="0" w:space="0" w:color="auto"/>
                                                                          </w:divBdr>
                                                                          <w:divsChild>
                                                                            <w:div w:id="174343492">
                                                                              <w:marLeft w:val="0"/>
                                                                              <w:marRight w:val="0"/>
                                                                              <w:marTop w:val="0"/>
                                                                              <w:marBottom w:val="0"/>
                                                                              <w:divBdr>
                                                                                <w:top w:val="none" w:sz="0" w:space="0" w:color="auto"/>
                                                                                <w:left w:val="none" w:sz="0" w:space="0" w:color="auto"/>
                                                                                <w:bottom w:val="none" w:sz="0" w:space="0" w:color="auto"/>
                                                                                <w:right w:val="none" w:sz="0" w:space="0" w:color="auto"/>
                                                                              </w:divBdr>
                                                                              <w:divsChild>
                                                                                <w:div w:id="1330644712">
                                                                                  <w:marLeft w:val="0"/>
                                                                                  <w:marRight w:val="0"/>
                                                                                  <w:marTop w:val="0"/>
                                                                                  <w:marBottom w:val="0"/>
                                                                                  <w:divBdr>
                                                                                    <w:top w:val="none" w:sz="0" w:space="0" w:color="auto"/>
                                                                                    <w:left w:val="none" w:sz="0" w:space="0" w:color="auto"/>
                                                                                    <w:bottom w:val="none" w:sz="0" w:space="0" w:color="auto"/>
                                                                                    <w:right w:val="none" w:sz="0" w:space="0" w:color="auto"/>
                                                                                  </w:divBdr>
                                                                                  <w:divsChild>
                                                                                    <w:div w:id="2115905284">
                                                                                      <w:marLeft w:val="0"/>
                                                                                      <w:marRight w:val="0"/>
                                                                                      <w:marTop w:val="0"/>
                                                                                      <w:marBottom w:val="0"/>
                                                                                      <w:divBdr>
                                                                                        <w:top w:val="none" w:sz="0" w:space="0" w:color="auto"/>
                                                                                        <w:left w:val="none" w:sz="0" w:space="0" w:color="auto"/>
                                                                                        <w:bottom w:val="none" w:sz="0" w:space="0" w:color="auto"/>
                                                                                        <w:right w:val="none" w:sz="0" w:space="0" w:color="auto"/>
                                                                                      </w:divBdr>
                                                                                      <w:divsChild>
                                                                                        <w:div w:id="134029808">
                                                                                          <w:marLeft w:val="0"/>
                                                                                          <w:marRight w:val="0"/>
                                                                                          <w:marTop w:val="0"/>
                                                                                          <w:marBottom w:val="0"/>
                                                                                          <w:divBdr>
                                                                                            <w:top w:val="none" w:sz="0" w:space="0" w:color="auto"/>
                                                                                            <w:left w:val="none" w:sz="0" w:space="0" w:color="auto"/>
                                                                                            <w:bottom w:val="none" w:sz="0" w:space="0" w:color="auto"/>
                                                                                            <w:right w:val="none" w:sz="0" w:space="0" w:color="auto"/>
                                                                                          </w:divBdr>
                                                                                          <w:divsChild>
                                                                                            <w:div w:id="963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4549634">
      <w:bodyDiv w:val="1"/>
      <w:marLeft w:val="0"/>
      <w:marRight w:val="0"/>
      <w:marTop w:val="0"/>
      <w:marBottom w:val="0"/>
      <w:divBdr>
        <w:top w:val="none" w:sz="0" w:space="0" w:color="auto"/>
        <w:left w:val="none" w:sz="0" w:space="0" w:color="auto"/>
        <w:bottom w:val="none" w:sz="0" w:space="0" w:color="auto"/>
        <w:right w:val="none" w:sz="0" w:space="0" w:color="auto"/>
      </w:divBdr>
      <w:divsChild>
        <w:div w:id="926307333">
          <w:marLeft w:val="0"/>
          <w:marRight w:val="0"/>
          <w:marTop w:val="0"/>
          <w:marBottom w:val="0"/>
          <w:divBdr>
            <w:top w:val="none" w:sz="0" w:space="0" w:color="auto"/>
            <w:left w:val="none" w:sz="0" w:space="0" w:color="auto"/>
            <w:bottom w:val="none" w:sz="0" w:space="0" w:color="auto"/>
            <w:right w:val="none" w:sz="0" w:space="0" w:color="auto"/>
          </w:divBdr>
          <w:divsChild>
            <w:div w:id="214046740">
              <w:marLeft w:val="0"/>
              <w:marRight w:val="0"/>
              <w:marTop w:val="0"/>
              <w:marBottom w:val="0"/>
              <w:divBdr>
                <w:top w:val="none" w:sz="0" w:space="0" w:color="auto"/>
                <w:left w:val="none" w:sz="0" w:space="0" w:color="auto"/>
                <w:bottom w:val="none" w:sz="0" w:space="0" w:color="auto"/>
                <w:right w:val="none" w:sz="0" w:space="0" w:color="auto"/>
              </w:divBdr>
              <w:divsChild>
                <w:div w:id="1726637297">
                  <w:marLeft w:val="0"/>
                  <w:marRight w:val="0"/>
                  <w:marTop w:val="0"/>
                  <w:marBottom w:val="0"/>
                  <w:divBdr>
                    <w:top w:val="none" w:sz="0" w:space="0" w:color="auto"/>
                    <w:left w:val="none" w:sz="0" w:space="0" w:color="auto"/>
                    <w:bottom w:val="none" w:sz="0" w:space="0" w:color="auto"/>
                    <w:right w:val="none" w:sz="0" w:space="0" w:color="auto"/>
                  </w:divBdr>
                  <w:divsChild>
                    <w:div w:id="38435691">
                      <w:marLeft w:val="0"/>
                      <w:marRight w:val="0"/>
                      <w:marTop w:val="0"/>
                      <w:marBottom w:val="0"/>
                      <w:divBdr>
                        <w:top w:val="none" w:sz="0" w:space="0" w:color="auto"/>
                        <w:left w:val="none" w:sz="0" w:space="0" w:color="auto"/>
                        <w:bottom w:val="none" w:sz="0" w:space="0" w:color="auto"/>
                        <w:right w:val="none" w:sz="0" w:space="0" w:color="auto"/>
                      </w:divBdr>
                      <w:divsChild>
                        <w:div w:id="1937864322">
                          <w:marLeft w:val="0"/>
                          <w:marRight w:val="0"/>
                          <w:marTop w:val="0"/>
                          <w:marBottom w:val="0"/>
                          <w:divBdr>
                            <w:top w:val="none" w:sz="0" w:space="0" w:color="auto"/>
                            <w:left w:val="none" w:sz="0" w:space="0" w:color="auto"/>
                            <w:bottom w:val="none" w:sz="0" w:space="0" w:color="auto"/>
                            <w:right w:val="none" w:sz="0" w:space="0" w:color="auto"/>
                          </w:divBdr>
                          <w:divsChild>
                            <w:div w:id="2105032074">
                              <w:marLeft w:val="0"/>
                              <w:marRight w:val="0"/>
                              <w:marTop w:val="0"/>
                              <w:marBottom w:val="0"/>
                              <w:divBdr>
                                <w:top w:val="none" w:sz="0" w:space="0" w:color="auto"/>
                                <w:left w:val="none" w:sz="0" w:space="0" w:color="auto"/>
                                <w:bottom w:val="none" w:sz="0" w:space="0" w:color="auto"/>
                                <w:right w:val="none" w:sz="0" w:space="0" w:color="auto"/>
                              </w:divBdr>
                              <w:divsChild>
                                <w:div w:id="90005591">
                                  <w:marLeft w:val="0"/>
                                  <w:marRight w:val="0"/>
                                  <w:marTop w:val="0"/>
                                  <w:marBottom w:val="0"/>
                                  <w:divBdr>
                                    <w:top w:val="none" w:sz="0" w:space="0" w:color="auto"/>
                                    <w:left w:val="none" w:sz="0" w:space="0" w:color="auto"/>
                                    <w:bottom w:val="none" w:sz="0" w:space="0" w:color="auto"/>
                                    <w:right w:val="none" w:sz="0" w:space="0" w:color="auto"/>
                                  </w:divBdr>
                                  <w:divsChild>
                                    <w:div w:id="1685132947">
                                      <w:marLeft w:val="0"/>
                                      <w:marRight w:val="0"/>
                                      <w:marTop w:val="0"/>
                                      <w:marBottom w:val="0"/>
                                      <w:divBdr>
                                        <w:top w:val="none" w:sz="0" w:space="0" w:color="auto"/>
                                        <w:left w:val="none" w:sz="0" w:space="0" w:color="auto"/>
                                        <w:bottom w:val="none" w:sz="0" w:space="0" w:color="auto"/>
                                        <w:right w:val="none" w:sz="0" w:space="0" w:color="auto"/>
                                      </w:divBdr>
                                      <w:divsChild>
                                        <w:div w:id="916090400">
                                          <w:marLeft w:val="0"/>
                                          <w:marRight w:val="0"/>
                                          <w:marTop w:val="0"/>
                                          <w:marBottom w:val="0"/>
                                          <w:divBdr>
                                            <w:top w:val="none" w:sz="0" w:space="0" w:color="auto"/>
                                            <w:left w:val="none" w:sz="0" w:space="0" w:color="auto"/>
                                            <w:bottom w:val="none" w:sz="0" w:space="0" w:color="auto"/>
                                            <w:right w:val="none" w:sz="0" w:space="0" w:color="auto"/>
                                          </w:divBdr>
                                          <w:divsChild>
                                            <w:div w:id="2036538882">
                                              <w:marLeft w:val="0"/>
                                              <w:marRight w:val="0"/>
                                              <w:marTop w:val="0"/>
                                              <w:marBottom w:val="0"/>
                                              <w:divBdr>
                                                <w:top w:val="none" w:sz="0" w:space="0" w:color="auto"/>
                                                <w:left w:val="none" w:sz="0" w:space="0" w:color="auto"/>
                                                <w:bottom w:val="none" w:sz="0" w:space="0" w:color="auto"/>
                                                <w:right w:val="none" w:sz="0" w:space="0" w:color="auto"/>
                                              </w:divBdr>
                                              <w:divsChild>
                                                <w:div w:id="2122649531">
                                                  <w:marLeft w:val="0"/>
                                                  <w:marRight w:val="0"/>
                                                  <w:marTop w:val="0"/>
                                                  <w:marBottom w:val="0"/>
                                                  <w:divBdr>
                                                    <w:top w:val="none" w:sz="0" w:space="0" w:color="auto"/>
                                                    <w:left w:val="none" w:sz="0" w:space="0" w:color="auto"/>
                                                    <w:bottom w:val="none" w:sz="0" w:space="0" w:color="auto"/>
                                                    <w:right w:val="none" w:sz="0" w:space="0" w:color="auto"/>
                                                  </w:divBdr>
                                                  <w:divsChild>
                                                    <w:div w:id="1157305539">
                                                      <w:marLeft w:val="0"/>
                                                      <w:marRight w:val="0"/>
                                                      <w:marTop w:val="0"/>
                                                      <w:marBottom w:val="0"/>
                                                      <w:divBdr>
                                                        <w:top w:val="none" w:sz="0" w:space="0" w:color="auto"/>
                                                        <w:left w:val="none" w:sz="0" w:space="0" w:color="auto"/>
                                                        <w:bottom w:val="none" w:sz="0" w:space="0" w:color="auto"/>
                                                        <w:right w:val="none" w:sz="0" w:space="0" w:color="auto"/>
                                                      </w:divBdr>
                                                      <w:divsChild>
                                                        <w:div w:id="2122723293">
                                                          <w:marLeft w:val="0"/>
                                                          <w:marRight w:val="0"/>
                                                          <w:marTop w:val="0"/>
                                                          <w:marBottom w:val="0"/>
                                                          <w:divBdr>
                                                            <w:top w:val="none" w:sz="0" w:space="0" w:color="auto"/>
                                                            <w:left w:val="none" w:sz="0" w:space="0" w:color="auto"/>
                                                            <w:bottom w:val="none" w:sz="0" w:space="0" w:color="auto"/>
                                                            <w:right w:val="none" w:sz="0" w:space="0" w:color="auto"/>
                                                          </w:divBdr>
                                                          <w:divsChild>
                                                            <w:div w:id="1640303964">
                                                              <w:marLeft w:val="0"/>
                                                              <w:marRight w:val="0"/>
                                                              <w:marTop w:val="0"/>
                                                              <w:marBottom w:val="0"/>
                                                              <w:divBdr>
                                                                <w:top w:val="none" w:sz="0" w:space="0" w:color="auto"/>
                                                                <w:left w:val="none" w:sz="0" w:space="0" w:color="auto"/>
                                                                <w:bottom w:val="none" w:sz="0" w:space="0" w:color="auto"/>
                                                                <w:right w:val="none" w:sz="0" w:space="0" w:color="auto"/>
                                                              </w:divBdr>
                                                              <w:divsChild>
                                                                <w:div w:id="2021930244">
                                                                  <w:marLeft w:val="0"/>
                                                                  <w:marRight w:val="0"/>
                                                                  <w:marTop w:val="0"/>
                                                                  <w:marBottom w:val="0"/>
                                                                  <w:divBdr>
                                                                    <w:top w:val="none" w:sz="0" w:space="0" w:color="auto"/>
                                                                    <w:left w:val="none" w:sz="0" w:space="0" w:color="auto"/>
                                                                    <w:bottom w:val="none" w:sz="0" w:space="0" w:color="auto"/>
                                                                    <w:right w:val="none" w:sz="0" w:space="0" w:color="auto"/>
                                                                  </w:divBdr>
                                                                  <w:divsChild>
                                                                    <w:div w:id="1247304593">
                                                                      <w:marLeft w:val="0"/>
                                                                      <w:marRight w:val="0"/>
                                                                      <w:marTop w:val="0"/>
                                                                      <w:marBottom w:val="0"/>
                                                                      <w:divBdr>
                                                                        <w:top w:val="none" w:sz="0" w:space="0" w:color="auto"/>
                                                                        <w:left w:val="none" w:sz="0" w:space="0" w:color="auto"/>
                                                                        <w:bottom w:val="none" w:sz="0" w:space="0" w:color="auto"/>
                                                                        <w:right w:val="none" w:sz="0" w:space="0" w:color="auto"/>
                                                                      </w:divBdr>
                                                                      <w:divsChild>
                                                                        <w:div w:id="1938127662">
                                                                          <w:marLeft w:val="0"/>
                                                                          <w:marRight w:val="0"/>
                                                                          <w:marTop w:val="0"/>
                                                                          <w:marBottom w:val="0"/>
                                                                          <w:divBdr>
                                                                            <w:top w:val="none" w:sz="0" w:space="0" w:color="auto"/>
                                                                            <w:left w:val="none" w:sz="0" w:space="0" w:color="auto"/>
                                                                            <w:bottom w:val="none" w:sz="0" w:space="0" w:color="auto"/>
                                                                            <w:right w:val="none" w:sz="0" w:space="0" w:color="auto"/>
                                                                          </w:divBdr>
                                                                          <w:divsChild>
                                                                            <w:div w:id="1291978649">
                                                                              <w:marLeft w:val="0"/>
                                                                              <w:marRight w:val="0"/>
                                                                              <w:marTop w:val="0"/>
                                                                              <w:marBottom w:val="0"/>
                                                                              <w:divBdr>
                                                                                <w:top w:val="none" w:sz="0" w:space="0" w:color="auto"/>
                                                                                <w:left w:val="none" w:sz="0" w:space="0" w:color="auto"/>
                                                                                <w:bottom w:val="none" w:sz="0" w:space="0" w:color="auto"/>
                                                                                <w:right w:val="none" w:sz="0" w:space="0" w:color="auto"/>
                                                                              </w:divBdr>
                                                                              <w:divsChild>
                                                                                <w:div w:id="626351916">
                                                                                  <w:marLeft w:val="0"/>
                                                                                  <w:marRight w:val="0"/>
                                                                                  <w:marTop w:val="0"/>
                                                                                  <w:marBottom w:val="0"/>
                                                                                  <w:divBdr>
                                                                                    <w:top w:val="none" w:sz="0" w:space="0" w:color="auto"/>
                                                                                    <w:left w:val="none" w:sz="0" w:space="0" w:color="auto"/>
                                                                                    <w:bottom w:val="none" w:sz="0" w:space="0" w:color="auto"/>
                                                                                    <w:right w:val="none" w:sz="0" w:space="0" w:color="auto"/>
                                                                                  </w:divBdr>
                                                                                  <w:divsChild>
                                                                                    <w:div w:id="394548761">
                                                                                      <w:marLeft w:val="0"/>
                                                                                      <w:marRight w:val="0"/>
                                                                                      <w:marTop w:val="0"/>
                                                                                      <w:marBottom w:val="0"/>
                                                                                      <w:divBdr>
                                                                                        <w:top w:val="none" w:sz="0" w:space="0" w:color="auto"/>
                                                                                        <w:left w:val="none" w:sz="0" w:space="0" w:color="auto"/>
                                                                                        <w:bottom w:val="none" w:sz="0" w:space="0" w:color="auto"/>
                                                                                        <w:right w:val="none" w:sz="0" w:space="0" w:color="auto"/>
                                                                                      </w:divBdr>
                                                                                      <w:divsChild>
                                                                                        <w:div w:id="800734516">
                                                                                          <w:marLeft w:val="0"/>
                                                                                          <w:marRight w:val="0"/>
                                                                                          <w:marTop w:val="0"/>
                                                                                          <w:marBottom w:val="0"/>
                                                                                          <w:divBdr>
                                                                                            <w:top w:val="none" w:sz="0" w:space="0" w:color="auto"/>
                                                                                            <w:left w:val="none" w:sz="0" w:space="0" w:color="auto"/>
                                                                                            <w:bottom w:val="none" w:sz="0" w:space="0" w:color="auto"/>
                                                                                            <w:right w:val="none" w:sz="0" w:space="0" w:color="auto"/>
                                                                                          </w:divBdr>
                                                                                          <w:divsChild>
                                                                                            <w:div w:id="1191410007">
                                                                                              <w:marLeft w:val="0"/>
                                                                                              <w:marRight w:val="0"/>
                                                                                              <w:marTop w:val="0"/>
                                                                                              <w:marBottom w:val="0"/>
                                                                                              <w:divBdr>
                                                                                                <w:top w:val="none" w:sz="0" w:space="0" w:color="auto"/>
                                                                                                <w:left w:val="none" w:sz="0" w:space="0" w:color="auto"/>
                                                                                                <w:bottom w:val="none" w:sz="0" w:space="0" w:color="auto"/>
                                                                                                <w:right w:val="none" w:sz="0" w:space="0" w:color="auto"/>
                                                                                              </w:divBdr>
                                                                                              <w:divsChild>
                                                                                                <w:div w:id="1182667923">
                                                                                                  <w:marLeft w:val="0"/>
                                                                                                  <w:marRight w:val="0"/>
                                                                                                  <w:marTop w:val="0"/>
                                                                                                  <w:marBottom w:val="0"/>
                                                                                                  <w:divBdr>
                                                                                                    <w:top w:val="none" w:sz="0" w:space="0" w:color="auto"/>
                                                                                                    <w:left w:val="none" w:sz="0" w:space="0" w:color="auto"/>
                                                                                                    <w:bottom w:val="none" w:sz="0" w:space="0" w:color="auto"/>
                                                                                                    <w:right w:val="none" w:sz="0" w:space="0" w:color="auto"/>
                                                                                                  </w:divBdr>
                                                                                                  <w:divsChild>
                                                                                                    <w:div w:id="1189103496">
                                                                                                      <w:marLeft w:val="0"/>
                                                                                                      <w:marRight w:val="0"/>
                                                                                                      <w:marTop w:val="0"/>
                                                                                                      <w:marBottom w:val="0"/>
                                                                                                      <w:divBdr>
                                                                                                        <w:top w:val="none" w:sz="0" w:space="0" w:color="auto"/>
                                                                                                        <w:left w:val="none" w:sz="0" w:space="0" w:color="auto"/>
                                                                                                        <w:bottom w:val="none" w:sz="0" w:space="0" w:color="auto"/>
                                                                                                        <w:right w:val="none" w:sz="0" w:space="0" w:color="auto"/>
                                                                                                      </w:divBdr>
                                                                                                      <w:divsChild>
                                                                                                        <w:div w:id="822159288">
                                                                                                          <w:marLeft w:val="0"/>
                                                                                                          <w:marRight w:val="0"/>
                                                                                                          <w:marTop w:val="0"/>
                                                                                                          <w:marBottom w:val="0"/>
                                                                                                          <w:divBdr>
                                                                                                            <w:top w:val="none" w:sz="0" w:space="0" w:color="auto"/>
                                                                                                            <w:left w:val="none" w:sz="0" w:space="0" w:color="auto"/>
                                                                                                            <w:bottom w:val="none" w:sz="0" w:space="0" w:color="auto"/>
                                                                                                            <w:right w:val="none" w:sz="0" w:space="0" w:color="auto"/>
                                                                                                          </w:divBdr>
                                                                                                          <w:divsChild>
                                                                                                            <w:div w:id="1792088149">
                                                                                                              <w:marLeft w:val="0"/>
                                                                                                              <w:marRight w:val="0"/>
                                                                                                              <w:marTop w:val="0"/>
                                                                                                              <w:marBottom w:val="0"/>
                                                                                                              <w:divBdr>
                                                                                                                <w:top w:val="none" w:sz="0" w:space="0" w:color="auto"/>
                                                                                                                <w:left w:val="none" w:sz="0" w:space="0" w:color="auto"/>
                                                                                                                <w:bottom w:val="none" w:sz="0" w:space="0" w:color="auto"/>
                                                                                                                <w:right w:val="none" w:sz="0" w:space="0" w:color="auto"/>
                                                                                                              </w:divBdr>
                                                                                                              <w:divsChild>
                                                                                                                <w:div w:id="1644699803">
                                                                                                                  <w:marLeft w:val="0"/>
                                                                                                                  <w:marRight w:val="0"/>
                                                                                                                  <w:marTop w:val="0"/>
                                                                                                                  <w:marBottom w:val="0"/>
                                                                                                                  <w:divBdr>
                                                                                                                    <w:top w:val="none" w:sz="0" w:space="0" w:color="auto"/>
                                                                                                                    <w:left w:val="none" w:sz="0" w:space="0" w:color="auto"/>
                                                                                                                    <w:bottom w:val="none" w:sz="0" w:space="0" w:color="auto"/>
                                                                                                                    <w:right w:val="none" w:sz="0" w:space="0" w:color="auto"/>
                                                                                                                  </w:divBdr>
                                                                                                                </w:div>
                                                                                                              </w:divsChild>
                                                                                                            </w:div>
                                                                                                            <w:div w:id="1546288348">
                                                                                                              <w:marLeft w:val="0"/>
                                                                                                              <w:marRight w:val="0"/>
                                                                                                              <w:marTop w:val="0"/>
                                                                                                              <w:marBottom w:val="0"/>
                                                                                                              <w:divBdr>
                                                                                                                <w:top w:val="none" w:sz="0" w:space="0" w:color="auto"/>
                                                                                                                <w:left w:val="none" w:sz="0" w:space="0" w:color="auto"/>
                                                                                                                <w:bottom w:val="none" w:sz="0" w:space="0" w:color="auto"/>
                                                                                                                <w:right w:val="none" w:sz="0" w:space="0" w:color="auto"/>
                                                                                                              </w:divBdr>
                                                                                                              <w:divsChild>
                                                                                                                <w:div w:id="1849174742">
                                                                                                                  <w:marLeft w:val="0"/>
                                                                                                                  <w:marRight w:val="0"/>
                                                                                                                  <w:marTop w:val="0"/>
                                                                                                                  <w:marBottom w:val="0"/>
                                                                                                                  <w:divBdr>
                                                                                                                    <w:top w:val="none" w:sz="0" w:space="0" w:color="auto"/>
                                                                                                                    <w:left w:val="none" w:sz="0" w:space="0" w:color="auto"/>
                                                                                                                    <w:bottom w:val="none" w:sz="0" w:space="0" w:color="auto"/>
                                                                                                                    <w:right w:val="none" w:sz="0" w:space="0" w:color="auto"/>
                                                                                                                  </w:divBdr>
                                                                                                                  <w:divsChild>
                                                                                                                    <w:div w:id="82990990">
                                                                                                                      <w:marLeft w:val="0"/>
                                                                                                                      <w:marRight w:val="0"/>
                                                                                                                      <w:marTop w:val="0"/>
                                                                                                                      <w:marBottom w:val="0"/>
                                                                                                                      <w:divBdr>
                                                                                                                        <w:top w:val="none" w:sz="0" w:space="0" w:color="auto"/>
                                                                                                                        <w:left w:val="none" w:sz="0" w:space="0" w:color="auto"/>
                                                                                                                        <w:bottom w:val="none" w:sz="0" w:space="0" w:color="auto"/>
                                                                                                                        <w:right w:val="none" w:sz="0" w:space="0" w:color="auto"/>
                                                                                                                      </w:divBdr>
                                                                                                                    </w:div>
                                                                                                                    <w:div w:id="60250532">
                                                                                                                      <w:marLeft w:val="0"/>
                                                                                                                      <w:marRight w:val="0"/>
                                                                                                                      <w:marTop w:val="0"/>
                                                                                                                      <w:marBottom w:val="0"/>
                                                                                                                      <w:divBdr>
                                                                                                                        <w:top w:val="none" w:sz="0" w:space="0" w:color="auto"/>
                                                                                                                        <w:left w:val="none" w:sz="0" w:space="0" w:color="auto"/>
                                                                                                                        <w:bottom w:val="none" w:sz="0" w:space="0" w:color="auto"/>
                                                                                                                        <w:right w:val="none" w:sz="0" w:space="0" w:color="auto"/>
                                                                                                                      </w:divBdr>
                                                                                                                    </w:div>
                                                                                                                    <w:div w:id="21394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1462403">
      <w:bodyDiv w:val="1"/>
      <w:marLeft w:val="0"/>
      <w:marRight w:val="0"/>
      <w:marTop w:val="0"/>
      <w:marBottom w:val="0"/>
      <w:divBdr>
        <w:top w:val="none" w:sz="0" w:space="0" w:color="auto"/>
        <w:left w:val="none" w:sz="0" w:space="0" w:color="auto"/>
        <w:bottom w:val="none" w:sz="0" w:space="0" w:color="auto"/>
        <w:right w:val="none" w:sz="0" w:space="0" w:color="auto"/>
      </w:divBdr>
      <w:divsChild>
        <w:div w:id="1629125830">
          <w:marLeft w:val="0"/>
          <w:marRight w:val="0"/>
          <w:marTop w:val="0"/>
          <w:marBottom w:val="0"/>
          <w:divBdr>
            <w:top w:val="none" w:sz="0" w:space="0" w:color="auto"/>
            <w:left w:val="none" w:sz="0" w:space="0" w:color="auto"/>
            <w:bottom w:val="none" w:sz="0" w:space="0" w:color="auto"/>
            <w:right w:val="none" w:sz="0" w:space="0" w:color="auto"/>
          </w:divBdr>
          <w:divsChild>
            <w:div w:id="1108355044">
              <w:marLeft w:val="0"/>
              <w:marRight w:val="0"/>
              <w:marTop w:val="0"/>
              <w:marBottom w:val="0"/>
              <w:divBdr>
                <w:top w:val="none" w:sz="0" w:space="0" w:color="auto"/>
                <w:left w:val="none" w:sz="0" w:space="0" w:color="auto"/>
                <w:bottom w:val="none" w:sz="0" w:space="0" w:color="auto"/>
                <w:right w:val="none" w:sz="0" w:space="0" w:color="auto"/>
              </w:divBdr>
              <w:divsChild>
                <w:div w:id="25185404">
                  <w:marLeft w:val="0"/>
                  <w:marRight w:val="0"/>
                  <w:marTop w:val="0"/>
                  <w:marBottom w:val="0"/>
                  <w:divBdr>
                    <w:top w:val="none" w:sz="0" w:space="0" w:color="auto"/>
                    <w:left w:val="none" w:sz="0" w:space="0" w:color="auto"/>
                    <w:bottom w:val="none" w:sz="0" w:space="0" w:color="auto"/>
                    <w:right w:val="none" w:sz="0" w:space="0" w:color="auto"/>
                  </w:divBdr>
                  <w:divsChild>
                    <w:div w:id="1218668167">
                      <w:marLeft w:val="0"/>
                      <w:marRight w:val="0"/>
                      <w:marTop w:val="0"/>
                      <w:marBottom w:val="0"/>
                      <w:divBdr>
                        <w:top w:val="none" w:sz="0" w:space="0" w:color="auto"/>
                        <w:left w:val="none" w:sz="0" w:space="0" w:color="auto"/>
                        <w:bottom w:val="none" w:sz="0" w:space="0" w:color="auto"/>
                        <w:right w:val="none" w:sz="0" w:space="0" w:color="auto"/>
                      </w:divBdr>
                      <w:divsChild>
                        <w:div w:id="1042092215">
                          <w:marLeft w:val="0"/>
                          <w:marRight w:val="0"/>
                          <w:marTop w:val="0"/>
                          <w:marBottom w:val="0"/>
                          <w:divBdr>
                            <w:top w:val="none" w:sz="0" w:space="0" w:color="auto"/>
                            <w:left w:val="none" w:sz="0" w:space="0" w:color="auto"/>
                            <w:bottom w:val="none" w:sz="0" w:space="0" w:color="auto"/>
                            <w:right w:val="none" w:sz="0" w:space="0" w:color="auto"/>
                          </w:divBdr>
                          <w:divsChild>
                            <w:div w:id="260575331">
                              <w:marLeft w:val="0"/>
                              <w:marRight w:val="0"/>
                              <w:marTop w:val="0"/>
                              <w:marBottom w:val="0"/>
                              <w:divBdr>
                                <w:top w:val="none" w:sz="0" w:space="0" w:color="auto"/>
                                <w:left w:val="none" w:sz="0" w:space="0" w:color="auto"/>
                                <w:bottom w:val="none" w:sz="0" w:space="0" w:color="auto"/>
                                <w:right w:val="none" w:sz="0" w:space="0" w:color="auto"/>
                              </w:divBdr>
                              <w:divsChild>
                                <w:div w:id="264264140">
                                  <w:marLeft w:val="0"/>
                                  <w:marRight w:val="0"/>
                                  <w:marTop w:val="0"/>
                                  <w:marBottom w:val="0"/>
                                  <w:divBdr>
                                    <w:top w:val="none" w:sz="0" w:space="0" w:color="auto"/>
                                    <w:left w:val="none" w:sz="0" w:space="0" w:color="auto"/>
                                    <w:bottom w:val="none" w:sz="0" w:space="0" w:color="auto"/>
                                    <w:right w:val="none" w:sz="0" w:space="0" w:color="auto"/>
                                  </w:divBdr>
                                  <w:divsChild>
                                    <w:div w:id="217546481">
                                      <w:marLeft w:val="0"/>
                                      <w:marRight w:val="0"/>
                                      <w:marTop w:val="0"/>
                                      <w:marBottom w:val="0"/>
                                      <w:divBdr>
                                        <w:top w:val="none" w:sz="0" w:space="0" w:color="auto"/>
                                        <w:left w:val="none" w:sz="0" w:space="0" w:color="auto"/>
                                        <w:bottom w:val="none" w:sz="0" w:space="0" w:color="auto"/>
                                        <w:right w:val="none" w:sz="0" w:space="0" w:color="auto"/>
                                      </w:divBdr>
                                      <w:divsChild>
                                        <w:div w:id="917638632">
                                          <w:marLeft w:val="0"/>
                                          <w:marRight w:val="0"/>
                                          <w:marTop w:val="0"/>
                                          <w:marBottom w:val="0"/>
                                          <w:divBdr>
                                            <w:top w:val="none" w:sz="0" w:space="0" w:color="auto"/>
                                            <w:left w:val="none" w:sz="0" w:space="0" w:color="auto"/>
                                            <w:bottom w:val="none" w:sz="0" w:space="0" w:color="auto"/>
                                            <w:right w:val="none" w:sz="0" w:space="0" w:color="auto"/>
                                          </w:divBdr>
                                          <w:divsChild>
                                            <w:div w:id="132870577">
                                              <w:marLeft w:val="0"/>
                                              <w:marRight w:val="0"/>
                                              <w:marTop w:val="0"/>
                                              <w:marBottom w:val="0"/>
                                              <w:divBdr>
                                                <w:top w:val="none" w:sz="0" w:space="0" w:color="auto"/>
                                                <w:left w:val="none" w:sz="0" w:space="0" w:color="auto"/>
                                                <w:bottom w:val="none" w:sz="0" w:space="0" w:color="auto"/>
                                                <w:right w:val="none" w:sz="0" w:space="0" w:color="auto"/>
                                              </w:divBdr>
                                              <w:divsChild>
                                                <w:div w:id="997346353">
                                                  <w:marLeft w:val="0"/>
                                                  <w:marRight w:val="0"/>
                                                  <w:marTop w:val="0"/>
                                                  <w:marBottom w:val="0"/>
                                                  <w:divBdr>
                                                    <w:top w:val="none" w:sz="0" w:space="0" w:color="auto"/>
                                                    <w:left w:val="none" w:sz="0" w:space="0" w:color="auto"/>
                                                    <w:bottom w:val="none" w:sz="0" w:space="0" w:color="auto"/>
                                                    <w:right w:val="none" w:sz="0" w:space="0" w:color="auto"/>
                                                  </w:divBdr>
                                                  <w:divsChild>
                                                    <w:div w:id="2095742299">
                                                      <w:marLeft w:val="0"/>
                                                      <w:marRight w:val="0"/>
                                                      <w:marTop w:val="0"/>
                                                      <w:marBottom w:val="0"/>
                                                      <w:divBdr>
                                                        <w:top w:val="none" w:sz="0" w:space="0" w:color="auto"/>
                                                        <w:left w:val="none" w:sz="0" w:space="0" w:color="auto"/>
                                                        <w:bottom w:val="none" w:sz="0" w:space="0" w:color="auto"/>
                                                        <w:right w:val="none" w:sz="0" w:space="0" w:color="auto"/>
                                                      </w:divBdr>
                                                      <w:divsChild>
                                                        <w:div w:id="2065372191">
                                                          <w:marLeft w:val="0"/>
                                                          <w:marRight w:val="0"/>
                                                          <w:marTop w:val="0"/>
                                                          <w:marBottom w:val="0"/>
                                                          <w:divBdr>
                                                            <w:top w:val="none" w:sz="0" w:space="0" w:color="auto"/>
                                                            <w:left w:val="none" w:sz="0" w:space="0" w:color="auto"/>
                                                            <w:bottom w:val="none" w:sz="0" w:space="0" w:color="auto"/>
                                                            <w:right w:val="none" w:sz="0" w:space="0" w:color="auto"/>
                                                          </w:divBdr>
                                                          <w:divsChild>
                                                            <w:div w:id="1500929454">
                                                              <w:marLeft w:val="0"/>
                                                              <w:marRight w:val="0"/>
                                                              <w:marTop w:val="0"/>
                                                              <w:marBottom w:val="0"/>
                                                              <w:divBdr>
                                                                <w:top w:val="none" w:sz="0" w:space="0" w:color="auto"/>
                                                                <w:left w:val="none" w:sz="0" w:space="0" w:color="auto"/>
                                                                <w:bottom w:val="none" w:sz="0" w:space="0" w:color="auto"/>
                                                                <w:right w:val="none" w:sz="0" w:space="0" w:color="auto"/>
                                                              </w:divBdr>
                                                              <w:divsChild>
                                                                <w:div w:id="622689458">
                                                                  <w:marLeft w:val="0"/>
                                                                  <w:marRight w:val="0"/>
                                                                  <w:marTop w:val="0"/>
                                                                  <w:marBottom w:val="0"/>
                                                                  <w:divBdr>
                                                                    <w:top w:val="none" w:sz="0" w:space="0" w:color="auto"/>
                                                                    <w:left w:val="none" w:sz="0" w:space="0" w:color="auto"/>
                                                                    <w:bottom w:val="none" w:sz="0" w:space="0" w:color="auto"/>
                                                                    <w:right w:val="none" w:sz="0" w:space="0" w:color="auto"/>
                                                                  </w:divBdr>
                                                                  <w:divsChild>
                                                                    <w:div w:id="1906141426">
                                                                      <w:marLeft w:val="0"/>
                                                                      <w:marRight w:val="0"/>
                                                                      <w:marTop w:val="0"/>
                                                                      <w:marBottom w:val="0"/>
                                                                      <w:divBdr>
                                                                        <w:top w:val="none" w:sz="0" w:space="0" w:color="auto"/>
                                                                        <w:left w:val="none" w:sz="0" w:space="0" w:color="auto"/>
                                                                        <w:bottom w:val="none" w:sz="0" w:space="0" w:color="auto"/>
                                                                        <w:right w:val="none" w:sz="0" w:space="0" w:color="auto"/>
                                                                      </w:divBdr>
                                                                      <w:divsChild>
                                                                        <w:div w:id="1837457181">
                                                                          <w:marLeft w:val="0"/>
                                                                          <w:marRight w:val="0"/>
                                                                          <w:marTop w:val="0"/>
                                                                          <w:marBottom w:val="0"/>
                                                                          <w:divBdr>
                                                                            <w:top w:val="none" w:sz="0" w:space="0" w:color="auto"/>
                                                                            <w:left w:val="none" w:sz="0" w:space="0" w:color="auto"/>
                                                                            <w:bottom w:val="none" w:sz="0" w:space="0" w:color="auto"/>
                                                                            <w:right w:val="none" w:sz="0" w:space="0" w:color="auto"/>
                                                                          </w:divBdr>
                                                                          <w:divsChild>
                                                                            <w:div w:id="702754892">
                                                                              <w:marLeft w:val="0"/>
                                                                              <w:marRight w:val="0"/>
                                                                              <w:marTop w:val="0"/>
                                                                              <w:marBottom w:val="0"/>
                                                                              <w:divBdr>
                                                                                <w:top w:val="none" w:sz="0" w:space="0" w:color="auto"/>
                                                                                <w:left w:val="none" w:sz="0" w:space="0" w:color="auto"/>
                                                                                <w:bottom w:val="none" w:sz="0" w:space="0" w:color="auto"/>
                                                                                <w:right w:val="none" w:sz="0" w:space="0" w:color="auto"/>
                                                                              </w:divBdr>
                                                                              <w:divsChild>
                                                                                <w:div w:id="185022879">
                                                                                  <w:marLeft w:val="0"/>
                                                                                  <w:marRight w:val="0"/>
                                                                                  <w:marTop w:val="0"/>
                                                                                  <w:marBottom w:val="0"/>
                                                                                  <w:divBdr>
                                                                                    <w:top w:val="none" w:sz="0" w:space="0" w:color="auto"/>
                                                                                    <w:left w:val="none" w:sz="0" w:space="0" w:color="auto"/>
                                                                                    <w:bottom w:val="none" w:sz="0" w:space="0" w:color="auto"/>
                                                                                    <w:right w:val="none" w:sz="0" w:space="0" w:color="auto"/>
                                                                                  </w:divBdr>
                                                                                  <w:divsChild>
                                                                                    <w:div w:id="1914656054">
                                                                                      <w:marLeft w:val="0"/>
                                                                                      <w:marRight w:val="0"/>
                                                                                      <w:marTop w:val="0"/>
                                                                                      <w:marBottom w:val="0"/>
                                                                                      <w:divBdr>
                                                                                        <w:top w:val="none" w:sz="0" w:space="0" w:color="auto"/>
                                                                                        <w:left w:val="none" w:sz="0" w:space="0" w:color="auto"/>
                                                                                        <w:bottom w:val="none" w:sz="0" w:space="0" w:color="auto"/>
                                                                                        <w:right w:val="none" w:sz="0" w:space="0" w:color="auto"/>
                                                                                      </w:divBdr>
                                                                                      <w:divsChild>
                                                                                        <w:div w:id="725489135">
                                                                                          <w:marLeft w:val="0"/>
                                                                                          <w:marRight w:val="0"/>
                                                                                          <w:marTop w:val="0"/>
                                                                                          <w:marBottom w:val="0"/>
                                                                                          <w:divBdr>
                                                                                            <w:top w:val="none" w:sz="0" w:space="0" w:color="auto"/>
                                                                                            <w:left w:val="none" w:sz="0" w:space="0" w:color="auto"/>
                                                                                            <w:bottom w:val="none" w:sz="0" w:space="0" w:color="auto"/>
                                                                                            <w:right w:val="none" w:sz="0" w:space="0" w:color="auto"/>
                                                                                          </w:divBdr>
                                                                                          <w:divsChild>
                                                                                            <w:div w:id="1856111714">
                                                                                              <w:marLeft w:val="0"/>
                                                                                              <w:marRight w:val="0"/>
                                                                                              <w:marTop w:val="0"/>
                                                                                              <w:marBottom w:val="0"/>
                                                                                              <w:divBdr>
                                                                                                <w:top w:val="none" w:sz="0" w:space="0" w:color="auto"/>
                                                                                                <w:left w:val="none" w:sz="0" w:space="0" w:color="auto"/>
                                                                                                <w:bottom w:val="none" w:sz="0" w:space="0" w:color="auto"/>
                                                                                                <w:right w:val="none" w:sz="0" w:space="0" w:color="auto"/>
                                                                                              </w:divBdr>
                                                                                              <w:divsChild>
                                                                                                <w:div w:id="1722484769">
                                                                                                  <w:marLeft w:val="0"/>
                                                                                                  <w:marRight w:val="0"/>
                                                                                                  <w:marTop w:val="0"/>
                                                                                                  <w:marBottom w:val="0"/>
                                                                                                  <w:divBdr>
                                                                                                    <w:top w:val="none" w:sz="0" w:space="0" w:color="auto"/>
                                                                                                    <w:left w:val="none" w:sz="0" w:space="0" w:color="auto"/>
                                                                                                    <w:bottom w:val="none" w:sz="0" w:space="0" w:color="auto"/>
                                                                                                    <w:right w:val="none" w:sz="0" w:space="0" w:color="auto"/>
                                                                                                  </w:divBdr>
                                                                                                  <w:divsChild>
                                                                                                    <w:div w:id="745150855">
                                                                                                      <w:marLeft w:val="0"/>
                                                                                                      <w:marRight w:val="0"/>
                                                                                                      <w:marTop w:val="0"/>
                                                                                                      <w:marBottom w:val="0"/>
                                                                                                      <w:divBdr>
                                                                                                        <w:top w:val="none" w:sz="0" w:space="0" w:color="auto"/>
                                                                                                        <w:left w:val="none" w:sz="0" w:space="0" w:color="auto"/>
                                                                                                        <w:bottom w:val="none" w:sz="0" w:space="0" w:color="auto"/>
                                                                                                        <w:right w:val="none" w:sz="0" w:space="0" w:color="auto"/>
                                                                                                      </w:divBdr>
                                                                                                      <w:divsChild>
                                                                                                        <w:div w:id="351223370">
                                                                                                          <w:marLeft w:val="0"/>
                                                                                                          <w:marRight w:val="0"/>
                                                                                                          <w:marTop w:val="0"/>
                                                                                                          <w:marBottom w:val="0"/>
                                                                                                          <w:divBdr>
                                                                                                            <w:top w:val="none" w:sz="0" w:space="0" w:color="auto"/>
                                                                                                            <w:left w:val="none" w:sz="0" w:space="0" w:color="auto"/>
                                                                                                            <w:bottom w:val="none" w:sz="0" w:space="0" w:color="auto"/>
                                                                                                            <w:right w:val="none" w:sz="0" w:space="0" w:color="auto"/>
                                                                                                          </w:divBdr>
                                                                                                          <w:divsChild>
                                                                                                            <w:div w:id="2054306340">
                                                                                                              <w:marLeft w:val="0"/>
                                                                                                              <w:marRight w:val="0"/>
                                                                                                              <w:marTop w:val="0"/>
                                                                                                              <w:marBottom w:val="0"/>
                                                                                                              <w:divBdr>
                                                                                                                <w:top w:val="none" w:sz="0" w:space="0" w:color="auto"/>
                                                                                                                <w:left w:val="none" w:sz="0" w:space="0" w:color="auto"/>
                                                                                                                <w:bottom w:val="none" w:sz="0" w:space="0" w:color="auto"/>
                                                                                                                <w:right w:val="none" w:sz="0" w:space="0" w:color="auto"/>
                                                                                                              </w:divBdr>
                                                                                                              <w:divsChild>
                                                                                                                <w:div w:id="178391127">
                                                                                                                  <w:marLeft w:val="0"/>
                                                                                                                  <w:marRight w:val="0"/>
                                                                                                                  <w:marTop w:val="0"/>
                                                                                                                  <w:marBottom w:val="0"/>
                                                                                                                  <w:divBdr>
                                                                                                                    <w:top w:val="none" w:sz="0" w:space="0" w:color="auto"/>
                                                                                                                    <w:left w:val="none" w:sz="0" w:space="0" w:color="auto"/>
                                                                                                                    <w:bottom w:val="none" w:sz="0" w:space="0" w:color="auto"/>
                                                                                                                    <w:right w:val="none" w:sz="0" w:space="0" w:color="auto"/>
                                                                                                                  </w:divBdr>
                                                                                                                  <w:divsChild>
                                                                                                                    <w:div w:id="907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9712388">
      <w:bodyDiv w:val="1"/>
      <w:marLeft w:val="0"/>
      <w:marRight w:val="0"/>
      <w:marTop w:val="0"/>
      <w:marBottom w:val="0"/>
      <w:divBdr>
        <w:top w:val="none" w:sz="0" w:space="0" w:color="auto"/>
        <w:left w:val="none" w:sz="0" w:space="0" w:color="auto"/>
        <w:bottom w:val="none" w:sz="0" w:space="0" w:color="auto"/>
        <w:right w:val="none" w:sz="0" w:space="0" w:color="auto"/>
      </w:divBdr>
      <w:divsChild>
        <w:div w:id="534083881">
          <w:marLeft w:val="0"/>
          <w:marRight w:val="0"/>
          <w:marTop w:val="0"/>
          <w:marBottom w:val="0"/>
          <w:divBdr>
            <w:top w:val="none" w:sz="0" w:space="0" w:color="auto"/>
            <w:left w:val="none" w:sz="0" w:space="0" w:color="auto"/>
            <w:bottom w:val="none" w:sz="0" w:space="0" w:color="auto"/>
            <w:right w:val="none" w:sz="0" w:space="0" w:color="auto"/>
          </w:divBdr>
          <w:divsChild>
            <w:div w:id="1467355985">
              <w:marLeft w:val="0"/>
              <w:marRight w:val="0"/>
              <w:marTop w:val="0"/>
              <w:marBottom w:val="0"/>
              <w:divBdr>
                <w:top w:val="none" w:sz="0" w:space="0" w:color="auto"/>
                <w:left w:val="none" w:sz="0" w:space="0" w:color="auto"/>
                <w:bottom w:val="none" w:sz="0" w:space="0" w:color="auto"/>
                <w:right w:val="none" w:sz="0" w:space="0" w:color="auto"/>
              </w:divBdr>
              <w:divsChild>
                <w:div w:id="1629358189">
                  <w:marLeft w:val="0"/>
                  <w:marRight w:val="0"/>
                  <w:marTop w:val="0"/>
                  <w:marBottom w:val="0"/>
                  <w:divBdr>
                    <w:top w:val="none" w:sz="0" w:space="0" w:color="auto"/>
                    <w:left w:val="none" w:sz="0" w:space="0" w:color="auto"/>
                    <w:bottom w:val="none" w:sz="0" w:space="0" w:color="auto"/>
                    <w:right w:val="none" w:sz="0" w:space="0" w:color="auto"/>
                  </w:divBdr>
                  <w:divsChild>
                    <w:div w:id="443840893">
                      <w:marLeft w:val="0"/>
                      <w:marRight w:val="0"/>
                      <w:marTop w:val="0"/>
                      <w:marBottom w:val="0"/>
                      <w:divBdr>
                        <w:top w:val="none" w:sz="0" w:space="0" w:color="auto"/>
                        <w:left w:val="none" w:sz="0" w:space="0" w:color="auto"/>
                        <w:bottom w:val="none" w:sz="0" w:space="0" w:color="auto"/>
                        <w:right w:val="none" w:sz="0" w:space="0" w:color="auto"/>
                      </w:divBdr>
                      <w:divsChild>
                        <w:div w:id="1103570036">
                          <w:marLeft w:val="0"/>
                          <w:marRight w:val="0"/>
                          <w:marTop w:val="0"/>
                          <w:marBottom w:val="0"/>
                          <w:divBdr>
                            <w:top w:val="none" w:sz="0" w:space="0" w:color="auto"/>
                            <w:left w:val="none" w:sz="0" w:space="0" w:color="auto"/>
                            <w:bottom w:val="none" w:sz="0" w:space="0" w:color="auto"/>
                            <w:right w:val="none" w:sz="0" w:space="0" w:color="auto"/>
                          </w:divBdr>
                          <w:divsChild>
                            <w:div w:id="374739234">
                              <w:marLeft w:val="0"/>
                              <w:marRight w:val="0"/>
                              <w:marTop w:val="0"/>
                              <w:marBottom w:val="0"/>
                              <w:divBdr>
                                <w:top w:val="none" w:sz="0" w:space="0" w:color="auto"/>
                                <w:left w:val="none" w:sz="0" w:space="0" w:color="auto"/>
                                <w:bottom w:val="none" w:sz="0" w:space="0" w:color="auto"/>
                                <w:right w:val="none" w:sz="0" w:space="0" w:color="auto"/>
                              </w:divBdr>
                              <w:divsChild>
                                <w:div w:id="2139948433">
                                  <w:marLeft w:val="0"/>
                                  <w:marRight w:val="0"/>
                                  <w:marTop w:val="0"/>
                                  <w:marBottom w:val="0"/>
                                  <w:divBdr>
                                    <w:top w:val="none" w:sz="0" w:space="0" w:color="auto"/>
                                    <w:left w:val="none" w:sz="0" w:space="0" w:color="auto"/>
                                    <w:bottom w:val="none" w:sz="0" w:space="0" w:color="auto"/>
                                    <w:right w:val="none" w:sz="0" w:space="0" w:color="auto"/>
                                  </w:divBdr>
                                  <w:divsChild>
                                    <w:div w:id="256905537">
                                      <w:marLeft w:val="0"/>
                                      <w:marRight w:val="0"/>
                                      <w:marTop w:val="0"/>
                                      <w:marBottom w:val="0"/>
                                      <w:divBdr>
                                        <w:top w:val="none" w:sz="0" w:space="0" w:color="auto"/>
                                        <w:left w:val="none" w:sz="0" w:space="0" w:color="auto"/>
                                        <w:bottom w:val="none" w:sz="0" w:space="0" w:color="auto"/>
                                        <w:right w:val="none" w:sz="0" w:space="0" w:color="auto"/>
                                      </w:divBdr>
                                      <w:divsChild>
                                        <w:div w:id="618341182">
                                          <w:marLeft w:val="0"/>
                                          <w:marRight w:val="0"/>
                                          <w:marTop w:val="0"/>
                                          <w:marBottom w:val="0"/>
                                          <w:divBdr>
                                            <w:top w:val="none" w:sz="0" w:space="0" w:color="auto"/>
                                            <w:left w:val="none" w:sz="0" w:space="0" w:color="auto"/>
                                            <w:bottom w:val="none" w:sz="0" w:space="0" w:color="auto"/>
                                            <w:right w:val="none" w:sz="0" w:space="0" w:color="auto"/>
                                          </w:divBdr>
                                          <w:divsChild>
                                            <w:div w:id="2084791881">
                                              <w:marLeft w:val="0"/>
                                              <w:marRight w:val="0"/>
                                              <w:marTop w:val="0"/>
                                              <w:marBottom w:val="0"/>
                                              <w:divBdr>
                                                <w:top w:val="none" w:sz="0" w:space="0" w:color="auto"/>
                                                <w:left w:val="none" w:sz="0" w:space="0" w:color="auto"/>
                                                <w:bottom w:val="none" w:sz="0" w:space="0" w:color="auto"/>
                                                <w:right w:val="none" w:sz="0" w:space="0" w:color="auto"/>
                                              </w:divBdr>
                                              <w:divsChild>
                                                <w:div w:id="834566079">
                                                  <w:marLeft w:val="0"/>
                                                  <w:marRight w:val="0"/>
                                                  <w:marTop w:val="0"/>
                                                  <w:marBottom w:val="0"/>
                                                  <w:divBdr>
                                                    <w:top w:val="none" w:sz="0" w:space="0" w:color="auto"/>
                                                    <w:left w:val="none" w:sz="0" w:space="0" w:color="auto"/>
                                                    <w:bottom w:val="none" w:sz="0" w:space="0" w:color="auto"/>
                                                    <w:right w:val="none" w:sz="0" w:space="0" w:color="auto"/>
                                                  </w:divBdr>
                                                  <w:divsChild>
                                                    <w:div w:id="1478643852">
                                                      <w:marLeft w:val="0"/>
                                                      <w:marRight w:val="0"/>
                                                      <w:marTop w:val="0"/>
                                                      <w:marBottom w:val="0"/>
                                                      <w:divBdr>
                                                        <w:top w:val="none" w:sz="0" w:space="0" w:color="auto"/>
                                                        <w:left w:val="none" w:sz="0" w:space="0" w:color="auto"/>
                                                        <w:bottom w:val="none" w:sz="0" w:space="0" w:color="auto"/>
                                                        <w:right w:val="none" w:sz="0" w:space="0" w:color="auto"/>
                                                      </w:divBdr>
                                                      <w:divsChild>
                                                        <w:div w:id="1059286483">
                                                          <w:marLeft w:val="0"/>
                                                          <w:marRight w:val="0"/>
                                                          <w:marTop w:val="0"/>
                                                          <w:marBottom w:val="0"/>
                                                          <w:divBdr>
                                                            <w:top w:val="none" w:sz="0" w:space="0" w:color="auto"/>
                                                            <w:left w:val="none" w:sz="0" w:space="0" w:color="auto"/>
                                                            <w:bottom w:val="none" w:sz="0" w:space="0" w:color="auto"/>
                                                            <w:right w:val="none" w:sz="0" w:space="0" w:color="auto"/>
                                                          </w:divBdr>
                                                          <w:divsChild>
                                                            <w:div w:id="1208763051">
                                                              <w:marLeft w:val="0"/>
                                                              <w:marRight w:val="0"/>
                                                              <w:marTop w:val="0"/>
                                                              <w:marBottom w:val="0"/>
                                                              <w:divBdr>
                                                                <w:top w:val="none" w:sz="0" w:space="0" w:color="auto"/>
                                                                <w:left w:val="none" w:sz="0" w:space="0" w:color="auto"/>
                                                                <w:bottom w:val="none" w:sz="0" w:space="0" w:color="auto"/>
                                                                <w:right w:val="none" w:sz="0" w:space="0" w:color="auto"/>
                                                              </w:divBdr>
                                                              <w:divsChild>
                                                                <w:div w:id="782384741">
                                                                  <w:marLeft w:val="0"/>
                                                                  <w:marRight w:val="0"/>
                                                                  <w:marTop w:val="0"/>
                                                                  <w:marBottom w:val="0"/>
                                                                  <w:divBdr>
                                                                    <w:top w:val="none" w:sz="0" w:space="0" w:color="auto"/>
                                                                    <w:left w:val="none" w:sz="0" w:space="0" w:color="auto"/>
                                                                    <w:bottom w:val="none" w:sz="0" w:space="0" w:color="auto"/>
                                                                    <w:right w:val="none" w:sz="0" w:space="0" w:color="auto"/>
                                                                  </w:divBdr>
                                                                  <w:divsChild>
                                                                    <w:div w:id="1987657890">
                                                                      <w:marLeft w:val="0"/>
                                                                      <w:marRight w:val="0"/>
                                                                      <w:marTop w:val="0"/>
                                                                      <w:marBottom w:val="0"/>
                                                                      <w:divBdr>
                                                                        <w:top w:val="none" w:sz="0" w:space="0" w:color="auto"/>
                                                                        <w:left w:val="none" w:sz="0" w:space="0" w:color="auto"/>
                                                                        <w:bottom w:val="none" w:sz="0" w:space="0" w:color="auto"/>
                                                                        <w:right w:val="none" w:sz="0" w:space="0" w:color="auto"/>
                                                                      </w:divBdr>
                                                                      <w:divsChild>
                                                                        <w:div w:id="273947059">
                                                                          <w:marLeft w:val="0"/>
                                                                          <w:marRight w:val="0"/>
                                                                          <w:marTop w:val="0"/>
                                                                          <w:marBottom w:val="0"/>
                                                                          <w:divBdr>
                                                                            <w:top w:val="none" w:sz="0" w:space="0" w:color="auto"/>
                                                                            <w:left w:val="none" w:sz="0" w:space="0" w:color="auto"/>
                                                                            <w:bottom w:val="none" w:sz="0" w:space="0" w:color="auto"/>
                                                                            <w:right w:val="none" w:sz="0" w:space="0" w:color="auto"/>
                                                                          </w:divBdr>
                                                                          <w:divsChild>
                                                                            <w:div w:id="315114825">
                                                                              <w:marLeft w:val="0"/>
                                                                              <w:marRight w:val="0"/>
                                                                              <w:marTop w:val="0"/>
                                                                              <w:marBottom w:val="0"/>
                                                                              <w:divBdr>
                                                                                <w:top w:val="none" w:sz="0" w:space="0" w:color="auto"/>
                                                                                <w:left w:val="none" w:sz="0" w:space="0" w:color="auto"/>
                                                                                <w:bottom w:val="none" w:sz="0" w:space="0" w:color="auto"/>
                                                                                <w:right w:val="none" w:sz="0" w:space="0" w:color="auto"/>
                                                                              </w:divBdr>
                                                                              <w:divsChild>
                                                                                <w:div w:id="65031981">
                                                                                  <w:marLeft w:val="0"/>
                                                                                  <w:marRight w:val="0"/>
                                                                                  <w:marTop w:val="0"/>
                                                                                  <w:marBottom w:val="0"/>
                                                                                  <w:divBdr>
                                                                                    <w:top w:val="none" w:sz="0" w:space="0" w:color="auto"/>
                                                                                    <w:left w:val="none" w:sz="0" w:space="0" w:color="auto"/>
                                                                                    <w:bottom w:val="none" w:sz="0" w:space="0" w:color="auto"/>
                                                                                    <w:right w:val="none" w:sz="0" w:space="0" w:color="auto"/>
                                                                                  </w:divBdr>
                                                                                  <w:divsChild>
                                                                                    <w:div w:id="709064229">
                                                                                      <w:marLeft w:val="0"/>
                                                                                      <w:marRight w:val="0"/>
                                                                                      <w:marTop w:val="0"/>
                                                                                      <w:marBottom w:val="0"/>
                                                                                      <w:divBdr>
                                                                                        <w:top w:val="none" w:sz="0" w:space="0" w:color="auto"/>
                                                                                        <w:left w:val="none" w:sz="0" w:space="0" w:color="auto"/>
                                                                                        <w:bottom w:val="none" w:sz="0" w:space="0" w:color="auto"/>
                                                                                        <w:right w:val="none" w:sz="0" w:space="0" w:color="auto"/>
                                                                                      </w:divBdr>
                                                                                      <w:divsChild>
                                                                                        <w:div w:id="855077557">
                                                                                          <w:marLeft w:val="0"/>
                                                                                          <w:marRight w:val="0"/>
                                                                                          <w:marTop w:val="0"/>
                                                                                          <w:marBottom w:val="0"/>
                                                                                          <w:divBdr>
                                                                                            <w:top w:val="none" w:sz="0" w:space="0" w:color="auto"/>
                                                                                            <w:left w:val="none" w:sz="0" w:space="0" w:color="auto"/>
                                                                                            <w:bottom w:val="none" w:sz="0" w:space="0" w:color="auto"/>
                                                                                            <w:right w:val="none" w:sz="0" w:space="0" w:color="auto"/>
                                                                                          </w:divBdr>
                                                                                          <w:divsChild>
                                                                                            <w:div w:id="2057463413">
                                                                                              <w:marLeft w:val="0"/>
                                                                                              <w:marRight w:val="0"/>
                                                                                              <w:marTop w:val="0"/>
                                                                                              <w:marBottom w:val="0"/>
                                                                                              <w:divBdr>
                                                                                                <w:top w:val="none" w:sz="0" w:space="0" w:color="auto"/>
                                                                                                <w:left w:val="none" w:sz="0" w:space="0" w:color="auto"/>
                                                                                                <w:bottom w:val="none" w:sz="0" w:space="0" w:color="auto"/>
                                                                                                <w:right w:val="none" w:sz="0" w:space="0" w:color="auto"/>
                                                                                              </w:divBdr>
                                                                                              <w:divsChild>
                                                                                                <w:div w:id="1951859719">
                                                                                                  <w:marLeft w:val="0"/>
                                                                                                  <w:marRight w:val="0"/>
                                                                                                  <w:marTop w:val="0"/>
                                                                                                  <w:marBottom w:val="0"/>
                                                                                                  <w:divBdr>
                                                                                                    <w:top w:val="none" w:sz="0" w:space="0" w:color="auto"/>
                                                                                                    <w:left w:val="none" w:sz="0" w:space="0" w:color="auto"/>
                                                                                                    <w:bottom w:val="none" w:sz="0" w:space="0" w:color="auto"/>
                                                                                                    <w:right w:val="none" w:sz="0" w:space="0" w:color="auto"/>
                                                                                                  </w:divBdr>
                                                                                                  <w:divsChild>
                                                                                                    <w:div w:id="1361055925">
                                                                                                      <w:marLeft w:val="0"/>
                                                                                                      <w:marRight w:val="0"/>
                                                                                                      <w:marTop w:val="0"/>
                                                                                                      <w:marBottom w:val="0"/>
                                                                                                      <w:divBdr>
                                                                                                        <w:top w:val="none" w:sz="0" w:space="0" w:color="auto"/>
                                                                                                        <w:left w:val="none" w:sz="0" w:space="0" w:color="auto"/>
                                                                                                        <w:bottom w:val="none" w:sz="0" w:space="0" w:color="auto"/>
                                                                                                        <w:right w:val="none" w:sz="0" w:space="0" w:color="auto"/>
                                                                                                      </w:divBdr>
                                                                                                      <w:divsChild>
                                                                                                        <w:div w:id="1928346420">
                                                                                                          <w:marLeft w:val="0"/>
                                                                                                          <w:marRight w:val="0"/>
                                                                                                          <w:marTop w:val="0"/>
                                                                                                          <w:marBottom w:val="0"/>
                                                                                                          <w:divBdr>
                                                                                                            <w:top w:val="none" w:sz="0" w:space="0" w:color="auto"/>
                                                                                                            <w:left w:val="none" w:sz="0" w:space="0" w:color="auto"/>
                                                                                                            <w:bottom w:val="none" w:sz="0" w:space="0" w:color="auto"/>
                                                                                                            <w:right w:val="none" w:sz="0" w:space="0" w:color="auto"/>
                                                                                                          </w:divBdr>
                                                                                                          <w:divsChild>
                                                                                                            <w:div w:id="1826895328">
                                                                                                              <w:marLeft w:val="0"/>
                                                                                                              <w:marRight w:val="0"/>
                                                                                                              <w:marTop w:val="0"/>
                                                                                                              <w:marBottom w:val="0"/>
                                                                                                              <w:divBdr>
                                                                                                                <w:top w:val="none" w:sz="0" w:space="0" w:color="auto"/>
                                                                                                                <w:left w:val="none" w:sz="0" w:space="0" w:color="auto"/>
                                                                                                                <w:bottom w:val="none" w:sz="0" w:space="0" w:color="auto"/>
                                                                                                                <w:right w:val="none" w:sz="0" w:space="0" w:color="auto"/>
                                                                                                              </w:divBdr>
                                                                                                              <w:divsChild>
                                                                                                                <w:div w:id="1060057091">
                                                                                                                  <w:marLeft w:val="0"/>
                                                                                                                  <w:marRight w:val="0"/>
                                                                                                                  <w:marTop w:val="0"/>
                                                                                                                  <w:marBottom w:val="0"/>
                                                                                                                  <w:divBdr>
                                                                                                                    <w:top w:val="none" w:sz="0" w:space="0" w:color="auto"/>
                                                                                                                    <w:left w:val="none" w:sz="0" w:space="0" w:color="auto"/>
                                                                                                                    <w:bottom w:val="none" w:sz="0" w:space="0" w:color="auto"/>
                                                                                                                    <w:right w:val="none" w:sz="0" w:space="0" w:color="auto"/>
                                                                                                                  </w:divBdr>
                                                                                                                  <w:divsChild>
                                                                                                                    <w:div w:id="6416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009">
      <w:bodyDiv w:val="1"/>
      <w:marLeft w:val="0"/>
      <w:marRight w:val="0"/>
      <w:marTop w:val="0"/>
      <w:marBottom w:val="0"/>
      <w:divBdr>
        <w:top w:val="none" w:sz="0" w:space="0" w:color="auto"/>
        <w:left w:val="none" w:sz="0" w:space="0" w:color="auto"/>
        <w:bottom w:val="none" w:sz="0" w:space="0" w:color="auto"/>
        <w:right w:val="none" w:sz="0" w:space="0" w:color="auto"/>
      </w:divBdr>
      <w:divsChild>
        <w:div w:id="301734749">
          <w:marLeft w:val="0"/>
          <w:marRight w:val="0"/>
          <w:marTop w:val="0"/>
          <w:marBottom w:val="0"/>
          <w:divBdr>
            <w:top w:val="none" w:sz="0" w:space="0" w:color="auto"/>
            <w:left w:val="none" w:sz="0" w:space="0" w:color="auto"/>
            <w:bottom w:val="none" w:sz="0" w:space="0" w:color="auto"/>
            <w:right w:val="none" w:sz="0" w:space="0" w:color="auto"/>
          </w:divBdr>
          <w:divsChild>
            <w:div w:id="218562837">
              <w:marLeft w:val="0"/>
              <w:marRight w:val="0"/>
              <w:marTop w:val="0"/>
              <w:marBottom w:val="0"/>
              <w:divBdr>
                <w:top w:val="none" w:sz="0" w:space="0" w:color="auto"/>
                <w:left w:val="none" w:sz="0" w:space="0" w:color="auto"/>
                <w:bottom w:val="none" w:sz="0" w:space="0" w:color="auto"/>
                <w:right w:val="none" w:sz="0" w:space="0" w:color="auto"/>
              </w:divBdr>
              <w:divsChild>
                <w:div w:id="1142432314">
                  <w:marLeft w:val="0"/>
                  <w:marRight w:val="0"/>
                  <w:marTop w:val="0"/>
                  <w:marBottom w:val="0"/>
                  <w:divBdr>
                    <w:top w:val="none" w:sz="0" w:space="0" w:color="auto"/>
                    <w:left w:val="none" w:sz="0" w:space="0" w:color="auto"/>
                    <w:bottom w:val="none" w:sz="0" w:space="0" w:color="auto"/>
                    <w:right w:val="none" w:sz="0" w:space="0" w:color="auto"/>
                  </w:divBdr>
                  <w:divsChild>
                    <w:div w:id="174460557">
                      <w:marLeft w:val="0"/>
                      <w:marRight w:val="0"/>
                      <w:marTop w:val="0"/>
                      <w:marBottom w:val="0"/>
                      <w:divBdr>
                        <w:top w:val="none" w:sz="0" w:space="0" w:color="auto"/>
                        <w:left w:val="none" w:sz="0" w:space="0" w:color="auto"/>
                        <w:bottom w:val="none" w:sz="0" w:space="0" w:color="auto"/>
                        <w:right w:val="none" w:sz="0" w:space="0" w:color="auto"/>
                      </w:divBdr>
                      <w:divsChild>
                        <w:div w:id="2072653938">
                          <w:marLeft w:val="0"/>
                          <w:marRight w:val="0"/>
                          <w:marTop w:val="0"/>
                          <w:marBottom w:val="0"/>
                          <w:divBdr>
                            <w:top w:val="none" w:sz="0" w:space="0" w:color="auto"/>
                            <w:left w:val="none" w:sz="0" w:space="0" w:color="auto"/>
                            <w:bottom w:val="none" w:sz="0" w:space="0" w:color="auto"/>
                            <w:right w:val="none" w:sz="0" w:space="0" w:color="auto"/>
                          </w:divBdr>
                          <w:divsChild>
                            <w:div w:id="1982465278">
                              <w:marLeft w:val="0"/>
                              <w:marRight w:val="0"/>
                              <w:marTop w:val="0"/>
                              <w:marBottom w:val="0"/>
                              <w:divBdr>
                                <w:top w:val="none" w:sz="0" w:space="0" w:color="auto"/>
                                <w:left w:val="none" w:sz="0" w:space="0" w:color="auto"/>
                                <w:bottom w:val="none" w:sz="0" w:space="0" w:color="auto"/>
                                <w:right w:val="none" w:sz="0" w:space="0" w:color="auto"/>
                              </w:divBdr>
                              <w:divsChild>
                                <w:div w:id="740178217">
                                  <w:marLeft w:val="0"/>
                                  <w:marRight w:val="0"/>
                                  <w:marTop w:val="0"/>
                                  <w:marBottom w:val="0"/>
                                  <w:divBdr>
                                    <w:top w:val="none" w:sz="0" w:space="0" w:color="auto"/>
                                    <w:left w:val="none" w:sz="0" w:space="0" w:color="auto"/>
                                    <w:bottom w:val="none" w:sz="0" w:space="0" w:color="auto"/>
                                    <w:right w:val="none" w:sz="0" w:space="0" w:color="auto"/>
                                  </w:divBdr>
                                  <w:divsChild>
                                    <w:div w:id="776292315">
                                      <w:marLeft w:val="0"/>
                                      <w:marRight w:val="0"/>
                                      <w:marTop w:val="0"/>
                                      <w:marBottom w:val="0"/>
                                      <w:divBdr>
                                        <w:top w:val="none" w:sz="0" w:space="0" w:color="auto"/>
                                        <w:left w:val="none" w:sz="0" w:space="0" w:color="auto"/>
                                        <w:bottom w:val="none" w:sz="0" w:space="0" w:color="auto"/>
                                        <w:right w:val="none" w:sz="0" w:space="0" w:color="auto"/>
                                      </w:divBdr>
                                      <w:divsChild>
                                        <w:div w:id="385181811">
                                          <w:marLeft w:val="0"/>
                                          <w:marRight w:val="0"/>
                                          <w:marTop w:val="0"/>
                                          <w:marBottom w:val="0"/>
                                          <w:divBdr>
                                            <w:top w:val="none" w:sz="0" w:space="0" w:color="auto"/>
                                            <w:left w:val="none" w:sz="0" w:space="0" w:color="auto"/>
                                            <w:bottom w:val="none" w:sz="0" w:space="0" w:color="auto"/>
                                            <w:right w:val="none" w:sz="0" w:space="0" w:color="auto"/>
                                          </w:divBdr>
                                          <w:divsChild>
                                            <w:div w:id="1459177694">
                                              <w:marLeft w:val="0"/>
                                              <w:marRight w:val="0"/>
                                              <w:marTop w:val="0"/>
                                              <w:marBottom w:val="0"/>
                                              <w:divBdr>
                                                <w:top w:val="none" w:sz="0" w:space="0" w:color="auto"/>
                                                <w:left w:val="none" w:sz="0" w:space="0" w:color="auto"/>
                                                <w:bottom w:val="none" w:sz="0" w:space="0" w:color="auto"/>
                                                <w:right w:val="none" w:sz="0" w:space="0" w:color="auto"/>
                                              </w:divBdr>
                                              <w:divsChild>
                                                <w:div w:id="17194787">
                                                  <w:marLeft w:val="0"/>
                                                  <w:marRight w:val="0"/>
                                                  <w:marTop w:val="0"/>
                                                  <w:marBottom w:val="0"/>
                                                  <w:divBdr>
                                                    <w:top w:val="none" w:sz="0" w:space="0" w:color="auto"/>
                                                    <w:left w:val="none" w:sz="0" w:space="0" w:color="auto"/>
                                                    <w:bottom w:val="none" w:sz="0" w:space="0" w:color="auto"/>
                                                    <w:right w:val="none" w:sz="0" w:space="0" w:color="auto"/>
                                                  </w:divBdr>
                                                  <w:divsChild>
                                                    <w:div w:id="1604923232">
                                                      <w:marLeft w:val="0"/>
                                                      <w:marRight w:val="0"/>
                                                      <w:marTop w:val="0"/>
                                                      <w:marBottom w:val="0"/>
                                                      <w:divBdr>
                                                        <w:top w:val="none" w:sz="0" w:space="0" w:color="auto"/>
                                                        <w:left w:val="none" w:sz="0" w:space="0" w:color="auto"/>
                                                        <w:bottom w:val="none" w:sz="0" w:space="0" w:color="auto"/>
                                                        <w:right w:val="none" w:sz="0" w:space="0" w:color="auto"/>
                                                      </w:divBdr>
                                                      <w:divsChild>
                                                        <w:div w:id="1670518171">
                                                          <w:marLeft w:val="0"/>
                                                          <w:marRight w:val="0"/>
                                                          <w:marTop w:val="0"/>
                                                          <w:marBottom w:val="0"/>
                                                          <w:divBdr>
                                                            <w:top w:val="none" w:sz="0" w:space="0" w:color="auto"/>
                                                            <w:left w:val="none" w:sz="0" w:space="0" w:color="auto"/>
                                                            <w:bottom w:val="none" w:sz="0" w:space="0" w:color="auto"/>
                                                            <w:right w:val="none" w:sz="0" w:space="0" w:color="auto"/>
                                                          </w:divBdr>
                                                          <w:divsChild>
                                                            <w:div w:id="1794442827">
                                                              <w:marLeft w:val="0"/>
                                                              <w:marRight w:val="0"/>
                                                              <w:marTop w:val="0"/>
                                                              <w:marBottom w:val="0"/>
                                                              <w:divBdr>
                                                                <w:top w:val="none" w:sz="0" w:space="0" w:color="auto"/>
                                                                <w:left w:val="none" w:sz="0" w:space="0" w:color="auto"/>
                                                                <w:bottom w:val="none" w:sz="0" w:space="0" w:color="auto"/>
                                                                <w:right w:val="none" w:sz="0" w:space="0" w:color="auto"/>
                                                              </w:divBdr>
                                                              <w:divsChild>
                                                                <w:div w:id="1079135844">
                                                                  <w:marLeft w:val="0"/>
                                                                  <w:marRight w:val="0"/>
                                                                  <w:marTop w:val="0"/>
                                                                  <w:marBottom w:val="0"/>
                                                                  <w:divBdr>
                                                                    <w:top w:val="none" w:sz="0" w:space="0" w:color="auto"/>
                                                                    <w:left w:val="none" w:sz="0" w:space="0" w:color="auto"/>
                                                                    <w:bottom w:val="none" w:sz="0" w:space="0" w:color="auto"/>
                                                                    <w:right w:val="none" w:sz="0" w:space="0" w:color="auto"/>
                                                                  </w:divBdr>
                                                                  <w:divsChild>
                                                                    <w:div w:id="950017431">
                                                                      <w:marLeft w:val="0"/>
                                                                      <w:marRight w:val="0"/>
                                                                      <w:marTop w:val="0"/>
                                                                      <w:marBottom w:val="0"/>
                                                                      <w:divBdr>
                                                                        <w:top w:val="none" w:sz="0" w:space="0" w:color="auto"/>
                                                                        <w:left w:val="none" w:sz="0" w:space="0" w:color="auto"/>
                                                                        <w:bottom w:val="none" w:sz="0" w:space="0" w:color="auto"/>
                                                                        <w:right w:val="none" w:sz="0" w:space="0" w:color="auto"/>
                                                                      </w:divBdr>
                                                                      <w:divsChild>
                                                                        <w:div w:id="7761475">
                                                                          <w:marLeft w:val="0"/>
                                                                          <w:marRight w:val="0"/>
                                                                          <w:marTop w:val="0"/>
                                                                          <w:marBottom w:val="0"/>
                                                                          <w:divBdr>
                                                                            <w:top w:val="none" w:sz="0" w:space="0" w:color="auto"/>
                                                                            <w:left w:val="none" w:sz="0" w:space="0" w:color="auto"/>
                                                                            <w:bottom w:val="none" w:sz="0" w:space="0" w:color="auto"/>
                                                                            <w:right w:val="none" w:sz="0" w:space="0" w:color="auto"/>
                                                                          </w:divBdr>
                                                                          <w:divsChild>
                                                                            <w:div w:id="1194073977">
                                                                              <w:marLeft w:val="0"/>
                                                                              <w:marRight w:val="0"/>
                                                                              <w:marTop w:val="0"/>
                                                                              <w:marBottom w:val="0"/>
                                                                              <w:divBdr>
                                                                                <w:top w:val="none" w:sz="0" w:space="0" w:color="auto"/>
                                                                                <w:left w:val="none" w:sz="0" w:space="0" w:color="auto"/>
                                                                                <w:bottom w:val="none" w:sz="0" w:space="0" w:color="auto"/>
                                                                                <w:right w:val="none" w:sz="0" w:space="0" w:color="auto"/>
                                                                              </w:divBdr>
                                                                              <w:divsChild>
                                                                                <w:div w:id="192887117">
                                                                                  <w:marLeft w:val="0"/>
                                                                                  <w:marRight w:val="0"/>
                                                                                  <w:marTop w:val="0"/>
                                                                                  <w:marBottom w:val="0"/>
                                                                                  <w:divBdr>
                                                                                    <w:top w:val="none" w:sz="0" w:space="0" w:color="auto"/>
                                                                                    <w:left w:val="none" w:sz="0" w:space="0" w:color="auto"/>
                                                                                    <w:bottom w:val="none" w:sz="0" w:space="0" w:color="auto"/>
                                                                                    <w:right w:val="none" w:sz="0" w:space="0" w:color="auto"/>
                                                                                  </w:divBdr>
                                                                                  <w:divsChild>
                                                                                    <w:div w:id="1731073896">
                                                                                      <w:marLeft w:val="0"/>
                                                                                      <w:marRight w:val="0"/>
                                                                                      <w:marTop w:val="0"/>
                                                                                      <w:marBottom w:val="0"/>
                                                                                      <w:divBdr>
                                                                                        <w:top w:val="none" w:sz="0" w:space="0" w:color="auto"/>
                                                                                        <w:left w:val="none" w:sz="0" w:space="0" w:color="auto"/>
                                                                                        <w:bottom w:val="none" w:sz="0" w:space="0" w:color="auto"/>
                                                                                        <w:right w:val="none" w:sz="0" w:space="0" w:color="auto"/>
                                                                                      </w:divBdr>
                                                                                      <w:divsChild>
                                                                                        <w:div w:id="2098868724">
                                                                                          <w:marLeft w:val="0"/>
                                                                                          <w:marRight w:val="0"/>
                                                                                          <w:marTop w:val="0"/>
                                                                                          <w:marBottom w:val="0"/>
                                                                                          <w:divBdr>
                                                                                            <w:top w:val="none" w:sz="0" w:space="0" w:color="auto"/>
                                                                                            <w:left w:val="none" w:sz="0" w:space="0" w:color="auto"/>
                                                                                            <w:bottom w:val="none" w:sz="0" w:space="0" w:color="auto"/>
                                                                                            <w:right w:val="none" w:sz="0" w:space="0" w:color="auto"/>
                                                                                          </w:divBdr>
                                                                                          <w:divsChild>
                                                                                            <w:div w:id="1384794370">
                                                                                              <w:marLeft w:val="0"/>
                                                                                              <w:marRight w:val="0"/>
                                                                                              <w:marTop w:val="0"/>
                                                                                              <w:marBottom w:val="0"/>
                                                                                              <w:divBdr>
                                                                                                <w:top w:val="none" w:sz="0" w:space="0" w:color="auto"/>
                                                                                                <w:left w:val="none" w:sz="0" w:space="0" w:color="auto"/>
                                                                                                <w:bottom w:val="none" w:sz="0" w:space="0" w:color="auto"/>
                                                                                                <w:right w:val="none" w:sz="0" w:space="0" w:color="auto"/>
                                                                                              </w:divBdr>
                                                                                              <w:divsChild>
                                                                                                <w:div w:id="1406952167">
                                                                                                  <w:marLeft w:val="0"/>
                                                                                                  <w:marRight w:val="0"/>
                                                                                                  <w:marTop w:val="0"/>
                                                                                                  <w:marBottom w:val="0"/>
                                                                                                  <w:divBdr>
                                                                                                    <w:top w:val="none" w:sz="0" w:space="0" w:color="auto"/>
                                                                                                    <w:left w:val="none" w:sz="0" w:space="0" w:color="auto"/>
                                                                                                    <w:bottom w:val="none" w:sz="0" w:space="0" w:color="auto"/>
                                                                                                    <w:right w:val="none" w:sz="0" w:space="0" w:color="auto"/>
                                                                                                  </w:divBdr>
                                                                                                  <w:divsChild>
                                                                                                    <w:div w:id="8289835">
                                                                                                      <w:marLeft w:val="0"/>
                                                                                                      <w:marRight w:val="0"/>
                                                                                                      <w:marTop w:val="0"/>
                                                                                                      <w:marBottom w:val="0"/>
                                                                                                      <w:divBdr>
                                                                                                        <w:top w:val="none" w:sz="0" w:space="0" w:color="auto"/>
                                                                                                        <w:left w:val="none" w:sz="0" w:space="0" w:color="auto"/>
                                                                                                        <w:bottom w:val="none" w:sz="0" w:space="0" w:color="auto"/>
                                                                                                        <w:right w:val="none" w:sz="0" w:space="0" w:color="auto"/>
                                                                                                      </w:divBdr>
                                                                                                      <w:divsChild>
                                                                                                        <w:div w:id="279462436">
                                                                                                          <w:marLeft w:val="0"/>
                                                                                                          <w:marRight w:val="0"/>
                                                                                                          <w:marTop w:val="0"/>
                                                                                                          <w:marBottom w:val="0"/>
                                                                                                          <w:divBdr>
                                                                                                            <w:top w:val="none" w:sz="0" w:space="0" w:color="auto"/>
                                                                                                            <w:left w:val="none" w:sz="0" w:space="0" w:color="auto"/>
                                                                                                            <w:bottom w:val="none" w:sz="0" w:space="0" w:color="auto"/>
                                                                                                            <w:right w:val="none" w:sz="0" w:space="0" w:color="auto"/>
                                                                                                          </w:divBdr>
                                                                                                          <w:divsChild>
                                                                                                            <w:div w:id="1676836456">
                                                                                                              <w:marLeft w:val="0"/>
                                                                                                              <w:marRight w:val="0"/>
                                                                                                              <w:marTop w:val="0"/>
                                                                                                              <w:marBottom w:val="0"/>
                                                                                                              <w:divBdr>
                                                                                                                <w:top w:val="none" w:sz="0" w:space="0" w:color="auto"/>
                                                                                                                <w:left w:val="none" w:sz="0" w:space="0" w:color="auto"/>
                                                                                                                <w:bottom w:val="none" w:sz="0" w:space="0" w:color="auto"/>
                                                                                                                <w:right w:val="none" w:sz="0" w:space="0" w:color="auto"/>
                                                                                                              </w:divBdr>
                                                                                                              <w:divsChild>
                                                                                                                <w:div w:id="1144271791">
                                                                                                                  <w:marLeft w:val="0"/>
                                                                                                                  <w:marRight w:val="0"/>
                                                                                                                  <w:marTop w:val="0"/>
                                                                                                                  <w:marBottom w:val="0"/>
                                                                                                                  <w:divBdr>
                                                                                                                    <w:top w:val="none" w:sz="0" w:space="0" w:color="auto"/>
                                                                                                                    <w:left w:val="none" w:sz="0" w:space="0" w:color="auto"/>
                                                                                                                    <w:bottom w:val="none" w:sz="0" w:space="0" w:color="auto"/>
                                                                                                                    <w:right w:val="none" w:sz="0" w:space="0" w:color="auto"/>
                                                                                                                  </w:divBdr>
                                                                                                                  <w:divsChild>
                                                                                                                    <w:div w:id="2016498228">
                                                                                                                      <w:marLeft w:val="0"/>
                                                                                                                      <w:marRight w:val="0"/>
                                                                                                                      <w:marTop w:val="0"/>
                                                                                                                      <w:marBottom w:val="0"/>
                                                                                                                      <w:divBdr>
                                                                                                                        <w:top w:val="none" w:sz="0" w:space="0" w:color="auto"/>
                                                                                                                        <w:left w:val="none" w:sz="0" w:space="0" w:color="auto"/>
                                                                                                                        <w:bottom w:val="none" w:sz="0" w:space="0" w:color="auto"/>
                                                                                                                        <w:right w:val="none" w:sz="0" w:space="0" w:color="auto"/>
                                                                                                                      </w:divBdr>
                                                                                                                      <w:divsChild>
                                                                                                                        <w:div w:id="1005397181">
                                                                                                                          <w:marLeft w:val="0"/>
                                                                                                                          <w:marRight w:val="0"/>
                                                                                                                          <w:marTop w:val="0"/>
                                                                                                                          <w:marBottom w:val="0"/>
                                                                                                                          <w:divBdr>
                                                                                                                            <w:top w:val="none" w:sz="0" w:space="0" w:color="auto"/>
                                                                                                                            <w:left w:val="none" w:sz="0" w:space="0" w:color="auto"/>
                                                                                                                            <w:bottom w:val="none" w:sz="0" w:space="0" w:color="auto"/>
                                                                                                                            <w:right w:val="none" w:sz="0" w:space="0" w:color="auto"/>
                                                                                                                          </w:divBdr>
                                                                                                                          <w:divsChild>
                                                                                                                            <w:div w:id="1761176915">
                                                                                                                              <w:marLeft w:val="0"/>
                                                                                                                              <w:marRight w:val="0"/>
                                                                                                                              <w:marTop w:val="0"/>
                                                                                                                              <w:marBottom w:val="0"/>
                                                                                                                              <w:divBdr>
                                                                                                                                <w:top w:val="none" w:sz="0" w:space="0" w:color="auto"/>
                                                                                                                                <w:left w:val="none" w:sz="0" w:space="0" w:color="auto"/>
                                                                                                                                <w:bottom w:val="none" w:sz="0" w:space="0" w:color="auto"/>
                                                                                                                                <w:right w:val="none" w:sz="0" w:space="0" w:color="auto"/>
                                                                                                                              </w:divBdr>
                                                                                                                              <w:divsChild>
                                                                                                                                <w:div w:id="19317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7332195">
      <w:bodyDiv w:val="1"/>
      <w:marLeft w:val="0"/>
      <w:marRight w:val="0"/>
      <w:marTop w:val="0"/>
      <w:marBottom w:val="0"/>
      <w:divBdr>
        <w:top w:val="none" w:sz="0" w:space="0" w:color="auto"/>
        <w:left w:val="none" w:sz="0" w:space="0" w:color="auto"/>
        <w:bottom w:val="none" w:sz="0" w:space="0" w:color="auto"/>
        <w:right w:val="none" w:sz="0" w:space="0" w:color="auto"/>
      </w:divBdr>
      <w:divsChild>
        <w:div w:id="1281648820">
          <w:marLeft w:val="0"/>
          <w:marRight w:val="0"/>
          <w:marTop w:val="0"/>
          <w:marBottom w:val="0"/>
          <w:divBdr>
            <w:top w:val="none" w:sz="0" w:space="0" w:color="auto"/>
            <w:left w:val="none" w:sz="0" w:space="0" w:color="auto"/>
            <w:bottom w:val="none" w:sz="0" w:space="0" w:color="auto"/>
            <w:right w:val="none" w:sz="0" w:space="0" w:color="auto"/>
          </w:divBdr>
          <w:divsChild>
            <w:div w:id="89356061">
              <w:marLeft w:val="0"/>
              <w:marRight w:val="0"/>
              <w:marTop w:val="0"/>
              <w:marBottom w:val="0"/>
              <w:divBdr>
                <w:top w:val="none" w:sz="0" w:space="0" w:color="auto"/>
                <w:left w:val="none" w:sz="0" w:space="0" w:color="auto"/>
                <w:bottom w:val="none" w:sz="0" w:space="0" w:color="auto"/>
                <w:right w:val="none" w:sz="0" w:space="0" w:color="auto"/>
              </w:divBdr>
              <w:divsChild>
                <w:div w:id="637035974">
                  <w:marLeft w:val="0"/>
                  <w:marRight w:val="0"/>
                  <w:marTop w:val="0"/>
                  <w:marBottom w:val="0"/>
                  <w:divBdr>
                    <w:top w:val="none" w:sz="0" w:space="0" w:color="auto"/>
                    <w:left w:val="none" w:sz="0" w:space="0" w:color="auto"/>
                    <w:bottom w:val="none" w:sz="0" w:space="0" w:color="auto"/>
                    <w:right w:val="none" w:sz="0" w:space="0" w:color="auto"/>
                  </w:divBdr>
                  <w:divsChild>
                    <w:div w:id="650672157">
                      <w:marLeft w:val="0"/>
                      <w:marRight w:val="0"/>
                      <w:marTop w:val="0"/>
                      <w:marBottom w:val="0"/>
                      <w:divBdr>
                        <w:top w:val="none" w:sz="0" w:space="0" w:color="auto"/>
                        <w:left w:val="none" w:sz="0" w:space="0" w:color="auto"/>
                        <w:bottom w:val="none" w:sz="0" w:space="0" w:color="auto"/>
                        <w:right w:val="none" w:sz="0" w:space="0" w:color="auto"/>
                      </w:divBdr>
                      <w:divsChild>
                        <w:div w:id="1889948275">
                          <w:marLeft w:val="0"/>
                          <w:marRight w:val="0"/>
                          <w:marTop w:val="0"/>
                          <w:marBottom w:val="0"/>
                          <w:divBdr>
                            <w:top w:val="none" w:sz="0" w:space="0" w:color="auto"/>
                            <w:left w:val="none" w:sz="0" w:space="0" w:color="auto"/>
                            <w:bottom w:val="none" w:sz="0" w:space="0" w:color="auto"/>
                            <w:right w:val="none" w:sz="0" w:space="0" w:color="auto"/>
                          </w:divBdr>
                          <w:divsChild>
                            <w:div w:id="1624191246">
                              <w:marLeft w:val="0"/>
                              <w:marRight w:val="0"/>
                              <w:marTop w:val="0"/>
                              <w:marBottom w:val="0"/>
                              <w:divBdr>
                                <w:top w:val="none" w:sz="0" w:space="0" w:color="auto"/>
                                <w:left w:val="none" w:sz="0" w:space="0" w:color="auto"/>
                                <w:bottom w:val="none" w:sz="0" w:space="0" w:color="auto"/>
                                <w:right w:val="none" w:sz="0" w:space="0" w:color="auto"/>
                              </w:divBdr>
                              <w:divsChild>
                                <w:div w:id="164125618">
                                  <w:marLeft w:val="0"/>
                                  <w:marRight w:val="0"/>
                                  <w:marTop w:val="0"/>
                                  <w:marBottom w:val="0"/>
                                  <w:divBdr>
                                    <w:top w:val="none" w:sz="0" w:space="0" w:color="auto"/>
                                    <w:left w:val="none" w:sz="0" w:space="0" w:color="auto"/>
                                    <w:bottom w:val="none" w:sz="0" w:space="0" w:color="auto"/>
                                    <w:right w:val="none" w:sz="0" w:space="0" w:color="auto"/>
                                  </w:divBdr>
                                  <w:divsChild>
                                    <w:div w:id="768817893">
                                      <w:marLeft w:val="0"/>
                                      <w:marRight w:val="0"/>
                                      <w:marTop w:val="0"/>
                                      <w:marBottom w:val="0"/>
                                      <w:divBdr>
                                        <w:top w:val="none" w:sz="0" w:space="0" w:color="auto"/>
                                        <w:left w:val="none" w:sz="0" w:space="0" w:color="auto"/>
                                        <w:bottom w:val="none" w:sz="0" w:space="0" w:color="auto"/>
                                        <w:right w:val="none" w:sz="0" w:space="0" w:color="auto"/>
                                      </w:divBdr>
                                      <w:divsChild>
                                        <w:div w:id="466823038">
                                          <w:marLeft w:val="0"/>
                                          <w:marRight w:val="0"/>
                                          <w:marTop w:val="0"/>
                                          <w:marBottom w:val="0"/>
                                          <w:divBdr>
                                            <w:top w:val="none" w:sz="0" w:space="0" w:color="auto"/>
                                            <w:left w:val="none" w:sz="0" w:space="0" w:color="auto"/>
                                            <w:bottom w:val="none" w:sz="0" w:space="0" w:color="auto"/>
                                            <w:right w:val="none" w:sz="0" w:space="0" w:color="auto"/>
                                          </w:divBdr>
                                          <w:divsChild>
                                            <w:div w:id="432895795">
                                              <w:marLeft w:val="0"/>
                                              <w:marRight w:val="0"/>
                                              <w:marTop w:val="0"/>
                                              <w:marBottom w:val="0"/>
                                              <w:divBdr>
                                                <w:top w:val="none" w:sz="0" w:space="0" w:color="auto"/>
                                                <w:left w:val="none" w:sz="0" w:space="0" w:color="auto"/>
                                                <w:bottom w:val="none" w:sz="0" w:space="0" w:color="auto"/>
                                                <w:right w:val="none" w:sz="0" w:space="0" w:color="auto"/>
                                              </w:divBdr>
                                              <w:divsChild>
                                                <w:div w:id="598490637">
                                                  <w:marLeft w:val="0"/>
                                                  <w:marRight w:val="0"/>
                                                  <w:marTop w:val="0"/>
                                                  <w:marBottom w:val="0"/>
                                                  <w:divBdr>
                                                    <w:top w:val="none" w:sz="0" w:space="0" w:color="auto"/>
                                                    <w:left w:val="none" w:sz="0" w:space="0" w:color="auto"/>
                                                    <w:bottom w:val="none" w:sz="0" w:space="0" w:color="auto"/>
                                                    <w:right w:val="none" w:sz="0" w:space="0" w:color="auto"/>
                                                  </w:divBdr>
                                                  <w:divsChild>
                                                    <w:div w:id="659846567">
                                                      <w:marLeft w:val="0"/>
                                                      <w:marRight w:val="0"/>
                                                      <w:marTop w:val="0"/>
                                                      <w:marBottom w:val="0"/>
                                                      <w:divBdr>
                                                        <w:top w:val="none" w:sz="0" w:space="0" w:color="auto"/>
                                                        <w:left w:val="none" w:sz="0" w:space="0" w:color="auto"/>
                                                        <w:bottom w:val="none" w:sz="0" w:space="0" w:color="auto"/>
                                                        <w:right w:val="none" w:sz="0" w:space="0" w:color="auto"/>
                                                      </w:divBdr>
                                                      <w:divsChild>
                                                        <w:div w:id="320425790">
                                                          <w:marLeft w:val="0"/>
                                                          <w:marRight w:val="0"/>
                                                          <w:marTop w:val="0"/>
                                                          <w:marBottom w:val="0"/>
                                                          <w:divBdr>
                                                            <w:top w:val="none" w:sz="0" w:space="0" w:color="auto"/>
                                                            <w:left w:val="none" w:sz="0" w:space="0" w:color="auto"/>
                                                            <w:bottom w:val="none" w:sz="0" w:space="0" w:color="auto"/>
                                                            <w:right w:val="none" w:sz="0" w:space="0" w:color="auto"/>
                                                          </w:divBdr>
                                                          <w:divsChild>
                                                            <w:div w:id="731200547">
                                                              <w:marLeft w:val="0"/>
                                                              <w:marRight w:val="0"/>
                                                              <w:marTop w:val="0"/>
                                                              <w:marBottom w:val="0"/>
                                                              <w:divBdr>
                                                                <w:top w:val="none" w:sz="0" w:space="0" w:color="auto"/>
                                                                <w:left w:val="none" w:sz="0" w:space="0" w:color="auto"/>
                                                                <w:bottom w:val="none" w:sz="0" w:space="0" w:color="auto"/>
                                                                <w:right w:val="none" w:sz="0" w:space="0" w:color="auto"/>
                                                              </w:divBdr>
                                                              <w:divsChild>
                                                                <w:div w:id="477957943">
                                                                  <w:marLeft w:val="0"/>
                                                                  <w:marRight w:val="0"/>
                                                                  <w:marTop w:val="0"/>
                                                                  <w:marBottom w:val="0"/>
                                                                  <w:divBdr>
                                                                    <w:top w:val="none" w:sz="0" w:space="0" w:color="auto"/>
                                                                    <w:left w:val="none" w:sz="0" w:space="0" w:color="auto"/>
                                                                    <w:bottom w:val="none" w:sz="0" w:space="0" w:color="auto"/>
                                                                    <w:right w:val="none" w:sz="0" w:space="0" w:color="auto"/>
                                                                  </w:divBdr>
                                                                  <w:divsChild>
                                                                    <w:div w:id="463935157">
                                                                      <w:marLeft w:val="0"/>
                                                                      <w:marRight w:val="0"/>
                                                                      <w:marTop w:val="0"/>
                                                                      <w:marBottom w:val="0"/>
                                                                      <w:divBdr>
                                                                        <w:top w:val="none" w:sz="0" w:space="0" w:color="auto"/>
                                                                        <w:left w:val="none" w:sz="0" w:space="0" w:color="auto"/>
                                                                        <w:bottom w:val="none" w:sz="0" w:space="0" w:color="auto"/>
                                                                        <w:right w:val="none" w:sz="0" w:space="0" w:color="auto"/>
                                                                      </w:divBdr>
                                                                      <w:divsChild>
                                                                        <w:div w:id="1348369257">
                                                                          <w:marLeft w:val="0"/>
                                                                          <w:marRight w:val="0"/>
                                                                          <w:marTop w:val="0"/>
                                                                          <w:marBottom w:val="0"/>
                                                                          <w:divBdr>
                                                                            <w:top w:val="none" w:sz="0" w:space="0" w:color="auto"/>
                                                                            <w:left w:val="none" w:sz="0" w:space="0" w:color="auto"/>
                                                                            <w:bottom w:val="none" w:sz="0" w:space="0" w:color="auto"/>
                                                                            <w:right w:val="none" w:sz="0" w:space="0" w:color="auto"/>
                                                                          </w:divBdr>
                                                                          <w:divsChild>
                                                                            <w:div w:id="1884442234">
                                                                              <w:marLeft w:val="0"/>
                                                                              <w:marRight w:val="0"/>
                                                                              <w:marTop w:val="0"/>
                                                                              <w:marBottom w:val="0"/>
                                                                              <w:divBdr>
                                                                                <w:top w:val="none" w:sz="0" w:space="0" w:color="auto"/>
                                                                                <w:left w:val="none" w:sz="0" w:space="0" w:color="auto"/>
                                                                                <w:bottom w:val="none" w:sz="0" w:space="0" w:color="auto"/>
                                                                                <w:right w:val="none" w:sz="0" w:space="0" w:color="auto"/>
                                                                              </w:divBdr>
                                                                              <w:divsChild>
                                                                                <w:div w:id="1029524775">
                                                                                  <w:marLeft w:val="0"/>
                                                                                  <w:marRight w:val="0"/>
                                                                                  <w:marTop w:val="0"/>
                                                                                  <w:marBottom w:val="0"/>
                                                                                  <w:divBdr>
                                                                                    <w:top w:val="none" w:sz="0" w:space="0" w:color="auto"/>
                                                                                    <w:left w:val="none" w:sz="0" w:space="0" w:color="auto"/>
                                                                                    <w:bottom w:val="none" w:sz="0" w:space="0" w:color="auto"/>
                                                                                    <w:right w:val="none" w:sz="0" w:space="0" w:color="auto"/>
                                                                                  </w:divBdr>
                                                                                  <w:divsChild>
                                                                                    <w:div w:id="1277060635">
                                                                                      <w:marLeft w:val="0"/>
                                                                                      <w:marRight w:val="0"/>
                                                                                      <w:marTop w:val="0"/>
                                                                                      <w:marBottom w:val="0"/>
                                                                                      <w:divBdr>
                                                                                        <w:top w:val="none" w:sz="0" w:space="0" w:color="auto"/>
                                                                                        <w:left w:val="none" w:sz="0" w:space="0" w:color="auto"/>
                                                                                        <w:bottom w:val="none" w:sz="0" w:space="0" w:color="auto"/>
                                                                                        <w:right w:val="none" w:sz="0" w:space="0" w:color="auto"/>
                                                                                      </w:divBdr>
                                                                                      <w:divsChild>
                                                                                        <w:div w:id="1034695001">
                                                                                          <w:marLeft w:val="0"/>
                                                                                          <w:marRight w:val="0"/>
                                                                                          <w:marTop w:val="0"/>
                                                                                          <w:marBottom w:val="0"/>
                                                                                          <w:divBdr>
                                                                                            <w:top w:val="none" w:sz="0" w:space="0" w:color="auto"/>
                                                                                            <w:left w:val="none" w:sz="0" w:space="0" w:color="auto"/>
                                                                                            <w:bottom w:val="none" w:sz="0" w:space="0" w:color="auto"/>
                                                                                            <w:right w:val="none" w:sz="0" w:space="0" w:color="auto"/>
                                                                                          </w:divBdr>
                                                                                          <w:divsChild>
                                                                                            <w:div w:id="541407061">
                                                                                              <w:marLeft w:val="0"/>
                                                                                              <w:marRight w:val="0"/>
                                                                                              <w:marTop w:val="0"/>
                                                                                              <w:marBottom w:val="0"/>
                                                                                              <w:divBdr>
                                                                                                <w:top w:val="none" w:sz="0" w:space="0" w:color="auto"/>
                                                                                                <w:left w:val="none" w:sz="0" w:space="0" w:color="auto"/>
                                                                                                <w:bottom w:val="none" w:sz="0" w:space="0" w:color="auto"/>
                                                                                                <w:right w:val="none" w:sz="0" w:space="0" w:color="auto"/>
                                                                                              </w:divBdr>
                                                                                              <w:divsChild>
                                                                                                <w:div w:id="1704817206">
                                                                                                  <w:marLeft w:val="0"/>
                                                                                                  <w:marRight w:val="0"/>
                                                                                                  <w:marTop w:val="0"/>
                                                                                                  <w:marBottom w:val="0"/>
                                                                                                  <w:divBdr>
                                                                                                    <w:top w:val="none" w:sz="0" w:space="0" w:color="auto"/>
                                                                                                    <w:left w:val="none" w:sz="0" w:space="0" w:color="auto"/>
                                                                                                    <w:bottom w:val="none" w:sz="0" w:space="0" w:color="auto"/>
                                                                                                    <w:right w:val="none" w:sz="0" w:space="0" w:color="auto"/>
                                                                                                  </w:divBdr>
                                                                                                  <w:divsChild>
                                                                                                    <w:div w:id="102263057">
                                                                                                      <w:marLeft w:val="0"/>
                                                                                                      <w:marRight w:val="0"/>
                                                                                                      <w:marTop w:val="0"/>
                                                                                                      <w:marBottom w:val="0"/>
                                                                                                      <w:divBdr>
                                                                                                        <w:top w:val="none" w:sz="0" w:space="0" w:color="auto"/>
                                                                                                        <w:left w:val="none" w:sz="0" w:space="0" w:color="auto"/>
                                                                                                        <w:bottom w:val="none" w:sz="0" w:space="0" w:color="auto"/>
                                                                                                        <w:right w:val="none" w:sz="0" w:space="0" w:color="auto"/>
                                                                                                      </w:divBdr>
                                                                                                      <w:divsChild>
                                                                                                        <w:div w:id="953707581">
                                                                                                          <w:marLeft w:val="0"/>
                                                                                                          <w:marRight w:val="0"/>
                                                                                                          <w:marTop w:val="0"/>
                                                                                                          <w:marBottom w:val="0"/>
                                                                                                          <w:divBdr>
                                                                                                            <w:top w:val="none" w:sz="0" w:space="0" w:color="auto"/>
                                                                                                            <w:left w:val="none" w:sz="0" w:space="0" w:color="auto"/>
                                                                                                            <w:bottom w:val="none" w:sz="0" w:space="0" w:color="auto"/>
                                                                                                            <w:right w:val="none" w:sz="0" w:space="0" w:color="auto"/>
                                                                                                          </w:divBdr>
                                                                                                          <w:divsChild>
                                                                                                            <w:div w:id="890457121">
                                                                                                              <w:marLeft w:val="0"/>
                                                                                                              <w:marRight w:val="0"/>
                                                                                                              <w:marTop w:val="0"/>
                                                                                                              <w:marBottom w:val="0"/>
                                                                                                              <w:divBdr>
                                                                                                                <w:top w:val="none" w:sz="0" w:space="0" w:color="auto"/>
                                                                                                                <w:left w:val="none" w:sz="0" w:space="0" w:color="auto"/>
                                                                                                                <w:bottom w:val="none" w:sz="0" w:space="0" w:color="auto"/>
                                                                                                                <w:right w:val="none" w:sz="0" w:space="0" w:color="auto"/>
                                                                                                              </w:divBdr>
                                                                                                              <w:divsChild>
                                                                                                                <w:div w:id="2022925237">
                                                                                                                  <w:marLeft w:val="0"/>
                                                                                                                  <w:marRight w:val="0"/>
                                                                                                                  <w:marTop w:val="0"/>
                                                                                                                  <w:marBottom w:val="0"/>
                                                                                                                  <w:divBdr>
                                                                                                                    <w:top w:val="none" w:sz="0" w:space="0" w:color="auto"/>
                                                                                                                    <w:left w:val="none" w:sz="0" w:space="0" w:color="auto"/>
                                                                                                                    <w:bottom w:val="none" w:sz="0" w:space="0" w:color="auto"/>
                                                                                                                    <w:right w:val="none" w:sz="0" w:space="0" w:color="auto"/>
                                                                                                                  </w:divBdr>
                                                                                                                  <w:divsChild>
                                                                                                                    <w:div w:id="1205558722">
                                                                                                                      <w:marLeft w:val="0"/>
                                                                                                                      <w:marRight w:val="0"/>
                                                                                                                      <w:marTop w:val="0"/>
                                                                                                                      <w:marBottom w:val="0"/>
                                                                                                                      <w:divBdr>
                                                                                                                        <w:top w:val="none" w:sz="0" w:space="0" w:color="auto"/>
                                                                                                                        <w:left w:val="none" w:sz="0" w:space="0" w:color="auto"/>
                                                                                                                        <w:bottom w:val="none" w:sz="0" w:space="0" w:color="auto"/>
                                                                                                                        <w:right w:val="none" w:sz="0" w:space="0" w:color="auto"/>
                                                                                                                      </w:divBdr>
                                                                                                                      <w:divsChild>
                                                                                                                        <w:div w:id="992875566">
                                                                                                                          <w:marLeft w:val="0"/>
                                                                                                                          <w:marRight w:val="0"/>
                                                                                                                          <w:marTop w:val="0"/>
                                                                                                                          <w:marBottom w:val="0"/>
                                                                                                                          <w:divBdr>
                                                                                                                            <w:top w:val="none" w:sz="0" w:space="0" w:color="auto"/>
                                                                                                                            <w:left w:val="none" w:sz="0" w:space="0" w:color="auto"/>
                                                                                                                            <w:bottom w:val="none" w:sz="0" w:space="0" w:color="auto"/>
                                                                                                                            <w:right w:val="none" w:sz="0" w:space="0" w:color="auto"/>
                                                                                                                          </w:divBdr>
                                                                                                                          <w:divsChild>
                                                                                                                            <w:div w:id="1357778976">
                                                                                                                              <w:marLeft w:val="0"/>
                                                                                                                              <w:marRight w:val="0"/>
                                                                                                                              <w:marTop w:val="0"/>
                                                                                                                              <w:marBottom w:val="0"/>
                                                                                                                              <w:divBdr>
                                                                                                                                <w:top w:val="none" w:sz="0" w:space="0" w:color="auto"/>
                                                                                                                                <w:left w:val="none" w:sz="0" w:space="0" w:color="auto"/>
                                                                                                                                <w:bottom w:val="none" w:sz="0" w:space="0" w:color="auto"/>
                                                                                                                                <w:right w:val="none" w:sz="0" w:space="0" w:color="auto"/>
                                                                                                                              </w:divBdr>
                                                                                                                              <w:divsChild>
                                                                                                                                <w:div w:id="1579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1283566">
      <w:bodyDiv w:val="1"/>
      <w:marLeft w:val="0"/>
      <w:marRight w:val="0"/>
      <w:marTop w:val="0"/>
      <w:marBottom w:val="0"/>
      <w:divBdr>
        <w:top w:val="none" w:sz="0" w:space="0" w:color="auto"/>
        <w:left w:val="none" w:sz="0" w:space="0" w:color="auto"/>
        <w:bottom w:val="none" w:sz="0" w:space="0" w:color="auto"/>
        <w:right w:val="none" w:sz="0" w:space="0" w:color="auto"/>
      </w:divBdr>
      <w:divsChild>
        <w:div w:id="689258633">
          <w:marLeft w:val="0"/>
          <w:marRight w:val="0"/>
          <w:marTop w:val="0"/>
          <w:marBottom w:val="0"/>
          <w:divBdr>
            <w:top w:val="none" w:sz="0" w:space="0" w:color="auto"/>
            <w:left w:val="none" w:sz="0" w:space="0" w:color="auto"/>
            <w:bottom w:val="none" w:sz="0" w:space="0" w:color="auto"/>
            <w:right w:val="none" w:sz="0" w:space="0" w:color="auto"/>
          </w:divBdr>
          <w:divsChild>
            <w:div w:id="433675351">
              <w:marLeft w:val="0"/>
              <w:marRight w:val="0"/>
              <w:marTop w:val="0"/>
              <w:marBottom w:val="0"/>
              <w:divBdr>
                <w:top w:val="none" w:sz="0" w:space="0" w:color="auto"/>
                <w:left w:val="none" w:sz="0" w:space="0" w:color="auto"/>
                <w:bottom w:val="none" w:sz="0" w:space="0" w:color="auto"/>
                <w:right w:val="none" w:sz="0" w:space="0" w:color="auto"/>
              </w:divBdr>
              <w:divsChild>
                <w:div w:id="1091240754">
                  <w:marLeft w:val="0"/>
                  <w:marRight w:val="0"/>
                  <w:marTop w:val="0"/>
                  <w:marBottom w:val="0"/>
                  <w:divBdr>
                    <w:top w:val="none" w:sz="0" w:space="0" w:color="auto"/>
                    <w:left w:val="none" w:sz="0" w:space="0" w:color="auto"/>
                    <w:bottom w:val="none" w:sz="0" w:space="0" w:color="auto"/>
                    <w:right w:val="none" w:sz="0" w:space="0" w:color="auto"/>
                  </w:divBdr>
                  <w:divsChild>
                    <w:div w:id="1858343619">
                      <w:marLeft w:val="0"/>
                      <w:marRight w:val="0"/>
                      <w:marTop w:val="0"/>
                      <w:marBottom w:val="0"/>
                      <w:divBdr>
                        <w:top w:val="none" w:sz="0" w:space="0" w:color="auto"/>
                        <w:left w:val="none" w:sz="0" w:space="0" w:color="auto"/>
                        <w:bottom w:val="none" w:sz="0" w:space="0" w:color="auto"/>
                        <w:right w:val="none" w:sz="0" w:space="0" w:color="auto"/>
                      </w:divBdr>
                      <w:divsChild>
                        <w:div w:id="51471256">
                          <w:marLeft w:val="0"/>
                          <w:marRight w:val="0"/>
                          <w:marTop w:val="0"/>
                          <w:marBottom w:val="0"/>
                          <w:divBdr>
                            <w:top w:val="none" w:sz="0" w:space="0" w:color="auto"/>
                            <w:left w:val="none" w:sz="0" w:space="0" w:color="auto"/>
                            <w:bottom w:val="none" w:sz="0" w:space="0" w:color="auto"/>
                            <w:right w:val="none" w:sz="0" w:space="0" w:color="auto"/>
                          </w:divBdr>
                          <w:divsChild>
                            <w:div w:id="1100762758">
                              <w:marLeft w:val="0"/>
                              <w:marRight w:val="0"/>
                              <w:marTop w:val="0"/>
                              <w:marBottom w:val="0"/>
                              <w:divBdr>
                                <w:top w:val="none" w:sz="0" w:space="0" w:color="auto"/>
                                <w:left w:val="none" w:sz="0" w:space="0" w:color="auto"/>
                                <w:bottom w:val="none" w:sz="0" w:space="0" w:color="auto"/>
                                <w:right w:val="none" w:sz="0" w:space="0" w:color="auto"/>
                              </w:divBdr>
                              <w:divsChild>
                                <w:div w:id="1305155717">
                                  <w:marLeft w:val="0"/>
                                  <w:marRight w:val="0"/>
                                  <w:marTop w:val="0"/>
                                  <w:marBottom w:val="0"/>
                                  <w:divBdr>
                                    <w:top w:val="none" w:sz="0" w:space="0" w:color="auto"/>
                                    <w:left w:val="none" w:sz="0" w:space="0" w:color="auto"/>
                                    <w:bottom w:val="none" w:sz="0" w:space="0" w:color="auto"/>
                                    <w:right w:val="none" w:sz="0" w:space="0" w:color="auto"/>
                                  </w:divBdr>
                                  <w:divsChild>
                                    <w:div w:id="1231768059">
                                      <w:marLeft w:val="0"/>
                                      <w:marRight w:val="0"/>
                                      <w:marTop w:val="0"/>
                                      <w:marBottom w:val="0"/>
                                      <w:divBdr>
                                        <w:top w:val="none" w:sz="0" w:space="0" w:color="auto"/>
                                        <w:left w:val="none" w:sz="0" w:space="0" w:color="auto"/>
                                        <w:bottom w:val="none" w:sz="0" w:space="0" w:color="auto"/>
                                        <w:right w:val="none" w:sz="0" w:space="0" w:color="auto"/>
                                      </w:divBdr>
                                      <w:divsChild>
                                        <w:div w:id="790244804">
                                          <w:marLeft w:val="0"/>
                                          <w:marRight w:val="0"/>
                                          <w:marTop w:val="0"/>
                                          <w:marBottom w:val="0"/>
                                          <w:divBdr>
                                            <w:top w:val="none" w:sz="0" w:space="0" w:color="auto"/>
                                            <w:left w:val="none" w:sz="0" w:space="0" w:color="auto"/>
                                            <w:bottom w:val="none" w:sz="0" w:space="0" w:color="auto"/>
                                            <w:right w:val="none" w:sz="0" w:space="0" w:color="auto"/>
                                          </w:divBdr>
                                          <w:divsChild>
                                            <w:div w:id="2017266616">
                                              <w:marLeft w:val="0"/>
                                              <w:marRight w:val="0"/>
                                              <w:marTop w:val="0"/>
                                              <w:marBottom w:val="0"/>
                                              <w:divBdr>
                                                <w:top w:val="none" w:sz="0" w:space="0" w:color="auto"/>
                                                <w:left w:val="none" w:sz="0" w:space="0" w:color="auto"/>
                                                <w:bottom w:val="none" w:sz="0" w:space="0" w:color="auto"/>
                                                <w:right w:val="none" w:sz="0" w:space="0" w:color="auto"/>
                                              </w:divBdr>
                                              <w:divsChild>
                                                <w:div w:id="424226876">
                                                  <w:marLeft w:val="0"/>
                                                  <w:marRight w:val="0"/>
                                                  <w:marTop w:val="0"/>
                                                  <w:marBottom w:val="0"/>
                                                  <w:divBdr>
                                                    <w:top w:val="none" w:sz="0" w:space="0" w:color="auto"/>
                                                    <w:left w:val="none" w:sz="0" w:space="0" w:color="auto"/>
                                                    <w:bottom w:val="none" w:sz="0" w:space="0" w:color="auto"/>
                                                    <w:right w:val="none" w:sz="0" w:space="0" w:color="auto"/>
                                                  </w:divBdr>
                                                  <w:divsChild>
                                                    <w:div w:id="1211190581">
                                                      <w:marLeft w:val="0"/>
                                                      <w:marRight w:val="0"/>
                                                      <w:marTop w:val="0"/>
                                                      <w:marBottom w:val="0"/>
                                                      <w:divBdr>
                                                        <w:top w:val="none" w:sz="0" w:space="0" w:color="auto"/>
                                                        <w:left w:val="none" w:sz="0" w:space="0" w:color="auto"/>
                                                        <w:bottom w:val="none" w:sz="0" w:space="0" w:color="auto"/>
                                                        <w:right w:val="none" w:sz="0" w:space="0" w:color="auto"/>
                                                      </w:divBdr>
                                                      <w:divsChild>
                                                        <w:div w:id="728697221">
                                                          <w:marLeft w:val="0"/>
                                                          <w:marRight w:val="0"/>
                                                          <w:marTop w:val="0"/>
                                                          <w:marBottom w:val="0"/>
                                                          <w:divBdr>
                                                            <w:top w:val="none" w:sz="0" w:space="0" w:color="auto"/>
                                                            <w:left w:val="none" w:sz="0" w:space="0" w:color="auto"/>
                                                            <w:bottom w:val="none" w:sz="0" w:space="0" w:color="auto"/>
                                                            <w:right w:val="none" w:sz="0" w:space="0" w:color="auto"/>
                                                          </w:divBdr>
                                                          <w:divsChild>
                                                            <w:div w:id="1317608207">
                                                              <w:marLeft w:val="0"/>
                                                              <w:marRight w:val="0"/>
                                                              <w:marTop w:val="0"/>
                                                              <w:marBottom w:val="0"/>
                                                              <w:divBdr>
                                                                <w:top w:val="none" w:sz="0" w:space="0" w:color="auto"/>
                                                                <w:left w:val="none" w:sz="0" w:space="0" w:color="auto"/>
                                                                <w:bottom w:val="none" w:sz="0" w:space="0" w:color="auto"/>
                                                                <w:right w:val="none" w:sz="0" w:space="0" w:color="auto"/>
                                                              </w:divBdr>
                                                              <w:divsChild>
                                                                <w:div w:id="278537671">
                                                                  <w:marLeft w:val="0"/>
                                                                  <w:marRight w:val="0"/>
                                                                  <w:marTop w:val="0"/>
                                                                  <w:marBottom w:val="0"/>
                                                                  <w:divBdr>
                                                                    <w:top w:val="none" w:sz="0" w:space="0" w:color="auto"/>
                                                                    <w:left w:val="none" w:sz="0" w:space="0" w:color="auto"/>
                                                                    <w:bottom w:val="none" w:sz="0" w:space="0" w:color="auto"/>
                                                                    <w:right w:val="none" w:sz="0" w:space="0" w:color="auto"/>
                                                                  </w:divBdr>
                                                                  <w:divsChild>
                                                                    <w:div w:id="376584710">
                                                                      <w:marLeft w:val="0"/>
                                                                      <w:marRight w:val="0"/>
                                                                      <w:marTop w:val="0"/>
                                                                      <w:marBottom w:val="0"/>
                                                                      <w:divBdr>
                                                                        <w:top w:val="none" w:sz="0" w:space="0" w:color="auto"/>
                                                                        <w:left w:val="none" w:sz="0" w:space="0" w:color="auto"/>
                                                                        <w:bottom w:val="none" w:sz="0" w:space="0" w:color="auto"/>
                                                                        <w:right w:val="none" w:sz="0" w:space="0" w:color="auto"/>
                                                                      </w:divBdr>
                                                                      <w:divsChild>
                                                                        <w:div w:id="1105417883">
                                                                          <w:marLeft w:val="0"/>
                                                                          <w:marRight w:val="0"/>
                                                                          <w:marTop w:val="0"/>
                                                                          <w:marBottom w:val="0"/>
                                                                          <w:divBdr>
                                                                            <w:top w:val="none" w:sz="0" w:space="0" w:color="auto"/>
                                                                            <w:left w:val="none" w:sz="0" w:space="0" w:color="auto"/>
                                                                            <w:bottom w:val="none" w:sz="0" w:space="0" w:color="auto"/>
                                                                            <w:right w:val="none" w:sz="0" w:space="0" w:color="auto"/>
                                                                          </w:divBdr>
                                                                          <w:divsChild>
                                                                            <w:div w:id="310332433">
                                                                              <w:marLeft w:val="0"/>
                                                                              <w:marRight w:val="0"/>
                                                                              <w:marTop w:val="0"/>
                                                                              <w:marBottom w:val="0"/>
                                                                              <w:divBdr>
                                                                                <w:top w:val="none" w:sz="0" w:space="0" w:color="auto"/>
                                                                                <w:left w:val="none" w:sz="0" w:space="0" w:color="auto"/>
                                                                                <w:bottom w:val="none" w:sz="0" w:space="0" w:color="auto"/>
                                                                                <w:right w:val="none" w:sz="0" w:space="0" w:color="auto"/>
                                                                              </w:divBdr>
                                                                              <w:divsChild>
                                                                                <w:div w:id="1227061707">
                                                                                  <w:marLeft w:val="0"/>
                                                                                  <w:marRight w:val="0"/>
                                                                                  <w:marTop w:val="0"/>
                                                                                  <w:marBottom w:val="0"/>
                                                                                  <w:divBdr>
                                                                                    <w:top w:val="none" w:sz="0" w:space="0" w:color="auto"/>
                                                                                    <w:left w:val="none" w:sz="0" w:space="0" w:color="auto"/>
                                                                                    <w:bottom w:val="none" w:sz="0" w:space="0" w:color="auto"/>
                                                                                    <w:right w:val="none" w:sz="0" w:space="0" w:color="auto"/>
                                                                                  </w:divBdr>
                                                                                  <w:divsChild>
                                                                                    <w:div w:id="138766245">
                                                                                      <w:marLeft w:val="0"/>
                                                                                      <w:marRight w:val="0"/>
                                                                                      <w:marTop w:val="0"/>
                                                                                      <w:marBottom w:val="0"/>
                                                                                      <w:divBdr>
                                                                                        <w:top w:val="none" w:sz="0" w:space="0" w:color="auto"/>
                                                                                        <w:left w:val="none" w:sz="0" w:space="0" w:color="auto"/>
                                                                                        <w:bottom w:val="none" w:sz="0" w:space="0" w:color="auto"/>
                                                                                        <w:right w:val="none" w:sz="0" w:space="0" w:color="auto"/>
                                                                                      </w:divBdr>
                                                                                      <w:divsChild>
                                                                                        <w:div w:id="1893273491">
                                                                                          <w:marLeft w:val="0"/>
                                                                                          <w:marRight w:val="0"/>
                                                                                          <w:marTop w:val="0"/>
                                                                                          <w:marBottom w:val="0"/>
                                                                                          <w:divBdr>
                                                                                            <w:top w:val="none" w:sz="0" w:space="0" w:color="auto"/>
                                                                                            <w:left w:val="none" w:sz="0" w:space="0" w:color="auto"/>
                                                                                            <w:bottom w:val="none" w:sz="0" w:space="0" w:color="auto"/>
                                                                                            <w:right w:val="none" w:sz="0" w:space="0" w:color="auto"/>
                                                                                          </w:divBdr>
                                                                                          <w:divsChild>
                                                                                            <w:div w:id="39088789">
                                                                                              <w:marLeft w:val="0"/>
                                                                                              <w:marRight w:val="0"/>
                                                                                              <w:marTop w:val="0"/>
                                                                                              <w:marBottom w:val="0"/>
                                                                                              <w:divBdr>
                                                                                                <w:top w:val="none" w:sz="0" w:space="0" w:color="auto"/>
                                                                                                <w:left w:val="none" w:sz="0" w:space="0" w:color="auto"/>
                                                                                                <w:bottom w:val="none" w:sz="0" w:space="0" w:color="auto"/>
                                                                                                <w:right w:val="none" w:sz="0" w:space="0" w:color="auto"/>
                                                                                              </w:divBdr>
                                                                                              <w:divsChild>
                                                                                                <w:div w:id="272248258">
                                                                                                  <w:marLeft w:val="0"/>
                                                                                                  <w:marRight w:val="0"/>
                                                                                                  <w:marTop w:val="0"/>
                                                                                                  <w:marBottom w:val="0"/>
                                                                                                  <w:divBdr>
                                                                                                    <w:top w:val="none" w:sz="0" w:space="0" w:color="auto"/>
                                                                                                    <w:left w:val="none" w:sz="0" w:space="0" w:color="auto"/>
                                                                                                    <w:bottom w:val="none" w:sz="0" w:space="0" w:color="auto"/>
                                                                                                    <w:right w:val="none" w:sz="0" w:space="0" w:color="auto"/>
                                                                                                  </w:divBdr>
                                                                                                  <w:divsChild>
                                                                                                    <w:div w:id="202595808">
                                                                                                      <w:marLeft w:val="0"/>
                                                                                                      <w:marRight w:val="0"/>
                                                                                                      <w:marTop w:val="0"/>
                                                                                                      <w:marBottom w:val="0"/>
                                                                                                      <w:divBdr>
                                                                                                        <w:top w:val="none" w:sz="0" w:space="0" w:color="auto"/>
                                                                                                        <w:left w:val="none" w:sz="0" w:space="0" w:color="auto"/>
                                                                                                        <w:bottom w:val="none" w:sz="0" w:space="0" w:color="auto"/>
                                                                                                        <w:right w:val="none" w:sz="0" w:space="0" w:color="auto"/>
                                                                                                      </w:divBdr>
                                                                                                      <w:divsChild>
                                                                                                        <w:div w:id="877546785">
                                                                                                          <w:marLeft w:val="0"/>
                                                                                                          <w:marRight w:val="0"/>
                                                                                                          <w:marTop w:val="0"/>
                                                                                                          <w:marBottom w:val="0"/>
                                                                                                          <w:divBdr>
                                                                                                            <w:top w:val="none" w:sz="0" w:space="0" w:color="auto"/>
                                                                                                            <w:left w:val="none" w:sz="0" w:space="0" w:color="auto"/>
                                                                                                            <w:bottom w:val="none" w:sz="0" w:space="0" w:color="auto"/>
                                                                                                            <w:right w:val="none" w:sz="0" w:space="0" w:color="auto"/>
                                                                                                          </w:divBdr>
                                                                                                          <w:divsChild>
                                                                                                            <w:div w:id="1442913600">
                                                                                                              <w:marLeft w:val="0"/>
                                                                                                              <w:marRight w:val="0"/>
                                                                                                              <w:marTop w:val="0"/>
                                                                                                              <w:marBottom w:val="0"/>
                                                                                                              <w:divBdr>
                                                                                                                <w:top w:val="none" w:sz="0" w:space="0" w:color="auto"/>
                                                                                                                <w:left w:val="none" w:sz="0" w:space="0" w:color="auto"/>
                                                                                                                <w:bottom w:val="none" w:sz="0" w:space="0" w:color="auto"/>
                                                                                                                <w:right w:val="none" w:sz="0" w:space="0" w:color="auto"/>
                                                                                                              </w:divBdr>
                                                                                                              <w:divsChild>
                                                                                                                <w:div w:id="598487669">
                                                                                                                  <w:marLeft w:val="0"/>
                                                                                                                  <w:marRight w:val="0"/>
                                                                                                                  <w:marTop w:val="0"/>
                                                                                                                  <w:marBottom w:val="0"/>
                                                                                                                  <w:divBdr>
                                                                                                                    <w:top w:val="none" w:sz="0" w:space="0" w:color="auto"/>
                                                                                                                    <w:left w:val="none" w:sz="0" w:space="0" w:color="auto"/>
                                                                                                                    <w:bottom w:val="none" w:sz="0" w:space="0" w:color="auto"/>
                                                                                                                    <w:right w:val="none" w:sz="0" w:space="0" w:color="auto"/>
                                                                                                                  </w:divBdr>
                                                                                                                  <w:divsChild>
                                                                                                                    <w:div w:id="1155343216">
                                                                                                                      <w:marLeft w:val="0"/>
                                                                                                                      <w:marRight w:val="0"/>
                                                                                                                      <w:marTop w:val="0"/>
                                                                                                                      <w:marBottom w:val="0"/>
                                                                                                                      <w:divBdr>
                                                                                                                        <w:top w:val="none" w:sz="0" w:space="0" w:color="auto"/>
                                                                                                                        <w:left w:val="none" w:sz="0" w:space="0" w:color="auto"/>
                                                                                                                        <w:bottom w:val="none" w:sz="0" w:space="0" w:color="auto"/>
                                                                                                                        <w:right w:val="none" w:sz="0" w:space="0" w:color="auto"/>
                                                                                                                      </w:divBdr>
                                                                                                                      <w:divsChild>
                                                                                                                        <w:div w:id="1581794744">
                                                                                                                          <w:marLeft w:val="0"/>
                                                                                                                          <w:marRight w:val="0"/>
                                                                                                                          <w:marTop w:val="0"/>
                                                                                                                          <w:marBottom w:val="0"/>
                                                                                                                          <w:divBdr>
                                                                                                                            <w:top w:val="none" w:sz="0" w:space="0" w:color="auto"/>
                                                                                                                            <w:left w:val="none" w:sz="0" w:space="0" w:color="auto"/>
                                                                                                                            <w:bottom w:val="none" w:sz="0" w:space="0" w:color="auto"/>
                                                                                                                            <w:right w:val="none" w:sz="0" w:space="0" w:color="auto"/>
                                                                                                                          </w:divBdr>
                                                                                                                          <w:divsChild>
                                                                                                                            <w:div w:id="803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7666802">
      <w:bodyDiv w:val="1"/>
      <w:marLeft w:val="0"/>
      <w:marRight w:val="0"/>
      <w:marTop w:val="0"/>
      <w:marBottom w:val="0"/>
      <w:divBdr>
        <w:top w:val="none" w:sz="0" w:space="0" w:color="auto"/>
        <w:left w:val="none" w:sz="0" w:space="0" w:color="auto"/>
        <w:bottom w:val="none" w:sz="0" w:space="0" w:color="auto"/>
        <w:right w:val="none" w:sz="0" w:space="0" w:color="auto"/>
      </w:divBdr>
      <w:divsChild>
        <w:div w:id="194320024">
          <w:marLeft w:val="0"/>
          <w:marRight w:val="0"/>
          <w:marTop w:val="0"/>
          <w:marBottom w:val="0"/>
          <w:divBdr>
            <w:top w:val="none" w:sz="0" w:space="0" w:color="auto"/>
            <w:left w:val="none" w:sz="0" w:space="0" w:color="auto"/>
            <w:bottom w:val="none" w:sz="0" w:space="0" w:color="auto"/>
            <w:right w:val="none" w:sz="0" w:space="0" w:color="auto"/>
          </w:divBdr>
          <w:divsChild>
            <w:div w:id="1430656105">
              <w:marLeft w:val="0"/>
              <w:marRight w:val="0"/>
              <w:marTop w:val="0"/>
              <w:marBottom w:val="0"/>
              <w:divBdr>
                <w:top w:val="none" w:sz="0" w:space="0" w:color="auto"/>
                <w:left w:val="none" w:sz="0" w:space="0" w:color="auto"/>
                <w:bottom w:val="none" w:sz="0" w:space="0" w:color="auto"/>
                <w:right w:val="none" w:sz="0" w:space="0" w:color="auto"/>
              </w:divBdr>
              <w:divsChild>
                <w:div w:id="1723208290">
                  <w:marLeft w:val="0"/>
                  <w:marRight w:val="0"/>
                  <w:marTop w:val="0"/>
                  <w:marBottom w:val="0"/>
                  <w:divBdr>
                    <w:top w:val="none" w:sz="0" w:space="0" w:color="auto"/>
                    <w:left w:val="none" w:sz="0" w:space="0" w:color="auto"/>
                    <w:bottom w:val="none" w:sz="0" w:space="0" w:color="auto"/>
                    <w:right w:val="none" w:sz="0" w:space="0" w:color="auto"/>
                  </w:divBdr>
                  <w:divsChild>
                    <w:div w:id="1676149579">
                      <w:marLeft w:val="0"/>
                      <w:marRight w:val="0"/>
                      <w:marTop w:val="0"/>
                      <w:marBottom w:val="0"/>
                      <w:divBdr>
                        <w:top w:val="none" w:sz="0" w:space="0" w:color="auto"/>
                        <w:left w:val="none" w:sz="0" w:space="0" w:color="auto"/>
                        <w:bottom w:val="none" w:sz="0" w:space="0" w:color="auto"/>
                        <w:right w:val="none" w:sz="0" w:space="0" w:color="auto"/>
                      </w:divBdr>
                      <w:divsChild>
                        <w:div w:id="1110704998">
                          <w:marLeft w:val="0"/>
                          <w:marRight w:val="0"/>
                          <w:marTop w:val="0"/>
                          <w:marBottom w:val="0"/>
                          <w:divBdr>
                            <w:top w:val="none" w:sz="0" w:space="0" w:color="auto"/>
                            <w:left w:val="none" w:sz="0" w:space="0" w:color="auto"/>
                            <w:bottom w:val="none" w:sz="0" w:space="0" w:color="auto"/>
                            <w:right w:val="none" w:sz="0" w:space="0" w:color="auto"/>
                          </w:divBdr>
                          <w:divsChild>
                            <w:div w:id="2032341475">
                              <w:marLeft w:val="0"/>
                              <w:marRight w:val="0"/>
                              <w:marTop w:val="0"/>
                              <w:marBottom w:val="0"/>
                              <w:divBdr>
                                <w:top w:val="none" w:sz="0" w:space="0" w:color="auto"/>
                                <w:left w:val="none" w:sz="0" w:space="0" w:color="auto"/>
                                <w:bottom w:val="none" w:sz="0" w:space="0" w:color="auto"/>
                                <w:right w:val="none" w:sz="0" w:space="0" w:color="auto"/>
                              </w:divBdr>
                              <w:divsChild>
                                <w:div w:id="1748383597">
                                  <w:marLeft w:val="0"/>
                                  <w:marRight w:val="0"/>
                                  <w:marTop w:val="0"/>
                                  <w:marBottom w:val="0"/>
                                  <w:divBdr>
                                    <w:top w:val="none" w:sz="0" w:space="0" w:color="auto"/>
                                    <w:left w:val="none" w:sz="0" w:space="0" w:color="auto"/>
                                    <w:bottom w:val="none" w:sz="0" w:space="0" w:color="auto"/>
                                    <w:right w:val="none" w:sz="0" w:space="0" w:color="auto"/>
                                  </w:divBdr>
                                  <w:divsChild>
                                    <w:div w:id="1960453969">
                                      <w:marLeft w:val="0"/>
                                      <w:marRight w:val="0"/>
                                      <w:marTop w:val="0"/>
                                      <w:marBottom w:val="0"/>
                                      <w:divBdr>
                                        <w:top w:val="none" w:sz="0" w:space="0" w:color="auto"/>
                                        <w:left w:val="none" w:sz="0" w:space="0" w:color="auto"/>
                                        <w:bottom w:val="none" w:sz="0" w:space="0" w:color="auto"/>
                                        <w:right w:val="none" w:sz="0" w:space="0" w:color="auto"/>
                                      </w:divBdr>
                                      <w:divsChild>
                                        <w:div w:id="577786632">
                                          <w:marLeft w:val="0"/>
                                          <w:marRight w:val="0"/>
                                          <w:marTop w:val="0"/>
                                          <w:marBottom w:val="0"/>
                                          <w:divBdr>
                                            <w:top w:val="none" w:sz="0" w:space="0" w:color="auto"/>
                                            <w:left w:val="none" w:sz="0" w:space="0" w:color="auto"/>
                                            <w:bottom w:val="none" w:sz="0" w:space="0" w:color="auto"/>
                                            <w:right w:val="none" w:sz="0" w:space="0" w:color="auto"/>
                                          </w:divBdr>
                                          <w:divsChild>
                                            <w:div w:id="989673694">
                                              <w:marLeft w:val="0"/>
                                              <w:marRight w:val="0"/>
                                              <w:marTop w:val="0"/>
                                              <w:marBottom w:val="0"/>
                                              <w:divBdr>
                                                <w:top w:val="none" w:sz="0" w:space="0" w:color="auto"/>
                                                <w:left w:val="none" w:sz="0" w:space="0" w:color="auto"/>
                                                <w:bottom w:val="none" w:sz="0" w:space="0" w:color="auto"/>
                                                <w:right w:val="none" w:sz="0" w:space="0" w:color="auto"/>
                                              </w:divBdr>
                                              <w:divsChild>
                                                <w:div w:id="39986490">
                                                  <w:marLeft w:val="0"/>
                                                  <w:marRight w:val="0"/>
                                                  <w:marTop w:val="0"/>
                                                  <w:marBottom w:val="0"/>
                                                  <w:divBdr>
                                                    <w:top w:val="none" w:sz="0" w:space="0" w:color="auto"/>
                                                    <w:left w:val="none" w:sz="0" w:space="0" w:color="auto"/>
                                                    <w:bottom w:val="none" w:sz="0" w:space="0" w:color="auto"/>
                                                    <w:right w:val="none" w:sz="0" w:space="0" w:color="auto"/>
                                                  </w:divBdr>
                                                  <w:divsChild>
                                                    <w:div w:id="828709473">
                                                      <w:marLeft w:val="0"/>
                                                      <w:marRight w:val="0"/>
                                                      <w:marTop w:val="0"/>
                                                      <w:marBottom w:val="0"/>
                                                      <w:divBdr>
                                                        <w:top w:val="none" w:sz="0" w:space="0" w:color="auto"/>
                                                        <w:left w:val="none" w:sz="0" w:space="0" w:color="auto"/>
                                                        <w:bottom w:val="none" w:sz="0" w:space="0" w:color="auto"/>
                                                        <w:right w:val="none" w:sz="0" w:space="0" w:color="auto"/>
                                                      </w:divBdr>
                                                      <w:divsChild>
                                                        <w:div w:id="112596895">
                                                          <w:marLeft w:val="0"/>
                                                          <w:marRight w:val="0"/>
                                                          <w:marTop w:val="0"/>
                                                          <w:marBottom w:val="0"/>
                                                          <w:divBdr>
                                                            <w:top w:val="none" w:sz="0" w:space="0" w:color="auto"/>
                                                            <w:left w:val="none" w:sz="0" w:space="0" w:color="auto"/>
                                                            <w:bottom w:val="none" w:sz="0" w:space="0" w:color="auto"/>
                                                            <w:right w:val="none" w:sz="0" w:space="0" w:color="auto"/>
                                                          </w:divBdr>
                                                          <w:divsChild>
                                                            <w:div w:id="333841935">
                                                              <w:marLeft w:val="0"/>
                                                              <w:marRight w:val="0"/>
                                                              <w:marTop w:val="0"/>
                                                              <w:marBottom w:val="0"/>
                                                              <w:divBdr>
                                                                <w:top w:val="none" w:sz="0" w:space="0" w:color="auto"/>
                                                                <w:left w:val="none" w:sz="0" w:space="0" w:color="auto"/>
                                                                <w:bottom w:val="none" w:sz="0" w:space="0" w:color="auto"/>
                                                                <w:right w:val="none" w:sz="0" w:space="0" w:color="auto"/>
                                                              </w:divBdr>
                                                              <w:divsChild>
                                                                <w:div w:id="1021079987">
                                                                  <w:marLeft w:val="0"/>
                                                                  <w:marRight w:val="0"/>
                                                                  <w:marTop w:val="0"/>
                                                                  <w:marBottom w:val="0"/>
                                                                  <w:divBdr>
                                                                    <w:top w:val="none" w:sz="0" w:space="0" w:color="auto"/>
                                                                    <w:left w:val="none" w:sz="0" w:space="0" w:color="auto"/>
                                                                    <w:bottom w:val="none" w:sz="0" w:space="0" w:color="auto"/>
                                                                    <w:right w:val="none" w:sz="0" w:space="0" w:color="auto"/>
                                                                  </w:divBdr>
                                                                  <w:divsChild>
                                                                    <w:div w:id="734402750">
                                                                      <w:marLeft w:val="0"/>
                                                                      <w:marRight w:val="0"/>
                                                                      <w:marTop w:val="0"/>
                                                                      <w:marBottom w:val="0"/>
                                                                      <w:divBdr>
                                                                        <w:top w:val="none" w:sz="0" w:space="0" w:color="auto"/>
                                                                        <w:left w:val="none" w:sz="0" w:space="0" w:color="auto"/>
                                                                        <w:bottom w:val="none" w:sz="0" w:space="0" w:color="auto"/>
                                                                        <w:right w:val="none" w:sz="0" w:space="0" w:color="auto"/>
                                                                      </w:divBdr>
                                                                      <w:divsChild>
                                                                        <w:div w:id="408231078">
                                                                          <w:marLeft w:val="0"/>
                                                                          <w:marRight w:val="0"/>
                                                                          <w:marTop w:val="0"/>
                                                                          <w:marBottom w:val="0"/>
                                                                          <w:divBdr>
                                                                            <w:top w:val="none" w:sz="0" w:space="0" w:color="auto"/>
                                                                            <w:left w:val="none" w:sz="0" w:space="0" w:color="auto"/>
                                                                            <w:bottom w:val="none" w:sz="0" w:space="0" w:color="auto"/>
                                                                            <w:right w:val="none" w:sz="0" w:space="0" w:color="auto"/>
                                                                          </w:divBdr>
                                                                          <w:divsChild>
                                                                            <w:div w:id="467165848">
                                                                              <w:marLeft w:val="0"/>
                                                                              <w:marRight w:val="0"/>
                                                                              <w:marTop w:val="0"/>
                                                                              <w:marBottom w:val="0"/>
                                                                              <w:divBdr>
                                                                                <w:top w:val="none" w:sz="0" w:space="0" w:color="auto"/>
                                                                                <w:left w:val="none" w:sz="0" w:space="0" w:color="auto"/>
                                                                                <w:bottom w:val="none" w:sz="0" w:space="0" w:color="auto"/>
                                                                                <w:right w:val="none" w:sz="0" w:space="0" w:color="auto"/>
                                                                              </w:divBdr>
                                                                              <w:divsChild>
                                                                                <w:div w:id="1640184823">
                                                                                  <w:marLeft w:val="0"/>
                                                                                  <w:marRight w:val="0"/>
                                                                                  <w:marTop w:val="0"/>
                                                                                  <w:marBottom w:val="0"/>
                                                                                  <w:divBdr>
                                                                                    <w:top w:val="none" w:sz="0" w:space="0" w:color="auto"/>
                                                                                    <w:left w:val="none" w:sz="0" w:space="0" w:color="auto"/>
                                                                                    <w:bottom w:val="none" w:sz="0" w:space="0" w:color="auto"/>
                                                                                    <w:right w:val="none" w:sz="0" w:space="0" w:color="auto"/>
                                                                                  </w:divBdr>
                                                                                  <w:divsChild>
                                                                                    <w:div w:id="382221549">
                                                                                      <w:marLeft w:val="0"/>
                                                                                      <w:marRight w:val="0"/>
                                                                                      <w:marTop w:val="0"/>
                                                                                      <w:marBottom w:val="0"/>
                                                                                      <w:divBdr>
                                                                                        <w:top w:val="none" w:sz="0" w:space="0" w:color="auto"/>
                                                                                        <w:left w:val="none" w:sz="0" w:space="0" w:color="auto"/>
                                                                                        <w:bottom w:val="none" w:sz="0" w:space="0" w:color="auto"/>
                                                                                        <w:right w:val="none" w:sz="0" w:space="0" w:color="auto"/>
                                                                                      </w:divBdr>
                                                                                      <w:divsChild>
                                                                                        <w:div w:id="1915120434">
                                                                                          <w:marLeft w:val="0"/>
                                                                                          <w:marRight w:val="0"/>
                                                                                          <w:marTop w:val="0"/>
                                                                                          <w:marBottom w:val="0"/>
                                                                                          <w:divBdr>
                                                                                            <w:top w:val="none" w:sz="0" w:space="0" w:color="auto"/>
                                                                                            <w:left w:val="none" w:sz="0" w:space="0" w:color="auto"/>
                                                                                            <w:bottom w:val="none" w:sz="0" w:space="0" w:color="auto"/>
                                                                                            <w:right w:val="none" w:sz="0" w:space="0" w:color="auto"/>
                                                                                          </w:divBdr>
                                                                                          <w:divsChild>
                                                                                            <w:div w:id="1328745923">
                                                                                              <w:marLeft w:val="0"/>
                                                                                              <w:marRight w:val="0"/>
                                                                                              <w:marTop w:val="0"/>
                                                                                              <w:marBottom w:val="0"/>
                                                                                              <w:divBdr>
                                                                                                <w:top w:val="none" w:sz="0" w:space="0" w:color="auto"/>
                                                                                                <w:left w:val="none" w:sz="0" w:space="0" w:color="auto"/>
                                                                                                <w:bottom w:val="none" w:sz="0" w:space="0" w:color="auto"/>
                                                                                                <w:right w:val="none" w:sz="0" w:space="0" w:color="auto"/>
                                                                                              </w:divBdr>
                                                                                              <w:divsChild>
                                                                                                <w:div w:id="119617695">
                                                                                                  <w:marLeft w:val="0"/>
                                                                                                  <w:marRight w:val="0"/>
                                                                                                  <w:marTop w:val="0"/>
                                                                                                  <w:marBottom w:val="0"/>
                                                                                                  <w:divBdr>
                                                                                                    <w:top w:val="none" w:sz="0" w:space="0" w:color="auto"/>
                                                                                                    <w:left w:val="none" w:sz="0" w:space="0" w:color="auto"/>
                                                                                                    <w:bottom w:val="none" w:sz="0" w:space="0" w:color="auto"/>
                                                                                                    <w:right w:val="none" w:sz="0" w:space="0" w:color="auto"/>
                                                                                                  </w:divBdr>
                                                                                                  <w:divsChild>
                                                                                                    <w:div w:id="1094668070">
                                                                                                      <w:marLeft w:val="0"/>
                                                                                                      <w:marRight w:val="0"/>
                                                                                                      <w:marTop w:val="0"/>
                                                                                                      <w:marBottom w:val="0"/>
                                                                                                      <w:divBdr>
                                                                                                        <w:top w:val="none" w:sz="0" w:space="0" w:color="auto"/>
                                                                                                        <w:left w:val="none" w:sz="0" w:space="0" w:color="auto"/>
                                                                                                        <w:bottom w:val="none" w:sz="0" w:space="0" w:color="auto"/>
                                                                                                        <w:right w:val="none" w:sz="0" w:space="0" w:color="auto"/>
                                                                                                      </w:divBdr>
                                                                                                      <w:divsChild>
                                                                                                        <w:div w:id="312757795">
                                                                                                          <w:marLeft w:val="0"/>
                                                                                                          <w:marRight w:val="0"/>
                                                                                                          <w:marTop w:val="0"/>
                                                                                                          <w:marBottom w:val="0"/>
                                                                                                          <w:divBdr>
                                                                                                            <w:top w:val="none" w:sz="0" w:space="0" w:color="auto"/>
                                                                                                            <w:left w:val="none" w:sz="0" w:space="0" w:color="auto"/>
                                                                                                            <w:bottom w:val="none" w:sz="0" w:space="0" w:color="auto"/>
                                                                                                            <w:right w:val="none" w:sz="0" w:space="0" w:color="auto"/>
                                                                                                          </w:divBdr>
                                                                                                          <w:divsChild>
                                                                                                            <w:div w:id="1947693902">
                                                                                                              <w:marLeft w:val="0"/>
                                                                                                              <w:marRight w:val="0"/>
                                                                                                              <w:marTop w:val="0"/>
                                                                                                              <w:marBottom w:val="0"/>
                                                                                                              <w:divBdr>
                                                                                                                <w:top w:val="none" w:sz="0" w:space="0" w:color="auto"/>
                                                                                                                <w:left w:val="none" w:sz="0" w:space="0" w:color="auto"/>
                                                                                                                <w:bottom w:val="none" w:sz="0" w:space="0" w:color="auto"/>
                                                                                                                <w:right w:val="none" w:sz="0" w:space="0" w:color="auto"/>
                                                                                                              </w:divBdr>
                                                                                                              <w:divsChild>
                                                                                                                <w:div w:id="1135176237">
                                                                                                                  <w:marLeft w:val="0"/>
                                                                                                                  <w:marRight w:val="0"/>
                                                                                                                  <w:marTop w:val="0"/>
                                                                                                                  <w:marBottom w:val="0"/>
                                                                                                                  <w:divBdr>
                                                                                                                    <w:top w:val="none" w:sz="0" w:space="0" w:color="auto"/>
                                                                                                                    <w:left w:val="none" w:sz="0" w:space="0" w:color="auto"/>
                                                                                                                    <w:bottom w:val="none" w:sz="0" w:space="0" w:color="auto"/>
                                                                                                                    <w:right w:val="none" w:sz="0" w:space="0" w:color="auto"/>
                                                                                                                  </w:divBdr>
                                                                                                                  <w:divsChild>
                                                                                                                    <w:div w:id="6743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0110179">
      <w:bodyDiv w:val="1"/>
      <w:marLeft w:val="0"/>
      <w:marRight w:val="0"/>
      <w:marTop w:val="0"/>
      <w:marBottom w:val="0"/>
      <w:divBdr>
        <w:top w:val="none" w:sz="0" w:space="0" w:color="auto"/>
        <w:left w:val="none" w:sz="0" w:space="0" w:color="auto"/>
        <w:bottom w:val="none" w:sz="0" w:space="0" w:color="auto"/>
        <w:right w:val="none" w:sz="0" w:space="0" w:color="auto"/>
      </w:divBdr>
      <w:divsChild>
        <w:div w:id="453184395">
          <w:marLeft w:val="0"/>
          <w:marRight w:val="0"/>
          <w:marTop w:val="0"/>
          <w:marBottom w:val="0"/>
          <w:divBdr>
            <w:top w:val="none" w:sz="0" w:space="0" w:color="auto"/>
            <w:left w:val="none" w:sz="0" w:space="0" w:color="auto"/>
            <w:bottom w:val="none" w:sz="0" w:space="0" w:color="auto"/>
            <w:right w:val="none" w:sz="0" w:space="0" w:color="auto"/>
          </w:divBdr>
          <w:divsChild>
            <w:div w:id="16930739">
              <w:marLeft w:val="0"/>
              <w:marRight w:val="0"/>
              <w:marTop w:val="0"/>
              <w:marBottom w:val="0"/>
              <w:divBdr>
                <w:top w:val="none" w:sz="0" w:space="0" w:color="auto"/>
                <w:left w:val="none" w:sz="0" w:space="0" w:color="auto"/>
                <w:bottom w:val="none" w:sz="0" w:space="0" w:color="auto"/>
                <w:right w:val="none" w:sz="0" w:space="0" w:color="auto"/>
              </w:divBdr>
              <w:divsChild>
                <w:div w:id="1396926771">
                  <w:marLeft w:val="0"/>
                  <w:marRight w:val="0"/>
                  <w:marTop w:val="0"/>
                  <w:marBottom w:val="0"/>
                  <w:divBdr>
                    <w:top w:val="none" w:sz="0" w:space="0" w:color="auto"/>
                    <w:left w:val="none" w:sz="0" w:space="0" w:color="auto"/>
                    <w:bottom w:val="none" w:sz="0" w:space="0" w:color="auto"/>
                    <w:right w:val="none" w:sz="0" w:space="0" w:color="auto"/>
                  </w:divBdr>
                  <w:divsChild>
                    <w:div w:id="987630108">
                      <w:marLeft w:val="0"/>
                      <w:marRight w:val="0"/>
                      <w:marTop w:val="0"/>
                      <w:marBottom w:val="0"/>
                      <w:divBdr>
                        <w:top w:val="none" w:sz="0" w:space="0" w:color="auto"/>
                        <w:left w:val="none" w:sz="0" w:space="0" w:color="auto"/>
                        <w:bottom w:val="none" w:sz="0" w:space="0" w:color="auto"/>
                        <w:right w:val="none" w:sz="0" w:space="0" w:color="auto"/>
                      </w:divBdr>
                      <w:divsChild>
                        <w:div w:id="1467813013">
                          <w:marLeft w:val="0"/>
                          <w:marRight w:val="0"/>
                          <w:marTop w:val="0"/>
                          <w:marBottom w:val="0"/>
                          <w:divBdr>
                            <w:top w:val="none" w:sz="0" w:space="0" w:color="auto"/>
                            <w:left w:val="none" w:sz="0" w:space="0" w:color="auto"/>
                            <w:bottom w:val="none" w:sz="0" w:space="0" w:color="auto"/>
                            <w:right w:val="none" w:sz="0" w:space="0" w:color="auto"/>
                          </w:divBdr>
                          <w:divsChild>
                            <w:div w:id="822233746">
                              <w:marLeft w:val="0"/>
                              <w:marRight w:val="0"/>
                              <w:marTop w:val="0"/>
                              <w:marBottom w:val="0"/>
                              <w:divBdr>
                                <w:top w:val="none" w:sz="0" w:space="0" w:color="auto"/>
                                <w:left w:val="none" w:sz="0" w:space="0" w:color="auto"/>
                                <w:bottom w:val="none" w:sz="0" w:space="0" w:color="auto"/>
                                <w:right w:val="none" w:sz="0" w:space="0" w:color="auto"/>
                              </w:divBdr>
                              <w:divsChild>
                                <w:div w:id="379130836">
                                  <w:marLeft w:val="0"/>
                                  <w:marRight w:val="0"/>
                                  <w:marTop w:val="0"/>
                                  <w:marBottom w:val="0"/>
                                  <w:divBdr>
                                    <w:top w:val="none" w:sz="0" w:space="0" w:color="auto"/>
                                    <w:left w:val="none" w:sz="0" w:space="0" w:color="auto"/>
                                    <w:bottom w:val="none" w:sz="0" w:space="0" w:color="auto"/>
                                    <w:right w:val="none" w:sz="0" w:space="0" w:color="auto"/>
                                  </w:divBdr>
                                  <w:divsChild>
                                    <w:div w:id="1523127778">
                                      <w:marLeft w:val="0"/>
                                      <w:marRight w:val="0"/>
                                      <w:marTop w:val="0"/>
                                      <w:marBottom w:val="0"/>
                                      <w:divBdr>
                                        <w:top w:val="none" w:sz="0" w:space="0" w:color="auto"/>
                                        <w:left w:val="none" w:sz="0" w:space="0" w:color="auto"/>
                                        <w:bottom w:val="none" w:sz="0" w:space="0" w:color="auto"/>
                                        <w:right w:val="none" w:sz="0" w:space="0" w:color="auto"/>
                                      </w:divBdr>
                                      <w:divsChild>
                                        <w:div w:id="172383277">
                                          <w:marLeft w:val="0"/>
                                          <w:marRight w:val="0"/>
                                          <w:marTop w:val="0"/>
                                          <w:marBottom w:val="0"/>
                                          <w:divBdr>
                                            <w:top w:val="none" w:sz="0" w:space="0" w:color="auto"/>
                                            <w:left w:val="none" w:sz="0" w:space="0" w:color="auto"/>
                                            <w:bottom w:val="none" w:sz="0" w:space="0" w:color="auto"/>
                                            <w:right w:val="none" w:sz="0" w:space="0" w:color="auto"/>
                                          </w:divBdr>
                                          <w:divsChild>
                                            <w:div w:id="1992442922">
                                              <w:marLeft w:val="0"/>
                                              <w:marRight w:val="0"/>
                                              <w:marTop w:val="0"/>
                                              <w:marBottom w:val="0"/>
                                              <w:divBdr>
                                                <w:top w:val="none" w:sz="0" w:space="0" w:color="auto"/>
                                                <w:left w:val="none" w:sz="0" w:space="0" w:color="auto"/>
                                                <w:bottom w:val="none" w:sz="0" w:space="0" w:color="auto"/>
                                                <w:right w:val="none" w:sz="0" w:space="0" w:color="auto"/>
                                              </w:divBdr>
                                              <w:divsChild>
                                                <w:div w:id="1292591788">
                                                  <w:marLeft w:val="0"/>
                                                  <w:marRight w:val="0"/>
                                                  <w:marTop w:val="0"/>
                                                  <w:marBottom w:val="0"/>
                                                  <w:divBdr>
                                                    <w:top w:val="none" w:sz="0" w:space="0" w:color="auto"/>
                                                    <w:left w:val="none" w:sz="0" w:space="0" w:color="auto"/>
                                                    <w:bottom w:val="none" w:sz="0" w:space="0" w:color="auto"/>
                                                    <w:right w:val="none" w:sz="0" w:space="0" w:color="auto"/>
                                                  </w:divBdr>
                                                  <w:divsChild>
                                                    <w:div w:id="383483197">
                                                      <w:marLeft w:val="0"/>
                                                      <w:marRight w:val="0"/>
                                                      <w:marTop w:val="0"/>
                                                      <w:marBottom w:val="0"/>
                                                      <w:divBdr>
                                                        <w:top w:val="none" w:sz="0" w:space="0" w:color="auto"/>
                                                        <w:left w:val="none" w:sz="0" w:space="0" w:color="auto"/>
                                                        <w:bottom w:val="none" w:sz="0" w:space="0" w:color="auto"/>
                                                        <w:right w:val="none" w:sz="0" w:space="0" w:color="auto"/>
                                                      </w:divBdr>
                                                      <w:divsChild>
                                                        <w:div w:id="1366447954">
                                                          <w:marLeft w:val="0"/>
                                                          <w:marRight w:val="0"/>
                                                          <w:marTop w:val="0"/>
                                                          <w:marBottom w:val="0"/>
                                                          <w:divBdr>
                                                            <w:top w:val="none" w:sz="0" w:space="0" w:color="auto"/>
                                                            <w:left w:val="none" w:sz="0" w:space="0" w:color="auto"/>
                                                            <w:bottom w:val="none" w:sz="0" w:space="0" w:color="auto"/>
                                                            <w:right w:val="none" w:sz="0" w:space="0" w:color="auto"/>
                                                          </w:divBdr>
                                                          <w:divsChild>
                                                            <w:div w:id="298146824">
                                                              <w:marLeft w:val="0"/>
                                                              <w:marRight w:val="0"/>
                                                              <w:marTop w:val="0"/>
                                                              <w:marBottom w:val="0"/>
                                                              <w:divBdr>
                                                                <w:top w:val="none" w:sz="0" w:space="0" w:color="auto"/>
                                                                <w:left w:val="none" w:sz="0" w:space="0" w:color="auto"/>
                                                                <w:bottom w:val="none" w:sz="0" w:space="0" w:color="auto"/>
                                                                <w:right w:val="none" w:sz="0" w:space="0" w:color="auto"/>
                                                              </w:divBdr>
                                                              <w:divsChild>
                                                                <w:div w:id="1934047687">
                                                                  <w:marLeft w:val="0"/>
                                                                  <w:marRight w:val="0"/>
                                                                  <w:marTop w:val="0"/>
                                                                  <w:marBottom w:val="0"/>
                                                                  <w:divBdr>
                                                                    <w:top w:val="none" w:sz="0" w:space="0" w:color="auto"/>
                                                                    <w:left w:val="none" w:sz="0" w:space="0" w:color="auto"/>
                                                                    <w:bottom w:val="none" w:sz="0" w:space="0" w:color="auto"/>
                                                                    <w:right w:val="none" w:sz="0" w:space="0" w:color="auto"/>
                                                                  </w:divBdr>
                                                                  <w:divsChild>
                                                                    <w:div w:id="682703469">
                                                                      <w:marLeft w:val="0"/>
                                                                      <w:marRight w:val="0"/>
                                                                      <w:marTop w:val="0"/>
                                                                      <w:marBottom w:val="0"/>
                                                                      <w:divBdr>
                                                                        <w:top w:val="none" w:sz="0" w:space="0" w:color="auto"/>
                                                                        <w:left w:val="none" w:sz="0" w:space="0" w:color="auto"/>
                                                                        <w:bottom w:val="none" w:sz="0" w:space="0" w:color="auto"/>
                                                                        <w:right w:val="none" w:sz="0" w:space="0" w:color="auto"/>
                                                                      </w:divBdr>
                                                                      <w:divsChild>
                                                                        <w:div w:id="430323904">
                                                                          <w:marLeft w:val="0"/>
                                                                          <w:marRight w:val="0"/>
                                                                          <w:marTop w:val="0"/>
                                                                          <w:marBottom w:val="0"/>
                                                                          <w:divBdr>
                                                                            <w:top w:val="none" w:sz="0" w:space="0" w:color="auto"/>
                                                                            <w:left w:val="none" w:sz="0" w:space="0" w:color="auto"/>
                                                                            <w:bottom w:val="none" w:sz="0" w:space="0" w:color="auto"/>
                                                                            <w:right w:val="none" w:sz="0" w:space="0" w:color="auto"/>
                                                                          </w:divBdr>
                                                                          <w:divsChild>
                                                                            <w:div w:id="1379820048">
                                                                              <w:marLeft w:val="0"/>
                                                                              <w:marRight w:val="0"/>
                                                                              <w:marTop w:val="0"/>
                                                                              <w:marBottom w:val="0"/>
                                                                              <w:divBdr>
                                                                                <w:top w:val="none" w:sz="0" w:space="0" w:color="auto"/>
                                                                                <w:left w:val="none" w:sz="0" w:space="0" w:color="auto"/>
                                                                                <w:bottom w:val="none" w:sz="0" w:space="0" w:color="auto"/>
                                                                                <w:right w:val="none" w:sz="0" w:space="0" w:color="auto"/>
                                                                              </w:divBdr>
                                                                              <w:divsChild>
                                                                                <w:div w:id="2001687106">
                                                                                  <w:marLeft w:val="0"/>
                                                                                  <w:marRight w:val="0"/>
                                                                                  <w:marTop w:val="0"/>
                                                                                  <w:marBottom w:val="0"/>
                                                                                  <w:divBdr>
                                                                                    <w:top w:val="none" w:sz="0" w:space="0" w:color="auto"/>
                                                                                    <w:left w:val="none" w:sz="0" w:space="0" w:color="auto"/>
                                                                                    <w:bottom w:val="none" w:sz="0" w:space="0" w:color="auto"/>
                                                                                    <w:right w:val="none" w:sz="0" w:space="0" w:color="auto"/>
                                                                                  </w:divBdr>
                                                                                  <w:divsChild>
                                                                                    <w:div w:id="144517046">
                                                                                      <w:marLeft w:val="0"/>
                                                                                      <w:marRight w:val="0"/>
                                                                                      <w:marTop w:val="0"/>
                                                                                      <w:marBottom w:val="0"/>
                                                                                      <w:divBdr>
                                                                                        <w:top w:val="none" w:sz="0" w:space="0" w:color="auto"/>
                                                                                        <w:left w:val="none" w:sz="0" w:space="0" w:color="auto"/>
                                                                                        <w:bottom w:val="none" w:sz="0" w:space="0" w:color="auto"/>
                                                                                        <w:right w:val="none" w:sz="0" w:space="0" w:color="auto"/>
                                                                                      </w:divBdr>
                                                                                      <w:divsChild>
                                                                                        <w:div w:id="1960183799">
                                                                                          <w:marLeft w:val="0"/>
                                                                                          <w:marRight w:val="0"/>
                                                                                          <w:marTop w:val="0"/>
                                                                                          <w:marBottom w:val="0"/>
                                                                                          <w:divBdr>
                                                                                            <w:top w:val="none" w:sz="0" w:space="0" w:color="auto"/>
                                                                                            <w:left w:val="none" w:sz="0" w:space="0" w:color="auto"/>
                                                                                            <w:bottom w:val="none" w:sz="0" w:space="0" w:color="auto"/>
                                                                                            <w:right w:val="none" w:sz="0" w:space="0" w:color="auto"/>
                                                                                          </w:divBdr>
                                                                                          <w:divsChild>
                                                                                            <w:div w:id="1539589728">
                                                                                              <w:marLeft w:val="0"/>
                                                                                              <w:marRight w:val="0"/>
                                                                                              <w:marTop w:val="0"/>
                                                                                              <w:marBottom w:val="0"/>
                                                                                              <w:divBdr>
                                                                                                <w:top w:val="none" w:sz="0" w:space="0" w:color="auto"/>
                                                                                                <w:left w:val="none" w:sz="0" w:space="0" w:color="auto"/>
                                                                                                <w:bottom w:val="none" w:sz="0" w:space="0" w:color="auto"/>
                                                                                                <w:right w:val="none" w:sz="0" w:space="0" w:color="auto"/>
                                                                                              </w:divBdr>
                                                                                              <w:divsChild>
                                                                                                <w:div w:id="1203515955">
                                                                                                  <w:marLeft w:val="0"/>
                                                                                                  <w:marRight w:val="0"/>
                                                                                                  <w:marTop w:val="0"/>
                                                                                                  <w:marBottom w:val="0"/>
                                                                                                  <w:divBdr>
                                                                                                    <w:top w:val="none" w:sz="0" w:space="0" w:color="auto"/>
                                                                                                    <w:left w:val="none" w:sz="0" w:space="0" w:color="auto"/>
                                                                                                    <w:bottom w:val="none" w:sz="0" w:space="0" w:color="auto"/>
                                                                                                    <w:right w:val="none" w:sz="0" w:space="0" w:color="auto"/>
                                                                                                  </w:divBdr>
                                                                                                  <w:divsChild>
                                                                                                    <w:div w:id="242375241">
                                                                                                      <w:marLeft w:val="0"/>
                                                                                                      <w:marRight w:val="0"/>
                                                                                                      <w:marTop w:val="0"/>
                                                                                                      <w:marBottom w:val="0"/>
                                                                                                      <w:divBdr>
                                                                                                        <w:top w:val="none" w:sz="0" w:space="0" w:color="auto"/>
                                                                                                        <w:left w:val="none" w:sz="0" w:space="0" w:color="auto"/>
                                                                                                        <w:bottom w:val="none" w:sz="0" w:space="0" w:color="auto"/>
                                                                                                        <w:right w:val="none" w:sz="0" w:space="0" w:color="auto"/>
                                                                                                      </w:divBdr>
                                                                                                      <w:divsChild>
                                                                                                        <w:div w:id="584998048">
                                                                                                          <w:marLeft w:val="0"/>
                                                                                                          <w:marRight w:val="0"/>
                                                                                                          <w:marTop w:val="0"/>
                                                                                                          <w:marBottom w:val="0"/>
                                                                                                          <w:divBdr>
                                                                                                            <w:top w:val="none" w:sz="0" w:space="0" w:color="auto"/>
                                                                                                            <w:left w:val="none" w:sz="0" w:space="0" w:color="auto"/>
                                                                                                            <w:bottom w:val="none" w:sz="0" w:space="0" w:color="auto"/>
                                                                                                            <w:right w:val="none" w:sz="0" w:space="0" w:color="auto"/>
                                                                                                          </w:divBdr>
                                                                                                          <w:divsChild>
                                                                                                            <w:div w:id="1235166869">
                                                                                                              <w:marLeft w:val="0"/>
                                                                                                              <w:marRight w:val="0"/>
                                                                                                              <w:marTop w:val="0"/>
                                                                                                              <w:marBottom w:val="0"/>
                                                                                                              <w:divBdr>
                                                                                                                <w:top w:val="none" w:sz="0" w:space="0" w:color="auto"/>
                                                                                                                <w:left w:val="none" w:sz="0" w:space="0" w:color="auto"/>
                                                                                                                <w:bottom w:val="none" w:sz="0" w:space="0" w:color="auto"/>
                                                                                                                <w:right w:val="none" w:sz="0" w:space="0" w:color="auto"/>
                                                                                                              </w:divBdr>
                                                                                                              <w:divsChild>
                                                                                                                <w:div w:id="417488621">
                                                                                                                  <w:marLeft w:val="0"/>
                                                                                                                  <w:marRight w:val="0"/>
                                                                                                                  <w:marTop w:val="0"/>
                                                                                                                  <w:marBottom w:val="0"/>
                                                                                                                  <w:divBdr>
                                                                                                                    <w:top w:val="none" w:sz="0" w:space="0" w:color="auto"/>
                                                                                                                    <w:left w:val="none" w:sz="0" w:space="0" w:color="auto"/>
                                                                                                                    <w:bottom w:val="none" w:sz="0" w:space="0" w:color="auto"/>
                                                                                                                    <w:right w:val="none" w:sz="0" w:space="0" w:color="auto"/>
                                                                                                                  </w:divBdr>
                                                                                                                  <w:divsChild>
                                                                                                                    <w:div w:id="12992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6827921">
      <w:bodyDiv w:val="1"/>
      <w:marLeft w:val="0"/>
      <w:marRight w:val="0"/>
      <w:marTop w:val="0"/>
      <w:marBottom w:val="0"/>
      <w:divBdr>
        <w:top w:val="none" w:sz="0" w:space="0" w:color="auto"/>
        <w:left w:val="none" w:sz="0" w:space="0" w:color="auto"/>
        <w:bottom w:val="none" w:sz="0" w:space="0" w:color="auto"/>
        <w:right w:val="none" w:sz="0" w:space="0" w:color="auto"/>
      </w:divBdr>
      <w:divsChild>
        <w:div w:id="1494763908">
          <w:marLeft w:val="0"/>
          <w:marRight w:val="0"/>
          <w:marTop w:val="0"/>
          <w:marBottom w:val="0"/>
          <w:divBdr>
            <w:top w:val="none" w:sz="0" w:space="0" w:color="auto"/>
            <w:left w:val="none" w:sz="0" w:space="0" w:color="auto"/>
            <w:bottom w:val="none" w:sz="0" w:space="0" w:color="auto"/>
            <w:right w:val="none" w:sz="0" w:space="0" w:color="auto"/>
          </w:divBdr>
          <w:divsChild>
            <w:div w:id="1188789836">
              <w:marLeft w:val="0"/>
              <w:marRight w:val="0"/>
              <w:marTop w:val="0"/>
              <w:marBottom w:val="0"/>
              <w:divBdr>
                <w:top w:val="none" w:sz="0" w:space="0" w:color="auto"/>
                <w:left w:val="none" w:sz="0" w:space="0" w:color="auto"/>
                <w:bottom w:val="none" w:sz="0" w:space="0" w:color="auto"/>
                <w:right w:val="none" w:sz="0" w:space="0" w:color="auto"/>
              </w:divBdr>
              <w:divsChild>
                <w:div w:id="20977027">
                  <w:marLeft w:val="0"/>
                  <w:marRight w:val="0"/>
                  <w:marTop w:val="0"/>
                  <w:marBottom w:val="0"/>
                  <w:divBdr>
                    <w:top w:val="none" w:sz="0" w:space="0" w:color="auto"/>
                    <w:left w:val="none" w:sz="0" w:space="0" w:color="auto"/>
                    <w:bottom w:val="none" w:sz="0" w:space="0" w:color="auto"/>
                    <w:right w:val="none" w:sz="0" w:space="0" w:color="auto"/>
                  </w:divBdr>
                  <w:divsChild>
                    <w:div w:id="962613293">
                      <w:marLeft w:val="0"/>
                      <w:marRight w:val="0"/>
                      <w:marTop w:val="0"/>
                      <w:marBottom w:val="0"/>
                      <w:divBdr>
                        <w:top w:val="none" w:sz="0" w:space="0" w:color="auto"/>
                        <w:left w:val="none" w:sz="0" w:space="0" w:color="auto"/>
                        <w:bottom w:val="none" w:sz="0" w:space="0" w:color="auto"/>
                        <w:right w:val="none" w:sz="0" w:space="0" w:color="auto"/>
                      </w:divBdr>
                      <w:divsChild>
                        <w:div w:id="1947806171">
                          <w:marLeft w:val="0"/>
                          <w:marRight w:val="0"/>
                          <w:marTop w:val="0"/>
                          <w:marBottom w:val="0"/>
                          <w:divBdr>
                            <w:top w:val="none" w:sz="0" w:space="0" w:color="auto"/>
                            <w:left w:val="none" w:sz="0" w:space="0" w:color="auto"/>
                            <w:bottom w:val="none" w:sz="0" w:space="0" w:color="auto"/>
                            <w:right w:val="none" w:sz="0" w:space="0" w:color="auto"/>
                          </w:divBdr>
                          <w:divsChild>
                            <w:div w:id="2098090506">
                              <w:marLeft w:val="0"/>
                              <w:marRight w:val="0"/>
                              <w:marTop w:val="0"/>
                              <w:marBottom w:val="0"/>
                              <w:divBdr>
                                <w:top w:val="none" w:sz="0" w:space="0" w:color="auto"/>
                                <w:left w:val="none" w:sz="0" w:space="0" w:color="auto"/>
                                <w:bottom w:val="none" w:sz="0" w:space="0" w:color="auto"/>
                                <w:right w:val="none" w:sz="0" w:space="0" w:color="auto"/>
                              </w:divBdr>
                              <w:divsChild>
                                <w:div w:id="1040127945">
                                  <w:marLeft w:val="0"/>
                                  <w:marRight w:val="0"/>
                                  <w:marTop w:val="0"/>
                                  <w:marBottom w:val="0"/>
                                  <w:divBdr>
                                    <w:top w:val="none" w:sz="0" w:space="0" w:color="auto"/>
                                    <w:left w:val="none" w:sz="0" w:space="0" w:color="auto"/>
                                    <w:bottom w:val="none" w:sz="0" w:space="0" w:color="auto"/>
                                    <w:right w:val="none" w:sz="0" w:space="0" w:color="auto"/>
                                  </w:divBdr>
                                  <w:divsChild>
                                    <w:div w:id="1153181287">
                                      <w:marLeft w:val="0"/>
                                      <w:marRight w:val="0"/>
                                      <w:marTop w:val="0"/>
                                      <w:marBottom w:val="0"/>
                                      <w:divBdr>
                                        <w:top w:val="none" w:sz="0" w:space="0" w:color="auto"/>
                                        <w:left w:val="none" w:sz="0" w:space="0" w:color="auto"/>
                                        <w:bottom w:val="none" w:sz="0" w:space="0" w:color="auto"/>
                                        <w:right w:val="none" w:sz="0" w:space="0" w:color="auto"/>
                                      </w:divBdr>
                                      <w:divsChild>
                                        <w:div w:id="57675018">
                                          <w:marLeft w:val="0"/>
                                          <w:marRight w:val="0"/>
                                          <w:marTop w:val="0"/>
                                          <w:marBottom w:val="0"/>
                                          <w:divBdr>
                                            <w:top w:val="none" w:sz="0" w:space="0" w:color="auto"/>
                                            <w:left w:val="none" w:sz="0" w:space="0" w:color="auto"/>
                                            <w:bottom w:val="none" w:sz="0" w:space="0" w:color="auto"/>
                                            <w:right w:val="none" w:sz="0" w:space="0" w:color="auto"/>
                                          </w:divBdr>
                                          <w:divsChild>
                                            <w:div w:id="1960526426">
                                              <w:marLeft w:val="0"/>
                                              <w:marRight w:val="0"/>
                                              <w:marTop w:val="0"/>
                                              <w:marBottom w:val="0"/>
                                              <w:divBdr>
                                                <w:top w:val="none" w:sz="0" w:space="0" w:color="auto"/>
                                                <w:left w:val="none" w:sz="0" w:space="0" w:color="auto"/>
                                                <w:bottom w:val="none" w:sz="0" w:space="0" w:color="auto"/>
                                                <w:right w:val="none" w:sz="0" w:space="0" w:color="auto"/>
                                              </w:divBdr>
                                              <w:divsChild>
                                                <w:div w:id="671875348">
                                                  <w:marLeft w:val="0"/>
                                                  <w:marRight w:val="0"/>
                                                  <w:marTop w:val="0"/>
                                                  <w:marBottom w:val="0"/>
                                                  <w:divBdr>
                                                    <w:top w:val="none" w:sz="0" w:space="0" w:color="auto"/>
                                                    <w:left w:val="none" w:sz="0" w:space="0" w:color="auto"/>
                                                    <w:bottom w:val="none" w:sz="0" w:space="0" w:color="auto"/>
                                                    <w:right w:val="none" w:sz="0" w:space="0" w:color="auto"/>
                                                  </w:divBdr>
                                                  <w:divsChild>
                                                    <w:div w:id="667560777">
                                                      <w:marLeft w:val="0"/>
                                                      <w:marRight w:val="0"/>
                                                      <w:marTop w:val="0"/>
                                                      <w:marBottom w:val="0"/>
                                                      <w:divBdr>
                                                        <w:top w:val="none" w:sz="0" w:space="0" w:color="auto"/>
                                                        <w:left w:val="none" w:sz="0" w:space="0" w:color="auto"/>
                                                        <w:bottom w:val="none" w:sz="0" w:space="0" w:color="auto"/>
                                                        <w:right w:val="none" w:sz="0" w:space="0" w:color="auto"/>
                                                      </w:divBdr>
                                                      <w:divsChild>
                                                        <w:div w:id="467822934">
                                                          <w:marLeft w:val="0"/>
                                                          <w:marRight w:val="0"/>
                                                          <w:marTop w:val="0"/>
                                                          <w:marBottom w:val="0"/>
                                                          <w:divBdr>
                                                            <w:top w:val="none" w:sz="0" w:space="0" w:color="auto"/>
                                                            <w:left w:val="none" w:sz="0" w:space="0" w:color="auto"/>
                                                            <w:bottom w:val="none" w:sz="0" w:space="0" w:color="auto"/>
                                                            <w:right w:val="none" w:sz="0" w:space="0" w:color="auto"/>
                                                          </w:divBdr>
                                                          <w:divsChild>
                                                            <w:div w:id="1745444781">
                                                              <w:marLeft w:val="0"/>
                                                              <w:marRight w:val="0"/>
                                                              <w:marTop w:val="0"/>
                                                              <w:marBottom w:val="0"/>
                                                              <w:divBdr>
                                                                <w:top w:val="none" w:sz="0" w:space="0" w:color="auto"/>
                                                                <w:left w:val="none" w:sz="0" w:space="0" w:color="auto"/>
                                                                <w:bottom w:val="none" w:sz="0" w:space="0" w:color="auto"/>
                                                                <w:right w:val="none" w:sz="0" w:space="0" w:color="auto"/>
                                                              </w:divBdr>
                                                              <w:divsChild>
                                                                <w:div w:id="1037855107">
                                                                  <w:marLeft w:val="0"/>
                                                                  <w:marRight w:val="0"/>
                                                                  <w:marTop w:val="0"/>
                                                                  <w:marBottom w:val="0"/>
                                                                  <w:divBdr>
                                                                    <w:top w:val="none" w:sz="0" w:space="0" w:color="auto"/>
                                                                    <w:left w:val="none" w:sz="0" w:space="0" w:color="auto"/>
                                                                    <w:bottom w:val="none" w:sz="0" w:space="0" w:color="auto"/>
                                                                    <w:right w:val="none" w:sz="0" w:space="0" w:color="auto"/>
                                                                  </w:divBdr>
                                                                  <w:divsChild>
                                                                    <w:div w:id="1683775633">
                                                                      <w:marLeft w:val="0"/>
                                                                      <w:marRight w:val="0"/>
                                                                      <w:marTop w:val="0"/>
                                                                      <w:marBottom w:val="0"/>
                                                                      <w:divBdr>
                                                                        <w:top w:val="none" w:sz="0" w:space="0" w:color="auto"/>
                                                                        <w:left w:val="none" w:sz="0" w:space="0" w:color="auto"/>
                                                                        <w:bottom w:val="none" w:sz="0" w:space="0" w:color="auto"/>
                                                                        <w:right w:val="none" w:sz="0" w:space="0" w:color="auto"/>
                                                                      </w:divBdr>
                                                                      <w:divsChild>
                                                                        <w:div w:id="1758134324">
                                                                          <w:marLeft w:val="0"/>
                                                                          <w:marRight w:val="0"/>
                                                                          <w:marTop w:val="0"/>
                                                                          <w:marBottom w:val="0"/>
                                                                          <w:divBdr>
                                                                            <w:top w:val="none" w:sz="0" w:space="0" w:color="auto"/>
                                                                            <w:left w:val="none" w:sz="0" w:space="0" w:color="auto"/>
                                                                            <w:bottom w:val="none" w:sz="0" w:space="0" w:color="auto"/>
                                                                            <w:right w:val="none" w:sz="0" w:space="0" w:color="auto"/>
                                                                          </w:divBdr>
                                                                          <w:divsChild>
                                                                            <w:div w:id="107942642">
                                                                              <w:marLeft w:val="0"/>
                                                                              <w:marRight w:val="0"/>
                                                                              <w:marTop w:val="0"/>
                                                                              <w:marBottom w:val="0"/>
                                                                              <w:divBdr>
                                                                                <w:top w:val="none" w:sz="0" w:space="0" w:color="auto"/>
                                                                                <w:left w:val="none" w:sz="0" w:space="0" w:color="auto"/>
                                                                                <w:bottom w:val="none" w:sz="0" w:space="0" w:color="auto"/>
                                                                                <w:right w:val="none" w:sz="0" w:space="0" w:color="auto"/>
                                                                              </w:divBdr>
                                                                              <w:divsChild>
                                                                                <w:div w:id="312950695">
                                                                                  <w:marLeft w:val="0"/>
                                                                                  <w:marRight w:val="0"/>
                                                                                  <w:marTop w:val="0"/>
                                                                                  <w:marBottom w:val="0"/>
                                                                                  <w:divBdr>
                                                                                    <w:top w:val="none" w:sz="0" w:space="0" w:color="auto"/>
                                                                                    <w:left w:val="none" w:sz="0" w:space="0" w:color="auto"/>
                                                                                    <w:bottom w:val="none" w:sz="0" w:space="0" w:color="auto"/>
                                                                                    <w:right w:val="none" w:sz="0" w:space="0" w:color="auto"/>
                                                                                  </w:divBdr>
                                                                                  <w:divsChild>
                                                                                    <w:div w:id="836074712">
                                                                                      <w:marLeft w:val="0"/>
                                                                                      <w:marRight w:val="0"/>
                                                                                      <w:marTop w:val="0"/>
                                                                                      <w:marBottom w:val="0"/>
                                                                                      <w:divBdr>
                                                                                        <w:top w:val="none" w:sz="0" w:space="0" w:color="auto"/>
                                                                                        <w:left w:val="none" w:sz="0" w:space="0" w:color="auto"/>
                                                                                        <w:bottom w:val="none" w:sz="0" w:space="0" w:color="auto"/>
                                                                                        <w:right w:val="none" w:sz="0" w:space="0" w:color="auto"/>
                                                                                      </w:divBdr>
                                                                                      <w:divsChild>
                                                                                        <w:div w:id="2084598640">
                                                                                          <w:marLeft w:val="0"/>
                                                                                          <w:marRight w:val="0"/>
                                                                                          <w:marTop w:val="0"/>
                                                                                          <w:marBottom w:val="0"/>
                                                                                          <w:divBdr>
                                                                                            <w:top w:val="none" w:sz="0" w:space="0" w:color="auto"/>
                                                                                            <w:left w:val="none" w:sz="0" w:space="0" w:color="auto"/>
                                                                                            <w:bottom w:val="none" w:sz="0" w:space="0" w:color="auto"/>
                                                                                            <w:right w:val="none" w:sz="0" w:space="0" w:color="auto"/>
                                                                                          </w:divBdr>
                                                                                          <w:divsChild>
                                                                                            <w:div w:id="14805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495120">
      <w:bodyDiv w:val="1"/>
      <w:marLeft w:val="0"/>
      <w:marRight w:val="0"/>
      <w:marTop w:val="0"/>
      <w:marBottom w:val="0"/>
      <w:divBdr>
        <w:top w:val="none" w:sz="0" w:space="0" w:color="auto"/>
        <w:left w:val="none" w:sz="0" w:space="0" w:color="auto"/>
        <w:bottom w:val="none" w:sz="0" w:space="0" w:color="auto"/>
        <w:right w:val="none" w:sz="0" w:space="0" w:color="auto"/>
      </w:divBdr>
      <w:divsChild>
        <w:div w:id="1721786768">
          <w:marLeft w:val="0"/>
          <w:marRight w:val="0"/>
          <w:marTop w:val="0"/>
          <w:marBottom w:val="0"/>
          <w:divBdr>
            <w:top w:val="none" w:sz="0" w:space="0" w:color="auto"/>
            <w:left w:val="none" w:sz="0" w:space="0" w:color="auto"/>
            <w:bottom w:val="none" w:sz="0" w:space="0" w:color="auto"/>
            <w:right w:val="none" w:sz="0" w:space="0" w:color="auto"/>
          </w:divBdr>
          <w:divsChild>
            <w:div w:id="1467045940">
              <w:marLeft w:val="0"/>
              <w:marRight w:val="0"/>
              <w:marTop w:val="0"/>
              <w:marBottom w:val="0"/>
              <w:divBdr>
                <w:top w:val="none" w:sz="0" w:space="0" w:color="auto"/>
                <w:left w:val="none" w:sz="0" w:space="0" w:color="auto"/>
                <w:bottom w:val="none" w:sz="0" w:space="0" w:color="auto"/>
                <w:right w:val="none" w:sz="0" w:space="0" w:color="auto"/>
              </w:divBdr>
              <w:divsChild>
                <w:div w:id="1535312988">
                  <w:marLeft w:val="0"/>
                  <w:marRight w:val="0"/>
                  <w:marTop w:val="0"/>
                  <w:marBottom w:val="0"/>
                  <w:divBdr>
                    <w:top w:val="none" w:sz="0" w:space="0" w:color="auto"/>
                    <w:left w:val="none" w:sz="0" w:space="0" w:color="auto"/>
                    <w:bottom w:val="none" w:sz="0" w:space="0" w:color="auto"/>
                    <w:right w:val="none" w:sz="0" w:space="0" w:color="auto"/>
                  </w:divBdr>
                  <w:divsChild>
                    <w:div w:id="358435093">
                      <w:marLeft w:val="0"/>
                      <w:marRight w:val="0"/>
                      <w:marTop w:val="0"/>
                      <w:marBottom w:val="0"/>
                      <w:divBdr>
                        <w:top w:val="none" w:sz="0" w:space="0" w:color="auto"/>
                        <w:left w:val="none" w:sz="0" w:space="0" w:color="auto"/>
                        <w:bottom w:val="none" w:sz="0" w:space="0" w:color="auto"/>
                        <w:right w:val="none" w:sz="0" w:space="0" w:color="auto"/>
                      </w:divBdr>
                      <w:divsChild>
                        <w:div w:id="1761290967">
                          <w:marLeft w:val="0"/>
                          <w:marRight w:val="0"/>
                          <w:marTop w:val="0"/>
                          <w:marBottom w:val="0"/>
                          <w:divBdr>
                            <w:top w:val="none" w:sz="0" w:space="0" w:color="auto"/>
                            <w:left w:val="none" w:sz="0" w:space="0" w:color="auto"/>
                            <w:bottom w:val="none" w:sz="0" w:space="0" w:color="auto"/>
                            <w:right w:val="none" w:sz="0" w:space="0" w:color="auto"/>
                          </w:divBdr>
                          <w:divsChild>
                            <w:div w:id="63767371">
                              <w:marLeft w:val="0"/>
                              <w:marRight w:val="0"/>
                              <w:marTop w:val="0"/>
                              <w:marBottom w:val="0"/>
                              <w:divBdr>
                                <w:top w:val="none" w:sz="0" w:space="0" w:color="auto"/>
                                <w:left w:val="none" w:sz="0" w:space="0" w:color="auto"/>
                                <w:bottom w:val="none" w:sz="0" w:space="0" w:color="auto"/>
                                <w:right w:val="none" w:sz="0" w:space="0" w:color="auto"/>
                              </w:divBdr>
                              <w:divsChild>
                                <w:div w:id="1551067911">
                                  <w:marLeft w:val="0"/>
                                  <w:marRight w:val="0"/>
                                  <w:marTop w:val="0"/>
                                  <w:marBottom w:val="0"/>
                                  <w:divBdr>
                                    <w:top w:val="none" w:sz="0" w:space="0" w:color="auto"/>
                                    <w:left w:val="none" w:sz="0" w:space="0" w:color="auto"/>
                                    <w:bottom w:val="none" w:sz="0" w:space="0" w:color="auto"/>
                                    <w:right w:val="none" w:sz="0" w:space="0" w:color="auto"/>
                                  </w:divBdr>
                                  <w:divsChild>
                                    <w:div w:id="1799762953">
                                      <w:marLeft w:val="0"/>
                                      <w:marRight w:val="0"/>
                                      <w:marTop w:val="0"/>
                                      <w:marBottom w:val="0"/>
                                      <w:divBdr>
                                        <w:top w:val="none" w:sz="0" w:space="0" w:color="auto"/>
                                        <w:left w:val="none" w:sz="0" w:space="0" w:color="auto"/>
                                        <w:bottom w:val="none" w:sz="0" w:space="0" w:color="auto"/>
                                        <w:right w:val="none" w:sz="0" w:space="0" w:color="auto"/>
                                      </w:divBdr>
                                      <w:divsChild>
                                        <w:div w:id="1778140928">
                                          <w:marLeft w:val="0"/>
                                          <w:marRight w:val="0"/>
                                          <w:marTop w:val="0"/>
                                          <w:marBottom w:val="0"/>
                                          <w:divBdr>
                                            <w:top w:val="none" w:sz="0" w:space="0" w:color="auto"/>
                                            <w:left w:val="none" w:sz="0" w:space="0" w:color="auto"/>
                                            <w:bottom w:val="none" w:sz="0" w:space="0" w:color="auto"/>
                                            <w:right w:val="none" w:sz="0" w:space="0" w:color="auto"/>
                                          </w:divBdr>
                                          <w:divsChild>
                                            <w:div w:id="1524250073">
                                              <w:marLeft w:val="0"/>
                                              <w:marRight w:val="0"/>
                                              <w:marTop w:val="0"/>
                                              <w:marBottom w:val="0"/>
                                              <w:divBdr>
                                                <w:top w:val="none" w:sz="0" w:space="0" w:color="auto"/>
                                                <w:left w:val="none" w:sz="0" w:space="0" w:color="auto"/>
                                                <w:bottom w:val="none" w:sz="0" w:space="0" w:color="auto"/>
                                                <w:right w:val="none" w:sz="0" w:space="0" w:color="auto"/>
                                              </w:divBdr>
                                              <w:divsChild>
                                                <w:div w:id="1313869153">
                                                  <w:marLeft w:val="0"/>
                                                  <w:marRight w:val="0"/>
                                                  <w:marTop w:val="0"/>
                                                  <w:marBottom w:val="0"/>
                                                  <w:divBdr>
                                                    <w:top w:val="none" w:sz="0" w:space="0" w:color="auto"/>
                                                    <w:left w:val="none" w:sz="0" w:space="0" w:color="auto"/>
                                                    <w:bottom w:val="none" w:sz="0" w:space="0" w:color="auto"/>
                                                    <w:right w:val="none" w:sz="0" w:space="0" w:color="auto"/>
                                                  </w:divBdr>
                                                  <w:divsChild>
                                                    <w:div w:id="12152598">
                                                      <w:marLeft w:val="0"/>
                                                      <w:marRight w:val="0"/>
                                                      <w:marTop w:val="0"/>
                                                      <w:marBottom w:val="0"/>
                                                      <w:divBdr>
                                                        <w:top w:val="none" w:sz="0" w:space="0" w:color="auto"/>
                                                        <w:left w:val="none" w:sz="0" w:space="0" w:color="auto"/>
                                                        <w:bottom w:val="none" w:sz="0" w:space="0" w:color="auto"/>
                                                        <w:right w:val="none" w:sz="0" w:space="0" w:color="auto"/>
                                                      </w:divBdr>
                                                      <w:divsChild>
                                                        <w:div w:id="1844080975">
                                                          <w:marLeft w:val="0"/>
                                                          <w:marRight w:val="0"/>
                                                          <w:marTop w:val="0"/>
                                                          <w:marBottom w:val="0"/>
                                                          <w:divBdr>
                                                            <w:top w:val="none" w:sz="0" w:space="0" w:color="auto"/>
                                                            <w:left w:val="none" w:sz="0" w:space="0" w:color="auto"/>
                                                            <w:bottom w:val="none" w:sz="0" w:space="0" w:color="auto"/>
                                                            <w:right w:val="none" w:sz="0" w:space="0" w:color="auto"/>
                                                          </w:divBdr>
                                                          <w:divsChild>
                                                            <w:div w:id="379676098">
                                                              <w:marLeft w:val="0"/>
                                                              <w:marRight w:val="0"/>
                                                              <w:marTop w:val="0"/>
                                                              <w:marBottom w:val="0"/>
                                                              <w:divBdr>
                                                                <w:top w:val="none" w:sz="0" w:space="0" w:color="auto"/>
                                                                <w:left w:val="none" w:sz="0" w:space="0" w:color="auto"/>
                                                                <w:bottom w:val="none" w:sz="0" w:space="0" w:color="auto"/>
                                                                <w:right w:val="none" w:sz="0" w:space="0" w:color="auto"/>
                                                              </w:divBdr>
                                                              <w:divsChild>
                                                                <w:div w:id="1279487097">
                                                                  <w:marLeft w:val="0"/>
                                                                  <w:marRight w:val="0"/>
                                                                  <w:marTop w:val="0"/>
                                                                  <w:marBottom w:val="0"/>
                                                                  <w:divBdr>
                                                                    <w:top w:val="none" w:sz="0" w:space="0" w:color="auto"/>
                                                                    <w:left w:val="none" w:sz="0" w:space="0" w:color="auto"/>
                                                                    <w:bottom w:val="none" w:sz="0" w:space="0" w:color="auto"/>
                                                                    <w:right w:val="none" w:sz="0" w:space="0" w:color="auto"/>
                                                                  </w:divBdr>
                                                                  <w:divsChild>
                                                                    <w:div w:id="1903566071">
                                                                      <w:marLeft w:val="0"/>
                                                                      <w:marRight w:val="0"/>
                                                                      <w:marTop w:val="0"/>
                                                                      <w:marBottom w:val="0"/>
                                                                      <w:divBdr>
                                                                        <w:top w:val="none" w:sz="0" w:space="0" w:color="auto"/>
                                                                        <w:left w:val="none" w:sz="0" w:space="0" w:color="auto"/>
                                                                        <w:bottom w:val="none" w:sz="0" w:space="0" w:color="auto"/>
                                                                        <w:right w:val="none" w:sz="0" w:space="0" w:color="auto"/>
                                                                      </w:divBdr>
                                                                      <w:divsChild>
                                                                        <w:div w:id="1858888470">
                                                                          <w:marLeft w:val="0"/>
                                                                          <w:marRight w:val="0"/>
                                                                          <w:marTop w:val="0"/>
                                                                          <w:marBottom w:val="0"/>
                                                                          <w:divBdr>
                                                                            <w:top w:val="none" w:sz="0" w:space="0" w:color="auto"/>
                                                                            <w:left w:val="none" w:sz="0" w:space="0" w:color="auto"/>
                                                                            <w:bottom w:val="none" w:sz="0" w:space="0" w:color="auto"/>
                                                                            <w:right w:val="none" w:sz="0" w:space="0" w:color="auto"/>
                                                                          </w:divBdr>
                                                                          <w:divsChild>
                                                                            <w:div w:id="616836115">
                                                                              <w:marLeft w:val="0"/>
                                                                              <w:marRight w:val="0"/>
                                                                              <w:marTop w:val="0"/>
                                                                              <w:marBottom w:val="0"/>
                                                                              <w:divBdr>
                                                                                <w:top w:val="none" w:sz="0" w:space="0" w:color="auto"/>
                                                                                <w:left w:val="none" w:sz="0" w:space="0" w:color="auto"/>
                                                                                <w:bottom w:val="none" w:sz="0" w:space="0" w:color="auto"/>
                                                                                <w:right w:val="none" w:sz="0" w:space="0" w:color="auto"/>
                                                                              </w:divBdr>
                                                                              <w:divsChild>
                                                                                <w:div w:id="967324246">
                                                                                  <w:marLeft w:val="0"/>
                                                                                  <w:marRight w:val="0"/>
                                                                                  <w:marTop w:val="0"/>
                                                                                  <w:marBottom w:val="0"/>
                                                                                  <w:divBdr>
                                                                                    <w:top w:val="none" w:sz="0" w:space="0" w:color="auto"/>
                                                                                    <w:left w:val="none" w:sz="0" w:space="0" w:color="auto"/>
                                                                                    <w:bottom w:val="none" w:sz="0" w:space="0" w:color="auto"/>
                                                                                    <w:right w:val="none" w:sz="0" w:space="0" w:color="auto"/>
                                                                                  </w:divBdr>
                                                                                  <w:divsChild>
                                                                                    <w:div w:id="1278102354">
                                                                                      <w:marLeft w:val="0"/>
                                                                                      <w:marRight w:val="0"/>
                                                                                      <w:marTop w:val="0"/>
                                                                                      <w:marBottom w:val="0"/>
                                                                                      <w:divBdr>
                                                                                        <w:top w:val="none" w:sz="0" w:space="0" w:color="auto"/>
                                                                                        <w:left w:val="none" w:sz="0" w:space="0" w:color="auto"/>
                                                                                        <w:bottom w:val="none" w:sz="0" w:space="0" w:color="auto"/>
                                                                                        <w:right w:val="none" w:sz="0" w:space="0" w:color="auto"/>
                                                                                      </w:divBdr>
                                                                                      <w:divsChild>
                                                                                        <w:div w:id="280695581">
                                                                                          <w:marLeft w:val="0"/>
                                                                                          <w:marRight w:val="0"/>
                                                                                          <w:marTop w:val="0"/>
                                                                                          <w:marBottom w:val="0"/>
                                                                                          <w:divBdr>
                                                                                            <w:top w:val="none" w:sz="0" w:space="0" w:color="auto"/>
                                                                                            <w:left w:val="none" w:sz="0" w:space="0" w:color="auto"/>
                                                                                            <w:bottom w:val="none" w:sz="0" w:space="0" w:color="auto"/>
                                                                                            <w:right w:val="none" w:sz="0" w:space="0" w:color="auto"/>
                                                                                          </w:divBdr>
                                                                                          <w:divsChild>
                                                                                            <w:div w:id="10750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7726705">
      <w:bodyDiv w:val="1"/>
      <w:marLeft w:val="0"/>
      <w:marRight w:val="0"/>
      <w:marTop w:val="0"/>
      <w:marBottom w:val="0"/>
      <w:divBdr>
        <w:top w:val="none" w:sz="0" w:space="0" w:color="auto"/>
        <w:left w:val="none" w:sz="0" w:space="0" w:color="auto"/>
        <w:bottom w:val="none" w:sz="0" w:space="0" w:color="auto"/>
        <w:right w:val="none" w:sz="0" w:space="0" w:color="auto"/>
      </w:divBdr>
      <w:divsChild>
        <w:div w:id="40440322">
          <w:marLeft w:val="0"/>
          <w:marRight w:val="0"/>
          <w:marTop w:val="0"/>
          <w:marBottom w:val="0"/>
          <w:divBdr>
            <w:top w:val="none" w:sz="0" w:space="0" w:color="auto"/>
            <w:left w:val="none" w:sz="0" w:space="0" w:color="auto"/>
            <w:bottom w:val="none" w:sz="0" w:space="0" w:color="auto"/>
            <w:right w:val="none" w:sz="0" w:space="0" w:color="auto"/>
          </w:divBdr>
          <w:divsChild>
            <w:div w:id="1858882248">
              <w:marLeft w:val="0"/>
              <w:marRight w:val="0"/>
              <w:marTop w:val="0"/>
              <w:marBottom w:val="0"/>
              <w:divBdr>
                <w:top w:val="none" w:sz="0" w:space="0" w:color="auto"/>
                <w:left w:val="none" w:sz="0" w:space="0" w:color="auto"/>
                <w:bottom w:val="none" w:sz="0" w:space="0" w:color="auto"/>
                <w:right w:val="none" w:sz="0" w:space="0" w:color="auto"/>
              </w:divBdr>
              <w:divsChild>
                <w:div w:id="1218592819">
                  <w:marLeft w:val="0"/>
                  <w:marRight w:val="0"/>
                  <w:marTop w:val="0"/>
                  <w:marBottom w:val="0"/>
                  <w:divBdr>
                    <w:top w:val="none" w:sz="0" w:space="0" w:color="auto"/>
                    <w:left w:val="none" w:sz="0" w:space="0" w:color="auto"/>
                    <w:bottom w:val="none" w:sz="0" w:space="0" w:color="auto"/>
                    <w:right w:val="none" w:sz="0" w:space="0" w:color="auto"/>
                  </w:divBdr>
                  <w:divsChild>
                    <w:div w:id="1741054618">
                      <w:marLeft w:val="0"/>
                      <w:marRight w:val="0"/>
                      <w:marTop w:val="0"/>
                      <w:marBottom w:val="0"/>
                      <w:divBdr>
                        <w:top w:val="none" w:sz="0" w:space="0" w:color="auto"/>
                        <w:left w:val="none" w:sz="0" w:space="0" w:color="auto"/>
                        <w:bottom w:val="none" w:sz="0" w:space="0" w:color="auto"/>
                        <w:right w:val="none" w:sz="0" w:space="0" w:color="auto"/>
                      </w:divBdr>
                      <w:divsChild>
                        <w:div w:id="151679003">
                          <w:marLeft w:val="0"/>
                          <w:marRight w:val="0"/>
                          <w:marTop w:val="0"/>
                          <w:marBottom w:val="0"/>
                          <w:divBdr>
                            <w:top w:val="none" w:sz="0" w:space="0" w:color="auto"/>
                            <w:left w:val="none" w:sz="0" w:space="0" w:color="auto"/>
                            <w:bottom w:val="none" w:sz="0" w:space="0" w:color="auto"/>
                            <w:right w:val="none" w:sz="0" w:space="0" w:color="auto"/>
                          </w:divBdr>
                          <w:divsChild>
                            <w:div w:id="993992870">
                              <w:marLeft w:val="0"/>
                              <w:marRight w:val="0"/>
                              <w:marTop w:val="0"/>
                              <w:marBottom w:val="0"/>
                              <w:divBdr>
                                <w:top w:val="none" w:sz="0" w:space="0" w:color="auto"/>
                                <w:left w:val="none" w:sz="0" w:space="0" w:color="auto"/>
                                <w:bottom w:val="none" w:sz="0" w:space="0" w:color="auto"/>
                                <w:right w:val="none" w:sz="0" w:space="0" w:color="auto"/>
                              </w:divBdr>
                              <w:divsChild>
                                <w:div w:id="2084404097">
                                  <w:marLeft w:val="0"/>
                                  <w:marRight w:val="0"/>
                                  <w:marTop w:val="0"/>
                                  <w:marBottom w:val="0"/>
                                  <w:divBdr>
                                    <w:top w:val="none" w:sz="0" w:space="0" w:color="auto"/>
                                    <w:left w:val="none" w:sz="0" w:space="0" w:color="auto"/>
                                    <w:bottom w:val="none" w:sz="0" w:space="0" w:color="auto"/>
                                    <w:right w:val="none" w:sz="0" w:space="0" w:color="auto"/>
                                  </w:divBdr>
                                  <w:divsChild>
                                    <w:div w:id="761992093">
                                      <w:marLeft w:val="0"/>
                                      <w:marRight w:val="0"/>
                                      <w:marTop w:val="0"/>
                                      <w:marBottom w:val="0"/>
                                      <w:divBdr>
                                        <w:top w:val="none" w:sz="0" w:space="0" w:color="auto"/>
                                        <w:left w:val="none" w:sz="0" w:space="0" w:color="auto"/>
                                        <w:bottom w:val="none" w:sz="0" w:space="0" w:color="auto"/>
                                        <w:right w:val="none" w:sz="0" w:space="0" w:color="auto"/>
                                      </w:divBdr>
                                      <w:divsChild>
                                        <w:div w:id="1523015381">
                                          <w:marLeft w:val="0"/>
                                          <w:marRight w:val="0"/>
                                          <w:marTop w:val="0"/>
                                          <w:marBottom w:val="0"/>
                                          <w:divBdr>
                                            <w:top w:val="none" w:sz="0" w:space="0" w:color="auto"/>
                                            <w:left w:val="none" w:sz="0" w:space="0" w:color="auto"/>
                                            <w:bottom w:val="none" w:sz="0" w:space="0" w:color="auto"/>
                                            <w:right w:val="none" w:sz="0" w:space="0" w:color="auto"/>
                                          </w:divBdr>
                                          <w:divsChild>
                                            <w:div w:id="1900943938">
                                              <w:marLeft w:val="0"/>
                                              <w:marRight w:val="0"/>
                                              <w:marTop w:val="0"/>
                                              <w:marBottom w:val="0"/>
                                              <w:divBdr>
                                                <w:top w:val="none" w:sz="0" w:space="0" w:color="auto"/>
                                                <w:left w:val="none" w:sz="0" w:space="0" w:color="auto"/>
                                                <w:bottom w:val="none" w:sz="0" w:space="0" w:color="auto"/>
                                                <w:right w:val="none" w:sz="0" w:space="0" w:color="auto"/>
                                              </w:divBdr>
                                              <w:divsChild>
                                                <w:div w:id="1190487110">
                                                  <w:marLeft w:val="0"/>
                                                  <w:marRight w:val="0"/>
                                                  <w:marTop w:val="0"/>
                                                  <w:marBottom w:val="0"/>
                                                  <w:divBdr>
                                                    <w:top w:val="none" w:sz="0" w:space="0" w:color="auto"/>
                                                    <w:left w:val="none" w:sz="0" w:space="0" w:color="auto"/>
                                                    <w:bottom w:val="none" w:sz="0" w:space="0" w:color="auto"/>
                                                    <w:right w:val="none" w:sz="0" w:space="0" w:color="auto"/>
                                                  </w:divBdr>
                                                  <w:divsChild>
                                                    <w:div w:id="862980829">
                                                      <w:marLeft w:val="0"/>
                                                      <w:marRight w:val="0"/>
                                                      <w:marTop w:val="0"/>
                                                      <w:marBottom w:val="0"/>
                                                      <w:divBdr>
                                                        <w:top w:val="none" w:sz="0" w:space="0" w:color="auto"/>
                                                        <w:left w:val="none" w:sz="0" w:space="0" w:color="auto"/>
                                                        <w:bottom w:val="none" w:sz="0" w:space="0" w:color="auto"/>
                                                        <w:right w:val="none" w:sz="0" w:space="0" w:color="auto"/>
                                                      </w:divBdr>
                                                      <w:divsChild>
                                                        <w:div w:id="1739748158">
                                                          <w:marLeft w:val="0"/>
                                                          <w:marRight w:val="0"/>
                                                          <w:marTop w:val="0"/>
                                                          <w:marBottom w:val="0"/>
                                                          <w:divBdr>
                                                            <w:top w:val="none" w:sz="0" w:space="0" w:color="auto"/>
                                                            <w:left w:val="none" w:sz="0" w:space="0" w:color="auto"/>
                                                            <w:bottom w:val="none" w:sz="0" w:space="0" w:color="auto"/>
                                                            <w:right w:val="none" w:sz="0" w:space="0" w:color="auto"/>
                                                          </w:divBdr>
                                                          <w:divsChild>
                                                            <w:div w:id="819231368">
                                                              <w:marLeft w:val="0"/>
                                                              <w:marRight w:val="0"/>
                                                              <w:marTop w:val="0"/>
                                                              <w:marBottom w:val="0"/>
                                                              <w:divBdr>
                                                                <w:top w:val="none" w:sz="0" w:space="0" w:color="auto"/>
                                                                <w:left w:val="none" w:sz="0" w:space="0" w:color="auto"/>
                                                                <w:bottom w:val="none" w:sz="0" w:space="0" w:color="auto"/>
                                                                <w:right w:val="none" w:sz="0" w:space="0" w:color="auto"/>
                                                              </w:divBdr>
                                                              <w:divsChild>
                                                                <w:div w:id="2030792209">
                                                                  <w:marLeft w:val="0"/>
                                                                  <w:marRight w:val="0"/>
                                                                  <w:marTop w:val="0"/>
                                                                  <w:marBottom w:val="0"/>
                                                                  <w:divBdr>
                                                                    <w:top w:val="none" w:sz="0" w:space="0" w:color="auto"/>
                                                                    <w:left w:val="none" w:sz="0" w:space="0" w:color="auto"/>
                                                                    <w:bottom w:val="none" w:sz="0" w:space="0" w:color="auto"/>
                                                                    <w:right w:val="none" w:sz="0" w:space="0" w:color="auto"/>
                                                                  </w:divBdr>
                                                                  <w:divsChild>
                                                                    <w:div w:id="2143693807">
                                                                      <w:marLeft w:val="0"/>
                                                                      <w:marRight w:val="0"/>
                                                                      <w:marTop w:val="0"/>
                                                                      <w:marBottom w:val="0"/>
                                                                      <w:divBdr>
                                                                        <w:top w:val="none" w:sz="0" w:space="0" w:color="auto"/>
                                                                        <w:left w:val="none" w:sz="0" w:space="0" w:color="auto"/>
                                                                        <w:bottom w:val="none" w:sz="0" w:space="0" w:color="auto"/>
                                                                        <w:right w:val="none" w:sz="0" w:space="0" w:color="auto"/>
                                                                      </w:divBdr>
                                                                      <w:divsChild>
                                                                        <w:div w:id="605039188">
                                                                          <w:marLeft w:val="0"/>
                                                                          <w:marRight w:val="0"/>
                                                                          <w:marTop w:val="0"/>
                                                                          <w:marBottom w:val="0"/>
                                                                          <w:divBdr>
                                                                            <w:top w:val="none" w:sz="0" w:space="0" w:color="auto"/>
                                                                            <w:left w:val="none" w:sz="0" w:space="0" w:color="auto"/>
                                                                            <w:bottom w:val="none" w:sz="0" w:space="0" w:color="auto"/>
                                                                            <w:right w:val="none" w:sz="0" w:space="0" w:color="auto"/>
                                                                          </w:divBdr>
                                                                          <w:divsChild>
                                                                            <w:div w:id="1310865579">
                                                                              <w:marLeft w:val="0"/>
                                                                              <w:marRight w:val="0"/>
                                                                              <w:marTop w:val="0"/>
                                                                              <w:marBottom w:val="0"/>
                                                                              <w:divBdr>
                                                                                <w:top w:val="none" w:sz="0" w:space="0" w:color="auto"/>
                                                                                <w:left w:val="none" w:sz="0" w:space="0" w:color="auto"/>
                                                                                <w:bottom w:val="none" w:sz="0" w:space="0" w:color="auto"/>
                                                                                <w:right w:val="none" w:sz="0" w:space="0" w:color="auto"/>
                                                                              </w:divBdr>
                                                                              <w:divsChild>
                                                                                <w:div w:id="1652247659">
                                                                                  <w:marLeft w:val="0"/>
                                                                                  <w:marRight w:val="0"/>
                                                                                  <w:marTop w:val="0"/>
                                                                                  <w:marBottom w:val="0"/>
                                                                                  <w:divBdr>
                                                                                    <w:top w:val="none" w:sz="0" w:space="0" w:color="auto"/>
                                                                                    <w:left w:val="none" w:sz="0" w:space="0" w:color="auto"/>
                                                                                    <w:bottom w:val="none" w:sz="0" w:space="0" w:color="auto"/>
                                                                                    <w:right w:val="none" w:sz="0" w:space="0" w:color="auto"/>
                                                                                  </w:divBdr>
                                                                                  <w:divsChild>
                                                                                    <w:div w:id="66418362">
                                                                                      <w:marLeft w:val="0"/>
                                                                                      <w:marRight w:val="0"/>
                                                                                      <w:marTop w:val="0"/>
                                                                                      <w:marBottom w:val="0"/>
                                                                                      <w:divBdr>
                                                                                        <w:top w:val="none" w:sz="0" w:space="0" w:color="auto"/>
                                                                                        <w:left w:val="none" w:sz="0" w:space="0" w:color="auto"/>
                                                                                        <w:bottom w:val="none" w:sz="0" w:space="0" w:color="auto"/>
                                                                                        <w:right w:val="none" w:sz="0" w:space="0" w:color="auto"/>
                                                                                      </w:divBdr>
                                                                                      <w:divsChild>
                                                                                        <w:div w:id="983579195">
                                                                                          <w:marLeft w:val="0"/>
                                                                                          <w:marRight w:val="0"/>
                                                                                          <w:marTop w:val="0"/>
                                                                                          <w:marBottom w:val="0"/>
                                                                                          <w:divBdr>
                                                                                            <w:top w:val="none" w:sz="0" w:space="0" w:color="auto"/>
                                                                                            <w:left w:val="none" w:sz="0" w:space="0" w:color="auto"/>
                                                                                            <w:bottom w:val="none" w:sz="0" w:space="0" w:color="auto"/>
                                                                                            <w:right w:val="none" w:sz="0" w:space="0" w:color="auto"/>
                                                                                          </w:divBdr>
                                                                                          <w:divsChild>
                                                                                            <w:div w:id="988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780069">
      <w:bodyDiv w:val="1"/>
      <w:marLeft w:val="0"/>
      <w:marRight w:val="0"/>
      <w:marTop w:val="0"/>
      <w:marBottom w:val="0"/>
      <w:divBdr>
        <w:top w:val="none" w:sz="0" w:space="0" w:color="auto"/>
        <w:left w:val="none" w:sz="0" w:space="0" w:color="auto"/>
        <w:bottom w:val="none" w:sz="0" w:space="0" w:color="auto"/>
        <w:right w:val="none" w:sz="0" w:space="0" w:color="auto"/>
      </w:divBdr>
      <w:divsChild>
        <w:div w:id="1778216580">
          <w:marLeft w:val="0"/>
          <w:marRight w:val="0"/>
          <w:marTop w:val="0"/>
          <w:marBottom w:val="0"/>
          <w:divBdr>
            <w:top w:val="none" w:sz="0" w:space="0" w:color="auto"/>
            <w:left w:val="none" w:sz="0" w:space="0" w:color="auto"/>
            <w:bottom w:val="none" w:sz="0" w:space="0" w:color="auto"/>
            <w:right w:val="none" w:sz="0" w:space="0" w:color="auto"/>
          </w:divBdr>
          <w:divsChild>
            <w:div w:id="1030955687">
              <w:marLeft w:val="0"/>
              <w:marRight w:val="0"/>
              <w:marTop w:val="0"/>
              <w:marBottom w:val="0"/>
              <w:divBdr>
                <w:top w:val="none" w:sz="0" w:space="0" w:color="auto"/>
                <w:left w:val="none" w:sz="0" w:space="0" w:color="auto"/>
                <w:bottom w:val="none" w:sz="0" w:space="0" w:color="auto"/>
                <w:right w:val="none" w:sz="0" w:space="0" w:color="auto"/>
              </w:divBdr>
              <w:divsChild>
                <w:div w:id="1409303148">
                  <w:marLeft w:val="0"/>
                  <w:marRight w:val="0"/>
                  <w:marTop w:val="0"/>
                  <w:marBottom w:val="0"/>
                  <w:divBdr>
                    <w:top w:val="none" w:sz="0" w:space="0" w:color="auto"/>
                    <w:left w:val="none" w:sz="0" w:space="0" w:color="auto"/>
                    <w:bottom w:val="none" w:sz="0" w:space="0" w:color="auto"/>
                    <w:right w:val="none" w:sz="0" w:space="0" w:color="auto"/>
                  </w:divBdr>
                  <w:divsChild>
                    <w:div w:id="1530021465">
                      <w:marLeft w:val="0"/>
                      <w:marRight w:val="0"/>
                      <w:marTop w:val="0"/>
                      <w:marBottom w:val="0"/>
                      <w:divBdr>
                        <w:top w:val="none" w:sz="0" w:space="0" w:color="auto"/>
                        <w:left w:val="none" w:sz="0" w:space="0" w:color="auto"/>
                        <w:bottom w:val="none" w:sz="0" w:space="0" w:color="auto"/>
                        <w:right w:val="none" w:sz="0" w:space="0" w:color="auto"/>
                      </w:divBdr>
                      <w:divsChild>
                        <w:div w:id="1148131686">
                          <w:marLeft w:val="0"/>
                          <w:marRight w:val="0"/>
                          <w:marTop w:val="0"/>
                          <w:marBottom w:val="0"/>
                          <w:divBdr>
                            <w:top w:val="none" w:sz="0" w:space="0" w:color="auto"/>
                            <w:left w:val="none" w:sz="0" w:space="0" w:color="auto"/>
                            <w:bottom w:val="none" w:sz="0" w:space="0" w:color="auto"/>
                            <w:right w:val="none" w:sz="0" w:space="0" w:color="auto"/>
                          </w:divBdr>
                          <w:divsChild>
                            <w:div w:id="481430984">
                              <w:marLeft w:val="0"/>
                              <w:marRight w:val="0"/>
                              <w:marTop w:val="0"/>
                              <w:marBottom w:val="0"/>
                              <w:divBdr>
                                <w:top w:val="none" w:sz="0" w:space="0" w:color="auto"/>
                                <w:left w:val="none" w:sz="0" w:space="0" w:color="auto"/>
                                <w:bottom w:val="none" w:sz="0" w:space="0" w:color="auto"/>
                                <w:right w:val="none" w:sz="0" w:space="0" w:color="auto"/>
                              </w:divBdr>
                              <w:divsChild>
                                <w:div w:id="2100440568">
                                  <w:marLeft w:val="0"/>
                                  <w:marRight w:val="0"/>
                                  <w:marTop w:val="0"/>
                                  <w:marBottom w:val="0"/>
                                  <w:divBdr>
                                    <w:top w:val="none" w:sz="0" w:space="0" w:color="auto"/>
                                    <w:left w:val="none" w:sz="0" w:space="0" w:color="auto"/>
                                    <w:bottom w:val="none" w:sz="0" w:space="0" w:color="auto"/>
                                    <w:right w:val="none" w:sz="0" w:space="0" w:color="auto"/>
                                  </w:divBdr>
                                  <w:divsChild>
                                    <w:div w:id="538393707">
                                      <w:marLeft w:val="0"/>
                                      <w:marRight w:val="0"/>
                                      <w:marTop w:val="0"/>
                                      <w:marBottom w:val="0"/>
                                      <w:divBdr>
                                        <w:top w:val="none" w:sz="0" w:space="0" w:color="auto"/>
                                        <w:left w:val="none" w:sz="0" w:space="0" w:color="auto"/>
                                        <w:bottom w:val="none" w:sz="0" w:space="0" w:color="auto"/>
                                        <w:right w:val="none" w:sz="0" w:space="0" w:color="auto"/>
                                      </w:divBdr>
                                      <w:divsChild>
                                        <w:div w:id="266280709">
                                          <w:marLeft w:val="0"/>
                                          <w:marRight w:val="0"/>
                                          <w:marTop w:val="0"/>
                                          <w:marBottom w:val="0"/>
                                          <w:divBdr>
                                            <w:top w:val="none" w:sz="0" w:space="0" w:color="auto"/>
                                            <w:left w:val="none" w:sz="0" w:space="0" w:color="auto"/>
                                            <w:bottom w:val="none" w:sz="0" w:space="0" w:color="auto"/>
                                            <w:right w:val="none" w:sz="0" w:space="0" w:color="auto"/>
                                          </w:divBdr>
                                          <w:divsChild>
                                            <w:div w:id="466313410">
                                              <w:marLeft w:val="0"/>
                                              <w:marRight w:val="0"/>
                                              <w:marTop w:val="0"/>
                                              <w:marBottom w:val="0"/>
                                              <w:divBdr>
                                                <w:top w:val="none" w:sz="0" w:space="0" w:color="auto"/>
                                                <w:left w:val="none" w:sz="0" w:space="0" w:color="auto"/>
                                                <w:bottom w:val="none" w:sz="0" w:space="0" w:color="auto"/>
                                                <w:right w:val="none" w:sz="0" w:space="0" w:color="auto"/>
                                              </w:divBdr>
                                              <w:divsChild>
                                                <w:div w:id="394476929">
                                                  <w:marLeft w:val="0"/>
                                                  <w:marRight w:val="0"/>
                                                  <w:marTop w:val="0"/>
                                                  <w:marBottom w:val="0"/>
                                                  <w:divBdr>
                                                    <w:top w:val="none" w:sz="0" w:space="0" w:color="auto"/>
                                                    <w:left w:val="none" w:sz="0" w:space="0" w:color="auto"/>
                                                    <w:bottom w:val="none" w:sz="0" w:space="0" w:color="auto"/>
                                                    <w:right w:val="none" w:sz="0" w:space="0" w:color="auto"/>
                                                  </w:divBdr>
                                                  <w:divsChild>
                                                    <w:div w:id="1820923973">
                                                      <w:marLeft w:val="0"/>
                                                      <w:marRight w:val="0"/>
                                                      <w:marTop w:val="0"/>
                                                      <w:marBottom w:val="0"/>
                                                      <w:divBdr>
                                                        <w:top w:val="none" w:sz="0" w:space="0" w:color="auto"/>
                                                        <w:left w:val="none" w:sz="0" w:space="0" w:color="auto"/>
                                                        <w:bottom w:val="none" w:sz="0" w:space="0" w:color="auto"/>
                                                        <w:right w:val="none" w:sz="0" w:space="0" w:color="auto"/>
                                                      </w:divBdr>
                                                      <w:divsChild>
                                                        <w:div w:id="1474057148">
                                                          <w:marLeft w:val="0"/>
                                                          <w:marRight w:val="0"/>
                                                          <w:marTop w:val="0"/>
                                                          <w:marBottom w:val="0"/>
                                                          <w:divBdr>
                                                            <w:top w:val="none" w:sz="0" w:space="0" w:color="auto"/>
                                                            <w:left w:val="none" w:sz="0" w:space="0" w:color="auto"/>
                                                            <w:bottom w:val="none" w:sz="0" w:space="0" w:color="auto"/>
                                                            <w:right w:val="none" w:sz="0" w:space="0" w:color="auto"/>
                                                          </w:divBdr>
                                                          <w:divsChild>
                                                            <w:div w:id="1524392332">
                                                              <w:marLeft w:val="0"/>
                                                              <w:marRight w:val="0"/>
                                                              <w:marTop w:val="0"/>
                                                              <w:marBottom w:val="0"/>
                                                              <w:divBdr>
                                                                <w:top w:val="none" w:sz="0" w:space="0" w:color="auto"/>
                                                                <w:left w:val="none" w:sz="0" w:space="0" w:color="auto"/>
                                                                <w:bottom w:val="none" w:sz="0" w:space="0" w:color="auto"/>
                                                                <w:right w:val="none" w:sz="0" w:space="0" w:color="auto"/>
                                                              </w:divBdr>
                                                              <w:divsChild>
                                                                <w:div w:id="1656762350">
                                                                  <w:marLeft w:val="0"/>
                                                                  <w:marRight w:val="0"/>
                                                                  <w:marTop w:val="0"/>
                                                                  <w:marBottom w:val="0"/>
                                                                  <w:divBdr>
                                                                    <w:top w:val="none" w:sz="0" w:space="0" w:color="auto"/>
                                                                    <w:left w:val="none" w:sz="0" w:space="0" w:color="auto"/>
                                                                    <w:bottom w:val="none" w:sz="0" w:space="0" w:color="auto"/>
                                                                    <w:right w:val="none" w:sz="0" w:space="0" w:color="auto"/>
                                                                  </w:divBdr>
                                                                  <w:divsChild>
                                                                    <w:div w:id="1334844671">
                                                                      <w:marLeft w:val="0"/>
                                                                      <w:marRight w:val="0"/>
                                                                      <w:marTop w:val="0"/>
                                                                      <w:marBottom w:val="0"/>
                                                                      <w:divBdr>
                                                                        <w:top w:val="none" w:sz="0" w:space="0" w:color="auto"/>
                                                                        <w:left w:val="none" w:sz="0" w:space="0" w:color="auto"/>
                                                                        <w:bottom w:val="none" w:sz="0" w:space="0" w:color="auto"/>
                                                                        <w:right w:val="none" w:sz="0" w:space="0" w:color="auto"/>
                                                                      </w:divBdr>
                                                                      <w:divsChild>
                                                                        <w:div w:id="1259214668">
                                                                          <w:marLeft w:val="0"/>
                                                                          <w:marRight w:val="0"/>
                                                                          <w:marTop w:val="0"/>
                                                                          <w:marBottom w:val="0"/>
                                                                          <w:divBdr>
                                                                            <w:top w:val="none" w:sz="0" w:space="0" w:color="auto"/>
                                                                            <w:left w:val="none" w:sz="0" w:space="0" w:color="auto"/>
                                                                            <w:bottom w:val="none" w:sz="0" w:space="0" w:color="auto"/>
                                                                            <w:right w:val="none" w:sz="0" w:space="0" w:color="auto"/>
                                                                          </w:divBdr>
                                                                          <w:divsChild>
                                                                            <w:div w:id="551387083">
                                                                              <w:marLeft w:val="0"/>
                                                                              <w:marRight w:val="0"/>
                                                                              <w:marTop w:val="0"/>
                                                                              <w:marBottom w:val="0"/>
                                                                              <w:divBdr>
                                                                                <w:top w:val="none" w:sz="0" w:space="0" w:color="auto"/>
                                                                                <w:left w:val="none" w:sz="0" w:space="0" w:color="auto"/>
                                                                                <w:bottom w:val="none" w:sz="0" w:space="0" w:color="auto"/>
                                                                                <w:right w:val="none" w:sz="0" w:space="0" w:color="auto"/>
                                                                              </w:divBdr>
                                                                              <w:divsChild>
                                                                                <w:div w:id="678853061">
                                                                                  <w:marLeft w:val="0"/>
                                                                                  <w:marRight w:val="0"/>
                                                                                  <w:marTop w:val="0"/>
                                                                                  <w:marBottom w:val="0"/>
                                                                                  <w:divBdr>
                                                                                    <w:top w:val="none" w:sz="0" w:space="0" w:color="auto"/>
                                                                                    <w:left w:val="none" w:sz="0" w:space="0" w:color="auto"/>
                                                                                    <w:bottom w:val="none" w:sz="0" w:space="0" w:color="auto"/>
                                                                                    <w:right w:val="none" w:sz="0" w:space="0" w:color="auto"/>
                                                                                  </w:divBdr>
                                                                                  <w:divsChild>
                                                                                    <w:div w:id="2042853582">
                                                                                      <w:marLeft w:val="0"/>
                                                                                      <w:marRight w:val="0"/>
                                                                                      <w:marTop w:val="0"/>
                                                                                      <w:marBottom w:val="0"/>
                                                                                      <w:divBdr>
                                                                                        <w:top w:val="none" w:sz="0" w:space="0" w:color="auto"/>
                                                                                        <w:left w:val="none" w:sz="0" w:space="0" w:color="auto"/>
                                                                                        <w:bottom w:val="none" w:sz="0" w:space="0" w:color="auto"/>
                                                                                        <w:right w:val="none" w:sz="0" w:space="0" w:color="auto"/>
                                                                                      </w:divBdr>
                                                                                      <w:divsChild>
                                                                                        <w:div w:id="208690699">
                                                                                          <w:marLeft w:val="0"/>
                                                                                          <w:marRight w:val="0"/>
                                                                                          <w:marTop w:val="0"/>
                                                                                          <w:marBottom w:val="0"/>
                                                                                          <w:divBdr>
                                                                                            <w:top w:val="none" w:sz="0" w:space="0" w:color="auto"/>
                                                                                            <w:left w:val="none" w:sz="0" w:space="0" w:color="auto"/>
                                                                                            <w:bottom w:val="none" w:sz="0" w:space="0" w:color="auto"/>
                                                                                            <w:right w:val="none" w:sz="0" w:space="0" w:color="auto"/>
                                                                                          </w:divBdr>
                                                                                          <w:divsChild>
                                                                                            <w:div w:id="1765614828">
                                                                                              <w:marLeft w:val="0"/>
                                                                                              <w:marRight w:val="0"/>
                                                                                              <w:marTop w:val="0"/>
                                                                                              <w:marBottom w:val="0"/>
                                                                                              <w:divBdr>
                                                                                                <w:top w:val="none" w:sz="0" w:space="0" w:color="auto"/>
                                                                                                <w:left w:val="none" w:sz="0" w:space="0" w:color="auto"/>
                                                                                                <w:bottom w:val="none" w:sz="0" w:space="0" w:color="auto"/>
                                                                                                <w:right w:val="none" w:sz="0" w:space="0" w:color="auto"/>
                                                                                              </w:divBdr>
                                                                                              <w:divsChild>
                                                                                                <w:div w:id="868832415">
                                                                                                  <w:marLeft w:val="0"/>
                                                                                                  <w:marRight w:val="0"/>
                                                                                                  <w:marTop w:val="0"/>
                                                                                                  <w:marBottom w:val="0"/>
                                                                                                  <w:divBdr>
                                                                                                    <w:top w:val="none" w:sz="0" w:space="0" w:color="auto"/>
                                                                                                    <w:left w:val="none" w:sz="0" w:space="0" w:color="auto"/>
                                                                                                    <w:bottom w:val="none" w:sz="0" w:space="0" w:color="auto"/>
                                                                                                    <w:right w:val="none" w:sz="0" w:space="0" w:color="auto"/>
                                                                                                  </w:divBdr>
                                                                                                  <w:divsChild>
                                                                                                    <w:div w:id="1299650600">
                                                                                                      <w:marLeft w:val="0"/>
                                                                                                      <w:marRight w:val="0"/>
                                                                                                      <w:marTop w:val="0"/>
                                                                                                      <w:marBottom w:val="0"/>
                                                                                                      <w:divBdr>
                                                                                                        <w:top w:val="none" w:sz="0" w:space="0" w:color="auto"/>
                                                                                                        <w:left w:val="none" w:sz="0" w:space="0" w:color="auto"/>
                                                                                                        <w:bottom w:val="none" w:sz="0" w:space="0" w:color="auto"/>
                                                                                                        <w:right w:val="none" w:sz="0" w:space="0" w:color="auto"/>
                                                                                                      </w:divBdr>
                                                                                                      <w:divsChild>
                                                                                                        <w:div w:id="753167233">
                                                                                                          <w:marLeft w:val="0"/>
                                                                                                          <w:marRight w:val="0"/>
                                                                                                          <w:marTop w:val="0"/>
                                                                                                          <w:marBottom w:val="0"/>
                                                                                                          <w:divBdr>
                                                                                                            <w:top w:val="none" w:sz="0" w:space="0" w:color="auto"/>
                                                                                                            <w:left w:val="none" w:sz="0" w:space="0" w:color="auto"/>
                                                                                                            <w:bottom w:val="none" w:sz="0" w:space="0" w:color="auto"/>
                                                                                                            <w:right w:val="none" w:sz="0" w:space="0" w:color="auto"/>
                                                                                                          </w:divBdr>
                                                                                                          <w:divsChild>
                                                                                                            <w:div w:id="1332684483">
                                                                                                              <w:marLeft w:val="0"/>
                                                                                                              <w:marRight w:val="0"/>
                                                                                                              <w:marTop w:val="0"/>
                                                                                                              <w:marBottom w:val="0"/>
                                                                                                              <w:divBdr>
                                                                                                                <w:top w:val="none" w:sz="0" w:space="0" w:color="auto"/>
                                                                                                                <w:left w:val="none" w:sz="0" w:space="0" w:color="auto"/>
                                                                                                                <w:bottom w:val="none" w:sz="0" w:space="0" w:color="auto"/>
                                                                                                                <w:right w:val="none" w:sz="0" w:space="0" w:color="auto"/>
                                                                                                              </w:divBdr>
                                                                                                              <w:divsChild>
                                                                                                                <w:div w:id="998382953">
                                                                                                                  <w:marLeft w:val="0"/>
                                                                                                                  <w:marRight w:val="0"/>
                                                                                                                  <w:marTop w:val="0"/>
                                                                                                                  <w:marBottom w:val="0"/>
                                                                                                                  <w:divBdr>
                                                                                                                    <w:top w:val="none" w:sz="0" w:space="0" w:color="auto"/>
                                                                                                                    <w:left w:val="none" w:sz="0" w:space="0" w:color="auto"/>
                                                                                                                    <w:bottom w:val="none" w:sz="0" w:space="0" w:color="auto"/>
                                                                                                                    <w:right w:val="none" w:sz="0" w:space="0" w:color="auto"/>
                                                                                                                  </w:divBdr>
                                                                                                                  <w:divsChild>
                                                                                                                    <w:div w:id="5979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0069454">
      <w:bodyDiv w:val="1"/>
      <w:marLeft w:val="0"/>
      <w:marRight w:val="0"/>
      <w:marTop w:val="0"/>
      <w:marBottom w:val="0"/>
      <w:divBdr>
        <w:top w:val="none" w:sz="0" w:space="0" w:color="auto"/>
        <w:left w:val="none" w:sz="0" w:space="0" w:color="auto"/>
        <w:bottom w:val="none" w:sz="0" w:space="0" w:color="auto"/>
        <w:right w:val="none" w:sz="0" w:space="0" w:color="auto"/>
      </w:divBdr>
      <w:divsChild>
        <w:div w:id="1434010421">
          <w:marLeft w:val="0"/>
          <w:marRight w:val="0"/>
          <w:marTop w:val="0"/>
          <w:marBottom w:val="0"/>
          <w:divBdr>
            <w:top w:val="none" w:sz="0" w:space="0" w:color="auto"/>
            <w:left w:val="none" w:sz="0" w:space="0" w:color="auto"/>
            <w:bottom w:val="none" w:sz="0" w:space="0" w:color="auto"/>
            <w:right w:val="none" w:sz="0" w:space="0" w:color="auto"/>
          </w:divBdr>
          <w:divsChild>
            <w:div w:id="1082720855">
              <w:marLeft w:val="0"/>
              <w:marRight w:val="0"/>
              <w:marTop w:val="0"/>
              <w:marBottom w:val="0"/>
              <w:divBdr>
                <w:top w:val="none" w:sz="0" w:space="0" w:color="auto"/>
                <w:left w:val="none" w:sz="0" w:space="0" w:color="auto"/>
                <w:bottom w:val="none" w:sz="0" w:space="0" w:color="auto"/>
                <w:right w:val="none" w:sz="0" w:space="0" w:color="auto"/>
              </w:divBdr>
              <w:divsChild>
                <w:div w:id="894438192">
                  <w:marLeft w:val="0"/>
                  <w:marRight w:val="0"/>
                  <w:marTop w:val="0"/>
                  <w:marBottom w:val="0"/>
                  <w:divBdr>
                    <w:top w:val="none" w:sz="0" w:space="0" w:color="auto"/>
                    <w:left w:val="none" w:sz="0" w:space="0" w:color="auto"/>
                    <w:bottom w:val="none" w:sz="0" w:space="0" w:color="auto"/>
                    <w:right w:val="none" w:sz="0" w:space="0" w:color="auto"/>
                  </w:divBdr>
                  <w:divsChild>
                    <w:div w:id="635256788">
                      <w:marLeft w:val="0"/>
                      <w:marRight w:val="0"/>
                      <w:marTop w:val="0"/>
                      <w:marBottom w:val="0"/>
                      <w:divBdr>
                        <w:top w:val="none" w:sz="0" w:space="0" w:color="auto"/>
                        <w:left w:val="none" w:sz="0" w:space="0" w:color="auto"/>
                        <w:bottom w:val="none" w:sz="0" w:space="0" w:color="auto"/>
                        <w:right w:val="none" w:sz="0" w:space="0" w:color="auto"/>
                      </w:divBdr>
                      <w:divsChild>
                        <w:div w:id="1431661133">
                          <w:marLeft w:val="0"/>
                          <w:marRight w:val="0"/>
                          <w:marTop w:val="0"/>
                          <w:marBottom w:val="0"/>
                          <w:divBdr>
                            <w:top w:val="none" w:sz="0" w:space="0" w:color="auto"/>
                            <w:left w:val="none" w:sz="0" w:space="0" w:color="auto"/>
                            <w:bottom w:val="none" w:sz="0" w:space="0" w:color="auto"/>
                            <w:right w:val="none" w:sz="0" w:space="0" w:color="auto"/>
                          </w:divBdr>
                          <w:divsChild>
                            <w:div w:id="611714404">
                              <w:marLeft w:val="0"/>
                              <w:marRight w:val="0"/>
                              <w:marTop w:val="0"/>
                              <w:marBottom w:val="0"/>
                              <w:divBdr>
                                <w:top w:val="none" w:sz="0" w:space="0" w:color="auto"/>
                                <w:left w:val="none" w:sz="0" w:space="0" w:color="auto"/>
                                <w:bottom w:val="none" w:sz="0" w:space="0" w:color="auto"/>
                                <w:right w:val="none" w:sz="0" w:space="0" w:color="auto"/>
                              </w:divBdr>
                              <w:divsChild>
                                <w:div w:id="1858109190">
                                  <w:marLeft w:val="0"/>
                                  <w:marRight w:val="0"/>
                                  <w:marTop w:val="0"/>
                                  <w:marBottom w:val="0"/>
                                  <w:divBdr>
                                    <w:top w:val="none" w:sz="0" w:space="0" w:color="auto"/>
                                    <w:left w:val="none" w:sz="0" w:space="0" w:color="auto"/>
                                    <w:bottom w:val="none" w:sz="0" w:space="0" w:color="auto"/>
                                    <w:right w:val="none" w:sz="0" w:space="0" w:color="auto"/>
                                  </w:divBdr>
                                  <w:divsChild>
                                    <w:div w:id="1433239133">
                                      <w:marLeft w:val="0"/>
                                      <w:marRight w:val="0"/>
                                      <w:marTop w:val="0"/>
                                      <w:marBottom w:val="0"/>
                                      <w:divBdr>
                                        <w:top w:val="none" w:sz="0" w:space="0" w:color="auto"/>
                                        <w:left w:val="none" w:sz="0" w:space="0" w:color="auto"/>
                                        <w:bottom w:val="none" w:sz="0" w:space="0" w:color="auto"/>
                                        <w:right w:val="none" w:sz="0" w:space="0" w:color="auto"/>
                                      </w:divBdr>
                                      <w:divsChild>
                                        <w:div w:id="1390111740">
                                          <w:marLeft w:val="0"/>
                                          <w:marRight w:val="0"/>
                                          <w:marTop w:val="0"/>
                                          <w:marBottom w:val="0"/>
                                          <w:divBdr>
                                            <w:top w:val="none" w:sz="0" w:space="0" w:color="auto"/>
                                            <w:left w:val="none" w:sz="0" w:space="0" w:color="auto"/>
                                            <w:bottom w:val="none" w:sz="0" w:space="0" w:color="auto"/>
                                            <w:right w:val="none" w:sz="0" w:space="0" w:color="auto"/>
                                          </w:divBdr>
                                          <w:divsChild>
                                            <w:div w:id="948397198">
                                              <w:marLeft w:val="0"/>
                                              <w:marRight w:val="0"/>
                                              <w:marTop w:val="0"/>
                                              <w:marBottom w:val="0"/>
                                              <w:divBdr>
                                                <w:top w:val="none" w:sz="0" w:space="0" w:color="auto"/>
                                                <w:left w:val="none" w:sz="0" w:space="0" w:color="auto"/>
                                                <w:bottom w:val="none" w:sz="0" w:space="0" w:color="auto"/>
                                                <w:right w:val="none" w:sz="0" w:space="0" w:color="auto"/>
                                              </w:divBdr>
                                              <w:divsChild>
                                                <w:div w:id="274481892">
                                                  <w:marLeft w:val="0"/>
                                                  <w:marRight w:val="0"/>
                                                  <w:marTop w:val="0"/>
                                                  <w:marBottom w:val="0"/>
                                                  <w:divBdr>
                                                    <w:top w:val="none" w:sz="0" w:space="0" w:color="auto"/>
                                                    <w:left w:val="none" w:sz="0" w:space="0" w:color="auto"/>
                                                    <w:bottom w:val="none" w:sz="0" w:space="0" w:color="auto"/>
                                                    <w:right w:val="none" w:sz="0" w:space="0" w:color="auto"/>
                                                  </w:divBdr>
                                                  <w:divsChild>
                                                    <w:div w:id="1362248462">
                                                      <w:marLeft w:val="0"/>
                                                      <w:marRight w:val="0"/>
                                                      <w:marTop w:val="0"/>
                                                      <w:marBottom w:val="0"/>
                                                      <w:divBdr>
                                                        <w:top w:val="none" w:sz="0" w:space="0" w:color="auto"/>
                                                        <w:left w:val="none" w:sz="0" w:space="0" w:color="auto"/>
                                                        <w:bottom w:val="none" w:sz="0" w:space="0" w:color="auto"/>
                                                        <w:right w:val="none" w:sz="0" w:space="0" w:color="auto"/>
                                                      </w:divBdr>
                                                      <w:divsChild>
                                                        <w:div w:id="2143308434">
                                                          <w:marLeft w:val="0"/>
                                                          <w:marRight w:val="0"/>
                                                          <w:marTop w:val="0"/>
                                                          <w:marBottom w:val="0"/>
                                                          <w:divBdr>
                                                            <w:top w:val="none" w:sz="0" w:space="0" w:color="auto"/>
                                                            <w:left w:val="none" w:sz="0" w:space="0" w:color="auto"/>
                                                            <w:bottom w:val="none" w:sz="0" w:space="0" w:color="auto"/>
                                                            <w:right w:val="none" w:sz="0" w:space="0" w:color="auto"/>
                                                          </w:divBdr>
                                                          <w:divsChild>
                                                            <w:div w:id="1731925771">
                                                              <w:marLeft w:val="0"/>
                                                              <w:marRight w:val="0"/>
                                                              <w:marTop w:val="0"/>
                                                              <w:marBottom w:val="0"/>
                                                              <w:divBdr>
                                                                <w:top w:val="none" w:sz="0" w:space="0" w:color="auto"/>
                                                                <w:left w:val="none" w:sz="0" w:space="0" w:color="auto"/>
                                                                <w:bottom w:val="none" w:sz="0" w:space="0" w:color="auto"/>
                                                                <w:right w:val="none" w:sz="0" w:space="0" w:color="auto"/>
                                                              </w:divBdr>
                                                              <w:divsChild>
                                                                <w:div w:id="542526398">
                                                                  <w:marLeft w:val="0"/>
                                                                  <w:marRight w:val="0"/>
                                                                  <w:marTop w:val="0"/>
                                                                  <w:marBottom w:val="0"/>
                                                                  <w:divBdr>
                                                                    <w:top w:val="none" w:sz="0" w:space="0" w:color="auto"/>
                                                                    <w:left w:val="none" w:sz="0" w:space="0" w:color="auto"/>
                                                                    <w:bottom w:val="none" w:sz="0" w:space="0" w:color="auto"/>
                                                                    <w:right w:val="none" w:sz="0" w:space="0" w:color="auto"/>
                                                                  </w:divBdr>
                                                                  <w:divsChild>
                                                                    <w:div w:id="628976612">
                                                                      <w:marLeft w:val="0"/>
                                                                      <w:marRight w:val="0"/>
                                                                      <w:marTop w:val="0"/>
                                                                      <w:marBottom w:val="0"/>
                                                                      <w:divBdr>
                                                                        <w:top w:val="none" w:sz="0" w:space="0" w:color="auto"/>
                                                                        <w:left w:val="none" w:sz="0" w:space="0" w:color="auto"/>
                                                                        <w:bottom w:val="none" w:sz="0" w:space="0" w:color="auto"/>
                                                                        <w:right w:val="none" w:sz="0" w:space="0" w:color="auto"/>
                                                                      </w:divBdr>
                                                                      <w:divsChild>
                                                                        <w:div w:id="263421655">
                                                                          <w:marLeft w:val="0"/>
                                                                          <w:marRight w:val="0"/>
                                                                          <w:marTop w:val="0"/>
                                                                          <w:marBottom w:val="0"/>
                                                                          <w:divBdr>
                                                                            <w:top w:val="none" w:sz="0" w:space="0" w:color="auto"/>
                                                                            <w:left w:val="none" w:sz="0" w:space="0" w:color="auto"/>
                                                                            <w:bottom w:val="none" w:sz="0" w:space="0" w:color="auto"/>
                                                                            <w:right w:val="none" w:sz="0" w:space="0" w:color="auto"/>
                                                                          </w:divBdr>
                                                                          <w:divsChild>
                                                                            <w:div w:id="303584402">
                                                                              <w:marLeft w:val="0"/>
                                                                              <w:marRight w:val="0"/>
                                                                              <w:marTop w:val="0"/>
                                                                              <w:marBottom w:val="0"/>
                                                                              <w:divBdr>
                                                                                <w:top w:val="none" w:sz="0" w:space="0" w:color="auto"/>
                                                                                <w:left w:val="none" w:sz="0" w:space="0" w:color="auto"/>
                                                                                <w:bottom w:val="none" w:sz="0" w:space="0" w:color="auto"/>
                                                                                <w:right w:val="none" w:sz="0" w:space="0" w:color="auto"/>
                                                                              </w:divBdr>
                                                                              <w:divsChild>
                                                                                <w:div w:id="1072238233">
                                                                                  <w:marLeft w:val="0"/>
                                                                                  <w:marRight w:val="0"/>
                                                                                  <w:marTop w:val="0"/>
                                                                                  <w:marBottom w:val="0"/>
                                                                                  <w:divBdr>
                                                                                    <w:top w:val="none" w:sz="0" w:space="0" w:color="auto"/>
                                                                                    <w:left w:val="none" w:sz="0" w:space="0" w:color="auto"/>
                                                                                    <w:bottom w:val="none" w:sz="0" w:space="0" w:color="auto"/>
                                                                                    <w:right w:val="none" w:sz="0" w:space="0" w:color="auto"/>
                                                                                  </w:divBdr>
                                                                                  <w:divsChild>
                                                                                    <w:div w:id="1482504051">
                                                                                      <w:marLeft w:val="0"/>
                                                                                      <w:marRight w:val="0"/>
                                                                                      <w:marTop w:val="0"/>
                                                                                      <w:marBottom w:val="0"/>
                                                                                      <w:divBdr>
                                                                                        <w:top w:val="none" w:sz="0" w:space="0" w:color="auto"/>
                                                                                        <w:left w:val="none" w:sz="0" w:space="0" w:color="auto"/>
                                                                                        <w:bottom w:val="none" w:sz="0" w:space="0" w:color="auto"/>
                                                                                        <w:right w:val="none" w:sz="0" w:space="0" w:color="auto"/>
                                                                                      </w:divBdr>
                                                                                      <w:divsChild>
                                                                                        <w:div w:id="816921216">
                                                                                          <w:marLeft w:val="0"/>
                                                                                          <w:marRight w:val="0"/>
                                                                                          <w:marTop w:val="0"/>
                                                                                          <w:marBottom w:val="0"/>
                                                                                          <w:divBdr>
                                                                                            <w:top w:val="none" w:sz="0" w:space="0" w:color="auto"/>
                                                                                            <w:left w:val="none" w:sz="0" w:space="0" w:color="auto"/>
                                                                                            <w:bottom w:val="none" w:sz="0" w:space="0" w:color="auto"/>
                                                                                            <w:right w:val="none" w:sz="0" w:space="0" w:color="auto"/>
                                                                                          </w:divBdr>
                                                                                          <w:divsChild>
                                                                                            <w:div w:id="20508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6835067">
      <w:bodyDiv w:val="1"/>
      <w:marLeft w:val="0"/>
      <w:marRight w:val="0"/>
      <w:marTop w:val="0"/>
      <w:marBottom w:val="0"/>
      <w:divBdr>
        <w:top w:val="none" w:sz="0" w:space="0" w:color="auto"/>
        <w:left w:val="none" w:sz="0" w:space="0" w:color="auto"/>
        <w:bottom w:val="none" w:sz="0" w:space="0" w:color="auto"/>
        <w:right w:val="none" w:sz="0" w:space="0" w:color="auto"/>
      </w:divBdr>
      <w:divsChild>
        <w:div w:id="1610971334">
          <w:marLeft w:val="0"/>
          <w:marRight w:val="0"/>
          <w:marTop w:val="0"/>
          <w:marBottom w:val="0"/>
          <w:divBdr>
            <w:top w:val="none" w:sz="0" w:space="0" w:color="auto"/>
            <w:left w:val="none" w:sz="0" w:space="0" w:color="auto"/>
            <w:bottom w:val="none" w:sz="0" w:space="0" w:color="auto"/>
            <w:right w:val="none" w:sz="0" w:space="0" w:color="auto"/>
          </w:divBdr>
          <w:divsChild>
            <w:div w:id="1387411456">
              <w:marLeft w:val="0"/>
              <w:marRight w:val="0"/>
              <w:marTop w:val="0"/>
              <w:marBottom w:val="0"/>
              <w:divBdr>
                <w:top w:val="none" w:sz="0" w:space="0" w:color="auto"/>
                <w:left w:val="none" w:sz="0" w:space="0" w:color="auto"/>
                <w:bottom w:val="none" w:sz="0" w:space="0" w:color="auto"/>
                <w:right w:val="none" w:sz="0" w:space="0" w:color="auto"/>
              </w:divBdr>
              <w:divsChild>
                <w:div w:id="456604338">
                  <w:marLeft w:val="0"/>
                  <w:marRight w:val="0"/>
                  <w:marTop w:val="0"/>
                  <w:marBottom w:val="0"/>
                  <w:divBdr>
                    <w:top w:val="none" w:sz="0" w:space="0" w:color="auto"/>
                    <w:left w:val="none" w:sz="0" w:space="0" w:color="auto"/>
                    <w:bottom w:val="none" w:sz="0" w:space="0" w:color="auto"/>
                    <w:right w:val="none" w:sz="0" w:space="0" w:color="auto"/>
                  </w:divBdr>
                  <w:divsChild>
                    <w:div w:id="401879371">
                      <w:marLeft w:val="0"/>
                      <w:marRight w:val="0"/>
                      <w:marTop w:val="0"/>
                      <w:marBottom w:val="0"/>
                      <w:divBdr>
                        <w:top w:val="none" w:sz="0" w:space="0" w:color="auto"/>
                        <w:left w:val="none" w:sz="0" w:space="0" w:color="auto"/>
                        <w:bottom w:val="none" w:sz="0" w:space="0" w:color="auto"/>
                        <w:right w:val="none" w:sz="0" w:space="0" w:color="auto"/>
                      </w:divBdr>
                      <w:divsChild>
                        <w:div w:id="1987854261">
                          <w:marLeft w:val="0"/>
                          <w:marRight w:val="0"/>
                          <w:marTop w:val="0"/>
                          <w:marBottom w:val="0"/>
                          <w:divBdr>
                            <w:top w:val="none" w:sz="0" w:space="0" w:color="auto"/>
                            <w:left w:val="none" w:sz="0" w:space="0" w:color="auto"/>
                            <w:bottom w:val="none" w:sz="0" w:space="0" w:color="auto"/>
                            <w:right w:val="none" w:sz="0" w:space="0" w:color="auto"/>
                          </w:divBdr>
                          <w:divsChild>
                            <w:div w:id="1080907795">
                              <w:marLeft w:val="0"/>
                              <w:marRight w:val="0"/>
                              <w:marTop w:val="0"/>
                              <w:marBottom w:val="0"/>
                              <w:divBdr>
                                <w:top w:val="none" w:sz="0" w:space="0" w:color="auto"/>
                                <w:left w:val="none" w:sz="0" w:space="0" w:color="auto"/>
                                <w:bottom w:val="none" w:sz="0" w:space="0" w:color="auto"/>
                                <w:right w:val="none" w:sz="0" w:space="0" w:color="auto"/>
                              </w:divBdr>
                              <w:divsChild>
                                <w:div w:id="1939561507">
                                  <w:marLeft w:val="0"/>
                                  <w:marRight w:val="0"/>
                                  <w:marTop w:val="0"/>
                                  <w:marBottom w:val="0"/>
                                  <w:divBdr>
                                    <w:top w:val="none" w:sz="0" w:space="0" w:color="auto"/>
                                    <w:left w:val="none" w:sz="0" w:space="0" w:color="auto"/>
                                    <w:bottom w:val="none" w:sz="0" w:space="0" w:color="auto"/>
                                    <w:right w:val="none" w:sz="0" w:space="0" w:color="auto"/>
                                  </w:divBdr>
                                  <w:divsChild>
                                    <w:div w:id="1288580449">
                                      <w:marLeft w:val="0"/>
                                      <w:marRight w:val="0"/>
                                      <w:marTop w:val="0"/>
                                      <w:marBottom w:val="0"/>
                                      <w:divBdr>
                                        <w:top w:val="none" w:sz="0" w:space="0" w:color="auto"/>
                                        <w:left w:val="none" w:sz="0" w:space="0" w:color="auto"/>
                                        <w:bottom w:val="none" w:sz="0" w:space="0" w:color="auto"/>
                                        <w:right w:val="none" w:sz="0" w:space="0" w:color="auto"/>
                                      </w:divBdr>
                                      <w:divsChild>
                                        <w:div w:id="1957326454">
                                          <w:marLeft w:val="0"/>
                                          <w:marRight w:val="0"/>
                                          <w:marTop w:val="0"/>
                                          <w:marBottom w:val="0"/>
                                          <w:divBdr>
                                            <w:top w:val="none" w:sz="0" w:space="0" w:color="auto"/>
                                            <w:left w:val="none" w:sz="0" w:space="0" w:color="auto"/>
                                            <w:bottom w:val="none" w:sz="0" w:space="0" w:color="auto"/>
                                            <w:right w:val="none" w:sz="0" w:space="0" w:color="auto"/>
                                          </w:divBdr>
                                          <w:divsChild>
                                            <w:div w:id="1772969286">
                                              <w:marLeft w:val="0"/>
                                              <w:marRight w:val="0"/>
                                              <w:marTop w:val="0"/>
                                              <w:marBottom w:val="0"/>
                                              <w:divBdr>
                                                <w:top w:val="none" w:sz="0" w:space="0" w:color="auto"/>
                                                <w:left w:val="none" w:sz="0" w:space="0" w:color="auto"/>
                                                <w:bottom w:val="none" w:sz="0" w:space="0" w:color="auto"/>
                                                <w:right w:val="none" w:sz="0" w:space="0" w:color="auto"/>
                                              </w:divBdr>
                                              <w:divsChild>
                                                <w:div w:id="2012833562">
                                                  <w:marLeft w:val="0"/>
                                                  <w:marRight w:val="0"/>
                                                  <w:marTop w:val="0"/>
                                                  <w:marBottom w:val="0"/>
                                                  <w:divBdr>
                                                    <w:top w:val="none" w:sz="0" w:space="0" w:color="auto"/>
                                                    <w:left w:val="none" w:sz="0" w:space="0" w:color="auto"/>
                                                    <w:bottom w:val="none" w:sz="0" w:space="0" w:color="auto"/>
                                                    <w:right w:val="none" w:sz="0" w:space="0" w:color="auto"/>
                                                  </w:divBdr>
                                                  <w:divsChild>
                                                    <w:div w:id="479149457">
                                                      <w:marLeft w:val="0"/>
                                                      <w:marRight w:val="0"/>
                                                      <w:marTop w:val="0"/>
                                                      <w:marBottom w:val="0"/>
                                                      <w:divBdr>
                                                        <w:top w:val="none" w:sz="0" w:space="0" w:color="auto"/>
                                                        <w:left w:val="none" w:sz="0" w:space="0" w:color="auto"/>
                                                        <w:bottom w:val="none" w:sz="0" w:space="0" w:color="auto"/>
                                                        <w:right w:val="none" w:sz="0" w:space="0" w:color="auto"/>
                                                      </w:divBdr>
                                                      <w:divsChild>
                                                        <w:div w:id="1105730382">
                                                          <w:marLeft w:val="0"/>
                                                          <w:marRight w:val="0"/>
                                                          <w:marTop w:val="0"/>
                                                          <w:marBottom w:val="0"/>
                                                          <w:divBdr>
                                                            <w:top w:val="none" w:sz="0" w:space="0" w:color="auto"/>
                                                            <w:left w:val="none" w:sz="0" w:space="0" w:color="auto"/>
                                                            <w:bottom w:val="none" w:sz="0" w:space="0" w:color="auto"/>
                                                            <w:right w:val="none" w:sz="0" w:space="0" w:color="auto"/>
                                                          </w:divBdr>
                                                          <w:divsChild>
                                                            <w:div w:id="1191723948">
                                                              <w:marLeft w:val="0"/>
                                                              <w:marRight w:val="0"/>
                                                              <w:marTop w:val="0"/>
                                                              <w:marBottom w:val="0"/>
                                                              <w:divBdr>
                                                                <w:top w:val="none" w:sz="0" w:space="0" w:color="auto"/>
                                                                <w:left w:val="none" w:sz="0" w:space="0" w:color="auto"/>
                                                                <w:bottom w:val="none" w:sz="0" w:space="0" w:color="auto"/>
                                                                <w:right w:val="none" w:sz="0" w:space="0" w:color="auto"/>
                                                              </w:divBdr>
                                                              <w:divsChild>
                                                                <w:div w:id="1877622904">
                                                                  <w:marLeft w:val="0"/>
                                                                  <w:marRight w:val="0"/>
                                                                  <w:marTop w:val="0"/>
                                                                  <w:marBottom w:val="0"/>
                                                                  <w:divBdr>
                                                                    <w:top w:val="none" w:sz="0" w:space="0" w:color="auto"/>
                                                                    <w:left w:val="none" w:sz="0" w:space="0" w:color="auto"/>
                                                                    <w:bottom w:val="none" w:sz="0" w:space="0" w:color="auto"/>
                                                                    <w:right w:val="none" w:sz="0" w:space="0" w:color="auto"/>
                                                                  </w:divBdr>
                                                                  <w:divsChild>
                                                                    <w:div w:id="690225615">
                                                                      <w:marLeft w:val="0"/>
                                                                      <w:marRight w:val="0"/>
                                                                      <w:marTop w:val="0"/>
                                                                      <w:marBottom w:val="0"/>
                                                                      <w:divBdr>
                                                                        <w:top w:val="none" w:sz="0" w:space="0" w:color="auto"/>
                                                                        <w:left w:val="none" w:sz="0" w:space="0" w:color="auto"/>
                                                                        <w:bottom w:val="none" w:sz="0" w:space="0" w:color="auto"/>
                                                                        <w:right w:val="none" w:sz="0" w:space="0" w:color="auto"/>
                                                                      </w:divBdr>
                                                                      <w:divsChild>
                                                                        <w:div w:id="181941593">
                                                                          <w:marLeft w:val="0"/>
                                                                          <w:marRight w:val="0"/>
                                                                          <w:marTop w:val="0"/>
                                                                          <w:marBottom w:val="0"/>
                                                                          <w:divBdr>
                                                                            <w:top w:val="none" w:sz="0" w:space="0" w:color="auto"/>
                                                                            <w:left w:val="none" w:sz="0" w:space="0" w:color="auto"/>
                                                                            <w:bottom w:val="none" w:sz="0" w:space="0" w:color="auto"/>
                                                                            <w:right w:val="none" w:sz="0" w:space="0" w:color="auto"/>
                                                                          </w:divBdr>
                                                                          <w:divsChild>
                                                                            <w:div w:id="19085910">
                                                                              <w:marLeft w:val="0"/>
                                                                              <w:marRight w:val="0"/>
                                                                              <w:marTop w:val="0"/>
                                                                              <w:marBottom w:val="0"/>
                                                                              <w:divBdr>
                                                                                <w:top w:val="none" w:sz="0" w:space="0" w:color="auto"/>
                                                                                <w:left w:val="none" w:sz="0" w:space="0" w:color="auto"/>
                                                                                <w:bottom w:val="none" w:sz="0" w:space="0" w:color="auto"/>
                                                                                <w:right w:val="none" w:sz="0" w:space="0" w:color="auto"/>
                                                                              </w:divBdr>
                                                                              <w:divsChild>
                                                                                <w:div w:id="143591167">
                                                                                  <w:marLeft w:val="0"/>
                                                                                  <w:marRight w:val="0"/>
                                                                                  <w:marTop w:val="0"/>
                                                                                  <w:marBottom w:val="0"/>
                                                                                  <w:divBdr>
                                                                                    <w:top w:val="none" w:sz="0" w:space="0" w:color="auto"/>
                                                                                    <w:left w:val="none" w:sz="0" w:space="0" w:color="auto"/>
                                                                                    <w:bottom w:val="none" w:sz="0" w:space="0" w:color="auto"/>
                                                                                    <w:right w:val="none" w:sz="0" w:space="0" w:color="auto"/>
                                                                                  </w:divBdr>
                                                                                  <w:divsChild>
                                                                                    <w:div w:id="204219194">
                                                                                      <w:marLeft w:val="0"/>
                                                                                      <w:marRight w:val="0"/>
                                                                                      <w:marTop w:val="0"/>
                                                                                      <w:marBottom w:val="0"/>
                                                                                      <w:divBdr>
                                                                                        <w:top w:val="none" w:sz="0" w:space="0" w:color="auto"/>
                                                                                        <w:left w:val="none" w:sz="0" w:space="0" w:color="auto"/>
                                                                                        <w:bottom w:val="none" w:sz="0" w:space="0" w:color="auto"/>
                                                                                        <w:right w:val="none" w:sz="0" w:space="0" w:color="auto"/>
                                                                                      </w:divBdr>
                                                                                      <w:divsChild>
                                                                                        <w:div w:id="279996660">
                                                                                          <w:marLeft w:val="0"/>
                                                                                          <w:marRight w:val="0"/>
                                                                                          <w:marTop w:val="0"/>
                                                                                          <w:marBottom w:val="0"/>
                                                                                          <w:divBdr>
                                                                                            <w:top w:val="none" w:sz="0" w:space="0" w:color="auto"/>
                                                                                            <w:left w:val="none" w:sz="0" w:space="0" w:color="auto"/>
                                                                                            <w:bottom w:val="none" w:sz="0" w:space="0" w:color="auto"/>
                                                                                            <w:right w:val="none" w:sz="0" w:space="0" w:color="auto"/>
                                                                                          </w:divBdr>
                                                                                          <w:divsChild>
                                                                                            <w:div w:id="596401909">
                                                                                              <w:marLeft w:val="0"/>
                                                                                              <w:marRight w:val="0"/>
                                                                                              <w:marTop w:val="0"/>
                                                                                              <w:marBottom w:val="0"/>
                                                                                              <w:divBdr>
                                                                                                <w:top w:val="none" w:sz="0" w:space="0" w:color="auto"/>
                                                                                                <w:left w:val="none" w:sz="0" w:space="0" w:color="auto"/>
                                                                                                <w:bottom w:val="none" w:sz="0" w:space="0" w:color="auto"/>
                                                                                                <w:right w:val="none" w:sz="0" w:space="0" w:color="auto"/>
                                                                                              </w:divBdr>
                                                                                              <w:divsChild>
                                                                                                <w:div w:id="125394144">
                                                                                                  <w:marLeft w:val="0"/>
                                                                                                  <w:marRight w:val="0"/>
                                                                                                  <w:marTop w:val="0"/>
                                                                                                  <w:marBottom w:val="0"/>
                                                                                                  <w:divBdr>
                                                                                                    <w:top w:val="none" w:sz="0" w:space="0" w:color="auto"/>
                                                                                                    <w:left w:val="none" w:sz="0" w:space="0" w:color="auto"/>
                                                                                                    <w:bottom w:val="none" w:sz="0" w:space="0" w:color="auto"/>
                                                                                                    <w:right w:val="none" w:sz="0" w:space="0" w:color="auto"/>
                                                                                                  </w:divBdr>
                                                                                                  <w:divsChild>
                                                                                                    <w:div w:id="1733576809">
                                                                                                      <w:marLeft w:val="0"/>
                                                                                                      <w:marRight w:val="0"/>
                                                                                                      <w:marTop w:val="0"/>
                                                                                                      <w:marBottom w:val="0"/>
                                                                                                      <w:divBdr>
                                                                                                        <w:top w:val="none" w:sz="0" w:space="0" w:color="auto"/>
                                                                                                        <w:left w:val="none" w:sz="0" w:space="0" w:color="auto"/>
                                                                                                        <w:bottom w:val="none" w:sz="0" w:space="0" w:color="auto"/>
                                                                                                        <w:right w:val="none" w:sz="0" w:space="0" w:color="auto"/>
                                                                                                      </w:divBdr>
                                                                                                      <w:divsChild>
                                                                                                        <w:div w:id="296683810">
                                                                                                          <w:marLeft w:val="0"/>
                                                                                                          <w:marRight w:val="0"/>
                                                                                                          <w:marTop w:val="0"/>
                                                                                                          <w:marBottom w:val="0"/>
                                                                                                          <w:divBdr>
                                                                                                            <w:top w:val="none" w:sz="0" w:space="0" w:color="auto"/>
                                                                                                            <w:left w:val="none" w:sz="0" w:space="0" w:color="auto"/>
                                                                                                            <w:bottom w:val="none" w:sz="0" w:space="0" w:color="auto"/>
                                                                                                            <w:right w:val="none" w:sz="0" w:space="0" w:color="auto"/>
                                                                                                          </w:divBdr>
                                                                                                          <w:divsChild>
                                                                                                            <w:div w:id="342588954">
                                                                                                              <w:marLeft w:val="0"/>
                                                                                                              <w:marRight w:val="0"/>
                                                                                                              <w:marTop w:val="0"/>
                                                                                                              <w:marBottom w:val="0"/>
                                                                                                              <w:divBdr>
                                                                                                                <w:top w:val="none" w:sz="0" w:space="0" w:color="auto"/>
                                                                                                                <w:left w:val="none" w:sz="0" w:space="0" w:color="auto"/>
                                                                                                                <w:bottom w:val="none" w:sz="0" w:space="0" w:color="auto"/>
                                                                                                                <w:right w:val="none" w:sz="0" w:space="0" w:color="auto"/>
                                                                                                              </w:divBdr>
                                                                                                              <w:divsChild>
                                                                                                                <w:div w:id="1679193924">
                                                                                                                  <w:marLeft w:val="0"/>
                                                                                                                  <w:marRight w:val="0"/>
                                                                                                                  <w:marTop w:val="0"/>
                                                                                                                  <w:marBottom w:val="0"/>
                                                                                                                  <w:divBdr>
                                                                                                                    <w:top w:val="none" w:sz="0" w:space="0" w:color="auto"/>
                                                                                                                    <w:left w:val="none" w:sz="0" w:space="0" w:color="auto"/>
                                                                                                                    <w:bottom w:val="none" w:sz="0" w:space="0" w:color="auto"/>
                                                                                                                    <w:right w:val="none" w:sz="0" w:space="0" w:color="auto"/>
                                                                                                                  </w:divBdr>
                                                                                                                </w:div>
                                                                                                              </w:divsChild>
                                                                                                            </w:div>
                                                                                                            <w:div w:id="194005484">
                                                                                                              <w:marLeft w:val="0"/>
                                                                                                              <w:marRight w:val="0"/>
                                                                                                              <w:marTop w:val="0"/>
                                                                                                              <w:marBottom w:val="0"/>
                                                                                                              <w:divBdr>
                                                                                                                <w:top w:val="none" w:sz="0" w:space="0" w:color="auto"/>
                                                                                                                <w:left w:val="none" w:sz="0" w:space="0" w:color="auto"/>
                                                                                                                <w:bottom w:val="none" w:sz="0" w:space="0" w:color="auto"/>
                                                                                                                <w:right w:val="none" w:sz="0" w:space="0" w:color="auto"/>
                                                                                                              </w:divBdr>
                                                                                                              <w:divsChild>
                                                                                                                <w:div w:id="528683043">
                                                                                                                  <w:marLeft w:val="0"/>
                                                                                                                  <w:marRight w:val="0"/>
                                                                                                                  <w:marTop w:val="0"/>
                                                                                                                  <w:marBottom w:val="0"/>
                                                                                                                  <w:divBdr>
                                                                                                                    <w:top w:val="none" w:sz="0" w:space="0" w:color="auto"/>
                                                                                                                    <w:left w:val="none" w:sz="0" w:space="0" w:color="auto"/>
                                                                                                                    <w:bottom w:val="none" w:sz="0" w:space="0" w:color="auto"/>
                                                                                                                    <w:right w:val="none" w:sz="0" w:space="0" w:color="auto"/>
                                                                                                                  </w:divBdr>
                                                                                                                  <w:divsChild>
                                                                                                                    <w:div w:id="1799378106">
                                                                                                                      <w:marLeft w:val="0"/>
                                                                                                                      <w:marRight w:val="0"/>
                                                                                                                      <w:marTop w:val="0"/>
                                                                                                                      <w:marBottom w:val="0"/>
                                                                                                                      <w:divBdr>
                                                                                                                        <w:top w:val="none" w:sz="0" w:space="0" w:color="auto"/>
                                                                                                                        <w:left w:val="none" w:sz="0" w:space="0" w:color="auto"/>
                                                                                                                        <w:bottom w:val="none" w:sz="0" w:space="0" w:color="auto"/>
                                                                                                                        <w:right w:val="none" w:sz="0" w:space="0" w:color="auto"/>
                                                                                                                      </w:divBdr>
                                                                                                                    </w:div>
                                                                                                                    <w:div w:id="1792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2121075">
      <w:bodyDiv w:val="1"/>
      <w:marLeft w:val="0"/>
      <w:marRight w:val="0"/>
      <w:marTop w:val="0"/>
      <w:marBottom w:val="0"/>
      <w:divBdr>
        <w:top w:val="none" w:sz="0" w:space="0" w:color="auto"/>
        <w:left w:val="none" w:sz="0" w:space="0" w:color="auto"/>
        <w:bottom w:val="none" w:sz="0" w:space="0" w:color="auto"/>
        <w:right w:val="none" w:sz="0" w:space="0" w:color="auto"/>
      </w:divBdr>
      <w:divsChild>
        <w:div w:id="1610354652">
          <w:marLeft w:val="0"/>
          <w:marRight w:val="0"/>
          <w:marTop w:val="0"/>
          <w:marBottom w:val="0"/>
          <w:divBdr>
            <w:top w:val="none" w:sz="0" w:space="0" w:color="auto"/>
            <w:left w:val="none" w:sz="0" w:space="0" w:color="auto"/>
            <w:bottom w:val="none" w:sz="0" w:space="0" w:color="auto"/>
            <w:right w:val="none" w:sz="0" w:space="0" w:color="auto"/>
          </w:divBdr>
          <w:divsChild>
            <w:div w:id="1297641135">
              <w:marLeft w:val="0"/>
              <w:marRight w:val="0"/>
              <w:marTop w:val="0"/>
              <w:marBottom w:val="0"/>
              <w:divBdr>
                <w:top w:val="none" w:sz="0" w:space="0" w:color="auto"/>
                <w:left w:val="none" w:sz="0" w:space="0" w:color="auto"/>
                <w:bottom w:val="none" w:sz="0" w:space="0" w:color="auto"/>
                <w:right w:val="none" w:sz="0" w:space="0" w:color="auto"/>
              </w:divBdr>
              <w:divsChild>
                <w:div w:id="502866231">
                  <w:marLeft w:val="0"/>
                  <w:marRight w:val="0"/>
                  <w:marTop w:val="0"/>
                  <w:marBottom w:val="0"/>
                  <w:divBdr>
                    <w:top w:val="none" w:sz="0" w:space="0" w:color="auto"/>
                    <w:left w:val="none" w:sz="0" w:space="0" w:color="auto"/>
                    <w:bottom w:val="none" w:sz="0" w:space="0" w:color="auto"/>
                    <w:right w:val="none" w:sz="0" w:space="0" w:color="auto"/>
                  </w:divBdr>
                  <w:divsChild>
                    <w:div w:id="1128401257">
                      <w:marLeft w:val="0"/>
                      <w:marRight w:val="0"/>
                      <w:marTop w:val="0"/>
                      <w:marBottom w:val="0"/>
                      <w:divBdr>
                        <w:top w:val="none" w:sz="0" w:space="0" w:color="auto"/>
                        <w:left w:val="none" w:sz="0" w:space="0" w:color="auto"/>
                        <w:bottom w:val="none" w:sz="0" w:space="0" w:color="auto"/>
                        <w:right w:val="none" w:sz="0" w:space="0" w:color="auto"/>
                      </w:divBdr>
                      <w:divsChild>
                        <w:div w:id="2027369888">
                          <w:marLeft w:val="0"/>
                          <w:marRight w:val="0"/>
                          <w:marTop w:val="0"/>
                          <w:marBottom w:val="0"/>
                          <w:divBdr>
                            <w:top w:val="none" w:sz="0" w:space="0" w:color="auto"/>
                            <w:left w:val="none" w:sz="0" w:space="0" w:color="auto"/>
                            <w:bottom w:val="none" w:sz="0" w:space="0" w:color="auto"/>
                            <w:right w:val="none" w:sz="0" w:space="0" w:color="auto"/>
                          </w:divBdr>
                          <w:divsChild>
                            <w:div w:id="854071528">
                              <w:marLeft w:val="0"/>
                              <w:marRight w:val="0"/>
                              <w:marTop w:val="0"/>
                              <w:marBottom w:val="0"/>
                              <w:divBdr>
                                <w:top w:val="none" w:sz="0" w:space="0" w:color="auto"/>
                                <w:left w:val="none" w:sz="0" w:space="0" w:color="auto"/>
                                <w:bottom w:val="none" w:sz="0" w:space="0" w:color="auto"/>
                                <w:right w:val="none" w:sz="0" w:space="0" w:color="auto"/>
                              </w:divBdr>
                              <w:divsChild>
                                <w:div w:id="1223713430">
                                  <w:marLeft w:val="0"/>
                                  <w:marRight w:val="0"/>
                                  <w:marTop w:val="0"/>
                                  <w:marBottom w:val="0"/>
                                  <w:divBdr>
                                    <w:top w:val="none" w:sz="0" w:space="0" w:color="auto"/>
                                    <w:left w:val="none" w:sz="0" w:space="0" w:color="auto"/>
                                    <w:bottom w:val="none" w:sz="0" w:space="0" w:color="auto"/>
                                    <w:right w:val="none" w:sz="0" w:space="0" w:color="auto"/>
                                  </w:divBdr>
                                  <w:divsChild>
                                    <w:div w:id="653533695">
                                      <w:marLeft w:val="0"/>
                                      <w:marRight w:val="0"/>
                                      <w:marTop w:val="0"/>
                                      <w:marBottom w:val="0"/>
                                      <w:divBdr>
                                        <w:top w:val="none" w:sz="0" w:space="0" w:color="auto"/>
                                        <w:left w:val="none" w:sz="0" w:space="0" w:color="auto"/>
                                        <w:bottom w:val="none" w:sz="0" w:space="0" w:color="auto"/>
                                        <w:right w:val="none" w:sz="0" w:space="0" w:color="auto"/>
                                      </w:divBdr>
                                      <w:divsChild>
                                        <w:div w:id="72044450">
                                          <w:marLeft w:val="0"/>
                                          <w:marRight w:val="0"/>
                                          <w:marTop w:val="0"/>
                                          <w:marBottom w:val="0"/>
                                          <w:divBdr>
                                            <w:top w:val="none" w:sz="0" w:space="0" w:color="auto"/>
                                            <w:left w:val="none" w:sz="0" w:space="0" w:color="auto"/>
                                            <w:bottom w:val="none" w:sz="0" w:space="0" w:color="auto"/>
                                            <w:right w:val="none" w:sz="0" w:space="0" w:color="auto"/>
                                          </w:divBdr>
                                          <w:divsChild>
                                            <w:div w:id="102307111">
                                              <w:marLeft w:val="0"/>
                                              <w:marRight w:val="0"/>
                                              <w:marTop w:val="0"/>
                                              <w:marBottom w:val="0"/>
                                              <w:divBdr>
                                                <w:top w:val="none" w:sz="0" w:space="0" w:color="auto"/>
                                                <w:left w:val="none" w:sz="0" w:space="0" w:color="auto"/>
                                                <w:bottom w:val="none" w:sz="0" w:space="0" w:color="auto"/>
                                                <w:right w:val="none" w:sz="0" w:space="0" w:color="auto"/>
                                              </w:divBdr>
                                              <w:divsChild>
                                                <w:div w:id="1038437648">
                                                  <w:marLeft w:val="0"/>
                                                  <w:marRight w:val="0"/>
                                                  <w:marTop w:val="0"/>
                                                  <w:marBottom w:val="0"/>
                                                  <w:divBdr>
                                                    <w:top w:val="none" w:sz="0" w:space="0" w:color="auto"/>
                                                    <w:left w:val="none" w:sz="0" w:space="0" w:color="auto"/>
                                                    <w:bottom w:val="none" w:sz="0" w:space="0" w:color="auto"/>
                                                    <w:right w:val="none" w:sz="0" w:space="0" w:color="auto"/>
                                                  </w:divBdr>
                                                  <w:divsChild>
                                                    <w:div w:id="1016614592">
                                                      <w:marLeft w:val="0"/>
                                                      <w:marRight w:val="0"/>
                                                      <w:marTop w:val="0"/>
                                                      <w:marBottom w:val="0"/>
                                                      <w:divBdr>
                                                        <w:top w:val="none" w:sz="0" w:space="0" w:color="auto"/>
                                                        <w:left w:val="none" w:sz="0" w:space="0" w:color="auto"/>
                                                        <w:bottom w:val="none" w:sz="0" w:space="0" w:color="auto"/>
                                                        <w:right w:val="none" w:sz="0" w:space="0" w:color="auto"/>
                                                      </w:divBdr>
                                                      <w:divsChild>
                                                        <w:div w:id="194126131">
                                                          <w:marLeft w:val="0"/>
                                                          <w:marRight w:val="0"/>
                                                          <w:marTop w:val="0"/>
                                                          <w:marBottom w:val="0"/>
                                                          <w:divBdr>
                                                            <w:top w:val="none" w:sz="0" w:space="0" w:color="auto"/>
                                                            <w:left w:val="none" w:sz="0" w:space="0" w:color="auto"/>
                                                            <w:bottom w:val="none" w:sz="0" w:space="0" w:color="auto"/>
                                                            <w:right w:val="none" w:sz="0" w:space="0" w:color="auto"/>
                                                          </w:divBdr>
                                                          <w:divsChild>
                                                            <w:div w:id="1005060393">
                                                              <w:marLeft w:val="0"/>
                                                              <w:marRight w:val="0"/>
                                                              <w:marTop w:val="0"/>
                                                              <w:marBottom w:val="0"/>
                                                              <w:divBdr>
                                                                <w:top w:val="none" w:sz="0" w:space="0" w:color="auto"/>
                                                                <w:left w:val="none" w:sz="0" w:space="0" w:color="auto"/>
                                                                <w:bottom w:val="none" w:sz="0" w:space="0" w:color="auto"/>
                                                                <w:right w:val="none" w:sz="0" w:space="0" w:color="auto"/>
                                                              </w:divBdr>
                                                              <w:divsChild>
                                                                <w:div w:id="813832565">
                                                                  <w:marLeft w:val="0"/>
                                                                  <w:marRight w:val="0"/>
                                                                  <w:marTop w:val="0"/>
                                                                  <w:marBottom w:val="0"/>
                                                                  <w:divBdr>
                                                                    <w:top w:val="none" w:sz="0" w:space="0" w:color="auto"/>
                                                                    <w:left w:val="none" w:sz="0" w:space="0" w:color="auto"/>
                                                                    <w:bottom w:val="none" w:sz="0" w:space="0" w:color="auto"/>
                                                                    <w:right w:val="none" w:sz="0" w:space="0" w:color="auto"/>
                                                                  </w:divBdr>
                                                                  <w:divsChild>
                                                                    <w:div w:id="1340229755">
                                                                      <w:marLeft w:val="0"/>
                                                                      <w:marRight w:val="0"/>
                                                                      <w:marTop w:val="0"/>
                                                                      <w:marBottom w:val="0"/>
                                                                      <w:divBdr>
                                                                        <w:top w:val="none" w:sz="0" w:space="0" w:color="auto"/>
                                                                        <w:left w:val="none" w:sz="0" w:space="0" w:color="auto"/>
                                                                        <w:bottom w:val="none" w:sz="0" w:space="0" w:color="auto"/>
                                                                        <w:right w:val="none" w:sz="0" w:space="0" w:color="auto"/>
                                                                      </w:divBdr>
                                                                      <w:divsChild>
                                                                        <w:div w:id="208496192">
                                                                          <w:marLeft w:val="0"/>
                                                                          <w:marRight w:val="0"/>
                                                                          <w:marTop w:val="0"/>
                                                                          <w:marBottom w:val="0"/>
                                                                          <w:divBdr>
                                                                            <w:top w:val="none" w:sz="0" w:space="0" w:color="auto"/>
                                                                            <w:left w:val="none" w:sz="0" w:space="0" w:color="auto"/>
                                                                            <w:bottom w:val="none" w:sz="0" w:space="0" w:color="auto"/>
                                                                            <w:right w:val="none" w:sz="0" w:space="0" w:color="auto"/>
                                                                          </w:divBdr>
                                                                          <w:divsChild>
                                                                            <w:div w:id="113716140">
                                                                              <w:marLeft w:val="0"/>
                                                                              <w:marRight w:val="0"/>
                                                                              <w:marTop w:val="0"/>
                                                                              <w:marBottom w:val="0"/>
                                                                              <w:divBdr>
                                                                                <w:top w:val="none" w:sz="0" w:space="0" w:color="auto"/>
                                                                                <w:left w:val="none" w:sz="0" w:space="0" w:color="auto"/>
                                                                                <w:bottom w:val="none" w:sz="0" w:space="0" w:color="auto"/>
                                                                                <w:right w:val="none" w:sz="0" w:space="0" w:color="auto"/>
                                                                              </w:divBdr>
                                                                              <w:divsChild>
                                                                                <w:div w:id="1479766574">
                                                                                  <w:marLeft w:val="0"/>
                                                                                  <w:marRight w:val="0"/>
                                                                                  <w:marTop w:val="0"/>
                                                                                  <w:marBottom w:val="0"/>
                                                                                  <w:divBdr>
                                                                                    <w:top w:val="none" w:sz="0" w:space="0" w:color="auto"/>
                                                                                    <w:left w:val="none" w:sz="0" w:space="0" w:color="auto"/>
                                                                                    <w:bottom w:val="none" w:sz="0" w:space="0" w:color="auto"/>
                                                                                    <w:right w:val="none" w:sz="0" w:space="0" w:color="auto"/>
                                                                                  </w:divBdr>
                                                                                  <w:divsChild>
                                                                                    <w:div w:id="1622153890">
                                                                                      <w:marLeft w:val="0"/>
                                                                                      <w:marRight w:val="0"/>
                                                                                      <w:marTop w:val="0"/>
                                                                                      <w:marBottom w:val="0"/>
                                                                                      <w:divBdr>
                                                                                        <w:top w:val="none" w:sz="0" w:space="0" w:color="auto"/>
                                                                                        <w:left w:val="none" w:sz="0" w:space="0" w:color="auto"/>
                                                                                        <w:bottom w:val="none" w:sz="0" w:space="0" w:color="auto"/>
                                                                                        <w:right w:val="none" w:sz="0" w:space="0" w:color="auto"/>
                                                                                      </w:divBdr>
                                                                                      <w:divsChild>
                                                                                        <w:div w:id="534276760">
                                                                                          <w:marLeft w:val="0"/>
                                                                                          <w:marRight w:val="0"/>
                                                                                          <w:marTop w:val="0"/>
                                                                                          <w:marBottom w:val="0"/>
                                                                                          <w:divBdr>
                                                                                            <w:top w:val="none" w:sz="0" w:space="0" w:color="auto"/>
                                                                                            <w:left w:val="none" w:sz="0" w:space="0" w:color="auto"/>
                                                                                            <w:bottom w:val="none" w:sz="0" w:space="0" w:color="auto"/>
                                                                                            <w:right w:val="none" w:sz="0" w:space="0" w:color="auto"/>
                                                                                          </w:divBdr>
                                                                                          <w:divsChild>
                                                                                            <w:div w:id="43063742">
                                                                                              <w:marLeft w:val="0"/>
                                                                                              <w:marRight w:val="0"/>
                                                                                              <w:marTop w:val="0"/>
                                                                                              <w:marBottom w:val="0"/>
                                                                                              <w:divBdr>
                                                                                                <w:top w:val="none" w:sz="0" w:space="0" w:color="auto"/>
                                                                                                <w:left w:val="none" w:sz="0" w:space="0" w:color="auto"/>
                                                                                                <w:bottom w:val="none" w:sz="0" w:space="0" w:color="auto"/>
                                                                                                <w:right w:val="none" w:sz="0" w:space="0" w:color="auto"/>
                                                                                              </w:divBdr>
                                                                                              <w:divsChild>
                                                                                                <w:div w:id="1741709953">
                                                                                                  <w:marLeft w:val="0"/>
                                                                                                  <w:marRight w:val="0"/>
                                                                                                  <w:marTop w:val="0"/>
                                                                                                  <w:marBottom w:val="0"/>
                                                                                                  <w:divBdr>
                                                                                                    <w:top w:val="none" w:sz="0" w:space="0" w:color="auto"/>
                                                                                                    <w:left w:val="none" w:sz="0" w:space="0" w:color="auto"/>
                                                                                                    <w:bottom w:val="none" w:sz="0" w:space="0" w:color="auto"/>
                                                                                                    <w:right w:val="none" w:sz="0" w:space="0" w:color="auto"/>
                                                                                                  </w:divBdr>
                                                                                                  <w:divsChild>
                                                                                                    <w:div w:id="935480702">
                                                                                                      <w:marLeft w:val="0"/>
                                                                                                      <w:marRight w:val="0"/>
                                                                                                      <w:marTop w:val="0"/>
                                                                                                      <w:marBottom w:val="0"/>
                                                                                                      <w:divBdr>
                                                                                                        <w:top w:val="none" w:sz="0" w:space="0" w:color="auto"/>
                                                                                                        <w:left w:val="none" w:sz="0" w:space="0" w:color="auto"/>
                                                                                                        <w:bottom w:val="none" w:sz="0" w:space="0" w:color="auto"/>
                                                                                                        <w:right w:val="none" w:sz="0" w:space="0" w:color="auto"/>
                                                                                                      </w:divBdr>
                                                                                                      <w:divsChild>
                                                                                                        <w:div w:id="1976913036">
                                                                                                          <w:marLeft w:val="0"/>
                                                                                                          <w:marRight w:val="0"/>
                                                                                                          <w:marTop w:val="0"/>
                                                                                                          <w:marBottom w:val="0"/>
                                                                                                          <w:divBdr>
                                                                                                            <w:top w:val="none" w:sz="0" w:space="0" w:color="auto"/>
                                                                                                            <w:left w:val="none" w:sz="0" w:space="0" w:color="auto"/>
                                                                                                            <w:bottom w:val="none" w:sz="0" w:space="0" w:color="auto"/>
                                                                                                            <w:right w:val="none" w:sz="0" w:space="0" w:color="auto"/>
                                                                                                          </w:divBdr>
                                                                                                          <w:divsChild>
                                                                                                            <w:div w:id="640623128">
                                                                                                              <w:marLeft w:val="0"/>
                                                                                                              <w:marRight w:val="0"/>
                                                                                                              <w:marTop w:val="0"/>
                                                                                                              <w:marBottom w:val="0"/>
                                                                                                              <w:divBdr>
                                                                                                                <w:top w:val="none" w:sz="0" w:space="0" w:color="auto"/>
                                                                                                                <w:left w:val="none" w:sz="0" w:space="0" w:color="auto"/>
                                                                                                                <w:bottom w:val="none" w:sz="0" w:space="0" w:color="auto"/>
                                                                                                                <w:right w:val="none" w:sz="0" w:space="0" w:color="auto"/>
                                                                                                              </w:divBdr>
                                                                                                              <w:divsChild>
                                                                                                                <w:div w:id="1524783114">
                                                                                                                  <w:marLeft w:val="0"/>
                                                                                                                  <w:marRight w:val="0"/>
                                                                                                                  <w:marTop w:val="0"/>
                                                                                                                  <w:marBottom w:val="0"/>
                                                                                                                  <w:divBdr>
                                                                                                                    <w:top w:val="none" w:sz="0" w:space="0" w:color="auto"/>
                                                                                                                    <w:left w:val="none" w:sz="0" w:space="0" w:color="auto"/>
                                                                                                                    <w:bottom w:val="none" w:sz="0" w:space="0" w:color="auto"/>
                                                                                                                    <w:right w:val="none" w:sz="0" w:space="0" w:color="auto"/>
                                                                                                                  </w:divBdr>
                                                                                                                  <w:divsChild>
                                                                                                                    <w:div w:id="1459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3.png"/></Relationship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reg=57055&amp;ruta=Buscador" TargetMode="External"/><Relationship Id="rId18" Type="http://schemas.openxmlformats.org/officeDocument/2006/relationships/image" Target="media/image4.jpeg"/><Relationship Id="rId26" Type="http://schemas.openxmlformats.org/officeDocument/2006/relationships/hyperlink" Target="http://upload.wikimedia.org/wikipedia/commons/3/32/China_imperialism_cartoon.jpg" TargetMode="External"/><Relationship Id="rId39" Type="http://schemas.openxmlformats.org/officeDocument/2006/relationships/hyperlink" Target="http://aulaplaneta.planetasaber.com/encyclopedia/default.asp?idreg=8674&amp;ruta=Buscador" TargetMode="External"/><Relationship Id="rId21" Type="http://schemas.openxmlformats.org/officeDocument/2006/relationships/image" Target="media/image6.jpeg"/><Relationship Id="rId34" Type="http://schemas.openxmlformats.org/officeDocument/2006/relationships/image" Target="media/image14.jpg"/><Relationship Id="rId42" Type="http://schemas.openxmlformats.org/officeDocument/2006/relationships/hyperlink" Target="http://aulaplaneta.planetasaber.com/encyclopedia/default.asp?idreg=8674&amp;ruta=Buscador" TargetMode="External"/><Relationship Id="rId47" Type="http://schemas.openxmlformats.org/officeDocument/2006/relationships/hyperlink" Target="http://aulaplaneta.planetasaber.com/encyclopedia/default.asp?idreg=8320&amp;ruta=Buscador" TargetMode="External"/><Relationship Id="rId50" Type="http://schemas.openxmlformats.org/officeDocument/2006/relationships/hyperlink" Target="http://recursostic.educacion.es/kairos/web/ensenanzas/eso/contemporanea/imperialismo_01_00.html"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upload.wikimedia.org/wikipedia/commons/b/b7/IMGCDB82_-_Caricatura_sobre_conferencia_de_Berl%C3%ADn,_1885.jpg" TargetMode="External"/><Relationship Id="rId25" Type="http://schemas.openxmlformats.org/officeDocument/2006/relationships/hyperlink" Target="http://commons.wikimedia.org/wiki/File:China_imperialism_cartoon.jpg" TargetMode="External"/><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commons.wikimedia.org/wiki/File:IMGCDB82_-_Caricatura_sobre_conferencia_de_Berl%C3%ADn,_1885.jpg" TargetMode="External"/><Relationship Id="rId20" Type="http://schemas.openxmlformats.org/officeDocument/2006/relationships/image" Target="media/image5.jpg"/><Relationship Id="rId29" Type="http://schemas.openxmlformats.org/officeDocument/2006/relationships/hyperlink" Target="http://upload.wikimedia.org/wikipedia/commons/f/f6/Soldats_Argonne_1915.jpg" TargetMode="External"/><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historiaieslapuebla.blogspot.com/2013/01/tema-5-colonialismo-e-imperialismo.html" TargetMode="External"/><Relationship Id="rId24" Type="http://schemas.openxmlformats.org/officeDocument/2006/relationships/hyperlink" Target="http://www.claseshistoria.com/imperialismo/%2Bimperialismousa.htm" TargetMode="External"/><Relationship Id="rId32" Type="http://schemas.openxmlformats.org/officeDocument/2006/relationships/hyperlink" Target="http://upload.wikimedia.org/wikipedia/commons/6/64/Lindsay_quick.jpg" TargetMode="External"/><Relationship Id="rId37" Type="http://schemas.openxmlformats.org/officeDocument/2006/relationships/hyperlink" Target="http://profesores.aulaplaneta.com/BCRedir.aspx?URL=/encyclopedia/default.asp?idpack=8&amp;idpil=000LI501&amp;ruta=Buscador" TargetMode="External"/><Relationship Id="rId40" Type="http://schemas.openxmlformats.org/officeDocument/2006/relationships/image" Target="media/image17.jpg"/><Relationship Id="rId45" Type="http://schemas.openxmlformats.org/officeDocument/2006/relationships/image" Target="media/image20.png"/><Relationship Id="rId53"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hyperlink" Target="http://www.historiasiglo20.org/simIGM/sim/frameset.htm" TargetMode="External"/><Relationship Id="rId36" Type="http://schemas.openxmlformats.org/officeDocument/2006/relationships/image" Target="media/image15.jpeg"/><Relationship Id="rId49" Type="http://schemas.openxmlformats.org/officeDocument/2006/relationships/image" Target="media/image23.png"/><Relationship Id="rId10" Type="http://schemas.openxmlformats.org/officeDocument/2006/relationships/hyperlink" Target="http://www.claseshistoria.com/imperialismo/%2Bconferenciaberlin.htm" TargetMode="External"/><Relationship Id="rId19" Type="http://schemas.openxmlformats.org/officeDocument/2006/relationships/hyperlink" Target="http://ocw.mit.edu/ans7870/21f/21f.027/john_thomson_china_02/index.html" TargetMode="External"/><Relationship Id="rId31" Type="http://schemas.openxmlformats.org/officeDocument/2006/relationships/image" Target="media/image11.jpeg"/><Relationship Id="rId44" Type="http://schemas.openxmlformats.org/officeDocument/2006/relationships/hyperlink" Target="http://profesores.aulaplaneta.com/BCRedir.aspx?URL=/encyclopedia/asp/LineaTiempo.asp" TargetMode="External"/><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hyperlink" Target="http://aulaplaneta.planetasaber.com/encyclopedia/default.asp?idreg=136099&amp;ruta=Buscador" TargetMode="External"/><Relationship Id="rId22" Type="http://schemas.openxmlformats.org/officeDocument/2006/relationships/image" Target="media/image7.png"/><Relationship Id="rId27" Type="http://schemas.openxmlformats.org/officeDocument/2006/relationships/image" Target="media/image9.jpeg"/><Relationship Id="rId30" Type="http://schemas.openxmlformats.org/officeDocument/2006/relationships/image" Target="media/image10.jpeg"/><Relationship Id="rId35" Type="http://schemas.openxmlformats.org/officeDocument/2006/relationships/hyperlink" Target="http://profesores.aulaplaneta.com/DNNPlayerPackages/Package10332/InfoGuion/cuadernoestudio/images_xml/CS_10_06_img5_zoom.jpg" TargetMode="External"/><Relationship Id="rId43" Type="http://schemas.openxmlformats.org/officeDocument/2006/relationships/image" Target="media/image19.jpeg"/><Relationship Id="rId48"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hyperlink" Target="http://aulaplaneta.planetasaber.com/encyclopedia/default.asp?idreg=8320&amp;ruta=Buscador"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0A6DA4-6EB6-4EFA-AE43-567C4D28B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8515</Words>
  <Characters>46838</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2</cp:revision>
  <dcterms:created xsi:type="dcterms:W3CDTF">2015-03-03T16:46:00Z</dcterms:created>
  <dcterms:modified xsi:type="dcterms:W3CDTF">2015-03-03T16:46:00Z</dcterms:modified>
</cp:coreProperties>
</file>